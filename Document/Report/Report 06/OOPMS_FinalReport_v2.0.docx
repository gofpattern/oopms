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ajorEastAsia" w:hAnsi="Times New Roman" w:cs="Times New Roman"/>
          <w:caps/>
          <w:sz w:val="24"/>
          <w:szCs w:val="24"/>
          <w:lang w:eastAsia="en-US"/>
        </w:rPr>
        <w:id w:val="642621628"/>
        <w:docPartObj>
          <w:docPartGallery w:val="Cover Pages"/>
          <w:docPartUnique/>
        </w:docPartObj>
      </w:sdtPr>
      <w:sdtEndPr>
        <w:rPr>
          <w:rFonts w:eastAsiaTheme="minorHAnsi"/>
          <w:caps w:val="0"/>
        </w:rPr>
      </w:sdtEndPr>
      <w:sdtContent>
        <w:tbl>
          <w:tblPr>
            <w:tblW w:w="5000" w:type="pct"/>
            <w:jc w:val="center"/>
            <w:tblLook w:val="04A0" w:firstRow="1" w:lastRow="0" w:firstColumn="1" w:lastColumn="0" w:noHBand="0" w:noVBand="1"/>
          </w:tblPr>
          <w:tblGrid>
            <w:gridCol w:w="9004"/>
          </w:tblGrid>
          <w:tr w:rsidR="00682754" w:rsidRPr="00657B96" w:rsidTr="00D13050">
            <w:trPr>
              <w:trHeight w:val="2880"/>
              <w:jc w:val="center"/>
            </w:trPr>
            <w:tc>
              <w:tcPr>
                <w:tcW w:w="5000" w:type="pct"/>
              </w:tcPr>
              <w:p w:rsidR="00682754" w:rsidRPr="00657B96" w:rsidRDefault="00E4189D" w:rsidP="00C73CB1">
                <w:pPr>
                  <w:pStyle w:val="NoSpacing"/>
                  <w:rPr>
                    <w:rFonts w:ascii="Times New Roman" w:eastAsiaTheme="majorEastAsia" w:hAnsi="Times New Roman" w:cs="Times New Roman"/>
                    <w:caps/>
                    <w:sz w:val="24"/>
                    <w:szCs w:val="24"/>
                    <w:rPrChange w:id="0" w:author="DuyNgo" w:date="2012-08-10T08:15:00Z">
                      <w:rPr/>
                    </w:rPrChange>
                  </w:rPr>
                </w:pPr>
                <w:r w:rsidRPr="00657B96">
                  <w:rPr>
                    <w:rFonts w:ascii="Times New Roman" w:eastAsia="MS Gothic" w:hAnsi="Times New Roman" w:cs="Times New Roman"/>
                    <w:caps/>
                    <w:noProof/>
                    <w:sz w:val="24"/>
                    <w:szCs w:val="24"/>
                  </w:rPr>
                  <w:drawing>
                    <wp:anchor distT="0" distB="0" distL="114300" distR="114300" simplePos="0" relativeHeight="251659264" behindDoc="0" locked="0" layoutInCell="1" allowOverlap="1" wp14:anchorId="6A062C58" wp14:editId="09E00FDA">
                      <wp:simplePos x="0" y="0"/>
                      <wp:positionH relativeFrom="column">
                        <wp:posOffset>2116455</wp:posOffset>
                      </wp:positionH>
                      <wp:positionV relativeFrom="paragraph">
                        <wp:posOffset>463550</wp:posOffset>
                      </wp:positionV>
                      <wp:extent cx="1409700" cy="1184275"/>
                      <wp:effectExtent l="0" t="0" r="0" b="0"/>
                      <wp:wrapSquare wrapText="bothSides"/>
                      <wp:docPr id="3" name="Picture 3"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9700" cy="11842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4189D" w:rsidRPr="00657B96" w:rsidTr="00946F40">
            <w:trPr>
              <w:trHeight w:val="1440"/>
              <w:jc w:val="center"/>
            </w:trPr>
            <w:tc>
              <w:tcPr>
                <w:tcW w:w="5000" w:type="pct"/>
                <w:tcBorders>
                  <w:bottom w:val="single" w:sz="4" w:space="0" w:color="4F81BD" w:themeColor="accent1"/>
                </w:tcBorders>
              </w:tcPr>
              <w:p w:rsidR="00E4189D" w:rsidRPr="00657B96" w:rsidRDefault="00E4189D" w:rsidP="00E4189D">
                <w:pPr>
                  <w:pStyle w:val="NoSpacing"/>
                  <w:spacing w:line="276" w:lineRule="auto"/>
                  <w:rPr>
                    <w:rFonts w:ascii="Times New Roman" w:eastAsia="MS Gothic" w:hAnsi="Times New Roman" w:cs="Times New Roman"/>
                    <w:sz w:val="24"/>
                    <w:szCs w:val="24"/>
                    <w:lang w:eastAsia="en-US"/>
                  </w:rPr>
                </w:pPr>
              </w:p>
              <w:p w:rsidR="00E4189D" w:rsidRPr="00657B96" w:rsidRDefault="00E4189D" w:rsidP="00E4189D">
                <w:pPr>
                  <w:pStyle w:val="NoSpacing"/>
                  <w:spacing w:line="276" w:lineRule="auto"/>
                  <w:rPr>
                    <w:rFonts w:ascii="Times New Roman" w:eastAsia="MS Gothic" w:hAnsi="Times New Roman" w:cs="Times New Roman"/>
                    <w:sz w:val="24"/>
                    <w:szCs w:val="24"/>
                    <w:lang w:eastAsia="en-US"/>
                  </w:rPr>
                </w:pPr>
              </w:p>
              <w:p w:rsidR="00E4189D" w:rsidRPr="00657B96" w:rsidRDefault="00E4189D" w:rsidP="00E4189D">
                <w:pPr>
                  <w:pStyle w:val="NoSpacing"/>
                  <w:spacing w:line="276" w:lineRule="auto"/>
                  <w:rPr>
                    <w:rFonts w:ascii="Times New Roman" w:eastAsia="MS Mincho" w:hAnsi="Times New Roman" w:cs="Times New Roman"/>
                    <w:caps/>
                    <w:sz w:val="24"/>
                    <w:szCs w:val="24"/>
                    <w:rPrChange w:id="1" w:author="DuyNgo" w:date="2012-08-10T08:15:00Z">
                      <w:rPr>
                        <w:rFonts w:eastAsia="MS Mincho" w:cstheme="minorHAnsi"/>
                        <w:caps/>
                        <w:sz w:val="24"/>
                        <w:szCs w:val="24"/>
                        <w:lang w:eastAsia="en-US"/>
                      </w:rPr>
                    </w:rPrChange>
                  </w:rPr>
                </w:pPr>
                <w:r w:rsidRPr="00657B96">
                  <w:rPr>
                    <w:rFonts w:ascii="Times New Roman" w:eastAsia="MS Gothic" w:hAnsi="Times New Roman" w:cs="Times New Roman"/>
                    <w:sz w:val="24"/>
                    <w:szCs w:val="24"/>
                    <w:lang w:eastAsia="en-US"/>
                  </w:rPr>
                  <w:t xml:space="preserve">                                                          Report 06: Final Report</w:t>
                </w:r>
              </w:p>
            </w:tc>
          </w:tr>
          <w:tr w:rsidR="00E4189D" w:rsidRPr="00657B96" w:rsidTr="00D13050">
            <w:trPr>
              <w:trHeight w:val="720"/>
              <w:jc w:val="center"/>
            </w:trPr>
            <w:tc>
              <w:tcPr>
                <w:tcW w:w="5000" w:type="pct"/>
                <w:tcBorders>
                  <w:top w:val="single" w:sz="4" w:space="0" w:color="4F81BD" w:themeColor="accent1"/>
                </w:tcBorders>
                <w:vAlign w:val="center"/>
              </w:tcPr>
              <w:p w:rsidR="00E4189D" w:rsidRPr="00657B96" w:rsidRDefault="00E4189D" w:rsidP="00946F40">
                <w:pPr>
                  <w:pStyle w:val="NoSpacing"/>
                  <w:spacing w:line="276" w:lineRule="auto"/>
                  <w:jc w:val="center"/>
                  <w:rPr>
                    <w:rFonts w:ascii="Times New Roman" w:eastAsia="MS Gothic" w:hAnsi="Times New Roman" w:cs="Times New Roman"/>
                    <w:sz w:val="24"/>
                    <w:szCs w:val="24"/>
                    <w:lang w:eastAsia="en-US"/>
                  </w:rPr>
                </w:pPr>
              </w:p>
              <w:p w:rsidR="00E4189D" w:rsidRPr="00657B96" w:rsidRDefault="00E4189D" w:rsidP="00946F40">
                <w:pPr>
                  <w:pStyle w:val="NoSpacing"/>
                  <w:spacing w:line="276" w:lineRule="auto"/>
                  <w:jc w:val="center"/>
                  <w:rPr>
                    <w:rFonts w:ascii="Times New Roman" w:eastAsia="MS Mincho" w:hAnsi="Times New Roman" w:cs="Times New Roman"/>
                    <w:sz w:val="24"/>
                    <w:szCs w:val="24"/>
                    <w:rPrChange w:id="2" w:author="DuyNgo" w:date="2012-08-10T08:15:00Z">
                      <w:rPr>
                        <w:rFonts w:eastAsia="MS Mincho" w:cstheme="minorHAnsi"/>
                        <w:sz w:val="24"/>
                        <w:szCs w:val="24"/>
                        <w:lang w:eastAsia="en-US"/>
                      </w:rPr>
                    </w:rPrChange>
                  </w:rPr>
                </w:pPr>
              </w:p>
            </w:tc>
          </w:tr>
          <w:tr w:rsidR="00E4189D" w:rsidRPr="00657B96" w:rsidTr="00D13050">
            <w:trPr>
              <w:trHeight w:val="360"/>
              <w:jc w:val="center"/>
            </w:trPr>
            <w:tc>
              <w:tcPr>
                <w:tcW w:w="5000" w:type="pct"/>
                <w:vAlign w:val="center"/>
              </w:tcPr>
              <w:p w:rsidR="00E4189D" w:rsidRPr="00657B96" w:rsidRDefault="00E4189D" w:rsidP="00946F40">
                <w:pPr>
                  <w:pStyle w:val="NoSpacing"/>
                  <w:spacing w:line="276" w:lineRule="auto"/>
                  <w:rPr>
                    <w:rFonts w:ascii="Times New Roman" w:eastAsia="MS Mincho" w:hAnsi="Times New Roman" w:cs="Times New Roman"/>
                    <w:sz w:val="24"/>
                    <w:szCs w:val="24"/>
                    <w:rPrChange w:id="3" w:author="DuyNgo" w:date="2012-08-10T08:15:00Z">
                      <w:rPr>
                        <w:rFonts w:eastAsia="MS Mincho" w:cstheme="minorHAnsi"/>
                        <w:sz w:val="24"/>
                        <w:szCs w:val="24"/>
                        <w:lang w:eastAsia="en-US"/>
                      </w:rPr>
                    </w:rPrChange>
                  </w:rPr>
                </w:pPr>
              </w:p>
            </w:tc>
          </w:tr>
          <w:tr w:rsidR="00E4189D" w:rsidRPr="00657B96" w:rsidTr="00D13050">
            <w:trPr>
              <w:trHeight w:val="360"/>
              <w:jc w:val="center"/>
            </w:trPr>
            <w:tc>
              <w:tcPr>
                <w:tcW w:w="5000" w:type="pct"/>
                <w:vAlign w:val="center"/>
              </w:tcPr>
              <w:p w:rsidR="00E4189D" w:rsidRPr="00657B96" w:rsidRDefault="00E4189D" w:rsidP="00946F40">
                <w:pPr>
                  <w:pStyle w:val="NoSpacing"/>
                  <w:spacing w:line="276" w:lineRule="auto"/>
                  <w:jc w:val="center"/>
                  <w:rPr>
                    <w:rFonts w:ascii="Times New Roman" w:eastAsia="MS Mincho" w:hAnsi="Times New Roman" w:cs="Times New Roman"/>
                    <w:sz w:val="24"/>
                    <w:szCs w:val="24"/>
                    <w:lang w:eastAsia="en-US"/>
                  </w:rPr>
                </w:pPr>
              </w:p>
            </w:tc>
          </w:tr>
          <w:tr w:rsidR="00E4189D" w:rsidRPr="00657B96" w:rsidTr="00D13050">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E4189D" w:rsidRPr="00657B96" w:rsidTr="00946F4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4189D" w:rsidRPr="00657B96" w:rsidRDefault="00E4189D" w:rsidP="00946F40">
                      <w:pPr>
                        <w:shd w:val="clear" w:color="FFFFCC" w:fill="FFFFFF"/>
                        <w:spacing w:before="100" w:beforeAutospacing="1" w:after="120" w:afterAutospacing="1" w:line="240" w:lineRule="auto"/>
                        <w:jc w:val="center"/>
                        <w:rPr>
                          <w:rFonts w:ascii="Times New Roman" w:hAnsi="Times New Roman" w:cs="Times New Roman"/>
                          <w:b/>
                          <w:bCs/>
                          <w:sz w:val="24"/>
                          <w:szCs w:val="24"/>
                          <w:rPrChange w:id="4" w:author="DuyNgo" w:date="2012-08-10T08:15:00Z">
                            <w:rPr>
                              <w:rFonts w:ascii="Tahoma" w:hAnsi="Tahoma" w:cstheme="minorHAnsi"/>
                              <w:b/>
                              <w:bCs/>
                              <w:color w:val="000000"/>
                              <w:sz w:val="24"/>
                              <w:szCs w:val="24"/>
                            </w:rPr>
                          </w:rPrChange>
                        </w:rPr>
                      </w:pPr>
                      <w:r w:rsidRPr="00657B96">
                        <w:rPr>
                          <w:rFonts w:ascii="Times New Roman" w:hAnsi="Times New Roman" w:cs="Times New Roman"/>
                          <w:b/>
                          <w:bCs/>
                          <w:sz w:val="24"/>
                          <w:szCs w:val="24"/>
                        </w:rPr>
                        <w:t>OOPMS Team</w:t>
                      </w:r>
                    </w:p>
                  </w:tc>
                </w:tr>
                <w:tr w:rsidR="00E4189D" w:rsidRPr="00657B96" w:rsidTr="00946F4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E4189D" w:rsidRPr="00657B96" w:rsidRDefault="00E4189D" w:rsidP="00946F40">
                      <w:pPr>
                        <w:spacing w:after="120"/>
                        <w:jc w:val="right"/>
                        <w:rPr>
                          <w:rFonts w:ascii="Times New Roman" w:hAnsi="Times New Roman" w:cs="Times New Roman"/>
                          <w:b/>
                          <w:bCs/>
                          <w:sz w:val="24"/>
                          <w:szCs w:val="24"/>
                        </w:rPr>
                      </w:pPr>
                      <w:r w:rsidRPr="00657B96">
                        <w:rPr>
                          <w:rFonts w:ascii="Times New Roman" w:hAnsi="Times New Roman" w:cs="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tcPr>
                    <w:p w:rsidR="003670F2" w:rsidRDefault="003670F2" w:rsidP="003670F2">
                      <w:pPr>
                        <w:shd w:val="clear" w:color="FFFFCC" w:fill="FFFFFF"/>
                        <w:spacing w:before="100" w:beforeAutospacing="1" w:after="120" w:afterAutospacing="1" w:line="240" w:lineRule="auto"/>
                        <w:jc w:val="both"/>
                        <w:rPr>
                          <w:rFonts w:ascii="Times New Roman" w:hAnsi="Times New Roman" w:cs="Times New Roman"/>
                          <w:bCs/>
                          <w:sz w:val="24"/>
                          <w:szCs w:val="24"/>
                        </w:rPr>
                      </w:pPr>
                      <w:r>
                        <w:rPr>
                          <w:rFonts w:ascii="Times New Roman" w:hAnsi="Times New Roman" w:cs="Times New Roman"/>
                          <w:bCs/>
                          <w:sz w:val="24"/>
                          <w:szCs w:val="24"/>
                        </w:rPr>
                        <w:br/>
                      </w:r>
                      <w:r w:rsidR="00E4189D" w:rsidRPr="00657B96">
                        <w:rPr>
                          <w:rFonts w:ascii="Times New Roman" w:hAnsi="Times New Roman" w:cs="Times New Roman"/>
                          <w:bCs/>
                          <w:sz w:val="24"/>
                          <w:szCs w:val="24"/>
                        </w:rPr>
                        <w:t>Ngô Đức Duy –  60163</w:t>
                      </w:r>
                    </w:p>
                    <w:p w:rsidR="003670F2" w:rsidRDefault="00E4189D" w:rsidP="003670F2">
                      <w:pPr>
                        <w:shd w:val="clear" w:color="FFFFCC" w:fill="FFFFFF"/>
                        <w:spacing w:before="100" w:beforeAutospacing="1" w:after="120" w:afterAutospacing="1" w:line="240" w:lineRule="auto"/>
                        <w:jc w:val="both"/>
                        <w:rPr>
                          <w:rFonts w:ascii="Times New Roman" w:hAnsi="Times New Roman" w:cs="Times New Roman"/>
                          <w:bCs/>
                          <w:sz w:val="24"/>
                          <w:szCs w:val="24"/>
                        </w:rPr>
                      </w:pPr>
                      <w:r w:rsidRPr="00657B96">
                        <w:rPr>
                          <w:rFonts w:ascii="Times New Roman" w:hAnsi="Times New Roman" w:cs="Times New Roman"/>
                          <w:bCs/>
                          <w:sz w:val="24"/>
                          <w:szCs w:val="24"/>
                        </w:rPr>
                        <w:t>Phạm Nguyễn Trường Giang – 60132</w:t>
                      </w:r>
                    </w:p>
                    <w:p w:rsidR="003670F2" w:rsidRDefault="00E4189D" w:rsidP="003670F2">
                      <w:pPr>
                        <w:shd w:val="clear" w:color="FFFFCC" w:fill="FFFFFF"/>
                        <w:spacing w:before="100" w:beforeAutospacing="1" w:after="120" w:afterAutospacing="1" w:line="240" w:lineRule="auto"/>
                        <w:jc w:val="both"/>
                        <w:rPr>
                          <w:rFonts w:ascii="Times New Roman" w:hAnsi="Times New Roman" w:cs="Times New Roman"/>
                          <w:bCs/>
                          <w:sz w:val="24"/>
                          <w:szCs w:val="24"/>
                        </w:rPr>
                      </w:pPr>
                      <w:r w:rsidRPr="00657B96">
                        <w:rPr>
                          <w:rFonts w:ascii="Times New Roman" w:hAnsi="Times New Roman" w:cs="Times New Roman"/>
                          <w:bCs/>
                          <w:sz w:val="24"/>
                          <w:szCs w:val="24"/>
                        </w:rPr>
                        <w:t>Tô Công Thanh Hải – 60140</w:t>
                      </w:r>
                    </w:p>
                    <w:p w:rsidR="00E4189D" w:rsidRDefault="00E4189D" w:rsidP="003670F2">
                      <w:pPr>
                        <w:shd w:val="clear" w:color="FFFFCC" w:fill="FFFFFF"/>
                        <w:spacing w:before="100" w:beforeAutospacing="1" w:after="120" w:afterAutospacing="1" w:line="240" w:lineRule="auto"/>
                        <w:jc w:val="both"/>
                        <w:rPr>
                          <w:rFonts w:ascii="Times New Roman" w:hAnsi="Times New Roman" w:cs="Times New Roman"/>
                          <w:bCs/>
                          <w:sz w:val="24"/>
                          <w:szCs w:val="24"/>
                        </w:rPr>
                      </w:pPr>
                      <w:r w:rsidRPr="00657B96">
                        <w:rPr>
                          <w:rFonts w:ascii="Times New Roman" w:hAnsi="Times New Roman" w:cs="Times New Roman"/>
                          <w:bCs/>
                          <w:sz w:val="24"/>
                          <w:szCs w:val="24"/>
                        </w:rPr>
                        <w:t>Mạnh Hoàng Trương –  60003</w:t>
                      </w:r>
                    </w:p>
                    <w:p w:rsidR="008E487B" w:rsidRPr="00657B96" w:rsidRDefault="008E487B" w:rsidP="003670F2">
                      <w:pPr>
                        <w:shd w:val="clear" w:color="FFFFCC" w:fill="FFFFFF"/>
                        <w:spacing w:before="100" w:beforeAutospacing="1" w:after="120" w:afterAutospacing="1" w:line="240" w:lineRule="auto"/>
                        <w:jc w:val="both"/>
                        <w:rPr>
                          <w:rFonts w:ascii="Times New Roman" w:hAnsi="Times New Roman" w:cs="Times New Roman"/>
                          <w:bCs/>
                          <w:sz w:val="24"/>
                          <w:szCs w:val="24"/>
                        </w:rPr>
                      </w:pPr>
                    </w:p>
                  </w:tc>
                </w:tr>
                <w:tr w:rsidR="00E4189D" w:rsidRPr="00657B96" w:rsidTr="00946F4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4189D" w:rsidRPr="00657B96" w:rsidRDefault="00E4189D" w:rsidP="00946F40">
                      <w:pPr>
                        <w:spacing w:after="120"/>
                        <w:jc w:val="right"/>
                        <w:rPr>
                          <w:rFonts w:ascii="Times New Roman" w:hAnsi="Times New Roman" w:cs="Times New Roman"/>
                          <w:b/>
                          <w:bCs/>
                          <w:sz w:val="24"/>
                          <w:szCs w:val="24"/>
                        </w:rPr>
                      </w:pPr>
                      <w:r w:rsidRPr="00657B96">
                        <w:rPr>
                          <w:rFonts w:ascii="Times New Roman" w:hAnsi="Times New Roman" w:cs="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E4189D" w:rsidRPr="00657B96" w:rsidRDefault="00E4189D" w:rsidP="00946F40">
                      <w:pPr>
                        <w:shd w:val="clear" w:color="FFFFCC" w:fill="FFFFFF"/>
                        <w:spacing w:before="100" w:beforeAutospacing="1" w:after="120" w:afterAutospacing="1" w:line="240" w:lineRule="auto"/>
                        <w:rPr>
                          <w:rFonts w:ascii="Times New Roman" w:hAnsi="Times New Roman" w:cs="Times New Roman"/>
                          <w:bCs/>
                          <w:sz w:val="24"/>
                          <w:szCs w:val="24"/>
                          <w:rPrChange w:id="5" w:author="DuyNgo" w:date="2012-08-10T08:15:00Z">
                            <w:rPr>
                              <w:rFonts w:ascii="Tahoma" w:hAnsi="Tahoma" w:cstheme="minorHAnsi"/>
                              <w:bCs/>
                              <w:color w:val="000000"/>
                              <w:sz w:val="24"/>
                              <w:szCs w:val="24"/>
                            </w:rPr>
                          </w:rPrChange>
                        </w:rPr>
                      </w:pPr>
                      <w:r w:rsidRPr="00657B96">
                        <w:rPr>
                          <w:rFonts w:ascii="Times New Roman" w:hAnsi="Times New Roman" w:cs="Times New Roman"/>
                          <w:bCs/>
                          <w:sz w:val="24"/>
                          <w:szCs w:val="24"/>
                        </w:rPr>
                        <w:t xml:space="preserve">Teacher </w:t>
                      </w:r>
                      <w:r w:rsidRPr="00657B96">
                        <w:rPr>
                          <w:rFonts w:ascii="Times New Roman" w:hAnsi="Times New Roman" w:cs="Times New Roman"/>
                          <w:sz w:val="24"/>
                          <w:szCs w:val="24"/>
                        </w:rPr>
                        <w:t>Lê Ngọc Thạch</w:t>
                      </w:r>
                    </w:p>
                  </w:tc>
                </w:tr>
                <w:tr w:rsidR="00E4189D" w:rsidRPr="00657B96" w:rsidTr="00946F4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4189D" w:rsidRPr="00657B96" w:rsidRDefault="00E4189D" w:rsidP="00946F40">
                      <w:pPr>
                        <w:shd w:val="clear" w:color="FFFFCC" w:fill="FFFFFF"/>
                        <w:spacing w:before="100" w:beforeAutospacing="1" w:after="120" w:afterAutospacing="1" w:line="240" w:lineRule="auto"/>
                        <w:jc w:val="right"/>
                        <w:rPr>
                          <w:rFonts w:ascii="Times New Roman" w:hAnsi="Times New Roman" w:cs="Times New Roman"/>
                          <w:b/>
                          <w:bCs/>
                          <w:sz w:val="24"/>
                          <w:szCs w:val="24"/>
                          <w:rPrChange w:id="6" w:author="DuyNgo" w:date="2012-08-10T08:15:00Z">
                            <w:rPr>
                              <w:rFonts w:ascii="Tahoma" w:hAnsi="Tahoma" w:cstheme="minorHAnsi"/>
                              <w:b/>
                              <w:bCs/>
                              <w:color w:val="000000"/>
                              <w:sz w:val="24"/>
                              <w:szCs w:val="24"/>
                            </w:rPr>
                          </w:rPrChange>
                        </w:rPr>
                      </w:pPr>
                      <w:r w:rsidRPr="00657B96">
                        <w:rPr>
                          <w:rFonts w:ascii="Times New Roman" w:hAnsi="Times New Roman" w:cs="Times New Roman"/>
                          <w:b/>
                          <w:bCs/>
                          <w:sz w:val="24"/>
                          <w:szCs w:val="24"/>
                        </w:rPr>
                        <w:t>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E4189D" w:rsidRPr="00657B96" w:rsidRDefault="00E4189D" w:rsidP="00946F40">
                      <w:pPr>
                        <w:shd w:val="clear" w:color="FFFFCC" w:fill="FFFFFF"/>
                        <w:spacing w:before="100" w:beforeAutospacing="1" w:after="120" w:afterAutospacing="1" w:line="240" w:lineRule="auto"/>
                        <w:rPr>
                          <w:rFonts w:ascii="Times New Roman" w:hAnsi="Times New Roman" w:cs="Times New Roman"/>
                          <w:bCs/>
                          <w:sz w:val="24"/>
                          <w:szCs w:val="24"/>
                          <w:rPrChange w:id="7" w:author="DuyNgo" w:date="2012-08-10T08:15:00Z">
                            <w:rPr>
                              <w:rFonts w:ascii="Tahoma" w:hAnsi="Tahoma" w:cstheme="minorHAnsi"/>
                              <w:bCs/>
                              <w:color w:val="000000"/>
                              <w:sz w:val="24"/>
                              <w:szCs w:val="24"/>
                            </w:rPr>
                          </w:rPrChange>
                        </w:rPr>
                      </w:pPr>
                      <w:r w:rsidRPr="00657B96">
                        <w:rPr>
                          <w:rFonts w:ascii="Times New Roman" w:hAnsi="Times New Roman" w:cs="Times New Roman"/>
                          <w:bCs/>
                          <w:sz w:val="24"/>
                          <w:szCs w:val="24"/>
                        </w:rPr>
                        <w:t>OOPMS</w:t>
                      </w:r>
                    </w:p>
                  </w:tc>
                </w:tr>
                <w:tr w:rsidR="00E4189D" w:rsidRPr="00657B96" w:rsidTr="00946F4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4189D" w:rsidRPr="00657B96" w:rsidRDefault="00E4189D" w:rsidP="00946F40">
                      <w:pPr>
                        <w:shd w:val="clear" w:color="FFFFCC" w:fill="FFFFFF"/>
                        <w:spacing w:before="100" w:beforeAutospacing="1" w:after="120" w:afterAutospacing="1" w:line="240" w:lineRule="auto"/>
                        <w:jc w:val="right"/>
                        <w:rPr>
                          <w:rFonts w:ascii="Times New Roman" w:hAnsi="Times New Roman" w:cs="Times New Roman"/>
                          <w:b/>
                          <w:bCs/>
                          <w:sz w:val="24"/>
                          <w:szCs w:val="24"/>
                          <w:rPrChange w:id="8" w:author="DuyNgo" w:date="2012-08-10T08:15:00Z">
                            <w:rPr>
                              <w:rFonts w:ascii="Tahoma" w:hAnsi="Tahoma" w:cstheme="minorHAnsi"/>
                              <w:b/>
                              <w:bCs/>
                              <w:color w:val="000000"/>
                              <w:sz w:val="24"/>
                              <w:szCs w:val="24"/>
                            </w:rPr>
                          </w:rPrChange>
                        </w:rPr>
                      </w:pPr>
                      <w:r w:rsidRPr="00657B96">
                        <w:rPr>
                          <w:rFonts w:ascii="Times New Roman" w:hAnsi="Times New Roman" w:cs="Times New Roman"/>
                          <w:b/>
                          <w:bCs/>
                          <w:sz w:val="24"/>
                          <w:szCs w:val="24"/>
                        </w:rPr>
                        <w:t>Document Code</w:t>
                      </w:r>
                    </w:p>
                  </w:tc>
                  <w:tc>
                    <w:tcPr>
                      <w:tcW w:w="5504" w:type="dxa"/>
                      <w:tcBorders>
                        <w:top w:val="single" w:sz="4" w:space="0" w:color="auto"/>
                        <w:left w:val="single" w:sz="4" w:space="0" w:color="auto"/>
                        <w:bottom w:val="single" w:sz="4" w:space="0" w:color="auto"/>
                        <w:right w:val="single" w:sz="4" w:space="0" w:color="auto"/>
                      </w:tcBorders>
                      <w:vAlign w:val="center"/>
                    </w:tcPr>
                    <w:p w:rsidR="00E4189D" w:rsidRPr="00657B96" w:rsidRDefault="00E4189D" w:rsidP="005A6268">
                      <w:pPr>
                        <w:shd w:val="clear" w:color="FFFFCC" w:fill="FFFFFF"/>
                        <w:spacing w:before="100" w:beforeAutospacing="1" w:after="120" w:afterAutospacing="1" w:line="240" w:lineRule="auto"/>
                        <w:rPr>
                          <w:rFonts w:ascii="Times New Roman" w:hAnsi="Times New Roman" w:cs="Times New Roman"/>
                          <w:bCs/>
                          <w:sz w:val="24"/>
                          <w:szCs w:val="24"/>
                          <w:rPrChange w:id="9" w:author="DuyNgo" w:date="2012-08-10T08:15:00Z">
                            <w:rPr>
                              <w:rFonts w:ascii="Tahoma" w:hAnsi="Tahoma" w:cstheme="minorHAnsi"/>
                              <w:bCs/>
                              <w:color w:val="000000"/>
                              <w:sz w:val="24"/>
                              <w:szCs w:val="24"/>
                            </w:rPr>
                          </w:rPrChange>
                        </w:rPr>
                      </w:pPr>
                      <w:r w:rsidRPr="00657B96">
                        <w:rPr>
                          <w:rFonts w:ascii="Times New Roman" w:hAnsi="Times New Roman" w:cs="Times New Roman"/>
                          <w:bCs/>
                          <w:sz w:val="24"/>
                          <w:szCs w:val="24"/>
                        </w:rPr>
                        <w:t>OOPMS_</w:t>
                      </w:r>
                      <w:r w:rsidR="005B55E3" w:rsidRPr="00657B96">
                        <w:rPr>
                          <w:rFonts w:ascii="Times New Roman" w:hAnsi="Times New Roman" w:cs="Times New Roman"/>
                          <w:bCs/>
                          <w:sz w:val="24"/>
                          <w:szCs w:val="24"/>
                        </w:rPr>
                        <w:t>FinalReport</w:t>
                      </w:r>
                      <w:r w:rsidRPr="00657B96">
                        <w:rPr>
                          <w:rFonts w:ascii="Times New Roman" w:hAnsi="Times New Roman" w:cs="Times New Roman"/>
                          <w:bCs/>
                          <w:sz w:val="24"/>
                          <w:szCs w:val="24"/>
                        </w:rPr>
                        <w:t>_v</w:t>
                      </w:r>
                      <w:r w:rsidR="005A6268">
                        <w:rPr>
                          <w:rFonts w:ascii="Times New Roman" w:hAnsi="Times New Roman" w:cs="Times New Roman"/>
                          <w:bCs/>
                          <w:sz w:val="24"/>
                          <w:szCs w:val="24"/>
                        </w:rPr>
                        <w:t>2</w:t>
                      </w:r>
                      <w:bookmarkStart w:id="10" w:name="_GoBack"/>
                      <w:bookmarkEnd w:id="10"/>
                      <w:r w:rsidRPr="00657B96">
                        <w:rPr>
                          <w:rFonts w:ascii="Times New Roman" w:hAnsi="Times New Roman" w:cs="Times New Roman"/>
                          <w:bCs/>
                          <w:sz w:val="24"/>
                          <w:szCs w:val="24"/>
                        </w:rPr>
                        <w:t>.0</w:t>
                      </w:r>
                    </w:p>
                  </w:tc>
                </w:tr>
              </w:tbl>
              <w:p w:rsidR="00E4189D" w:rsidRPr="00657B96" w:rsidRDefault="00CB144F" w:rsidP="00946F40">
                <w:pPr>
                  <w:jc w:val="center"/>
                  <w:rPr>
                    <w:rFonts w:ascii="Times New Roman" w:eastAsia="MS Mincho" w:hAnsi="Times New Roman" w:cs="Times New Roman"/>
                    <w:b/>
                    <w:bCs/>
                    <w:sz w:val="24"/>
                    <w:szCs w:val="24"/>
                  </w:rPr>
                </w:pPr>
              </w:p>
            </w:tc>
          </w:tr>
        </w:tbl>
      </w:sdtContent>
    </w:sdt>
    <w:p w:rsidR="00715FD7" w:rsidRPr="00657B96" w:rsidRDefault="00715FD7" w:rsidP="000F5919">
      <w:pPr>
        <w:jc w:val="both"/>
        <w:rPr>
          <w:rFonts w:ascii="Times New Roman" w:hAnsi="Times New Roman" w:cs="Times New Roman"/>
          <w:b/>
          <w:sz w:val="24"/>
          <w:szCs w:val="24"/>
        </w:rPr>
      </w:pPr>
    </w:p>
    <w:p w:rsidR="00E4189D" w:rsidRPr="00657B96" w:rsidRDefault="00E4189D" w:rsidP="000F5919">
      <w:pPr>
        <w:jc w:val="both"/>
        <w:rPr>
          <w:rFonts w:ascii="Times New Roman" w:eastAsia="MS Mincho" w:hAnsi="Times New Roman" w:cs="Times New Roman"/>
          <w:b/>
          <w:sz w:val="24"/>
          <w:szCs w:val="24"/>
        </w:rPr>
      </w:pPr>
      <w:r w:rsidRPr="00657B96">
        <w:rPr>
          <w:rFonts w:ascii="Times New Roman" w:eastAsia="MS Mincho" w:hAnsi="Times New Roman" w:cs="Times New Roman"/>
          <w:b/>
          <w:sz w:val="24"/>
          <w:szCs w:val="24"/>
        </w:rPr>
        <w:t xml:space="preserve">                                     </w:t>
      </w:r>
    </w:p>
    <w:p w:rsidR="00E4189D" w:rsidRPr="00657B96" w:rsidRDefault="00E4189D" w:rsidP="000F5919">
      <w:pPr>
        <w:jc w:val="both"/>
        <w:rPr>
          <w:rFonts w:ascii="Times New Roman" w:hAnsi="Times New Roman" w:cs="Times New Roman"/>
          <w:b/>
          <w:sz w:val="24"/>
          <w:szCs w:val="24"/>
        </w:rPr>
      </w:pPr>
      <w:r w:rsidRPr="00657B96">
        <w:rPr>
          <w:rFonts w:ascii="Times New Roman" w:eastAsia="MS Mincho" w:hAnsi="Times New Roman" w:cs="Times New Roman"/>
          <w:b/>
          <w:sz w:val="24"/>
          <w:szCs w:val="24"/>
        </w:rPr>
        <w:t xml:space="preserve">                                              Ho Chi Minh City, 10</w:t>
      </w:r>
      <w:r w:rsidRPr="00657B96">
        <w:rPr>
          <w:rFonts w:ascii="Times New Roman" w:eastAsia="MS Mincho" w:hAnsi="Times New Roman" w:cs="Times New Roman"/>
          <w:b/>
          <w:sz w:val="24"/>
          <w:szCs w:val="24"/>
          <w:vertAlign w:val="superscript"/>
        </w:rPr>
        <w:t>th</w:t>
      </w:r>
      <w:r w:rsidRPr="00657B96">
        <w:rPr>
          <w:rFonts w:ascii="Times New Roman" w:eastAsia="MS Mincho" w:hAnsi="Times New Roman" w:cs="Times New Roman"/>
          <w:b/>
          <w:sz w:val="24"/>
          <w:szCs w:val="24"/>
        </w:rPr>
        <w:t xml:space="preserve"> Aug, 2012</w:t>
      </w:r>
    </w:p>
    <w:p w:rsidR="00E4189D" w:rsidRPr="00657B96" w:rsidRDefault="00E4189D" w:rsidP="000F5919">
      <w:pPr>
        <w:jc w:val="both"/>
        <w:rPr>
          <w:rFonts w:ascii="Times New Roman" w:hAnsi="Times New Roman" w:cs="Times New Roman"/>
          <w:b/>
          <w:sz w:val="24"/>
          <w:szCs w:val="24"/>
        </w:rPr>
      </w:pPr>
    </w:p>
    <w:p w:rsidR="00E4189D" w:rsidRPr="00657B96" w:rsidRDefault="00E4189D" w:rsidP="000F5919">
      <w:pPr>
        <w:jc w:val="both"/>
        <w:rPr>
          <w:rFonts w:ascii="Times New Roman" w:hAnsi="Times New Roman" w:cs="Times New Roman"/>
          <w:b/>
          <w:sz w:val="24"/>
          <w:szCs w:val="24"/>
        </w:rPr>
      </w:pPr>
    </w:p>
    <w:p w:rsidR="00682754" w:rsidRPr="00657B96" w:rsidRDefault="00682754" w:rsidP="000F5919">
      <w:pPr>
        <w:jc w:val="both"/>
        <w:rPr>
          <w:rFonts w:ascii="Times New Roman" w:hAnsi="Times New Roman" w:cs="Times New Roman"/>
          <w:sz w:val="24"/>
          <w:szCs w:val="24"/>
        </w:rPr>
      </w:pPr>
      <w:r w:rsidRPr="00657B96">
        <w:rPr>
          <w:rFonts w:ascii="Times New Roman" w:hAnsi="Times New Roman" w:cs="Times New Roman"/>
          <w:b/>
          <w:sz w:val="24"/>
          <w:szCs w:val="24"/>
        </w:rPr>
        <w:lastRenderedPageBreak/>
        <w:t>Record of Changes</w:t>
      </w:r>
    </w:p>
    <w:tbl>
      <w:tblPr>
        <w:tblStyle w:val="TableGrid"/>
        <w:tblW w:w="0" w:type="auto"/>
        <w:tblInd w:w="108" w:type="dxa"/>
        <w:tblLook w:val="04A0" w:firstRow="1" w:lastRow="0" w:firstColumn="1" w:lastColumn="0" w:noHBand="0" w:noVBand="1"/>
      </w:tblPr>
      <w:tblGrid>
        <w:gridCol w:w="1418"/>
        <w:gridCol w:w="1732"/>
        <w:gridCol w:w="2160"/>
        <w:gridCol w:w="2061"/>
        <w:gridCol w:w="1418"/>
      </w:tblGrid>
      <w:tr w:rsidR="00682754" w:rsidRPr="00657B96" w:rsidTr="00014964">
        <w:tc>
          <w:tcPr>
            <w:tcW w:w="1418" w:type="dxa"/>
          </w:tcPr>
          <w:p w:rsidR="00682754" w:rsidRPr="00657B96" w:rsidRDefault="00682754" w:rsidP="000F5919">
            <w:pPr>
              <w:spacing w:after="200" w:line="276" w:lineRule="auto"/>
              <w:jc w:val="both"/>
              <w:rPr>
                <w:rFonts w:ascii="Times New Roman" w:hAnsi="Times New Roman" w:cs="Times New Roman"/>
                <w:b/>
                <w:sz w:val="24"/>
                <w:szCs w:val="24"/>
              </w:rPr>
            </w:pPr>
            <w:r w:rsidRPr="00657B96">
              <w:rPr>
                <w:rFonts w:ascii="Times New Roman" w:hAnsi="Times New Roman" w:cs="Times New Roman"/>
                <w:b/>
                <w:sz w:val="24"/>
                <w:szCs w:val="24"/>
              </w:rPr>
              <w:t>Date</w:t>
            </w:r>
          </w:p>
        </w:tc>
        <w:tc>
          <w:tcPr>
            <w:tcW w:w="1732" w:type="dxa"/>
          </w:tcPr>
          <w:p w:rsidR="00682754" w:rsidRPr="00657B96" w:rsidRDefault="00682754" w:rsidP="000F5919">
            <w:pPr>
              <w:spacing w:after="200" w:line="276" w:lineRule="auto"/>
              <w:jc w:val="both"/>
              <w:rPr>
                <w:rFonts w:ascii="Times New Roman" w:hAnsi="Times New Roman" w:cs="Times New Roman"/>
                <w:b/>
                <w:sz w:val="24"/>
                <w:szCs w:val="24"/>
              </w:rPr>
            </w:pPr>
            <w:r w:rsidRPr="00657B96">
              <w:rPr>
                <w:rFonts w:ascii="Times New Roman" w:hAnsi="Times New Roman" w:cs="Times New Roman"/>
                <w:b/>
                <w:sz w:val="24"/>
                <w:szCs w:val="24"/>
              </w:rPr>
              <w:t>Change Item</w:t>
            </w:r>
          </w:p>
        </w:tc>
        <w:tc>
          <w:tcPr>
            <w:tcW w:w="2160" w:type="dxa"/>
          </w:tcPr>
          <w:p w:rsidR="00682754" w:rsidRPr="00657B96" w:rsidRDefault="00682754" w:rsidP="000F5919">
            <w:pPr>
              <w:spacing w:after="200" w:line="276" w:lineRule="auto"/>
              <w:jc w:val="both"/>
              <w:rPr>
                <w:rFonts w:ascii="Times New Roman" w:hAnsi="Times New Roman" w:cs="Times New Roman"/>
                <w:b/>
                <w:sz w:val="24"/>
                <w:szCs w:val="24"/>
              </w:rPr>
            </w:pPr>
            <w:r w:rsidRPr="00657B96">
              <w:rPr>
                <w:rFonts w:ascii="Times New Roman" w:hAnsi="Times New Roman" w:cs="Times New Roman"/>
                <w:b/>
                <w:sz w:val="24"/>
                <w:szCs w:val="24"/>
              </w:rPr>
              <w:t>Description</w:t>
            </w:r>
          </w:p>
        </w:tc>
        <w:tc>
          <w:tcPr>
            <w:tcW w:w="2061" w:type="dxa"/>
          </w:tcPr>
          <w:p w:rsidR="00682754" w:rsidRPr="00657B96" w:rsidRDefault="00682754" w:rsidP="000F5919">
            <w:pPr>
              <w:spacing w:after="200" w:line="276" w:lineRule="auto"/>
              <w:jc w:val="both"/>
              <w:rPr>
                <w:rFonts w:ascii="Times New Roman" w:hAnsi="Times New Roman" w:cs="Times New Roman"/>
                <w:b/>
                <w:sz w:val="24"/>
                <w:szCs w:val="24"/>
              </w:rPr>
            </w:pPr>
            <w:r w:rsidRPr="00657B96">
              <w:rPr>
                <w:rFonts w:ascii="Times New Roman" w:hAnsi="Times New Roman" w:cs="Times New Roman"/>
                <w:b/>
                <w:sz w:val="24"/>
                <w:szCs w:val="24"/>
              </w:rPr>
              <w:t>By</w:t>
            </w:r>
          </w:p>
        </w:tc>
        <w:tc>
          <w:tcPr>
            <w:tcW w:w="1418" w:type="dxa"/>
          </w:tcPr>
          <w:p w:rsidR="00682754" w:rsidRPr="00657B96" w:rsidRDefault="00682754" w:rsidP="000F5919">
            <w:pPr>
              <w:spacing w:after="200" w:line="276" w:lineRule="auto"/>
              <w:jc w:val="both"/>
              <w:rPr>
                <w:rFonts w:ascii="Times New Roman" w:hAnsi="Times New Roman" w:cs="Times New Roman"/>
                <w:b/>
                <w:sz w:val="24"/>
                <w:szCs w:val="24"/>
              </w:rPr>
            </w:pPr>
            <w:r w:rsidRPr="00657B96">
              <w:rPr>
                <w:rFonts w:ascii="Times New Roman" w:hAnsi="Times New Roman" w:cs="Times New Roman"/>
                <w:b/>
                <w:sz w:val="24"/>
                <w:szCs w:val="24"/>
              </w:rPr>
              <w:t>Version</w:t>
            </w:r>
          </w:p>
        </w:tc>
      </w:tr>
      <w:tr w:rsidR="00682754" w:rsidRPr="00657B96" w:rsidTr="00014964">
        <w:tc>
          <w:tcPr>
            <w:tcW w:w="1418" w:type="dxa"/>
          </w:tcPr>
          <w:p w:rsidR="00682754" w:rsidRPr="00657B96" w:rsidRDefault="00CC6C81" w:rsidP="00CC6C81">
            <w:pPr>
              <w:spacing w:after="200" w:line="276" w:lineRule="auto"/>
              <w:jc w:val="both"/>
              <w:rPr>
                <w:rFonts w:ascii="Times New Roman" w:hAnsi="Times New Roman" w:cs="Times New Roman"/>
                <w:sz w:val="24"/>
                <w:szCs w:val="24"/>
              </w:rPr>
            </w:pPr>
            <w:r w:rsidRPr="00657B96">
              <w:rPr>
                <w:rFonts w:ascii="Times New Roman" w:hAnsi="Times New Roman" w:cs="Times New Roman"/>
                <w:sz w:val="24"/>
                <w:szCs w:val="24"/>
              </w:rPr>
              <w:t>20</w:t>
            </w:r>
            <w:r w:rsidR="00682754" w:rsidRPr="00657B96">
              <w:rPr>
                <w:rFonts w:ascii="Times New Roman" w:hAnsi="Times New Roman" w:cs="Times New Roman"/>
                <w:sz w:val="24"/>
                <w:szCs w:val="24"/>
              </w:rPr>
              <w:t>/0</w:t>
            </w:r>
            <w:r w:rsidRPr="00657B96">
              <w:rPr>
                <w:rFonts w:ascii="Times New Roman" w:hAnsi="Times New Roman" w:cs="Times New Roman"/>
                <w:sz w:val="24"/>
                <w:szCs w:val="24"/>
              </w:rPr>
              <w:t>7</w:t>
            </w:r>
            <w:r w:rsidR="00682754" w:rsidRPr="00657B96">
              <w:rPr>
                <w:rFonts w:ascii="Times New Roman" w:hAnsi="Times New Roman" w:cs="Times New Roman"/>
                <w:sz w:val="24"/>
                <w:szCs w:val="24"/>
              </w:rPr>
              <w:t>/2012</w:t>
            </w:r>
          </w:p>
        </w:tc>
        <w:tc>
          <w:tcPr>
            <w:tcW w:w="1732" w:type="dxa"/>
          </w:tcPr>
          <w:p w:rsidR="00682754" w:rsidRPr="00657B96" w:rsidRDefault="00682754" w:rsidP="000F5919">
            <w:pPr>
              <w:shd w:val="clear" w:color="FFFFCC" w:fill="FFFFFF"/>
              <w:spacing w:before="100" w:beforeAutospacing="1" w:after="100" w:afterAutospacing="1"/>
              <w:jc w:val="both"/>
              <w:rPr>
                <w:rFonts w:ascii="Times New Roman" w:hAnsi="Times New Roman" w:cs="Times New Roman"/>
                <w:sz w:val="24"/>
                <w:szCs w:val="24"/>
                <w:rPrChange w:id="11" w:author="DuyNgo" w:date="2012-08-10T08:15:00Z">
                  <w:rPr>
                    <w:rFonts w:ascii="Tahoma" w:hAnsi="Tahoma" w:cstheme="minorHAnsi"/>
                    <w:color w:val="000000"/>
                    <w:sz w:val="24"/>
                    <w:szCs w:val="24"/>
                  </w:rPr>
                </w:rPrChange>
              </w:rPr>
            </w:pPr>
            <w:r w:rsidRPr="00657B96">
              <w:rPr>
                <w:rFonts w:ascii="Times New Roman" w:hAnsi="Times New Roman" w:cs="Times New Roman"/>
                <w:sz w:val="24"/>
                <w:szCs w:val="24"/>
              </w:rPr>
              <w:t>Create outline</w:t>
            </w:r>
          </w:p>
        </w:tc>
        <w:tc>
          <w:tcPr>
            <w:tcW w:w="2160" w:type="dxa"/>
          </w:tcPr>
          <w:p w:rsidR="00682754" w:rsidRPr="00657B96" w:rsidRDefault="00682754" w:rsidP="000F5919">
            <w:pPr>
              <w:shd w:val="clear" w:color="FFFFCC" w:fill="FFFFFF"/>
              <w:spacing w:before="100" w:beforeAutospacing="1" w:after="100" w:afterAutospacing="1"/>
              <w:jc w:val="both"/>
              <w:rPr>
                <w:rFonts w:ascii="Times New Roman" w:hAnsi="Times New Roman" w:cs="Times New Roman"/>
                <w:sz w:val="24"/>
                <w:szCs w:val="24"/>
                <w:rPrChange w:id="12" w:author="DuyNgo" w:date="2012-08-10T08:15:00Z">
                  <w:rPr>
                    <w:rFonts w:ascii="Tahoma" w:hAnsi="Tahoma" w:cstheme="minorHAnsi"/>
                    <w:color w:val="000000"/>
                    <w:sz w:val="24"/>
                    <w:szCs w:val="24"/>
                  </w:rPr>
                </w:rPrChange>
              </w:rPr>
            </w:pPr>
            <w:r w:rsidRPr="00657B96">
              <w:rPr>
                <w:rFonts w:ascii="Times New Roman" w:hAnsi="Times New Roman" w:cs="Times New Roman"/>
                <w:sz w:val="24"/>
                <w:szCs w:val="24"/>
              </w:rPr>
              <w:t>Create the outline document</w:t>
            </w:r>
          </w:p>
        </w:tc>
        <w:tc>
          <w:tcPr>
            <w:tcW w:w="2061" w:type="dxa"/>
          </w:tcPr>
          <w:p w:rsidR="00682754" w:rsidRPr="00657B96" w:rsidRDefault="00CC6C81" w:rsidP="000F5919">
            <w:pPr>
              <w:shd w:val="clear" w:color="FFFFCC" w:fill="FFFFFF"/>
              <w:spacing w:before="100" w:beforeAutospacing="1" w:after="100" w:afterAutospacing="1"/>
              <w:jc w:val="both"/>
              <w:rPr>
                <w:rFonts w:ascii="Times New Roman" w:hAnsi="Times New Roman" w:cs="Times New Roman"/>
                <w:sz w:val="24"/>
                <w:szCs w:val="24"/>
                <w:rPrChange w:id="13" w:author="DuyNgo" w:date="2012-08-10T08:15:00Z">
                  <w:rPr>
                    <w:rFonts w:ascii="Tahoma" w:hAnsi="Tahoma" w:cstheme="minorHAnsi"/>
                    <w:color w:val="000000"/>
                    <w:sz w:val="24"/>
                    <w:szCs w:val="24"/>
                  </w:rPr>
                </w:rPrChange>
              </w:rPr>
            </w:pPr>
            <w:r w:rsidRPr="00657B96">
              <w:rPr>
                <w:rFonts w:ascii="Times New Roman" w:hAnsi="Times New Roman" w:cs="Times New Roman"/>
                <w:sz w:val="24"/>
                <w:szCs w:val="24"/>
              </w:rPr>
              <w:t>DuyND</w:t>
            </w:r>
          </w:p>
        </w:tc>
        <w:tc>
          <w:tcPr>
            <w:tcW w:w="1418" w:type="dxa"/>
          </w:tcPr>
          <w:p w:rsidR="00682754" w:rsidRPr="00657B96" w:rsidRDefault="00682754" w:rsidP="000F5919">
            <w:pPr>
              <w:shd w:val="clear" w:color="FFFFCC" w:fill="FFFFFF"/>
              <w:spacing w:before="100" w:beforeAutospacing="1" w:after="100" w:afterAutospacing="1"/>
              <w:jc w:val="both"/>
              <w:rPr>
                <w:rFonts w:ascii="Times New Roman" w:hAnsi="Times New Roman" w:cs="Times New Roman"/>
                <w:sz w:val="24"/>
                <w:szCs w:val="24"/>
                <w:rPrChange w:id="14" w:author="DuyNgo" w:date="2012-08-10T08:15:00Z">
                  <w:rPr>
                    <w:rFonts w:ascii="Tahoma" w:hAnsi="Tahoma" w:cstheme="minorHAnsi"/>
                    <w:color w:val="000000"/>
                    <w:sz w:val="24"/>
                    <w:szCs w:val="24"/>
                  </w:rPr>
                </w:rPrChange>
              </w:rPr>
            </w:pPr>
            <w:r w:rsidRPr="00657B96">
              <w:rPr>
                <w:rFonts w:ascii="Times New Roman" w:hAnsi="Times New Roman" w:cs="Times New Roman"/>
                <w:sz w:val="24"/>
                <w:szCs w:val="24"/>
              </w:rPr>
              <w:t>0.1</w:t>
            </w:r>
          </w:p>
        </w:tc>
      </w:tr>
      <w:tr w:rsidR="000E6F25" w:rsidRPr="00657B96" w:rsidTr="00014964">
        <w:tc>
          <w:tcPr>
            <w:tcW w:w="1418" w:type="dxa"/>
          </w:tcPr>
          <w:p w:rsidR="000E6F25" w:rsidRPr="00657B96" w:rsidRDefault="000E6F25">
            <w:pPr>
              <w:spacing w:after="200" w:line="276" w:lineRule="auto"/>
              <w:jc w:val="both"/>
              <w:rPr>
                <w:rFonts w:ascii="Times New Roman" w:hAnsi="Times New Roman" w:cs="Times New Roman"/>
                <w:sz w:val="24"/>
                <w:szCs w:val="24"/>
                <w:rPrChange w:id="15" w:author="DuyNgo" w:date="2012-08-10T08:15:00Z">
                  <w:rPr>
                    <w:rFonts w:ascii="Tahoma" w:hAnsi="Tahoma" w:cstheme="minorHAnsi"/>
                    <w:color w:val="000000"/>
                    <w:sz w:val="24"/>
                    <w:szCs w:val="24"/>
                  </w:rPr>
                </w:rPrChange>
              </w:rPr>
              <w:pPrChange w:id="16" w:author="DuyNgo" w:date="2012-08-10T08:05:00Z">
                <w:pPr>
                  <w:shd w:val="clear" w:color="FFFFCC" w:fill="FFFFFF"/>
                  <w:spacing w:before="100" w:beforeAutospacing="1" w:after="200" w:afterAutospacing="1" w:line="276" w:lineRule="auto"/>
                  <w:jc w:val="both"/>
                </w:pPr>
              </w:pPrChange>
            </w:pPr>
            <w:ins w:id="17" w:author="DuyNgo" w:date="2012-08-10T08:05:00Z">
              <w:r w:rsidRPr="00657B96">
                <w:rPr>
                  <w:rFonts w:ascii="Times New Roman" w:hAnsi="Times New Roman" w:cs="Times New Roman"/>
                  <w:sz w:val="24"/>
                  <w:szCs w:val="24"/>
                </w:rPr>
                <w:t>25/07/2012</w:t>
              </w:r>
            </w:ins>
          </w:p>
        </w:tc>
        <w:tc>
          <w:tcPr>
            <w:tcW w:w="1732" w:type="dxa"/>
          </w:tcPr>
          <w:p w:rsidR="000E6F25" w:rsidRPr="00657B96" w:rsidRDefault="000E6F25" w:rsidP="000F5919">
            <w:pPr>
              <w:shd w:val="clear" w:color="FFFFCC" w:fill="FFFFFF"/>
              <w:spacing w:before="100" w:beforeAutospacing="1" w:after="200" w:afterAutospacing="1" w:line="276" w:lineRule="auto"/>
              <w:jc w:val="both"/>
              <w:rPr>
                <w:rFonts w:ascii="Times New Roman" w:hAnsi="Times New Roman" w:cs="Times New Roman"/>
                <w:sz w:val="24"/>
                <w:szCs w:val="24"/>
                <w:rPrChange w:id="18" w:author="DuyNgo" w:date="2012-08-10T08:15:00Z">
                  <w:rPr>
                    <w:rFonts w:ascii="Tahoma" w:hAnsi="Tahoma" w:cstheme="minorHAnsi"/>
                    <w:color w:val="000000"/>
                    <w:sz w:val="24"/>
                    <w:szCs w:val="24"/>
                  </w:rPr>
                </w:rPrChange>
              </w:rPr>
            </w:pPr>
            <w:ins w:id="19" w:author="DuyNgo" w:date="2012-08-10T08:05:00Z">
              <w:r w:rsidRPr="00657B96">
                <w:rPr>
                  <w:rFonts w:ascii="Times New Roman" w:hAnsi="Times New Roman" w:cs="Times New Roman"/>
                  <w:sz w:val="24"/>
                  <w:szCs w:val="24"/>
                </w:rPr>
                <w:t>All</w:t>
              </w:r>
            </w:ins>
          </w:p>
        </w:tc>
        <w:tc>
          <w:tcPr>
            <w:tcW w:w="2160" w:type="dxa"/>
          </w:tcPr>
          <w:p w:rsidR="000E6F25" w:rsidRPr="00657B96" w:rsidRDefault="000E6F25" w:rsidP="000F5919">
            <w:pPr>
              <w:shd w:val="clear" w:color="FFFFCC" w:fill="FFFFFF"/>
              <w:spacing w:before="100" w:beforeAutospacing="1" w:after="200" w:afterAutospacing="1" w:line="276" w:lineRule="auto"/>
              <w:jc w:val="both"/>
              <w:rPr>
                <w:rFonts w:ascii="Times New Roman" w:hAnsi="Times New Roman" w:cs="Times New Roman"/>
                <w:sz w:val="24"/>
                <w:szCs w:val="24"/>
                <w:rPrChange w:id="20" w:author="DuyNgo" w:date="2012-08-10T08:15:00Z">
                  <w:rPr>
                    <w:rFonts w:ascii="Tahoma" w:hAnsi="Tahoma" w:cstheme="minorHAnsi"/>
                    <w:color w:val="000000"/>
                    <w:sz w:val="24"/>
                    <w:szCs w:val="24"/>
                  </w:rPr>
                </w:rPrChange>
              </w:rPr>
            </w:pPr>
            <w:ins w:id="21" w:author="DuyNgo" w:date="2012-08-10T08:05:00Z">
              <w:r w:rsidRPr="00657B96">
                <w:rPr>
                  <w:rFonts w:ascii="Times New Roman" w:hAnsi="Times New Roman" w:cs="Times New Roman"/>
                  <w:sz w:val="24"/>
                  <w:szCs w:val="24"/>
                </w:rPr>
                <w:t>Update</w:t>
              </w:r>
            </w:ins>
          </w:p>
        </w:tc>
        <w:tc>
          <w:tcPr>
            <w:tcW w:w="2061" w:type="dxa"/>
          </w:tcPr>
          <w:p w:rsidR="000E6F25" w:rsidRPr="00657B96" w:rsidRDefault="000E6F25" w:rsidP="000F5919">
            <w:pPr>
              <w:shd w:val="clear" w:color="FFFFCC" w:fill="FFFFFF"/>
              <w:spacing w:before="100" w:beforeAutospacing="1" w:after="200" w:afterAutospacing="1" w:line="276" w:lineRule="auto"/>
              <w:jc w:val="both"/>
              <w:rPr>
                <w:rFonts w:ascii="Times New Roman" w:hAnsi="Times New Roman" w:cs="Times New Roman"/>
                <w:sz w:val="24"/>
                <w:szCs w:val="24"/>
                <w:rPrChange w:id="22" w:author="DuyNgo" w:date="2012-08-10T08:15:00Z">
                  <w:rPr>
                    <w:rFonts w:ascii="Tahoma" w:hAnsi="Tahoma" w:cstheme="minorHAnsi"/>
                    <w:color w:val="000000"/>
                    <w:sz w:val="24"/>
                    <w:szCs w:val="24"/>
                  </w:rPr>
                </w:rPrChange>
              </w:rPr>
            </w:pPr>
            <w:ins w:id="23" w:author="DuyNgo" w:date="2012-08-10T08:05:00Z">
              <w:r w:rsidRPr="00657B96">
                <w:rPr>
                  <w:rFonts w:ascii="Times New Roman" w:hAnsi="Times New Roman" w:cs="Times New Roman"/>
                  <w:sz w:val="24"/>
                  <w:szCs w:val="24"/>
                </w:rPr>
                <w:t>DuyND</w:t>
              </w:r>
            </w:ins>
            <w:r w:rsidR="00014964" w:rsidRPr="00657B96">
              <w:rPr>
                <w:rFonts w:ascii="Times New Roman" w:hAnsi="Times New Roman" w:cs="Times New Roman"/>
                <w:sz w:val="24"/>
                <w:szCs w:val="24"/>
              </w:rPr>
              <w:t>, GiangPNT</w:t>
            </w:r>
          </w:p>
        </w:tc>
        <w:tc>
          <w:tcPr>
            <w:tcW w:w="1418" w:type="dxa"/>
          </w:tcPr>
          <w:p w:rsidR="000E6F25" w:rsidRPr="00657B96" w:rsidRDefault="000E6F25" w:rsidP="000F5919">
            <w:pPr>
              <w:shd w:val="clear" w:color="FFFFCC" w:fill="FFFFFF"/>
              <w:spacing w:before="100" w:beforeAutospacing="1" w:after="200" w:afterAutospacing="1" w:line="276" w:lineRule="auto"/>
              <w:jc w:val="both"/>
              <w:rPr>
                <w:rFonts w:ascii="Times New Roman" w:hAnsi="Times New Roman" w:cs="Times New Roman"/>
                <w:sz w:val="24"/>
                <w:szCs w:val="24"/>
                <w:rPrChange w:id="24" w:author="DuyNgo" w:date="2012-08-10T08:15:00Z">
                  <w:rPr>
                    <w:rFonts w:ascii="Tahoma" w:hAnsi="Tahoma" w:cstheme="minorHAnsi"/>
                    <w:color w:val="000000"/>
                    <w:sz w:val="24"/>
                    <w:szCs w:val="24"/>
                  </w:rPr>
                </w:rPrChange>
              </w:rPr>
            </w:pPr>
            <w:ins w:id="25" w:author="DuyNgo" w:date="2012-08-10T08:05:00Z">
              <w:r w:rsidRPr="00657B96">
                <w:rPr>
                  <w:rFonts w:ascii="Times New Roman" w:hAnsi="Times New Roman" w:cs="Times New Roman"/>
                  <w:sz w:val="24"/>
                  <w:szCs w:val="24"/>
                </w:rPr>
                <w:t>0.2</w:t>
              </w:r>
            </w:ins>
          </w:p>
        </w:tc>
      </w:tr>
      <w:tr w:rsidR="000E6F25" w:rsidRPr="00657B96" w:rsidTr="00014964">
        <w:tc>
          <w:tcPr>
            <w:tcW w:w="1418" w:type="dxa"/>
          </w:tcPr>
          <w:p w:rsidR="000E6F25" w:rsidRPr="00657B96" w:rsidRDefault="000E6F25" w:rsidP="00A67A07">
            <w:pPr>
              <w:shd w:val="clear" w:color="FFFFCC" w:fill="FFFFFF"/>
              <w:spacing w:before="100" w:beforeAutospacing="1" w:after="200" w:afterAutospacing="1" w:line="276" w:lineRule="auto"/>
              <w:jc w:val="both"/>
              <w:rPr>
                <w:rFonts w:ascii="Times New Roman" w:hAnsi="Times New Roman" w:cs="Times New Roman"/>
                <w:sz w:val="24"/>
                <w:szCs w:val="24"/>
                <w:rPrChange w:id="26" w:author="DuyNgo" w:date="2012-08-10T08:15:00Z">
                  <w:rPr>
                    <w:rFonts w:ascii="Tahoma" w:hAnsi="Tahoma" w:cstheme="minorHAnsi"/>
                    <w:color w:val="000000"/>
                    <w:sz w:val="24"/>
                    <w:szCs w:val="24"/>
                  </w:rPr>
                </w:rPrChange>
              </w:rPr>
            </w:pPr>
            <w:ins w:id="27" w:author="DuyNgo" w:date="2012-08-10T08:05:00Z">
              <w:r w:rsidRPr="00657B96">
                <w:rPr>
                  <w:rFonts w:ascii="Times New Roman" w:hAnsi="Times New Roman" w:cs="Times New Roman"/>
                  <w:sz w:val="24"/>
                  <w:szCs w:val="24"/>
                </w:rPr>
                <w:t>31/07/2012</w:t>
              </w:r>
            </w:ins>
          </w:p>
        </w:tc>
        <w:tc>
          <w:tcPr>
            <w:tcW w:w="1732" w:type="dxa"/>
          </w:tcPr>
          <w:p w:rsidR="000E6F25" w:rsidRPr="00657B96" w:rsidRDefault="000E6F25" w:rsidP="00A67A07">
            <w:pPr>
              <w:shd w:val="clear" w:color="FFFFCC" w:fill="FFFFFF"/>
              <w:spacing w:before="100" w:beforeAutospacing="1" w:after="200" w:afterAutospacing="1" w:line="276" w:lineRule="auto"/>
              <w:jc w:val="both"/>
              <w:rPr>
                <w:rFonts w:ascii="Times New Roman" w:hAnsi="Times New Roman" w:cs="Times New Roman"/>
                <w:sz w:val="24"/>
                <w:szCs w:val="24"/>
                <w:rPrChange w:id="28" w:author="DuyNgo" w:date="2012-08-10T08:15:00Z">
                  <w:rPr>
                    <w:rFonts w:ascii="Tahoma" w:hAnsi="Tahoma" w:cstheme="minorHAnsi"/>
                    <w:color w:val="000000"/>
                    <w:sz w:val="24"/>
                    <w:szCs w:val="24"/>
                  </w:rPr>
                </w:rPrChange>
              </w:rPr>
            </w:pPr>
            <w:ins w:id="29" w:author="DuyNgo" w:date="2012-08-10T08:05:00Z">
              <w:r w:rsidRPr="00657B96">
                <w:rPr>
                  <w:rFonts w:ascii="Times New Roman" w:hAnsi="Times New Roman" w:cs="Times New Roman"/>
                  <w:sz w:val="24"/>
                  <w:szCs w:val="24"/>
                </w:rPr>
                <w:t>All</w:t>
              </w:r>
            </w:ins>
          </w:p>
        </w:tc>
        <w:tc>
          <w:tcPr>
            <w:tcW w:w="2160" w:type="dxa"/>
          </w:tcPr>
          <w:p w:rsidR="000E6F25" w:rsidRPr="00657B96" w:rsidRDefault="000E6F25" w:rsidP="00A67A07">
            <w:pPr>
              <w:shd w:val="clear" w:color="FFFFCC" w:fill="FFFFFF"/>
              <w:spacing w:before="100" w:beforeAutospacing="1" w:after="200" w:afterAutospacing="1" w:line="276" w:lineRule="auto"/>
              <w:jc w:val="both"/>
              <w:rPr>
                <w:rFonts w:ascii="Times New Roman" w:hAnsi="Times New Roman" w:cs="Times New Roman"/>
                <w:sz w:val="24"/>
                <w:szCs w:val="24"/>
                <w:rPrChange w:id="30" w:author="DuyNgo" w:date="2012-08-10T08:15:00Z">
                  <w:rPr>
                    <w:rFonts w:ascii="Tahoma" w:hAnsi="Tahoma" w:cstheme="minorHAnsi"/>
                    <w:color w:val="000000"/>
                    <w:sz w:val="24"/>
                    <w:szCs w:val="24"/>
                  </w:rPr>
                </w:rPrChange>
              </w:rPr>
            </w:pPr>
            <w:ins w:id="31" w:author="DuyNgo" w:date="2012-08-10T08:05:00Z">
              <w:r w:rsidRPr="00657B96">
                <w:rPr>
                  <w:rFonts w:ascii="Times New Roman" w:hAnsi="Times New Roman" w:cs="Times New Roman"/>
                  <w:sz w:val="24"/>
                  <w:szCs w:val="24"/>
                </w:rPr>
                <w:t>Update</w:t>
              </w:r>
            </w:ins>
          </w:p>
        </w:tc>
        <w:tc>
          <w:tcPr>
            <w:tcW w:w="2061" w:type="dxa"/>
          </w:tcPr>
          <w:p w:rsidR="000E6F25" w:rsidRPr="00657B96" w:rsidRDefault="000E6F25" w:rsidP="00A67A07">
            <w:pPr>
              <w:shd w:val="clear" w:color="FFFFCC" w:fill="FFFFFF"/>
              <w:spacing w:before="100" w:beforeAutospacing="1" w:after="200" w:afterAutospacing="1" w:line="276" w:lineRule="auto"/>
              <w:jc w:val="both"/>
              <w:rPr>
                <w:rFonts w:ascii="Times New Roman" w:hAnsi="Times New Roman" w:cs="Times New Roman"/>
                <w:sz w:val="24"/>
                <w:szCs w:val="24"/>
                <w:rPrChange w:id="32" w:author="DuyNgo" w:date="2012-08-10T08:15:00Z">
                  <w:rPr>
                    <w:rFonts w:ascii="Tahoma" w:hAnsi="Tahoma" w:cstheme="minorHAnsi"/>
                    <w:color w:val="000000"/>
                    <w:sz w:val="24"/>
                    <w:szCs w:val="24"/>
                  </w:rPr>
                </w:rPrChange>
              </w:rPr>
            </w:pPr>
            <w:ins w:id="33" w:author="DuyNgo" w:date="2012-08-10T08:05:00Z">
              <w:r w:rsidRPr="00657B96">
                <w:rPr>
                  <w:rFonts w:ascii="Times New Roman" w:hAnsi="Times New Roman" w:cs="Times New Roman"/>
                  <w:sz w:val="24"/>
                  <w:szCs w:val="24"/>
                </w:rPr>
                <w:t>DuyND</w:t>
              </w:r>
            </w:ins>
            <w:r w:rsidR="00014964" w:rsidRPr="00657B96">
              <w:rPr>
                <w:rFonts w:ascii="Times New Roman" w:hAnsi="Times New Roman" w:cs="Times New Roman"/>
                <w:sz w:val="24"/>
                <w:szCs w:val="24"/>
              </w:rPr>
              <w:t>, TruongMH</w:t>
            </w:r>
          </w:p>
        </w:tc>
        <w:tc>
          <w:tcPr>
            <w:tcW w:w="1418" w:type="dxa"/>
          </w:tcPr>
          <w:p w:rsidR="000E6F25" w:rsidRPr="00657B96" w:rsidRDefault="000E6F25" w:rsidP="00A67A07">
            <w:pPr>
              <w:shd w:val="clear" w:color="FFFFCC" w:fill="FFFFFF"/>
              <w:spacing w:before="100" w:beforeAutospacing="1" w:after="200" w:afterAutospacing="1" w:line="276" w:lineRule="auto"/>
              <w:jc w:val="both"/>
              <w:rPr>
                <w:rFonts w:ascii="Times New Roman" w:hAnsi="Times New Roman" w:cs="Times New Roman"/>
                <w:sz w:val="24"/>
                <w:szCs w:val="24"/>
                <w:rPrChange w:id="34" w:author="DuyNgo" w:date="2012-08-10T08:15:00Z">
                  <w:rPr>
                    <w:rFonts w:ascii="Tahoma" w:hAnsi="Tahoma" w:cstheme="minorHAnsi"/>
                    <w:color w:val="000000"/>
                    <w:sz w:val="24"/>
                    <w:szCs w:val="24"/>
                  </w:rPr>
                </w:rPrChange>
              </w:rPr>
            </w:pPr>
            <w:ins w:id="35" w:author="DuyNgo" w:date="2012-08-10T08:05:00Z">
              <w:r w:rsidRPr="00657B96">
                <w:rPr>
                  <w:rFonts w:ascii="Times New Roman" w:hAnsi="Times New Roman" w:cs="Times New Roman"/>
                  <w:sz w:val="24"/>
                  <w:szCs w:val="24"/>
                </w:rPr>
                <w:t>0.3</w:t>
              </w:r>
            </w:ins>
          </w:p>
        </w:tc>
      </w:tr>
      <w:tr w:rsidR="000E6F25" w:rsidRPr="00657B96" w:rsidTr="00014964">
        <w:tc>
          <w:tcPr>
            <w:tcW w:w="1418" w:type="dxa"/>
          </w:tcPr>
          <w:p w:rsidR="000E6F25" w:rsidRPr="00657B96" w:rsidRDefault="000E6F25" w:rsidP="009B1B4C">
            <w:pPr>
              <w:shd w:val="clear" w:color="FFFFCC" w:fill="FFFFFF"/>
              <w:spacing w:before="100" w:beforeAutospacing="1" w:after="200" w:afterAutospacing="1" w:line="276" w:lineRule="auto"/>
              <w:jc w:val="both"/>
              <w:rPr>
                <w:rFonts w:ascii="Times New Roman" w:hAnsi="Times New Roman" w:cs="Times New Roman"/>
                <w:sz w:val="24"/>
                <w:szCs w:val="24"/>
                <w:rPrChange w:id="36" w:author="DuyNgo" w:date="2012-08-10T08:15:00Z">
                  <w:rPr>
                    <w:rFonts w:ascii="Tahoma" w:hAnsi="Tahoma" w:cstheme="minorHAnsi"/>
                    <w:color w:val="000000"/>
                    <w:sz w:val="24"/>
                    <w:szCs w:val="24"/>
                  </w:rPr>
                </w:rPrChange>
              </w:rPr>
            </w:pPr>
            <w:ins w:id="37" w:author="DuyNgo" w:date="2012-08-10T08:06:00Z">
              <w:r w:rsidRPr="00657B96">
                <w:rPr>
                  <w:rFonts w:ascii="Times New Roman" w:hAnsi="Times New Roman" w:cs="Times New Roman"/>
                  <w:sz w:val="24"/>
                  <w:szCs w:val="24"/>
                </w:rPr>
                <w:t>01</w:t>
              </w:r>
            </w:ins>
            <w:ins w:id="38" w:author="DuyNgo" w:date="2012-08-10T08:05:00Z">
              <w:r w:rsidRPr="00657B96">
                <w:rPr>
                  <w:rFonts w:ascii="Times New Roman" w:hAnsi="Times New Roman" w:cs="Times New Roman"/>
                  <w:sz w:val="24"/>
                  <w:szCs w:val="24"/>
                </w:rPr>
                <w:t>/0</w:t>
              </w:r>
            </w:ins>
            <w:ins w:id="39" w:author="DuyNgo" w:date="2012-08-10T08:06:00Z">
              <w:r w:rsidRPr="00657B96">
                <w:rPr>
                  <w:rFonts w:ascii="Times New Roman" w:hAnsi="Times New Roman" w:cs="Times New Roman"/>
                  <w:sz w:val="24"/>
                  <w:szCs w:val="24"/>
                </w:rPr>
                <w:t>8</w:t>
              </w:r>
            </w:ins>
            <w:ins w:id="40" w:author="DuyNgo" w:date="2012-08-10T08:05:00Z">
              <w:r w:rsidRPr="00657B96">
                <w:rPr>
                  <w:rFonts w:ascii="Times New Roman" w:hAnsi="Times New Roman" w:cs="Times New Roman"/>
                  <w:sz w:val="24"/>
                  <w:szCs w:val="24"/>
                </w:rPr>
                <w:t>/2012</w:t>
              </w:r>
            </w:ins>
          </w:p>
        </w:tc>
        <w:tc>
          <w:tcPr>
            <w:tcW w:w="1732" w:type="dxa"/>
          </w:tcPr>
          <w:p w:rsidR="000E6F25" w:rsidRPr="00657B96" w:rsidRDefault="000E6F25" w:rsidP="000F5919">
            <w:pPr>
              <w:shd w:val="clear" w:color="FFFFCC" w:fill="FFFFFF"/>
              <w:spacing w:before="100" w:beforeAutospacing="1" w:after="200" w:afterAutospacing="1" w:line="276" w:lineRule="auto"/>
              <w:jc w:val="both"/>
              <w:rPr>
                <w:rFonts w:ascii="Times New Roman" w:hAnsi="Times New Roman" w:cs="Times New Roman"/>
                <w:sz w:val="24"/>
                <w:szCs w:val="24"/>
                <w:rPrChange w:id="41" w:author="DuyNgo" w:date="2012-08-10T08:15:00Z">
                  <w:rPr>
                    <w:rFonts w:ascii="Tahoma" w:hAnsi="Tahoma" w:cstheme="minorHAnsi"/>
                    <w:color w:val="000000"/>
                    <w:sz w:val="24"/>
                    <w:szCs w:val="24"/>
                  </w:rPr>
                </w:rPrChange>
              </w:rPr>
            </w:pPr>
            <w:ins w:id="42" w:author="DuyNgo" w:date="2012-08-10T08:05:00Z">
              <w:r w:rsidRPr="00657B96">
                <w:rPr>
                  <w:rFonts w:ascii="Times New Roman" w:hAnsi="Times New Roman" w:cs="Times New Roman"/>
                  <w:sz w:val="24"/>
                  <w:szCs w:val="24"/>
                </w:rPr>
                <w:t>All</w:t>
              </w:r>
            </w:ins>
          </w:p>
        </w:tc>
        <w:tc>
          <w:tcPr>
            <w:tcW w:w="2160" w:type="dxa"/>
          </w:tcPr>
          <w:p w:rsidR="000E6F25" w:rsidRPr="00657B96" w:rsidRDefault="000E6F25" w:rsidP="000F5919">
            <w:pPr>
              <w:shd w:val="clear" w:color="FFFFCC" w:fill="FFFFFF"/>
              <w:spacing w:before="100" w:beforeAutospacing="1" w:after="200" w:afterAutospacing="1" w:line="276" w:lineRule="auto"/>
              <w:jc w:val="both"/>
              <w:rPr>
                <w:rFonts w:ascii="Times New Roman" w:hAnsi="Times New Roman" w:cs="Times New Roman"/>
                <w:sz w:val="24"/>
                <w:szCs w:val="24"/>
                <w:rPrChange w:id="43" w:author="DuyNgo" w:date="2012-08-10T08:15:00Z">
                  <w:rPr>
                    <w:rFonts w:ascii="Tahoma" w:hAnsi="Tahoma" w:cstheme="minorHAnsi"/>
                    <w:color w:val="000000"/>
                    <w:sz w:val="24"/>
                    <w:szCs w:val="24"/>
                  </w:rPr>
                </w:rPrChange>
              </w:rPr>
            </w:pPr>
            <w:ins w:id="44" w:author="DuyNgo" w:date="2012-08-10T08:05:00Z">
              <w:r w:rsidRPr="00657B96">
                <w:rPr>
                  <w:rFonts w:ascii="Times New Roman" w:hAnsi="Times New Roman" w:cs="Times New Roman"/>
                  <w:sz w:val="24"/>
                  <w:szCs w:val="24"/>
                </w:rPr>
                <w:t>Update</w:t>
              </w:r>
            </w:ins>
          </w:p>
        </w:tc>
        <w:tc>
          <w:tcPr>
            <w:tcW w:w="2061" w:type="dxa"/>
          </w:tcPr>
          <w:p w:rsidR="000E6F25" w:rsidRPr="00657B96" w:rsidRDefault="000E6F25" w:rsidP="000F5919">
            <w:pPr>
              <w:shd w:val="clear" w:color="FFFFCC" w:fill="FFFFFF"/>
              <w:spacing w:before="100" w:beforeAutospacing="1" w:after="200" w:afterAutospacing="1" w:line="276" w:lineRule="auto"/>
              <w:jc w:val="both"/>
              <w:rPr>
                <w:rFonts w:ascii="Times New Roman" w:hAnsi="Times New Roman" w:cs="Times New Roman"/>
                <w:sz w:val="24"/>
                <w:szCs w:val="24"/>
                <w:rPrChange w:id="45" w:author="DuyNgo" w:date="2012-08-10T08:15:00Z">
                  <w:rPr>
                    <w:rFonts w:ascii="Tahoma" w:hAnsi="Tahoma" w:cstheme="minorHAnsi"/>
                    <w:color w:val="000000"/>
                    <w:sz w:val="24"/>
                    <w:szCs w:val="24"/>
                  </w:rPr>
                </w:rPrChange>
              </w:rPr>
            </w:pPr>
            <w:ins w:id="46" w:author="DuyNgo" w:date="2012-08-10T08:05:00Z">
              <w:r w:rsidRPr="00657B96">
                <w:rPr>
                  <w:rFonts w:ascii="Times New Roman" w:hAnsi="Times New Roman" w:cs="Times New Roman"/>
                  <w:sz w:val="24"/>
                  <w:szCs w:val="24"/>
                </w:rPr>
                <w:t>DuyND</w:t>
              </w:r>
            </w:ins>
            <w:r w:rsidR="00014964" w:rsidRPr="00657B96">
              <w:rPr>
                <w:rFonts w:ascii="Times New Roman" w:hAnsi="Times New Roman" w:cs="Times New Roman"/>
                <w:sz w:val="24"/>
                <w:szCs w:val="24"/>
              </w:rPr>
              <w:t>, GiangPNT</w:t>
            </w:r>
          </w:p>
        </w:tc>
        <w:tc>
          <w:tcPr>
            <w:tcW w:w="1418" w:type="dxa"/>
          </w:tcPr>
          <w:p w:rsidR="000E6F25" w:rsidRPr="00657B96" w:rsidRDefault="000E6F25" w:rsidP="000F5919">
            <w:pPr>
              <w:shd w:val="clear" w:color="FFFFCC" w:fill="FFFFFF"/>
              <w:spacing w:before="100" w:beforeAutospacing="1" w:after="200" w:afterAutospacing="1" w:line="276" w:lineRule="auto"/>
              <w:jc w:val="both"/>
              <w:rPr>
                <w:rFonts w:ascii="Times New Roman" w:hAnsi="Times New Roman" w:cs="Times New Roman"/>
                <w:sz w:val="24"/>
                <w:szCs w:val="24"/>
                <w:rPrChange w:id="47" w:author="DuyNgo" w:date="2012-08-10T08:15:00Z">
                  <w:rPr>
                    <w:rFonts w:ascii="Tahoma" w:hAnsi="Tahoma" w:cstheme="minorHAnsi"/>
                    <w:color w:val="000000"/>
                    <w:sz w:val="24"/>
                    <w:szCs w:val="24"/>
                  </w:rPr>
                </w:rPrChange>
              </w:rPr>
            </w:pPr>
            <w:ins w:id="48" w:author="DuyNgo" w:date="2012-08-10T08:05:00Z">
              <w:r w:rsidRPr="00657B96">
                <w:rPr>
                  <w:rFonts w:ascii="Times New Roman" w:hAnsi="Times New Roman" w:cs="Times New Roman"/>
                  <w:sz w:val="24"/>
                  <w:szCs w:val="24"/>
                </w:rPr>
                <w:t>0.</w:t>
              </w:r>
            </w:ins>
            <w:ins w:id="49" w:author="DuyNgo" w:date="2012-08-10T08:06:00Z">
              <w:r w:rsidRPr="00657B96">
                <w:rPr>
                  <w:rFonts w:ascii="Times New Roman" w:hAnsi="Times New Roman" w:cs="Times New Roman"/>
                  <w:sz w:val="24"/>
                  <w:szCs w:val="24"/>
                </w:rPr>
                <w:t>4</w:t>
              </w:r>
            </w:ins>
          </w:p>
        </w:tc>
      </w:tr>
      <w:tr w:rsidR="000E6F25" w:rsidRPr="00657B96" w:rsidTr="00014964">
        <w:tc>
          <w:tcPr>
            <w:tcW w:w="1418" w:type="dxa"/>
          </w:tcPr>
          <w:p w:rsidR="000E6F25" w:rsidRPr="00657B96" w:rsidRDefault="000E6F25" w:rsidP="000F5919">
            <w:pPr>
              <w:shd w:val="clear" w:color="FFFFCC" w:fill="FFFFFF"/>
              <w:spacing w:before="100" w:beforeAutospacing="1" w:after="200" w:afterAutospacing="1" w:line="276" w:lineRule="auto"/>
              <w:jc w:val="both"/>
              <w:rPr>
                <w:rFonts w:ascii="Times New Roman" w:hAnsi="Times New Roman" w:cs="Times New Roman"/>
                <w:sz w:val="24"/>
                <w:szCs w:val="24"/>
                <w:rPrChange w:id="50" w:author="DuyNgo" w:date="2012-08-10T08:15:00Z">
                  <w:rPr>
                    <w:rFonts w:ascii="Tahoma" w:hAnsi="Tahoma" w:cstheme="minorHAnsi"/>
                    <w:color w:val="000000"/>
                    <w:sz w:val="24"/>
                    <w:szCs w:val="24"/>
                  </w:rPr>
                </w:rPrChange>
              </w:rPr>
            </w:pPr>
            <w:ins w:id="51" w:author="DuyNgo" w:date="2012-08-10T08:06:00Z">
              <w:r w:rsidRPr="00657B96">
                <w:rPr>
                  <w:rFonts w:ascii="Times New Roman" w:hAnsi="Times New Roman" w:cs="Times New Roman"/>
                  <w:sz w:val="24"/>
                  <w:szCs w:val="24"/>
                </w:rPr>
                <w:t>08/08/2012</w:t>
              </w:r>
            </w:ins>
          </w:p>
        </w:tc>
        <w:tc>
          <w:tcPr>
            <w:tcW w:w="1732" w:type="dxa"/>
          </w:tcPr>
          <w:p w:rsidR="000E6F25" w:rsidRPr="00657B96" w:rsidRDefault="000E6F25" w:rsidP="009B1B4C">
            <w:pPr>
              <w:shd w:val="clear" w:color="FFFFCC" w:fill="FFFFFF"/>
              <w:spacing w:before="100" w:beforeAutospacing="1" w:after="200" w:afterAutospacing="1" w:line="276" w:lineRule="auto"/>
              <w:jc w:val="both"/>
              <w:rPr>
                <w:rFonts w:ascii="Times New Roman" w:hAnsi="Times New Roman" w:cs="Times New Roman"/>
                <w:sz w:val="24"/>
                <w:szCs w:val="24"/>
                <w:rPrChange w:id="52" w:author="DuyNgo" w:date="2012-08-10T08:15:00Z">
                  <w:rPr>
                    <w:rFonts w:ascii="Tahoma" w:hAnsi="Tahoma" w:cstheme="minorHAnsi"/>
                    <w:color w:val="000000"/>
                    <w:sz w:val="24"/>
                    <w:szCs w:val="24"/>
                  </w:rPr>
                </w:rPrChange>
              </w:rPr>
            </w:pPr>
            <w:ins w:id="53" w:author="DuyNgo" w:date="2012-08-10T08:06:00Z">
              <w:r w:rsidRPr="00657B96">
                <w:rPr>
                  <w:rFonts w:ascii="Times New Roman" w:hAnsi="Times New Roman" w:cs="Times New Roman"/>
                  <w:sz w:val="24"/>
                  <w:szCs w:val="24"/>
                </w:rPr>
                <w:t>All</w:t>
              </w:r>
            </w:ins>
          </w:p>
        </w:tc>
        <w:tc>
          <w:tcPr>
            <w:tcW w:w="2160" w:type="dxa"/>
          </w:tcPr>
          <w:p w:rsidR="000E6F25" w:rsidRPr="00657B96" w:rsidRDefault="000E6F25" w:rsidP="009B1B4C">
            <w:pPr>
              <w:shd w:val="clear" w:color="FFFFCC" w:fill="FFFFFF"/>
              <w:spacing w:before="100" w:beforeAutospacing="1" w:after="200" w:afterAutospacing="1" w:line="276" w:lineRule="auto"/>
              <w:jc w:val="both"/>
              <w:rPr>
                <w:rFonts w:ascii="Times New Roman" w:hAnsi="Times New Roman" w:cs="Times New Roman"/>
                <w:sz w:val="24"/>
                <w:szCs w:val="24"/>
                <w:rPrChange w:id="54" w:author="DuyNgo" w:date="2012-08-10T08:15:00Z">
                  <w:rPr>
                    <w:rFonts w:ascii="Tahoma" w:hAnsi="Tahoma" w:cstheme="minorHAnsi"/>
                    <w:color w:val="000000"/>
                    <w:sz w:val="24"/>
                    <w:szCs w:val="24"/>
                  </w:rPr>
                </w:rPrChange>
              </w:rPr>
            </w:pPr>
            <w:ins w:id="55" w:author="DuyNgo" w:date="2012-08-10T08:06:00Z">
              <w:r w:rsidRPr="00657B96">
                <w:rPr>
                  <w:rFonts w:ascii="Times New Roman" w:hAnsi="Times New Roman" w:cs="Times New Roman"/>
                  <w:sz w:val="24"/>
                  <w:szCs w:val="24"/>
                </w:rPr>
                <w:t>Update</w:t>
              </w:r>
            </w:ins>
          </w:p>
        </w:tc>
        <w:tc>
          <w:tcPr>
            <w:tcW w:w="2061" w:type="dxa"/>
          </w:tcPr>
          <w:p w:rsidR="000E6F25" w:rsidRPr="00657B96" w:rsidRDefault="000E6F25" w:rsidP="000F5919">
            <w:pPr>
              <w:shd w:val="clear" w:color="FFFFCC" w:fill="FFFFFF"/>
              <w:spacing w:before="100" w:beforeAutospacing="1" w:after="200" w:afterAutospacing="1" w:line="276" w:lineRule="auto"/>
              <w:jc w:val="both"/>
              <w:rPr>
                <w:rFonts w:ascii="Times New Roman" w:hAnsi="Times New Roman" w:cs="Times New Roman"/>
                <w:sz w:val="24"/>
                <w:szCs w:val="24"/>
                <w:rPrChange w:id="56" w:author="DuyNgo" w:date="2012-08-10T08:15:00Z">
                  <w:rPr>
                    <w:rFonts w:ascii="Tahoma" w:hAnsi="Tahoma" w:cstheme="minorHAnsi"/>
                    <w:color w:val="000000"/>
                    <w:sz w:val="24"/>
                    <w:szCs w:val="24"/>
                  </w:rPr>
                </w:rPrChange>
              </w:rPr>
            </w:pPr>
            <w:ins w:id="57" w:author="DuyNgo" w:date="2012-08-10T08:06:00Z">
              <w:r w:rsidRPr="00657B96">
                <w:rPr>
                  <w:rFonts w:ascii="Times New Roman" w:hAnsi="Times New Roman" w:cs="Times New Roman"/>
                  <w:sz w:val="24"/>
                  <w:szCs w:val="24"/>
                </w:rPr>
                <w:t>DuyND</w:t>
              </w:r>
            </w:ins>
            <w:r w:rsidR="00014964" w:rsidRPr="00657B96">
              <w:rPr>
                <w:rFonts w:ascii="Times New Roman" w:hAnsi="Times New Roman" w:cs="Times New Roman"/>
                <w:sz w:val="24"/>
                <w:szCs w:val="24"/>
              </w:rPr>
              <w:t>, HaiTCT</w:t>
            </w:r>
          </w:p>
        </w:tc>
        <w:tc>
          <w:tcPr>
            <w:tcW w:w="1418" w:type="dxa"/>
          </w:tcPr>
          <w:p w:rsidR="000E6F25" w:rsidRPr="00657B96" w:rsidRDefault="000E6F25" w:rsidP="000F5919">
            <w:pPr>
              <w:shd w:val="clear" w:color="FFFFCC" w:fill="FFFFFF"/>
              <w:spacing w:before="100" w:beforeAutospacing="1" w:after="200" w:afterAutospacing="1" w:line="276" w:lineRule="auto"/>
              <w:jc w:val="both"/>
              <w:rPr>
                <w:rFonts w:ascii="Times New Roman" w:hAnsi="Times New Roman" w:cs="Times New Roman"/>
                <w:sz w:val="24"/>
                <w:szCs w:val="24"/>
                <w:rPrChange w:id="58" w:author="DuyNgo" w:date="2012-08-10T08:15:00Z">
                  <w:rPr>
                    <w:rFonts w:ascii="Tahoma" w:hAnsi="Tahoma" w:cstheme="minorHAnsi"/>
                    <w:color w:val="000000"/>
                    <w:sz w:val="24"/>
                    <w:szCs w:val="24"/>
                  </w:rPr>
                </w:rPrChange>
              </w:rPr>
            </w:pPr>
            <w:ins w:id="59" w:author="DuyNgo" w:date="2012-08-10T08:06:00Z">
              <w:r w:rsidRPr="00657B96">
                <w:rPr>
                  <w:rFonts w:ascii="Times New Roman" w:hAnsi="Times New Roman" w:cs="Times New Roman"/>
                  <w:sz w:val="24"/>
                  <w:szCs w:val="24"/>
                </w:rPr>
                <w:t>0.5</w:t>
              </w:r>
            </w:ins>
          </w:p>
        </w:tc>
      </w:tr>
      <w:tr w:rsidR="000E6F25" w:rsidRPr="00657B96" w:rsidTr="00014964">
        <w:tc>
          <w:tcPr>
            <w:tcW w:w="1418" w:type="dxa"/>
          </w:tcPr>
          <w:p w:rsidR="000E6F25" w:rsidRPr="00657B96" w:rsidRDefault="000E6F25" w:rsidP="000F5919">
            <w:pPr>
              <w:shd w:val="clear" w:color="FFFFCC" w:fill="FFFFFF"/>
              <w:spacing w:before="100" w:beforeAutospacing="1" w:after="200" w:afterAutospacing="1" w:line="276" w:lineRule="auto"/>
              <w:jc w:val="both"/>
              <w:rPr>
                <w:rFonts w:ascii="Times New Roman" w:hAnsi="Times New Roman" w:cs="Times New Roman"/>
                <w:sz w:val="24"/>
                <w:szCs w:val="24"/>
                <w:rPrChange w:id="60" w:author="DuyNgo" w:date="2012-08-10T08:15:00Z">
                  <w:rPr>
                    <w:rFonts w:ascii="Tahoma" w:hAnsi="Tahoma" w:cstheme="minorHAnsi"/>
                    <w:color w:val="000000"/>
                    <w:sz w:val="24"/>
                    <w:szCs w:val="24"/>
                  </w:rPr>
                </w:rPrChange>
              </w:rPr>
            </w:pPr>
            <w:ins w:id="61" w:author="DuyNgo" w:date="2012-08-10T08:06:00Z">
              <w:r w:rsidRPr="00657B96">
                <w:rPr>
                  <w:rFonts w:ascii="Times New Roman" w:hAnsi="Times New Roman" w:cs="Times New Roman"/>
                  <w:sz w:val="24"/>
                  <w:szCs w:val="24"/>
                </w:rPr>
                <w:t>09/08/2012</w:t>
              </w:r>
            </w:ins>
          </w:p>
        </w:tc>
        <w:tc>
          <w:tcPr>
            <w:tcW w:w="1732" w:type="dxa"/>
          </w:tcPr>
          <w:p w:rsidR="000E6F25" w:rsidRPr="00657B96" w:rsidRDefault="000E6F25" w:rsidP="000F5919">
            <w:pPr>
              <w:shd w:val="clear" w:color="FFFFCC" w:fill="FFFFFF"/>
              <w:spacing w:before="100" w:beforeAutospacing="1" w:after="200" w:afterAutospacing="1" w:line="276" w:lineRule="auto"/>
              <w:jc w:val="both"/>
              <w:rPr>
                <w:rFonts w:ascii="Times New Roman" w:hAnsi="Times New Roman" w:cs="Times New Roman"/>
                <w:sz w:val="24"/>
                <w:szCs w:val="24"/>
                <w:rPrChange w:id="62" w:author="DuyNgo" w:date="2012-08-10T08:15:00Z">
                  <w:rPr>
                    <w:rFonts w:ascii="Tahoma" w:hAnsi="Tahoma" w:cstheme="minorHAnsi"/>
                    <w:color w:val="000000"/>
                    <w:sz w:val="24"/>
                    <w:szCs w:val="24"/>
                  </w:rPr>
                </w:rPrChange>
              </w:rPr>
            </w:pPr>
            <w:ins w:id="63" w:author="DuyNgo" w:date="2012-08-10T08:06:00Z">
              <w:r w:rsidRPr="00657B96">
                <w:rPr>
                  <w:rFonts w:ascii="Times New Roman" w:hAnsi="Times New Roman" w:cs="Times New Roman"/>
                  <w:sz w:val="24"/>
                  <w:szCs w:val="24"/>
                </w:rPr>
                <w:t>All</w:t>
              </w:r>
            </w:ins>
          </w:p>
        </w:tc>
        <w:tc>
          <w:tcPr>
            <w:tcW w:w="2160" w:type="dxa"/>
          </w:tcPr>
          <w:p w:rsidR="000E6F25" w:rsidRPr="00657B96" w:rsidRDefault="000E6F25" w:rsidP="000F5919">
            <w:pPr>
              <w:shd w:val="clear" w:color="FFFFCC" w:fill="FFFFFF"/>
              <w:spacing w:before="100" w:beforeAutospacing="1" w:after="200" w:afterAutospacing="1" w:line="276" w:lineRule="auto"/>
              <w:jc w:val="both"/>
              <w:rPr>
                <w:rFonts w:ascii="Times New Roman" w:hAnsi="Times New Roman" w:cs="Times New Roman"/>
                <w:sz w:val="24"/>
                <w:szCs w:val="24"/>
                <w:rPrChange w:id="64" w:author="DuyNgo" w:date="2012-08-10T08:15:00Z">
                  <w:rPr>
                    <w:rFonts w:ascii="Tahoma" w:hAnsi="Tahoma" w:cstheme="minorHAnsi"/>
                    <w:color w:val="000000"/>
                    <w:sz w:val="24"/>
                    <w:szCs w:val="24"/>
                  </w:rPr>
                </w:rPrChange>
              </w:rPr>
            </w:pPr>
            <w:ins w:id="65" w:author="DuyNgo" w:date="2012-08-10T08:06:00Z">
              <w:r w:rsidRPr="00657B96">
                <w:rPr>
                  <w:rFonts w:ascii="Times New Roman" w:hAnsi="Times New Roman" w:cs="Times New Roman"/>
                  <w:sz w:val="24"/>
                  <w:szCs w:val="24"/>
                </w:rPr>
                <w:t>Update</w:t>
              </w:r>
            </w:ins>
          </w:p>
        </w:tc>
        <w:tc>
          <w:tcPr>
            <w:tcW w:w="2061" w:type="dxa"/>
          </w:tcPr>
          <w:p w:rsidR="000E6F25" w:rsidRPr="00657B96" w:rsidRDefault="000E6F25" w:rsidP="000F5919">
            <w:pPr>
              <w:shd w:val="clear" w:color="FFFFCC" w:fill="FFFFFF"/>
              <w:spacing w:before="100" w:beforeAutospacing="1" w:after="200" w:afterAutospacing="1" w:line="276" w:lineRule="auto"/>
              <w:jc w:val="both"/>
              <w:rPr>
                <w:rFonts w:ascii="Times New Roman" w:hAnsi="Times New Roman" w:cs="Times New Roman"/>
                <w:sz w:val="24"/>
                <w:szCs w:val="24"/>
                <w:rPrChange w:id="66" w:author="DuyNgo" w:date="2012-08-10T08:15:00Z">
                  <w:rPr>
                    <w:rFonts w:ascii="Tahoma" w:hAnsi="Tahoma" w:cstheme="minorHAnsi"/>
                    <w:color w:val="000000"/>
                    <w:sz w:val="24"/>
                    <w:szCs w:val="24"/>
                  </w:rPr>
                </w:rPrChange>
              </w:rPr>
            </w:pPr>
            <w:ins w:id="67" w:author="DuyNgo" w:date="2012-08-10T08:06:00Z">
              <w:r w:rsidRPr="00657B96">
                <w:rPr>
                  <w:rFonts w:ascii="Times New Roman" w:hAnsi="Times New Roman" w:cs="Times New Roman"/>
                  <w:sz w:val="24"/>
                  <w:szCs w:val="24"/>
                </w:rPr>
                <w:t>DuyND</w:t>
              </w:r>
            </w:ins>
            <w:r w:rsidR="00014964" w:rsidRPr="00657B96">
              <w:rPr>
                <w:rFonts w:ascii="Times New Roman" w:hAnsi="Times New Roman" w:cs="Times New Roman"/>
                <w:sz w:val="24"/>
                <w:szCs w:val="24"/>
              </w:rPr>
              <w:t>, TruongMH</w:t>
            </w:r>
          </w:p>
        </w:tc>
        <w:tc>
          <w:tcPr>
            <w:tcW w:w="1418" w:type="dxa"/>
          </w:tcPr>
          <w:p w:rsidR="000E6F25" w:rsidRPr="00657B96" w:rsidRDefault="000E6F25" w:rsidP="000F5919">
            <w:pPr>
              <w:shd w:val="clear" w:color="FFFFCC" w:fill="FFFFFF"/>
              <w:spacing w:before="100" w:beforeAutospacing="1" w:after="200" w:afterAutospacing="1" w:line="276" w:lineRule="auto"/>
              <w:jc w:val="both"/>
              <w:rPr>
                <w:rFonts w:ascii="Times New Roman" w:hAnsi="Times New Roman" w:cs="Times New Roman"/>
                <w:sz w:val="24"/>
                <w:szCs w:val="24"/>
                <w:rPrChange w:id="68" w:author="DuyNgo" w:date="2012-08-10T08:15:00Z">
                  <w:rPr>
                    <w:rFonts w:ascii="Tahoma" w:hAnsi="Tahoma" w:cstheme="minorHAnsi"/>
                    <w:color w:val="000000"/>
                    <w:sz w:val="24"/>
                    <w:szCs w:val="24"/>
                  </w:rPr>
                </w:rPrChange>
              </w:rPr>
            </w:pPr>
            <w:ins w:id="69" w:author="DuyNgo" w:date="2012-08-10T08:06:00Z">
              <w:r w:rsidRPr="00657B96">
                <w:rPr>
                  <w:rFonts w:ascii="Times New Roman" w:hAnsi="Times New Roman" w:cs="Times New Roman"/>
                  <w:sz w:val="24"/>
                  <w:szCs w:val="24"/>
                </w:rPr>
                <w:t>0.6</w:t>
              </w:r>
            </w:ins>
          </w:p>
        </w:tc>
      </w:tr>
      <w:tr w:rsidR="00EE1E9E" w:rsidRPr="00657B96" w:rsidTr="00014964">
        <w:tc>
          <w:tcPr>
            <w:tcW w:w="1418" w:type="dxa"/>
          </w:tcPr>
          <w:p w:rsidR="00EE1E9E" w:rsidRPr="00657B96" w:rsidRDefault="00EE1E9E" w:rsidP="006F1304">
            <w:pPr>
              <w:shd w:val="clear" w:color="FFFFCC" w:fill="FFFFFF"/>
              <w:spacing w:before="100" w:beforeAutospacing="1" w:after="200" w:afterAutospacing="1" w:line="276" w:lineRule="auto"/>
              <w:jc w:val="both"/>
              <w:rPr>
                <w:rFonts w:ascii="Times New Roman" w:hAnsi="Times New Roman" w:cs="Times New Roman"/>
                <w:sz w:val="24"/>
                <w:szCs w:val="24"/>
              </w:rPr>
            </w:pPr>
            <w:r w:rsidRPr="00657B96">
              <w:rPr>
                <w:rFonts w:ascii="Times New Roman" w:hAnsi="Times New Roman" w:cs="Times New Roman"/>
                <w:sz w:val="24"/>
                <w:szCs w:val="24"/>
              </w:rPr>
              <w:t>10/08/2012</w:t>
            </w:r>
          </w:p>
        </w:tc>
        <w:tc>
          <w:tcPr>
            <w:tcW w:w="1732" w:type="dxa"/>
          </w:tcPr>
          <w:p w:rsidR="00EE1E9E" w:rsidRPr="00657B96" w:rsidRDefault="00EE1E9E" w:rsidP="006F1304">
            <w:pPr>
              <w:shd w:val="clear" w:color="FFFFCC" w:fill="FFFFFF"/>
              <w:spacing w:before="100" w:beforeAutospacing="1" w:after="200" w:afterAutospacing="1" w:line="276" w:lineRule="auto"/>
              <w:jc w:val="both"/>
              <w:rPr>
                <w:rFonts w:ascii="Times New Roman" w:hAnsi="Times New Roman" w:cs="Times New Roman"/>
                <w:sz w:val="24"/>
                <w:szCs w:val="24"/>
              </w:rPr>
            </w:pPr>
            <w:r w:rsidRPr="00657B96">
              <w:rPr>
                <w:rFonts w:ascii="Times New Roman" w:hAnsi="Times New Roman" w:cs="Times New Roman"/>
                <w:sz w:val="24"/>
                <w:szCs w:val="24"/>
              </w:rPr>
              <w:t>All</w:t>
            </w:r>
          </w:p>
        </w:tc>
        <w:tc>
          <w:tcPr>
            <w:tcW w:w="2160" w:type="dxa"/>
          </w:tcPr>
          <w:p w:rsidR="00EE1E9E" w:rsidRPr="00657B96" w:rsidRDefault="00EE1E9E" w:rsidP="006F1304">
            <w:pPr>
              <w:shd w:val="clear" w:color="FFFFCC" w:fill="FFFFFF"/>
              <w:spacing w:before="100" w:beforeAutospacing="1" w:after="200" w:afterAutospacing="1" w:line="276" w:lineRule="auto"/>
              <w:jc w:val="both"/>
              <w:rPr>
                <w:rFonts w:ascii="Times New Roman" w:hAnsi="Times New Roman" w:cs="Times New Roman"/>
                <w:sz w:val="24"/>
                <w:szCs w:val="24"/>
              </w:rPr>
            </w:pPr>
            <w:r w:rsidRPr="00657B96">
              <w:rPr>
                <w:rFonts w:ascii="Times New Roman" w:hAnsi="Times New Roman" w:cs="Times New Roman"/>
                <w:sz w:val="24"/>
                <w:szCs w:val="24"/>
              </w:rPr>
              <w:t>Update</w:t>
            </w:r>
          </w:p>
        </w:tc>
        <w:tc>
          <w:tcPr>
            <w:tcW w:w="2061" w:type="dxa"/>
          </w:tcPr>
          <w:p w:rsidR="00EE1E9E" w:rsidRPr="00657B96" w:rsidRDefault="00EE1E9E" w:rsidP="006F1304">
            <w:pPr>
              <w:shd w:val="clear" w:color="FFFFCC" w:fill="FFFFFF"/>
              <w:spacing w:before="100" w:beforeAutospacing="1" w:after="200" w:afterAutospacing="1" w:line="276" w:lineRule="auto"/>
              <w:jc w:val="both"/>
              <w:rPr>
                <w:rFonts w:ascii="Times New Roman" w:hAnsi="Times New Roman" w:cs="Times New Roman"/>
                <w:sz w:val="24"/>
                <w:szCs w:val="24"/>
              </w:rPr>
            </w:pPr>
            <w:r w:rsidRPr="00657B96">
              <w:rPr>
                <w:rFonts w:ascii="Times New Roman" w:hAnsi="Times New Roman" w:cs="Times New Roman"/>
                <w:sz w:val="24"/>
                <w:szCs w:val="24"/>
              </w:rPr>
              <w:t>DuyND</w:t>
            </w:r>
            <w:r w:rsidR="00014964" w:rsidRPr="00657B96">
              <w:rPr>
                <w:rFonts w:ascii="Times New Roman" w:hAnsi="Times New Roman" w:cs="Times New Roman"/>
                <w:sz w:val="24"/>
                <w:szCs w:val="24"/>
              </w:rPr>
              <w:t>, HaiTCT</w:t>
            </w:r>
          </w:p>
        </w:tc>
        <w:tc>
          <w:tcPr>
            <w:tcW w:w="1418" w:type="dxa"/>
          </w:tcPr>
          <w:p w:rsidR="00EE1E9E" w:rsidRPr="00657B96" w:rsidRDefault="00EE1E9E" w:rsidP="006F1304">
            <w:pPr>
              <w:shd w:val="clear" w:color="FFFFCC" w:fill="FFFFFF"/>
              <w:spacing w:before="100" w:beforeAutospacing="1" w:after="200" w:afterAutospacing="1" w:line="276" w:lineRule="auto"/>
              <w:jc w:val="both"/>
              <w:rPr>
                <w:rFonts w:ascii="Times New Roman" w:hAnsi="Times New Roman" w:cs="Times New Roman"/>
                <w:sz w:val="24"/>
                <w:szCs w:val="24"/>
              </w:rPr>
            </w:pPr>
            <w:r w:rsidRPr="00657B96">
              <w:rPr>
                <w:rFonts w:ascii="Times New Roman" w:hAnsi="Times New Roman" w:cs="Times New Roman"/>
                <w:sz w:val="24"/>
                <w:szCs w:val="24"/>
              </w:rPr>
              <w:t>0.7</w:t>
            </w:r>
          </w:p>
        </w:tc>
      </w:tr>
      <w:tr w:rsidR="00EE1E9E" w:rsidRPr="00657B96" w:rsidTr="00014964">
        <w:tc>
          <w:tcPr>
            <w:tcW w:w="1418" w:type="dxa"/>
          </w:tcPr>
          <w:p w:rsidR="00EE1E9E" w:rsidRPr="00657B96" w:rsidRDefault="00EE1E9E" w:rsidP="006F1304">
            <w:pPr>
              <w:shd w:val="clear" w:color="FFFFCC" w:fill="FFFFFF"/>
              <w:spacing w:before="100" w:beforeAutospacing="1" w:after="200" w:afterAutospacing="1" w:line="276" w:lineRule="auto"/>
              <w:jc w:val="both"/>
              <w:rPr>
                <w:rFonts w:ascii="Times New Roman" w:hAnsi="Times New Roman" w:cs="Times New Roman"/>
                <w:sz w:val="24"/>
                <w:szCs w:val="24"/>
              </w:rPr>
            </w:pPr>
            <w:r w:rsidRPr="00657B96">
              <w:rPr>
                <w:rFonts w:ascii="Times New Roman" w:hAnsi="Times New Roman" w:cs="Times New Roman"/>
                <w:sz w:val="24"/>
                <w:szCs w:val="24"/>
              </w:rPr>
              <w:t>11/08/2012</w:t>
            </w:r>
          </w:p>
        </w:tc>
        <w:tc>
          <w:tcPr>
            <w:tcW w:w="1732" w:type="dxa"/>
          </w:tcPr>
          <w:p w:rsidR="00EE1E9E" w:rsidRPr="00657B96" w:rsidRDefault="00EE1E9E" w:rsidP="006F1304">
            <w:pPr>
              <w:shd w:val="clear" w:color="FFFFCC" w:fill="FFFFFF"/>
              <w:spacing w:before="100" w:beforeAutospacing="1" w:after="200" w:afterAutospacing="1" w:line="276" w:lineRule="auto"/>
              <w:jc w:val="both"/>
              <w:rPr>
                <w:rFonts w:ascii="Times New Roman" w:hAnsi="Times New Roman" w:cs="Times New Roman"/>
                <w:sz w:val="24"/>
                <w:szCs w:val="24"/>
              </w:rPr>
            </w:pPr>
            <w:r w:rsidRPr="00657B96">
              <w:rPr>
                <w:rFonts w:ascii="Times New Roman" w:hAnsi="Times New Roman" w:cs="Times New Roman"/>
                <w:sz w:val="24"/>
                <w:szCs w:val="24"/>
              </w:rPr>
              <w:t>All</w:t>
            </w:r>
          </w:p>
        </w:tc>
        <w:tc>
          <w:tcPr>
            <w:tcW w:w="2160" w:type="dxa"/>
          </w:tcPr>
          <w:p w:rsidR="00EE1E9E" w:rsidRPr="00657B96" w:rsidRDefault="00EE1E9E" w:rsidP="006F1304">
            <w:pPr>
              <w:shd w:val="clear" w:color="FFFFCC" w:fill="FFFFFF"/>
              <w:spacing w:before="100" w:beforeAutospacing="1" w:after="200" w:afterAutospacing="1" w:line="276" w:lineRule="auto"/>
              <w:jc w:val="both"/>
              <w:rPr>
                <w:rFonts w:ascii="Times New Roman" w:hAnsi="Times New Roman" w:cs="Times New Roman"/>
                <w:sz w:val="24"/>
                <w:szCs w:val="24"/>
              </w:rPr>
            </w:pPr>
            <w:r w:rsidRPr="00657B96">
              <w:rPr>
                <w:rFonts w:ascii="Times New Roman" w:hAnsi="Times New Roman" w:cs="Times New Roman"/>
                <w:sz w:val="24"/>
                <w:szCs w:val="24"/>
              </w:rPr>
              <w:t>Update</w:t>
            </w:r>
          </w:p>
        </w:tc>
        <w:tc>
          <w:tcPr>
            <w:tcW w:w="2061" w:type="dxa"/>
          </w:tcPr>
          <w:p w:rsidR="00EE1E9E" w:rsidRPr="00657B96" w:rsidRDefault="00EE1E9E" w:rsidP="00014964">
            <w:pPr>
              <w:shd w:val="clear" w:color="FFFFCC" w:fill="FFFFFF"/>
              <w:spacing w:before="100" w:beforeAutospacing="1" w:after="100" w:afterAutospacing="1" w:line="276" w:lineRule="auto"/>
              <w:jc w:val="both"/>
              <w:rPr>
                <w:rFonts w:ascii="Times New Roman" w:hAnsi="Times New Roman" w:cs="Times New Roman"/>
                <w:sz w:val="24"/>
                <w:szCs w:val="24"/>
              </w:rPr>
            </w:pPr>
            <w:r w:rsidRPr="00657B96">
              <w:rPr>
                <w:rFonts w:ascii="Times New Roman" w:hAnsi="Times New Roman" w:cs="Times New Roman"/>
                <w:sz w:val="24"/>
                <w:szCs w:val="24"/>
              </w:rPr>
              <w:t>DuyND</w:t>
            </w:r>
            <w:r w:rsidR="00014964" w:rsidRPr="00657B96">
              <w:rPr>
                <w:rFonts w:ascii="Times New Roman" w:hAnsi="Times New Roman" w:cs="Times New Roman"/>
                <w:sz w:val="24"/>
                <w:szCs w:val="24"/>
              </w:rPr>
              <w:t>, TruongMH</w:t>
            </w:r>
          </w:p>
        </w:tc>
        <w:tc>
          <w:tcPr>
            <w:tcW w:w="1418" w:type="dxa"/>
          </w:tcPr>
          <w:p w:rsidR="00EE1E9E" w:rsidRPr="00657B96" w:rsidRDefault="00EE1E9E" w:rsidP="006F1304">
            <w:pPr>
              <w:shd w:val="clear" w:color="FFFFCC" w:fill="FFFFFF"/>
              <w:spacing w:before="100" w:beforeAutospacing="1" w:after="200" w:afterAutospacing="1" w:line="276" w:lineRule="auto"/>
              <w:jc w:val="both"/>
              <w:rPr>
                <w:rFonts w:ascii="Times New Roman" w:hAnsi="Times New Roman" w:cs="Times New Roman"/>
                <w:sz w:val="24"/>
                <w:szCs w:val="24"/>
              </w:rPr>
            </w:pPr>
            <w:r w:rsidRPr="00657B96">
              <w:rPr>
                <w:rFonts w:ascii="Times New Roman" w:hAnsi="Times New Roman" w:cs="Times New Roman"/>
                <w:sz w:val="24"/>
                <w:szCs w:val="24"/>
              </w:rPr>
              <w:t>1.0</w:t>
            </w:r>
          </w:p>
        </w:tc>
      </w:tr>
      <w:tr w:rsidR="00EE1E9E" w:rsidRPr="00657B96" w:rsidTr="00014964">
        <w:tc>
          <w:tcPr>
            <w:tcW w:w="1418" w:type="dxa"/>
          </w:tcPr>
          <w:p w:rsidR="00EE1E9E" w:rsidRPr="00657B96" w:rsidRDefault="00014964" w:rsidP="000F5919">
            <w:pPr>
              <w:spacing w:after="200" w:line="276" w:lineRule="auto"/>
              <w:jc w:val="both"/>
              <w:rPr>
                <w:rFonts w:ascii="Times New Roman" w:hAnsi="Times New Roman" w:cs="Times New Roman"/>
                <w:sz w:val="24"/>
                <w:szCs w:val="24"/>
              </w:rPr>
            </w:pPr>
            <w:r w:rsidRPr="00657B96">
              <w:rPr>
                <w:rFonts w:ascii="Times New Roman" w:hAnsi="Times New Roman" w:cs="Times New Roman"/>
                <w:sz w:val="24"/>
                <w:szCs w:val="24"/>
              </w:rPr>
              <w:t>14/08/2012</w:t>
            </w:r>
          </w:p>
        </w:tc>
        <w:tc>
          <w:tcPr>
            <w:tcW w:w="1732" w:type="dxa"/>
          </w:tcPr>
          <w:p w:rsidR="00EE1E9E" w:rsidRPr="00657B96" w:rsidRDefault="00014964" w:rsidP="000F5919">
            <w:pPr>
              <w:spacing w:after="200" w:line="276" w:lineRule="auto"/>
              <w:jc w:val="both"/>
              <w:rPr>
                <w:rFonts w:ascii="Times New Roman" w:hAnsi="Times New Roman" w:cs="Times New Roman"/>
                <w:sz w:val="24"/>
                <w:szCs w:val="24"/>
              </w:rPr>
            </w:pPr>
            <w:r w:rsidRPr="00657B96">
              <w:rPr>
                <w:rFonts w:ascii="Times New Roman" w:hAnsi="Times New Roman" w:cs="Times New Roman"/>
                <w:sz w:val="24"/>
                <w:szCs w:val="24"/>
              </w:rPr>
              <w:t>All</w:t>
            </w:r>
          </w:p>
        </w:tc>
        <w:tc>
          <w:tcPr>
            <w:tcW w:w="2160" w:type="dxa"/>
          </w:tcPr>
          <w:p w:rsidR="00EE1E9E" w:rsidRPr="00657B96" w:rsidRDefault="00014964" w:rsidP="000F5919">
            <w:pPr>
              <w:spacing w:after="200" w:line="276" w:lineRule="auto"/>
              <w:jc w:val="both"/>
              <w:rPr>
                <w:rFonts w:ascii="Times New Roman" w:hAnsi="Times New Roman" w:cs="Times New Roman"/>
                <w:sz w:val="24"/>
                <w:szCs w:val="24"/>
              </w:rPr>
            </w:pPr>
            <w:r w:rsidRPr="00657B96">
              <w:rPr>
                <w:rFonts w:ascii="Times New Roman" w:hAnsi="Times New Roman" w:cs="Times New Roman"/>
                <w:sz w:val="24"/>
                <w:szCs w:val="24"/>
              </w:rPr>
              <w:t>Review + Update</w:t>
            </w:r>
          </w:p>
        </w:tc>
        <w:tc>
          <w:tcPr>
            <w:tcW w:w="2061" w:type="dxa"/>
          </w:tcPr>
          <w:p w:rsidR="00EE1E9E" w:rsidRPr="00657B96" w:rsidRDefault="00014964" w:rsidP="00A31231">
            <w:pPr>
              <w:spacing w:after="200" w:line="276" w:lineRule="auto"/>
              <w:jc w:val="both"/>
              <w:rPr>
                <w:rFonts w:ascii="Times New Roman" w:hAnsi="Times New Roman" w:cs="Times New Roman"/>
                <w:sz w:val="24"/>
                <w:szCs w:val="24"/>
              </w:rPr>
            </w:pPr>
            <w:r w:rsidRPr="00657B96">
              <w:rPr>
                <w:rFonts w:ascii="Times New Roman" w:hAnsi="Times New Roman" w:cs="Times New Roman"/>
                <w:sz w:val="24"/>
                <w:szCs w:val="24"/>
              </w:rPr>
              <w:t xml:space="preserve">DuyND, </w:t>
            </w:r>
            <w:r w:rsidR="00A31231">
              <w:rPr>
                <w:rFonts w:ascii="Times New Roman" w:hAnsi="Times New Roman" w:cs="Times New Roman"/>
                <w:sz w:val="24"/>
                <w:szCs w:val="24"/>
              </w:rPr>
              <w:t>ThachLN</w:t>
            </w:r>
          </w:p>
        </w:tc>
        <w:tc>
          <w:tcPr>
            <w:tcW w:w="1418" w:type="dxa"/>
          </w:tcPr>
          <w:p w:rsidR="00EE1E9E" w:rsidRPr="00657B96" w:rsidRDefault="00A31231" w:rsidP="000F5919">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1.1</w:t>
            </w:r>
          </w:p>
        </w:tc>
      </w:tr>
      <w:tr w:rsidR="00A31231" w:rsidRPr="00657B96" w:rsidTr="00014964">
        <w:tc>
          <w:tcPr>
            <w:tcW w:w="1418" w:type="dxa"/>
          </w:tcPr>
          <w:p w:rsidR="00A31231" w:rsidRPr="00657B96" w:rsidRDefault="00A31231" w:rsidP="00A31231">
            <w:pPr>
              <w:spacing w:after="200" w:line="276" w:lineRule="auto"/>
              <w:jc w:val="both"/>
              <w:rPr>
                <w:rFonts w:ascii="Times New Roman" w:hAnsi="Times New Roman" w:cs="Times New Roman"/>
                <w:sz w:val="24"/>
                <w:szCs w:val="24"/>
              </w:rPr>
            </w:pPr>
            <w:r w:rsidRPr="00657B96">
              <w:rPr>
                <w:rFonts w:ascii="Times New Roman" w:hAnsi="Times New Roman" w:cs="Times New Roman"/>
                <w:sz w:val="24"/>
                <w:szCs w:val="24"/>
              </w:rPr>
              <w:t>1</w:t>
            </w:r>
            <w:r>
              <w:rPr>
                <w:rFonts w:ascii="Times New Roman" w:hAnsi="Times New Roman" w:cs="Times New Roman"/>
                <w:sz w:val="24"/>
                <w:szCs w:val="24"/>
              </w:rPr>
              <w:t>5</w:t>
            </w:r>
            <w:r w:rsidRPr="00657B96">
              <w:rPr>
                <w:rFonts w:ascii="Times New Roman" w:hAnsi="Times New Roman" w:cs="Times New Roman"/>
                <w:sz w:val="24"/>
                <w:szCs w:val="24"/>
              </w:rPr>
              <w:t>/08/2012</w:t>
            </w:r>
          </w:p>
        </w:tc>
        <w:tc>
          <w:tcPr>
            <w:tcW w:w="1732" w:type="dxa"/>
          </w:tcPr>
          <w:p w:rsidR="00A31231" w:rsidRPr="00657B96" w:rsidRDefault="00A31231" w:rsidP="00384AEF">
            <w:pPr>
              <w:spacing w:after="200" w:line="276" w:lineRule="auto"/>
              <w:jc w:val="both"/>
              <w:rPr>
                <w:rFonts w:ascii="Times New Roman" w:hAnsi="Times New Roman" w:cs="Times New Roman"/>
                <w:sz w:val="24"/>
                <w:szCs w:val="24"/>
              </w:rPr>
            </w:pPr>
            <w:r w:rsidRPr="00657B96">
              <w:rPr>
                <w:rFonts w:ascii="Times New Roman" w:hAnsi="Times New Roman" w:cs="Times New Roman"/>
                <w:sz w:val="24"/>
                <w:szCs w:val="24"/>
              </w:rPr>
              <w:t>All</w:t>
            </w:r>
          </w:p>
        </w:tc>
        <w:tc>
          <w:tcPr>
            <w:tcW w:w="2160" w:type="dxa"/>
          </w:tcPr>
          <w:p w:rsidR="00A31231" w:rsidRPr="00657B96" w:rsidRDefault="00A31231" w:rsidP="00384AEF">
            <w:pPr>
              <w:spacing w:after="200" w:line="276" w:lineRule="auto"/>
              <w:jc w:val="both"/>
              <w:rPr>
                <w:rFonts w:ascii="Times New Roman" w:hAnsi="Times New Roman" w:cs="Times New Roman"/>
                <w:sz w:val="24"/>
                <w:szCs w:val="24"/>
              </w:rPr>
            </w:pPr>
            <w:r w:rsidRPr="00657B96">
              <w:rPr>
                <w:rFonts w:ascii="Times New Roman" w:hAnsi="Times New Roman" w:cs="Times New Roman"/>
                <w:sz w:val="24"/>
                <w:szCs w:val="24"/>
              </w:rPr>
              <w:t>Review + Update</w:t>
            </w:r>
          </w:p>
        </w:tc>
        <w:tc>
          <w:tcPr>
            <w:tcW w:w="2061" w:type="dxa"/>
          </w:tcPr>
          <w:p w:rsidR="00A31231" w:rsidRPr="00657B96" w:rsidRDefault="00A31231" w:rsidP="00384AEF">
            <w:pPr>
              <w:spacing w:after="200" w:line="276" w:lineRule="auto"/>
              <w:jc w:val="both"/>
              <w:rPr>
                <w:rFonts w:ascii="Times New Roman" w:hAnsi="Times New Roman" w:cs="Times New Roman"/>
                <w:sz w:val="24"/>
                <w:szCs w:val="24"/>
              </w:rPr>
            </w:pPr>
            <w:r w:rsidRPr="00657B96">
              <w:rPr>
                <w:rFonts w:ascii="Times New Roman" w:hAnsi="Times New Roman" w:cs="Times New Roman"/>
                <w:sz w:val="24"/>
                <w:szCs w:val="24"/>
              </w:rPr>
              <w:t>DuyND, HaiTCT</w:t>
            </w:r>
          </w:p>
        </w:tc>
        <w:tc>
          <w:tcPr>
            <w:tcW w:w="1418" w:type="dxa"/>
          </w:tcPr>
          <w:p w:rsidR="00A31231" w:rsidRPr="00657B96" w:rsidRDefault="00A31231" w:rsidP="00384AEF">
            <w:pPr>
              <w:spacing w:after="200" w:line="276" w:lineRule="auto"/>
              <w:jc w:val="both"/>
              <w:rPr>
                <w:rFonts w:ascii="Times New Roman" w:hAnsi="Times New Roman" w:cs="Times New Roman"/>
                <w:sz w:val="24"/>
                <w:szCs w:val="24"/>
              </w:rPr>
            </w:pPr>
            <w:r w:rsidRPr="00657B96">
              <w:rPr>
                <w:rFonts w:ascii="Times New Roman" w:hAnsi="Times New Roman" w:cs="Times New Roman"/>
                <w:sz w:val="24"/>
                <w:szCs w:val="24"/>
              </w:rPr>
              <w:t>2.0</w:t>
            </w:r>
          </w:p>
        </w:tc>
      </w:tr>
      <w:tr w:rsidR="00A31231" w:rsidRPr="00657B96" w:rsidTr="00014964">
        <w:tc>
          <w:tcPr>
            <w:tcW w:w="1418" w:type="dxa"/>
          </w:tcPr>
          <w:p w:rsidR="00A31231" w:rsidRPr="00657B96" w:rsidRDefault="00A31231" w:rsidP="000F5919">
            <w:pPr>
              <w:spacing w:after="200" w:line="276" w:lineRule="auto"/>
              <w:jc w:val="both"/>
              <w:rPr>
                <w:rFonts w:ascii="Times New Roman" w:hAnsi="Times New Roman" w:cs="Times New Roman"/>
                <w:sz w:val="24"/>
                <w:szCs w:val="24"/>
              </w:rPr>
            </w:pPr>
          </w:p>
        </w:tc>
        <w:tc>
          <w:tcPr>
            <w:tcW w:w="1732" w:type="dxa"/>
          </w:tcPr>
          <w:p w:rsidR="00A31231" w:rsidRPr="00657B96" w:rsidRDefault="00A31231" w:rsidP="000F5919">
            <w:pPr>
              <w:spacing w:after="200" w:line="276" w:lineRule="auto"/>
              <w:jc w:val="both"/>
              <w:rPr>
                <w:rFonts w:ascii="Times New Roman" w:hAnsi="Times New Roman" w:cs="Times New Roman"/>
                <w:sz w:val="24"/>
                <w:szCs w:val="24"/>
              </w:rPr>
            </w:pPr>
          </w:p>
        </w:tc>
        <w:tc>
          <w:tcPr>
            <w:tcW w:w="2160" w:type="dxa"/>
          </w:tcPr>
          <w:p w:rsidR="00A31231" w:rsidRPr="00657B96" w:rsidRDefault="00A31231" w:rsidP="000F5919">
            <w:pPr>
              <w:spacing w:after="200" w:line="276" w:lineRule="auto"/>
              <w:jc w:val="both"/>
              <w:rPr>
                <w:rFonts w:ascii="Times New Roman" w:hAnsi="Times New Roman" w:cs="Times New Roman"/>
                <w:sz w:val="24"/>
                <w:szCs w:val="24"/>
              </w:rPr>
            </w:pPr>
          </w:p>
        </w:tc>
        <w:tc>
          <w:tcPr>
            <w:tcW w:w="2061" w:type="dxa"/>
          </w:tcPr>
          <w:p w:rsidR="00A31231" w:rsidRPr="00657B96" w:rsidRDefault="00A31231" w:rsidP="000F5919">
            <w:pPr>
              <w:spacing w:after="200" w:line="276" w:lineRule="auto"/>
              <w:jc w:val="both"/>
              <w:rPr>
                <w:rFonts w:ascii="Times New Roman" w:hAnsi="Times New Roman" w:cs="Times New Roman"/>
                <w:sz w:val="24"/>
                <w:szCs w:val="24"/>
              </w:rPr>
            </w:pPr>
          </w:p>
        </w:tc>
        <w:tc>
          <w:tcPr>
            <w:tcW w:w="1418" w:type="dxa"/>
          </w:tcPr>
          <w:p w:rsidR="00A31231" w:rsidRPr="00657B96" w:rsidRDefault="00A31231" w:rsidP="000F5919">
            <w:pPr>
              <w:spacing w:after="200" w:line="276" w:lineRule="auto"/>
              <w:jc w:val="both"/>
              <w:rPr>
                <w:rFonts w:ascii="Times New Roman" w:hAnsi="Times New Roman" w:cs="Times New Roman"/>
                <w:sz w:val="24"/>
                <w:szCs w:val="24"/>
              </w:rPr>
            </w:pPr>
          </w:p>
        </w:tc>
      </w:tr>
    </w:tbl>
    <w:p w:rsidR="00682754" w:rsidRPr="00657B96" w:rsidRDefault="00682754" w:rsidP="000F5919">
      <w:pPr>
        <w:jc w:val="both"/>
        <w:rPr>
          <w:rFonts w:ascii="Times New Roman" w:hAnsi="Times New Roman" w:cs="Times New Roman"/>
          <w:b/>
          <w:sz w:val="24"/>
          <w:szCs w:val="24"/>
        </w:rPr>
      </w:pPr>
    </w:p>
    <w:p w:rsidR="00682754" w:rsidRPr="00657B96" w:rsidRDefault="00682754" w:rsidP="000F5919">
      <w:pPr>
        <w:jc w:val="both"/>
        <w:rPr>
          <w:rFonts w:ascii="Times New Roman" w:hAnsi="Times New Roman" w:cs="Times New Roman"/>
          <w:sz w:val="24"/>
          <w:szCs w:val="24"/>
        </w:rPr>
      </w:pPr>
      <w:r w:rsidRPr="00657B96">
        <w:rPr>
          <w:rFonts w:ascii="Times New Roman" w:hAnsi="Times New Roman" w:cs="Times New Roman"/>
          <w:sz w:val="24"/>
          <w:szCs w:val="24"/>
        </w:rPr>
        <w:br w:type="page"/>
      </w:r>
    </w:p>
    <w:bookmarkStart w:id="70" w:name="_Toc332774721" w:displacedByCustomXml="next"/>
    <w:sdt>
      <w:sdtPr>
        <w:rPr>
          <w:rFonts w:ascii="Times New Roman" w:eastAsiaTheme="minorHAnsi" w:hAnsi="Times New Roman" w:cs="Times New Roman"/>
          <w:b w:val="0"/>
          <w:bCs w:val="0"/>
          <w:color w:val="auto"/>
          <w:sz w:val="24"/>
          <w:szCs w:val="24"/>
        </w:rPr>
        <w:id w:val="-1814938044"/>
        <w:docPartObj>
          <w:docPartGallery w:val="Table of Contents"/>
          <w:docPartUnique/>
        </w:docPartObj>
      </w:sdtPr>
      <w:sdtEndPr>
        <w:rPr>
          <w:noProof/>
        </w:rPr>
      </w:sdtEndPr>
      <w:sdtContent>
        <w:p w:rsidR="00682754" w:rsidRPr="00657B96" w:rsidRDefault="00682754" w:rsidP="000F5919">
          <w:pPr>
            <w:pStyle w:val="Heading1"/>
            <w:jc w:val="both"/>
            <w:rPr>
              <w:rFonts w:ascii="Times New Roman" w:hAnsi="Times New Roman" w:cs="Times New Roman"/>
              <w:sz w:val="24"/>
              <w:szCs w:val="24"/>
            </w:rPr>
          </w:pPr>
          <w:r w:rsidRPr="00657B96">
            <w:rPr>
              <w:rFonts w:ascii="Times New Roman" w:hAnsi="Times New Roman" w:cs="Times New Roman"/>
              <w:sz w:val="24"/>
              <w:szCs w:val="24"/>
              <w:rPrChange w:id="71" w:author="DuyNgo" w:date="2012-08-10T08:15:00Z">
                <w:rPr>
                  <w:rFonts w:asciiTheme="minorHAnsi" w:eastAsiaTheme="minorHAnsi" w:hAnsiTheme="minorHAnsi" w:cstheme="minorHAnsi"/>
                  <w:b w:val="0"/>
                  <w:bCs w:val="0"/>
                  <w:color w:val="auto"/>
                  <w:sz w:val="24"/>
                  <w:szCs w:val="24"/>
                </w:rPr>
              </w:rPrChange>
            </w:rPr>
            <w:t>Table of Contents</w:t>
          </w:r>
          <w:bookmarkEnd w:id="70"/>
        </w:p>
        <w:p w:rsidR="008E487B" w:rsidRDefault="00682754">
          <w:pPr>
            <w:pStyle w:val="TOC1"/>
            <w:tabs>
              <w:tab w:val="right" w:leader="dot" w:pos="8778"/>
            </w:tabs>
            <w:rPr>
              <w:rFonts w:eastAsiaTheme="minorEastAsia"/>
              <w:noProof/>
              <w:lang w:eastAsia="ja-JP"/>
            </w:rPr>
          </w:pPr>
          <w:r w:rsidRPr="00657B96">
            <w:rPr>
              <w:rFonts w:ascii="Times New Roman" w:hAnsi="Times New Roman" w:cs="Times New Roman"/>
              <w:sz w:val="24"/>
              <w:szCs w:val="24"/>
            </w:rPr>
            <w:fldChar w:fldCharType="begin"/>
          </w:r>
          <w:r w:rsidRPr="00657B96">
            <w:rPr>
              <w:rFonts w:ascii="Times New Roman" w:hAnsi="Times New Roman" w:cs="Times New Roman"/>
              <w:sz w:val="24"/>
              <w:szCs w:val="24"/>
            </w:rPr>
            <w:instrText xml:space="preserve"> TOC \o "1-4" \h \z \u </w:instrText>
          </w:r>
          <w:r w:rsidRPr="00657B96">
            <w:rPr>
              <w:rFonts w:ascii="Times New Roman" w:hAnsi="Times New Roman" w:cs="Times New Roman"/>
              <w:sz w:val="24"/>
              <w:szCs w:val="24"/>
              <w:rPrChange w:id="72" w:author="DuyNgo" w:date="2012-08-10T08:15:00Z">
                <w:rPr>
                  <w:rFonts w:ascii="Times New Roman" w:hAnsi="Times New Roman" w:cs="Times New Roman"/>
                  <w:sz w:val="24"/>
                  <w:szCs w:val="24"/>
                </w:rPr>
              </w:rPrChange>
            </w:rPr>
            <w:fldChar w:fldCharType="separate"/>
          </w:r>
          <w:hyperlink w:anchor="_Toc332774721" w:history="1">
            <w:r w:rsidR="008E487B" w:rsidRPr="00A55BBA">
              <w:rPr>
                <w:rStyle w:val="Hyperlink"/>
                <w:rFonts w:ascii="Times New Roman" w:hAnsi="Times New Roman" w:cs="Times New Roman"/>
                <w:noProof/>
              </w:rPr>
              <w:t>Table of Contents</w:t>
            </w:r>
            <w:r w:rsidR="008E487B">
              <w:rPr>
                <w:noProof/>
                <w:webHidden/>
              </w:rPr>
              <w:tab/>
            </w:r>
            <w:r w:rsidR="008E487B">
              <w:rPr>
                <w:noProof/>
                <w:webHidden/>
              </w:rPr>
              <w:fldChar w:fldCharType="begin"/>
            </w:r>
            <w:r w:rsidR="008E487B">
              <w:rPr>
                <w:noProof/>
                <w:webHidden/>
              </w:rPr>
              <w:instrText xml:space="preserve"> PAGEREF _Toc332774721 \h </w:instrText>
            </w:r>
            <w:r w:rsidR="008E487B">
              <w:rPr>
                <w:noProof/>
                <w:webHidden/>
              </w:rPr>
            </w:r>
            <w:r w:rsidR="008E487B">
              <w:rPr>
                <w:noProof/>
                <w:webHidden/>
              </w:rPr>
              <w:fldChar w:fldCharType="separate"/>
            </w:r>
            <w:r w:rsidR="005A6268">
              <w:rPr>
                <w:noProof/>
                <w:webHidden/>
              </w:rPr>
              <w:t>2</w:t>
            </w:r>
            <w:r w:rsidR="008E487B">
              <w:rPr>
                <w:noProof/>
                <w:webHidden/>
              </w:rPr>
              <w:fldChar w:fldCharType="end"/>
            </w:r>
          </w:hyperlink>
        </w:p>
        <w:p w:rsidR="008E487B" w:rsidRDefault="00CB144F">
          <w:pPr>
            <w:pStyle w:val="TOC1"/>
            <w:tabs>
              <w:tab w:val="left" w:pos="440"/>
              <w:tab w:val="right" w:leader="dot" w:pos="8778"/>
            </w:tabs>
            <w:rPr>
              <w:rFonts w:eastAsiaTheme="minorEastAsia"/>
              <w:noProof/>
              <w:lang w:eastAsia="ja-JP"/>
            </w:rPr>
          </w:pPr>
          <w:hyperlink w:anchor="_Toc332774722" w:history="1">
            <w:r w:rsidR="008E487B" w:rsidRPr="00A55BBA">
              <w:rPr>
                <w:rStyle w:val="Hyperlink"/>
                <w:rFonts w:ascii="Times New Roman" w:hAnsi="Times New Roman" w:cs="Times New Roman"/>
                <w:noProof/>
              </w:rPr>
              <w:t>A.</w:t>
            </w:r>
            <w:r w:rsidR="008E487B">
              <w:rPr>
                <w:rFonts w:eastAsiaTheme="minorEastAsia"/>
                <w:noProof/>
                <w:lang w:eastAsia="ja-JP"/>
              </w:rPr>
              <w:tab/>
            </w:r>
            <w:r w:rsidR="008E487B" w:rsidRPr="00A55BBA">
              <w:rPr>
                <w:rStyle w:val="Hyperlink"/>
                <w:rFonts w:ascii="Times New Roman" w:hAnsi="Times New Roman" w:cs="Times New Roman"/>
                <w:noProof/>
              </w:rPr>
              <w:t>Introduction</w:t>
            </w:r>
            <w:r w:rsidR="008E487B">
              <w:rPr>
                <w:noProof/>
                <w:webHidden/>
              </w:rPr>
              <w:tab/>
            </w:r>
            <w:r w:rsidR="008E487B">
              <w:rPr>
                <w:noProof/>
                <w:webHidden/>
              </w:rPr>
              <w:fldChar w:fldCharType="begin"/>
            </w:r>
            <w:r w:rsidR="008E487B">
              <w:rPr>
                <w:noProof/>
                <w:webHidden/>
              </w:rPr>
              <w:instrText xml:space="preserve"> PAGEREF _Toc332774722 \h </w:instrText>
            </w:r>
            <w:r w:rsidR="008E487B">
              <w:rPr>
                <w:noProof/>
                <w:webHidden/>
              </w:rPr>
            </w:r>
            <w:r w:rsidR="008E487B">
              <w:rPr>
                <w:noProof/>
                <w:webHidden/>
              </w:rPr>
              <w:fldChar w:fldCharType="separate"/>
            </w:r>
            <w:r w:rsidR="005A6268">
              <w:rPr>
                <w:noProof/>
                <w:webHidden/>
              </w:rPr>
              <w:t>15</w:t>
            </w:r>
            <w:r w:rsidR="008E487B">
              <w:rPr>
                <w:noProof/>
                <w:webHidden/>
              </w:rPr>
              <w:fldChar w:fldCharType="end"/>
            </w:r>
          </w:hyperlink>
        </w:p>
        <w:p w:rsidR="008E487B" w:rsidRDefault="00CB144F">
          <w:pPr>
            <w:pStyle w:val="TOC2"/>
            <w:tabs>
              <w:tab w:val="left" w:pos="660"/>
              <w:tab w:val="right" w:leader="dot" w:pos="8778"/>
            </w:tabs>
            <w:rPr>
              <w:rFonts w:eastAsiaTheme="minorEastAsia"/>
              <w:noProof/>
              <w:lang w:eastAsia="ja-JP"/>
            </w:rPr>
          </w:pPr>
          <w:hyperlink w:anchor="_Toc332774723" w:history="1">
            <w:r w:rsidR="008E487B" w:rsidRPr="00A55BBA">
              <w:rPr>
                <w:rStyle w:val="Hyperlink"/>
                <w:rFonts w:ascii="Times New Roman" w:hAnsi="Times New Roman" w:cs="Times New Roman"/>
                <w:noProof/>
              </w:rPr>
              <w:t>1.</w:t>
            </w:r>
            <w:r w:rsidR="008E487B">
              <w:rPr>
                <w:rFonts w:eastAsiaTheme="minorEastAsia"/>
                <w:noProof/>
                <w:lang w:eastAsia="ja-JP"/>
              </w:rPr>
              <w:tab/>
            </w:r>
            <w:r w:rsidR="008E487B" w:rsidRPr="00A55BBA">
              <w:rPr>
                <w:rStyle w:val="Hyperlink"/>
                <w:rFonts w:ascii="Times New Roman" w:hAnsi="Times New Roman" w:cs="Times New Roman"/>
                <w:noProof/>
              </w:rPr>
              <w:t>Overview</w:t>
            </w:r>
            <w:r w:rsidR="008E487B">
              <w:rPr>
                <w:noProof/>
                <w:webHidden/>
              </w:rPr>
              <w:tab/>
            </w:r>
            <w:r w:rsidR="008E487B">
              <w:rPr>
                <w:noProof/>
                <w:webHidden/>
              </w:rPr>
              <w:fldChar w:fldCharType="begin"/>
            </w:r>
            <w:r w:rsidR="008E487B">
              <w:rPr>
                <w:noProof/>
                <w:webHidden/>
              </w:rPr>
              <w:instrText xml:space="preserve"> PAGEREF _Toc332774723 \h </w:instrText>
            </w:r>
            <w:r w:rsidR="008E487B">
              <w:rPr>
                <w:noProof/>
                <w:webHidden/>
              </w:rPr>
            </w:r>
            <w:r w:rsidR="008E487B">
              <w:rPr>
                <w:noProof/>
                <w:webHidden/>
              </w:rPr>
              <w:fldChar w:fldCharType="separate"/>
            </w:r>
            <w:r w:rsidR="005A6268">
              <w:rPr>
                <w:noProof/>
                <w:webHidden/>
              </w:rPr>
              <w:t>15</w:t>
            </w:r>
            <w:r w:rsidR="008E487B">
              <w:rPr>
                <w:noProof/>
                <w:webHidden/>
              </w:rPr>
              <w:fldChar w:fldCharType="end"/>
            </w:r>
          </w:hyperlink>
        </w:p>
        <w:p w:rsidR="008E487B" w:rsidRDefault="00CB144F">
          <w:pPr>
            <w:pStyle w:val="TOC2"/>
            <w:tabs>
              <w:tab w:val="left" w:pos="660"/>
              <w:tab w:val="right" w:leader="dot" w:pos="8778"/>
            </w:tabs>
            <w:rPr>
              <w:rFonts w:eastAsiaTheme="minorEastAsia"/>
              <w:noProof/>
              <w:lang w:eastAsia="ja-JP"/>
            </w:rPr>
          </w:pPr>
          <w:hyperlink w:anchor="_Toc332774724" w:history="1">
            <w:r w:rsidR="008E487B" w:rsidRPr="00A55BBA">
              <w:rPr>
                <w:rStyle w:val="Hyperlink"/>
                <w:rFonts w:ascii="Times New Roman" w:hAnsi="Times New Roman" w:cs="Times New Roman"/>
                <w:noProof/>
              </w:rPr>
              <w:t>2.</w:t>
            </w:r>
            <w:r w:rsidR="008E487B">
              <w:rPr>
                <w:rFonts w:eastAsiaTheme="minorEastAsia"/>
                <w:noProof/>
                <w:lang w:eastAsia="ja-JP"/>
              </w:rPr>
              <w:tab/>
            </w:r>
            <w:r w:rsidR="008E487B" w:rsidRPr="00A55BBA">
              <w:rPr>
                <w:rStyle w:val="Hyperlink"/>
                <w:rFonts w:ascii="Times New Roman" w:hAnsi="Times New Roman" w:cs="Times New Roman"/>
                <w:noProof/>
              </w:rPr>
              <w:t>Scope</w:t>
            </w:r>
            <w:r w:rsidR="008E487B">
              <w:rPr>
                <w:noProof/>
                <w:webHidden/>
              </w:rPr>
              <w:tab/>
            </w:r>
            <w:r w:rsidR="008E487B">
              <w:rPr>
                <w:noProof/>
                <w:webHidden/>
              </w:rPr>
              <w:fldChar w:fldCharType="begin"/>
            </w:r>
            <w:r w:rsidR="008E487B">
              <w:rPr>
                <w:noProof/>
                <w:webHidden/>
              </w:rPr>
              <w:instrText xml:space="preserve"> PAGEREF _Toc332774724 \h </w:instrText>
            </w:r>
            <w:r w:rsidR="008E487B">
              <w:rPr>
                <w:noProof/>
                <w:webHidden/>
              </w:rPr>
            </w:r>
            <w:r w:rsidR="008E487B">
              <w:rPr>
                <w:noProof/>
                <w:webHidden/>
              </w:rPr>
              <w:fldChar w:fldCharType="separate"/>
            </w:r>
            <w:r w:rsidR="005A6268">
              <w:rPr>
                <w:noProof/>
                <w:webHidden/>
              </w:rPr>
              <w:t>15</w:t>
            </w:r>
            <w:r w:rsidR="008E487B">
              <w:rPr>
                <w:noProof/>
                <w:webHidden/>
              </w:rPr>
              <w:fldChar w:fldCharType="end"/>
            </w:r>
          </w:hyperlink>
        </w:p>
        <w:p w:rsidR="008E487B" w:rsidRDefault="00CB144F">
          <w:pPr>
            <w:pStyle w:val="TOC2"/>
            <w:tabs>
              <w:tab w:val="left" w:pos="660"/>
              <w:tab w:val="right" w:leader="dot" w:pos="8778"/>
            </w:tabs>
            <w:rPr>
              <w:rFonts w:eastAsiaTheme="minorEastAsia"/>
              <w:noProof/>
              <w:lang w:eastAsia="ja-JP"/>
            </w:rPr>
          </w:pPr>
          <w:hyperlink w:anchor="_Toc332774725" w:history="1">
            <w:r w:rsidR="008E487B" w:rsidRPr="00A55BBA">
              <w:rPr>
                <w:rStyle w:val="Hyperlink"/>
                <w:rFonts w:ascii="Times New Roman" w:hAnsi="Times New Roman" w:cs="Times New Roman"/>
                <w:noProof/>
              </w:rPr>
              <w:t>3.</w:t>
            </w:r>
            <w:r w:rsidR="008E487B">
              <w:rPr>
                <w:rFonts w:eastAsiaTheme="minorEastAsia"/>
                <w:noProof/>
                <w:lang w:eastAsia="ja-JP"/>
              </w:rPr>
              <w:tab/>
            </w:r>
            <w:r w:rsidR="008E487B" w:rsidRPr="00A55BBA">
              <w:rPr>
                <w:rStyle w:val="Hyperlink"/>
                <w:rFonts w:ascii="Times New Roman" w:hAnsi="Times New Roman" w:cs="Times New Roman"/>
                <w:noProof/>
              </w:rPr>
              <w:t>Project Title</w:t>
            </w:r>
            <w:r w:rsidR="008E487B">
              <w:rPr>
                <w:noProof/>
                <w:webHidden/>
              </w:rPr>
              <w:tab/>
            </w:r>
            <w:r w:rsidR="008E487B">
              <w:rPr>
                <w:noProof/>
                <w:webHidden/>
              </w:rPr>
              <w:fldChar w:fldCharType="begin"/>
            </w:r>
            <w:r w:rsidR="008E487B">
              <w:rPr>
                <w:noProof/>
                <w:webHidden/>
              </w:rPr>
              <w:instrText xml:space="preserve"> PAGEREF _Toc332774725 \h </w:instrText>
            </w:r>
            <w:r w:rsidR="008E487B">
              <w:rPr>
                <w:noProof/>
                <w:webHidden/>
              </w:rPr>
            </w:r>
            <w:r w:rsidR="008E487B">
              <w:rPr>
                <w:noProof/>
                <w:webHidden/>
              </w:rPr>
              <w:fldChar w:fldCharType="separate"/>
            </w:r>
            <w:r w:rsidR="005A6268">
              <w:rPr>
                <w:noProof/>
                <w:webHidden/>
              </w:rPr>
              <w:t>15</w:t>
            </w:r>
            <w:r w:rsidR="008E487B">
              <w:rPr>
                <w:noProof/>
                <w:webHidden/>
              </w:rPr>
              <w:fldChar w:fldCharType="end"/>
            </w:r>
          </w:hyperlink>
        </w:p>
        <w:p w:rsidR="008E487B" w:rsidRDefault="00CB144F">
          <w:pPr>
            <w:pStyle w:val="TOC2"/>
            <w:tabs>
              <w:tab w:val="left" w:pos="660"/>
              <w:tab w:val="right" w:leader="dot" w:pos="8778"/>
            </w:tabs>
            <w:rPr>
              <w:rFonts w:eastAsiaTheme="minorEastAsia"/>
              <w:noProof/>
              <w:lang w:eastAsia="ja-JP"/>
            </w:rPr>
          </w:pPr>
          <w:hyperlink w:anchor="_Toc332774726" w:history="1">
            <w:r w:rsidR="008E487B" w:rsidRPr="00A55BBA">
              <w:rPr>
                <w:rStyle w:val="Hyperlink"/>
                <w:rFonts w:ascii="Times New Roman" w:hAnsi="Times New Roman" w:cs="Times New Roman"/>
                <w:noProof/>
              </w:rPr>
              <w:t>4.</w:t>
            </w:r>
            <w:r w:rsidR="008E487B">
              <w:rPr>
                <w:rFonts w:eastAsiaTheme="minorEastAsia"/>
                <w:noProof/>
                <w:lang w:eastAsia="ja-JP"/>
              </w:rPr>
              <w:tab/>
            </w:r>
            <w:r w:rsidR="008E487B" w:rsidRPr="00A55BBA">
              <w:rPr>
                <w:rStyle w:val="Hyperlink"/>
                <w:rFonts w:ascii="Times New Roman" w:hAnsi="Times New Roman" w:cs="Times New Roman"/>
                <w:noProof/>
              </w:rPr>
              <w:t>Project start date/finish date</w:t>
            </w:r>
            <w:r w:rsidR="008E487B">
              <w:rPr>
                <w:noProof/>
                <w:webHidden/>
              </w:rPr>
              <w:tab/>
            </w:r>
            <w:r w:rsidR="008E487B">
              <w:rPr>
                <w:noProof/>
                <w:webHidden/>
              </w:rPr>
              <w:fldChar w:fldCharType="begin"/>
            </w:r>
            <w:r w:rsidR="008E487B">
              <w:rPr>
                <w:noProof/>
                <w:webHidden/>
              </w:rPr>
              <w:instrText xml:space="preserve"> PAGEREF _Toc332774726 \h </w:instrText>
            </w:r>
            <w:r w:rsidR="008E487B">
              <w:rPr>
                <w:noProof/>
                <w:webHidden/>
              </w:rPr>
            </w:r>
            <w:r w:rsidR="008E487B">
              <w:rPr>
                <w:noProof/>
                <w:webHidden/>
              </w:rPr>
              <w:fldChar w:fldCharType="separate"/>
            </w:r>
            <w:r w:rsidR="005A6268">
              <w:rPr>
                <w:noProof/>
                <w:webHidden/>
              </w:rPr>
              <w:t>15</w:t>
            </w:r>
            <w:r w:rsidR="008E487B">
              <w:rPr>
                <w:noProof/>
                <w:webHidden/>
              </w:rPr>
              <w:fldChar w:fldCharType="end"/>
            </w:r>
          </w:hyperlink>
        </w:p>
        <w:p w:rsidR="008E487B" w:rsidRDefault="00CB144F">
          <w:pPr>
            <w:pStyle w:val="TOC2"/>
            <w:tabs>
              <w:tab w:val="left" w:pos="660"/>
              <w:tab w:val="right" w:leader="dot" w:pos="8778"/>
            </w:tabs>
            <w:rPr>
              <w:rFonts w:eastAsiaTheme="minorEastAsia"/>
              <w:noProof/>
              <w:lang w:eastAsia="ja-JP"/>
            </w:rPr>
          </w:pPr>
          <w:hyperlink w:anchor="_Toc332774727" w:history="1">
            <w:r w:rsidR="008E487B" w:rsidRPr="00A55BBA">
              <w:rPr>
                <w:rStyle w:val="Hyperlink"/>
                <w:rFonts w:ascii="Times New Roman" w:hAnsi="Times New Roman" w:cs="Times New Roman"/>
                <w:noProof/>
              </w:rPr>
              <w:t>5.</w:t>
            </w:r>
            <w:r w:rsidR="008E487B">
              <w:rPr>
                <w:rFonts w:eastAsiaTheme="minorEastAsia"/>
                <w:noProof/>
                <w:lang w:eastAsia="ja-JP"/>
              </w:rPr>
              <w:tab/>
            </w:r>
            <w:r w:rsidR="008E487B" w:rsidRPr="00A55BBA">
              <w:rPr>
                <w:rStyle w:val="Hyperlink"/>
                <w:rFonts w:ascii="Times New Roman" w:hAnsi="Times New Roman" w:cs="Times New Roman"/>
                <w:noProof/>
              </w:rPr>
              <w:t>Team member (Role and Responsibility)</w:t>
            </w:r>
            <w:r w:rsidR="008E487B">
              <w:rPr>
                <w:noProof/>
                <w:webHidden/>
              </w:rPr>
              <w:tab/>
            </w:r>
            <w:r w:rsidR="008E487B">
              <w:rPr>
                <w:noProof/>
                <w:webHidden/>
              </w:rPr>
              <w:fldChar w:fldCharType="begin"/>
            </w:r>
            <w:r w:rsidR="008E487B">
              <w:rPr>
                <w:noProof/>
                <w:webHidden/>
              </w:rPr>
              <w:instrText xml:space="preserve"> PAGEREF _Toc332774727 \h </w:instrText>
            </w:r>
            <w:r w:rsidR="008E487B">
              <w:rPr>
                <w:noProof/>
                <w:webHidden/>
              </w:rPr>
            </w:r>
            <w:r w:rsidR="008E487B">
              <w:rPr>
                <w:noProof/>
                <w:webHidden/>
              </w:rPr>
              <w:fldChar w:fldCharType="separate"/>
            </w:r>
            <w:r w:rsidR="005A6268">
              <w:rPr>
                <w:noProof/>
                <w:webHidden/>
              </w:rPr>
              <w:t>16</w:t>
            </w:r>
            <w:r w:rsidR="008E487B">
              <w:rPr>
                <w:noProof/>
                <w:webHidden/>
              </w:rPr>
              <w:fldChar w:fldCharType="end"/>
            </w:r>
          </w:hyperlink>
        </w:p>
        <w:p w:rsidR="008E487B" w:rsidRDefault="00CB144F">
          <w:pPr>
            <w:pStyle w:val="TOC2"/>
            <w:tabs>
              <w:tab w:val="left" w:pos="660"/>
              <w:tab w:val="right" w:leader="dot" w:pos="8778"/>
            </w:tabs>
            <w:rPr>
              <w:rFonts w:eastAsiaTheme="minorEastAsia"/>
              <w:noProof/>
              <w:lang w:eastAsia="ja-JP"/>
            </w:rPr>
          </w:pPr>
          <w:hyperlink w:anchor="_Toc332774728" w:history="1">
            <w:r w:rsidR="008E487B" w:rsidRPr="00A55BBA">
              <w:rPr>
                <w:rStyle w:val="Hyperlink"/>
                <w:rFonts w:ascii="Times New Roman" w:hAnsi="Times New Roman" w:cs="Times New Roman"/>
                <w:noProof/>
              </w:rPr>
              <w:t>6.</w:t>
            </w:r>
            <w:r w:rsidR="008E487B">
              <w:rPr>
                <w:rFonts w:eastAsiaTheme="minorEastAsia"/>
                <w:noProof/>
                <w:lang w:eastAsia="ja-JP"/>
              </w:rPr>
              <w:tab/>
            </w:r>
            <w:r w:rsidR="008E487B" w:rsidRPr="00A55BBA">
              <w:rPr>
                <w:rStyle w:val="Hyperlink"/>
                <w:rFonts w:ascii="Times New Roman" w:hAnsi="Times New Roman" w:cs="Times New Roman"/>
                <w:noProof/>
              </w:rPr>
              <w:t>Current System (Limit)</w:t>
            </w:r>
            <w:r w:rsidR="008E487B">
              <w:rPr>
                <w:noProof/>
                <w:webHidden/>
              </w:rPr>
              <w:tab/>
            </w:r>
            <w:r w:rsidR="008E487B">
              <w:rPr>
                <w:noProof/>
                <w:webHidden/>
              </w:rPr>
              <w:fldChar w:fldCharType="begin"/>
            </w:r>
            <w:r w:rsidR="008E487B">
              <w:rPr>
                <w:noProof/>
                <w:webHidden/>
              </w:rPr>
              <w:instrText xml:space="preserve"> PAGEREF _Toc332774728 \h </w:instrText>
            </w:r>
            <w:r w:rsidR="008E487B">
              <w:rPr>
                <w:noProof/>
                <w:webHidden/>
              </w:rPr>
            </w:r>
            <w:r w:rsidR="008E487B">
              <w:rPr>
                <w:noProof/>
                <w:webHidden/>
              </w:rPr>
              <w:fldChar w:fldCharType="separate"/>
            </w:r>
            <w:r w:rsidR="005A6268">
              <w:rPr>
                <w:noProof/>
                <w:webHidden/>
              </w:rPr>
              <w:t>16</w:t>
            </w:r>
            <w:r w:rsidR="008E487B">
              <w:rPr>
                <w:noProof/>
                <w:webHidden/>
              </w:rPr>
              <w:fldChar w:fldCharType="end"/>
            </w:r>
          </w:hyperlink>
        </w:p>
        <w:p w:rsidR="008E487B" w:rsidRDefault="00CB144F">
          <w:pPr>
            <w:pStyle w:val="TOC2"/>
            <w:tabs>
              <w:tab w:val="left" w:pos="660"/>
              <w:tab w:val="right" w:leader="dot" w:pos="8778"/>
            </w:tabs>
            <w:rPr>
              <w:rFonts w:eastAsiaTheme="minorEastAsia"/>
              <w:noProof/>
              <w:lang w:eastAsia="ja-JP"/>
            </w:rPr>
          </w:pPr>
          <w:hyperlink w:anchor="_Toc332774729" w:history="1">
            <w:r w:rsidR="008E487B" w:rsidRPr="00A55BBA">
              <w:rPr>
                <w:rStyle w:val="Hyperlink"/>
                <w:rFonts w:ascii="Times New Roman" w:hAnsi="Times New Roman" w:cs="Times New Roman"/>
                <w:noProof/>
              </w:rPr>
              <w:t>7.</w:t>
            </w:r>
            <w:r w:rsidR="008E487B">
              <w:rPr>
                <w:rFonts w:eastAsiaTheme="minorEastAsia"/>
                <w:noProof/>
                <w:lang w:eastAsia="ja-JP"/>
              </w:rPr>
              <w:tab/>
            </w:r>
            <w:r w:rsidR="008E487B" w:rsidRPr="00A55BBA">
              <w:rPr>
                <w:rStyle w:val="Hyperlink"/>
                <w:rFonts w:ascii="Times New Roman" w:hAnsi="Times New Roman" w:cs="Times New Roman"/>
                <w:noProof/>
              </w:rPr>
              <w:t>Solution</w:t>
            </w:r>
            <w:r w:rsidR="008E487B">
              <w:rPr>
                <w:noProof/>
                <w:webHidden/>
              </w:rPr>
              <w:tab/>
            </w:r>
            <w:r w:rsidR="008E487B">
              <w:rPr>
                <w:noProof/>
                <w:webHidden/>
              </w:rPr>
              <w:fldChar w:fldCharType="begin"/>
            </w:r>
            <w:r w:rsidR="008E487B">
              <w:rPr>
                <w:noProof/>
                <w:webHidden/>
              </w:rPr>
              <w:instrText xml:space="preserve"> PAGEREF _Toc332774729 \h </w:instrText>
            </w:r>
            <w:r w:rsidR="008E487B">
              <w:rPr>
                <w:noProof/>
                <w:webHidden/>
              </w:rPr>
            </w:r>
            <w:r w:rsidR="008E487B">
              <w:rPr>
                <w:noProof/>
                <w:webHidden/>
              </w:rPr>
              <w:fldChar w:fldCharType="separate"/>
            </w:r>
            <w:r w:rsidR="005A6268">
              <w:rPr>
                <w:noProof/>
                <w:webHidden/>
              </w:rPr>
              <w:t>16</w:t>
            </w:r>
            <w:r w:rsidR="008E487B">
              <w:rPr>
                <w:noProof/>
                <w:webHidden/>
              </w:rPr>
              <w:fldChar w:fldCharType="end"/>
            </w:r>
          </w:hyperlink>
        </w:p>
        <w:p w:rsidR="008E487B" w:rsidRDefault="00CB144F">
          <w:pPr>
            <w:pStyle w:val="TOC2"/>
            <w:tabs>
              <w:tab w:val="left" w:pos="660"/>
              <w:tab w:val="right" w:leader="dot" w:pos="8778"/>
            </w:tabs>
            <w:rPr>
              <w:rFonts w:eastAsiaTheme="minorEastAsia"/>
              <w:noProof/>
              <w:lang w:eastAsia="ja-JP"/>
            </w:rPr>
          </w:pPr>
          <w:hyperlink w:anchor="_Toc332774730" w:history="1">
            <w:r w:rsidR="008E487B" w:rsidRPr="00A55BBA">
              <w:rPr>
                <w:rStyle w:val="Hyperlink"/>
                <w:rFonts w:ascii="Times New Roman" w:hAnsi="Times New Roman" w:cs="Times New Roman"/>
                <w:noProof/>
              </w:rPr>
              <w:t>8.</w:t>
            </w:r>
            <w:r w:rsidR="008E487B">
              <w:rPr>
                <w:rFonts w:eastAsiaTheme="minorEastAsia"/>
                <w:noProof/>
                <w:lang w:eastAsia="ja-JP"/>
              </w:rPr>
              <w:tab/>
            </w:r>
            <w:r w:rsidR="008E487B" w:rsidRPr="00A55BBA">
              <w:rPr>
                <w:rStyle w:val="Hyperlink"/>
                <w:rFonts w:ascii="Times New Roman" w:hAnsi="Times New Roman" w:cs="Times New Roman"/>
                <w:noProof/>
              </w:rPr>
              <w:t>Product</w:t>
            </w:r>
            <w:r w:rsidR="008E487B">
              <w:rPr>
                <w:noProof/>
                <w:webHidden/>
              </w:rPr>
              <w:tab/>
            </w:r>
            <w:r w:rsidR="008E487B">
              <w:rPr>
                <w:noProof/>
                <w:webHidden/>
              </w:rPr>
              <w:fldChar w:fldCharType="begin"/>
            </w:r>
            <w:r w:rsidR="008E487B">
              <w:rPr>
                <w:noProof/>
                <w:webHidden/>
              </w:rPr>
              <w:instrText xml:space="preserve"> PAGEREF _Toc332774730 \h </w:instrText>
            </w:r>
            <w:r w:rsidR="008E487B">
              <w:rPr>
                <w:noProof/>
                <w:webHidden/>
              </w:rPr>
            </w:r>
            <w:r w:rsidR="008E487B">
              <w:rPr>
                <w:noProof/>
                <w:webHidden/>
              </w:rPr>
              <w:fldChar w:fldCharType="separate"/>
            </w:r>
            <w:r w:rsidR="005A6268">
              <w:rPr>
                <w:noProof/>
                <w:webHidden/>
              </w:rPr>
              <w:t>17</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731" w:history="1">
            <w:r w:rsidR="008E487B" w:rsidRPr="00A55BBA">
              <w:rPr>
                <w:rStyle w:val="Hyperlink"/>
                <w:rFonts w:ascii="Times New Roman" w:hAnsi="Times New Roman" w:cs="Times New Roman"/>
                <w:noProof/>
              </w:rPr>
              <w:t>10.</w:t>
            </w:r>
            <w:r w:rsidR="008E487B">
              <w:rPr>
                <w:rFonts w:eastAsiaTheme="minorEastAsia"/>
                <w:noProof/>
                <w:lang w:eastAsia="ja-JP"/>
              </w:rPr>
              <w:tab/>
            </w:r>
            <w:r w:rsidR="008E487B" w:rsidRPr="00A55BBA">
              <w:rPr>
                <w:rStyle w:val="Hyperlink"/>
                <w:rFonts w:ascii="Times New Roman" w:hAnsi="Times New Roman" w:cs="Times New Roman"/>
                <w:noProof/>
              </w:rPr>
              <w:t>Main Acceptable Criteria</w:t>
            </w:r>
            <w:r w:rsidR="008E487B">
              <w:rPr>
                <w:noProof/>
                <w:webHidden/>
              </w:rPr>
              <w:tab/>
            </w:r>
            <w:r w:rsidR="008E487B">
              <w:rPr>
                <w:noProof/>
                <w:webHidden/>
              </w:rPr>
              <w:fldChar w:fldCharType="begin"/>
            </w:r>
            <w:r w:rsidR="008E487B">
              <w:rPr>
                <w:noProof/>
                <w:webHidden/>
              </w:rPr>
              <w:instrText xml:space="preserve"> PAGEREF _Toc332774731 \h </w:instrText>
            </w:r>
            <w:r w:rsidR="008E487B">
              <w:rPr>
                <w:noProof/>
                <w:webHidden/>
              </w:rPr>
            </w:r>
            <w:r w:rsidR="008E487B">
              <w:rPr>
                <w:noProof/>
                <w:webHidden/>
              </w:rPr>
              <w:fldChar w:fldCharType="separate"/>
            </w:r>
            <w:r w:rsidR="005A6268">
              <w:rPr>
                <w:noProof/>
                <w:webHidden/>
              </w:rPr>
              <w:t>18</w:t>
            </w:r>
            <w:r w:rsidR="008E487B">
              <w:rPr>
                <w:noProof/>
                <w:webHidden/>
              </w:rPr>
              <w:fldChar w:fldCharType="end"/>
            </w:r>
          </w:hyperlink>
        </w:p>
        <w:p w:rsidR="008E487B" w:rsidRDefault="00CB144F">
          <w:pPr>
            <w:pStyle w:val="TOC2"/>
            <w:tabs>
              <w:tab w:val="right" w:leader="dot" w:pos="8778"/>
            </w:tabs>
            <w:rPr>
              <w:rFonts w:eastAsiaTheme="minorEastAsia"/>
              <w:noProof/>
              <w:lang w:eastAsia="ja-JP"/>
            </w:rPr>
          </w:pPr>
          <w:hyperlink w:anchor="_Toc332774732" w:history="1">
            <w:r w:rsidR="008E487B" w:rsidRPr="00A55BBA">
              <w:rPr>
                <w:rStyle w:val="Hyperlink"/>
                <w:rFonts w:ascii="Times New Roman" w:hAnsi="Times New Roman" w:cs="Times New Roman"/>
                <w:noProof/>
              </w:rPr>
              <w:t>10. License</w:t>
            </w:r>
            <w:r w:rsidR="008E487B">
              <w:rPr>
                <w:noProof/>
                <w:webHidden/>
              </w:rPr>
              <w:tab/>
            </w:r>
            <w:r w:rsidR="008E487B">
              <w:rPr>
                <w:noProof/>
                <w:webHidden/>
              </w:rPr>
              <w:fldChar w:fldCharType="begin"/>
            </w:r>
            <w:r w:rsidR="008E487B">
              <w:rPr>
                <w:noProof/>
                <w:webHidden/>
              </w:rPr>
              <w:instrText xml:space="preserve"> PAGEREF _Toc332774732 \h </w:instrText>
            </w:r>
            <w:r w:rsidR="008E487B">
              <w:rPr>
                <w:noProof/>
                <w:webHidden/>
              </w:rPr>
            </w:r>
            <w:r w:rsidR="008E487B">
              <w:rPr>
                <w:noProof/>
                <w:webHidden/>
              </w:rPr>
              <w:fldChar w:fldCharType="separate"/>
            </w:r>
            <w:r w:rsidR="005A6268">
              <w:rPr>
                <w:noProof/>
                <w:webHidden/>
              </w:rPr>
              <w:t>18</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733" w:history="1">
            <w:r w:rsidR="008E487B" w:rsidRPr="00A55BBA">
              <w:rPr>
                <w:rStyle w:val="Hyperlink"/>
                <w:rFonts w:ascii="Times New Roman" w:hAnsi="Times New Roman" w:cs="Times New Roman"/>
                <w:noProof/>
              </w:rPr>
              <w:t>11.</w:t>
            </w:r>
            <w:r w:rsidR="008E487B">
              <w:rPr>
                <w:rFonts w:eastAsiaTheme="minorEastAsia"/>
                <w:noProof/>
                <w:lang w:eastAsia="ja-JP"/>
              </w:rPr>
              <w:tab/>
            </w:r>
            <w:r w:rsidR="008E487B" w:rsidRPr="00A55BBA">
              <w:rPr>
                <w:rStyle w:val="Hyperlink"/>
                <w:rFonts w:ascii="Times New Roman" w:hAnsi="Times New Roman" w:cs="Times New Roman"/>
                <w:noProof/>
              </w:rPr>
              <w:t>References</w:t>
            </w:r>
            <w:r w:rsidR="008E487B">
              <w:rPr>
                <w:noProof/>
                <w:webHidden/>
              </w:rPr>
              <w:tab/>
            </w:r>
            <w:r w:rsidR="008E487B">
              <w:rPr>
                <w:noProof/>
                <w:webHidden/>
              </w:rPr>
              <w:fldChar w:fldCharType="begin"/>
            </w:r>
            <w:r w:rsidR="008E487B">
              <w:rPr>
                <w:noProof/>
                <w:webHidden/>
              </w:rPr>
              <w:instrText xml:space="preserve"> PAGEREF _Toc332774733 \h </w:instrText>
            </w:r>
            <w:r w:rsidR="008E487B">
              <w:rPr>
                <w:noProof/>
                <w:webHidden/>
              </w:rPr>
            </w:r>
            <w:r w:rsidR="008E487B">
              <w:rPr>
                <w:noProof/>
                <w:webHidden/>
              </w:rPr>
              <w:fldChar w:fldCharType="separate"/>
            </w:r>
            <w:r w:rsidR="005A6268">
              <w:rPr>
                <w:noProof/>
                <w:webHidden/>
              </w:rPr>
              <w:t>18</w:t>
            </w:r>
            <w:r w:rsidR="008E487B">
              <w:rPr>
                <w:noProof/>
                <w:webHidden/>
              </w:rPr>
              <w:fldChar w:fldCharType="end"/>
            </w:r>
          </w:hyperlink>
        </w:p>
        <w:p w:rsidR="008E487B" w:rsidRDefault="00CB144F">
          <w:pPr>
            <w:pStyle w:val="TOC1"/>
            <w:tabs>
              <w:tab w:val="left" w:pos="440"/>
              <w:tab w:val="right" w:leader="dot" w:pos="8778"/>
            </w:tabs>
            <w:rPr>
              <w:rFonts w:eastAsiaTheme="minorEastAsia"/>
              <w:noProof/>
              <w:lang w:eastAsia="ja-JP"/>
            </w:rPr>
          </w:pPr>
          <w:hyperlink w:anchor="_Toc332774734" w:history="1">
            <w:r w:rsidR="008E487B" w:rsidRPr="00A55BBA">
              <w:rPr>
                <w:rStyle w:val="Hyperlink"/>
                <w:rFonts w:ascii="Times New Roman" w:hAnsi="Times New Roman" w:cs="Times New Roman"/>
                <w:noProof/>
              </w:rPr>
              <w:t>B.</w:t>
            </w:r>
            <w:r w:rsidR="008E487B">
              <w:rPr>
                <w:rFonts w:eastAsiaTheme="minorEastAsia"/>
                <w:noProof/>
                <w:lang w:eastAsia="ja-JP"/>
              </w:rPr>
              <w:tab/>
            </w:r>
            <w:r w:rsidR="008E487B" w:rsidRPr="00A55BBA">
              <w:rPr>
                <w:rStyle w:val="Hyperlink"/>
                <w:rFonts w:ascii="Times New Roman" w:hAnsi="Times New Roman" w:cs="Times New Roman"/>
                <w:noProof/>
              </w:rPr>
              <w:t>Software Project Management Plan</w:t>
            </w:r>
            <w:r w:rsidR="008E487B">
              <w:rPr>
                <w:noProof/>
                <w:webHidden/>
              </w:rPr>
              <w:tab/>
            </w:r>
            <w:r w:rsidR="008E487B">
              <w:rPr>
                <w:noProof/>
                <w:webHidden/>
              </w:rPr>
              <w:fldChar w:fldCharType="begin"/>
            </w:r>
            <w:r w:rsidR="008E487B">
              <w:rPr>
                <w:noProof/>
                <w:webHidden/>
              </w:rPr>
              <w:instrText xml:space="preserve"> PAGEREF _Toc332774734 \h </w:instrText>
            </w:r>
            <w:r w:rsidR="008E487B">
              <w:rPr>
                <w:noProof/>
                <w:webHidden/>
              </w:rPr>
            </w:r>
            <w:r w:rsidR="008E487B">
              <w:rPr>
                <w:noProof/>
                <w:webHidden/>
              </w:rPr>
              <w:fldChar w:fldCharType="separate"/>
            </w:r>
            <w:r w:rsidR="005A6268">
              <w:rPr>
                <w:noProof/>
                <w:webHidden/>
              </w:rPr>
              <w:t>19</w:t>
            </w:r>
            <w:r w:rsidR="008E487B">
              <w:rPr>
                <w:noProof/>
                <w:webHidden/>
              </w:rPr>
              <w:fldChar w:fldCharType="end"/>
            </w:r>
          </w:hyperlink>
        </w:p>
        <w:p w:rsidR="008E487B" w:rsidRDefault="00CB144F">
          <w:pPr>
            <w:pStyle w:val="TOC2"/>
            <w:tabs>
              <w:tab w:val="left" w:pos="660"/>
              <w:tab w:val="right" w:leader="dot" w:pos="8778"/>
            </w:tabs>
            <w:rPr>
              <w:rFonts w:eastAsiaTheme="minorEastAsia"/>
              <w:noProof/>
              <w:lang w:eastAsia="ja-JP"/>
            </w:rPr>
          </w:pPr>
          <w:hyperlink w:anchor="_Toc332774735" w:history="1">
            <w:r w:rsidR="008E487B" w:rsidRPr="00A55BBA">
              <w:rPr>
                <w:rStyle w:val="Hyperlink"/>
                <w:rFonts w:ascii="Times New Roman" w:hAnsi="Times New Roman" w:cs="Times New Roman"/>
                <w:noProof/>
              </w:rPr>
              <w:t>I.</w:t>
            </w:r>
            <w:r w:rsidR="008E487B">
              <w:rPr>
                <w:rFonts w:eastAsiaTheme="minorEastAsia"/>
                <w:noProof/>
                <w:lang w:eastAsia="ja-JP"/>
              </w:rPr>
              <w:tab/>
            </w:r>
            <w:r w:rsidR="008E487B" w:rsidRPr="00A55BBA">
              <w:rPr>
                <w:rStyle w:val="Hyperlink"/>
                <w:rFonts w:ascii="Times New Roman" w:hAnsi="Times New Roman" w:cs="Times New Roman"/>
                <w:noProof/>
              </w:rPr>
              <w:t>Problem Definition</w:t>
            </w:r>
            <w:r w:rsidR="008E487B">
              <w:rPr>
                <w:noProof/>
                <w:webHidden/>
              </w:rPr>
              <w:tab/>
            </w:r>
            <w:r w:rsidR="008E487B">
              <w:rPr>
                <w:noProof/>
                <w:webHidden/>
              </w:rPr>
              <w:fldChar w:fldCharType="begin"/>
            </w:r>
            <w:r w:rsidR="008E487B">
              <w:rPr>
                <w:noProof/>
                <w:webHidden/>
              </w:rPr>
              <w:instrText xml:space="preserve"> PAGEREF _Toc332774735 \h </w:instrText>
            </w:r>
            <w:r w:rsidR="008E487B">
              <w:rPr>
                <w:noProof/>
                <w:webHidden/>
              </w:rPr>
            </w:r>
            <w:r w:rsidR="008E487B">
              <w:rPr>
                <w:noProof/>
                <w:webHidden/>
              </w:rPr>
              <w:fldChar w:fldCharType="separate"/>
            </w:r>
            <w:r w:rsidR="005A6268">
              <w:rPr>
                <w:noProof/>
                <w:webHidden/>
              </w:rPr>
              <w:t>19</w:t>
            </w:r>
            <w:r w:rsidR="008E487B">
              <w:rPr>
                <w:noProof/>
                <w:webHidden/>
              </w:rPr>
              <w:fldChar w:fldCharType="end"/>
            </w:r>
          </w:hyperlink>
        </w:p>
        <w:p w:rsidR="008E487B" w:rsidRDefault="00CB144F">
          <w:pPr>
            <w:pStyle w:val="TOC3"/>
            <w:tabs>
              <w:tab w:val="left" w:pos="880"/>
              <w:tab w:val="right" w:leader="dot" w:pos="8778"/>
            </w:tabs>
            <w:rPr>
              <w:rFonts w:eastAsiaTheme="minorEastAsia"/>
              <w:noProof/>
              <w:lang w:eastAsia="ja-JP"/>
            </w:rPr>
          </w:pPr>
          <w:hyperlink w:anchor="_Toc332774736" w:history="1">
            <w:r w:rsidR="008E487B" w:rsidRPr="00A55BBA">
              <w:rPr>
                <w:rStyle w:val="Hyperlink"/>
                <w:rFonts w:ascii="Times New Roman" w:hAnsi="Times New Roman" w:cs="Times New Roman"/>
                <w:noProof/>
              </w:rPr>
              <w:t>1.</w:t>
            </w:r>
            <w:r w:rsidR="008E487B">
              <w:rPr>
                <w:rFonts w:eastAsiaTheme="minorEastAsia"/>
                <w:noProof/>
                <w:lang w:eastAsia="ja-JP"/>
              </w:rPr>
              <w:tab/>
            </w:r>
            <w:r w:rsidR="008E487B" w:rsidRPr="00A55BBA">
              <w:rPr>
                <w:rStyle w:val="Hyperlink"/>
                <w:rFonts w:ascii="Times New Roman" w:hAnsi="Times New Roman" w:cs="Times New Roman"/>
                <w:noProof/>
              </w:rPr>
              <w:t>Name of this Capstone Project</w:t>
            </w:r>
            <w:r w:rsidR="008E487B">
              <w:rPr>
                <w:noProof/>
                <w:webHidden/>
              </w:rPr>
              <w:tab/>
            </w:r>
            <w:r w:rsidR="008E487B">
              <w:rPr>
                <w:noProof/>
                <w:webHidden/>
              </w:rPr>
              <w:fldChar w:fldCharType="begin"/>
            </w:r>
            <w:r w:rsidR="008E487B">
              <w:rPr>
                <w:noProof/>
                <w:webHidden/>
              </w:rPr>
              <w:instrText xml:space="preserve"> PAGEREF _Toc332774736 \h </w:instrText>
            </w:r>
            <w:r w:rsidR="008E487B">
              <w:rPr>
                <w:noProof/>
                <w:webHidden/>
              </w:rPr>
            </w:r>
            <w:r w:rsidR="008E487B">
              <w:rPr>
                <w:noProof/>
                <w:webHidden/>
              </w:rPr>
              <w:fldChar w:fldCharType="separate"/>
            </w:r>
            <w:r w:rsidR="005A6268">
              <w:rPr>
                <w:noProof/>
                <w:webHidden/>
              </w:rPr>
              <w:t>19</w:t>
            </w:r>
            <w:r w:rsidR="008E487B">
              <w:rPr>
                <w:noProof/>
                <w:webHidden/>
              </w:rPr>
              <w:fldChar w:fldCharType="end"/>
            </w:r>
          </w:hyperlink>
        </w:p>
        <w:p w:rsidR="008E487B" w:rsidRDefault="00CB144F">
          <w:pPr>
            <w:pStyle w:val="TOC3"/>
            <w:tabs>
              <w:tab w:val="left" w:pos="880"/>
              <w:tab w:val="right" w:leader="dot" w:pos="8778"/>
            </w:tabs>
            <w:rPr>
              <w:rFonts w:eastAsiaTheme="minorEastAsia"/>
              <w:noProof/>
              <w:lang w:eastAsia="ja-JP"/>
            </w:rPr>
          </w:pPr>
          <w:hyperlink w:anchor="_Toc332774737" w:history="1">
            <w:r w:rsidR="008E487B" w:rsidRPr="00A55BBA">
              <w:rPr>
                <w:rStyle w:val="Hyperlink"/>
                <w:rFonts w:ascii="Times New Roman" w:hAnsi="Times New Roman" w:cs="Times New Roman"/>
                <w:noProof/>
              </w:rPr>
              <w:t>2.</w:t>
            </w:r>
            <w:r w:rsidR="008E487B">
              <w:rPr>
                <w:rFonts w:eastAsiaTheme="minorEastAsia"/>
                <w:noProof/>
                <w:lang w:eastAsia="ja-JP"/>
              </w:rPr>
              <w:tab/>
            </w:r>
            <w:r w:rsidR="008E487B" w:rsidRPr="00A55BBA">
              <w:rPr>
                <w:rStyle w:val="Hyperlink"/>
                <w:rFonts w:ascii="Times New Roman" w:hAnsi="Times New Roman" w:cs="Times New Roman"/>
                <w:noProof/>
              </w:rPr>
              <w:t>Problem Abstract</w:t>
            </w:r>
            <w:r w:rsidR="008E487B">
              <w:rPr>
                <w:noProof/>
                <w:webHidden/>
              </w:rPr>
              <w:tab/>
            </w:r>
            <w:r w:rsidR="008E487B">
              <w:rPr>
                <w:noProof/>
                <w:webHidden/>
              </w:rPr>
              <w:fldChar w:fldCharType="begin"/>
            </w:r>
            <w:r w:rsidR="008E487B">
              <w:rPr>
                <w:noProof/>
                <w:webHidden/>
              </w:rPr>
              <w:instrText xml:space="preserve"> PAGEREF _Toc332774737 \h </w:instrText>
            </w:r>
            <w:r w:rsidR="008E487B">
              <w:rPr>
                <w:noProof/>
                <w:webHidden/>
              </w:rPr>
            </w:r>
            <w:r w:rsidR="008E487B">
              <w:rPr>
                <w:noProof/>
                <w:webHidden/>
              </w:rPr>
              <w:fldChar w:fldCharType="separate"/>
            </w:r>
            <w:r w:rsidR="005A6268">
              <w:rPr>
                <w:noProof/>
                <w:webHidden/>
              </w:rPr>
              <w:t>19</w:t>
            </w:r>
            <w:r w:rsidR="008E487B">
              <w:rPr>
                <w:noProof/>
                <w:webHidden/>
              </w:rPr>
              <w:fldChar w:fldCharType="end"/>
            </w:r>
          </w:hyperlink>
        </w:p>
        <w:p w:rsidR="008E487B" w:rsidRDefault="00CB144F">
          <w:pPr>
            <w:pStyle w:val="TOC3"/>
            <w:tabs>
              <w:tab w:val="left" w:pos="880"/>
              <w:tab w:val="right" w:leader="dot" w:pos="8778"/>
            </w:tabs>
            <w:rPr>
              <w:rFonts w:eastAsiaTheme="minorEastAsia"/>
              <w:noProof/>
              <w:lang w:eastAsia="ja-JP"/>
            </w:rPr>
          </w:pPr>
          <w:hyperlink w:anchor="_Toc332774738" w:history="1">
            <w:r w:rsidR="008E487B" w:rsidRPr="00A55BBA">
              <w:rPr>
                <w:rStyle w:val="Hyperlink"/>
                <w:rFonts w:ascii="Times New Roman" w:hAnsi="Times New Roman" w:cs="Times New Roman"/>
                <w:noProof/>
              </w:rPr>
              <w:t>3.</w:t>
            </w:r>
            <w:r w:rsidR="008E487B">
              <w:rPr>
                <w:rFonts w:eastAsiaTheme="minorEastAsia"/>
                <w:noProof/>
                <w:lang w:eastAsia="ja-JP"/>
              </w:rPr>
              <w:tab/>
            </w:r>
            <w:r w:rsidR="008E487B" w:rsidRPr="00A55BBA">
              <w:rPr>
                <w:rStyle w:val="Hyperlink"/>
                <w:rFonts w:ascii="Times New Roman" w:hAnsi="Times New Roman" w:cs="Times New Roman"/>
                <w:noProof/>
              </w:rPr>
              <w:t>Project Overview</w:t>
            </w:r>
            <w:r w:rsidR="008E487B">
              <w:rPr>
                <w:noProof/>
                <w:webHidden/>
              </w:rPr>
              <w:tab/>
            </w:r>
            <w:r w:rsidR="008E487B">
              <w:rPr>
                <w:noProof/>
                <w:webHidden/>
              </w:rPr>
              <w:fldChar w:fldCharType="begin"/>
            </w:r>
            <w:r w:rsidR="008E487B">
              <w:rPr>
                <w:noProof/>
                <w:webHidden/>
              </w:rPr>
              <w:instrText xml:space="preserve"> PAGEREF _Toc332774738 \h </w:instrText>
            </w:r>
            <w:r w:rsidR="008E487B">
              <w:rPr>
                <w:noProof/>
                <w:webHidden/>
              </w:rPr>
            </w:r>
            <w:r w:rsidR="008E487B">
              <w:rPr>
                <w:noProof/>
                <w:webHidden/>
              </w:rPr>
              <w:fldChar w:fldCharType="separate"/>
            </w:r>
            <w:r w:rsidR="005A6268">
              <w:rPr>
                <w:noProof/>
                <w:webHidden/>
              </w:rPr>
              <w:t>19</w:t>
            </w:r>
            <w:r w:rsidR="008E487B">
              <w:rPr>
                <w:noProof/>
                <w:webHidden/>
              </w:rPr>
              <w:fldChar w:fldCharType="end"/>
            </w:r>
          </w:hyperlink>
        </w:p>
        <w:p w:rsidR="008E487B" w:rsidRDefault="00CB144F">
          <w:pPr>
            <w:pStyle w:val="TOC4"/>
            <w:tabs>
              <w:tab w:val="left" w:pos="1320"/>
              <w:tab w:val="right" w:leader="dot" w:pos="8778"/>
            </w:tabs>
            <w:rPr>
              <w:noProof/>
              <w:lang w:eastAsia="ja-JP"/>
            </w:rPr>
          </w:pPr>
          <w:hyperlink w:anchor="_Toc332774739" w:history="1">
            <w:r w:rsidR="008E487B" w:rsidRPr="00A55BBA">
              <w:rPr>
                <w:rStyle w:val="Hyperlink"/>
                <w:rFonts w:ascii="Times New Roman" w:hAnsi="Times New Roman" w:cs="Times New Roman"/>
                <w:noProof/>
              </w:rPr>
              <w:t>3.1</w:t>
            </w:r>
            <w:r w:rsidR="008E487B">
              <w:rPr>
                <w:noProof/>
                <w:lang w:eastAsia="ja-JP"/>
              </w:rPr>
              <w:tab/>
            </w:r>
            <w:r w:rsidR="008E487B" w:rsidRPr="00A55BBA">
              <w:rPr>
                <w:rStyle w:val="Hyperlink"/>
                <w:rFonts w:ascii="Times New Roman" w:hAnsi="Times New Roman" w:cs="Times New Roman"/>
                <w:noProof/>
              </w:rPr>
              <w:t>The Current System</w:t>
            </w:r>
            <w:r w:rsidR="008E487B">
              <w:rPr>
                <w:noProof/>
                <w:webHidden/>
              </w:rPr>
              <w:tab/>
            </w:r>
            <w:r w:rsidR="008E487B">
              <w:rPr>
                <w:noProof/>
                <w:webHidden/>
              </w:rPr>
              <w:fldChar w:fldCharType="begin"/>
            </w:r>
            <w:r w:rsidR="008E487B">
              <w:rPr>
                <w:noProof/>
                <w:webHidden/>
              </w:rPr>
              <w:instrText xml:space="preserve"> PAGEREF _Toc332774739 \h </w:instrText>
            </w:r>
            <w:r w:rsidR="008E487B">
              <w:rPr>
                <w:noProof/>
                <w:webHidden/>
              </w:rPr>
            </w:r>
            <w:r w:rsidR="008E487B">
              <w:rPr>
                <w:noProof/>
                <w:webHidden/>
              </w:rPr>
              <w:fldChar w:fldCharType="separate"/>
            </w:r>
            <w:r w:rsidR="005A6268">
              <w:rPr>
                <w:noProof/>
                <w:webHidden/>
              </w:rPr>
              <w:t>19</w:t>
            </w:r>
            <w:r w:rsidR="008E487B">
              <w:rPr>
                <w:noProof/>
                <w:webHidden/>
              </w:rPr>
              <w:fldChar w:fldCharType="end"/>
            </w:r>
          </w:hyperlink>
        </w:p>
        <w:p w:rsidR="008E487B" w:rsidRDefault="00CB144F">
          <w:pPr>
            <w:pStyle w:val="TOC4"/>
            <w:tabs>
              <w:tab w:val="left" w:pos="1320"/>
              <w:tab w:val="right" w:leader="dot" w:pos="8778"/>
            </w:tabs>
            <w:rPr>
              <w:noProof/>
              <w:lang w:eastAsia="ja-JP"/>
            </w:rPr>
          </w:pPr>
          <w:hyperlink w:anchor="_Toc332774740" w:history="1">
            <w:r w:rsidR="008E487B" w:rsidRPr="00A55BBA">
              <w:rPr>
                <w:rStyle w:val="Hyperlink"/>
                <w:rFonts w:ascii="Times New Roman" w:hAnsi="Times New Roman" w:cs="Times New Roman"/>
                <w:noProof/>
              </w:rPr>
              <w:t>3.2</w:t>
            </w:r>
            <w:r w:rsidR="008E487B">
              <w:rPr>
                <w:noProof/>
                <w:lang w:eastAsia="ja-JP"/>
              </w:rPr>
              <w:tab/>
            </w:r>
            <w:r w:rsidR="008E487B" w:rsidRPr="00A55BBA">
              <w:rPr>
                <w:rStyle w:val="Hyperlink"/>
                <w:rFonts w:ascii="Times New Roman" w:hAnsi="Times New Roman" w:cs="Times New Roman"/>
                <w:noProof/>
              </w:rPr>
              <w:t>The Proposed System</w:t>
            </w:r>
            <w:r w:rsidR="008E487B">
              <w:rPr>
                <w:noProof/>
                <w:webHidden/>
              </w:rPr>
              <w:tab/>
            </w:r>
            <w:r w:rsidR="008E487B">
              <w:rPr>
                <w:noProof/>
                <w:webHidden/>
              </w:rPr>
              <w:fldChar w:fldCharType="begin"/>
            </w:r>
            <w:r w:rsidR="008E487B">
              <w:rPr>
                <w:noProof/>
                <w:webHidden/>
              </w:rPr>
              <w:instrText xml:space="preserve"> PAGEREF _Toc332774740 \h </w:instrText>
            </w:r>
            <w:r w:rsidR="008E487B">
              <w:rPr>
                <w:noProof/>
                <w:webHidden/>
              </w:rPr>
            </w:r>
            <w:r w:rsidR="008E487B">
              <w:rPr>
                <w:noProof/>
                <w:webHidden/>
              </w:rPr>
              <w:fldChar w:fldCharType="separate"/>
            </w:r>
            <w:r w:rsidR="005A6268">
              <w:rPr>
                <w:noProof/>
                <w:webHidden/>
              </w:rPr>
              <w:t>19</w:t>
            </w:r>
            <w:r w:rsidR="008E487B">
              <w:rPr>
                <w:noProof/>
                <w:webHidden/>
              </w:rPr>
              <w:fldChar w:fldCharType="end"/>
            </w:r>
          </w:hyperlink>
        </w:p>
        <w:p w:rsidR="008E487B" w:rsidRDefault="00CB144F">
          <w:pPr>
            <w:pStyle w:val="TOC4"/>
            <w:tabs>
              <w:tab w:val="left" w:pos="1320"/>
              <w:tab w:val="right" w:leader="dot" w:pos="8778"/>
            </w:tabs>
            <w:rPr>
              <w:noProof/>
              <w:lang w:eastAsia="ja-JP"/>
            </w:rPr>
          </w:pPr>
          <w:hyperlink w:anchor="_Toc332774741" w:history="1">
            <w:r w:rsidR="008E487B" w:rsidRPr="00A55BBA">
              <w:rPr>
                <w:rStyle w:val="Hyperlink"/>
                <w:rFonts w:ascii="Times New Roman" w:hAnsi="Times New Roman" w:cs="Times New Roman"/>
                <w:noProof/>
              </w:rPr>
              <w:t>3.3</w:t>
            </w:r>
            <w:r w:rsidR="008E487B">
              <w:rPr>
                <w:noProof/>
                <w:lang w:eastAsia="ja-JP"/>
              </w:rPr>
              <w:tab/>
            </w:r>
            <w:r w:rsidR="008E487B" w:rsidRPr="00A55BBA">
              <w:rPr>
                <w:rStyle w:val="Hyperlink"/>
                <w:rFonts w:ascii="Times New Roman" w:hAnsi="Times New Roman" w:cs="Times New Roman"/>
                <w:noProof/>
              </w:rPr>
              <w:t>Boundaries of the System</w:t>
            </w:r>
            <w:r w:rsidR="008E487B">
              <w:rPr>
                <w:noProof/>
                <w:webHidden/>
              </w:rPr>
              <w:tab/>
            </w:r>
            <w:r w:rsidR="008E487B">
              <w:rPr>
                <w:noProof/>
                <w:webHidden/>
              </w:rPr>
              <w:fldChar w:fldCharType="begin"/>
            </w:r>
            <w:r w:rsidR="008E487B">
              <w:rPr>
                <w:noProof/>
                <w:webHidden/>
              </w:rPr>
              <w:instrText xml:space="preserve"> PAGEREF _Toc332774741 \h </w:instrText>
            </w:r>
            <w:r w:rsidR="008E487B">
              <w:rPr>
                <w:noProof/>
                <w:webHidden/>
              </w:rPr>
            </w:r>
            <w:r w:rsidR="008E487B">
              <w:rPr>
                <w:noProof/>
                <w:webHidden/>
              </w:rPr>
              <w:fldChar w:fldCharType="separate"/>
            </w:r>
            <w:r w:rsidR="005A6268">
              <w:rPr>
                <w:noProof/>
                <w:webHidden/>
              </w:rPr>
              <w:t>19</w:t>
            </w:r>
            <w:r w:rsidR="008E487B">
              <w:rPr>
                <w:noProof/>
                <w:webHidden/>
              </w:rPr>
              <w:fldChar w:fldCharType="end"/>
            </w:r>
          </w:hyperlink>
        </w:p>
        <w:p w:rsidR="008E487B" w:rsidRDefault="00CB144F">
          <w:pPr>
            <w:pStyle w:val="TOC4"/>
            <w:tabs>
              <w:tab w:val="left" w:pos="1320"/>
              <w:tab w:val="right" w:leader="dot" w:pos="8778"/>
            </w:tabs>
            <w:rPr>
              <w:noProof/>
              <w:lang w:eastAsia="ja-JP"/>
            </w:rPr>
          </w:pPr>
          <w:hyperlink w:anchor="_Toc332774742" w:history="1">
            <w:r w:rsidR="008E487B" w:rsidRPr="00A55BBA">
              <w:rPr>
                <w:rStyle w:val="Hyperlink"/>
                <w:rFonts w:ascii="Times New Roman" w:hAnsi="Times New Roman" w:cs="Times New Roman"/>
                <w:noProof/>
              </w:rPr>
              <w:t>3.4</w:t>
            </w:r>
            <w:r w:rsidR="008E487B">
              <w:rPr>
                <w:noProof/>
                <w:lang w:eastAsia="ja-JP"/>
              </w:rPr>
              <w:tab/>
            </w:r>
            <w:r w:rsidR="008E487B" w:rsidRPr="00A55BBA">
              <w:rPr>
                <w:rStyle w:val="Hyperlink"/>
                <w:rFonts w:ascii="Times New Roman" w:hAnsi="Times New Roman" w:cs="Times New Roman"/>
                <w:noProof/>
              </w:rPr>
              <w:t>Development Environment</w:t>
            </w:r>
            <w:r w:rsidR="008E487B">
              <w:rPr>
                <w:noProof/>
                <w:webHidden/>
              </w:rPr>
              <w:tab/>
            </w:r>
            <w:r w:rsidR="008E487B">
              <w:rPr>
                <w:noProof/>
                <w:webHidden/>
              </w:rPr>
              <w:fldChar w:fldCharType="begin"/>
            </w:r>
            <w:r w:rsidR="008E487B">
              <w:rPr>
                <w:noProof/>
                <w:webHidden/>
              </w:rPr>
              <w:instrText xml:space="preserve"> PAGEREF _Toc332774742 \h </w:instrText>
            </w:r>
            <w:r w:rsidR="008E487B">
              <w:rPr>
                <w:noProof/>
                <w:webHidden/>
              </w:rPr>
            </w:r>
            <w:r w:rsidR="008E487B">
              <w:rPr>
                <w:noProof/>
                <w:webHidden/>
              </w:rPr>
              <w:fldChar w:fldCharType="separate"/>
            </w:r>
            <w:r w:rsidR="005A6268">
              <w:rPr>
                <w:noProof/>
                <w:webHidden/>
              </w:rPr>
              <w:t>19</w:t>
            </w:r>
            <w:r w:rsidR="008E487B">
              <w:rPr>
                <w:noProof/>
                <w:webHidden/>
              </w:rPr>
              <w:fldChar w:fldCharType="end"/>
            </w:r>
          </w:hyperlink>
        </w:p>
        <w:p w:rsidR="008E487B" w:rsidRDefault="00CB144F">
          <w:pPr>
            <w:pStyle w:val="TOC2"/>
            <w:tabs>
              <w:tab w:val="left" w:pos="660"/>
              <w:tab w:val="right" w:leader="dot" w:pos="8778"/>
            </w:tabs>
            <w:rPr>
              <w:rFonts w:eastAsiaTheme="minorEastAsia"/>
              <w:noProof/>
              <w:lang w:eastAsia="ja-JP"/>
            </w:rPr>
          </w:pPr>
          <w:hyperlink w:anchor="_Toc332774743" w:history="1">
            <w:r w:rsidR="008E487B" w:rsidRPr="00A55BBA">
              <w:rPr>
                <w:rStyle w:val="Hyperlink"/>
                <w:rFonts w:ascii="Times New Roman" w:hAnsi="Times New Roman" w:cs="Times New Roman"/>
                <w:noProof/>
              </w:rPr>
              <w:t>II.</w:t>
            </w:r>
            <w:r w:rsidR="008E487B">
              <w:rPr>
                <w:rFonts w:eastAsiaTheme="minorEastAsia"/>
                <w:noProof/>
                <w:lang w:eastAsia="ja-JP"/>
              </w:rPr>
              <w:tab/>
            </w:r>
            <w:r w:rsidR="008E487B" w:rsidRPr="00A55BBA">
              <w:rPr>
                <w:rStyle w:val="Hyperlink"/>
                <w:rFonts w:ascii="Times New Roman" w:hAnsi="Times New Roman" w:cs="Times New Roman"/>
                <w:noProof/>
              </w:rPr>
              <w:t>Project Organization</w:t>
            </w:r>
            <w:r w:rsidR="008E487B">
              <w:rPr>
                <w:noProof/>
                <w:webHidden/>
              </w:rPr>
              <w:tab/>
            </w:r>
            <w:r w:rsidR="008E487B">
              <w:rPr>
                <w:noProof/>
                <w:webHidden/>
              </w:rPr>
              <w:fldChar w:fldCharType="begin"/>
            </w:r>
            <w:r w:rsidR="008E487B">
              <w:rPr>
                <w:noProof/>
                <w:webHidden/>
              </w:rPr>
              <w:instrText xml:space="preserve"> PAGEREF _Toc332774743 \h </w:instrText>
            </w:r>
            <w:r w:rsidR="008E487B">
              <w:rPr>
                <w:noProof/>
                <w:webHidden/>
              </w:rPr>
            </w:r>
            <w:r w:rsidR="008E487B">
              <w:rPr>
                <w:noProof/>
                <w:webHidden/>
              </w:rPr>
              <w:fldChar w:fldCharType="separate"/>
            </w:r>
            <w:r w:rsidR="005A6268">
              <w:rPr>
                <w:noProof/>
                <w:webHidden/>
              </w:rPr>
              <w:t>20</w:t>
            </w:r>
            <w:r w:rsidR="008E487B">
              <w:rPr>
                <w:noProof/>
                <w:webHidden/>
              </w:rPr>
              <w:fldChar w:fldCharType="end"/>
            </w:r>
          </w:hyperlink>
        </w:p>
        <w:p w:rsidR="008E487B" w:rsidRDefault="00CB144F">
          <w:pPr>
            <w:pStyle w:val="TOC3"/>
            <w:tabs>
              <w:tab w:val="left" w:pos="880"/>
              <w:tab w:val="right" w:leader="dot" w:pos="8778"/>
            </w:tabs>
            <w:rPr>
              <w:rFonts w:eastAsiaTheme="minorEastAsia"/>
              <w:noProof/>
              <w:lang w:eastAsia="ja-JP"/>
            </w:rPr>
          </w:pPr>
          <w:hyperlink w:anchor="_Toc332774744" w:history="1">
            <w:r w:rsidR="008E487B" w:rsidRPr="00A55BBA">
              <w:rPr>
                <w:rStyle w:val="Hyperlink"/>
                <w:rFonts w:ascii="Times New Roman" w:eastAsia="MS Gothic" w:hAnsi="Times New Roman" w:cs="Times New Roman"/>
                <w:bCs/>
                <w:noProof/>
              </w:rPr>
              <w:t>1.</w:t>
            </w:r>
            <w:r w:rsidR="008E487B">
              <w:rPr>
                <w:rFonts w:eastAsiaTheme="minorEastAsia"/>
                <w:noProof/>
                <w:lang w:eastAsia="ja-JP"/>
              </w:rPr>
              <w:tab/>
            </w:r>
            <w:r w:rsidR="008E487B" w:rsidRPr="00A55BBA">
              <w:rPr>
                <w:rStyle w:val="Hyperlink"/>
                <w:rFonts w:ascii="Times New Roman" w:eastAsia="MS Gothic" w:hAnsi="Times New Roman" w:cs="Times New Roman"/>
                <w:bCs/>
                <w:noProof/>
              </w:rPr>
              <w:t>Software Process Model</w:t>
            </w:r>
            <w:r w:rsidR="008E487B">
              <w:rPr>
                <w:noProof/>
                <w:webHidden/>
              </w:rPr>
              <w:tab/>
            </w:r>
            <w:r w:rsidR="008E487B">
              <w:rPr>
                <w:noProof/>
                <w:webHidden/>
              </w:rPr>
              <w:fldChar w:fldCharType="begin"/>
            </w:r>
            <w:r w:rsidR="008E487B">
              <w:rPr>
                <w:noProof/>
                <w:webHidden/>
              </w:rPr>
              <w:instrText xml:space="preserve"> PAGEREF _Toc332774744 \h </w:instrText>
            </w:r>
            <w:r w:rsidR="008E487B">
              <w:rPr>
                <w:noProof/>
                <w:webHidden/>
              </w:rPr>
            </w:r>
            <w:r w:rsidR="008E487B">
              <w:rPr>
                <w:noProof/>
                <w:webHidden/>
              </w:rPr>
              <w:fldChar w:fldCharType="separate"/>
            </w:r>
            <w:r w:rsidR="005A6268">
              <w:rPr>
                <w:noProof/>
                <w:webHidden/>
              </w:rPr>
              <w:t>20</w:t>
            </w:r>
            <w:r w:rsidR="008E487B">
              <w:rPr>
                <w:noProof/>
                <w:webHidden/>
              </w:rPr>
              <w:fldChar w:fldCharType="end"/>
            </w:r>
          </w:hyperlink>
        </w:p>
        <w:p w:rsidR="008E487B" w:rsidRDefault="00CB144F">
          <w:pPr>
            <w:pStyle w:val="TOC3"/>
            <w:tabs>
              <w:tab w:val="left" w:pos="880"/>
              <w:tab w:val="right" w:leader="dot" w:pos="8778"/>
            </w:tabs>
            <w:rPr>
              <w:rFonts w:eastAsiaTheme="minorEastAsia"/>
              <w:noProof/>
              <w:lang w:eastAsia="ja-JP"/>
            </w:rPr>
          </w:pPr>
          <w:hyperlink w:anchor="_Toc332774745" w:history="1">
            <w:r w:rsidR="008E487B" w:rsidRPr="00A55BBA">
              <w:rPr>
                <w:rStyle w:val="Hyperlink"/>
                <w:rFonts w:ascii="Times New Roman" w:eastAsia="MS Gothic" w:hAnsi="Times New Roman" w:cs="Times New Roman"/>
                <w:bCs/>
                <w:noProof/>
              </w:rPr>
              <w:t>2.</w:t>
            </w:r>
            <w:r w:rsidR="008E487B">
              <w:rPr>
                <w:rFonts w:eastAsiaTheme="minorEastAsia"/>
                <w:noProof/>
                <w:lang w:eastAsia="ja-JP"/>
              </w:rPr>
              <w:tab/>
            </w:r>
            <w:r w:rsidR="008E487B" w:rsidRPr="00A55BBA">
              <w:rPr>
                <w:rStyle w:val="Hyperlink"/>
                <w:rFonts w:ascii="Times New Roman" w:eastAsia="MS Gothic" w:hAnsi="Times New Roman" w:cs="Times New Roman"/>
                <w:bCs/>
                <w:noProof/>
              </w:rPr>
              <w:t>Roles and Responsibilities</w:t>
            </w:r>
            <w:r w:rsidR="008E487B">
              <w:rPr>
                <w:noProof/>
                <w:webHidden/>
              </w:rPr>
              <w:tab/>
            </w:r>
            <w:r w:rsidR="008E487B">
              <w:rPr>
                <w:noProof/>
                <w:webHidden/>
              </w:rPr>
              <w:fldChar w:fldCharType="begin"/>
            </w:r>
            <w:r w:rsidR="008E487B">
              <w:rPr>
                <w:noProof/>
                <w:webHidden/>
              </w:rPr>
              <w:instrText xml:space="preserve"> PAGEREF _Toc332774745 \h </w:instrText>
            </w:r>
            <w:r w:rsidR="008E487B">
              <w:rPr>
                <w:noProof/>
                <w:webHidden/>
              </w:rPr>
            </w:r>
            <w:r w:rsidR="008E487B">
              <w:rPr>
                <w:noProof/>
                <w:webHidden/>
              </w:rPr>
              <w:fldChar w:fldCharType="separate"/>
            </w:r>
            <w:r w:rsidR="005A6268">
              <w:rPr>
                <w:noProof/>
                <w:webHidden/>
              </w:rPr>
              <w:t>20</w:t>
            </w:r>
            <w:r w:rsidR="008E487B">
              <w:rPr>
                <w:noProof/>
                <w:webHidden/>
              </w:rPr>
              <w:fldChar w:fldCharType="end"/>
            </w:r>
          </w:hyperlink>
        </w:p>
        <w:p w:rsidR="008E487B" w:rsidRDefault="00CB144F">
          <w:pPr>
            <w:pStyle w:val="TOC3"/>
            <w:tabs>
              <w:tab w:val="left" w:pos="880"/>
              <w:tab w:val="right" w:leader="dot" w:pos="8778"/>
            </w:tabs>
            <w:rPr>
              <w:rFonts w:eastAsiaTheme="minorEastAsia"/>
              <w:noProof/>
              <w:lang w:eastAsia="ja-JP"/>
            </w:rPr>
          </w:pPr>
          <w:hyperlink w:anchor="_Toc332774746" w:history="1">
            <w:r w:rsidR="008E487B" w:rsidRPr="00A55BBA">
              <w:rPr>
                <w:rStyle w:val="Hyperlink"/>
                <w:rFonts w:ascii="Times New Roman" w:eastAsia="MS Gothic" w:hAnsi="Times New Roman" w:cs="Times New Roman"/>
                <w:bCs/>
                <w:noProof/>
              </w:rPr>
              <w:t>3.</w:t>
            </w:r>
            <w:r w:rsidR="008E487B">
              <w:rPr>
                <w:rFonts w:eastAsiaTheme="minorEastAsia"/>
                <w:noProof/>
                <w:lang w:eastAsia="ja-JP"/>
              </w:rPr>
              <w:tab/>
            </w:r>
            <w:r w:rsidR="008E487B" w:rsidRPr="00A55BBA">
              <w:rPr>
                <w:rStyle w:val="Hyperlink"/>
                <w:rFonts w:ascii="Times New Roman" w:eastAsia="MS Gothic" w:hAnsi="Times New Roman" w:cs="Times New Roman"/>
                <w:bCs/>
                <w:noProof/>
              </w:rPr>
              <w:t>Tools and Techniques</w:t>
            </w:r>
            <w:r w:rsidR="008E487B">
              <w:rPr>
                <w:noProof/>
                <w:webHidden/>
              </w:rPr>
              <w:tab/>
            </w:r>
            <w:r w:rsidR="008E487B">
              <w:rPr>
                <w:noProof/>
                <w:webHidden/>
              </w:rPr>
              <w:fldChar w:fldCharType="begin"/>
            </w:r>
            <w:r w:rsidR="008E487B">
              <w:rPr>
                <w:noProof/>
                <w:webHidden/>
              </w:rPr>
              <w:instrText xml:space="preserve"> PAGEREF _Toc332774746 \h </w:instrText>
            </w:r>
            <w:r w:rsidR="008E487B">
              <w:rPr>
                <w:noProof/>
                <w:webHidden/>
              </w:rPr>
            </w:r>
            <w:r w:rsidR="008E487B">
              <w:rPr>
                <w:noProof/>
                <w:webHidden/>
              </w:rPr>
              <w:fldChar w:fldCharType="separate"/>
            </w:r>
            <w:r w:rsidR="005A6268">
              <w:rPr>
                <w:noProof/>
                <w:webHidden/>
              </w:rPr>
              <w:t>22</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747" w:history="1">
            <w:r w:rsidR="008E487B" w:rsidRPr="00A55BBA">
              <w:rPr>
                <w:rStyle w:val="Hyperlink"/>
                <w:rFonts w:ascii="Times New Roman" w:hAnsi="Times New Roman" w:cs="Times New Roman"/>
                <w:noProof/>
              </w:rPr>
              <w:t>III.</w:t>
            </w:r>
            <w:r w:rsidR="008E487B">
              <w:rPr>
                <w:rFonts w:eastAsiaTheme="minorEastAsia"/>
                <w:noProof/>
                <w:lang w:eastAsia="ja-JP"/>
              </w:rPr>
              <w:tab/>
            </w:r>
            <w:r w:rsidR="008E487B" w:rsidRPr="00A55BBA">
              <w:rPr>
                <w:rStyle w:val="Hyperlink"/>
                <w:rFonts w:ascii="Times New Roman" w:hAnsi="Times New Roman" w:cs="Times New Roman"/>
                <w:noProof/>
              </w:rPr>
              <w:t>Project Management Plan</w:t>
            </w:r>
            <w:r w:rsidR="008E487B">
              <w:rPr>
                <w:noProof/>
                <w:webHidden/>
              </w:rPr>
              <w:tab/>
            </w:r>
            <w:r w:rsidR="008E487B">
              <w:rPr>
                <w:noProof/>
                <w:webHidden/>
              </w:rPr>
              <w:fldChar w:fldCharType="begin"/>
            </w:r>
            <w:r w:rsidR="008E487B">
              <w:rPr>
                <w:noProof/>
                <w:webHidden/>
              </w:rPr>
              <w:instrText xml:space="preserve"> PAGEREF _Toc332774747 \h </w:instrText>
            </w:r>
            <w:r w:rsidR="008E487B">
              <w:rPr>
                <w:noProof/>
                <w:webHidden/>
              </w:rPr>
            </w:r>
            <w:r w:rsidR="008E487B">
              <w:rPr>
                <w:noProof/>
                <w:webHidden/>
              </w:rPr>
              <w:fldChar w:fldCharType="separate"/>
            </w:r>
            <w:r w:rsidR="005A6268">
              <w:rPr>
                <w:noProof/>
                <w:webHidden/>
              </w:rPr>
              <w:t>22</w:t>
            </w:r>
            <w:r w:rsidR="008E487B">
              <w:rPr>
                <w:noProof/>
                <w:webHidden/>
              </w:rPr>
              <w:fldChar w:fldCharType="end"/>
            </w:r>
          </w:hyperlink>
        </w:p>
        <w:p w:rsidR="008E487B" w:rsidRDefault="00CB144F">
          <w:pPr>
            <w:pStyle w:val="TOC3"/>
            <w:tabs>
              <w:tab w:val="left" w:pos="880"/>
              <w:tab w:val="right" w:leader="dot" w:pos="8778"/>
            </w:tabs>
            <w:rPr>
              <w:rFonts w:eastAsiaTheme="minorEastAsia"/>
              <w:noProof/>
              <w:lang w:eastAsia="ja-JP"/>
            </w:rPr>
          </w:pPr>
          <w:hyperlink w:anchor="_Toc332774748" w:history="1">
            <w:r w:rsidR="008E487B" w:rsidRPr="00A55BBA">
              <w:rPr>
                <w:rStyle w:val="Hyperlink"/>
                <w:rFonts w:ascii="Times New Roman" w:eastAsia="MS Gothic" w:hAnsi="Times New Roman" w:cs="Times New Roman"/>
                <w:bCs/>
                <w:noProof/>
              </w:rPr>
              <w:t>1.</w:t>
            </w:r>
            <w:r w:rsidR="008E487B">
              <w:rPr>
                <w:rFonts w:eastAsiaTheme="minorEastAsia"/>
                <w:noProof/>
                <w:lang w:eastAsia="ja-JP"/>
              </w:rPr>
              <w:tab/>
            </w:r>
            <w:r w:rsidR="008E487B" w:rsidRPr="00A55BBA">
              <w:rPr>
                <w:rStyle w:val="Hyperlink"/>
                <w:rFonts w:ascii="Times New Roman" w:eastAsia="MS Gothic" w:hAnsi="Times New Roman" w:cs="Times New Roman"/>
                <w:bCs/>
                <w:noProof/>
              </w:rPr>
              <w:t>Tasks</w:t>
            </w:r>
            <w:r w:rsidR="008E487B">
              <w:rPr>
                <w:noProof/>
                <w:webHidden/>
              </w:rPr>
              <w:tab/>
            </w:r>
            <w:r w:rsidR="008E487B">
              <w:rPr>
                <w:noProof/>
                <w:webHidden/>
              </w:rPr>
              <w:fldChar w:fldCharType="begin"/>
            </w:r>
            <w:r w:rsidR="008E487B">
              <w:rPr>
                <w:noProof/>
                <w:webHidden/>
              </w:rPr>
              <w:instrText xml:space="preserve"> PAGEREF _Toc332774748 \h </w:instrText>
            </w:r>
            <w:r w:rsidR="008E487B">
              <w:rPr>
                <w:noProof/>
                <w:webHidden/>
              </w:rPr>
            </w:r>
            <w:r w:rsidR="008E487B">
              <w:rPr>
                <w:noProof/>
                <w:webHidden/>
              </w:rPr>
              <w:fldChar w:fldCharType="separate"/>
            </w:r>
            <w:r w:rsidR="005A6268">
              <w:rPr>
                <w:noProof/>
                <w:webHidden/>
              </w:rPr>
              <w:t>22</w:t>
            </w:r>
            <w:r w:rsidR="008E487B">
              <w:rPr>
                <w:noProof/>
                <w:webHidden/>
              </w:rPr>
              <w:fldChar w:fldCharType="end"/>
            </w:r>
          </w:hyperlink>
        </w:p>
        <w:p w:rsidR="008E487B" w:rsidRDefault="00CB144F">
          <w:pPr>
            <w:pStyle w:val="TOC4"/>
            <w:tabs>
              <w:tab w:val="left" w:pos="1320"/>
              <w:tab w:val="right" w:leader="dot" w:pos="8778"/>
            </w:tabs>
            <w:rPr>
              <w:noProof/>
              <w:lang w:eastAsia="ja-JP"/>
            </w:rPr>
          </w:pPr>
          <w:hyperlink w:anchor="_Toc332774750" w:history="1">
            <w:r w:rsidR="008E487B" w:rsidRPr="00A55BBA">
              <w:rPr>
                <w:rStyle w:val="Hyperlink"/>
                <w:rFonts w:ascii="Times New Roman" w:eastAsia="MS Gothic" w:hAnsi="Times New Roman" w:cs="Times New Roman"/>
                <w:bCs/>
                <w:i/>
                <w:iCs/>
                <w:noProof/>
              </w:rPr>
              <w:t>1.1</w:t>
            </w:r>
            <w:r w:rsidR="008E487B">
              <w:rPr>
                <w:noProof/>
                <w:lang w:eastAsia="ja-JP"/>
              </w:rPr>
              <w:tab/>
            </w:r>
            <w:r w:rsidR="008E487B" w:rsidRPr="00A55BBA">
              <w:rPr>
                <w:rStyle w:val="Hyperlink"/>
                <w:rFonts w:ascii="Times New Roman" w:eastAsia="MS Gothic" w:hAnsi="Times New Roman" w:cs="Times New Roman"/>
                <w:bCs/>
                <w:i/>
                <w:iCs/>
                <w:noProof/>
              </w:rPr>
              <w:t>Develop Task List</w:t>
            </w:r>
            <w:r w:rsidR="008E487B">
              <w:rPr>
                <w:noProof/>
                <w:webHidden/>
              </w:rPr>
              <w:tab/>
            </w:r>
            <w:r w:rsidR="008E487B">
              <w:rPr>
                <w:noProof/>
                <w:webHidden/>
              </w:rPr>
              <w:fldChar w:fldCharType="begin"/>
            </w:r>
            <w:r w:rsidR="008E487B">
              <w:rPr>
                <w:noProof/>
                <w:webHidden/>
              </w:rPr>
              <w:instrText xml:space="preserve"> PAGEREF _Toc332774750 \h </w:instrText>
            </w:r>
            <w:r w:rsidR="008E487B">
              <w:rPr>
                <w:noProof/>
                <w:webHidden/>
              </w:rPr>
            </w:r>
            <w:r w:rsidR="008E487B">
              <w:rPr>
                <w:noProof/>
                <w:webHidden/>
              </w:rPr>
              <w:fldChar w:fldCharType="separate"/>
            </w:r>
            <w:r w:rsidR="005A6268">
              <w:rPr>
                <w:noProof/>
                <w:webHidden/>
              </w:rPr>
              <w:t>22</w:t>
            </w:r>
            <w:r w:rsidR="008E487B">
              <w:rPr>
                <w:noProof/>
                <w:webHidden/>
              </w:rPr>
              <w:fldChar w:fldCharType="end"/>
            </w:r>
          </w:hyperlink>
        </w:p>
        <w:p w:rsidR="008E487B" w:rsidRDefault="00CB144F">
          <w:pPr>
            <w:pStyle w:val="TOC4"/>
            <w:tabs>
              <w:tab w:val="left" w:pos="1320"/>
              <w:tab w:val="right" w:leader="dot" w:pos="8778"/>
            </w:tabs>
            <w:rPr>
              <w:noProof/>
              <w:lang w:eastAsia="ja-JP"/>
            </w:rPr>
          </w:pPr>
          <w:hyperlink w:anchor="_Toc332774751" w:history="1">
            <w:r w:rsidR="008E487B" w:rsidRPr="00A55BBA">
              <w:rPr>
                <w:rStyle w:val="Hyperlink"/>
                <w:rFonts w:ascii="Times New Roman" w:eastAsia="MS Gothic" w:hAnsi="Times New Roman" w:cs="Times New Roman"/>
                <w:bCs/>
                <w:i/>
                <w:iCs/>
                <w:noProof/>
              </w:rPr>
              <w:t>1.2</w:t>
            </w:r>
            <w:r w:rsidR="008E487B">
              <w:rPr>
                <w:noProof/>
                <w:lang w:eastAsia="ja-JP"/>
              </w:rPr>
              <w:tab/>
            </w:r>
            <w:r w:rsidR="008E487B" w:rsidRPr="00A55BBA">
              <w:rPr>
                <w:rStyle w:val="Hyperlink"/>
                <w:rFonts w:ascii="Times New Roman" w:eastAsia="MS Gothic" w:hAnsi="Times New Roman" w:cs="Times New Roman"/>
                <w:bCs/>
                <w:i/>
                <w:iCs/>
                <w:noProof/>
              </w:rPr>
              <w:t>Create Software Project Plan</w:t>
            </w:r>
            <w:r w:rsidR="008E487B">
              <w:rPr>
                <w:noProof/>
                <w:webHidden/>
              </w:rPr>
              <w:tab/>
            </w:r>
            <w:r w:rsidR="008E487B">
              <w:rPr>
                <w:noProof/>
                <w:webHidden/>
              </w:rPr>
              <w:fldChar w:fldCharType="begin"/>
            </w:r>
            <w:r w:rsidR="008E487B">
              <w:rPr>
                <w:noProof/>
                <w:webHidden/>
              </w:rPr>
              <w:instrText xml:space="preserve"> PAGEREF _Toc332774751 \h </w:instrText>
            </w:r>
            <w:r w:rsidR="008E487B">
              <w:rPr>
                <w:noProof/>
                <w:webHidden/>
              </w:rPr>
            </w:r>
            <w:r w:rsidR="008E487B">
              <w:rPr>
                <w:noProof/>
                <w:webHidden/>
              </w:rPr>
              <w:fldChar w:fldCharType="separate"/>
            </w:r>
            <w:r w:rsidR="005A6268">
              <w:rPr>
                <w:noProof/>
                <w:webHidden/>
              </w:rPr>
              <w:t>22</w:t>
            </w:r>
            <w:r w:rsidR="008E487B">
              <w:rPr>
                <w:noProof/>
                <w:webHidden/>
              </w:rPr>
              <w:fldChar w:fldCharType="end"/>
            </w:r>
          </w:hyperlink>
        </w:p>
        <w:p w:rsidR="008E487B" w:rsidRDefault="00CB144F">
          <w:pPr>
            <w:pStyle w:val="TOC4"/>
            <w:tabs>
              <w:tab w:val="left" w:pos="1320"/>
              <w:tab w:val="right" w:leader="dot" w:pos="8778"/>
            </w:tabs>
            <w:rPr>
              <w:noProof/>
              <w:lang w:eastAsia="ja-JP"/>
            </w:rPr>
          </w:pPr>
          <w:hyperlink w:anchor="_Toc332774752" w:history="1">
            <w:r w:rsidR="008E487B" w:rsidRPr="00A55BBA">
              <w:rPr>
                <w:rStyle w:val="Hyperlink"/>
                <w:rFonts w:ascii="Times New Roman" w:eastAsia="MS Gothic" w:hAnsi="Times New Roman" w:cs="Times New Roman"/>
                <w:bCs/>
                <w:i/>
                <w:iCs/>
                <w:noProof/>
              </w:rPr>
              <w:t>1.3</w:t>
            </w:r>
            <w:r w:rsidR="008E487B">
              <w:rPr>
                <w:noProof/>
                <w:lang w:eastAsia="ja-JP"/>
              </w:rPr>
              <w:tab/>
            </w:r>
            <w:r w:rsidR="008E487B" w:rsidRPr="00A55BBA">
              <w:rPr>
                <w:rStyle w:val="Hyperlink"/>
                <w:rFonts w:ascii="Times New Roman" w:eastAsia="MS Gothic" w:hAnsi="Times New Roman" w:cs="Times New Roman"/>
                <w:bCs/>
                <w:i/>
                <w:iCs/>
                <w:noProof/>
              </w:rPr>
              <w:t>Create Software Requirements Specification</w:t>
            </w:r>
            <w:r w:rsidR="008E487B">
              <w:rPr>
                <w:noProof/>
                <w:webHidden/>
              </w:rPr>
              <w:tab/>
            </w:r>
            <w:r w:rsidR="008E487B">
              <w:rPr>
                <w:noProof/>
                <w:webHidden/>
              </w:rPr>
              <w:fldChar w:fldCharType="begin"/>
            </w:r>
            <w:r w:rsidR="008E487B">
              <w:rPr>
                <w:noProof/>
                <w:webHidden/>
              </w:rPr>
              <w:instrText xml:space="preserve"> PAGEREF _Toc332774752 \h </w:instrText>
            </w:r>
            <w:r w:rsidR="008E487B">
              <w:rPr>
                <w:noProof/>
                <w:webHidden/>
              </w:rPr>
            </w:r>
            <w:r w:rsidR="008E487B">
              <w:rPr>
                <w:noProof/>
                <w:webHidden/>
              </w:rPr>
              <w:fldChar w:fldCharType="separate"/>
            </w:r>
            <w:r w:rsidR="005A6268">
              <w:rPr>
                <w:noProof/>
                <w:webHidden/>
              </w:rPr>
              <w:t>23</w:t>
            </w:r>
            <w:r w:rsidR="008E487B">
              <w:rPr>
                <w:noProof/>
                <w:webHidden/>
              </w:rPr>
              <w:fldChar w:fldCharType="end"/>
            </w:r>
          </w:hyperlink>
        </w:p>
        <w:p w:rsidR="008E487B" w:rsidRDefault="00CB144F">
          <w:pPr>
            <w:pStyle w:val="TOC4"/>
            <w:tabs>
              <w:tab w:val="left" w:pos="1320"/>
              <w:tab w:val="right" w:leader="dot" w:pos="8778"/>
            </w:tabs>
            <w:rPr>
              <w:noProof/>
              <w:lang w:eastAsia="ja-JP"/>
            </w:rPr>
          </w:pPr>
          <w:hyperlink w:anchor="_Toc332774753" w:history="1">
            <w:r w:rsidR="008E487B" w:rsidRPr="00A55BBA">
              <w:rPr>
                <w:rStyle w:val="Hyperlink"/>
                <w:rFonts w:ascii="Times New Roman" w:eastAsia="MS Gothic" w:hAnsi="Times New Roman" w:cs="Times New Roman"/>
                <w:bCs/>
                <w:i/>
                <w:iCs/>
                <w:noProof/>
              </w:rPr>
              <w:t>1.4</w:t>
            </w:r>
            <w:r w:rsidR="008E487B">
              <w:rPr>
                <w:noProof/>
                <w:lang w:eastAsia="ja-JP"/>
              </w:rPr>
              <w:tab/>
            </w:r>
            <w:r w:rsidR="008E487B" w:rsidRPr="00A55BBA">
              <w:rPr>
                <w:rStyle w:val="Hyperlink"/>
                <w:rFonts w:ascii="Times New Roman" w:eastAsia="MS Gothic" w:hAnsi="Times New Roman" w:cs="Times New Roman"/>
                <w:bCs/>
                <w:i/>
                <w:iCs/>
                <w:noProof/>
              </w:rPr>
              <w:t>Design Database</w:t>
            </w:r>
            <w:r w:rsidR="008E487B">
              <w:rPr>
                <w:noProof/>
                <w:webHidden/>
              </w:rPr>
              <w:tab/>
            </w:r>
            <w:r w:rsidR="008E487B">
              <w:rPr>
                <w:noProof/>
                <w:webHidden/>
              </w:rPr>
              <w:fldChar w:fldCharType="begin"/>
            </w:r>
            <w:r w:rsidR="008E487B">
              <w:rPr>
                <w:noProof/>
                <w:webHidden/>
              </w:rPr>
              <w:instrText xml:space="preserve"> PAGEREF _Toc332774753 \h </w:instrText>
            </w:r>
            <w:r w:rsidR="008E487B">
              <w:rPr>
                <w:noProof/>
                <w:webHidden/>
              </w:rPr>
            </w:r>
            <w:r w:rsidR="008E487B">
              <w:rPr>
                <w:noProof/>
                <w:webHidden/>
              </w:rPr>
              <w:fldChar w:fldCharType="separate"/>
            </w:r>
            <w:r w:rsidR="005A6268">
              <w:rPr>
                <w:noProof/>
                <w:webHidden/>
              </w:rPr>
              <w:t>23</w:t>
            </w:r>
            <w:r w:rsidR="008E487B">
              <w:rPr>
                <w:noProof/>
                <w:webHidden/>
              </w:rPr>
              <w:fldChar w:fldCharType="end"/>
            </w:r>
          </w:hyperlink>
        </w:p>
        <w:p w:rsidR="008E487B" w:rsidRDefault="00CB144F">
          <w:pPr>
            <w:pStyle w:val="TOC4"/>
            <w:tabs>
              <w:tab w:val="left" w:pos="1320"/>
              <w:tab w:val="right" w:leader="dot" w:pos="8778"/>
            </w:tabs>
            <w:rPr>
              <w:noProof/>
              <w:lang w:eastAsia="ja-JP"/>
            </w:rPr>
          </w:pPr>
          <w:hyperlink w:anchor="_Toc332774754" w:history="1">
            <w:r w:rsidR="008E487B" w:rsidRPr="00A55BBA">
              <w:rPr>
                <w:rStyle w:val="Hyperlink"/>
                <w:rFonts w:ascii="Times New Roman" w:eastAsia="MS Gothic" w:hAnsi="Times New Roman" w:cs="Times New Roman"/>
                <w:bCs/>
                <w:i/>
                <w:iCs/>
                <w:noProof/>
              </w:rPr>
              <w:t>1.5</w:t>
            </w:r>
            <w:r w:rsidR="008E487B">
              <w:rPr>
                <w:noProof/>
                <w:lang w:eastAsia="ja-JP"/>
              </w:rPr>
              <w:tab/>
            </w:r>
            <w:r w:rsidR="008E487B" w:rsidRPr="00A55BBA">
              <w:rPr>
                <w:rStyle w:val="Hyperlink"/>
                <w:rFonts w:ascii="Times New Roman" w:eastAsia="MS Gothic" w:hAnsi="Times New Roman" w:cs="Times New Roman"/>
                <w:bCs/>
                <w:i/>
                <w:iCs/>
                <w:noProof/>
              </w:rPr>
              <w:t>Create Software Design Description</w:t>
            </w:r>
            <w:r w:rsidR="008E487B">
              <w:rPr>
                <w:noProof/>
                <w:webHidden/>
              </w:rPr>
              <w:tab/>
            </w:r>
            <w:r w:rsidR="008E487B">
              <w:rPr>
                <w:noProof/>
                <w:webHidden/>
              </w:rPr>
              <w:fldChar w:fldCharType="begin"/>
            </w:r>
            <w:r w:rsidR="008E487B">
              <w:rPr>
                <w:noProof/>
                <w:webHidden/>
              </w:rPr>
              <w:instrText xml:space="preserve"> PAGEREF _Toc332774754 \h </w:instrText>
            </w:r>
            <w:r w:rsidR="008E487B">
              <w:rPr>
                <w:noProof/>
                <w:webHidden/>
              </w:rPr>
            </w:r>
            <w:r w:rsidR="008E487B">
              <w:rPr>
                <w:noProof/>
                <w:webHidden/>
              </w:rPr>
              <w:fldChar w:fldCharType="separate"/>
            </w:r>
            <w:r w:rsidR="005A6268">
              <w:rPr>
                <w:noProof/>
                <w:webHidden/>
              </w:rPr>
              <w:t>24</w:t>
            </w:r>
            <w:r w:rsidR="008E487B">
              <w:rPr>
                <w:noProof/>
                <w:webHidden/>
              </w:rPr>
              <w:fldChar w:fldCharType="end"/>
            </w:r>
          </w:hyperlink>
        </w:p>
        <w:p w:rsidR="008E487B" w:rsidRDefault="00CB144F">
          <w:pPr>
            <w:pStyle w:val="TOC4"/>
            <w:tabs>
              <w:tab w:val="left" w:pos="1320"/>
              <w:tab w:val="right" w:leader="dot" w:pos="8778"/>
            </w:tabs>
            <w:rPr>
              <w:noProof/>
              <w:lang w:eastAsia="ja-JP"/>
            </w:rPr>
          </w:pPr>
          <w:hyperlink w:anchor="_Toc332774755" w:history="1">
            <w:r w:rsidR="008E487B" w:rsidRPr="00A55BBA">
              <w:rPr>
                <w:rStyle w:val="Hyperlink"/>
                <w:rFonts w:ascii="Times New Roman" w:eastAsia="MS Gothic" w:hAnsi="Times New Roman" w:cs="Times New Roman"/>
                <w:bCs/>
                <w:i/>
                <w:iCs/>
                <w:noProof/>
              </w:rPr>
              <w:t>1.6</w:t>
            </w:r>
            <w:r w:rsidR="008E487B">
              <w:rPr>
                <w:noProof/>
                <w:lang w:eastAsia="ja-JP"/>
              </w:rPr>
              <w:tab/>
            </w:r>
            <w:r w:rsidR="008E487B" w:rsidRPr="00A55BBA">
              <w:rPr>
                <w:rStyle w:val="Hyperlink"/>
                <w:rFonts w:ascii="Times New Roman" w:eastAsia="MS Gothic" w:hAnsi="Times New Roman" w:cs="Times New Roman"/>
                <w:bCs/>
                <w:i/>
                <w:iCs/>
                <w:noProof/>
              </w:rPr>
              <w:t>Coding</w:t>
            </w:r>
            <w:r w:rsidR="008E487B">
              <w:rPr>
                <w:noProof/>
                <w:webHidden/>
              </w:rPr>
              <w:tab/>
            </w:r>
            <w:r w:rsidR="008E487B">
              <w:rPr>
                <w:noProof/>
                <w:webHidden/>
              </w:rPr>
              <w:fldChar w:fldCharType="begin"/>
            </w:r>
            <w:r w:rsidR="008E487B">
              <w:rPr>
                <w:noProof/>
                <w:webHidden/>
              </w:rPr>
              <w:instrText xml:space="preserve"> PAGEREF _Toc332774755 \h </w:instrText>
            </w:r>
            <w:r w:rsidR="008E487B">
              <w:rPr>
                <w:noProof/>
                <w:webHidden/>
              </w:rPr>
            </w:r>
            <w:r w:rsidR="008E487B">
              <w:rPr>
                <w:noProof/>
                <w:webHidden/>
              </w:rPr>
              <w:fldChar w:fldCharType="separate"/>
            </w:r>
            <w:r w:rsidR="005A6268">
              <w:rPr>
                <w:noProof/>
                <w:webHidden/>
              </w:rPr>
              <w:t>24</w:t>
            </w:r>
            <w:r w:rsidR="008E487B">
              <w:rPr>
                <w:noProof/>
                <w:webHidden/>
              </w:rPr>
              <w:fldChar w:fldCharType="end"/>
            </w:r>
          </w:hyperlink>
        </w:p>
        <w:p w:rsidR="008E487B" w:rsidRDefault="00CB144F">
          <w:pPr>
            <w:pStyle w:val="TOC4"/>
            <w:tabs>
              <w:tab w:val="left" w:pos="1320"/>
              <w:tab w:val="right" w:leader="dot" w:pos="8778"/>
            </w:tabs>
            <w:rPr>
              <w:noProof/>
              <w:lang w:eastAsia="ja-JP"/>
            </w:rPr>
          </w:pPr>
          <w:hyperlink w:anchor="_Toc332774756" w:history="1">
            <w:r w:rsidR="008E487B" w:rsidRPr="00A55BBA">
              <w:rPr>
                <w:rStyle w:val="Hyperlink"/>
                <w:rFonts w:ascii="Times New Roman" w:eastAsia="MS Gothic" w:hAnsi="Times New Roman" w:cs="Times New Roman"/>
                <w:bCs/>
                <w:i/>
                <w:iCs/>
                <w:noProof/>
              </w:rPr>
              <w:t>1.7</w:t>
            </w:r>
            <w:r w:rsidR="008E487B">
              <w:rPr>
                <w:noProof/>
                <w:lang w:eastAsia="ja-JP"/>
              </w:rPr>
              <w:tab/>
            </w:r>
            <w:r w:rsidR="008E487B" w:rsidRPr="00A55BBA">
              <w:rPr>
                <w:rStyle w:val="Hyperlink"/>
                <w:rFonts w:ascii="Times New Roman" w:eastAsia="MS Gothic" w:hAnsi="Times New Roman" w:cs="Times New Roman"/>
                <w:bCs/>
                <w:i/>
                <w:iCs/>
                <w:noProof/>
              </w:rPr>
              <w:t>System Test</w:t>
            </w:r>
            <w:r w:rsidR="008E487B">
              <w:rPr>
                <w:noProof/>
                <w:webHidden/>
              </w:rPr>
              <w:tab/>
            </w:r>
            <w:r w:rsidR="008E487B">
              <w:rPr>
                <w:noProof/>
                <w:webHidden/>
              </w:rPr>
              <w:fldChar w:fldCharType="begin"/>
            </w:r>
            <w:r w:rsidR="008E487B">
              <w:rPr>
                <w:noProof/>
                <w:webHidden/>
              </w:rPr>
              <w:instrText xml:space="preserve"> PAGEREF _Toc332774756 \h </w:instrText>
            </w:r>
            <w:r w:rsidR="008E487B">
              <w:rPr>
                <w:noProof/>
                <w:webHidden/>
              </w:rPr>
            </w:r>
            <w:r w:rsidR="008E487B">
              <w:rPr>
                <w:noProof/>
                <w:webHidden/>
              </w:rPr>
              <w:fldChar w:fldCharType="separate"/>
            </w:r>
            <w:r w:rsidR="005A6268">
              <w:rPr>
                <w:noProof/>
                <w:webHidden/>
              </w:rPr>
              <w:t>25</w:t>
            </w:r>
            <w:r w:rsidR="008E487B">
              <w:rPr>
                <w:noProof/>
                <w:webHidden/>
              </w:rPr>
              <w:fldChar w:fldCharType="end"/>
            </w:r>
          </w:hyperlink>
        </w:p>
        <w:p w:rsidR="008E487B" w:rsidRDefault="00CB144F">
          <w:pPr>
            <w:pStyle w:val="TOC4"/>
            <w:tabs>
              <w:tab w:val="left" w:pos="1320"/>
              <w:tab w:val="right" w:leader="dot" w:pos="8778"/>
            </w:tabs>
            <w:rPr>
              <w:noProof/>
              <w:lang w:eastAsia="ja-JP"/>
            </w:rPr>
          </w:pPr>
          <w:hyperlink w:anchor="_Toc332774757" w:history="1">
            <w:r w:rsidR="008E487B" w:rsidRPr="00A55BBA">
              <w:rPr>
                <w:rStyle w:val="Hyperlink"/>
                <w:rFonts w:ascii="Times New Roman" w:eastAsia="MS Gothic" w:hAnsi="Times New Roman" w:cs="Times New Roman"/>
                <w:bCs/>
                <w:i/>
                <w:iCs/>
                <w:noProof/>
              </w:rPr>
              <w:t>1.8</w:t>
            </w:r>
            <w:r w:rsidR="008E487B">
              <w:rPr>
                <w:noProof/>
                <w:lang w:eastAsia="ja-JP"/>
              </w:rPr>
              <w:tab/>
            </w:r>
            <w:r w:rsidR="008E487B" w:rsidRPr="00A55BBA">
              <w:rPr>
                <w:rStyle w:val="Hyperlink"/>
                <w:rFonts w:ascii="Times New Roman" w:eastAsia="MS Gothic" w:hAnsi="Times New Roman" w:cs="Times New Roman"/>
                <w:bCs/>
                <w:i/>
                <w:iCs/>
                <w:noProof/>
              </w:rPr>
              <w:t>Deployment</w:t>
            </w:r>
            <w:r w:rsidR="008E487B">
              <w:rPr>
                <w:noProof/>
                <w:webHidden/>
              </w:rPr>
              <w:tab/>
            </w:r>
            <w:r w:rsidR="008E487B">
              <w:rPr>
                <w:noProof/>
                <w:webHidden/>
              </w:rPr>
              <w:fldChar w:fldCharType="begin"/>
            </w:r>
            <w:r w:rsidR="008E487B">
              <w:rPr>
                <w:noProof/>
                <w:webHidden/>
              </w:rPr>
              <w:instrText xml:space="preserve"> PAGEREF _Toc332774757 \h </w:instrText>
            </w:r>
            <w:r w:rsidR="008E487B">
              <w:rPr>
                <w:noProof/>
                <w:webHidden/>
              </w:rPr>
            </w:r>
            <w:r w:rsidR="008E487B">
              <w:rPr>
                <w:noProof/>
                <w:webHidden/>
              </w:rPr>
              <w:fldChar w:fldCharType="separate"/>
            </w:r>
            <w:r w:rsidR="005A6268">
              <w:rPr>
                <w:noProof/>
                <w:webHidden/>
              </w:rPr>
              <w:t>25</w:t>
            </w:r>
            <w:r w:rsidR="008E487B">
              <w:rPr>
                <w:noProof/>
                <w:webHidden/>
              </w:rPr>
              <w:fldChar w:fldCharType="end"/>
            </w:r>
          </w:hyperlink>
        </w:p>
        <w:p w:rsidR="008E487B" w:rsidRDefault="00CB144F">
          <w:pPr>
            <w:pStyle w:val="TOC3"/>
            <w:tabs>
              <w:tab w:val="left" w:pos="880"/>
              <w:tab w:val="right" w:leader="dot" w:pos="8778"/>
            </w:tabs>
            <w:rPr>
              <w:rFonts w:eastAsiaTheme="minorEastAsia"/>
              <w:noProof/>
              <w:lang w:eastAsia="ja-JP"/>
            </w:rPr>
          </w:pPr>
          <w:hyperlink w:anchor="_Toc332774758" w:history="1">
            <w:r w:rsidR="008E487B" w:rsidRPr="00A55BBA">
              <w:rPr>
                <w:rStyle w:val="Hyperlink"/>
                <w:rFonts w:ascii="Times New Roman" w:eastAsia="MS Gothic" w:hAnsi="Times New Roman" w:cs="Times New Roman"/>
                <w:bCs/>
                <w:noProof/>
              </w:rPr>
              <w:t>2.</w:t>
            </w:r>
            <w:r w:rsidR="008E487B">
              <w:rPr>
                <w:rFonts w:eastAsiaTheme="minorEastAsia"/>
                <w:noProof/>
                <w:lang w:eastAsia="ja-JP"/>
              </w:rPr>
              <w:tab/>
            </w:r>
            <w:r w:rsidR="008E487B" w:rsidRPr="00A55BBA">
              <w:rPr>
                <w:rStyle w:val="Hyperlink"/>
                <w:rFonts w:ascii="Times New Roman" w:eastAsia="MS Gothic" w:hAnsi="Times New Roman" w:cs="Times New Roman"/>
                <w:bCs/>
                <w:noProof/>
              </w:rPr>
              <w:t>Task Sheet: Assignments and Timetable</w:t>
            </w:r>
            <w:r w:rsidR="008E487B">
              <w:rPr>
                <w:noProof/>
                <w:webHidden/>
              </w:rPr>
              <w:tab/>
            </w:r>
            <w:r w:rsidR="008E487B">
              <w:rPr>
                <w:noProof/>
                <w:webHidden/>
              </w:rPr>
              <w:fldChar w:fldCharType="begin"/>
            </w:r>
            <w:r w:rsidR="008E487B">
              <w:rPr>
                <w:noProof/>
                <w:webHidden/>
              </w:rPr>
              <w:instrText xml:space="preserve"> PAGEREF _Toc332774758 \h </w:instrText>
            </w:r>
            <w:r w:rsidR="008E487B">
              <w:rPr>
                <w:noProof/>
                <w:webHidden/>
              </w:rPr>
            </w:r>
            <w:r w:rsidR="008E487B">
              <w:rPr>
                <w:noProof/>
                <w:webHidden/>
              </w:rPr>
              <w:fldChar w:fldCharType="separate"/>
            </w:r>
            <w:r w:rsidR="005A6268">
              <w:rPr>
                <w:noProof/>
                <w:webHidden/>
              </w:rPr>
              <w:t>26</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759" w:history="1">
            <w:r w:rsidR="008E487B" w:rsidRPr="00A55BBA">
              <w:rPr>
                <w:rStyle w:val="Hyperlink"/>
                <w:rFonts w:ascii="Times New Roman" w:hAnsi="Times New Roman" w:cs="Times New Roman"/>
                <w:noProof/>
              </w:rPr>
              <w:t>IV.</w:t>
            </w:r>
            <w:r w:rsidR="008E487B">
              <w:rPr>
                <w:rFonts w:eastAsiaTheme="minorEastAsia"/>
                <w:noProof/>
                <w:lang w:eastAsia="ja-JP"/>
              </w:rPr>
              <w:tab/>
            </w:r>
            <w:r w:rsidR="008E487B" w:rsidRPr="00A55BBA">
              <w:rPr>
                <w:rStyle w:val="Hyperlink"/>
                <w:rFonts w:ascii="Times New Roman" w:hAnsi="Times New Roman" w:cs="Times New Roman"/>
                <w:noProof/>
              </w:rPr>
              <w:t>Coding Conventions</w:t>
            </w:r>
            <w:r w:rsidR="008E487B">
              <w:rPr>
                <w:noProof/>
                <w:webHidden/>
              </w:rPr>
              <w:tab/>
            </w:r>
            <w:r w:rsidR="008E487B">
              <w:rPr>
                <w:noProof/>
                <w:webHidden/>
              </w:rPr>
              <w:fldChar w:fldCharType="begin"/>
            </w:r>
            <w:r w:rsidR="008E487B">
              <w:rPr>
                <w:noProof/>
                <w:webHidden/>
              </w:rPr>
              <w:instrText xml:space="preserve"> PAGEREF _Toc332774759 \h </w:instrText>
            </w:r>
            <w:r w:rsidR="008E487B">
              <w:rPr>
                <w:noProof/>
                <w:webHidden/>
              </w:rPr>
            </w:r>
            <w:r w:rsidR="008E487B">
              <w:rPr>
                <w:noProof/>
                <w:webHidden/>
              </w:rPr>
              <w:fldChar w:fldCharType="separate"/>
            </w:r>
            <w:r w:rsidR="005A6268">
              <w:rPr>
                <w:noProof/>
                <w:webHidden/>
              </w:rPr>
              <w:t>30</w:t>
            </w:r>
            <w:r w:rsidR="008E487B">
              <w:rPr>
                <w:noProof/>
                <w:webHidden/>
              </w:rPr>
              <w:fldChar w:fldCharType="end"/>
            </w:r>
          </w:hyperlink>
        </w:p>
        <w:p w:rsidR="008E487B" w:rsidRDefault="00CB144F">
          <w:pPr>
            <w:pStyle w:val="TOC1"/>
            <w:tabs>
              <w:tab w:val="left" w:pos="440"/>
              <w:tab w:val="right" w:leader="dot" w:pos="8778"/>
            </w:tabs>
            <w:rPr>
              <w:rFonts w:eastAsiaTheme="minorEastAsia"/>
              <w:noProof/>
              <w:lang w:eastAsia="ja-JP"/>
            </w:rPr>
          </w:pPr>
          <w:hyperlink w:anchor="_Toc332774760" w:history="1">
            <w:r w:rsidR="008E487B" w:rsidRPr="00A55BBA">
              <w:rPr>
                <w:rStyle w:val="Hyperlink"/>
                <w:rFonts w:ascii="Times New Roman" w:hAnsi="Times New Roman" w:cs="Times New Roman"/>
                <w:noProof/>
              </w:rPr>
              <w:t>C.</w:t>
            </w:r>
            <w:r w:rsidR="008E487B">
              <w:rPr>
                <w:rFonts w:eastAsiaTheme="minorEastAsia"/>
                <w:noProof/>
                <w:lang w:eastAsia="ja-JP"/>
              </w:rPr>
              <w:tab/>
            </w:r>
            <w:r w:rsidR="008E487B" w:rsidRPr="00A55BBA">
              <w:rPr>
                <w:rStyle w:val="Hyperlink"/>
                <w:rFonts w:ascii="Times New Roman" w:hAnsi="Times New Roman" w:cs="Times New Roman"/>
                <w:noProof/>
              </w:rPr>
              <w:t>Software Requirement Specifications</w:t>
            </w:r>
            <w:r w:rsidR="008E487B">
              <w:rPr>
                <w:noProof/>
                <w:webHidden/>
              </w:rPr>
              <w:tab/>
            </w:r>
            <w:r w:rsidR="008E487B">
              <w:rPr>
                <w:noProof/>
                <w:webHidden/>
              </w:rPr>
              <w:fldChar w:fldCharType="begin"/>
            </w:r>
            <w:r w:rsidR="008E487B">
              <w:rPr>
                <w:noProof/>
                <w:webHidden/>
              </w:rPr>
              <w:instrText xml:space="preserve"> PAGEREF _Toc332774760 \h </w:instrText>
            </w:r>
            <w:r w:rsidR="008E487B">
              <w:rPr>
                <w:noProof/>
                <w:webHidden/>
              </w:rPr>
            </w:r>
            <w:r w:rsidR="008E487B">
              <w:rPr>
                <w:noProof/>
                <w:webHidden/>
              </w:rPr>
              <w:fldChar w:fldCharType="separate"/>
            </w:r>
            <w:r w:rsidR="005A6268">
              <w:rPr>
                <w:noProof/>
                <w:webHidden/>
              </w:rPr>
              <w:t>30</w:t>
            </w:r>
            <w:r w:rsidR="008E487B">
              <w:rPr>
                <w:noProof/>
                <w:webHidden/>
              </w:rPr>
              <w:fldChar w:fldCharType="end"/>
            </w:r>
          </w:hyperlink>
        </w:p>
        <w:p w:rsidR="008E487B" w:rsidRDefault="00CB144F">
          <w:pPr>
            <w:pStyle w:val="TOC2"/>
            <w:tabs>
              <w:tab w:val="left" w:pos="660"/>
              <w:tab w:val="right" w:leader="dot" w:pos="8778"/>
            </w:tabs>
            <w:rPr>
              <w:rFonts w:eastAsiaTheme="minorEastAsia"/>
              <w:noProof/>
              <w:lang w:eastAsia="ja-JP"/>
            </w:rPr>
          </w:pPr>
          <w:hyperlink w:anchor="_Toc332774761" w:history="1">
            <w:r w:rsidR="008E487B" w:rsidRPr="00A55BBA">
              <w:rPr>
                <w:rStyle w:val="Hyperlink"/>
                <w:rFonts w:ascii="Times New Roman" w:hAnsi="Times New Roman" w:cs="Times New Roman"/>
                <w:noProof/>
              </w:rPr>
              <w:t>I.</w:t>
            </w:r>
            <w:r w:rsidR="008E487B">
              <w:rPr>
                <w:rFonts w:eastAsiaTheme="minorEastAsia"/>
                <w:noProof/>
                <w:lang w:eastAsia="ja-JP"/>
              </w:rPr>
              <w:tab/>
            </w:r>
            <w:r w:rsidR="008E487B" w:rsidRPr="00A55BBA">
              <w:rPr>
                <w:rStyle w:val="Hyperlink"/>
                <w:rFonts w:ascii="Times New Roman" w:hAnsi="Times New Roman" w:cs="Times New Roman"/>
                <w:noProof/>
              </w:rPr>
              <w:t>User Requirement Specification</w:t>
            </w:r>
            <w:r w:rsidR="008E487B">
              <w:rPr>
                <w:noProof/>
                <w:webHidden/>
              </w:rPr>
              <w:tab/>
            </w:r>
            <w:r w:rsidR="008E487B">
              <w:rPr>
                <w:noProof/>
                <w:webHidden/>
              </w:rPr>
              <w:fldChar w:fldCharType="begin"/>
            </w:r>
            <w:r w:rsidR="008E487B">
              <w:rPr>
                <w:noProof/>
                <w:webHidden/>
              </w:rPr>
              <w:instrText xml:space="preserve"> PAGEREF _Toc332774761 \h </w:instrText>
            </w:r>
            <w:r w:rsidR="008E487B">
              <w:rPr>
                <w:noProof/>
                <w:webHidden/>
              </w:rPr>
            </w:r>
            <w:r w:rsidR="008E487B">
              <w:rPr>
                <w:noProof/>
                <w:webHidden/>
              </w:rPr>
              <w:fldChar w:fldCharType="separate"/>
            </w:r>
            <w:r w:rsidR="005A6268">
              <w:rPr>
                <w:noProof/>
                <w:webHidden/>
              </w:rPr>
              <w:t>30</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4762" w:history="1">
            <w:r w:rsidR="008E487B" w:rsidRPr="00A55BBA">
              <w:rPr>
                <w:rStyle w:val="Hyperlink"/>
                <w:rFonts w:ascii="Times New Roman" w:hAnsi="Times New Roman" w:cs="Times New Roman"/>
                <w:noProof/>
              </w:rPr>
              <w:t>Overview OOPMS User requirement</w:t>
            </w:r>
            <w:r w:rsidR="008E487B">
              <w:rPr>
                <w:noProof/>
                <w:webHidden/>
              </w:rPr>
              <w:tab/>
            </w:r>
            <w:r w:rsidR="008E487B">
              <w:rPr>
                <w:noProof/>
                <w:webHidden/>
              </w:rPr>
              <w:fldChar w:fldCharType="begin"/>
            </w:r>
            <w:r w:rsidR="008E487B">
              <w:rPr>
                <w:noProof/>
                <w:webHidden/>
              </w:rPr>
              <w:instrText xml:space="preserve"> PAGEREF _Toc332774762 \h </w:instrText>
            </w:r>
            <w:r w:rsidR="008E487B">
              <w:rPr>
                <w:noProof/>
                <w:webHidden/>
              </w:rPr>
            </w:r>
            <w:r w:rsidR="008E487B">
              <w:rPr>
                <w:noProof/>
                <w:webHidden/>
              </w:rPr>
              <w:fldChar w:fldCharType="separate"/>
            </w:r>
            <w:r w:rsidR="005A6268">
              <w:rPr>
                <w:noProof/>
                <w:webHidden/>
              </w:rPr>
              <w:t>30</w:t>
            </w:r>
            <w:r w:rsidR="008E487B">
              <w:rPr>
                <w:noProof/>
                <w:webHidden/>
              </w:rPr>
              <w:fldChar w:fldCharType="end"/>
            </w:r>
          </w:hyperlink>
        </w:p>
        <w:p w:rsidR="008E487B" w:rsidRDefault="00CB144F">
          <w:pPr>
            <w:pStyle w:val="TOC3"/>
            <w:tabs>
              <w:tab w:val="left" w:pos="880"/>
              <w:tab w:val="right" w:leader="dot" w:pos="8778"/>
            </w:tabs>
            <w:rPr>
              <w:rFonts w:eastAsiaTheme="minorEastAsia"/>
              <w:noProof/>
              <w:lang w:eastAsia="ja-JP"/>
            </w:rPr>
          </w:pPr>
          <w:hyperlink w:anchor="_Toc332774763" w:history="1">
            <w:r w:rsidR="008E487B" w:rsidRPr="00A55BBA">
              <w:rPr>
                <w:rStyle w:val="Hyperlink"/>
                <w:rFonts w:ascii="Times New Roman" w:hAnsi="Times New Roman" w:cs="Times New Roman"/>
                <w:noProof/>
              </w:rPr>
              <w:t>1.</w:t>
            </w:r>
            <w:r w:rsidR="008E487B">
              <w:rPr>
                <w:rFonts w:eastAsiaTheme="minorEastAsia"/>
                <w:noProof/>
                <w:lang w:eastAsia="ja-JP"/>
              </w:rPr>
              <w:tab/>
            </w:r>
            <w:r w:rsidR="008E487B" w:rsidRPr="00A55BBA">
              <w:rPr>
                <w:rStyle w:val="Hyperlink"/>
                <w:rFonts w:ascii="Times New Roman" w:hAnsi="Times New Roman" w:cs="Times New Roman"/>
                <w:noProof/>
              </w:rPr>
              <w:t>Dashboard</w:t>
            </w:r>
            <w:r w:rsidR="008E487B">
              <w:rPr>
                <w:noProof/>
                <w:webHidden/>
              </w:rPr>
              <w:tab/>
            </w:r>
            <w:r w:rsidR="008E487B">
              <w:rPr>
                <w:noProof/>
                <w:webHidden/>
              </w:rPr>
              <w:fldChar w:fldCharType="begin"/>
            </w:r>
            <w:r w:rsidR="008E487B">
              <w:rPr>
                <w:noProof/>
                <w:webHidden/>
              </w:rPr>
              <w:instrText xml:space="preserve"> PAGEREF _Toc332774763 \h </w:instrText>
            </w:r>
            <w:r w:rsidR="008E487B">
              <w:rPr>
                <w:noProof/>
                <w:webHidden/>
              </w:rPr>
            </w:r>
            <w:r w:rsidR="008E487B">
              <w:rPr>
                <w:noProof/>
                <w:webHidden/>
              </w:rPr>
              <w:fldChar w:fldCharType="separate"/>
            </w:r>
            <w:r w:rsidR="005A6268">
              <w:rPr>
                <w:noProof/>
                <w:webHidden/>
              </w:rPr>
              <w:t>30</w:t>
            </w:r>
            <w:r w:rsidR="008E487B">
              <w:rPr>
                <w:noProof/>
                <w:webHidden/>
              </w:rPr>
              <w:fldChar w:fldCharType="end"/>
            </w:r>
          </w:hyperlink>
        </w:p>
        <w:p w:rsidR="008E487B" w:rsidRDefault="00CB144F">
          <w:pPr>
            <w:pStyle w:val="TOC3"/>
            <w:tabs>
              <w:tab w:val="left" w:pos="880"/>
              <w:tab w:val="right" w:leader="dot" w:pos="8778"/>
            </w:tabs>
            <w:rPr>
              <w:rFonts w:eastAsiaTheme="minorEastAsia"/>
              <w:noProof/>
              <w:lang w:eastAsia="ja-JP"/>
            </w:rPr>
          </w:pPr>
          <w:hyperlink w:anchor="_Toc332774764" w:history="1">
            <w:r w:rsidR="008E487B" w:rsidRPr="00A55BBA">
              <w:rPr>
                <w:rStyle w:val="Hyperlink"/>
                <w:rFonts w:ascii="Times New Roman" w:hAnsi="Times New Roman" w:cs="Times New Roman"/>
                <w:noProof/>
              </w:rPr>
              <w:t>2.</w:t>
            </w:r>
            <w:r w:rsidR="008E487B">
              <w:rPr>
                <w:rFonts w:eastAsiaTheme="minorEastAsia"/>
                <w:noProof/>
                <w:lang w:eastAsia="ja-JP"/>
              </w:rPr>
              <w:tab/>
            </w:r>
            <w:r w:rsidR="008E487B" w:rsidRPr="00A55BBA">
              <w:rPr>
                <w:rStyle w:val="Hyperlink"/>
                <w:rFonts w:ascii="Times New Roman" w:hAnsi="Times New Roman" w:cs="Times New Roman"/>
                <w:noProof/>
              </w:rPr>
              <w:t>Planner</w:t>
            </w:r>
            <w:r w:rsidR="008E487B">
              <w:rPr>
                <w:noProof/>
                <w:webHidden/>
              </w:rPr>
              <w:tab/>
            </w:r>
            <w:r w:rsidR="008E487B">
              <w:rPr>
                <w:noProof/>
                <w:webHidden/>
              </w:rPr>
              <w:fldChar w:fldCharType="begin"/>
            </w:r>
            <w:r w:rsidR="008E487B">
              <w:rPr>
                <w:noProof/>
                <w:webHidden/>
              </w:rPr>
              <w:instrText xml:space="preserve"> PAGEREF _Toc332774764 \h </w:instrText>
            </w:r>
            <w:r w:rsidR="008E487B">
              <w:rPr>
                <w:noProof/>
                <w:webHidden/>
              </w:rPr>
            </w:r>
            <w:r w:rsidR="008E487B">
              <w:rPr>
                <w:noProof/>
                <w:webHidden/>
              </w:rPr>
              <w:fldChar w:fldCharType="separate"/>
            </w:r>
            <w:r w:rsidR="005A6268">
              <w:rPr>
                <w:noProof/>
                <w:webHidden/>
              </w:rPr>
              <w:t>30</w:t>
            </w:r>
            <w:r w:rsidR="008E487B">
              <w:rPr>
                <w:noProof/>
                <w:webHidden/>
              </w:rPr>
              <w:fldChar w:fldCharType="end"/>
            </w:r>
          </w:hyperlink>
        </w:p>
        <w:p w:rsidR="008E487B" w:rsidRDefault="00CB144F">
          <w:pPr>
            <w:pStyle w:val="TOC3"/>
            <w:tabs>
              <w:tab w:val="left" w:pos="880"/>
              <w:tab w:val="right" w:leader="dot" w:pos="8778"/>
            </w:tabs>
            <w:rPr>
              <w:rFonts w:eastAsiaTheme="minorEastAsia"/>
              <w:noProof/>
              <w:lang w:eastAsia="ja-JP"/>
            </w:rPr>
          </w:pPr>
          <w:hyperlink w:anchor="_Toc332774765" w:history="1">
            <w:r w:rsidR="008E487B" w:rsidRPr="00A55BBA">
              <w:rPr>
                <w:rStyle w:val="Hyperlink"/>
                <w:rFonts w:ascii="Times New Roman" w:hAnsi="Times New Roman" w:cs="Times New Roman"/>
                <w:noProof/>
              </w:rPr>
              <w:t>3.</w:t>
            </w:r>
            <w:r w:rsidR="008E487B">
              <w:rPr>
                <w:rFonts w:eastAsiaTheme="minorEastAsia"/>
                <w:noProof/>
                <w:lang w:eastAsia="ja-JP"/>
              </w:rPr>
              <w:tab/>
            </w:r>
            <w:r w:rsidR="008E487B" w:rsidRPr="00A55BBA">
              <w:rPr>
                <w:rStyle w:val="Hyperlink"/>
                <w:rFonts w:ascii="Times New Roman" w:hAnsi="Times New Roman" w:cs="Times New Roman"/>
                <w:noProof/>
              </w:rPr>
              <w:t>Report</w:t>
            </w:r>
            <w:r w:rsidR="008E487B">
              <w:rPr>
                <w:noProof/>
                <w:webHidden/>
              </w:rPr>
              <w:tab/>
            </w:r>
            <w:r w:rsidR="008E487B">
              <w:rPr>
                <w:noProof/>
                <w:webHidden/>
              </w:rPr>
              <w:fldChar w:fldCharType="begin"/>
            </w:r>
            <w:r w:rsidR="008E487B">
              <w:rPr>
                <w:noProof/>
                <w:webHidden/>
              </w:rPr>
              <w:instrText xml:space="preserve"> PAGEREF _Toc332774765 \h </w:instrText>
            </w:r>
            <w:r w:rsidR="008E487B">
              <w:rPr>
                <w:noProof/>
                <w:webHidden/>
              </w:rPr>
            </w:r>
            <w:r w:rsidR="008E487B">
              <w:rPr>
                <w:noProof/>
                <w:webHidden/>
              </w:rPr>
              <w:fldChar w:fldCharType="separate"/>
            </w:r>
            <w:r w:rsidR="005A6268">
              <w:rPr>
                <w:noProof/>
                <w:webHidden/>
              </w:rPr>
              <w:t>30</w:t>
            </w:r>
            <w:r w:rsidR="008E487B">
              <w:rPr>
                <w:noProof/>
                <w:webHidden/>
              </w:rPr>
              <w:fldChar w:fldCharType="end"/>
            </w:r>
          </w:hyperlink>
        </w:p>
        <w:p w:rsidR="008E487B" w:rsidRDefault="00CB144F">
          <w:pPr>
            <w:pStyle w:val="TOC3"/>
            <w:tabs>
              <w:tab w:val="left" w:pos="880"/>
              <w:tab w:val="right" w:leader="dot" w:pos="8778"/>
            </w:tabs>
            <w:rPr>
              <w:rFonts w:eastAsiaTheme="minorEastAsia"/>
              <w:noProof/>
              <w:lang w:eastAsia="ja-JP"/>
            </w:rPr>
          </w:pPr>
          <w:hyperlink w:anchor="_Toc332774766" w:history="1">
            <w:r w:rsidR="008E487B" w:rsidRPr="00A55BBA">
              <w:rPr>
                <w:rStyle w:val="Hyperlink"/>
                <w:rFonts w:ascii="Times New Roman" w:hAnsi="Times New Roman" w:cs="Times New Roman"/>
                <w:noProof/>
              </w:rPr>
              <w:t>4.</w:t>
            </w:r>
            <w:r w:rsidR="008E487B">
              <w:rPr>
                <w:rFonts w:eastAsiaTheme="minorEastAsia"/>
                <w:noProof/>
                <w:lang w:eastAsia="ja-JP"/>
              </w:rPr>
              <w:tab/>
            </w:r>
            <w:r w:rsidR="008E487B" w:rsidRPr="00A55BBA">
              <w:rPr>
                <w:rStyle w:val="Hyperlink"/>
                <w:rFonts w:ascii="Times New Roman" w:hAnsi="Times New Roman" w:cs="Times New Roman"/>
                <w:noProof/>
              </w:rPr>
              <w:t>Project Eye</w:t>
            </w:r>
            <w:r w:rsidR="008E487B">
              <w:rPr>
                <w:noProof/>
                <w:webHidden/>
              </w:rPr>
              <w:tab/>
            </w:r>
            <w:r w:rsidR="008E487B">
              <w:rPr>
                <w:noProof/>
                <w:webHidden/>
              </w:rPr>
              <w:fldChar w:fldCharType="begin"/>
            </w:r>
            <w:r w:rsidR="008E487B">
              <w:rPr>
                <w:noProof/>
                <w:webHidden/>
              </w:rPr>
              <w:instrText xml:space="preserve"> PAGEREF _Toc332774766 \h </w:instrText>
            </w:r>
            <w:r w:rsidR="008E487B">
              <w:rPr>
                <w:noProof/>
                <w:webHidden/>
              </w:rPr>
            </w:r>
            <w:r w:rsidR="008E487B">
              <w:rPr>
                <w:noProof/>
                <w:webHidden/>
              </w:rPr>
              <w:fldChar w:fldCharType="separate"/>
            </w:r>
            <w:r w:rsidR="005A6268">
              <w:rPr>
                <w:noProof/>
                <w:webHidden/>
              </w:rPr>
              <w:t>31</w:t>
            </w:r>
            <w:r w:rsidR="008E487B">
              <w:rPr>
                <w:noProof/>
                <w:webHidden/>
              </w:rPr>
              <w:fldChar w:fldCharType="end"/>
            </w:r>
          </w:hyperlink>
        </w:p>
        <w:p w:rsidR="008E487B" w:rsidRDefault="00CB144F">
          <w:pPr>
            <w:pStyle w:val="TOC3"/>
            <w:tabs>
              <w:tab w:val="left" w:pos="880"/>
              <w:tab w:val="right" w:leader="dot" w:pos="8778"/>
            </w:tabs>
            <w:rPr>
              <w:rFonts w:eastAsiaTheme="minorEastAsia"/>
              <w:noProof/>
              <w:lang w:eastAsia="ja-JP"/>
            </w:rPr>
          </w:pPr>
          <w:hyperlink w:anchor="_Toc332774767" w:history="1">
            <w:r w:rsidR="008E487B" w:rsidRPr="00A55BBA">
              <w:rPr>
                <w:rStyle w:val="Hyperlink"/>
                <w:rFonts w:ascii="Times New Roman" w:hAnsi="Times New Roman" w:cs="Times New Roman"/>
                <w:noProof/>
              </w:rPr>
              <w:t>5.</w:t>
            </w:r>
            <w:r w:rsidR="008E487B">
              <w:rPr>
                <w:rFonts w:eastAsiaTheme="minorEastAsia"/>
                <w:noProof/>
                <w:lang w:eastAsia="ja-JP"/>
              </w:rPr>
              <w:tab/>
            </w:r>
            <w:r w:rsidR="008E487B" w:rsidRPr="00A55BBA">
              <w:rPr>
                <w:rStyle w:val="Hyperlink"/>
                <w:rFonts w:ascii="Times New Roman" w:hAnsi="Times New Roman" w:cs="Times New Roman"/>
                <w:noProof/>
              </w:rPr>
              <w:t>Timesheet</w:t>
            </w:r>
            <w:r w:rsidR="008E487B">
              <w:rPr>
                <w:noProof/>
                <w:webHidden/>
              </w:rPr>
              <w:tab/>
            </w:r>
            <w:r w:rsidR="008E487B">
              <w:rPr>
                <w:noProof/>
                <w:webHidden/>
              </w:rPr>
              <w:fldChar w:fldCharType="begin"/>
            </w:r>
            <w:r w:rsidR="008E487B">
              <w:rPr>
                <w:noProof/>
                <w:webHidden/>
              </w:rPr>
              <w:instrText xml:space="preserve"> PAGEREF _Toc332774767 \h </w:instrText>
            </w:r>
            <w:r w:rsidR="008E487B">
              <w:rPr>
                <w:noProof/>
                <w:webHidden/>
              </w:rPr>
            </w:r>
            <w:r w:rsidR="008E487B">
              <w:rPr>
                <w:noProof/>
                <w:webHidden/>
              </w:rPr>
              <w:fldChar w:fldCharType="separate"/>
            </w:r>
            <w:r w:rsidR="005A6268">
              <w:rPr>
                <w:noProof/>
                <w:webHidden/>
              </w:rPr>
              <w:t>32</w:t>
            </w:r>
            <w:r w:rsidR="008E487B">
              <w:rPr>
                <w:noProof/>
                <w:webHidden/>
              </w:rPr>
              <w:fldChar w:fldCharType="end"/>
            </w:r>
          </w:hyperlink>
        </w:p>
        <w:p w:rsidR="008E487B" w:rsidRDefault="00CB144F">
          <w:pPr>
            <w:pStyle w:val="TOC3"/>
            <w:tabs>
              <w:tab w:val="left" w:pos="880"/>
              <w:tab w:val="right" w:leader="dot" w:pos="8778"/>
            </w:tabs>
            <w:rPr>
              <w:rFonts w:eastAsiaTheme="minorEastAsia"/>
              <w:noProof/>
              <w:lang w:eastAsia="ja-JP"/>
            </w:rPr>
          </w:pPr>
          <w:hyperlink w:anchor="_Toc332774768" w:history="1">
            <w:r w:rsidR="008E487B" w:rsidRPr="00A55BBA">
              <w:rPr>
                <w:rStyle w:val="Hyperlink"/>
                <w:rFonts w:ascii="Times New Roman" w:hAnsi="Times New Roman" w:cs="Times New Roman"/>
                <w:noProof/>
              </w:rPr>
              <w:t>6.</w:t>
            </w:r>
            <w:r w:rsidR="008E487B">
              <w:rPr>
                <w:rFonts w:eastAsiaTheme="minorEastAsia"/>
                <w:noProof/>
                <w:lang w:eastAsia="ja-JP"/>
              </w:rPr>
              <w:tab/>
            </w:r>
            <w:r w:rsidR="008E487B" w:rsidRPr="00A55BBA">
              <w:rPr>
                <w:rStyle w:val="Hyperlink"/>
                <w:rFonts w:ascii="Times New Roman" w:hAnsi="Times New Roman" w:cs="Times New Roman"/>
                <w:noProof/>
              </w:rPr>
              <w:t>DMS</w:t>
            </w:r>
            <w:r w:rsidR="008E487B">
              <w:rPr>
                <w:noProof/>
                <w:webHidden/>
              </w:rPr>
              <w:tab/>
            </w:r>
            <w:r w:rsidR="008E487B">
              <w:rPr>
                <w:noProof/>
                <w:webHidden/>
              </w:rPr>
              <w:fldChar w:fldCharType="begin"/>
            </w:r>
            <w:r w:rsidR="008E487B">
              <w:rPr>
                <w:noProof/>
                <w:webHidden/>
              </w:rPr>
              <w:instrText xml:space="preserve"> PAGEREF _Toc332774768 \h </w:instrText>
            </w:r>
            <w:r w:rsidR="008E487B">
              <w:rPr>
                <w:noProof/>
                <w:webHidden/>
              </w:rPr>
            </w:r>
            <w:r w:rsidR="008E487B">
              <w:rPr>
                <w:noProof/>
                <w:webHidden/>
              </w:rPr>
              <w:fldChar w:fldCharType="separate"/>
            </w:r>
            <w:r w:rsidR="005A6268">
              <w:rPr>
                <w:noProof/>
                <w:webHidden/>
              </w:rPr>
              <w:t>32</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4769" w:history="1">
            <w:r w:rsidR="008E487B" w:rsidRPr="00A55BBA">
              <w:rPr>
                <w:rStyle w:val="Hyperlink"/>
                <w:rFonts w:ascii="Times New Roman" w:hAnsi="Times New Roman" w:cs="Times New Roman"/>
                <w:noProof/>
              </w:rPr>
              <w:t>7. Admin - uPortal</w:t>
            </w:r>
            <w:r w:rsidR="008E487B">
              <w:rPr>
                <w:noProof/>
                <w:webHidden/>
              </w:rPr>
              <w:tab/>
            </w:r>
            <w:r w:rsidR="008E487B">
              <w:rPr>
                <w:noProof/>
                <w:webHidden/>
              </w:rPr>
              <w:fldChar w:fldCharType="begin"/>
            </w:r>
            <w:r w:rsidR="008E487B">
              <w:rPr>
                <w:noProof/>
                <w:webHidden/>
              </w:rPr>
              <w:instrText xml:space="preserve"> PAGEREF _Toc332774769 \h </w:instrText>
            </w:r>
            <w:r w:rsidR="008E487B">
              <w:rPr>
                <w:noProof/>
                <w:webHidden/>
              </w:rPr>
            </w:r>
            <w:r w:rsidR="008E487B">
              <w:rPr>
                <w:noProof/>
                <w:webHidden/>
              </w:rPr>
              <w:fldChar w:fldCharType="separate"/>
            </w:r>
            <w:r w:rsidR="005A6268">
              <w:rPr>
                <w:noProof/>
                <w:webHidden/>
              </w:rPr>
              <w:t>32</w:t>
            </w:r>
            <w:r w:rsidR="008E487B">
              <w:rPr>
                <w:noProof/>
                <w:webHidden/>
              </w:rPr>
              <w:fldChar w:fldCharType="end"/>
            </w:r>
          </w:hyperlink>
        </w:p>
        <w:p w:rsidR="008E487B" w:rsidRDefault="00CB144F">
          <w:pPr>
            <w:pStyle w:val="TOC3"/>
            <w:tabs>
              <w:tab w:val="left" w:pos="880"/>
              <w:tab w:val="right" w:leader="dot" w:pos="8778"/>
            </w:tabs>
            <w:rPr>
              <w:rFonts w:eastAsiaTheme="minorEastAsia"/>
              <w:noProof/>
              <w:lang w:eastAsia="ja-JP"/>
            </w:rPr>
          </w:pPr>
          <w:hyperlink w:anchor="_Toc332774770" w:history="1">
            <w:r w:rsidR="008E487B" w:rsidRPr="00A55BBA">
              <w:rPr>
                <w:rStyle w:val="Hyperlink"/>
                <w:rFonts w:ascii="Times New Roman" w:hAnsi="Times New Roman" w:cs="Times New Roman"/>
                <w:noProof/>
              </w:rPr>
              <w:t>8.</w:t>
            </w:r>
            <w:r w:rsidR="008E487B">
              <w:rPr>
                <w:rFonts w:eastAsiaTheme="minorEastAsia"/>
                <w:noProof/>
                <w:lang w:eastAsia="ja-JP"/>
              </w:rPr>
              <w:tab/>
            </w:r>
            <w:r w:rsidR="008E487B" w:rsidRPr="00A55BBA">
              <w:rPr>
                <w:rStyle w:val="Hyperlink"/>
                <w:rFonts w:ascii="Times New Roman" w:hAnsi="Times New Roman" w:cs="Times New Roman"/>
                <w:noProof/>
              </w:rPr>
              <w:t>Requirements</w:t>
            </w:r>
            <w:r w:rsidR="008E487B">
              <w:rPr>
                <w:noProof/>
                <w:webHidden/>
              </w:rPr>
              <w:tab/>
            </w:r>
            <w:r w:rsidR="008E487B">
              <w:rPr>
                <w:noProof/>
                <w:webHidden/>
              </w:rPr>
              <w:fldChar w:fldCharType="begin"/>
            </w:r>
            <w:r w:rsidR="008E487B">
              <w:rPr>
                <w:noProof/>
                <w:webHidden/>
              </w:rPr>
              <w:instrText xml:space="preserve"> PAGEREF _Toc332774770 \h </w:instrText>
            </w:r>
            <w:r w:rsidR="008E487B">
              <w:rPr>
                <w:noProof/>
                <w:webHidden/>
              </w:rPr>
            </w:r>
            <w:r w:rsidR="008E487B">
              <w:rPr>
                <w:noProof/>
                <w:webHidden/>
              </w:rPr>
              <w:fldChar w:fldCharType="separate"/>
            </w:r>
            <w:r w:rsidR="005A6268">
              <w:rPr>
                <w:noProof/>
                <w:webHidden/>
              </w:rPr>
              <w:t>33</w:t>
            </w:r>
            <w:r w:rsidR="008E487B">
              <w:rPr>
                <w:noProof/>
                <w:webHidden/>
              </w:rPr>
              <w:fldChar w:fldCharType="end"/>
            </w:r>
          </w:hyperlink>
        </w:p>
        <w:p w:rsidR="008E487B" w:rsidRDefault="00CB144F">
          <w:pPr>
            <w:pStyle w:val="TOC2"/>
            <w:tabs>
              <w:tab w:val="left" w:pos="660"/>
              <w:tab w:val="right" w:leader="dot" w:pos="8778"/>
            </w:tabs>
            <w:rPr>
              <w:rFonts w:eastAsiaTheme="minorEastAsia"/>
              <w:noProof/>
              <w:lang w:eastAsia="ja-JP"/>
            </w:rPr>
          </w:pPr>
          <w:hyperlink w:anchor="_Toc332774771" w:history="1">
            <w:r w:rsidR="008E487B" w:rsidRPr="00A55BBA">
              <w:rPr>
                <w:rStyle w:val="Hyperlink"/>
                <w:rFonts w:ascii="Times New Roman" w:hAnsi="Times New Roman" w:cs="Times New Roman"/>
                <w:noProof/>
              </w:rPr>
              <w:t>II.</w:t>
            </w:r>
            <w:r w:rsidR="008E487B">
              <w:rPr>
                <w:rFonts w:eastAsiaTheme="minorEastAsia"/>
                <w:noProof/>
                <w:lang w:eastAsia="ja-JP"/>
              </w:rPr>
              <w:tab/>
            </w:r>
            <w:r w:rsidR="008E487B" w:rsidRPr="00A55BBA">
              <w:rPr>
                <w:rStyle w:val="Hyperlink"/>
                <w:rFonts w:ascii="Times New Roman" w:hAnsi="Times New Roman" w:cs="Times New Roman"/>
                <w:noProof/>
              </w:rPr>
              <w:t>System Requirement Specification (Specific Requirements)</w:t>
            </w:r>
            <w:r w:rsidR="008E487B">
              <w:rPr>
                <w:noProof/>
                <w:webHidden/>
              </w:rPr>
              <w:tab/>
            </w:r>
            <w:r w:rsidR="008E487B">
              <w:rPr>
                <w:noProof/>
                <w:webHidden/>
              </w:rPr>
              <w:fldChar w:fldCharType="begin"/>
            </w:r>
            <w:r w:rsidR="008E487B">
              <w:rPr>
                <w:noProof/>
                <w:webHidden/>
              </w:rPr>
              <w:instrText xml:space="preserve"> PAGEREF _Toc332774771 \h </w:instrText>
            </w:r>
            <w:r w:rsidR="008E487B">
              <w:rPr>
                <w:noProof/>
                <w:webHidden/>
              </w:rPr>
            </w:r>
            <w:r w:rsidR="008E487B">
              <w:rPr>
                <w:noProof/>
                <w:webHidden/>
              </w:rPr>
              <w:fldChar w:fldCharType="separate"/>
            </w:r>
            <w:r w:rsidR="005A6268">
              <w:rPr>
                <w:noProof/>
                <w:webHidden/>
              </w:rPr>
              <w:t>33</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4772" w:history="1">
            <w:r w:rsidR="008E487B" w:rsidRPr="00A55BBA">
              <w:rPr>
                <w:rStyle w:val="Hyperlink"/>
                <w:rFonts w:ascii="Times New Roman" w:hAnsi="Times New Roman" w:cs="Times New Roman"/>
                <w:noProof/>
              </w:rPr>
              <w:t>2.1 Introduction</w:t>
            </w:r>
            <w:r w:rsidR="008E487B">
              <w:rPr>
                <w:noProof/>
                <w:webHidden/>
              </w:rPr>
              <w:tab/>
            </w:r>
            <w:r w:rsidR="008E487B">
              <w:rPr>
                <w:noProof/>
                <w:webHidden/>
              </w:rPr>
              <w:fldChar w:fldCharType="begin"/>
            </w:r>
            <w:r w:rsidR="008E487B">
              <w:rPr>
                <w:noProof/>
                <w:webHidden/>
              </w:rPr>
              <w:instrText xml:space="preserve"> PAGEREF _Toc332774772 \h </w:instrText>
            </w:r>
            <w:r w:rsidR="008E487B">
              <w:rPr>
                <w:noProof/>
                <w:webHidden/>
              </w:rPr>
            </w:r>
            <w:r w:rsidR="008E487B">
              <w:rPr>
                <w:noProof/>
                <w:webHidden/>
              </w:rPr>
              <w:fldChar w:fldCharType="separate"/>
            </w:r>
            <w:r w:rsidR="005A6268">
              <w:rPr>
                <w:noProof/>
                <w:webHidden/>
              </w:rPr>
              <w:t>33</w:t>
            </w:r>
            <w:r w:rsidR="008E487B">
              <w:rPr>
                <w:noProof/>
                <w:webHidden/>
              </w:rPr>
              <w:fldChar w:fldCharType="end"/>
            </w:r>
          </w:hyperlink>
        </w:p>
        <w:p w:rsidR="008E487B" w:rsidRDefault="00CB144F">
          <w:pPr>
            <w:pStyle w:val="TOC4"/>
            <w:tabs>
              <w:tab w:val="right" w:leader="dot" w:pos="8778"/>
            </w:tabs>
            <w:rPr>
              <w:noProof/>
              <w:lang w:eastAsia="ja-JP"/>
            </w:rPr>
          </w:pPr>
          <w:hyperlink w:anchor="_Toc332774773" w:history="1">
            <w:r w:rsidR="008E487B" w:rsidRPr="00A55BBA">
              <w:rPr>
                <w:rStyle w:val="Hyperlink"/>
                <w:rFonts w:ascii="Times New Roman" w:hAnsi="Times New Roman" w:cs="Times New Roman"/>
                <w:noProof/>
              </w:rPr>
              <w:t>2.1.1 Purpose</w:t>
            </w:r>
            <w:r w:rsidR="008E487B">
              <w:rPr>
                <w:noProof/>
                <w:webHidden/>
              </w:rPr>
              <w:tab/>
            </w:r>
            <w:r w:rsidR="008E487B">
              <w:rPr>
                <w:noProof/>
                <w:webHidden/>
              </w:rPr>
              <w:fldChar w:fldCharType="begin"/>
            </w:r>
            <w:r w:rsidR="008E487B">
              <w:rPr>
                <w:noProof/>
                <w:webHidden/>
              </w:rPr>
              <w:instrText xml:space="preserve"> PAGEREF _Toc332774773 \h </w:instrText>
            </w:r>
            <w:r w:rsidR="008E487B">
              <w:rPr>
                <w:noProof/>
                <w:webHidden/>
              </w:rPr>
            </w:r>
            <w:r w:rsidR="008E487B">
              <w:rPr>
                <w:noProof/>
                <w:webHidden/>
              </w:rPr>
              <w:fldChar w:fldCharType="separate"/>
            </w:r>
            <w:r w:rsidR="005A6268">
              <w:rPr>
                <w:noProof/>
                <w:webHidden/>
              </w:rPr>
              <w:t>33</w:t>
            </w:r>
            <w:r w:rsidR="008E487B">
              <w:rPr>
                <w:noProof/>
                <w:webHidden/>
              </w:rPr>
              <w:fldChar w:fldCharType="end"/>
            </w:r>
          </w:hyperlink>
        </w:p>
        <w:p w:rsidR="008E487B" w:rsidRDefault="00CB144F">
          <w:pPr>
            <w:pStyle w:val="TOC4"/>
            <w:tabs>
              <w:tab w:val="right" w:leader="dot" w:pos="8778"/>
            </w:tabs>
            <w:rPr>
              <w:noProof/>
              <w:lang w:eastAsia="ja-JP"/>
            </w:rPr>
          </w:pPr>
          <w:hyperlink w:anchor="_Toc332774774" w:history="1">
            <w:r w:rsidR="008E487B" w:rsidRPr="00A55BBA">
              <w:rPr>
                <w:rStyle w:val="Hyperlink"/>
                <w:rFonts w:ascii="Times New Roman" w:hAnsi="Times New Roman" w:cs="Times New Roman"/>
                <w:noProof/>
              </w:rPr>
              <w:t>2.1.2 Scope</w:t>
            </w:r>
            <w:r w:rsidR="008E487B">
              <w:rPr>
                <w:noProof/>
                <w:webHidden/>
              </w:rPr>
              <w:tab/>
            </w:r>
            <w:r w:rsidR="008E487B">
              <w:rPr>
                <w:noProof/>
                <w:webHidden/>
              </w:rPr>
              <w:fldChar w:fldCharType="begin"/>
            </w:r>
            <w:r w:rsidR="008E487B">
              <w:rPr>
                <w:noProof/>
                <w:webHidden/>
              </w:rPr>
              <w:instrText xml:space="preserve"> PAGEREF _Toc332774774 \h </w:instrText>
            </w:r>
            <w:r w:rsidR="008E487B">
              <w:rPr>
                <w:noProof/>
                <w:webHidden/>
              </w:rPr>
            </w:r>
            <w:r w:rsidR="008E487B">
              <w:rPr>
                <w:noProof/>
                <w:webHidden/>
              </w:rPr>
              <w:fldChar w:fldCharType="separate"/>
            </w:r>
            <w:r w:rsidR="005A6268">
              <w:rPr>
                <w:noProof/>
                <w:webHidden/>
              </w:rPr>
              <w:t>33</w:t>
            </w:r>
            <w:r w:rsidR="008E487B">
              <w:rPr>
                <w:noProof/>
                <w:webHidden/>
              </w:rPr>
              <w:fldChar w:fldCharType="end"/>
            </w:r>
          </w:hyperlink>
        </w:p>
        <w:p w:rsidR="008E487B" w:rsidRDefault="00CB144F">
          <w:pPr>
            <w:pStyle w:val="TOC4"/>
            <w:tabs>
              <w:tab w:val="right" w:leader="dot" w:pos="8778"/>
            </w:tabs>
            <w:rPr>
              <w:noProof/>
              <w:lang w:eastAsia="ja-JP"/>
            </w:rPr>
          </w:pPr>
          <w:hyperlink w:anchor="_Toc332774775" w:history="1">
            <w:r w:rsidR="008E487B" w:rsidRPr="00A55BBA">
              <w:rPr>
                <w:rStyle w:val="Hyperlink"/>
                <w:rFonts w:ascii="Times New Roman" w:hAnsi="Times New Roman" w:cs="Times New Roman"/>
                <w:noProof/>
              </w:rPr>
              <w:t>2.1.3Definitions, Acronyms, and Abbreviations</w:t>
            </w:r>
            <w:r w:rsidR="008E487B">
              <w:rPr>
                <w:noProof/>
                <w:webHidden/>
              </w:rPr>
              <w:tab/>
            </w:r>
            <w:r w:rsidR="008E487B">
              <w:rPr>
                <w:noProof/>
                <w:webHidden/>
              </w:rPr>
              <w:fldChar w:fldCharType="begin"/>
            </w:r>
            <w:r w:rsidR="008E487B">
              <w:rPr>
                <w:noProof/>
                <w:webHidden/>
              </w:rPr>
              <w:instrText xml:space="preserve"> PAGEREF _Toc332774775 \h </w:instrText>
            </w:r>
            <w:r w:rsidR="008E487B">
              <w:rPr>
                <w:noProof/>
                <w:webHidden/>
              </w:rPr>
            </w:r>
            <w:r w:rsidR="008E487B">
              <w:rPr>
                <w:noProof/>
                <w:webHidden/>
              </w:rPr>
              <w:fldChar w:fldCharType="separate"/>
            </w:r>
            <w:r w:rsidR="005A6268">
              <w:rPr>
                <w:noProof/>
                <w:webHidden/>
              </w:rPr>
              <w:t>33</w:t>
            </w:r>
            <w:r w:rsidR="008E487B">
              <w:rPr>
                <w:noProof/>
                <w:webHidden/>
              </w:rPr>
              <w:fldChar w:fldCharType="end"/>
            </w:r>
          </w:hyperlink>
        </w:p>
        <w:p w:rsidR="008E487B" w:rsidRDefault="00CB144F">
          <w:pPr>
            <w:pStyle w:val="TOC4"/>
            <w:tabs>
              <w:tab w:val="right" w:leader="dot" w:pos="8778"/>
            </w:tabs>
            <w:rPr>
              <w:noProof/>
              <w:lang w:eastAsia="ja-JP"/>
            </w:rPr>
          </w:pPr>
          <w:hyperlink w:anchor="_Toc332774776" w:history="1">
            <w:r w:rsidR="008E487B" w:rsidRPr="00A55BBA">
              <w:rPr>
                <w:rStyle w:val="Hyperlink"/>
                <w:rFonts w:ascii="Times New Roman" w:hAnsi="Times New Roman" w:cs="Times New Roman"/>
                <w:noProof/>
              </w:rPr>
              <w:t>2.1.4 References</w:t>
            </w:r>
            <w:r w:rsidR="008E487B">
              <w:rPr>
                <w:noProof/>
                <w:webHidden/>
              </w:rPr>
              <w:tab/>
            </w:r>
            <w:r w:rsidR="008E487B">
              <w:rPr>
                <w:noProof/>
                <w:webHidden/>
              </w:rPr>
              <w:fldChar w:fldCharType="begin"/>
            </w:r>
            <w:r w:rsidR="008E487B">
              <w:rPr>
                <w:noProof/>
                <w:webHidden/>
              </w:rPr>
              <w:instrText xml:space="preserve"> PAGEREF _Toc332774776 \h </w:instrText>
            </w:r>
            <w:r w:rsidR="008E487B">
              <w:rPr>
                <w:noProof/>
                <w:webHidden/>
              </w:rPr>
            </w:r>
            <w:r w:rsidR="008E487B">
              <w:rPr>
                <w:noProof/>
                <w:webHidden/>
              </w:rPr>
              <w:fldChar w:fldCharType="separate"/>
            </w:r>
            <w:r w:rsidR="005A6268">
              <w:rPr>
                <w:noProof/>
                <w:webHidden/>
              </w:rPr>
              <w:t>34</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4777" w:history="1">
            <w:r w:rsidR="008E487B" w:rsidRPr="00A55BBA">
              <w:rPr>
                <w:rStyle w:val="Hyperlink"/>
                <w:rFonts w:ascii="Times New Roman" w:hAnsi="Times New Roman" w:cs="Times New Roman"/>
                <w:noProof/>
              </w:rPr>
              <w:t>2.2 Overall Description</w:t>
            </w:r>
            <w:r w:rsidR="008E487B">
              <w:rPr>
                <w:noProof/>
                <w:webHidden/>
              </w:rPr>
              <w:tab/>
            </w:r>
            <w:r w:rsidR="008E487B">
              <w:rPr>
                <w:noProof/>
                <w:webHidden/>
              </w:rPr>
              <w:fldChar w:fldCharType="begin"/>
            </w:r>
            <w:r w:rsidR="008E487B">
              <w:rPr>
                <w:noProof/>
                <w:webHidden/>
              </w:rPr>
              <w:instrText xml:space="preserve"> PAGEREF _Toc332774777 \h </w:instrText>
            </w:r>
            <w:r w:rsidR="008E487B">
              <w:rPr>
                <w:noProof/>
                <w:webHidden/>
              </w:rPr>
            </w:r>
            <w:r w:rsidR="008E487B">
              <w:rPr>
                <w:noProof/>
                <w:webHidden/>
              </w:rPr>
              <w:fldChar w:fldCharType="separate"/>
            </w:r>
            <w:r w:rsidR="005A6268">
              <w:rPr>
                <w:noProof/>
                <w:webHidden/>
              </w:rPr>
              <w:t>34</w:t>
            </w:r>
            <w:r w:rsidR="008E487B">
              <w:rPr>
                <w:noProof/>
                <w:webHidden/>
              </w:rPr>
              <w:fldChar w:fldCharType="end"/>
            </w:r>
          </w:hyperlink>
        </w:p>
        <w:p w:rsidR="008E487B" w:rsidRDefault="00CB144F">
          <w:pPr>
            <w:pStyle w:val="TOC4"/>
            <w:tabs>
              <w:tab w:val="right" w:leader="dot" w:pos="8778"/>
            </w:tabs>
            <w:rPr>
              <w:noProof/>
              <w:lang w:eastAsia="ja-JP"/>
            </w:rPr>
          </w:pPr>
          <w:hyperlink w:anchor="_Toc332774778" w:history="1">
            <w:r w:rsidR="008E487B" w:rsidRPr="00A55BBA">
              <w:rPr>
                <w:rStyle w:val="Hyperlink"/>
                <w:rFonts w:ascii="Times New Roman" w:hAnsi="Times New Roman" w:cs="Times New Roman"/>
                <w:noProof/>
              </w:rPr>
              <w:t>2.2.1 Product perspective:</w:t>
            </w:r>
            <w:r w:rsidR="008E487B">
              <w:rPr>
                <w:noProof/>
                <w:webHidden/>
              </w:rPr>
              <w:tab/>
            </w:r>
            <w:r w:rsidR="008E487B">
              <w:rPr>
                <w:noProof/>
                <w:webHidden/>
              </w:rPr>
              <w:fldChar w:fldCharType="begin"/>
            </w:r>
            <w:r w:rsidR="008E487B">
              <w:rPr>
                <w:noProof/>
                <w:webHidden/>
              </w:rPr>
              <w:instrText xml:space="preserve"> PAGEREF _Toc332774778 \h </w:instrText>
            </w:r>
            <w:r w:rsidR="008E487B">
              <w:rPr>
                <w:noProof/>
                <w:webHidden/>
              </w:rPr>
            </w:r>
            <w:r w:rsidR="008E487B">
              <w:rPr>
                <w:noProof/>
                <w:webHidden/>
              </w:rPr>
              <w:fldChar w:fldCharType="separate"/>
            </w:r>
            <w:r w:rsidR="005A6268">
              <w:rPr>
                <w:noProof/>
                <w:webHidden/>
              </w:rPr>
              <w:t>34</w:t>
            </w:r>
            <w:r w:rsidR="008E487B">
              <w:rPr>
                <w:noProof/>
                <w:webHidden/>
              </w:rPr>
              <w:fldChar w:fldCharType="end"/>
            </w:r>
          </w:hyperlink>
        </w:p>
        <w:p w:rsidR="008E487B" w:rsidRDefault="00CB144F">
          <w:pPr>
            <w:pStyle w:val="TOC4"/>
            <w:tabs>
              <w:tab w:val="right" w:leader="dot" w:pos="8778"/>
            </w:tabs>
            <w:rPr>
              <w:noProof/>
              <w:lang w:eastAsia="ja-JP"/>
            </w:rPr>
          </w:pPr>
          <w:hyperlink w:anchor="_Toc332774779" w:history="1">
            <w:r w:rsidR="008E487B" w:rsidRPr="00A55BBA">
              <w:rPr>
                <w:rStyle w:val="Hyperlink"/>
                <w:rFonts w:ascii="Times New Roman" w:hAnsi="Times New Roman" w:cs="Times New Roman"/>
                <w:noProof/>
              </w:rPr>
              <w:t>2.2.2 Product functions:</w:t>
            </w:r>
            <w:r w:rsidR="008E487B">
              <w:rPr>
                <w:noProof/>
                <w:webHidden/>
              </w:rPr>
              <w:tab/>
            </w:r>
            <w:r w:rsidR="008E487B">
              <w:rPr>
                <w:noProof/>
                <w:webHidden/>
              </w:rPr>
              <w:fldChar w:fldCharType="begin"/>
            </w:r>
            <w:r w:rsidR="008E487B">
              <w:rPr>
                <w:noProof/>
                <w:webHidden/>
              </w:rPr>
              <w:instrText xml:space="preserve"> PAGEREF _Toc332774779 \h </w:instrText>
            </w:r>
            <w:r w:rsidR="008E487B">
              <w:rPr>
                <w:noProof/>
                <w:webHidden/>
              </w:rPr>
            </w:r>
            <w:r w:rsidR="008E487B">
              <w:rPr>
                <w:noProof/>
                <w:webHidden/>
              </w:rPr>
              <w:fldChar w:fldCharType="separate"/>
            </w:r>
            <w:r w:rsidR="005A6268">
              <w:rPr>
                <w:noProof/>
                <w:webHidden/>
              </w:rPr>
              <w:t>34</w:t>
            </w:r>
            <w:r w:rsidR="008E487B">
              <w:rPr>
                <w:noProof/>
                <w:webHidden/>
              </w:rPr>
              <w:fldChar w:fldCharType="end"/>
            </w:r>
          </w:hyperlink>
        </w:p>
        <w:p w:rsidR="008E487B" w:rsidRDefault="00CB144F">
          <w:pPr>
            <w:pStyle w:val="TOC4"/>
            <w:tabs>
              <w:tab w:val="right" w:leader="dot" w:pos="8778"/>
            </w:tabs>
            <w:rPr>
              <w:noProof/>
              <w:lang w:eastAsia="ja-JP"/>
            </w:rPr>
          </w:pPr>
          <w:hyperlink w:anchor="_Toc332774780" w:history="1">
            <w:r w:rsidR="008E487B" w:rsidRPr="00A55BBA">
              <w:rPr>
                <w:rStyle w:val="Hyperlink"/>
                <w:rFonts w:ascii="Times New Roman" w:hAnsi="Times New Roman" w:cs="Times New Roman"/>
                <w:noProof/>
              </w:rPr>
              <w:t>2.2.3 User characteristics:</w:t>
            </w:r>
            <w:r w:rsidR="008E487B">
              <w:rPr>
                <w:noProof/>
                <w:webHidden/>
              </w:rPr>
              <w:tab/>
            </w:r>
            <w:r w:rsidR="008E487B">
              <w:rPr>
                <w:noProof/>
                <w:webHidden/>
              </w:rPr>
              <w:fldChar w:fldCharType="begin"/>
            </w:r>
            <w:r w:rsidR="008E487B">
              <w:rPr>
                <w:noProof/>
                <w:webHidden/>
              </w:rPr>
              <w:instrText xml:space="preserve"> PAGEREF _Toc332774780 \h </w:instrText>
            </w:r>
            <w:r w:rsidR="008E487B">
              <w:rPr>
                <w:noProof/>
                <w:webHidden/>
              </w:rPr>
            </w:r>
            <w:r w:rsidR="008E487B">
              <w:rPr>
                <w:noProof/>
                <w:webHidden/>
              </w:rPr>
              <w:fldChar w:fldCharType="separate"/>
            </w:r>
            <w:r w:rsidR="005A6268">
              <w:rPr>
                <w:noProof/>
                <w:webHidden/>
              </w:rPr>
              <w:t>35</w:t>
            </w:r>
            <w:r w:rsidR="008E487B">
              <w:rPr>
                <w:noProof/>
                <w:webHidden/>
              </w:rPr>
              <w:fldChar w:fldCharType="end"/>
            </w:r>
          </w:hyperlink>
        </w:p>
        <w:p w:rsidR="008E487B" w:rsidRDefault="00CB144F">
          <w:pPr>
            <w:pStyle w:val="TOC4"/>
            <w:tabs>
              <w:tab w:val="right" w:leader="dot" w:pos="8778"/>
            </w:tabs>
            <w:rPr>
              <w:noProof/>
              <w:lang w:eastAsia="ja-JP"/>
            </w:rPr>
          </w:pPr>
          <w:hyperlink w:anchor="_Toc332774781" w:history="1">
            <w:r w:rsidR="008E487B" w:rsidRPr="00A55BBA">
              <w:rPr>
                <w:rStyle w:val="Hyperlink"/>
                <w:rFonts w:ascii="Times New Roman" w:hAnsi="Times New Roman" w:cs="Times New Roman"/>
                <w:noProof/>
              </w:rPr>
              <w:t>2.2.4 Constraints:</w:t>
            </w:r>
            <w:r w:rsidR="008E487B">
              <w:rPr>
                <w:noProof/>
                <w:webHidden/>
              </w:rPr>
              <w:tab/>
            </w:r>
            <w:r w:rsidR="008E487B">
              <w:rPr>
                <w:noProof/>
                <w:webHidden/>
              </w:rPr>
              <w:fldChar w:fldCharType="begin"/>
            </w:r>
            <w:r w:rsidR="008E487B">
              <w:rPr>
                <w:noProof/>
                <w:webHidden/>
              </w:rPr>
              <w:instrText xml:space="preserve"> PAGEREF _Toc332774781 \h </w:instrText>
            </w:r>
            <w:r w:rsidR="008E487B">
              <w:rPr>
                <w:noProof/>
                <w:webHidden/>
              </w:rPr>
            </w:r>
            <w:r w:rsidR="008E487B">
              <w:rPr>
                <w:noProof/>
                <w:webHidden/>
              </w:rPr>
              <w:fldChar w:fldCharType="separate"/>
            </w:r>
            <w:r w:rsidR="005A6268">
              <w:rPr>
                <w:noProof/>
                <w:webHidden/>
              </w:rPr>
              <w:t>35</w:t>
            </w:r>
            <w:r w:rsidR="008E487B">
              <w:rPr>
                <w:noProof/>
                <w:webHidden/>
              </w:rPr>
              <w:fldChar w:fldCharType="end"/>
            </w:r>
          </w:hyperlink>
        </w:p>
        <w:p w:rsidR="008E487B" w:rsidRDefault="00CB144F">
          <w:pPr>
            <w:pStyle w:val="TOC4"/>
            <w:tabs>
              <w:tab w:val="right" w:leader="dot" w:pos="8778"/>
            </w:tabs>
            <w:rPr>
              <w:noProof/>
              <w:lang w:eastAsia="ja-JP"/>
            </w:rPr>
          </w:pPr>
          <w:hyperlink w:anchor="_Toc332774782" w:history="1">
            <w:r w:rsidR="008E487B" w:rsidRPr="00A55BBA">
              <w:rPr>
                <w:rStyle w:val="Hyperlink"/>
                <w:rFonts w:ascii="Times New Roman" w:hAnsi="Times New Roman" w:cs="Times New Roman"/>
                <w:noProof/>
              </w:rPr>
              <w:t>2.2.5 Assumptions and dependencies:</w:t>
            </w:r>
            <w:r w:rsidR="008E487B">
              <w:rPr>
                <w:noProof/>
                <w:webHidden/>
              </w:rPr>
              <w:tab/>
            </w:r>
            <w:r w:rsidR="008E487B">
              <w:rPr>
                <w:noProof/>
                <w:webHidden/>
              </w:rPr>
              <w:fldChar w:fldCharType="begin"/>
            </w:r>
            <w:r w:rsidR="008E487B">
              <w:rPr>
                <w:noProof/>
                <w:webHidden/>
              </w:rPr>
              <w:instrText xml:space="preserve"> PAGEREF _Toc332774782 \h </w:instrText>
            </w:r>
            <w:r w:rsidR="008E487B">
              <w:rPr>
                <w:noProof/>
                <w:webHidden/>
              </w:rPr>
            </w:r>
            <w:r w:rsidR="008E487B">
              <w:rPr>
                <w:noProof/>
                <w:webHidden/>
              </w:rPr>
              <w:fldChar w:fldCharType="separate"/>
            </w:r>
            <w:r w:rsidR="005A6268">
              <w:rPr>
                <w:noProof/>
                <w:webHidden/>
              </w:rPr>
              <w:t>35</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4783" w:history="1">
            <w:r w:rsidR="008E487B" w:rsidRPr="00A55BBA">
              <w:rPr>
                <w:rStyle w:val="Hyperlink"/>
                <w:rFonts w:ascii="Times New Roman" w:hAnsi="Times New Roman" w:cs="Times New Roman"/>
                <w:noProof/>
              </w:rPr>
              <w:t>2.3 FUNCTIONAL Requirements</w:t>
            </w:r>
            <w:r w:rsidR="008E487B">
              <w:rPr>
                <w:noProof/>
                <w:webHidden/>
              </w:rPr>
              <w:tab/>
            </w:r>
            <w:r w:rsidR="008E487B">
              <w:rPr>
                <w:noProof/>
                <w:webHidden/>
              </w:rPr>
              <w:fldChar w:fldCharType="begin"/>
            </w:r>
            <w:r w:rsidR="008E487B">
              <w:rPr>
                <w:noProof/>
                <w:webHidden/>
              </w:rPr>
              <w:instrText xml:space="preserve"> PAGEREF _Toc332774783 \h </w:instrText>
            </w:r>
            <w:r w:rsidR="008E487B">
              <w:rPr>
                <w:noProof/>
                <w:webHidden/>
              </w:rPr>
            </w:r>
            <w:r w:rsidR="008E487B">
              <w:rPr>
                <w:noProof/>
                <w:webHidden/>
              </w:rPr>
              <w:fldChar w:fldCharType="separate"/>
            </w:r>
            <w:r w:rsidR="005A6268">
              <w:rPr>
                <w:noProof/>
                <w:webHidden/>
              </w:rPr>
              <w:t>35</w:t>
            </w:r>
            <w:r w:rsidR="008E487B">
              <w:rPr>
                <w:noProof/>
                <w:webHidden/>
              </w:rPr>
              <w:fldChar w:fldCharType="end"/>
            </w:r>
          </w:hyperlink>
        </w:p>
        <w:p w:rsidR="008E487B" w:rsidRDefault="00CB144F">
          <w:pPr>
            <w:pStyle w:val="TOC4"/>
            <w:tabs>
              <w:tab w:val="right" w:leader="dot" w:pos="8778"/>
            </w:tabs>
            <w:rPr>
              <w:noProof/>
              <w:lang w:eastAsia="ja-JP"/>
            </w:rPr>
          </w:pPr>
          <w:hyperlink w:anchor="_Toc332774784" w:history="1">
            <w:r w:rsidR="008E487B" w:rsidRPr="00A55BBA">
              <w:rPr>
                <w:rStyle w:val="Hyperlink"/>
                <w:rFonts w:ascii="Times New Roman" w:hAnsi="Times New Roman" w:cs="Times New Roman"/>
                <w:noProof/>
              </w:rPr>
              <w:t>2.3.1 Dashboard</w:t>
            </w:r>
            <w:r w:rsidR="008E487B">
              <w:rPr>
                <w:noProof/>
                <w:webHidden/>
              </w:rPr>
              <w:tab/>
            </w:r>
            <w:r w:rsidR="008E487B">
              <w:rPr>
                <w:noProof/>
                <w:webHidden/>
              </w:rPr>
              <w:fldChar w:fldCharType="begin"/>
            </w:r>
            <w:r w:rsidR="008E487B">
              <w:rPr>
                <w:noProof/>
                <w:webHidden/>
              </w:rPr>
              <w:instrText xml:space="preserve"> PAGEREF _Toc332774784 \h </w:instrText>
            </w:r>
            <w:r w:rsidR="008E487B">
              <w:rPr>
                <w:noProof/>
                <w:webHidden/>
              </w:rPr>
            </w:r>
            <w:r w:rsidR="008E487B">
              <w:rPr>
                <w:noProof/>
                <w:webHidden/>
              </w:rPr>
              <w:fldChar w:fldCharType="separate"/>
            </w:r>
            <w:r w:rsidR="005A6268">
              <w:rPr>
                <w:noProof/>
                <w:webHidden/>
              </w:rPr>
              <w:t>35</w:t>
            </w:r>
            <w:r w:rsidR="008E487B">
              <w:rPr>
                <w:noProof/>
                <w:webHidden/>
              </w:rPr>
              <w:fldChar w:fldCharType="end"/>
            </w:r>
          </w:hyperlink>
        </w:p>
        <w:p w:rsidR="008E487B" w:rsidRDefault="00CB144F">
          <w:pPr>
            <w:pStyle w:val="TOC4"/>
            <w:tabs>
              <w:tab w:val="right" w:leader="dot" w:pos="8778"/>
            </w:tabs>
            <w:rPr>
              <w:noProof/>
              <w:lang w:eastAsia="ja-JP"/>
            </w:rPr>
          </w:pPr>
          <w:hyperlink w:anchor="_Toc332774785" w:history="1">
            <w:r w:rsidR="008E487B" w:rsidRPr="00A55BBA">
              <w:rPr>
                <w:rStyle w:val="Hyperlink"/>
                <w:rFonts w:ascii="Times New Roman" w:hAnsi="Times New Roman" w:cs="Times New Roman"/>
                <w:noProof/>
              </w:rPr>
              <w:t>2.3.2 Planner</w:t>
            </w:r>
            <w:r w:rsidR="008E487B">
              <w:rPr>
                <w:noProof/>
                <w:webHidden/>
              </w:rPr>
              <w:tab/>
            </w:r>
            <w:r w:rsidR="008E487B">
              <w:rPr>
                <w:noProof/>
                <w:webHidden/>
              </w:rPr>
              <w:fldChar w:fldCharType="begin"/>
            </w:r>
            <w:r w:rsidR="008E487B">
              <w:rPr>
                <w:noProof/>
                <w:webHidden/>
              </w:rPr>
              <w:instrText xml:space="preserve"> PAGEREF _Toc332774785 \h </w:instrText>
            </w:r>
            <w:r w:rsidR="008E487B">
              <w:rPr>
                <w:noProof/>
                <w:webHidden/>
              </w:rPr>
            </w:r>
            <w:r w:rsidR="008E487B">
              <w:rPr>
                <w:noProof/>
                <w:webHidden/>
              </w:rPr>
              <w:fldChar w:fldCharType="separate"/>
            </w:r>
            <w:r w:rsidR="005A6268">
              <w:rPr>
                <w:noProof/>
                <w:webHidden/>
              </w:rPr>
              <w:t>35</w:t>
            </w:r>
            <w:r w:rsidR="008E487B">
              <w:rPr>
                <w:noProof/>
                <w:webHidden/>
              </w:rPr>
              <w:fldChar w:fldCharType="end"/>
            </w:r>
          </w:hyperlink>
        </w:p>
        <w:p w:rsidR="008E487B" w:rsidRDefault="00CB144F">
          <w:pPr>
            <w:pStyle w:val="TOC4"/>
            <w:tabs>
              <w:tab w:val="right" w:leader="dot" w:pos="8778"/>
            </w:tabs>
            <w:rPr>
              <w:noProof/>
              <w:lang w:eastAsia="ja-JP"/>
            </w:rPr>
          </w:pPr>
          <w:hyperlink w:anchor="_Toc332774786" w:history="1">
            <w:r w:rsidR="008E487B" w:rsidRPr="00A55BBA">
              <w:rPr>
                <w:rStyle w:val="Hyperlink"/>
                <w:rFonts w:ascii="Times New Roman" w:hAnsi="Times New Roman" w:cs="Times New Roman"/>
                <w:noProof/>
              </w:rPr>
              <w:t>2.3.3 Report</w:t>
            </w:r>
            <w:r w:rsidR="008E487B">
              <w:rPr>
                <w:noProof/>
                <w:webHidden/>
              </w:rPr>
              <w:tab/>
            </w:r>
            <w:r w:rsidR="008E487B">
              <w:rPr>
                <w:noProof/>
                <w:webHidden/>
              </w:rPr>
              <w:fldChar w:fldCharType="begin"/>
            </w:r>
            <w:r w:rsidR="008E487B">
              <w:rPr>
                <w:noProof/>
                <w:webHidden/>
              </w:rPr>
              <w:instrText xml:space="preserve"> PAGEREF _Toc332774786 \h </w:instrText>
            </w:r>
            <w:r w:rsidR="008E487B">
              <w:rPr>
                <w:noProof/>
                <w:webHidden/>
              </w:rPr>
            </w:r>
            <w:r w:rsidR="008E487B">
              <w:rPr>
                <w:noProof/>
                <w:webHidden/>
              </w:rPr>
              <w:fldChar w:fldCharType="separate"/>
            </w:r>
            <w:r w:rsidR="005A6268">
              <w:rPr>
                <w:noProof/>
                <w:webHidden/>
              </w:rPr>
              <w:t>36</w:t>
            </w:r>
            <w:r w:rsidR="008E487B">
              <w:rPr>
                <w:noProof/>
                <w:webHidden/>
              </w:rPr>
              <w:fldChar w:fldCharType="end"/>
            </w:r>
          </w:hyperlink>
        </w:p>
        <w:p w:rsidR="008E487B" w:rsidRDefault="00CB144F">
          <w:pPr>
            <w:pStyle w:val="TOC4"/>
            <w:tabs>
              <w:tab w:val="right" w:leader="dot" w:pos="8778"/>
            </w:tabs>
            <w:rPr>
              <w:noProof/>
              <w:lang w:eastAsia="ja-JP"/>
            </w:rPr>
          </w:pPr>
          <w:hyperlink w:anchor="_Toc332774787" w:history="1">
            <w:r w:rsidR="008E487B" w:rsidRPr="00A55BBA">
              <w:rPr>
                <w:rStyle w:val="Hyperlink"/>
                <w:rFonts w:ascii="Times New Roman" w:hAnsi="Times New Roman" w:cs="Times New Roman"/>
                <w:noProof/>
              </w:rPr>
              <w:t>2.3.4 Project Eye</w:t>
            </w:r>
            <w:r w:rsidR="008E487B">
              <w:rPr>
                <w:noProof/>
                <w:webHidden/>
              </w:rPr>
              <w:tab/>
            </w:r>
            <w:r w:rsidR="008E487B">
              <w:rPr>
                <w:noProof/>
                <w:webHidden/>
              </w:rPr>
              <w:fldChar w:fldCharType="begin"/>
            </w:r>
            <w:r w:rsidR="008E487B">
              <w:rPr>
                <w:noProof/>
                <w:webHidden/>
              </w:rPr>
              <w:instrText xml:space="preserve"> PAGEREF _Toc332774787 \h </w:instrText>
            </w:r>
            <w:r w:rsidR="008E487B">
              <w:rPr>
                <w:noProof/>
                <w:webHidden/>
              </w:rPr>
            </w:r>
            <w:r w:rsidR="008E487B">
              <w:rPr>
                <w:noProof/>
                <w:webHidden/>
              </w:rPr>
              <w:fldChar w:fldCharType="separate"/>
            </w:r>
            <w:r w:rsidR="005A6268">
              <w:rPr>
                <w:noProof/>
                <w:webHidden/>
              </w:rPr>
              <w:t>36</w:t>
            </w:r>
            <w:r w:rsidR="008E487B">
              <w:rPr>
                <w:noProof/>
                <w:webHidden/>
              </w:rPr>
              <w:fldChar w:fldCharType="end"/>
            </w:r>
          </w:hyperlink>
        </w:p>
        <w:p w:rsidR="008E487B" w:rsidRDefault="00CB144F">
          <w:pPr>
            <w:pStyle w:val="TOC4"/>
            <w:tabs>
              <w:tab w:val="right" w:leader="dot" w:pos="8778"/>
            </w:tabs>
            <w:rPr>
              <w:noProof/>
              <w:lang w:eastAsia="ja-JP"/>
            </w:rPr>
          </w:pPr>
          <w:hyperlink w:anchor="_Toc332774788" w:history="1">
            <w:r w:rsidR="008E487B" w:rsidRPr="00A55BBA">
              <w:rPr>
                <w:rStyle w:val="Hyperlink"/>
                <w:rFonts w:ascii="Times New Roman" w:hAnsi="Times New Roman" w:cs="Times New Roman"/>
                <w:noProof/>
              </w:rPr>
              <w:t>2.3.5 Timesheet</w:t>
            </w:r>
            <w:r w:rsidR="008E487B">
              <w:rPr>
                <w:noProof/>
                <w:webHidden/>
              </w:rPr>
              <w:tab/>
            </w:r>
            <w:r w:rsidR="008E487B">
              <w:rPr>
                <w:noProof/>
                <w:webHidden/>
              </w:rPr>
              <w:fldChar w:fldCharType="begin"/>
            </w:r>
            <w:r w:rsidR="008E487B">
              <w:rPr>
                <w:noProof/>
                <w:webHidden/>
              </w:rPr>
              <w:instrText xml:space="preserve"> PAGEREF _Toc332774788 \h </w:instrText>
            </w:r>
            <w:r w:rsidR="008E487B">
              <w:rPr>
                <w:noProof/>
                <w:webHidden/>
              </w:rPr>
            </w:r>
            <w:r w:rsidR="008E487B">
              <w:rPr>
                <w:noProof/>
                <w:webHidden/>
              </w:rPr>
              <w:fldChar w:fldCharType="separate"/>
            </w:r>
            <w:r w:rsidR="005A6268">
              <w:rPr>
                <w:noProof/>
                <w:webHidden/>
              </w:rPr>
              <w:t>37</w:t>
            </w:r>
            <w:r w:rsidR="008E487B">
              <w:rPr>
                <w:noProof/>
                <w:webHidden/>
              </w:rPr>
              <w:fldChar w:fldCharType="end"/>
            </w:r>
          </w:hyperlink>
        </w:p>
        <w:p w:rsidR="008E487B" w:rsidRDefault="00CB144F">
          <w:pPr>
            <w:pStyle w:val="TOC4"/>
            <w:tabs>
              <w:tab w:val="right" w:leader="dot" w:pos="8778"/>
            </w:tabs>
            <w:rPr>
              <w:noProof/>
              <w:lang w:eastAsia="ja-JP"/>
            </w:rPr>
          </w:pPr>
          <w:hyperlink w:anchor="_Toc332774789" w:history="1">
            <w:r w:rsidR="008E487B" w:rsidRPr="00A55BBA">
              <w:rPr>
                <w:rStyle w:val="Hyperlink"/>
                <w:rFonts w:ascii="Times New Roman" w:hAnsi="Times New Roman" w:cs="Times New Roman"/>
                <w:noProof/>
              </w:rPr>
              <w:t>2.3.6 DMS</w:t>
            </w:r>
            <w:r w:rsidR="008E487B">
              <w:rPr>
                <w:noProof/>
                <w:webHidden/>
              </w:rPr>
              <w:tab/>
            </w:r>
            <w:r w:rsidR="008E487B">
              <w:rPr>
                <w:noProof/>
                <w:webHidden/>
              </w:rPr>
              <w:fldChar w:fldCharType="begin"/>
            </w:r>
            <w:r w:rsidR="008E487B">
              <w:rPr>
                <w:noProof/>
                <w:webHidden/>
              </w:rPr>
              <w:instrText xml:space="preserve"> PAGEREF _Toc332774789 \h </w:instrText>
            </w:r>
            <w:r w:rsidR="008E487B">
              <w:rPr>
                <w:noProof/>
                <w:webHidden/>
              </w:rPr>
            </w:r>
            <w:r w:rsidR="008E487B">
              <w:rPr>
                <w:noProof/>
                <w:webHidden/>
              </w:rPr>
              <w:fldChar w:fldCharType="separate"/>
            </w:r>
            <w:r w:rsidR="005A6268">
              <w:rPr>
                <w:noProof/>
                <w:webHidden/>
              </w:rPr>
              <w:t>37</w:t>
            </w:r>
            <w:r w:rsidR="008E487B">
              <w:rPr>
                <w:noProof/>
                <w:webHidden/>
              </w:rPr>
              <w:fldChar w:fldCharType="end"/>
            </w:r>
          </w:hyperlink>
        </w:p>
        <w:p w:rsidR="008E487B" w:rsidRDefault="00CB144F">
          <w:pPr>
            <w:pStyle w:val="TOC4"/>
            <w:tabs>
              <w:tab w:val="right" w:leader="dot" w:pos="8778"/>
            </w:tabs>
            <w:rPr>
              <w:noProof/>
              <w:lang w:eastAsia="ja-JP"/>
            </w:rPr>
          </w:pPr>
          <w:hyperlink w:anchor="_Toc332774790" w:history="1">
            <w:r w:rsidR="008E487B" w:rsidRPr="00A55BBA">
              <w:rPr>
                <w:rStyle w:val="Hyperlink"/>
                <w:rFonts w:ascii="Times New Roman" w:hAnsi="Times New Roman" w:cs="Times New Roman"/>
                <w:noProof/>
              </w:rPr>
              <w:t>2.3.7 Admin</w:t>
            </w:r>
            <w:r w:rsidR="008E487B">
              <w:rPr>
                <w:noProof/>
                <w:webHidden/>
              </w:rPr>
              <w:tab/>
            </w:r>
            <w:r w:rsidR="008E487B">
              <w:rPr>
                <w:noProof/>
                <w:webHidden/>
              </w:rPr>
              <w:fldChar w:fldCharType="begin"/>
            </w:r>
            <w:r w:rsidR="008E487B">
              <w:rPr>
                <w:noProof/>
                <w:webHidden/>
              </w:rPr>
              <w:instrText xml:space="preserve"> PAGEREF _Toc332774790 \h </w:instrText>
            </w:r>
            <w:r w:rsidR="008E487B">
              <w:rPr>
                <w:noProof/>
                <w:webHidden/>
              </w:rPr>
            </w:r>
            <w:r w:rsidR="008E487B">
              <w:rPr>
                <w:noProof/>
                <w:webHidden/>
              </w:rPr>
              <w:fldChar w:fldCharType="separate"/>
            </w:r>
            <w:r w:rsidR="005A6268">
              <w:rPr>
                <w:noProof/>
                <w:webHidden/>
              </w:rPr>
              <w:t>38</w:t>
            </w:r>
            <w:r w:rsidR="008E487B">
              <w:rPr>
                <w:noProof/>
                <w:webHidden/>
              </w:rPr>
              <w:fldChar w:fldCharType="end"/>
            </w:r>
          </w:hyperlink>
        </w:p>
        <w:p w:rsidR="008E487B" w:rsidRDefault="00CB144F">
          <w:pPr>
            <w:pStyle w:val="TOC4"/>
            <w:tabs>
              <w:tab w:val="right" w:leader="dot" w:pos="8778"/>
            </w:tabs>
            <w:rPr>
              <w:noProof/>
              <w:lang w:eastAsia="ja-JP"/>
            </w:rPr>
          </w:pPr>
          <w:hyperlink w:anchor="_Toc332774791" w:history="1">
            <w:r w:rsidR="008E487B" w:rsidRPr="00A55BBA">
              <w:rPr>
                <w:rStyle w:val="Hyperlink"/>
                <w:rFonts w:ascii="Times New Roman" w:hAnsi="Times New Roman" w:cs="Times New Roman"/>
                <w:noProof/>
              </w:rPr>
              <w:t>2.3.8 Requirements</w:t>
            </w:r>
            <w:r w:rsidR="008E487B">
              <w:rPr>
                <w:noProof/>
                <w:webHidden/>
              </w:rPr>
              <w:tab/>
            </w:r>
            <w:r w:rsidR="008E487B">
              <w:rPr>
                <w:noProof/>
                <w:webHidden/>
              </w:rPr>
              <w:fldChar w:fldCharType="begin"/>
            </w:r>
            <w:r w:rsidR="008E487B">
              <w:rPr>
                <w:noProof/>
                <w:webHidden/>
              </w:rPr>
              <w:instrText xml:space="preserve"> PAGEREF _Toc332774791 \h </w:instrText>
            </w:r>
            <w:r w:rsidR="008E487B">
              <w:rPr>
                <w:noProof/>
                <w:webHidden/>
              </w:rPr>
            </w:r>
            <w:r w:rsidR="008E487B">
              <w:rPr>
                <w:noProof/>
                <w:webHidden/>
              </w:rPr>
              <w:fldChar w:fldCharType="separate"/>
            </w:r>
            <w:r w:rsidR="005A6268">
              <w:rPr>
                <w:noProof/>
                <w:webHidden/>
              </w:rPr>
              <w:t>38</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4792" w:history="1">
            <w:r w:rsidR="008E487B" w:rsidRPr="00A55BBA">
              <w:rPr>
                <w:rStyle w:val="Hyperlink"/>
                <w:rFonts w:ascii="Times New Roman" w:hAnsi="Times New Roman" w:cs="Times New Roman"/>
                <w:noProof/>
              </w:rPr>
              <w:t>2.4 Use case model</w:t>
            </w:r>
            <w:r w:rsidR="008E487B">
              <w:rPr>
                <w:noProof/>
                <w:webHidden/>
              </w:rPr>
              <w:tab/>
            </w:r>
            <w:r w:rsidR="008E487B">
              <w:rPr>
                <w:noProof/>
                <w:webHidden/>
              </w:rPr>
              <w:fldChar w:fldCharType="begin"/>
            </w:r>
            <w:r w:rsidR="008E487B">
              <w:rPr>
                <w:noProof/>
                <w:webHidden/>
              </w:rPr>
              <w:instrText xml:space="preserve"> PAGEREF _Toc332774792 \h </w:instrText>
            </w:r>
            <w:r w:rsidR="008E487B">
              <w:rPr>
                <w:noProof/>
                <w:webHidden/>
              </w:rPr>
            </w:r>
            <w:r w:rsidR="008E487B">
              <w:rPr>
                <w:noProof/>
                <w:webHidden/>
              </w:rPr>
              <w:fldChar w:fldCharType="separate"/>
            </w:r>
            <w:r w:rsidR="005A6268">
              <w:rPr>
                <w:noProof/>
                <w:webHidden/>
              </w:rPr>
              <w:t>38</w:t>
            </w:r>
            <w:r w:rsidR="008E487B">
              <w:rPr>
                <w:noProof/>
                <w:webHidden/>
              </w:rPr>
              <w:fldChar w:fldCharType="end"/>
            </w:r>
          </w:hyperlink>
        </w:p>
        <w:p w:rsidR="008E487B" w:rsidRDefault="00CB144F">
          <w:pPr>
            <w:pStyle w:val="TOC4"/>
            <w:tabs>
              <w:tab w:val="right" w:leader="dot" w:pos="8778"/>
            </w:tabs>
            <w:rPr>
              <w:noProof/>
              <w:lang w:eastAsia="ja-JP"/>
            </w:rPr>
          </w:pPr>
          <w:hyperlink w:anchor="_Toc332774793" w:history="1">
            <w:r w:rsidR="008E487B" w:rsidRPr="00A55BBA">
              <w:rPr>
                <w:rStyle w:val="Hyperlink"/>
                <w:rFonts w:ascii="Times New Roman" w:hAnsi="Times New Roman" w:cs="Times New Roman"/>
                <w:noProof/>
              </w:rPr>
              <w:t>2.4.1 General</w:t>
            </w:r>
            <w:r w:rsidR="008E487B">
              <w:rPr>
                <w:noProof/>
                <w:webHidden/>
              </w:rPr>
              <w:tab/>
            </w:r>
            <w:r w:rsidR="008E487B">
              <w:rPr>
                <w:noProof/>
                <w:webHidden/>
              </w:rPr>
              <w:fldChar w:fldCharType="begin"/>
            </w:r>
            <w:r w:rsidR="008E487B">
              <w:rPr>
                <w:noProof/>
                <w:webHidden/>
              </w:rPr>
              <w:instrText xml:space="preserve"> PAGEREF _Toc332774793 \h </w:instrText>
            </w:r>
            <w:r w:rsidR="008E487B">
              <w:rPr>
                <w:noProof/>
                <w:webHidden/>
              </w:rPr>
            </w:r>
            <w:r w:rsidR="008E487B">
              <w:rPr>
                <w:noProof/>
                <w:webHidden/>
              </w:rPr>
              <w:fldChar w:fldCharType="separate"/>
            </w:r>
            <w:r w:rsidR="005A6268">
              <w:rPr>
                <w:noProof/>
                <w:webHidden/>
              </w:rPr>
              <w:t>40</w:t>
            </w:r>
            <w:r w:rsidR="008E487B">
              <w:rPr>
                <w:noProof/>
                <w:webHidden/>
              </w:rPr>
              <w:fldChar w:fldCharType="end"/>
            </w:r>
          </w:hyperlink>
        </w:p>
        <w:p w:rsidR="008E487B" w:rsidRDefault="00CB144F">
          <w:pPr>
            <w:pStyle w:val="TOC4"/>
            <w:tabs>
              <w:tab w:val="right" w:leader="dot" w:pos="8778"/>
            </w:tabs>
            <w:rPr>
              <w:noProof/>
              <w:lang w:eastAsia="ja-JP"/>
            </w:rPr>
          </w:pPr>
          <w:hyperlink w:anchor="_Toc332774794" w:history="1">
            <w:r w:rsidR="008E487B" w:rsidRPr="00A55BBA">
              <w:rPr>
                <w:rStyle w:val="Hyperlink"/>
                <w:rFonts w:ascii="Times New Roman" w:hAnsi="Times New Roman" w:cs="Times New Roman"/>
                <w:noProof/>
                <w:snapToGrid w:val="0"/>
              </w:rPr>
              <w:t>2.4.2 Admin</w:t>
            </w:r>
            <w:r w:rsidR="008E487B">
              <w:rPr>
                <w:noProof/>
                <w:webHidden/>
              </w:rPr>
              <w:tab/>
            </w:r>
            <w:r w:rsidR="008E487B">
              <w:rPr>
                <w:noProof/>
                <w:webHidden/>
              </w:rPr>
              <w:fldChar w:fldCharType="begin"/>
            </w:r>
            <w:r w:rsidR="008E487B">
              <w:rPr>
                <w:noProof/>
                <w:webHidden/>
              </w:rPr>
              <w:instrText xml:space="preserve"> PAGEREF _Toc332774794 \h </w:instrText>
            </w:r>
            <w:r w:rsidR="008E487B">
              <w:rPr>
                <w:noProof/>
                <w:webHidden/>
              </w:rPr>
            </w:r>
            <w:r w:rsidR="008E487B">
              <w:rPr>
                <w:noProof/>
                <w:webHidden/>
              </w:rPr>
              <w:fldChar w:fldCharType="separate"/>
            </w:r>
            <w:r w:rsidR="005A6268">
              <w:rPr>
                <w:noProof/>
                <w:webHidden/>
              </w:rPr>
              <w:t>46</w:t>
            </w:r>
            <w:r w:rsidR="008E487B">
              <w:rPr>
                <w:noProof/>
                <w:webHidden/>
              </w:rPr>
              <w:fldChar w:fldCharType="end"/>
            </w:r>
          </w:hyperlink>
        </w:p>
        <w:p w:rsidR="008E487B" w:rsidRDefault="00CB144F">
          <w:pPr>
            <w:pStyle w:val="TOC4"/>
            <w:tabs>
              <w:tab w:val="right" w:leader="dot" w:pos="8778"/>
            </w:tabs>
            <w:rPr>
              <w:noProof/>
              <w:lang w:eastAsia="ja-JP"/>
            </w:rPr>
          </w:pPr>
          <w:hyperlink w:anchor="_Toc332774795" w:history="1">
            <w:r w:rsidR="008E487B" w:rsidRPr="00A55BBA">
              <w:rPr>
                <w:rStyle w:val="Hyperlink"/>
                <w:rFonts w:ascii="Times New Roman" w:hAnsi="Times New Roman" w:cs="Times New Roman"/>
                <w:noProof/>
                <w:snapToGrid w:val="0"/>
              </w:rPr>
              <w:t>2.4.3 Planner</w:t>
            </w:r>
            <w:r w:rsidR="008E487B">
              <w:rPr>
                <w:noProof/>
                <w:webHidden/>
              </w:rPr>
              <w:tab/>
            </w:r>
            <w:r w:rsidR="008E487B">
              <w:rPr>
                <w:noProof/>
                <w:webHidden/>
              </w:rPr>
              <w:fldChar w:fldCharType="begin"/>
            </w:r>
            <w:r w:rsidR="008E487B">
              <w:rPr>
                <w:noProof/>
                <w:webHidden/>
              </w:rPr>
              <w:instrText xml:space="preserve"> PAGEREF _Toc332774795 \h </w:instrText>
            </w:r>
            <w:r w:rsidR="008E487B">
              <w:rPr>
                <w:noProof/>
                <w:webHidden/>
              </w:rPr>
            </w:r>
            <w:r w:rsidR="008E487B">
              <w:rPr>
                <w:noProof/>
                <w:webHidden/>
              </w:rPr>
              <w:fldChar w:fldCharType="separate"/>
            </w:r>
            <w:r w:rsidR="005A6268">
              <w:rPr>
                <w:noProof/>
                <w:webHidden/>
              </w:rPr>
              <w:t>54</w:t>
            </w:r>
            <w:r w:rsidR="008E487B">
              <w:rPr>
                <w:noProof/>
                <w:webHidden/>
              </w:rPr>
              <w:fldChar w:fldCharType="end"/>
            </w:r>
          </w:hyperlink>
        </w:p>
        <w:p w:rsidR="008E487B" w:rsidRDefault="00CB144F">
          <w:pPr>
            <w:pStyle w:val="TOC4"/>
            <w:tabs>
              <w:tab w:val="right" w:leader="dot" w:pos="8778"/>
            </w:tabs>
            <w:rPr>
              <w:noProof/>
              <w:lang w:eastAsia="ja-JP"/>
            </w:rPr>
          </w:pPr>
          <w:hyperlink w:anchor="_Toc332774796" w:history="1">
            <w:r w:rsidR="008E487B" w:rsidRPr="00A55BBA">
              <w:rPr>
                <w:rStyle w:val="Hyperlink"/>
                <w:rFonts w:ascii="Times New Roman" w:hAnsi="Times New Roman" w:cs="Times New Roman"/>
                <w:noProof/>
                <w:snapToGrid w:val="0"/>
              </w:rPr>
              <w:t>2.4.4 Project Eye</w:t>
            </w:r>
            <w:r w:rsidR="008E487B">
              <w:rPr>
                <w:noProof/>
                <w:webHidden/>
              </w:rPr>
              <w:tab/>
            </w:r>
            <w:r w:rsidR="008E487B">
              <w:rPr>
                <w:noProof/>
                <w:webHidden/>
              </w:rPr>
              <w:fldChar w:fldCharType="begin"/>
            </w:r>
            <w:r w:rsidR="008E487B">
              <w:rPr>
                <w:noProof/>
                <w:webHidden/>
              </w:rPr>
              <w:instrText xml:space="preserve"> PAGEREF _Toc332774796 \h </w:instrText>
            </w:r>
            <w:r w:rsidR="008E487B">
              <w:rPr>
                <w:noProof/>
                <w:webHidden/>
              </w:rPr>
            </w:r>
            <w:r w:rsidR="008E487B">
              <w:rPr>
                <w:noProof/>
                <w:webHidden/>
              </w:rPr>
              <w:fldChar w:fldCharType="separate"/>
            </w:r>
            <w:r w:rsidR="005A6268">
              <w:rPr>
                <w:noProof/>
                <w:webHidden/>
              </w:rPr>
              <w:t>59</w:t>
            </w:r>
            <w:r w:rsidR="008E487B">
              <w:rPr>
                <w:noProof/>
                <w:webHidden/>
              </w:rPr>
              <w:fldChar w:fldCharType="end"/>
            </w:r>
          </w:hyperlink>
        </w:p>
        <w:p w:rsidR="008E487B" w:rsidRDefault="00CB144F">
          <w:pPr>
            <w:pStyle w:val="TOC4"/>
            <w:tabs>
              <w:tab w:val="right" w:leader="dot" w:pos="8778"/>
            </w:tabs>
            <w:rPr>
              <w:noProof/>
              <w:lang w:eastAsia="ja-JP"/>
            </w:rPr>
          </w:pPr>
          <w:hyperlink w:anchor="_Toc332774797" w:history="1">
            <w:r w:rsidR="008E487B" w:rsidRPr="00A55BBA">
              <w:rPr>
                <w:rStyle w:val="Hyperlink"/>
                <w:rFonts w:ascii="Times New Roman" w:hAnsi="Times New Roman" w:cs="Times New Roman"/>
                <w:noProof/>
              </w:rPr>
              <w:t>2.4.5 Change Budget</w:t>
            </w:r>
            <w:r w:rsidR="008E487B">
              <w:rPr>
                <w:noProof/>
                <w:webHidden/>
              </w:rPr>
              <w:tab/>
            </w:r>
            <w:r w:rsidR="008E487B">
              <w:rPr>
                <w:noProof/>
                <w:webHidden/>
              </w:rPr>
              <w:fldChar w:fldCharType="begin"/>
            </w:r>
            <w:r w:rsidR="008E487B">
              <w:rPr>
                <w:noProof/>
                <w:webHidden/>
              </w:rPr>
              <w:instrText xml:space="preserve"> PAGEREF _Toc332774797 \h </w:instrText>
            </w:r>
            <w:r w:rsidR="008E487B">
              <w:rPr>
                <w:noProof/>
                <w:webHidden/>
              </w:rPr>
            </w:r>
            <w:r w:rsidR="008E487B">
              <w:rPr>
                <w:noProof/>
                <w:webHidden/>
              </w:rPr>
              <w:fldChar w:fldCharType="separate"/>
            </w:r>
            <w:r w:rsidR="005A6268">
              <w:rPr>
                <w:noProof/>
                <w:webHidden/>
              </w:rPr>
              <w:t>63</w:t>
            </w:r>
            <w:r w:rsidR="008E487B">
              <w:rPr>
                <w:noProof/>
                <w:webHidden/>
              </w:rPr>
              <w:fldChar w:fldCharType="end"/>
            </w:r>
          </w:hyperlink>
        </w:p>
        <w:p w:rsidR="008E487B" w:rsidRDefault="00CB144F">
          <w:pPr>
            <w:pStyle w:val="TOC4"/>
            <w:tabs>
              <w:tab w:val="right" w:leader="dot" w:pos="8778"/>
            </w:tabs>
            <w:rPr>
              <w:noProof/>
              <w:lang w:eastAsia="ja-JP"/>
            </w:rPr>
          </w:pPr>
          <w:hyperlink w:anchor="_Toc332774798" w:history="1">
            <w:r w:rsidR="008E487B" w:rsidRPr="00A55BBA">
              <w:rPr>
                <w:rStyle w:val="Hyperlink"/>
                <w:rFonts w:ascii="Times New Roman" w:hAnsi="Times New Roman" w:cs="Times New Roman"/>
                <w:noProof/>
              </w:rPr>
              <w:t>2.4.6 Add Expense</w:t>
            </w:r>
            <w:r w:rsidR="008E487B">
              <w:rPr>
                <w:noProof/>
                <w:webHidden/>
              </w:rPr>
              <w:tab/>
            </w:r>
            <w:r w:rsidR="008E487B">
              <w:rPr>
                <w:noProof/>
                <w:webHidden/>
              </w:rPr>
              <w:fldChar w:fldCharType="begin"/>
            </w:r>
            <w:r w:rsidR="008E487B">
              <w:rPr>
                <w:noProof/>
                <w:webHidden/>
              </w:rPr>
              <w:instrText xml:space="preserve"> PAGEREF _Toc332774798 \h </w:instrText>
            </w:r>
            <w:r w:rsidR="008E487B">
              <w:rPr>
                <w:noProof/>
                <w:webHidden/>
              </w:rPr>
            </w:r>
            <w:r w:rsidR="008E487B">
              <w:rPr>
                <w:noProof/>
                <w:webHidden/>
              </w:rPr>
              <w:fldChar w:fldCharType="separate"/>
            </w:r>
            <w:r w:rsidR="005A6268">
              <w:rPr>
                <w:noProof/>
                <w:webHidden/>
              </w:rPr>
              <w:t>64</w:t>
            </w:r>
            <w:r w:rsidR="008E487B">
              <w:rPr>
                <w:noProof/>
                <w:webHidden/>
              </w:rPr>
              <w:fldChar w:fldCharType="end"/>
            </w:r>
          </w:hyperlink>
        </w:p>
        <w:p w:rsidR="008E487B" w:rsidRDefault="00CB144F">
          <w:pPr>
            <w:pStyle w:val="TOC4"/>
            <w:tabs>
              <w:tab w:val="right" w:leader="dot" w:pos="8778"/>
            </w:tabs>
            <w:rPr>
              <w:noProof/>
              <w:lang w:eastAsia="ja-JP"/>
            </w:rPr>
          </w:pPr>
          <w:hyperlink w:anchor="_Toc332774799" w:history="1">
            <w:r w:rsidR="008E487B" w:rsidRPr="00A55BBA">
              <w:rPr>
                <w:rStyle w:val="Hyperlink"/>
                <w:rFonts w:ascii="Times New Roman" w:hAnsi="Times New Roman" w:cs="Times New Roman"/>
                <w:noProof/>
              </w:rPr>
              <w:t>2.4.7 Edit Expense</w:t>
            </w:r>
            <w:r w:rsidR="008E487B">
              <w:rPr>
                <w:noProof/>
                <w:webHidden/>
              </w:rPr>
              <w:tab/>
            </w:r>
            <w:r w:rsidR="008E487B">
              <w:rPr>
                <w:noProof/>
                <w:webHidden/>
              </w:rPr>
              <w:fldChar w:fldCharType="begin"/>
            </w:r>
            <w:r w:rsidR="008E487B">
              <w:rPr>
                <w:noProof/>
                <w:webHidden/>
              </w:rPr>
              <w:instrText xml:space="preserve"> PAGEREF _Toc332774799 \h </w:instrText>
            </w:r>
            <w:r w:rsidR="008E487B">
              <w:rPr>
                <w:noProof/>
                <w:webHidden/>
              </w:rPr>
            </w:r>
            <w:r w:rsidR="008E487B">
              <w:rPr>
                <w:noProof/>
                <w:webHidden/>
              </w:rPr>
              <w:fldChar w:fldCharType="separate"/>
            </w:r>
            <w:r w:rsidR="005A6268">
              <w:rPr>
                <w:noProof/>
                <w:webHidden/>
              </w:rPr>
              <w:t>65</w:t>
            </w:r>
            <w:r w:rsidR="008E487B">
              <w:rPr>
                <w:noProof/>
                <w:webHidden/>
              </w:rPr>
              <w:fldChar w:fldCharType="end"/>
            </w:r>
          </w:hyperlink>
        </w:p>
        <w:p w:rsidR="008E487B" w:rsidRDefault="00CB144F">
          <w:pPr>
            <w:pStyle w:val="TOC4"/>
            <w:tabs>
              <w:tab w:val="right" w:leader="dot" w:pos="8778"/>
            </w:tabs>
            <w:rPr>
              <w:noProof/>
              <w:lang w:eastAsia="ja-JP"/>
            </w:rPr>
          </w:pPr>
          <w:hyperlink w:anchor="_Toc332774800" w:history="1">
            <w:r w:rsidR="008E487B" w:rsidRPr="00A55BBA">
              <w:rPr>
                <w:rStyle w:val="Hyperlink"/>
                <w:rFonts w:ascii="Times New Roman" w:hAnsi="Times New Roman" w:cs="Times New Roman"/>
                <w:noProof/>
              </w:rPr>
              <w:t>2.4.8 Delete Expense</w:t>
            </w:r>
            <w:r w:rsidR="008E487B">
              <w:rPr>
                <w:noProof/>
                <w:webHidden/>
              </w:rPr>
              <w:tab/>
            </w:r>
            <w:r w:rsidR="008E487B">
              <w:rPr>
                <w:noProof/>
                <w:webHidden/>
              </w:rPr>
              <w:fldChar w:fldCharType="begin"/>
            </w:r>
            <w:r w:rsidR="008E487B">
              <w:rPr>
                <w:noProof/>
                <w:webHidden/>
              </w:rPr>
              <w:instrText xml:space="preserve"> PAGEREF _Toc332774800 \h </w:instrText>
            </w:r>
            <w:r w:rsidR="008E487B">
              <w:rPr>
                <w:noProof/>
                <w:webHidden/>
              </w:rPr>
            </w:r>
            <w:r w:rsidR="008E487B">
              <w:rPr>
                <w:noProof/>
                <w:webHidden/>
              </w:rPr>
              <w:fldChar w:fldCharType="separate"/>
            </w:r>
            <w:r w:rsidR="005A6268">
              <w:rPr>
                <w:noProof/>
                <w:webHidden/>
              </w:rPr>
              <w:t>65</w:t>
            </w:r>
            <w:r w:rsidR="008E487B">
              <w:rPr>
                <w:noProof/>
                <w:webHidden/>
              </w:rPr>
              <w:fldChar w:fldCharType="end"/>
            </w:r>
          </w:hyperlink>
        </w:p>
        <w:p w:rsidR="008E487B" w:rsidRDefault="00CB144F">
          <w:pPr>
            <w:pStyle w:val="TOC4"/>
            <w:tabs>
              <w:tab w:val="right" w:leader="dot" w:pos="8778"/>
            </w:tabs>
            <w:rPr>
              <w:noProof/>
              <w:lang w:eastAsia="ja-JP"/>
            </w:rPr>
          </w:pPr>
          <w:hyperlink w:anchor="_Toc332774801" w:history="1">
            <w:r w:rsidR="008E487B" w:rsidRPr="00A55BBA">
              <w:rPr>
                <w:rStyle w:val="Hyperlink"/>
                <w:rFonts w:ascii="Times New Roman" w:hAnsi="Times New Roman" w:cs="Times New Roman"/>
                <w:noProof/>
              </w:rPr>
              <w:t>2.4.9 Add Risk, Issue</w:t>
            </w:r>
            <w:r w:rsidR="008E487B">
              <w:rPr>
                <w:noProof/>
                <w:webHidden/>
              </w:rPr>
              <w:tab/>
            </w:r>
            <w:r w:rsidR="008E487B">
              <w:rPr>
                <w:noProof/>
                <w:webHidden/>
              </w:rPr>
              <w:fldChar w:fldCharType="begin"/>
            </w:r>
            <w:r w:rsidR="008E487B">
              <w:rPr>
                <w:noProof/>
                <w:webHidden/>
              </w:rPr>
              <w:instrText xml:space="preserve"> PAGEREF _Toc332774801 \h </w:instrText>
            </w:r>
            <w:r w:rsidR="008E487B">
              <w:rPr>
                <w:noProof/>
                <w:webHidden/>
              </w:rPr>
            </w:r>
            <w:r w:rsidR="008E487B">
              <w:rPr>
                <w:noProof/>
                <w:webHidden/>
              </w:rPr>
              <w:fldChar w:fldCharType="separate"/>
            </w:r>
            <w:r w:rsidR="005A6268">
              <w:rPr>
                <w:noProof/>
                <w:webHidden/>
              </w:rPr>
              <w:t>66</w:t>
            </w:r>
            <w:r w:rsidR="008E487B">
              <w:rPr>
                <w:noProof/>
                <w:webHidden/>
              </w:rPr>
              <w:fldChar w:fldCharType="end"/>
            </w:r>
          </w:hyperlink>
        </w:p>
        <w:p w:rsidR="008E487B" w:rsidRDefault="00CB144F">
          <w:pPr>
            <w:pStyle w:val="TOC4"/>
            <w:tabs>
              <w:tab w:val="right" w:leader="dot" w:pos="8778"/>
            </w:tabs>
            <w:rPr>
              <w:noProof/>
              <w:lang w:eastAsia="ja-JP"/>
            </w:rPr>
          </w:pPr>
          <w:hyperlink w:anchor="_Toc332774802" w:history="1">
            <w:r w:rsidR="008E487B" w:rsidRPr="00A55BBA">
              <w:rPr>
                <w:rStyle w:val="Hyperlink"/>
                <w:rFonts w:ascii="Times New Roman" w:hAnsi="Times New Roman" w:cs="Times New Roman"/>
                <w:noProof/>
              </w:rPr>
              <w:t>2.4.10 Edit Risk, Issue</w:t>
            </w:r>
            <w:r w:rsidR="008E487B">
              <w:rPr>
                <w:noProof/>
                <w:webHidden/>
              </w:rPr>
              <w:tab/>
            </w:r>
            <w:r w:rsidR="008E487B">
              <w:rPr>
                <w:noProof/>
                <w:webHidden/>
              </w:rPr>
              <w:fldChar w:fldCharType="begin"/>
            </w:r>
            <w:r w:rsidR="008E487B">
              <w:rPr>
                <w:noProof/>
                <w:webHidden/>
              </w:rPr>
              <w:instrText xml:space="preserve"> PAGEREF _Toc332774802 \h </w:instrText>
            </w:r>
            <w:r w:rsidR="008E487B">
              <w:rPr>
                <w:noProof/>
                <w:webHidden/>
              </w:rPr>
            </w:r>
            <w:r w:rsidR="008E487B">
              <w:rPr>
                <w:noProof/>
                <w:webHidden/>
              </w:rPr>
              <w:fldChar w:fldCharType="separate"/>
            </w:r>
            <w:r w:rsidR="005A6268">
              <w:rPr>
                <w:noProof/>
                <w:webHidden/>
              </w:rPr>
              <w:t>67</w:t>
            </w:r>
            <w:r w:rsidR="008E487B">
              <w:rPr>
                <w:noProof/>
                <w:webHidden/>
              </w:rPr>
              <w:fldChar w:fldCharType="end"/>
            </w:r>
          </w:hyperlink>
        </w:p>
        <w:p w:rsidR="008E487B" w:rsidRDefault="00CB144F">
          <w:pPr>
            <w:pStyle w:val="TOC4"/>
            <w:tabs>
              <w:tab w:val="right" w:leader="dot" w:pos="8778"/>
            </w:tabs>
            <w:rPr>
              <w:noProof/>
              <w:lang w:eastAsia="ja-JP"/>
            </w:rPr>
          </w:pPr>
          <w:hyperlink w:anchor="_Toc332774803" w:history="1">
            <w:r w:rsidR="008E487B" w:rsidRPr="00A55BBA">
              <w:rPr>
                <w:rStyle w:val="Hyperlink"/>
                <w:rFonts w:ascii="Times New Roman" w:hAnsi="Times New Roman" w:cs="Times New Roman"/>
                <w:noProof/>
              </w:rPr>
              <w:t>2.4.11 Delete Risk, Issue</w:t>
            </w:r>
            <w:r w:rsidR="008E487B">
              <w:rPr>
                <w:noProof/>
                <w:webHidden/>
              </w:rPr>
              <w:tab/>
            </w:r>
            <w:r w:rsidR="008E487B">
              <w:rPr>
                <w:noProof/>
                <w:webHidden/>
              </w:rPr>
              <w:fldChar w:fldCharType="begin"/>
            </w:r>
            <w:r w:rsidR="008E487B">
              <w:rPr>
                <w:noProof/>
                <w:webHidden/>
              </w:rPr>
              <w:instrText xml:space="preserve"> PAGEREF _Toc332774803 \h </w:instrText>
            </w:r>
            <w:r w:rsidR="008E487B">
              <w:rPr>
                <w:noProof/>
                <w:webHidden/>
              </w:rPr>
            </w:r>
            <w:r w:rsidR="008E487B">
              <w:rPr>
                <w:noProof/>
                <w:webHidden/>
              </w:rPr>
              <w:fldChar w:fldCharType="separate"/>
            </w:r>
            <w:r w:rsidR="005A6268">
              <w:rPr>
                <w:noProof/>
                <w:webHidden/>
              </w:rPr>
              <w:t>68</w:t>
            </w:r>
            <w:r w:rsidR="008E487B">
              <w:rPr>
                <w:noProof/>
                <w:webHidden/>
              </w:rPr>
              <w:fldChar w:fldCharType="end"/>
            </w:r>
          </w:hyperlink>
        </w:p>
        <w:p w:rsidR="008E487B" w:rsidRDefault="00CB144F">
          <w:pPr>
            <w:pStyle w:val="TOC4"/>
            <w:tabs>
              <w:tab w:val="right" w:leader="dot" w:pos="8778"/>
            </w:tabs>
            <w:rPr>
              <w:noProof/>
              <w:lang w:eastAsia="ja-JP"/>
            </w:rPr>
          </w:pPr>
          <w:hyperlink w:anchor="_Toc332774804" w:history="1">
            <w:r w:rsidR="008E487B" w:rsidRPr="00A55BBA">
              <w:rPr>
                <w:rStyle w:val="Hyperlink"/>
                <w:rFonts w:ascii="Times New Roman" w:hAnsi="Times New Roman" w:cs="Times New Roman"/>
                <w:noProof/>
              </w:rPr>
              <w:t>2.4.12 Add Change Request</w:t>
            </w:r>
            <w:r w:rsidR="008E487B">
              <w:rPr>
                <w:noProof/>
                <w:webHidden/>
              </w:rPr>
              <w:tab/>
            </w:r>
            <w:r w:rsidR="008E487B">
              <w:rPr>
                <w:noProof/>
                <w:webHidden/>
              </w:rPr>
              <w:fldChar w:fldCharType="begin"/>
            </w:r>
            <w:r w:rsidR="008E487B">
              <w:rPr>
                <w:noProof/>
                <w:webHidden/>
              </w:rPr>
              <w:instrText xml:space="preserve"> PAGEREF _Toc332774804 \h </w:instrText>
            </w:r>
            <w:r w:rsidR="008E487B">
              <w:rPr>
                <w:noProof/>
                <w:webHidden/>
              </w:rPr>
            </w:r>
            <w:r w:rsidR="008E487B">
              <w:rPr>
                <w:noProof/>
                <w:webHidden/>
              </w:rPr>
              <w:fldChar w:fldCharType="separate"/>
            </w:r>
            <w:r w:rsidR="005A6268">
              <w:rPr>
                <w:noProof/>
                <w:webHidden/>
              </w:rPr>
              <w:t>69</w:t>
            </w:r>
            <w:r w:rsidR="008E487B">
              <w:rPr>
                <w:noProof/>
                <w:webHidden/>
              </w:rPr>
              <w:fldChar w:fldCharType="end"/>
            </w:r>
          </w:hyperlink>
        </w:p>
        <w:p w:rsidR="008E487B" w:rsidRDefault="00CB144F">
          <w:pPr>
            <w:pStyle w:val="TOC4"/>
            <w:tabs>
              <w:tab w:val="right" w:leader="dot" w:pos="8778"/>
            </w:tabs>
            <w:rPr>
              <w:noProof/>
              <w:lang w:eastAsia="ja-JP"/>
            </w:rPr>
          </w:pPr>
          <w:hyperlink w:anchor="_Toc332774805" w:history="1">
            <w:r w:rsidR="008E487B" w:rsidRPr="00A55BBA">
              <w:rPr>
                <w:rStyle w:val="Hyperlink"/>
                <w:rFonts w:ascii="Times New Roman" w:hAnsi="Times New Roman" w:cs="Times New Roman"/>
                <w:noProof/>
              </w:rPr>
              <w:t>2.4.13 Edit Change Request</w:t>
            </w:r>
            <w:r w:rsidR="008E487B">
              <w:rPr>
                <w:noProof/>
                <w:webHidden/>
              </w:rPr>
              <w:tab/>
            </w:r>
            <w:r w:rsidR="008E487B">
              <w:rPr>
                <w:noProof/>
                <w:webHidden/>
              </w:rPr>
              <w:fldChar w:fldCharType="begin"/>
            </w:r>
            <w:r w:rsidR="008E487B">
              <w:rPr>
                <w:noProof/>
                <w:webHidden/>
              </w:rPr>
              <w:instrText xml:space="preserve"> PAGEREF _Toc332774805 \h </w:instrText>
            </w:r>
            <w:r w:rsidR="008E487B">
              <w:rPr>
                <w:noProof/>
                <w:webHidden/>
              </w:rPr>
            </w:r>
            <w:r w:rsidR="008E487B">
              <w:rPr>
                <w:noProof/>
                <w:webHidden/>
              </w:rPr>
              <w:fldChar w:fldCharType="separate"/>
            </w:r>
            <w:r w:rsidR="005A6268">
              <w:rPr>
                <w:noProof/>
                <w:webHidden/>
              </w:rPr>
              <w:t>70</w:t>
            </w:r>
            <w:r w:rsidR="008E487B">
              <w:rPr>
                <w:noProof/>
                <w:webHidden/>
              </w:rPr>
              <w:fldChar w:fldCharType="end"/>
            </w:r>
          </w:hyperlink>
        </w:p>
        <w:p w:rsidR="008E487B" w:rsidRDefault="00CB144F">
          <w:pPr>
            <w:pStyle w:val="TOC4"/>
            <w:tabs>
              <w:tab w:val="right" w:leader="dot" w:pos="8778"/>
            </w:tabs>
            <w:rPr>
              <w:noProof/>
              <w:lang w:eastAsia="ja-JP"/>
            </w:rPr>
          </w:pPr>
          <w:hyperlink w:anchor="_Toc332774806" w:history="1">
            <w:r w:rsidR="008E487B" w:rsidRPr="00A55BBA">
              <w:rPr>
                <w:rStyle w:val="Hyperlink"/>
                <w:rFonts w:ascii="Times New Roman" w:hAnsi="Times New Roman" w:cs="Times New Roman"/>
                <w:noProof/>
              </w:rPr>
              <w:t>2.4.14 Delete Change Request</w:t>
            </w:r>
            <w:r w:rsidR="008E487B">
              <w:rPr>
                <w:noProof/>
                <w:webHidden/>
              </w:rPr>
              <w:tab/>
            </w:r>
            <w:r w:rsidR="008E487B">
              <w:rPr>
                <w:noProof/>
                <w:webHidden/>
              </w:rPr>
              <w:fldChar w:fldCharType="begin"/>
            </w:r>
            <w:r w:rsidR="008E487B">
              <w:rPr>
                <w:noProof/>
                <w:webHidden/>
              </w:rPr>
              <w:instrText xml:space="preserve"> PAGEREF _Toc332774806 \h </w:instrText>
            </w:r>
            <w:r w:rsidR="008E487B">
              <w:rPr>
                <w:noProof/>
                <w:webHidden/>
              </w:rPr>
            </w:r>
            <w:r w:rsidR="008E487B">
              <w:rPr>
                <w:noProof/>
                <w:webHidden/>
              </w:rPr>
              <w:fldChar w:fldCharType="separate"/>
            </w:r>
            <w:r w:rsidR="005A6268">
              <w:rPr>
                <w:noProof/>
                <w:webHidden/>
              </w:rPr>
              <w:t>70</w:t>
            </w:r>
            <w:r w:rsidR="008E487B">
              <w:rPr>
                <w:noProof/>
                <w:webHidden/>
              </w:rPr>
              <w:fldChar w:fldCharType="end"/>
            </w:r>
          </w:hyperlink>
        </w:p>
        <w:p w:rsidR="008E487B" w:rsidRDefault="00CB144F">
          <w:pPr>
            <w:pStyle w:val="TOC4"/>
            <w:tabs>
              <w:tab w:val="right" w:leader="dot" w:pos="8778"/>
            </w:tabs>
            <w:rPr>
              <w:noProof/>
              <w:lang w:eastAsia="ja-JP"/>
            </w:rPr>
          </w:pPr>
          <w:hyperlink w:anchor="_Toc332774807" w:history="1">
            <w:r w:rsidR="008E487B" w:rsidRPr="00A55BBA">
              <w:rPr>
                <w:rStyle w:val="Hyperlink"/>
                <w:rFonts w:ascii="Times New Roman" w:hAnsi="Times New Roman" w:cs="Times New Roman"/>
                <w:noProof/>
              </w:rPr>
              <w:t>2.4.15 Add Product</w:t>
            </w:r>
            <w:r w:rsidR="008E487B">
              <w:rPr>
                <w:noProof/>
                <w:webHidden/>
              </w:rPr>
              <w:tab/>
            </w:r>
            <w:r w:rsidR="008E487B">
              <w:rPr>
                <w:noProof/>
                <w:webHidden/>
              </w:rPr>
              <w:fldChar w:fldCharType="begin"/>
            </w:r>
            <w:r w:rsidR="008E487B">
              <w:rPr>
                <w:noProof/>
                <w:webHidden/>
              </w:rPr>
              <w:instrText xml:space="preserve"> PAGEREF _Toc332774807 \h </w:instrText>
            </w:r>
            <w:r w:rsidR="008E487B">
              <w:rPr>
                <w:noProof/>
                <w:webHidden/>
              </w:rPr>
            </w:r>
            <w:r w:rsidR="008E487B">
              <w:rPr>
                <w:noProof/>
                <w:webHidden/>
              </w:rPr>
              <w:fldChar w:fldCharType="separate"/>
            </w:r>
            <w:r w:rsidR="005A6268">
              <w:rPr>
                <w:noProof/>
                <w:webHidden/>
              </w:rPr>
              <w:t>71</w:t>
            </w:r>
            <w:r w:rsidR="008E487B">
              <w:rPr>
                <w:noProof/>
                <w:webHidden/>
              </w:rPr>
              <w:fldChar w:fldCharType="end"/>
            </w:r>
          </w:hyperlink>
        </w:p>
        <w:p w:rsidR="008E487B" w:rsidRDefault="00CB144F">
          <w:pPr>
            <w:pStyle w:val="TOC4"/>
            <w:tabs>
              <w:tab w:val="right" w:leader="dot" w:pos="8778"/>
            </w:tabs>
            <w:rPr>
              <w:noProof/>
              <w:lang w:eastAsia="ja-JP"/>
            </w:rPr>
          </w:pPr>
          <w:hyperlink w:anchor="_Toc332774808" w:history="1">
            <w:r w:rsidR="008E487B" w:rsidRPr="00A55BBA">
              <w:rPr>
                <w:rStyle w:val="Hyperlink"/>
                <w:rFonts w:ascii="Times New Roman" w:hAnsi="Times New Roman" w:cs="Times New Roman"/>
                <w:noProof/>
              </w:rPr>
              <w:t>2.4.16 Edit Product</w:t>
            </w:r>
            <w:r w:rsidR="008E487B">
              <w:rPr>
                <w:noProof/>
                <w:webHidden/>
              </w:rPr>
              <w:tab/>
            </w:r>
            <w:r w:rsidR="008E487B">
              <w:rPr>
                <w:noProof/>
                <w:webHidden/>
              </w:rPr>
              <w:fldChar w:fldCharType="begin"/>
            </w:r>
            <w:r w:rsidR="008E487B">
              <w:rPr>
                <w:noProof/>
                <w:webHidden/>
              </w:rPr>
              <w:instrText xml:space="preserve"> PAGEREF _Toc332774808 \h </w:instrText>
            </w:r>
            <w:r w:rsidR="008E487B">
              <w:rPr>
                <w:noProof/>
                <w:webHidden/>
              </w:rPr>
            </w:r>
            <w:r w:rsidR="008E487B">
              <w:rPr>
                <w:noProof/>
                <w:webHidden/>
              </w:rPr>
              <w:fldChar w:fldCharType="separate"/>
            </w:r>
            <w:r w:rsidR="005A6268">
              <w:rPr>
                <w:noProof/>
                <w:webHidden/>
              </w:rPr>
              <w:t>72</w:t>
            </w:r>
            <w:r w:rsidR="008E487B">
              <w:rPr>
                <w:noProof/>
                <w:webHidden/>
              </w:rPr>
              <w:fldChar w:fldCharType="end"/>
            </w:r>
          </w:hyperlink>
        </w:p>
        <w:p w:rsidR="008E487B" w:rsidRDefault="00CB144F">
          <w:pPr>
            <w:pStyle w:val="TOC4"/>
            <w:tabs>
              <w:tab w:val="right" w:leader="dot" w:pos="8778"/>
            </w:tabs>
            <w:rPr>
              <w:noProof/>
              <w:lang w:eastAsia="ja-JP"/>
            </w:rPr>
          </w:pPr>
          <w:hyperlink w:anchor="_Toc332774809" w:history="1">
            <w:r w:rsidR="008E487B" w:rsidRPr="00A55BBA">
              <w:rPr>
                <w:rStyle w:val="Hyperlink"/>
                <w:rFonts w:ascii="Times New Roman" w:hAnsi="Times New Roman" w:cs="Times New Roman"/>
                <w:noProof/>
              </w:rPr>
              <w:t>2.4.17 Delete Product</w:t>
            </w:r>
            <w:r w:rsidR="008E487B">
              <w:rPr>
                <w:noProof/>
                <w:webHidden/>
              </w:rPr>
              <w:tab/>
            </w:r>
            <w:r w:rsidR="008E487B">
              <w:rPr>
                <w:noProof/>
                <w:webHidden/>
              </w:rPr>
              <w:fldChar w:fldCharType="begin"/>
            </w:r>
            <w:r w:rsidR="008E487B">
              <w:rPr>
                <w:noProof/>
                <w:webHidden/>
              </w:rPr>
              <w:instrText xml:space="preserve"> PAGEREF _Toc332774809 \h </w:instrText>
            </w:r>
            <w:r w:rsidR="008E487B">
              <w:rPr>
                <w:noProof/>
                <w:webHidden/>
              </w:rPr>
            </w:r>
            <w:r w:rsidR="008E487B">
              <w:rPr>
                <w:noProof/>
                <w:webHidden/>
              </w:rPr>
              <w:fldChar w:fldCharType="separate"/>
            </w:r>
            <w:r w:rsidR="005A6268">
              <w:rPr>
                <w:noProof/>
                <w:webHidden/>
              </w:rPr>
              <w:t>73</w:t>
            </w:r>
            <w:r w:rsidR="008E487B">
              <w:rPr>
                <w:noProof/>
                <w:webHidden/>
              </w:rPr>
              <w:fldChar w:fldCharType="end"/>
            </w:r>
          </w:hyperlink>
        </w:p>
        <w:p w:rsidR="008E487B" w:rsidRDefault="00CB144F">
          <w:pPr>
            <w:pStyle w:val="TOC4"/>
            <w:tabs>
              <w:tab w:val="right" w:leader="dot" w:pos="8778"/>
            </w:tabs>
            <w:rPr>
              <w:noProof/>
              <w:lang w:eastAsia="ja-JP"/>
            </w:rPr>
          </w:pPr>
          <w:hyperlink w:anchor="_Toc332774810" w:history="1">
            <w:r w:rsidR="008E487B" w:rsidRPr="00A55BBA">
              <w:rPr>
                <w:rStyle w:val="Hyperlink"/>
                <w:rFonts w:ascii="Times New Roman" w:hAnsi="Times New Roman" w:cs="Times New Roman"/>
                <w:noProof/>
              </w:rPr>
              <w:t>2.4.18 Add Stage</w:t>
            </w:r>
            <w:r w:rsidR="008E487B">
              <w:rPr>
                <w:noProof/>
                <w:webHidden/>
              </w:rPr>
              <w:tab/>
            </w:r>
            <w:r w:rsidR="008E487B">
              <w:rPr>
                <w:noProof/>
                <w:webHidden/>
              </w:rPr>
              <w:fldChar w:fldCharType="begin"/>
            </w:r>
            <w:r w:rsidR="008E487B">
              <w:rPr>
                <w:noProof/>
                <w:webHidden/>
              </w:rPr>
              <w:instrText xml:space="preserve"> PAGEREF _Toc332774810 \h </w:instrText>
            </w:r>
            <w:r w:rsidR="008E487B">
              <w:rPr>
                <w:noProof/>
                <w:webHidden/>
              </w:rPr>
            </w:r>
            <w:r w:rsidR="008E487B">
              <w:rPr>
                <w:noProof/>
                <w:webHidden/>
              </w:rPr>
              <w:fldChar w:fldCharType="separate"/>
            </w:r>
            <w:r w:rsidR="005A6268">
              <w:rPr>
                <w:noProof/>
                <w:webHidden/>
              </w:rPr>
              <w:t>74</w:t>
            </w:r>
            <w:r w:rsidR="008E487B">
              <w:rPr>
                <w:noProof/>
                <w:webHidden/>
              </w:rPr>
              <w:fldChar w:fldCharType="end"/>
            </w:r>
          </w:hyperlink>
        </w:p>
        <w:p w:rsidR="008E487B" w:rsidRDefault="00CB144F">
          <w:pPr>
            <w:pStyle w:val="TOC4"/>
            <w:tabs>
              <w:tab w:val="right" w:leader="dot" w:pos="8778"/>
            </w:tabs>
            <w:rPr>
              <w:noProof/>
              <w:lang w:eastAsia="ja-JP"/>
            </w:rPr>
          </w:pPr>
          <w:hyperlink w:anchor="_Toc332774811" w:history="1">
            <w:r w:rsidR="008E487B" w:rsidRPr="00A55BBA">
              <w:rPr>
                <w:rStyle w:val="Hyperlink"/>
                <w:rFonts w:ascii="Times New Roman" w:hAnsi="Times New Roman" w:cs="Times New Roman"/>
                <w:noProof/>
              </w:rPr>
              <w:t>2.4.19 Edit Stage</w:t>
            </w:r>
            <w:r w:rsidR="008E487B">
              <w:rPr>
                <w:noProof/>
                <w:webHidden/>
              </w:rPr>
              <w:tab/>
            </w:r>
            <w:r w:rsidR="008E487B">
              <w:rPr>
                <w:noProof/>
                <w:webHidden/>
              </w:rPr>
              <w:fldChar w:fldCharType="begin"/>
            </w:r>
            <w:r w:rsidR="008E487B">
              <w:rPr>
                <w:noProof/>
                <w:webHidden/>
              </w:rPr>
              <w:instrText xml:space="preserve"> PAGEREF _Toc332774811 \h </w:instrText>
            </w:r>
            <w:r w:rsidR="008E487B">
              <w:rPr>
                <w:noProof/>
                <w:webHidden/>
              </w:rPr>
            </w:r>
            <w:r w:rsidR="008E487B">
              <w:rPr>
                <w:noProof/>
                <w:webHidden/>
              </w:rPr>
              <w:fldChar w:fldCharType="separate"/>
            </w:r>
            <w:r w:rsidR="005A6268">
              <w:rPr>
                <w:noProof/>
                <w:webHidden/>
              </w:rPr>
              <w:t>74</w:t>
            </w:r>
            <w:r w:rsidR="008E487B">
              <w:rPr>
                <w:noProof/>
                <w:webHidden/>
              </w:rPr>
              <w:fldChar w:fldCharType="end"/>
            </w:r>
          </w:hyperlink>
        </w:p>
        <w:p w:rsidR="008E487B" w:rsidRDefault="00CB144F">
          <w:pPr>
            <w:pStyle w:val="TOC4"/>
            <w:tabs>
              <w:tab w:val="right" w:leader="dot" w:pos="8778"/>
            </w:tabs>
            <w:rPr>
              <w:noProof/>
              <w:lang w:eastAsia="ja-JP"/>
            </w:rPr>
          </w:pPr>
          <w:hyperlink w:anchor="_Toc332774812" w:history="1">
            <w:r w:rsidR="008E487B" w:rsidRPr="00A55BBA">
              <w:rPr>
                <w:rStyle w:val="Hyperlink"/>
                <w:rFonts w:ascii="Times New Roman" w:hAnsi="Times New Roman" w:cs="Times New Roman"/>
                <w:noProof/>
              </w:rPr>
              <w:t>2.4.20 Delete Stage</w:t>
            </w:r>
            <w:r w:rsidR="008E487B">
              <w:rPr>
                <w:noProof/>
                <w:webHidden/>
              </w:rPr>
              <w:tab/>
            </w:r>
            <w:r w:rsidR="008E487B">
              <w:rPr>
                <w:noProof/>
                <w:webHidden/>
              </w:rPr>
              <w:fldChar w:fldCharType="begin"/>
            </w:r>
            <w:r w:rsidR="008E487B">
              <w:rPr>
                <w:noProof/>
                <w:webHidden/>
              </w:rPr>
              <w:instrText xml:space="preserve"> PAGEREF _Toc332774812 \h </w:instrText>
            </w:r>
            <w:r w:rsidR="008E487B">
              <w:rPr>
                <w:noProof/>
                <w:webHidden/>
              </w:rPr>
            </w:r>
            <w:r w:rsidR="008E487B">
              <w:rPr>
                <w:noProof/>
                <w:webHidden/>
              </w:rPr>
              <w:fldChar w:fldCharType="separate"/>
            </w:r>
            <w:r w:rsidR="005A6268">
              <w:rPr>
                <w:noProof/>
                <w:webHidden/>
              </w:rPr>
              <w:t>75</w:t>
            </w:r>
            <w:r w:rsidR="008E487B">
              <w:rPr>
                <w:noProof/>
                <w:webHidden/>
              </w:rPr>
              <w:fldChar w:fldCharType="end"/>
            </w:r>
          </w:hyperlink>
        </w:p>
        <w:p w:rsidR="008E487B" w:rsidRDefault="00CB144F">
          <w:pPr>
            <w:pStyle w:val="TOC4"/>
            <w:tabs>
              <w:tab w:val="right" w:leader="dot" w:pos="8778"/>
            </w:tabs>
            <w:rPr>
              <w:noProof/>
              <w:lang w:eastAsia="ja-JP"/>
            </w:rPr>
          </w:pPr>
          <w:hyperlink w:anchor="_Toc332774813" w:history="1">
            <w:r w:rsidR="008E487B" w:rsidRPr="00A55BBA">
              <w:rPr>
                <w:rStyle w:val="Hyperlink"/>
                <w:rFonts w:ascii="Times New Roman" w:hAnsi="Times New Roman" w:cs="Times New Roman"/>
                <w:noProof/>
              </w:rPr>
              <w:t>2.4.21 Add Deliverable</w:t>
            </w:r>
            <w:r w:rsidR="008E487B">
              <w:rPr>
                <w:noProof/>
                <w:webHidden/>
              </w:rPr>
              <w:tab/>
            </w:r>
            <w:r w:rsidR="008E487B">
              <w:rPr>
                <w:noProof/>
                <w:webHidden/>
              </w:rPr>
              <w:fldChar w:fldCharType="begin"/>
            </w:r>
            <w:r w:rsidR="008E487B">
              <w:rPr>
                <w:noProof/>
                <w:webHidden/>
              </w:rPr>
              <w:instrText xml:space="preserve"> PAGEREF _Toc332774813 \h </w:instrText>
            </w:r>
            <w:r w:rsidR="008E487B">
              <w:rPr>
                <w:noProof/>
                <w:webHidden/>
              </w:rPr>
            </w:r>
            <w:r w:rsidR="008E487B">
              <w:rPr>
                <w:noProof/>
                <w:webHidden/>
              </w:rPr>
              <w:fldChar w:fldCharType="separate"/>
            </w:r>
            <w:r w:rsidR="005A6268">
              <w:rPr>
                <w:noProof/>
                <w:webHidden/>
              </w:rPr>
              <w:t>76</w:t>
            </w:r>
            <w:r w:rsidR="008E487B">
              <w:rPr>
                <w:noProof/>
                <w:webHidden/>
              </w:rPr>
              <w:fldChar w:fldCharType="end"/>
            </w:r>
          </w:hyperlink>
        </w:p>
        <w:p w:rsidR="008E487B" w:rsidRDefault="00CB144F">
          <w:pPr>
            <w:pStyle w:val="TOC4"/>
            <w:tabs>
              <w:tab w:val="right" w:leader="dot" w:pos="8778"/>
            </w:tabs>
            <w:rPr>
              <w:noProof/>
              <w:lang w:eastAsia="ja-JP"/>
            </w:rPr>
          </w:pPr>
          <w:hyperlink w:anchor="_Toc332774814" w:history="1">
            <w:r w:rsidR="008E487B" w:rsidRPr="00A55BBA">
              <w:rPr>
                <w:rStyle w:val="Hyperlink"/>
                <w:rFonts w:ascii="Times New Roman" w:hAnsi="Times New Roman" w:cs="Times New Roman"/>
                <w:noProof/>
              </w:rPr>
              <w:t>2.4.22 Edit Deliverable</w:t>
            </w:r>
            <w:r w:rsidR="008E487B">
              <w:rPr>
                <w:noProof/>
                <w:webHidden/>
              </w:rPr>
              <w:tab/>
            </w:r>
            <w:r w:rsidR="008E487B">
              <w:rPr>
                <w:noProof/>
                <w:webHidden/>
              </w:rPr>
              <w:fldChar w:fldCharType="begin"/>
            </w:r>
            <w:r w:rsidR="008E487B">
              <w:rPr>
                <w:noProof/>
                <w:webHidden/>
              </w:rPr>
              <w:instrText xml:space="preserve"> PAGEREF _Toc332774814 \h </w:instrText>
            </w:r>
            <w:r w:rsidR="008E487B">
              <w:rPr>
                <w:noProof/>
                <w:webHidden/>
              </w:rPr>
            </w:r>
            <w:r w:rsidR="008E487B">
              <w:rPr>
                <w:noProof/>
                <w:webHidden/>
              </w:rPr>
              <w:fldChar w:fldCharType="separate"/>
            </w:r>
            <w:r w:rsidR="005A6268">
              <w:rPr>
                <w:noProof/>
                <w:webHidden/>
              </w:rPr>
              <w:t>77</w:t>
            </w:r>
            <w:r w:rsidR="008E487B">
              <w:rPr>
                <w:noProof/>
                <w:webHidden/>
              </w:rPr>
              <w:fldChar w:fldCharType="end"/>
            </w:r>
          </w:hyperlink>
        </w:p>
        <w:p w:rsidR="008E487B" w:rsidRDefault="00CB144F">
          <w:pPr>
            <w:pStyle w:val="TOC4"/>
            <w:tabs>
              <w:tab w:val="right" w:leader="dot" w:pos="8778"/>
            </w:tabs>
            <w:rPr>
              <w:noProof/>
              <w:lang w:eastAsia="ja-JP"/>
            </w:rPr>
          </w:pPr>
          <w:hyperlink w:anchor="_Toc332774815" w:history="1">
            <w:r w:rsidR="008E487B" w:rsidRPr="00A55BBA">
              <w:rPr>
                <w:rStyle w:val="Hyperlink"/>
                <w:rFonts w:ascii="Times New Roman" w:hAnsi="Times New Roman" w:cs="Times New Roman"/>
                <w:noProof/>
              </w:rPr>
              <w:t>2.4.23 Delete Deliverable</w:t>
            </w:r>
            <w:r w:rsidR="008E487B">
              <w:rPr>
                <w:noProof/>
                <w:webHidden/>
              </w:rPr>
              <w:tab/>
            </w:r>
            <w:r w:rsidR="008E487B">
              <w:rPr>
                <w:noProof/>
                <w:webHidden/>
              </w:rPr>
              <w:fldChar w:fldCharType="begin"/>
            </w:r>
            <w:r w:rsidR="008E487B">
              <w:rPr>
                <w:noProof/>
                <w:webHidden/>
              </w:rPr>
              <w:instrText xml:space="preserve"> PAGEREF _Toc332774815 \h </w:instrText>
            </w:r>
            <w:r w:rsidR="008E487B">
              <w:rPr>
                <w:noProof/>
                <w:webHidden/>
              </w:rPr>
            </w:r>
            <w:r w:rsidR="008E487B">
              <w:rPr>
                <w:noProof/>
                <w:webHidden/>
              </w:rPr>
              <w:fldChar w:fldCharType="separate"/>
            </w:r>
            <w:r w:rsidR="005A6268">
              <w:rPr>
                <w:noProof/>
                <w:webHidden/>
              </w:rPr>
              <w:t>78</w:t>
            </w:r>
            <w:r w:rsidR="008E487B">
              <w:rPr>
                <w:noProof/>
                <w:webHidden/>
              </w:rPr>
              <w:fldChar w:fldCharType="end"/>
            </w:r>
          </w:hyperlink>
        </w:p>
        <w:p w:rsidR="008E487B" w:rsidRDefault="00CB144F">
          <w:pPr>
            <w:pStyle w:val="TOC4"/>
            <w:tabs>
              <w:tab w:val="right" w:leader="dot" w:pos="8778"/>
            </w:tabs>
            <w:rPr>
              <w:noProof/>
              <w:lang w:eastAsia="ja-JP"/>
            </w:rPr>
          </w:pPr>
          <w:hyperlink w:anchor="_Toc332774816" w:history="1">
            <w:r w:rsidR="008E487B" w:rsidRPr="00A55BBA">
              <w:rPr>
                <w:rStyle w:val="Hyperlink"/>
                <w:rFonts w:ascii="Times New Roman" w:hAnsi="Times New Roman" w:cs="Times New Roman"/>
                <w:noProof/>
              </w:rPr>
              <w:t>2.4.24 View Info</w:t>
            </w:r>
            <w:r w:rsidR="008E487B">
              <w:rPr>
                <w:noProof/>
                <w:webHidden/>
              </w:rPr>
              <w:tab/>
            </w:r>
            <w:r w:rsidR="008E487B">
              <w:rPr>
                <w:noProof/>
                <w:webHidden/>
              </w:rPr>
              <w:fldChar w:fldCharType="begin"/>
            </w:r>
            <w:r w:rsidR="008E487B">
              <w:rPr>
                <w:noProof/>
                <w:webHidden/>
              </w:rPr>
              <w:instrText xml:space="preserve"> PAGEREF _Toc332774816 \h </w:instrText>
            </w:r>
            <w:r w:rsidR="008E487B">
              <w:rPr>
                <w:noProof/>
                <w:webHidden/>
              </w:rPr>
            </w:r>
            <w:r w:rsidR="008E487B">
              <w:rPr>
                <w:noProof/>
                <w:webHidden/>
              </w:rPr>
              <w:fldChar w:fldCharType="separate"/>
            </w:r>
            <w:r w:rsidR="005A6268">
              <w:rPr>
                <w:noProof/>
                <w:webHidden/>
              </w:rPr>
              <w:t>78</w:t>
            </w:r>
            <w:r w:rsidR="008E487B">
              <w:rPr>
                <w:noProof/>
                <w:webHidden/>
              </w:rPr>
              <w:fldChar w:fldCharType="end"/>
            </w:r>
          </w:hyperlink>
        </w:p>
        <w:p w:rsidR="008E487B" w:rsidRDefault="00CB144F">
          <w:pPr>
            <w:pStyle w:val="TOC4"/>
            <w:tabs>
              <w:tab w:val="right" w:leader="dot" w:pos="8778"/>
            </w:tabs>
            <w:rPr>
              <w:noProof/>
              <w:lang w:eastAsia="ja-JP"/>
            </w:rPr>
          </w:pPr>
          <w:hyperlink w:anchor="_Toc332774817" w:history="1">
            <w:r w:rsidR="008E487B" w:rsidRPr="00A55BBA">
              <w:rPr>
                <w:rStyle w:val="Hyperlink"/>
                <w:rFonts w:ascii="Times New Roman" w:hAnsi="Times New Roman" w:cs="Times New Roman"/>
                <w:noProof/>
              </w:rPr>
              <w:t>2.4.25 Report</w:t>
            </w:r>
            <w:r w:rsidR="008E487B">
              <w:rPr>
                <w:noProof/>
                <w:webHidden/>
              </w:rPr>
              <w:tab/>
            </w:r>
            <w:r w:rsidR="008E487B">
              <w:rPr>
                <w:noProof/>
                <w:webHidden/>
              </w:rPr>
              <w:fldChar w:fldCharType="begin"/>
            </w:r>
            <w:r w:rsidR="008E487B">
              <w:rPr>
                <w:noProof/>
                <w:webHidden/>
              </w:rPr>
              <w:instrText xml:space="preserve"> PAGEREF _Toc332774817 \h </w:instrText>
            </w:r>
            <w:r w:rsidR="008E487B">
              <w:rPr>
                <w:noProof/>
                <w:webHidden/>
              </w:rPr>
            </w:r>
            <w:r w:rsidR="008E487B">
              <w:rPr>
                <w:noProof/>
                <w:webHidden/>
              </w:rPr>
              <w:fldChar w:fldCharType="separate"/>
            </w:r>
            <w:r w:rsidR="005A6268">
              <w:rPr>
                <w:noProof/>
                <w:webHidden/>
              </w:rPr>
              <w:t>80</w:t>
            </w:r>
            <w:r w:rsidR="008E487B">
              <w:rPr>
                <w:noProof/>
                <w:webHidden/>
              </w:rPr>
              <w:fldChar w:fldCharType="end"/>
            </w:r>
          </w:hyperlink>
        </w:p>
        <w:p w:rsidR="008E487B" w:rsidRDefault="00CB144F">
          <w:pPr>
            <w:pStyle w:val="TOC4"/>
            <w:tabs>
              <w:tab w:val="right" w:leader="dot" w:pos="8778"/>
            </w:tabs>
            <w:rPr>
              <w:noProof/>
              <w:lang w:eastAsia="ja-JP"/>
            </w:rPr>
          </w:pPr>
          <w:hyperlink w:anchor="_Toc332774818" w:history="1">
            <w:r w:rsidR="008E487B" w:rsidRPr="00A55BBA">
              <w:rPr>
                <w:rStyle w:val="Hyperlink"/>
                <w:rFonts w:ascii="Times New Roman" w:hAnsi="Times New Roman" w:cs="Times New Roman"/>
                <w:noProof/>
              </w:rPr>
              <w:t>2.4.26 Add Requirement</w:t>
            </w:r>
            <w:r w:rsidR="008E487B">
              <w:rPr>
                <w:noProof/>
                <w:webHidden/>
              </w:rPr>
              <w:tab/>
            </w:r>
            <w:r w:rsidR="008E487B">
              <w:rPr>
                <w:noProof/>
                <w:webHidden/>
              </w:rPr>
              <w:fldChar w:fldCharType="begin"/>
            </w:r>
            <w:r w:rsidR="008E487B">
              <w:rPr>
                <w:noProof/>
                <w:webHidden/>
              </w:rPr>
              <w:instrText xml:space="preserve"> PAGEREF _Toc332774818 \h </w:instrText>
            </w:r>
            <w:r w:rsidR="008E487B">
              <w:rPr>
                <w:noProof/>
                <w:webHidden/>
              </w:rPr>
            </w:r>
            <w:r w:rsidR="008E487B">
              <w:rPr>
                <w:noProof/>
                <w:webHidden/>
              </w:rPr>
              <w:fldChar w:fldCharType="separate"/>
            </w:r>
            <w:r w:rsidR="005A6268">
              <w:rPr>
                <w:noProof/>
                <w:webHidden/>
              </w:rPr>
              <w:t>85</w:t>
            </w:r>
            <w:r w:rsidR="008E487B">
              <w:rPr>
                <w:noProof/>
                <w:webHidden/>
              </w:rPr>
              <w:fldChar w:fldCharType="end"/>
            </w:r>
          </w:hyperlink>
        </w:p>
        <w:p w:rsidR="008E487B" w:rsidRDefault="00CB144F">
          <w:pPr>
            <w:pStyle w:val="TOC4"/>
            <w:tabs>
              <w:tab w:val="right" w:leader="dot" w:pos="8778"/>
            </w:tabs>
            <w:rPr>
              <w:noProof/>
              <w:lang w:eastAsia="ja-JP"/>
            </w:rPr>
          </w:pPr>
          <w:hyperlink w:anchor="_Toc332774819" w:history="1">
            <w:r w:rsidR="008E487B" w:rsidRPr="00A55BBA">
              <w:rPr>
                <w:rStyle w:val="Hyperlink"/>
                <w:rFonts w:ascii="Times New Roman" w:hAnsi="Times New Roman" w:cs="Times New Roman"/>
                <w:noProof/>
              </w:rPr>
              <w:t>2.4.27 Update Requirement</w:t>
            </w:r>
            <w:r w:rsidR="008E487B">
              <w:rPr>
                <w:noProof/>
                <w:webHidden/>
              </w:rPr>
              <w:tab/>
            </w:r>
            <w:r w:rsidR="008E487B">
              <w:rPr>
                <w:noProof/>
                <w:webHidden/>
              </w:rPr>
              <w:fldChar w:fldCharType="begin"/>
            </w:r>
            <w:r w:rsidR="008E487B">
              <w:rPr>
                <w:noProof/>
                <w:webHidden/>
              </w:rPr>
              <w:instrText xml:space="preserve"> PAGEREF _Toc332774819 \h </w:instrText>
            </w:r>
            <w:r w:rsidR="008E487B">
              <w:rPr>
                <w:noProof/>
                <w:webHidden/>
              </w:rPr>
            </w:r>
            <w:r w:rsidR="008E487B">
              <w:rPr>
                <w:noProof/>
                <w:webHidden/>
              </w:rPr>
              <w:fldChar w:fldCharType="separate"/>
            </w:r>
            <w:r w:rsidR="005A6268">
              <w:rPr>
                <w:noProof/>
                <w:webHidden/>
              </w:rPr>
              <w:t>85</w:t>
            </w:r>
            <w:r w:rsidR="008E487B">
              <w:rPr>
                <w:noProof/>
                <w:webHidden/>
              </w:rPr>
              <w:fldChar w:fldCharType="end"/>
            </w:r>
          </w:hyperlink>
        </w:p>
        <w:p w:rsidR="008E487B" w:rsidRDefault="00CB144F">
          <w:pPr>
            <w:pStyle w:val="TOC4"/>
            <w:tabs>
              <w:tab w:val="right" w:leader="dot" w:pos="8778"/>
            </w:tabs>
            <w:rPr>
              <w:noProof/>
              <w:lang w:eastAsia="ja-JP"/>
            </w:rPr>
          </w:pPr>
          <w:hyperlink w:anchor="_Toc332774820" w:history="1">
            <w:r w:rsidR="008E487B" w:rsidRPr="00A55BBA">
              <w:rPr>
                <w:rStyle w:val="Hyperlink"/>
                <w:rFonts w:ascii="Times New Roman" w:hAnsi="Times New Roman" w:cs="Times New Roman"/>
                <w:noProof/>
              </w:rPr>
              <w:t>2.4.28 Delete Requirement</w:t>
            </w:r>
            <w:r w:rsidR="008E487B">
              <w:rPr>
                <w:noProof/>
                <w:webHidden/>
              </w:rPr>
              <w:tab/>
            </w:r>
            <w:r w:rsidR="008E487B">
              <w:rPr>
                <w:noProof/>
                <w:webHidden/>
              </w:rPr>
              <w:fldChar w:fldCharType="begin"/>
            </w:r>
            <w:r w:rsidR="008E487B">
              <w:rPr>
                <w:noProof/>
                <w:webHidden/>
              </w:rPr>
              <w:instrText xml:space="preserve"> PAGEREF _Toc332774820 \h </w:instrText>
            </w:r>
            <w:r w:rsidR="008E487B">
              <w:rPr>
                <w:noProof/>
                <w:webHidden/>
              </w:rPr>
            </w:r>
            <w:r w:rsidR="008E487B">
              <w:rPr>
                <w:noProof/>
                <w:webHidden/>
              </w:rPr>
              <w:fldChar w:fldCharType="separate"/>
            </w:r>
            <w:r w:rsidR="005A6268">
              <w:rPr>
                <w:noProof/>
                <w:webHidden/>
              </w:rPr>
              <w:t>86</w:t>
            </w:r>
            <w:r w:rsidR="008E487B">
              <w:rPr>
                <w:noProof/>
                <w:webHidden/>
              </w:rPr>
              <w:fldChar w:fldCharType="end"/>
            </w:r>
          </w:hyperlink>
        </w:p>
        <w:p w:rsidR="008E487B" w:rsidRDefault="00CB144F">
          <w:pPr>
            <w:pStyle w:val="TOC4"/>
            <w:tabs>
              <w:tab w:val="right" w:leader="dot" w:pos="8778"/>
            </w:tabs>
            <w:rPr>
              <w:noProof/>
              <w:lang w:eastAsia="ja-JP"/>
            </w:rPr>
          </w:pPr>
          <w:hyperlink w:anchor="_Toc332774821" w:history="1">
            <w:r w:rsidR="008E487B" w:rsidRPr="00A55BBA">
              <w:rPr>
                <w:rStyle w:val="Hyperlink"/>
                <w:rFonts w:ascii="Times New Roman" w:hAnsi="Times New Roman" w:cs="Times New Roman"/>
                <w:noProof/>
              </w:rPr>
              <w:t>2.4.29 Sort Requirements</w:t>
            </w:r>
            <w:r w:rsidR="008E487B">
              <w:rPr>
                <w:noProof/>
                <w:webHidden/>
              </w:rPr>
              <w:tab/>
            </w:r>
            <w:r w:rsidR="008E487B">
              <w:rPr>
                <w:noProof/>
                <w:webHidden/>
              </w:rPr>
              <w:fldChar w:fldCharType="begin"/>
            </w:r>
            <w:r w:rsidR="008E487B">
              <w:rPr>
                <w:noProof/>
                <w:webHidden/>
              </w:rPr>
              <w:instrText xml:space="preserve"> PAGEREF _Toc332774821 \h </w:instrText>
            </w:r>
            <w:r w:rsidR="008E487B">
              <w:rPr>
                <w:noProof/>
                <w:webHidden/>
              </w:rPr>
            </w:r>
            <w:r w:rsidR="008E487B">
              <w:rPr>
                <w:noProof/>
                <w:webHidden/>
              </w:rPr>
              <w:fldChar w:fldCharType="separate"/>
            </w:r>
            <w:r w:rsidR="005A6268">
              <w:rPr>
                <w:noProof/>
                <w:webHidden/>
              </w:rPr>
              <w:t>87</w:t>
            </w:r>
            <w:r w:rsidR="008E487B">
              <w:rPr>
                <w:noProof/>
                <w:webHidden/>
              </w:rPr>
              <w:fldChar w:fldCharType="end"/>
            </w:r>
          </w:hyperlink>
        </w:p>
        <w:p w:rsidR="008E487B" w:rsidRDefault="00CB144F">
          <w:pPr>
            <w:pStyle w:val="TOC4"/>
            <w:tabs>
              <w:tab w:val="right" w:leader="dot" w:pos="8778"/>
            </w:tabs>
            <w:rPr>
              <w:noProof/>
              <w:lang w:eastAsia="ja-JP"/>
            </w:rPr>
          </w:pPr>
          <w:hyperlink w:anchor="_Toc332774822" w:history="1">
            <w:r w:rsidR="008E487B" w:rsidRPr="00A55BBA">
              <w:rPr>
                <w:rStyle w:val="Hyperlink"/>
                <w:rFonts w:ascii="Times New Roman" w:hAnsi="Times New Roman" w:cs="Times New Roman"/>
                <w:noProof/>
              </w:rPr>
              <w:t>2.4.30 Search defect</w:t>
            </w:r>
            <w:r w:rsidR="008E487B">
              <w:rPr>
                <w:noProof/>
                <w:webHidden/>
              </w:rPr>
              <w:tab/>
            </w:r>
            <w:r w:rsidR="008E487B">
              <w:rPr>
                <w:noProof/>
                <w:webHidden/>
              </w:rPr>
              <w:fldChar w:fldCharType="begin"/>
            </w:r>
            <w:r w:rsidR="008E487B">
              <w:rPr>
                <w:noProof/>
                <w:webHidden/>
              </w:rPr>
              <w:instrText xml:space="preserve"> PAGEREF _Toc332774822 \h </w:instrText>
            </w:r>
            <w:r w:rsidR="008E487B">
              <w:rPr>
                <w:noProof/>
                <w:webHidden/>
              </w:rPr>
            </w:r>
            <w:r w:rsidR="008E487B">
              <w:rPr>
                <w:noProof/>
                <w:webHidden/>
              </w:rPr>
              <w:fldChar w:fldCharType="separate"/>
            </w:r>
            <w:r w:rsidR="005A6268">
              <w:rPr>
                <w:noProof/>
                <w:webHidden/>
              </w:rPr>
              <w:t>88</w:t>
            </w:r>
            <w:r w:rsidR="008E487B">
              <w:rPr>
                <w:noProof/>
                <w:webHidden/>
              </w:rPr>
              <w:fldChar w:fldCharType="end"/>
            </w:r>
          </w:hyperlink>
        </w:p>
        <w:p w:rsidR="008E487B" w:rsidRDefault="00CB144F">
          <w:pPr>
            <w:pStyle w:val="TOC4"/>
            <w:tabs>
              <w:tab w:val="right" w:leader="dot" w:pos="8778"/>
            </w:tabs>
            <w:rPr>
              <w:noProof/>
              <w:lang w:eastAsia="ja-JP"/>
            </w:rPr>
          </w:pPr>
          <w:hyperlink w:anchor="_Toc332774823" w:history="1">
            <w:r w:rsidR="008E487B" w:rsidRPr="00A55BBA">
              <w:rPr>
                <w:rStyle w:val="Hyperlink"/>
                <w:rFonts w:ascii="Times New Roman" w:hAnsi="Times New Roman" w:cs="Times New Roman"/>
                <w:noProof/>
              </w:rPr>
              <w:t>2.4.31 Add defect</w:t>
            </w:r>
            <w:r w:rsidR="008E487B">
              <w:rPr>
                <w:noProof/>
                <w:webHidden/>
              </w:rPr>
              <w:tab/>
            </w:r>
            <w:r w:rsidR="008E487B">
              <w:rPr>
                <w:noProof/>
                <w:webHidden/>
              </w:rPr>
              <w:fldChar w:fldCharType="begin"/>
            </w:r>
            <w:r w:rsidR="008E487B">
              <w:rPr>
                <w:noProof/>
                <w:webHidden/>
              </w:rPr>
              <w:instrText xml:space="preserve"> PAGEREF _Toc332774823 \h </w:instrText>
            </w:r>
            <w:r w:rsidR="008E487B">
              <w:rPr>
                <w:noProof/>
                <w:webHidden/>
              </w:rPr>
            </w:r>
            <w:r w:rsidR="008E487B">
              <w:rPr>
                <w:noProof/>
                <w:webHidden/>
              </w:rPr>
              <w:fldChar w:fldCharType="separate"/>
            </w:r>
            <w:r w:rsidR="005A6268">
              <w:rPr>
                <w:noProof/>
                <w:webHidden/>
              </w:rPr>
              <w:t>89</w:t>
            </w:r>
            <w:r w:rsidR="008E487B">
              <w:rPr>
                <w:noProof/>
                <w:webHidden/>
              </w:rPr>
              <w:fldChar w:fldCharType="end"/>
            </w:r>
          </w:hyperlink>
        </w:p>
        <w:p w:rsidR="008E487B" w:rsidRDefault="00CB144F">
          <w:pPr>
            <w:pStyle w:val="TOC4"/>
            <w:tabs>
              <w:tab w:val="right" w:leader="dot" w:pos="8778"/>
            </w:tabs>
            <w:rPr>
              <w:noProof/>
              <w:lang w:eastAsia="ja-JP"/>
            </w:rPr>
          </w:pPr>
          <w:hyperlink w:anchor="_Toc332774824" w:history="1">
            <w:r w:rsidR="008E487B" w:rsidRPr="00A55BBA">
              <w:rPr>
                <w:rStyle w:val="Hyperlink"/>
                <w:rFonts w:ascii="Times New Roman" w:hAnsi="Times New Roman" w:cs="Times New Roman"/>
                <w:noProof/>
              </w:rPr>
              <w:t>2.4.32 Update defect</w:t>
            </w:r>
            <w:r w:rsidR="008E487B">
              <w:rPr>
                <w:noProof/>
                <w:webHidden/>
              </w:rPr>
              <w:tab/>
            </w:r>
            <w:r w:rsidR="008E487B">
              <w:rPr>
                <w:noProof/>
                <w:webHidden/>
              </w:rPr>
              <w:fldChar w:fldCharType="begin"/>
            </w:r>
            <w:r w:rsidR="008E487B">
              <w:rPr>
                <w:noProof/>
                <w:webHidden/>
              </w:rPr>
              <w:instrText xml:space="preserve"> PAGEREF _Toc332774824 \h </w:instrText>
            </w:r>
            <w:r w:rsidR="008E487B">
              <w:rPr>
                <w:noProof/>
                <w:webHidden/>
              </w:rPr>
            </w:r>
            <w:r w:rsidR="008E487B">
              <w:rPr>
                <w:noProof/>
                <w:webHidden/>
              </w:rPr>
              <w:fldChar w:fldCharType="separate"/>
            </w:r>
            <w:r w:rsidR="005A6268">
              <w:rPr>
                <w:noProof/>
                <w:webHidden/>
              </w:rPr>
              <w:t>90</w:t>
            </w:r>
            <w:r w:rsidR="008E487B">
              <w:rPr>
                <w:noProof/>
                <w:webHidden/>
              </w:rPr>
              <w:fldChar w:fldCharType="end"/>
            </w:r>
          </w:hyperlink>
        </w:p>
        <w:p w:rsidR="008E487B" w:rsidRDefault="00CB144F">
          <w:pPr>
            <w:pStyle w:val="TOC4"/>
            <w:tabs>
              <w:tab w:val="right" w:leader="dot" w:pos="8778"/>
            </w:tabs>
            <w:rPr>
              <w:noProof/>
              <w:lang w:eastAsia="ja-JP"/>
            </w:rPr>
          </w:pPr>
          <w:hyperlink w:anchor="_Toc332774825" w:history="1">
            <w:r w:rsidR="008E487B" w:rsidRPr="00A55BBA">
              <w:rPr>
                <w:rStyle w:val="Hyperlink"/>
                <w:rFonts w:ascii="Times New Roman" w:hAnsi="Times New Roman" w:cs="Times New Roman"/>
                <w:noProof/>
              </w:rPr>
              <w:t>2.4.33 Timesheet Module</w:t>
            </w:r>
            <w:r w:rsidR="008E487B">
              <w:rPr>
                <w:noProof/>
                <w:webHidden/>
              </w:rPr>
              <w:tab/>
            </w:r>
            <w:r w:rsidR="008E487B">
              <w:rPr>
                <w:noProof/>
                <w:webHidden/>
              </w:rPr>
              <w:fldChar w:fldCharType="begin"/>
            </w:r>
            <w:r w:rsidR="008E487B">
              <w:rPr>
                <w:noProof/>
                <w:webHidden/>
              </w:rPr>
              <w:instrText xml:space="preserve"> PAGEREF _Toc332774825 \h </w:instrText>
            </w:r>
            <w:r w:rsidR="008E487B">
              <w:rPr>
                <w:noProof/>
                <w:webHidden/>
              </w:rPr>
            </w:r>
            <w:r w:rsidR="008E487B">
              <w:rPr>
                <w:noProof/>
                <w:webHidden/>
              </w:rPr>
              <w:fldChar w:fldCharType="separate"/>
            </w:r>
            <w:r w:rsidR="005A6268">
              <w:rPr>
                <w:noProof/>
                <w:webHidden/>
              </w:rPr>
              <w:t>91</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4826" w:history="1">
            <w:r w:rsidR="008E487B" w:rsidRPr="00A55BBA">
              <w:rPr>
                <w:rStyle w:val="Hyperlink"/>
                <w:rFonts w:ascii="Times New Roman" w:hAnsi="Times New Roman" w:cs="Times New Roman"/>
                <w:noProof/>
              </w:rPr>
              <w:t>2.5 NON-FUNCTIONAL Requirements</w:t>
            </w:r>
            <w:r w:rsidR="008E487B">
              <w:rPr>
                <w:noProof/>
                <w:webHidden/>
              </w:rPr>
              <w:tab/>
            </w:r>
            <w:r w:rsidR="008E487B">
              <w:rPr>
                <w:noProof/>
                <w:webHidden/>
              </w:rPr>
              <w:fldChar w:fldCharType="begin"/>
            </w:r>
            <w:r w:rsidR="008E487B">
              <w:rPr>
                <w:noProof/>
                <w:webHidden/>
              </w:rPr>
              <w:instrText xml:space="preserve"> PAGEREF _Toc332774826 \h </w:instrText>
            </w:r>
            <w:r w:rsidR="008E487B">
              <w:rPr>
                <w:noProof/>
                <w:webHidden/>
              </w:rPr>
            </w:r>
            <w:r w:rsidR="008E487B">
              <w:rPr>
                <w:noProof/>
                <w:webHidden/>
              </w:rPr>
              <w:fldChar w:fldCharType="separate"/>
            </w:r>
            <w:r w:rsidR="005A6268">
              <w:rPr>
                <w:noProof/>
                <w:webHidden/>
              </w:rPr>
              <w:t>96</w:t>
            </w:r>
            <w:r w:rsidR="008E487B">
              <w:rPr>
                <w:noProof/>
                <w:webHidden/>
              </w:rPr>
              <w:fldChar w:fldCharType="end"/>
            </w:r>
          </w:hyperlink>
        </w:p>
        <w:p w:rsidR="008E487B" w:rsidRDefault="00CB144F">
          <w:pPr>
            <w:pStyle w:val="TOC4"/>
            <w:tabs>
              <w:tab w:val="right" w:leader="dot" w:pos="8778"/>
            </w:tabs>
            <w:rPr>
              <w:noProof/>
              <w:lang w:eastAsia="ja-JP"/>
            </w:rPr>
          </w:pPr>
          <w:hyperlink w:anchor="_Toc332774827" w:history="1">
            <w:r w:rsidR="008E487B" w:rsidRPr="00A55BBA">
              <w:rPr>
                <w:rStyle w:val="Hyperlink"/>
                <w:rFonts w:ascii="Times New Roman" w:hAnsi="Times New Roman" w:cs="Times New Roman"/>
                <w:noProof/>
              </w:rPr>
              <w:t>2.5.1 Usability</w:t>
            </w:r>
            <w:r w:rsidR="008E487B">
              <w:rPr>
                <w:noProof/>
                <w:webHidden/>
              </w:rPr>
              <w:tab/>
            </w:r>
            <w:r w:rsidR="008E487B">
              <w:rPr>
                <w:noProof/>
                <w:webHidden/>
              </w:rPr>
              <w:fldChar w:fldCharType="begin"/>
            </w:r>
            <w:r w:rsidR="008E487B">
              <w:rPr>
                <w:noProof/>
                <w:webHidden/>
              </w:rPr>
              <w:instrText xml:space="preserve"> PAGEREF _Toc332774827 \h </w:instrText>
            </w:r>
            <w:r w:rsidR="008E487B">
              <w:rPr>
                <w:noProof/>
                <w:webHidden/>
              </w:rPr>
            </w:r>
            <w:r w:rsidR="008E487B">
              <w:rPr>
                <w:noProof/>
                <w:webHidden/>
              </w:rPr>
              <w:fldChar w:fldCharType="separate"/>
            </w:r>
            <w:r w:rsidR="005A6268">
              <w:rPr>
                <w:noProof/>
                <w:webHidden/>
              </w:rPr>
              <w:t>97</w:t>
            </w:r>
            <w:r w:rsidR="008E487B">
              <w:rPr>
                <w:noProof/>
                <w:webHidden/>
              </w:rPr>
              <w:fldChar w:fldCharType="end"/>
            </w:r>
          </w:hyperlink>
        </w:p>
        <w:p w:rsidR="008E487B" w:rsidRDefault="00CB144F">
          <w:pPr>
            <w:pStyle w:val="TOC4"/>
            <w:tabs>
              <w:tab w:val="right" w:leader="dot" w:pos="8778"/>
            </w:tabs>
            <w:rPr>
              <w:noProof/>
              <w:lang w:eastAsia="ja-JP"/>
            </w:rPr>
          </w:pPr>
          <w:hyperlink w:anchor="_Toc332774828" w:history="1">
            <w:r w:rsidR="008E487B" w:rsidRPr="00A55BBA">
              <w:rPr>
                <w:rStyle w:val="Hyperlink"/>
                <w:rFonts w:ascii="Times New Roman" w:hAnsi="Times New Roman" w:cs="Times New Roman"/>
                <w:noProof/>
              </w:rPr>
              <w:t>2.5.2 Reliability</w:t>
            </w:r>
            <w:r w:rsidR="008E487B">
              <w:rPr>
                <w:noProof/>
                <w:webHidden/>
              </w:rPr>
              <w:tab/>
            </w:r>
            <w:r w:rsidR="008E487B">
              <w:rPr>
                <w:noProof/>
                <w:webHidden/>
              </w:rPr>
              <w:fldChar w:fldCharType="begin"/>
            </w:r>
            <w:r w:rsidR="008E487B">
              <w:rPr>
                <w:noProof/>
                <w:webHidden/>
              </w:rPr>
              <w:instrText xml:space="preserve"> PAGEREF _Toc332774828 \h </w:instrText>
            </w:r>
            <w:r w:rsidR="008E487B">
              <w:rPr>
                <w:noProof/>
                <w:webHidden/>
              </w:rPr>
            </w:r>
            <w:r w:rsidR="008E487B">
              <w:rPr>
                <w:noProof/>
                <w:webHidden/>
              </w:rPr>
              <w:fldChar w:fldCharType="separate"/>
            </w:r>
            <w:r w:rsidR="005A6268">
              <w:rPr>
                <w:noProof/>
                <w:webHidden/>
              </w:rPr>
              <w:t>97</w:t>
            </w:r>
            <w:r w:rsidR="008E487B">
              <w:rPr>
                <w:noProof/>
                <w:webHidden/>
              </w:rPr>
              <w:fldChar w:fldCharType="end"/>
            </w:r>
          </w:hyperlink>
        </w:p>
        <w:p w:rsidR="008E487B" w:rsidRDefault="00CB144F">
          <w:pPr>
            <w:pStyle w:val="TOC4"/>
            <w:tabs>
              <w:tab w:val="right" w:leader="dot" w:pos="8778"/>
            </w:tabs>
            <w:rPr>
              <w:noProof/>
              <w:lang w:eastAsia="ja-JP"/>
            </w:rPr>
          </w:pPr>
          <w:hyperlink w:anchor="_Toc332774829" w:history="1">
            <w:r w:rsidR="008E487B" w:rsidRPr="00A55BBA">
              <w:rPr>
                <w:rStyle w:val="Hyperlink"/>
                <w:rFonts w:ascii="Times New Roman" w:hAnsi="Times New Roman" w:cs="Times New Roman"/>
                <w:noProof/>
              </w:rPr>
              <w:t>2.5.3 Performance</w:t>
            </w:r>
            <w:r w:rsidR="008E487B">
              <w:rPr>
                <w:noProof/>
                <w:webHidden/>
              </w:rPr>
              <w:tab/>
            </w:r>
            <w:r w:rsidR="008E487B">
              <w:rPr>
                <w:noProof/>
                <w:webHidden/>
              </w:rPr>
              <w:fldChar w:fldCharType="begin"/>
            </w:r>
            <w:r w:rsidR="008E487B">
              <w:rPr>
                <w:noProof/>
                <w:webHidden/>
              </w:rPr>
              <w:instrText xml:space="preserve"> PAGEREF _Toc332774829 \h </w:instrText>
            </w:r>
            <w:r w:rsidR="008E487B">
              <w:rPr>
                <w:noProof/>
                <w:webHidden/>
              </w:rPr>
            </w:r>
            <w:r w:rsidR="008E487B">
              <w:rPr>
                <w:noProof/>
                <w:webHidden/>
              </w:rPr>
              <w:fldChar w:fldCharType="separate"/>
            </w:r>
            <w:r w:rsidR="005A6268">
              <w:rPr>
                <w:noProof/>
                <w:webHidden/>
              </w:rPr>
              <w:t>97</w:t>
            </w:r>
            <w:r w:rsidR="008E487B">
              <w:rPr>
                <w:noProof/>
                <w:webHidden/>
              </w:rPr>
              <w:fldChar w:fldCharType="end"/>
            </w:r>
          </w:hyperlink>
        </w:p>
        <w:p w:rsidR="008E487B" w:rsidRDefault="00CB144F">
          <w:pPr>
            <w:pStyle w:val="TOC4"/>
            <w:tabs>
              <w:tab w:val="right" w:leader="dot" w:pos="8778"/>
            </w:tabs>
            <w:rPr>
              <w:noProof/>
              <w:lang w:eastAsia="ja-JP"/>
            </w:rPr>
          </w:pPr>
          <w:hyperlink w:anchor="_Toc332774830" w:history="1">
            <w:r w:rsidR="008E487B" w:rsidRPr="00A55BBA">
              <w:rPr>
                <w:rStyle w:val="Hyperlink"/>
                <w:rFonts w:ascii="Times New Roman" w:hAnsi="Times New Roman" w:cs="Times New Roman"/>
                <w:noProof/>
              </w:rPr>
              <w:t>2.5.4 Supportability</w:t>
            </w:r>
            <w:r w:rsidR="008E487B">
              <w:rPr>
                <w:noProof/>
                <w:webHidden/>
              </w:rPr>
              <w:tab/>
            </w:r>
            <w:r w:rsidR="008E487B">
              <w:rPr>
                <w:noProof/>
                <w:webHidden/>
              </w:rPr>
              <w:fldChar w:fldCharType="begin"/>
            </w:r>
            <w:r w:rsidR="008E487B">
              <w:rPr>
                <w:noProof/>
                <w:webHidden/>
              </w:rPr>
              <w:instrText xml:space="preserve"> PAGEREF _Toc332774830 \h </w:instrText>
            </w:r>
            <w:r w:rsidR="008E487B">
              <w:rPr>
                <w:noProof/>
                <w:webHidden/>
              </w:rPr>
            </w:r>
            <w:r w:rsidR="008E487B">
              <w:rPr>
                <w:noProof/>
                <w:webHidden/>
              </w:rPr>
              <w:fldChar w:fldCharType="separate"/>
            </w:r>
            <w:r w:rsidR="005A6268">
              <w:rPr>
                <w:noProof/>
                <w:webHidden/>
              </w:rPr>
              <w:t>98</w:t>
            </w:r>
            <w:r w:rsidR="008E487B">
              <w:rPr>
                <w:noProof/>
                <w:webHidden/>
              </w:rPr>
              <w:fldChar w:fldCharType="end"/>
            </w:r>
          </w:hyperlink>
        </w:p>
        <w:p w:rsidR="008E487B" w:rsidRDefault="00CB144F">
          <w:pPr>
            <w:pStyle w:val="TOC4"/>
            <w:tabs>
              <w:tab w:val="right" w:leader="dot" w:pos="8778"/>
            </w:tabs>
            <w:rPr>
              <w:noProof/>
              <w:lang w:eastAsia="ja-JP"/>
            </w:rPr>
          </w:pPr>
          <w:hyperlink w:anchor="_Toc332774831" w:history="1">
            <w:r w:rsidR="008E487B" w:rsidRPr="00A55BBA">
              <w:rPr>
                <w:rStyle w:val="Hyperlink"/>
                <w:rFonts w:ascii="Times New Roman" w:hAnsi="Times New Roman" w:cs="Times New Roman"/>
                <w:noProof/>
              </w:rPr>
              <w:t>2.5.6 On-line User Documentation and Help System Requirements</w:t>
            </w:r>
            <w:r w:rsidR="008E487B">
              <w:rPr>
                <w:noProof/>
                <w:webHidden/>
              </w:rPr>
              <w:tab/>
            </w:r>
            <w:r w:rsidR="008E487B">
              <w:rPr>
                <w:noProof/>
                <w:webHidden/>
              </w:rPr>
              <w:fldChar w:fldCharType="begin"/>
            </w:r>
            <w:r w:rsidR="008E487B">
              <w:rPr>
                <w:noProof/>
                <w:webHidden/>
              </w:rPr>
              <w:instrText xml:space="preserve"> PAGEREF _Toc332774831 \h </w:instrText>
            </w:r>
            <w:r w:rsidR="008E487B">
              <w:rPr>
                <w:noProof/>
                <w:webHidden/>
              </w:rPr>
            </w:r>
            <w:r w:rsidR="008E487B">
              <w:rPr>
                <w:noProof/>
                <w:webHidden/>
              </w:rPr>
              <w:fldChar w:fldCharType="separate"/>
            </w:r>
            <w:r w:rsidR="005A6268">
              <w:rPr>
                <w:noProof/>
                <w:webHidden/>
              </w:rPr>
              <w:t>98</w:t>
            </w:r>
            <w:r w:rsidR="008E487B">
              <w:rPr>
                <w:noProof/>
                <w:webHidden/>
              </w:rPr>
              <w:fldChar w:fldCharType="end"/>
            </w:r>
          </w:hyperlink>
        </w:p>
        <w:p w:rsidR="008E487B" w:rsidRDefault="00CB144F">
          <w:pPr>
            <w:pStyle w:val="TOC4"/>
            <w:tabs>
              <w:tab w:val="right" w:leader="dot" w:pos="8778"/>
            </w:tabs>
            <w:rPr>
              <w:noProof/>
              <w:lang w:eastAsia="ja-JP"/>
            </w:rPr>
          </w:pPr>
          <w:hyperlink w:anchor="_Toc332774832" w:history="1">
            <w:r w:rsidR="008E487B" w:rsidRPr="00A55BBA">
              <w:rPr>
                <w:rStyle w:val="Hyperlink"/>
                <w:rFonts w:ascii="Times New Roman" w:hAnsi="Times New Roman" w:cs="Times New Roman"/>
                <w:noProof/>
              </w:rPr>
              <w:t>2.5.7 Purchased Components</w:t>
            </w:r>
            <w:r w:rsidR="008E487B">
              <w:rPr>
                <w:noProof/>
                <w:webHidden/>
              </w:rPr>
              <w:tab/>
            </w:r>
            <w:r w:rsidR="008E487B">
              <w:rPr>
                <w:noProof/>
                <w:webHidden/>
              </w:rPr>
              <w:fldChar w:fldCharType="begin"/>
            </w:r>
            <w:r w:rsidR="008E487B">
              <w:rPr>
                <w:noProof/>
                <w:webHidden/>
              </w:rPr>
              <w:instrText xml:space="preserve"> PAGEREF _Toc332774832 \h </w:instrText>
            </w:r>
            <w:r w:rsidR="008E487B">
              <w:rPr>
                <w:noProof/>
                <w:webHidden/>
              </w:rPr>
            </w:r>
            <w:r w:rsidR="008E487B">
              <w:rPr>
                <w:noProof/>
                <w:webHidden/>
              </w:rPr>
              <w:fldChar w:fldCharType="separate"/>
            </w:r>
            <w:r w:rsidR="005A6268">
              <w:rPr>
                <w:noProof/>
                <w:webHidden/>
              </w:rPr>
              <w:t>98</w:t>
            </w:r>
            <w:r w:rsidR="008E487B">
              <w:rPr>
                <w:noProof/>
                <w:webHidden/>
              </w:rPr>
              <w:fldChar w:fldCharType="end"/>
            </w:r>
          </w:hyperlink>
        </w:p>
        <w:p w:rsidR="008E487B" w:rsidRDefault="00CB144F">
          <w:pPr>
            <w:pStyle w:val="TOC4"/>
            <w:tabs>
              <w:tab w:val="right" w:leader="dot" w:pos="8778"/>
            </w:tabs>
            <w:rPr>
              <w:noProof/>
              <w:lang w:eastAsia="ja-JP"/>
            </w:rPr>
          </w:pPr>
          <w:hyperlink w:anchor="_Toc332774833" w:history="1">
            <w:r w:rsidR="008E487B" w:rsidRPr="00A55BBA">
              <w:rPr>
                <w:rStyle w:val="Hyperlink"/>
                <w:rFonts w:ascii="Times New Roman" w:hAnsi="Times New Roman" w:cs="Times New Roman"/>
                <w:noProof/>
              </w:rPr>
              <w:t>2.5.8 Interfaces</w:t>
            </w:r>
            <w:r w:rsidR="008E487B">
              <w:rPr>
                <w:noProof/>
                <w:webHidden/>
              </w:rPr>
              <w:tab/>
            </w:r>
            <w:r w:rsidR="008E487B">
              <w:rPr>
                <w:noProof/>
                <w:webHidden/>
              </w:rPr>
              <w:fldChar w:fldCharType="begin"/>
            </w:r>
            <w:r w:rsidR="008E487B">
              <w:rPr>
                <w:noProof/>
                <w:webHidden/>
              </w:rPr>
              <w:instrText xml:space="preserve"> PAGEREF _Toc332774833 \h </w:instrText>
            </w:r>
            <w:r w:rsidR="008E487B">
              <w:rPr>
                <w:noProof/>
                <w:webHidden/>
              </w:rPr>
            </w:r>
            <w:r w:rsidR="008E487B">
              <w:rPr>
                <w:noProof/>
                <w:webHidden/>
              </w:rPr>
              <w:fldChar w:fldCharType="separate"/>
            </w:r>
            <w:r w:rsidR="005A6268">
              <w:rPr>
                <w:noProof/>
                <w:webHidden/>
              </w:rPr>
              <w:t>99</w:t>
            </w:r>
            <w:r w:rsidR="008E487B">
              <w:rPr>
                <w:noProof/>
                <w:webHidden/>
              </w:rPr>
              <w:fldChar w:fldCharType="end"/>
            </w:r>
          </w:hyperlink>
        </w:p>
        <w:p w:rsidR="008E487B" w:rsidRDefault="00CB144F">
          <w:pPr>
            <w:pStyle w:val="TOC4"/>
            <w:tabs>
              <w:tab w:val="right" w:leader="dot" w:pos="8778"/>
            </w:tabs>
            <w:rPr>
              <w:noProof/>
              <w:lang w:eastAsia="ja-JP"/>
            </w:rPr>
          </w:pPr>
          <w:hyperlink w:anchor="_Toc332774834" w:history="1">
            <w:r w:rsidR="008E487B" w:rsidRPr="00A55BBA">
              <w:rPr>
                <w:rStyle w:val="Hyperlink"/>
                <w:rFonts w:ascii="Times New Roman" w:hAnsi="Times New Roman" w:cs="Times New Roman"/>
                <w:noProof/>
              </w:rPr>
              <w:t>2.5.9 Licensing Requirements</w:t>
            </w:r>
            <w:r w:rsidR="008E487B">
              <w:rPr>
                <w:noProof/>
                <w:webHidden/>
              </w:rPr>
              <w:tab/>
            </w:r>
            <w:r w:rsidR="008E487B">
              <w:rPr>
                <w:noProof/>
                <w:webHidden/>
              </w:rPr>
              <w:fldChar w:fldCharType="begin"/>
            </w:r>
            <w:r w:rsidR="008E487B">
              <w:rPr>
                <w:noProof/>
                <w:webHidden/>
              </w:rPr>
              <w:instrText xml:space="preserve"> PAGEREF _Toc332774834 \h </w:instrText>
            </w:r>
            <w:r w:rsidR="008E487B">
              <w:rPr>
                <w:noProof/>
                <w:webHidden/>
              </w:rPr>
            </w:r>
            <w:r w:rsidR="008E487B">
              <w:rPr>
                <w:noProof/>
                <w:webHidden/>
              </w:rPr>
              <w:fldChar w:fldCharType="separate"/>
            </w:r>
            <w:r w:rsidR="005A6268">
              <w:rPr>
                <w:noProof/>
                <w:webHidden/>
              </w:rPr>
              <w:t>99</w:t>
            </w:r>
            <w:r w:rsidR="008E487B">
              <w:rPr>
                <w:noProof/>
                <w:webHidden/>
              </w:rPr>
              <w:fldChar w:fldCharType="end"/>
            </w:r>
          </w:hyperlink>
        </w:p>
        <w:p w:rsidR="008E487B" w:rsidRDefault="00CB144F">
          <w:pPr>
            <w:pStyle w:val="TOC4"/>
            <w:tabs>
              <w:tab w:val="right" w:leader="dot" w:pos="8778"/>
            </w:tabs>
            <w:rPr>
              <w:noProof/>
              <w:lang w:eastAsia="ja-JP"/>
            </w:rPr>
          </w:pPr>
          <w:hyperlink w:anchor="_Toc332774835" w:history="1">
            <w:r w:rsidR="008E487B" w:rsidRPr="00A55BBA">
              <w:rPr>
                <w:rStyle w:val="Hyperlink"/>
                <w:rFonts w:ascii="Times New Roman" w:hAnsi="Times New Roman" w:cs="Times New Roman"/>
                <w:noProof/>
              </w:rPr>
              <w:t>2.5.10 Legal, Copyright, and Other Notices</w:t>
            </w:r>
            <w:r w:rsidR="008E487B">
              <w:rPr>
                <w:noProof/>
                <w:webHidden/>
              </w:rPr>
              <w:tab/>
            </w:r>
            <w:r w:rsidR="008E487B">
              <w:rPr>
                <w:noProof/>
                <w:webHidden/>
              </w:rPr>
              <w:fldChar w:fldCharType="begin"/>
            </w:r>
            <w:r w:rsidR="008E487B">
              <w:rPr>
                <w:noProof/>
                <w:webHidden/>
              </w:rPr>
              <w:instrText xml:space="preserve"> PAGEREF _Toc332774835 \h </w:instrText>
            </w:r>
            <w:r w:rsidR="008E487B">
              <w:rPr>
                <w:noProof/>
                <w:webHidden/>
              </w:rPr>
            </w:r>
            <w:r w:rsidR="008E487B">
              <w:rPr>
                <w:noProof/>
                <w:webHidden/>
              </w:rPr>
              <w:fldChar w:fldCharType="separate"/>
            </w:r>
            <w:r w:rsidR="005A6268">
              <w:rPr>
                <w:noProof/>
                <w:webHidden/>
              </w:rPr>
              <w:t>99</w:t>
            </w:r>
            <w:r w:rsidR="008E487B">
              <w:rPr>
                <w:noProof/>
                <w:webHidden/>
              </w:rPr>
              <w:fldChar w:fldCharType="end"/>
            </w:r>
          </w:hyperlink>
        </w:p>
        <w:p w:rsidR="008E487B" w:rsidRDefault="00CB144F">
          <w:pPr>
            <w:pStyle w:val="TOC4"/>
            <w:tabs>
              <w:tab w:val="right" w:leader="dot" w:pos="8778"/>
            </w:tabs>
            <w:rPr>
              <w:noProof/>
              <w:lang w:eastAsia="ja-JP"/>
            </w:rPr>
          </w:pPr>
          <w:hyperlink w:anchor="_Toc332774836" w:history="1">
            <w:r w:rsidR="008E487B" w:rsidRPr="00A55BBA">
              <w:rPr>
                <w:rStyle w:val="Hyperlink"/>
                <w:rFonts w:ascii="Times New Roman" w:hAnsi="Times New Roman" w:cs="Times New Roman"/>
                <w:noProof/>
              </w:rPr>
              <w:t>2.5.11 Applicable Standards</w:t>
            </w:r>
            <w:r w:rsidR="008E487B">
              <w:rPr>
                <w:noProof/>
                <w:webHidden/>
              </w:rPr>
              <w:tab/>
            </w:r>
            <w:r w:rsidR="008E487B">
              <w:rPr>
                <w:noProof/>
                <w:webHidden/>
              </w:rPr>
              <w:fldChar w:fldCharType="begin"/>
            </w:r>
            <w:r w:rsidR="008E487B">
              <w:rPr>
                <w:noProof/>
                <w:webHidden/>
              </w:rPr>
              <w:instrText xml:space="preserve"> PAGEREF _Toc332774836 \h </w:instrText>
            </w:r>
            <w:r w:rsidR="008E487B">
              <w:rPr>
                <w:noProof/>
                <w:webHidden/>
              </w:rPr>
            </w:r>
            <w:r w:rsidR="008E487B">
              <w:rPr>
                <w:noProof/>
                <w:webHidden/>
              </w:rPr>
              <w:fldChar w:fldCharType="separate"/>
            </w:r>
            <w:r w:rsidR="005A6268">
              <w:rPr>
                <w:noProof/>
                <w:webHidden/>
              </w:rPr>
              <w:t>99</w:t>
            </w:r>
            <w:r w:rsidR="008E487B">
              <w:rPr>
                <w:noProof/>
                <w:webHidden/>
              </w:rPr>
              <w:fldChar w:fldCharType="end"/>
            </w:r>
          </w:hyperlink>
        </w:p>
        <w:p w:rsidR="008E487B" w:rsidRDefault="00CB144F">
          <w:pPr>
            <w:pStyle w:val="TOC1"/>
            <w:tabs>
              <w:tab w:val="left" w:pos="440"/>
              <w:tab w:val="right" w:leader="dot" w:pos="8778"/>
            </w:tabs>
            <w:rPr>
              <w:rFonts w:eastAsiaTheme="minorEastAsia"/>
              <w:noProof/>
              <w:lang w:eastAsia="ja-JP"/>
            </w:rPr>
          </w:pPr>
          <w:hyperlink w:anchor="_Toc332774837" w:history="1">
            <w:r w:rsidR="008E487B" w:rsidRPr="00A55BBA">
              <w:rPr>
                <w:rStyle w:val="Hyperlink"/>
                <w:rFonts w:ascii="Times New Roman" w:hAnsi="Times New Roman" w:cs="Times New Roman"/>
                <w:noProof/>
              </w:rPr>
              <w:t>D.</w:t>
            </w:r>
            <w:r w:rsidR="008E487B">
              <w:rPr>
                <w:rFonts w:eastAsiaTheme="minorEastAsia"/>
                <w:noProof/>
                <w:lang w:eastAsia="ja-JP"/>
              </w:rPr>
              <w:tab/>
            </w:r>
            <w:r w:rsidR="008E487B" w:rsidRPr="00A55BBA">
              <w:rPr>
                <w:rStyle w:val="Hyperlink"/>
                <w:rFonts w:ascii="Times New Roman" w:hAnsi="Times New Roman" w:cs="Times New Roman"/>
                <w:noProof/>
              </w:rPr>
              <w:t>Software Design Description</w:t>
            </w:r>
            <w:r w:rsidR="008E487B">
              <w:rPr>
                <w:noProof/>
                <w:webHidden/>
              </w:rPr>
              <w:tab/>
            </w:r>
            <w:r w:rsidR="008E487B">
              <w:rPr>
                <w:noProof/>
                <w:webHidden/>
              </w:rPr>
              <w:fldChar w:fldCharType="begin"/>
            </w:r>
            <w:r w:rsidR="008E487B">
              <w:rPr>
                <w:noProof/>
                <w:webHidden/>
              </w:rPr>
              <w:instrText xml:space="preserve"> PAGEREF _Toc332774837 \h </w:instrText>
            </w:r>
            <w:r w:rsidR="008E487B">
              <w:rPr>
                <w:noProof/>
                <w:webHidden/>
              </w:rPr>
            </w:r>
            <w:r w:rsidR="008E487B">
              <w:rPr>
                <w:noProof/>
                <w:webHidden/>
              </w:rPr>
              <w:fldChar w:fldCharType="separate"/>
            </w:r>
            <w:r w:rsidR="005A6268">
              <w:rPr>
                <w:noProof/>
                <w:webHidden/>
              </w:rPr>
              <w:t>99</w:t>
            </w:r>
            <w:r w:rsidR="008E487B">
              <w:rPr>
                <w:noProof/>
                <w:webHidden/>
              </w:rPr>
              <w:fldChar w:fldCharType="end"/>
            </w:r>
          </w:hyperlink>
        </w:p>
        <w:p w:rsidR="008E487B" w:rsidRDefault="00CB144F">
          <w:pPr>
            <w:pStyle w:val="TOC2"/>
            <w:tabs>
              <w:tab w:val="left" w:pos="660"/>
              <w:tab w:val="right" w:leader="dot" w:pos="8778"/>
            </w:tabs>
            <w:rPr>
              <w:rFonts w:eastAsiaTheme="minorEastAsia"/>
              <w:noProof/>
              <w:lang w:eastAsia="ja-JP"/>
            </w:rPr>
          </w:pPr>
          <w:hyperlink w:anchor="_Toc332774838" w:history="1">
            <w:r w:rsidR="008E487B" w:rsidRPr="00A55BBA">
              <w:rPr>
                <w:rStyle w:val="Hyperlink"/>
                <w:rFonts w:ascii="Times New Roman" w:hAnsi="Times New Roman" w:cs="Times New Roman"/>
                <w:noProof/>
              </w:rPr>
              <w:t>1.</w:t>
            </w:r>
            <w:r w:rsidR="008E487B">
              <w:rPr>
                <w:rFonts w:eastAsiaTheme="minorEastAsia"/>
                <w:noProof/>
                <w:lang w:eastAsia="ja-JP"/>
              </w:rPr>
              <w:tab/>
            </w:r>
            <w:r w:rsidR="008E487B" w:rsidRPr="00A55BBA">
              <w:rPr>
                <w:rStyle w:val="Hyperlink"/>
                <w:rFonts w:ascii="Times New Roman" w:hAnsi="Times New Roman" w:cs="Times New Roman"/>
                <w:noProof/>
              </w:rPr>
              <w:t>Introduction</w:t>
            </w:r>
            <w:r w:rsidR="008E487B">
              <w:rPr>
                <w:noProof/>
                <w:webHidden/>
              </w:rPr>
              <w:tab/>
            </w:r>
            <w:r w:rsidR="008E487B">
              <w:rPr>
                <w:noProof/>
                <w:webHidden/>
              </w:rPr>
              <w:fldChar w:fldCharType="begin"/>
            </w:r>
            <w:r w:rsidR="008E487B">
              <w:rPr>
                <w:noProof/>
                <w:webHidden/>
              </w:rPr>
              <w:instrText xml:space="preserve"> PAGEREF _Toc332774838 \h </w:instrText>
            </w:r>
            <w:r w:rsidR="008E487B">
              <w:rPr>
                <w:noProof/>
                <w:webHidden/>
              </w:rPr>
            </w:r>
            <w:r w:rsidR="008E487B">
              <w:rPr>
                <w:noProof/>
                <w:webHidden/>
              </w:rPr>
              <w:fldChar w:fldCharType="separate"/>
            </w:r>
            <w:r w:rsidR="005A6268">
              <w:rPr>
                <w:noProof/>
                <w:webHidden/>
              </w:rPr>
              <w:t>99</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4839" w:history="1">
            <w:r w:rsidR="008E487B" w:rsidRPr="00A55BBA">
              <w:rPr>
                <w:rStyle w:val="Hyperlink"/>
                <w:rFonts w:ascii="Times New Roman" w:hAnsi="Times New Roman" w:cs="Times New Roman"/>
                <w:noProof/>
              </w:rPr>
              <w:t>1.1 Purpose</w:t>
            </w:r>
            <w:r w:rsidR="008E487B">
              <w:rPr>
                <w:noProof/>
                <w:webHidden/>
              </w:rPr>
              <w:tab/>
            </w:r>
            <w:r w:rsidR="008E487B">
              <w:rPr>
                <w:noProof/>
                <w:webHidden/>
              </w:rPr>
              <w:fldChar w:fldCharType="begin"/>
            </w:r>
            <w:r w:rsidR="008E487B">
              <w:rPr>
                <w:noProof/>
                <w:webHidden/>
              </w:rPr>
              <w:instrText xml:space="preserve"> PAGEREF _Toc332774839 \h </w:instrText>
            </w:r>
            <w:r w:rsidR="008E487B">
              <w:rPr>
                <w:noProof/>
                <w:webHidden/>
              </w:rPr>
            </w:r>
            <w:r w:rsidR="008E487B">
              <w:rPr>
                <w:noProof/>
                <w:webHidden/>
              </w:rPr>
              <w:fldChar w:fldCharType="separate"/>
            </w:r>
            <w:r w:rsidR="005A6268">
              <w:rPr>
                <w:noProof/>
                <w:webHidden/>
              </w:rPr>
              <w:t>99</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4840" w:history="1">
            <w:r w:rsidR="008E487B" w:rsidRPr="00A55BBA">
              <w:rPr>
                <w:rStyle w:val="Hyperlink"/>
                <w:rFonts w:ascii="Times New Roman" w:hAnsi="Times New Roman" w:cs="Times New Roman"/>
                <w:noProof/>
              </w:rPr>
              <w:t>1.2 Scope</w:t>
            </w:r>
            <w:r w:rsidR="008E487B">
              <w:rPr>
                <w:noProof/>
                <w:webHidden/>
              </w:rPr>
              <w:tab/>
            </w:r>
            <w:r w:rsidR="008E487B">
              <w:rPr>
                <w:noProof/>
                <w:webHidden/>
              </w:rPr>
              <w:fldChar w:fldCharType="begin"/>
            </w:r>
            <w:r w:rsidR="008E487B">
              <w:rPr>
                <w:noProof/>
                <w:webHidden/>
              </w:rPr>
              <w:instrText xml:space="preserve"> PAGEREF _Toc332774840 \h </w:instrText>
            </w:r>
            <w:r w:rsidR="008E487B">
              <w:rPr>
                <w:noProof/>
                <w:webHidden/>
              </w:rPr>
            </w:r>
            <w:r w:rsidR="008E487B">
              <w:rPr>
                <w:noProof/>
                <w:webHidden/>
              </w:rPr>
              <w:fldChar w:fldCharType="separate"/>
            </w:r>
            <w:r w:rsidR="005A6268">
              <w:rPr>
                <w:noProof/>
                <w:webHidden/>
              </w:rPr>
              <w:t>99</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4841" w:history="1">
            <w:r w:rsidR="008E487B" w:rsidRPr="00A55BBA">
              <w:rPr>
                <w:rStyle w:val="Hyperlink"/>
                <w:rFonts w:ascii="Times New Roman" w:hAnsi="Times New Roman" w:cs="Times New Roman"/>
                <w:noProof/>
              </w:rPr>
              <w:t>1.3 Intended Audiences and Document Organization</w:t>
            </w:r>
            <w:r w:rsidR="008E487B">
              <w:rPr>
                <w:noProof/>
                <w:webHidden/>
              </w:rPr>
              <w:tab/>
            </w:r>
            <w:r w:rsidR="008E487B">
              <w:rPr>
                <w:noProof/>
                <w:webHidden/>
              </w:rPr>
              <w:fldChar w:fldCharType="begin"/>
            </w:r>
            <w:r w:rsidR="008E487B">
              <w:rPr>
                <w:noProof/>
                <w:webHidden/>
              </w:rPr>
              <w:instrText xml:space="preserve"> PAGEREF _Toc332774841 \h </w:instrText>
            </w:r>
            <w:r w:rsidR="008E487B">
              <w:rPr>
                <w:noProof/>
                <w:webHidden/>
              </w:rPr>
            </w:r>
            <w:r w:rsidR="008E487B">
              <w:rPr>
                <w:noProof/>
                <w:webHidden/>
              </w:rPr>
              <w:fldChar w:fldCharType="separate"/>
            </w:r>
            <w:r w:rsidR="005A6268">
              <w:rPr>
                <w:noProof/>
                <w:webHidden/>
              </w:rPr>
              <w:t>99</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4842" w:history="1">
            <w:r w:rsidR="008E487B" w:rsidRPr="00A55BBA">
              <w:rPr>
                <w:rStyle w:val="Hyperlink"/>
                <w:rFonts w:ascii="Times New Roman" w:hAnsi="Times New Roman" w:cs="Times New Roman"/>
                <w:noProof/>
              </w:rPr>
              <w:t>1.4 Acronyms and Abbreviations</w:t>
            </w:r>
            <w:r w:rsidR="008E487B">
              <w:rPr>
                <w:noProof/>
                <w:webHidden/>
              </w:rPr>
              <w:tab/>
            </w:r>
            <w:r w:rsidR="008E487B">
              <w:rPr>
                <w:noProof/>
                <w:webHidden/>
              </w:rPr>
              <w:fldChar w:fldCharType="begin"/>
            </w:r>
            <w:r w:rsidR="008E487B">
              <w:rPr>
                <w:noProof/>
                <w:webHidden/>
              </w:rPr>
              <w:instrText xml:space="preserve"> PAGEREF _Toc332774842 \h </w:instrText>
            </w:r>
            <w:r w:rsidR="008E487B">
              <w:rPr>
                <w:noProof/>
                <w:webHidden/>
              </w:rPr>
            </w:r>
            <w:r w:rsidR="008E487B">
              <w:rPr>
                <w:noProof/>
                <w:webHidden/>
              </w:rPr>
              <w:fldChar w:fldCharType="separate"/>
            </w:r>
            <w:r w:rsidR="005A6268">
              <w:rPr>
                <w:noProof/>
                <w:webHidden/>
              </w:rPr>
              <w:t>100</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4843" w:history="1">
            <w:r w:rsidR="008E487B" w:rsidRPr="00A55BBA">
              <w:rPr>
                <w:rStyle w:val="Hyperlink"/>
                <w:rFonts w:ascii="Times New Roman" w:hAnsi="Times New Roman" w:cs="Times New Roman"/>
                <w:noProof/>
              </w:rPr>
              <w:t>1.5 References</w:t>
            </w:r>
            <w:r w:rsidR="008E487B">
              <w:rPr>
                <w:noProof/>
                <w:webHidden/>
              </w:rPr>
              <w:tab/>
            </w:r>
            <w:r w:rsidR="008E487B">
              <w:rPr>
                <w:noProof/>
                <w:webHidden/>
              </w:rPr>
              <w:fldChar w:fldCharType="begin"/>
            </w:r>
            <w:r w:rsidR="008E487B">
              <w:rPr>
                <w:noProof/>
                <w:webHidden/>
              </w:rPr>
              <w:instrText xml:space="preserve"> PAGEREF _Toc332774843 \h </w:instrText>
            </w:r>
            <w:r w:rsidR="008E487B">
              <w:rPr>
                <w:noProof/>
                <w:webHidden/>
              </w:rPr>
            </w:r>
            <w:r w:rsidR="008E487B">
              <w:rPr>
                <w:noProof/>
                <w:webHidden/>
              </w:rPr>
              <w:fldChar w:fldCharType="separate"/>
            </w:r>
            <w:r w:rsidR="005A6268">
              <w:rPr>
                <w:noProof/>
                <w:webHidden/>
              </w:rPr>
              <w:t>100</w:t>
            </w:r>
            <w:r w:rsidR="008E487B">
              <w:rPr>
                <w:noProof/>
                <w:webHidden/>
              </w:rPr>
              <w:fldChar w:fldCharType="end"/>
            </w:r>
          </w:hyperlink>
        </w:p>
        <w:p w:rsidR="008E487B" w:rsidRDefault="00CB144F">
          <w:pPr>
            <w:pStyle w:val="TOC2"/>
            <w:tabs>
              <w:tab w:val="left" w:pos="660"/>
              <w:tab w:val="right" w:leader="dot" w:pos="8778"/>
            </w:tabs>
            <w:rPr>
              <w:rFonts w:eastAsiaTheme="minorEastAsia"/>
              <w:noProof/>
              <w:lang w:eastAsia="ja-JP"/>
            </w:rPr>
          </w:pPr>
          <w:hyperlink w:anchor="_Toc332774844" w:history="1">
            <w:r w:rsidR="008E487B" w:rsidRPr="00A55BBA">
              <w:rPr>
                <w:rStyle w:val="Hyperlink"/>
                <w:rFonts w:ascii="Times New Roman" w:hAnsi="Times New Roman" w:cs="Times New Roman"/>
                <w:noProof/>
              </w:rPr>
              <w:t>2.</w:t>
            </w:r>
            <w:r w:rsidR="008E487B">
              <w:rPr>
                <w:rFonts w:eastAsiaTheme="minorEastAsia"/>
                <w:noProof/>
                <w:lang w:eastAsia="ja-JP"/>
              </w:rPr>
              <w:tab/>
            </w:r>
            <w:r w:rsidR="008E487B" w:rsidRPr="00A55BBA">
              <w:rPr>
                <w:rStyle w:val="Hyperlink"/>
                <w:rFonts w:ascii="Times New Roman" w:hAnsi="Times New Roman" w:cs="Times New Roman"/>
                <w:noProof/>
              </w:rPr>
              <w:t>Architecture design</w:t>
            </w:r>
            <w:r w:rsidR="008E487B">
              <w:rPr>
                <w:noProof/>
                <w:webHidden/>
              </w:rPr>
              <w:tab/>
            </w:r>
            <w:r w:rsidR="008E487B">
              <w:rPr>
                <w:noProof/>
                <w:webHidden/>
              </w:rPr>
              <w:fldChar w:fldCharType="begin"/>
            </w:r>
            <w:r w:rsidR="008E487B">
              <w:rPr>
                <w:noProof/>
                <w:webHidden/>
              </w:rPr>
              <w:instrText xml:space="preserve"> PAGEREF _Toc332774844 \h </w:instrText>
            </w:r>
            <w:r w:rsidR="008E487B">
              <w:rPr>
                <w:noProof/>
                <w:webHidden/>
              </w:rPr>
            </w:r>
            <w:r w:rsidR="008E487B">
              <w:rPr>
                <w:noProof/>
                <w:webHidden/>
              </w:rPr>
              <w:fldChar w:fldCharType="separate"/>
            </w:r>
            <w:r w:rsidR="005A6268">
              <w:rPr>
                <w:noProof/>
                <w:webHidden/>
              </w:rPr>
              <w:t>101</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4845" w:history="1">
            <w:r w:rsidR="008E487B" w:rsidRPr="00A55BBA">
              <w:rPr>
                <w:rStyle w:val="Hyperlink"/>
                <w:rFonts w:ascii="Times New Roman" w:hAnsi="Times New Roman" w:cs="Times New Roman"/>
                <w:noProof/>
              </w:rPr>
              <w:t>2.1 User case view</w:t>
            </w:r>
            <w:r w:rsidR="008E487B">
              <w:rPr>
                <w:noProof/>
                <w:webHidden/>
              </w:rPr>
              <w:tab/>
            </w:r>
            <w:r w:rsidR="008E487B">
              <w:rPr>
                <w:noProof/>
                <w:webHidden/>
              </w:rPr>
              <w:fldChar w:fldCharType="begin"/>
            </w:r>
            <w:r w:rsidR="008E487B">
              <w:rPr>
                <w:noProof/>
                <w:webHidden/>
              </w:rPr>
              <w:instrText xml:space="preserve"> PAGEREF _Toc332774845 \h </w:instrText>
            </w:r>
            <w:r w:rsidR="008E487B">
              <w:rPr>
                <w:noProof/>
                <w:webHidden/>
              </w:rPr>
            </w:r>
            <w:r w:rsidR="008E487B">
              <w:rPr>
                <w:noProof/>
                <w:webHidden/>
              </w:rPr>
              <w:fldChar w:fldCharType="separate"/>
            </w:r>
            <w:r w:rsidR="005A6268">
              <w:rPr>
                <w:noProof/>
                <w:webHidden/>
              </w:rPr>
              <w:t>101</w:t>
            </w:r>
            <w:r w:rsidR="008E487B">
              <w:rPr>
                <w:noProof/>
                <w:webHidden/>
              </w:rPr>
              <w:fldChar w:fldCharType="end"/>
            </w:r>
          </w:hyperlink>
        </w:p>
        <w:p w:rsidR="008E487B" w:rsidRDefault="00CB144F">
          <w:pPr>
            <w:pStyle w:val="TOC3"/>
            <w:tabs>
              <w:tab w:val="left" w:pos="1100"/>
              <w:tab w:val="right" w:leader="dot" w:pos="8778"/>
            </w:tabs>
            <w:rPr>
              <w:rFonts w:eastAsiaTheme="minorEastAsia"/>
              <w:noProof/>
              <w:lang w:eastAsia="ja-JP"/>
            </w:rPr>
          </w:pPr>
          <w:hyperlink w:anchor="_Toc332774846" w:history="1">
            <w:r w:rsidR="008E487B" w:rsidRPr="00A55BBA">
              <w:rPr>
                <w:rStyle w:val="Hyperlink"/>
                <w:rFonts w:ascii="Times New Roman" w:hAnsi="Times New Roman" w:cs="Times New Roman"/>
                <w:noProof/>
              </w:rPr>
              <w:t>2.2</w:t>
            </w:r>
            <w:r w:rsidR="008E487B">
              <w:rPr>
                <w:rFonts w:eastAsiaTheme="minorEastAsia"/>
                <w:noProof/>
                <w:lang w:eastAsia="ja-JP"/>
              </w:rPr>
              <w:tab/>
            </w:r>
            <w:r w:rsidR="008E487B" w:rsidRPr="00A55BBA">
              <w:rPr>
                <w:rStyle w:val="Hyperlink"/>
                <w:rFonts w:ascii="Times New Roman" w:hAnsi="Times New Roman" w:cs="Times New Roman"/>
                <w:noProof/>
              </w:rPr>
              <w:t>Architectural Representation</w:t>
            </w:r>
            <w:r w:rsidR="008E487B">
              <w:rPr>
                <w:noProof/>
                <w:webHidden/>
              </w:rPr>
              <w:tab/>
            </w:r>
            <w:r w:rsidR="008E487B">
              <w:rPr>
                <w:noProof/>
                <w:webHidden/>
              </w:rPr>
              <w:fldChar w:fldCharType="begin"/>
            </w:r>
            <w:r w:rsidR="008E487B">
              <w:rPr>
                <w:noProof/>
                <w:webHidden/>
              </w:rPr>
              <w:instrText xml:space="preserve"> PAGEREF _Toc332774846 \h </w:instrText>
            </w:r>
            <w:r w:rsidR="008E487B">
              <w:rPr>
                <w:noProof/>
                <w:webHidden/>
              </w:rPr>
            </w:r>
            <w:r w:rsidR="008E487B">
              <w:rPr>
                <w:noProof/>
                <w:webHidden/>
              </w:rPr>
              <w:fldChar w:fldCharType="separate"/>
            </w:r>
            <w:r w:rsidR="005A6268">
              <w:rPr>
                <w:noProof/>
                <w:webHidden/>
              </w:rPr>
              <w:t>103</w:t>
            </w:r>
            <w:r w:rsidR="008E487B">
              <w:rPr>
                <w:noProof/>
                <w:webHidden/>
              </w:rPr>
              <w:fldChar w:fldCharType="end"/>
            </w:r>
          </w:hyperlink>
        </w:p>
        <w:p w:rsidR="008E487B" w:rsidRDefault="00CB144F">
          <w:pPr>
            <w:pStyle w:val="TOC4"/>
            <w:tabs>
              <w:tab w:val="right" w:leader="dot" w:pos="8778"/>
            </w:tabs>
            <w:rPr>
              <w:noProof/>
              <w:lang w:eastAsia="ja-JP"/>
            </w:rPr>
          </w:pPr>
          <w:hyperlink w:anchor="_Toc332774847" w:history="1">
            <w:r w:rsidR="008E487B" w:rsidRPr="00A55BBA">
              <w:rPr>
                <w:rStyle w:val="Hyperlink"/>
                <w:rFonts w:ascii="Times New Roman" w:hAnsi="Times New Roman" w:cs="Times New Roman"/>
                <w:noProof/>
              </w:rPr>
              <w:t>2.2.1 Presentation Layer</w:t>
            </w:r>
            <w:r w:rsidR="008E487B">
              <w:rPr>
                <w:noProof/>
                <w:webHidden/>
              </w:rPr>
              <w:tab/>
            </w:r>
            <w:r w:rsidR="008E487B">
              <w:rPr>
                <w:noProof/>
                <w:webHidden/>
              </w:rPr>
              <w:fldChar w:fldCharType="begin"/>
            </w:r>
            <w:r w:rsidR="008E487B">
              <w:rPr>
                <w:noProof/>
                <w:webHidden/>
              </w:rPr>
              <w:instrText xml:space="preserve"> PAGEREF _Toc332774847 \h </w:instrText>
            </w:r>
            <w:r w:rsidR="008E487B">
              <w:rPr>
                <w:noProof/>
                <w:webHidden/>
              </w:rPr>
            </w:r>
            <w:r w:rsidR="008E487B">
              <w:rPr>
                <w:noProof/>
                <w:webHidden/>
              </w:rPr>
              <w:fldChar w:fldCharType="separate"/>
            </w:r>
            <w:r w:rsidR="005A6268">
              <w:rPr>
                <w:noProof/>
                <w:webHidden/>
              </w:rPr>
              <w:t>104</w:t>
            </w:r>
            <w:r w:rsidR="008E487B">
              <w:rPr>
                <w:noProof/>
                <w:webHidden/>
              </w:rPr>
              <w:fldChar w:fldCharType="end"/>
            </w:r>
          </w:hyperlink>
        </w:p>
        <w:p w:rsidR="008E487B" w:rsidRDefault="00CB144F">
          <w:pPr>
            <w:pStyle w:val="TOC4"/>
            <w:tabs>
              <w:tab w:val="right" w:leader="dot" w:pos="8778"/>
            </w:tabs>
            <w:rPr>
              <w:noProof/>
              <w:lang w:eastAsia="ja-JP"/>
            </w:rPr>
          </w:pPr>
          <w:hyperlink w:anchor="_Toc332774848" w:history="1">
            <w:r w:rsidR="008E487B" w:rsidRPr="00A55BBA">
              <w:rPr>
                <w:rStyle w:val="Hyperlink"/>
                <w:rFonts w:ascii="Times New Roman" w:hAnsi="Times New Roman" w:cs="Times New Roman"/>
                <w:noProof/>
              </w:rPr>
              <w:t>2.2.2 Business Layer</w:t>
            </w:r>
            <w:r w:rsidR="008E487B">
              <w:rPr>
                <w:noProof/>
                <w:webHidden/>
              </w:rPr>
              <w:tab/>
            </w:r>
            <w:r w:rsidR="008E487B">
              <w:rPr>
                <w:noProof/>
                <w:webHidden/>
              </w:rPr>
              <w:fldChar w:fldCharType="begin"/>
            </w:r>
            <w:r w:rsidR="008E487B">
              <w:rPr>
                <w:noProof/>
                <w:webHidden/>
              </w:rPr>
              <w:instrText xml:space="preserve"> PAGEREF _Toc332774848 \h </w:instrText>
            </w:r>
            <w:r w:rsidR="008E487B">
              <w:rPr>
                <w:noProof/>
                <w:webHidden/>
              </w:rPr>
            </w:r>
            <w:r w:rsidR="008E487B">
              <w:rPr>
                <w:noProof/>
                <w:webHidden/>
              </w:rPr>
              <w:fldChar w:fldCharType="separate"/>
            </w:r>
            <w:r w:rsidR="005A6268">
              <w:rPr>
                <w:noProof/>
                <w:webHidden/>
              </w:rPr>
              <w:t>105</w:t>
            </w:r>
            <w:r w:rsidR="008E487B">
              <w:rPr>
                <w:noProof/>
                <w:webHidden/>
              </w:rPr>
              <w:fldChar w:fldCharType="end"/>
            </w:r>
          </w:hyperlink>
        </w:p>
        <w:p w:rsidR="008E487B" w:rsidRDefault="00CB144F">
          <w:pPr>
            <w:pStyle w:val="TOC4"/>
            <w:tabs>
              <w:tab w:val="right" w:leader="dot" w:pos="8778"/>
            </w:tabs>
            <w:rPr>
              <w:noProof/>
              <w:lang w:eastAsia="ja-JP"/>
            </w:rPr>
          </w:pPr>
          <w:hyperlink w:anchor="_Toc332774849" w:history="1">
            <w:r w:rsidR="008E487B" w:rsidRPr="00A55BBA">
              <w:rPr>
                <w:rStyle w:val="Hyperlink"/>
                <w:rFonts w:ascii="Times New Roman" w:hAnsi="Times New Roman" w:cs="Times New Roman"/>
                <w:noProof/>
              </w:rPr>
              <w:t>2.2.3 Data Access Layer</w:t>
            </w:r>
            <w:r w:rsidR="008E487B">
              <w:rPr>
                <w:noProof/>
                <w:webHidden/>
              </w:rPr>
              <w:tab/>
            </w:r>
            <w:r w:rsidR="008E487B">
              <w:rPr>
                <w:noProof/>
                <w:webHidden/>
              </w:rPr>
              <w:fldChar w:fldCharType="begin"/>
            </w:r>
            <w:r w:rsidR="008E487B">
              <w:rPr>
                <w:noProof/>
                <w:webHidden/>
              </w:rPr>
              <w:instrText xml:space="preserve"> PAGEREF _Toc332774849 \h </w:instrText>
            </w:r>
            <w:r w:rsidR="008E487B">
              <w:rPr>
                <w:noProof/>
                <w:webHidden/>
              </w:rPr>
            </w:r>
            <w:r w:rsidR="008E487B">
              <w:rPr>
                <w:noProof/>
                <w:webHidden/>
              </w:rPr>
              <w:fldChar w:fldCharType="separate"/>
            </w:r>
            <w:r w:rsidR="005A6268">
              <w:rPr>
                <w:noProof/>
                <w:webHidden/>
              </w:rPr>
              <w:t>105</w:t>
            </w:r>
            <w:r w:rsidR="008E487B">
              <w:rPr>
                <w:noProof/>
                <w:webHidden/>
              </w:rPr>
              <w:fldChar w:fldCharType="end"/>
            </w:r>
          </w:hyperlink>
        </w:p>
        <w:p w:rsidR="008E487B" w:rsidRDefault="00CB144F">
          <w:pPr>
            <w:pStyle w:val="TOC4"/>
            <w:tabs>
              <w:tab w:val="right" w:leader="dot" w:pos="8778"/>
            </w:tabs>
            <w:rPr>
              <w:noProof/>
              <w:lang w:eastAsia="ja-JP"/>
            </w:rPr>
          </w:pPr>
          <w:hyperlink w:anchor="_Toc332774850" w:history="1">
            <w:r w:rsidR="008E487B" w:rsidRPr="00A55BBA">
              <w:rPr>
                <w:rStyle w:val="Hyperlink"/>
                <w:rFonts w:ascii="Times New Roman" w:hAnsi="Times New Roman" w:cs="Times New Roman"/>
                <w:noProof/>
              </w:rPr>
              <w:t>2.2.4 Data Layer</w:t>
            </w:r>
            <w:r w:rsidR="008E487B">
              <w:rPr>
                <w:noProof/>
                <w:webHidden/>
              </w:rPr>
              <w:tab/>
            </w:r>
            <w:r w:rsidR="008E487B">
              <w:rPr>
                <w:noProof/>
                <w:webHidden/>
              </w:rPr>
              <w:fldChar w:fldCharType="begin"/>
            </w:r>
            <w:r w:rsidR="008E487B">
              <w:rPr>
                <w:noProof/>
                <w:webHidden/>
              </w:rPr>
              <w:instrText xml:space="preserve"> PAGEREF _Toc332774850 \h </w:instrText>
            </w:r>
            <w:r w:rsidR="008E487B">
              <w:rPr>
                <w:noProof/>
                <w:webHidden/>
              </w:rPr>
            </w:r>
            <w:r w:rsidR="008E487B">
              <w:rPr>
                <w:noProof/>
                <w:webHidden/>
              </w:rPr>
              <w:fldChar w:fldCharType="separate"/>
            </w:r>
            <w:r w:rsidR="005A6268">
              <w:rPr>
                <w:noProof/>
                <w:webHidden/>
              </w:rPr>
              <w:t>105</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4851" w:history="1">
            <w:r w:rsidR="008E487B" w:rsidRPr="00A55BBA">
              <w:rPr>
                <w:rStyle w:val="Hyperlink"/>
                <w:rFonts w:ascii="Times New Roman" w:hAnsi="Times New Roman" w:cs="Times New Roman"/>
                <w:noProof/>
              </w:rPr>
              <w:t>2.3 Packages/Components view</w:t>
            </w:r>
            <w:r w:rsidR="008E487B">
              <w:rPr>
                <w:noProof/>
                <w:webHidden/>
              </w:rPr>
              <w:tab/>
            </w:r>
            <w:r w:rsidR="008E487B">
              <w:rPr>
                <w:noProof/>
                <w:webHidden/>
              </w:rPr>
              <w:fldChar w:fldCharType="begin"/>
            </w:r>
            <w:r w:rsidR="008E487B">
              <w:rPr>
                <w:noProof/>
                <w:webHidden/>
              </w:rPr>
              <w:instrText xml:space="preserve"> PAGEREF _Toc332774851 \h </w:instrText>
            </w:r>
            <w:r w:rsidR="008E487B">
              <w:rPr>
                <w:noProof/>
                <w:webHidden/>
              </w:rPr>
            </w:r>
            <w:r w:rsidR="008E487B">
              <w:rPr>
                <w:noProof/>
                <w:webHidden/>
              </w:rPr>
              <w:fldChar w:fldCharType="separate"/>
            </w:r>
            <w:r w:rsidR="005A6268">
              <w:rPr>
                <w:noProof/>
                <w:webHidden/>
              </w:rPr>
              <w:t>106</w:t>
            </w:r>
            <w:r w:rsidR="008E487B">
              <w:rPr>
                <w:noProof/>
                <w:webHidden/>
              </w:rPr>
              <w:fldChar w:fldCharType="end"/>
            </w:r>
          </w:hyperlink>
        </w:p>
        <w:p w:rsidR="008E487B" w:rsidRDefault="00CB144F">
          <w:pPr>
            <w:pStyle w:val="TOC4"/>
            <w:tabs>
              <w:tab w:val="right" w:leader="dot" w:pos="8778"/>
            </w:tabs>
            <w:rPr>
              <w:noProof/>
              <w:lang w:eastAsia="ja-JP"/>
            </w:rPr>
          </w:pPr>
          <w:hyperlink w:anchor="_Toc332774852" w:history="1">
            <w:r w:rsidR="008E487B" w:rsidRPr="00A55BBA">
              <w:rPr>
                <w:rStyle w:val="Hyperlink"/>
                <w:rFonts w:ascii="Times New Roman" w:hAnsi="Times New Roman" w:cs="Times New Roman"/>
                <w:noProof/>
              </w:rPr>
              <w:t>2.3.1 UI Components</w:t>
            </w:r>
            <w:r w:rsidR="008E487B">
              <w:rPr>
                <w:noProof/>
                <w:webHidden/>
              </w:rPr>
              <w:tab/>
            </w:r>
            <w:r w:rsidR="008E487B">
              <w:rPr>
                <w:noProof/>
                <w:webHidden/>
              </w:rPr>
              <w:fldChar w:fldCharType="begin"/>
            </w:r>
            <w:r w:rsidR="008E487B">
              <w:rPr>
                <w:noProof/>
                <w:webHidden/>
              </w:rPr>
              <w:instrText xml:space="preserve"> PAGEREF _Toc332774852 \h </w:instrText>
            </w:r>
            <w:r w:rsidR="008E487B">
              <w:rPr>
                <w:noProof/>
                <w:webHidden/>
              </w:rPr>
            </w:r>
            <w:r w:rsidR="008E487B">
              <w:rPr>
                <w:noProof/>
                <w:webHidden/>
              </w:rPr>
              <w:fldChar w:fldCharType="separate"/>
            </w:r>
            <w:r w:rsidR="005A6268">
              <w:rPr>
                <w:noProof/>
                <w:webHidden/>
              </w:rPr>
              <w:t>106</w:t>
            </w:r>
            <w:r w:rsidR="008E487B">
              <w:rPr>
                <w:noProof/>
                <w:webHidden/>
              </w:rPr>
              <w:fldChar w:fldCharType="end"/>
            </w:r>
          </w:hyperlink>
        </w:p>
        <w:p w:rsidR="008E487B" w:rsidRDefault="00CB144F">
          <w:pPr>
            <w:pStyle w:val="TOC4"/>
            <w:tabs>
              <w:tab w:val="right" w:leader="dot" w:pos="8778"/>
            </w:tabs>
            <w:rPr>
              <w:noProof/>
              <w:lang w:eastAsia="ja-JP"/>
            </w:rPr>
          </w:pPr>
          <w:hyperlink w:anchor="_Toc332774853" w:history="1">
            <w:r w:rsidR="008E487B" w:rsidRPr="00A55BBA">
              <w:rPr>
                <w:rStyle w:val="Hyperlink"/>
                <w:rFonts w:ascii="Times New Roman" w:hAnsi="Times New Roman" w:cs="Times New Roman"/>
                <w:noProof/>
              </w:rPr>
              <w:t>2.3.2 Business Object</w:t>
            </w:r>
            <w:r w:rsidR="008E487B">
              <w:rPr>
                <w:noProof/>
                <w:webHidden/>
              </w:rPr>
              <w:tab/>
            </w:r>
            <w:r w:rsidR="008E487B">
              <w:rPr>
                <w:noProof/>
                <w:webHidden/>
              </w:rPr>
              <w:fldChar w:fldCharType="begin"/>
            </w:r>
            <w:r w:rsidR="008E487B">
              <w:rPr>
                <w:noProof/>
                <w:webHidden/>
              </w:rPr>
              <w:instrText xml:space="preserve"> PAGEREF _Toc332774853 \h </w:instrText>
            </w:r>
            <w:r w:rsidR="008E487B">
              <w:rPr>
                <w:noProof/>
                <w:webHidden/>
              </w:rPr>
            </w:r>
            <w:r w:rsidR="008E487B">
              <w:rPr>
                <w:noProof/>
                <w:webHidden/>
              </w:rPr>
              <w:fldChar w:fldCharType="separate"/>
            </w:r>
            <w:r w:rsidR="005A6268">
              <w:rPr>
                <w:noProof/>
                <w:webHidden/>
              </w:rPr>
              <w:t>107</w:t>
            </w:r>
            <w:r w:rsidR="008E487B">
              <w:rPr>
                <w:noProof/>
                <w:webHidden/>
              </w:rPr>
              <w:fldChar w:fldCharType="end"/>
            </w:r>
          </w:hyperlink>
        </w:p>
        <w:p w:rsidR="008E487B" w:rsidRDefault="00CB144F">
          <w:pPr>
            <w:pStyle w:val="TOC4"/>
            <w:tabs>
              <w:tab w:val="right" w:leader="dot" w:pos="8778"/>
            </w:tabs>
            <w:rPr>
              <w:noProof/>
              <w:lang w:eastAsia="ja-JP"/>
            </w:rPr>
          </w:pPr>
          <w:hyperlink w:anchor="_Toc332774854" w:history="1">
            <w:r w:rsidR="008E487B" w:rsidRPr="00A55BBA">
              <w:rPr>
                <w:rStyle w:val="Hyperlink"/>
                <w:rFonts w:ascii="Times New Roman" w:hAnsi="Times New Roman" w:cs="Times New Roman"/>
                <w:noProof/>
              </w:rPr>
              <w:t>2.3.4 Transfer Data Objects ( Entity )</w:t>
            </w:r>
            <w:r w:rsidR="008E487B">
              <w:rPr>
                <w:noProof/>
                <w:webHidden/>
              </w:rPr>
              <w:tab/>
            </w:r>
            <w:r w:rsidR="008E487B">
              <w:rPr>
                <w:noProof/>
                <w:webHidden/>
              </w:rPr>
              <w:fldChar w:fldCharType="begin"/>
            </w:r>
            <w:r w:rsidR="008E487B">
              <w:rPr>
                <w:noProof/>
                <w:webHidden/>
              </w:rPr>
              <w:instrText xml:space="preserve"> PAGEREF _Toc332774854 \h </w:instrText>
            </w:r>
            <w:r w:rsidR="008E487B">
              <w:rPr>
                <w:noProof/>
                <w:webHidden/>
              </w:rPr>
            </w:r>
            <w:r w:rsidR="008E487B">
              <w:rPr>
                <w:noProof/>
                <w:webHidden/>
              </w:rPr>
              <w:fldChar w:fldCharType="separate"/>
            </w:r>
            <w:r w:rsidR="005A6268">
              <w:rPr>
                <w:noProof/>
                <w:webHidden/>
              </w:rPr>
              <w:t>107</w:t>
            </w:r>
            <w:r w:rsidR="008E487B">
              <w:rPr>
                <w:noProof/>
                <w:webHidden/>
              </w:rPr>
              <w:fldChar w:fldCharType="end"/>
            </w:r>
          </w:hyperlink>
        </w:p>
        <w:p w:rsidR="008E487B" w:rsidRDefault="00CB144F">
          <w:pPr>
            <w:pStyle w:val="TOC4"/>
            <w:tabs>
              <w:tab w:val="right" w:leader="dot" w:pos="8778"/>
            </w:tabs>
            <w:rPr>
              <w:noProof/>
              <w:lang w:eastAsia="ja-JP"/>
            </w:rPr>
          </w:pPr>
          <w:hyperlink w:anchor="_Toc332774855" w:history="1">
            <w:r w:rsidR="008E487B" w:rsidRPr="00A55BBA">
              <w:rPr>
                <w:rStyle w:val="Hyperlink"/>
                <w:rFonts w:ascii="Times New Roman" w:hAnsi="Times New Roman" w:cs="Times New Roman"/>
                <w:noProof/>
              </w:rPr>
              <w:t>2.3.5 Data Access Object</w:t>
            </w:r>
            <w:r w:rsidR="008E487B">
              <w:rPr>
                <w:noProof/>
                <w:webHidden/>
              </w:rPr>
              <w:tab/>
            </w:r>
            <w:r w:rsidR="008E487B">
              <w:rPr>
                <w:noProof/>
                <w:webHidden/>
              </w:rPr>
              <w:fldChar w:fldCharType="begin"/>
            </w:r>
            <w:r w:rsidR="008E487B">
              <w:rPr>
                <w:noProof/>
                <w:webHidden/>
              </w:rPr>
              <w:instrText xml:space="preserve"> PAGEREF _Toc332774855 \h </w:instrText>
            </w:r>
            <w:r w:rsidR="008E487B">
              <w:rPr>
                <w:noProof/>
                <w:webHidden/>
              </w:rPr>
            </w:r>
            <w:r w:rsidR="008E487B">
              <w:rPr>
                <w:noProof/>
                <w:webHidden/>
              </w:rPr>
              <w:fldChar w:fldCharType="separate"/>
            </w:r>
            <w:r w:rsidR="005A6268">
              <w:rPr>
                <w:noProof/>
                <w:webHidden/>
              </w:rPr>
              <w:t>107</w:t>
            </w:r>
            <w:r w:rsidR="008E487B">
              <w:rPr>
                <w:noProof/>
                <w:webHidden/>
              </w:rPr>
              <w:fldChar w:fldCharType="end"/>
            </w:r>
          </w:hyperlink>
        </w:p>
        <w:p w:rsidR="008E487B" w:rsidRDefault="00CB144F">
          <w:pPr>
            <w:pStyle w:val="TOC4"/>
            <w:tabs>
              <w:tab w:val="right" w:leader="dot" w:pos="8778"/>
            </w:tabs>
            <w:rPr>
              <w:noProof/>
              <w:lang w:eastAsia="ja-JP"/>
            </w:rPr>
          </w:pPr>
          <w:hyperlink w:anchor="_Toc332774856" w:history="1">
            <w:r w:rsidR="008E487B" w:rsidRPr="00A55BBA">
              <w:rPr>
                <w:rStyle w:val="Hyperlink"/>
                <w:rFonts w:ascii="Times New Roman" w:hAnsi="Times New Roman" w:cs="Times New Roman"/>
                <w:noProof/>
              </w:rPr>
              <w:t>2.3.6 Exceptions</w:t>
            </w:r>
            <w:r w:rsidR="008E487B">
              <w:rPr>
                <w:noProof/>
                <w:webHidden/>
              </w:rPr>
              <w:tab/>
            </w:r>
            <w:r w:rsidR="008E487B">
              <w:rPr>
                <w:noProof/>
                <w:webHidden/>
              </w:rPr>
              <w:fldChar w:fldCharType="begin"/>
            </w:r>
            <w:r w:rsidR="008E487B">
              <w:rPr>
                <w:noProof/>
                <w:webHidden/>
              </w:rPr>
              <w:instrText xml:space="preserve"> PAGEREF _Toc332774856 \h </w:instrText>
            </w:r>
            <w:r w:rsidR="008E487B">
              <w:rPr>
                <w:noProof/>
                <w:webHidden/>
              </w:rPr>
            </w:r>
            <w:r w:rsidR="008E487B">
              <w:rPr>
                <w:noProof/>
                <w:webHidden/>
              </w:rPr>
              <w:fldChar w:fldCharType="separate"/>
            </w:r>
            <w:r w:rsidR="005A6268">
              <w:rPr>
                <w:noProof/>
                <w:webHidden/>
              </w:rPr>
              <w:t>107</w:t>
            </w:r>
            <w:r w:rsidR="008E487B">
              <w:rPr>
                <w:noProof/>
                <w:webHidden/>
              </w:rPr>
              <w:fldChar w:fldCharType="end"/>
            </w:r>
          </w:hyperlink>
        </w:p>
        <w:p w:rsidR="008E487B" w:rsidRDefault="00CB144F">
          <w:pPr>
            <w:pStyle w:val="TOC4"/>
            <w:tabs>
              <w:tab w:val="right" w:leader="dot" w:pos="8778"/>
            </w:tabs>
            <w:rPr>
              <w:noProof/>
              <w:lang w:eastAsia="ja-JP"/>
            </w:rPr>
          </w:pPr>
          <w:hyperlink w:anchor="_Toc332774857" w:history="1">
            <w:r w:rsidR="008E487B" w:rsidRPr="00A55BBA">
              <w:rPr>
                <w:rStyle w:val="Hyperlink"/>
                <w:rFonts w:ascii="Times New Roman" w:hAnsi="Times New Roman" w:cs="Times New Roman"/>
                <w:noProof/>
              </w:rPr>
              <w:t>2.3.7 Utils</w:t>
            </w:r>
            <w:r w:rsidR="008E487B">
              <w:rPr>
                <w:noProof/>
                <w:webHidden/>
              </w:rPr>
              <w:tab/>
            </w:r>
            <w:r w:rsidR="008E487B">
              <w:rPr>
                <w:noProof/>
                <w:webHidden/>
              </w:rPr>
              <w:fldChar w:fldCharType="begin"/>
            </w:r>
            <w:r w:rsidR="008E487B">
              <w:rPr>
                <w:noProof/>
                <w:webHidden/>
              </w:rPr>
              <w:instrText xml:space="preserve"> PAGEREF _Toc332774857 \h </w:instrText>
            </w:r>
            <w:r w:rsidR="008E487B">
              <w:rPr>
                <w:noProof/>
                <w:webHidden/>
              </w:rPr>
            </w:r>
            <w:r w:rsidR="008E487B">
              <w:rPr>
                <w:noProof/>
                <w:webHidden/>
              </w:rPr>
              <w:fldChar w:fldCharType="separate"/>
            </w:r>
            <w:r w:rsidR="005A6268">
              <w:rPr>
                <w:noProof/>
                <w:webHidden/>
              </w:rPr>
              <w:t>107</w:t>
            </w:r>
            <w:r w:rsidR="008E487B">
              <w:rPr>
                <w:noProof/>
                <w:webHidden/>
              </w:rPr>
              <w:fldChar w:fldCharType="end"/>
            </w:r>
          </w:hyperlink>
        </w:p>
        <w:p w:rsidR="008E487B" w:rsidRDefault="00CB144F">
          <w:pPr>
            <w:pStyle w:val="TOC4"/>
            <w:tabs>
              <w:tab w:val="right" w:leader="dot" w:pos="8778"/>
            </w:tabs>
            <w:rPr>
              <w:noProof/>
              <w:lang w:eastAsia="ja-JP"/>
            </w:rPr>
          </w:pPr>
          <w:hyperlink w:anchor="_Toc332774858" w:history="1">
            <w:r w:rsidR="008E487B" w:rsidRPr="00A55BBA">
              <w:rPr>
                <w:rStyle w:val="Hyperlink"/>
                <w:rFonts w:ascii="Times New Roman" w:hAnsi="Times New Roman" w:cs="Times New Roman"/>
                <w:noProof/>
              </w:rPr>
              <w:t>2.3.8 Logging</w:t>
            </w:r>
            <w:r w:rsidR="008E487B">
              <w:rPr>
                <w:noProof/>
                <w:webHidden/>
              </w:rPr>
              <w:tab/>
            </w:r>
            <w:r w:rsidR="008E487B">
              <w:rPr>
                <w:noProof/>
                <w:webHidden/>
              </w:rPr>
              <w:fldChar w:fldCharType="begin"/>
            </w:r>
            <w:r w:rsidR="008E487B">
              <w:rPr>
                <w:noProof/>
                <w:webHidden/>
              </w:rPr>
              <w:instrText xml:space="preserve"> PAGEREF _Toc332774858 \h </w:instrText>
            </w:r>
            <w:r w:rsidR="008E487B">
              <w:rPr>
                <w:noProof/>
                <w:webHidden/>
              </w:rPr>
            </w:r>
            <w:r w:rsidR="008E487B">
              <w:rPr>
                <w:noProof/>
                <w:webHidden/>
              </w:rPr>
              <w:fldChar w:fldCharType="separate"/>
            </w:r>
            <w:r w:rsidR="005A6268">
              <w:rPr>
                <w:noProof/>
                <w:webHidden/>
              </w:rPr>
              <w:t>107</w:t>
            </w:r>
            <w:r w:rsidR="008E487B">
              <w:rPr>
                <w:noProof/>
                <w:webHidden/>
              </w:rPr>
              <w:fldChar w:fldCharType="end"/>
            </w:r>
          </w:hyperlink>
        </w:p>
        <w:p w:rsidR="008E487B" w:rsidRDefault="00CB144F">
          <w:pPr>
            <w:pStyle w:val="TOC2"/>
            <w:tabs>
              <w:tab w:val="left" w:pos="660"/>
              <w:tab w:val="right" w:leader="dot" w:pos="8778"/>
            </w:tabs>
            <w:rPr>
              <w:rFonts w:eastAsiaTheme="minorEastAsia"/>
              <w:noProof/>
              <w:lang w:eastAsia="ja-JP"/>
            </w:rPr>
          </w:pPr>
          <w:hyperlink w:anchor="_Toc332774859" w:history="1">
            <w:r w:rsidR="008E487B" w:rsidRPr="00A55BBA">
              <w:rPr>
                <w:rStyle w:val="Hyperlink"/>
                <w:rFonts w:ascii="Times New Roman" w:hAnsi="Times New Roman" w:cs="Times New Roman"/>
                <w:noProof/>
              </w:rPr>
              <w:t>3.</w:t>
            </w:r>
            <w:r w:rsidR="008E487B">
              <w:rPr>
                <w:rFonts w:eastAsiaTheme="minorEastAsia"/>
                <w:noProof/>
                <w:lang w:eastAsia="ja-JP"/>
              </w:rPr>
              <w:tab/>
            </w:r>
            <w:r w:rsidR="008E487B" w:rsidRPr="00A55BBA">
              <w:rPr>
                <w:rStyle w:val="Hyperlink"/>
                <w:rFonts w:ascii="Times New Roman" w:hAnsi="Times New Roman" w:cs="Times New Roman"/>
                <w:noProof/>
              </w:rPr>
              <w:t>Technical Solutions</w:t>
            </w:r>
            <w:r w:rsidR="008E487B">
              <w:rPr>
                <w:noProof/>
                <w:webHidden/>
              </w:rPr>
              <w:tab/>
            </w:r>
            <w:r w:rsidR="008E487B">
              <w:rPr>
                <w:noProof/>
                <w:webHidden/>
              </w:rPr>
              <w:fldChar w:fldCharType="begin"/>
            </w:r>
            <w:r w:rsidR="008E487B">
              <w:rPr>
                <w:noProof/>
                <w:webHidden/>
              </w:rPr>
              <w:instrText xml:space="preserve"> PAGEREF _Toc332774859 \h </w:instrText>
            </w:r>
            <w:r w:rsidR="008E487B">
              <w:rPr>
                <w:noProof/>
                <w:webHidden/>
              </w:rPr>
            </w:r>
            <w:r w:rsidR="008E487B">
              <w:rPr>
                <w:noProof/>
                <w:webHidden/>
              </w:rPr>
              <w:fldChar w:fldCharType="separate"/>
            </w:r>
            <w:r w:rsidR="005A6268">
              <w:rPr>
                <w:noProof/>
                <w:webHidden/>
              </w:rPr>
              <w:t>107</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4860" w:history="1">
            <w:r w:rsidR="008E487B" w:rsidRPr="00A55BBA">
              <w:rPr>
                <w:rStyle w:val="Hyperlink"/>
                <w:rFonts w:ascii="Times New Roman" w:hAnsi="Times New Roman" w:cs="Times New Roman"/>
                <w:noProof/>
              </w:rPr>
              <w:t>3.1 Exception handling mechanism</w:t>
            </w:r>
            <w:r w:rsidR="008E487B">
              <w:rPr>
                <w:noProof/>
                <w:webHidden/>
              </w:rPr>
              <w:tab/>
            </w:r>
            <w:r w:rsidR="008E487B">
              <w:rPr>
                <w:noProof/>
                <w:webHidden/>
              </w:rPr>
              <w:fldChar w:fldCharType="begin"/>
            </w:r>
            <w:r w:rsidR="008E487B">
              <w:rPr>
                <w:noProof/>
                <w:webHidden/>
              </w:rPr>
              <w:instrText xml:space="preserve"> PAGEREF _Toc332774860 \h </w:instrText>
            </w:r>
            <w:r w:rsidR="008E487B">
              <w:rPr>
                <w:noProof/>
                <w:webHidden/>
              </w:rPr>
            </w:r>
            <w:r w:rsidR="008E487B">
              <w:rPr>
                <w:noProof/>
                <w:webHidden/>
              </w:rPr>
              <w:fldChar w:fldCharType="separate"/>
            </w:r>
            <w:r w:rsidR="005A6268">
              <w:rPr>
                <w:noProof/>
                <w:webHidden/>
              </w:rPr>
              <w:t>107</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4861" w:history="1">
            <w:r w:rsidR="008E487B" w:rsidRPr="00A55BBA">
              <w:rPr>
                <w:rStyle w:val="Hyperlink"/>
                <w:rFonts w:ascii="Times New Roman" w:hAnsi="Times New Roman" w:cs="Times New Roman"/>
                <w:noProof/>
              </w:rPr>
              <w:t>3.2 Logging mechanism</w:t>
            </w:r>
            <w:r w:rsidR="008E487B">
              <w:rPr>
                <w:noProof/>
                <w:webHidden/>
              </w:rPr>
              <w:tab/>
            </w:r>
            <w:r w:rsidR="008E487B">
              <w:rPr>
                <w:noProof/>
                <w:webHidden/>
              </w:rPr>
              <w:fldChar w:fldCharType="begin"/>
            </w:r>
            <w:r w:rsidR="008E487B">
              <w:rPr>
                <w:noProof/>
                <w:webHidden/>
              </w:rPr>
              <w:instrText xml:space="preserve"> PAGEREF _Toc332774861 \h </w:instrText>
            </w:r>
            <w:r w:rsidR="008E487B">
              <w:rPr>
                <w:noProof/>
                <w:webHidden/>
              </w:rPr>
            </w:r>
            <w:r w:rsidR="008E487B">
              <w:rPr>
                <w:noProof/>
                <w:webHidden/>
              </w:rPr>
              <w:fldChar w:fldCharType="separate"/>
            </w:r>
            <w:r w:rsidR="005A6268">
              <w:rPr>
                <w:noProof/>
                <w:webHidden/>
              </w:rPr>
              <w:t>107</w:t>
            </w:r>
            <w:r w:rsidR="008E487B">
              <w:rPr>
                <w:noProof/>
                <w:webHidden/>
              </w:rPr>
              <w:fldChar w:fldCharType="end"/>
            </w:r>
          </w:hyperlink>
        </w:p>
        <w:p w:rsidR="008E487B" w:rsidRDefault="00CB144F">
          <w:pPr>
            <w:pStyle w:val="TOC2"/>
            <w:tabs>
              <w:tab w:val="left" w:pos="660"/>
              <w:tab w:val="right" w:leader="dot" w:pos="8778"/>
            </w:tabs>
            <w:rPr>
              <w:rFonts w:eastAsiaTheme="minorEastAsia"/>
              <w:noProof/>
              <w:lang w:eastAsia="ja-JP"/>
            </w:rPr>
          </w:pPr>
          <w:hyperlink w:anchor="_Toc332774862" w:history="1">
            <w:r w:rsidR="008E487B" w:rsidRPr="00A55BBA">
              <w:rPr>
                <w:rStyle w:val="Hyperlink"/>
                <w:rFonts w:ascii="Times New Roman" w:hAnsi="Times New Roman" w:cs="Times New Roman"/>
                <w:noProof/>
              </w:rPr>
              <w:t>4.</w:t>
            </w:r>
            <w:r w:rsidR="008E487B">
              <w:rPr>
                <w:rFonts w:eastAsiaTheme="minorEastAsia"/>
                <w:noProof/>
                <w:lang w:eastAsia="ja-JP"/>
              </w:rPr>
              <w:tab/>
            </w:r>
            <w:r w:rsidR="008E487B" w:rsidRPr="00A55BBA">
              <w:rPr>
                <w:rStyle w:val="Hyperlink"/>
                <w:rFonts w:ascii="Times New Roman" w:hAnsi="Times New Roman" w:cs="Times New Roman"/>
                <w:noProof/>
              </w:rPr>
              <w:t>Database design</w:t>
            </w:r>
            <w:r w:rsidR="008E487B">
              <w:rPr>
                <w:noProof/>
                <w:webHidden/>
              </w:rPr>
              <w:tab/>
            </w:r>
            <w:r w:rsidR="008E487B">
              <w:rPr>
                <w:noProof/>
                <w:webHidden/>
              </w:rPr>
              <w:fldChar w:fldCharType="begin"/>
            </w:r>
            <w:r w:rsidR="008E487B">
              <w:rPr>
                <w:noProof/>
                <w:webHidden/>
              </w:rPr>
              <w:instrText xml:space="preserve"> PAGEREF _Toc332774862 \h </w:instrText>
            </w:r>
            <w:r w:rsidR="008E487B">
              <w:rPr>
                <w:noProof/>
                <w:webHidden/>
              </w:rPr>
            </w:r>
            <w:r w:rsidR="008E487B">
              <w:rPr>
                <w:noProof/>
                <w:webHidden/>
              </w:rPr>
              <w:fldChar w:fldCharType="separate"/>
            </w:r>
            <w:r w:rsidR="005A6268">
              <w:rPr>
                <w:noProof/>
                <w:webHidden/>
              </w:rPr>
              <w:t>108</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4863" w:history="1">
            <w:r w:rsidR="008E487B" w:rsidRPr="00A55BBA">
              <w:rPr>
                <w:rStyle w:val="Hyperlink"/>
                <w:rFonts w:ascii="Times New Roman" w:hAnsi="Times New Roman" w:cs="Times New Roman"/>
                <w:noProof/>
              </w:rPr>
              <w:t>4.1 Entity Relationship Diagram</w:t>
            </w:r>
            <w:r w:rsidR="008E487B">
              <w:rPr>
                <w:noProof/>
                <w:webHidden/>
              </w:rPr>
              <w:tab/>
            </w:r>
            <w:r w:rsidR="008E487B">
              <w:rPr>
                <w:noProof/>
                <w:webHidden/>
              </w:rPr>
              <w:fldChar w:fldCharType="begin"/>
            </w:r>
            <w:r w:rsidR="008E487B">
              <w:rPr>
                <w:noProof/>
                <w:webHidden/>
              </w:rPr>
              <w:instrText xml:space="preserve"> PAGEREF _Toc332774863 \h </w:instrText>
            </w:r>
            <w:r w:rsidR="008E487B">
              <w:rPr>
                <w:noProof/>
                <w:webHidden/>
              </w:rPr>
            </w:r>
            <w:r w:rsidR="008E487B">
              <w:rPr>
                <w:noProof/>
                <w:webHidden/>
              </w:rPr>
              <w:fldChar w:fldCharType="separate"/>
            </w:r>
            <w:r w:rsidR="005A6268">
              <w:rPr>
                <w:noProof/>
                <w:webHidden/>
              </w:rPr>
              <w:t>108</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4864" w:history="1">
            <w:r w:rsidR="008E487B" w:rsidRPr="00A55BBA">
              <w:rPr>
                <w:rStyle w:val="Hyperlink"/>
                <w:rFonts w:ascii="Times New Roman" w:hAnsi="Times New Roman" w:cs="Times New Roman"/>
                <w:noProof/>
              </w:rPr>
              <w:t>4.2 Schema</w:t>
            </w:r>
            <w:r w:rsidR="008E487B">
              <w:rPr>
                <w:noProof/>
                <w:webHidden/>
              </w:rPr>
              <w:tab/>
            </w:r>
            <w:r w:rsidR="008E487B">
              <w:rPr>
                <w:noProof/>
                <w:webHidden/>
              </w:rPr>
              <w:fldChar w:fldCharType="begin"/>
            </w:r>
            <w:r w:rsidR="008E487B">
              <w:rPr>
                <w:noProof/>
                <w:webHidden/>
              </w:rPr>
              <w:instrText xml:space="preserve"> PAGEREF _Toc332774864 \h </w:instrText>
            </w:r>
            <w:r w:rsidR="008E487B">
              <w:rPr>
                <w:noProof/>
                <w:webHidden/>
              </w:rPr>
            </w:r>
            <w:r w:rsidR="008E487B">
              <w:rPr>
                <w:noProof/>
                <w:webHidden/>
              </w:rPr>
              <w:fldChar w:fldCharType="separate"/>
            </w:r>
            <w:r w:rsidR="005A6268">
              <w:rPr>
                <w:noProof/>
                <w:webHidden/>
              </w:rPr>
              <w:t>108</w:t>
            </w:r>
            <w:r w:rsidR="008E487B">
              <w:rPr>
                <w:noProof/>
                <w:webHidden/>
              </w:rPr>
              <w:fldChar w:fldCharType="end"/>
            </w:r>
          </w:hyperlink>
        </w:p>
        <w:p w:rsidR="008E487B" w:rsidRDefault="00CB144F">
          <w:pPr>
            <w:pStyle w:val="TOC2"/>
            <w:tabs>
              <w:tab w:val="left" w:pos="660"/>
              <w:tab w:val="right" w:leader="dot" w:pos="8778"/>
            </w:tabs>
            <w:rPr>
              <w:rFonts w:eastAsiaTheme="minorEastAsia"/>
              <w:noProof/>
              <w:lang w:eastAsia="ja-JP"/>
            </w:rPr>
          </w:pPr>
          <w:hyperlink w:anchor="_Toc332774865" w:history="1">
            <w:r w:rsidR="008E487B" w:rsidRPr="00A55BBA">
              <w:rPr>
                <w:rStyle w:val="Hyperlink"/>
                <w:rFonts w:ascii="Times New Roman" w:hAnsi="Times New Roman" w:cs="Times New Roman"/>
                <w:noProof/>
              </w:rPr>
              <w:t>5.</w:t>
            </w:r>
            <w:r w:rsidR="008E487B">
              <w:rPr>
                <w:rFonts w:eastAsiaTheme="minorEastAsia"/>
                <w:noProof/>
                <w:lang w:eastAsia="ja-JP"/>
              </w:rPr>
              <w:tab/>
            </w:r>
            <w:r w:rsidR="008E487B" w:rsidRPr="00A55BBA">
              <w:rPr>
                <w:rStyle w:val="Hyperlink"/>
                <w:rFonts w:ascii="Times New Roman" w:hAnsi="Times New Roman" w:cs="Times New Roman"/>
                <w:noProof/>
              </w:rPr>
              <w:t>CRC Card Model</w:t>
            </w:r>
            <w:r w:rsidR="008E487B">
              <w:rPr>
                <w:noProof/>
                <w:webHidden/>
              </w:rPr>
              <w:tab/>
            </w:r>
            <w:r w:rsidR="008E487B">
              <w:rPr>
                <w:noProof/>
                <w:webHidden/>
              </w:rPr>
              <w:fldChar w:fldCharType="begin"/>
            </w:r>
            <w:r w:rsidR="008E487B">
              <w:rPr>
                <w:noProof/>
                <w:webHidden/>
              </w:rPr>
              <w:instrText xml:space="preserve"> PAGEREF _Toc332774865 \h </w:instrText>
            </w:r>
            <w:r w:rsidR="008E487B">
              <w:rPr>
                <w:noProof/>
                <w:webHidden/>
              </w:rPr>
            </w:r>
            <w:r w:rsidR="008E487B">
              <w:rPr>
                <w:noProof/>
                <w:webHidden/>
              </w:rPr>
              <w:fldChar w:fldCharType="separate"/>
            </w:r>
            <w:r w:rsidR="005A6268">
              <w:rPr>
                <w:noProof/>
                <w:webHidden/>
              </w:rPr>
              <w:t>109</w:t>
            </w:r>
            <w:r w:rsidR="008E487B">
              <w:rPr>
                <w:noProof/>
                <w:webHidden/>
              </w:rPr>
              <w:fldChar w:fldCharType="end"/>
            </w:r>
          </w:hyperlink>
        </w:p>
        <w:p w:rsidR="008E487B" w:rsidRDefault="00CB144F">
          <w:pPr>
            <w:pStyle w:val="TOC2"/>
            <w:tabs>
              <w:tab w:val="left" w:pos="660"/>
              <w:tab w:val="right" w:leader="dot" w:pos="8778"/>
            </w:tabs>
            <w:rPr>
              <w:rFonts w:eastAsiaTheme="minorEastAsia"/>
              <w:noProof/>
              <w:lang w:eastAsia="ja-JP"/>
            </w:rPr>
          </w:pPr>
          <w:hyperlink w:anchor="_Toc332774866" w:history="1">
            <w:r w:rsidR="008E487B" w:rsidRPr="00A55BBA">
              <w:rPr>
                <w:rStyle w:val="Hyperlink"/>
                <w:rFonts w:ascii="Times New Roman" w:hAnsi="Times New Roman" w:cs="Times New Roman"/>
                <w:noProof/>
              </w:rPr>
              <w:t>6</w:t>
            </w:r>
            <w:r w:rsidR="008E487B">
              <w:rPr>
                <w:rFonts w:eastAsiaTheme="minorEastAsia"/>
                <w:noProof/>
                <w:lang w:eastAsia="ja-JP"/>
              </w:rPr>
              <w:tab/>
            </w:r>
            <w:r w:rsidR="008E487B" w:rsidRPr="00A55BBA">
              <w:rPr>
                <w:rStyle w:val="Hyperlink"/>
                <w:rFonts w:ascii="Times New Roman" w:hAnsi="Times New Roman" w:cs="Times New Roman"/>
                <w:noProof/>
              </w:rPr>
              <w:t>Application Security</w:t>
            </w:r>
            <w:r w:rsidR="008E487B">
              <w:rPr>
                <w:noProof/>
                <w:webHidden/>
              </w:rPr>
              <w:tab/>
            </w:r>
            <w:r w:rsidR="008E487B">
              <w:rPr>
                <w:noProof/>
                <w:webHidden/>
              </w:rPr>
              <w:fldChar w:fldCharType="begin"/>
            </w:r>
            <w:r w:rsidR="008E487B">
              <w:rPr>
                <w:noProof/>
                <w:webHidden/>
              </w:rPr>
              <w:instrText xml:space="preserve"> PAGEREF _Toc332774866 \h </w:instrText>
            </w:r>
            <w:r w:rsidR="008E487B">
              <w:rPr>
                <w:noProof/>
                <w:webHidden/>
              </w:rPr>
            </w:r>
            <w:r w:rsidR="008E487B">
              <w:rPr>
                <w:noProof/>
                <w:webHidden/>
              </w:rPr>
              <w:fldChar w:fldCharType="separate"/>
            </w:r>
            <w:r w:rsidR="005A6268">
              <w:rPr>
                <w:noProof/>
                <w:webHidden/>
              </w:rPr>
              <w:t>114</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4867" w:history="1">
            <w:r w:rsidR="008E487B" w:rsidRPr="00A55BBA">
              <w:rPr>
                <w:rStyle w:val="Hyperlink"/>
                <w:rFonts w:ascii="Times New Roman" w:hAnsi="Times New Roman" w:cs="Times New Roman"/>
                <w:noProof/>
              </w:rPr>
              <w:t>6.1 User Permission</w:t>
            </w:r>
            <w:r w:rsidR="008E487B">
              <w:rPr>
                <w:noProof/>
                <w:webHidden/>
              </w:rPr>
              <w:tab/>
            </w:r>
            <w:r w:rsidR="008E487B">
              <w:rPr>
                <w:noProof/>
                <w:webHidden/>
              </w:rPr>
              <w:fldChar w:fldCharType="begin"/>
            </w:r>
            <w:r w:rsidR="008E487B">
              <w:rPr>
                <w:noProof/>
                <w:webHidden/>
              </w:rPr>
              <w:instrText xml:space="preserve"> PAGEREF _Toc332774867 \h </w:instrText>
            </w:r>
            <w:r w:rsidR="008E487B">
              <w:rPr>
                <w:noProof/>
                <w:webHidden/>
              </w:rPr>
            </w:r>
            <w:r w:rsidR="008E487B">
              <w:rPr>
                <w:noProof/>
                <w:webHidden/>
              </w:rPr>
              <w:fldChar w:fldCharType="separate"/>
            </w:r>
            <w:r w:rsidR="005A6268">
              <w:rPr>
                <w:noProof/>
                <w:webHidden/>
              </w:rPr>
              <w:t>114</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4868" w:history="1">
            <w:r w:rsidR="008E487B" w:rsidRPr="00A55BBA">
              <w:rPr>
                <w:rStyle w:val="Hyperlink"/>
                <w:rFonts w:ascii="Times New Roman" w:hAnsi="Times New Roman" w:cs="Times New Roman"/>
                <w:noProof/>
              </w:rPr>
              <w:t>6.2 Security Group</w:t>
            </w:r>
            <w:r w:rsidR="008E487B">
              <w:rPr>
                <w:noProof/>
                <w:webHidden/>
              </w:rPr>
              <w:tab/>
            </w:r>
            <w:r w:rsidR="008E487B">
              <w:rPr>
                <w:noProof/>
                <w:webHidden/>
              </w:rPr>
              <w:fldChar w:fldCharType="begin"/>
            </w:r>
            <w:r w:rsidR="008E487B">
              <w:rPr>
                <w:noProof/>
                <w:webHidden/>
              </w:rPr>
              <w:instrText xml:space="preserve"> PAGEREF _Toc332774868 \h </w:instrText>
            </w:r>
            <w:r w:rsidR="008E487B">
              <w:rPr>
                <w:noProof/>
                <w:webHidden/>
              </w:rPr>
            </w:r>
            <w:r w:rsidR="008E487B">
              <w:rPr>
                <w:noProof/>
                <w:webHidden/>
              </w:rPr>
              <w:fldChar w:fldCharType="separate"/>
            </w:r>
            <w:r w:rsidR="005A6268">
              <w:rPr>
                <w:noProof/>
                <w:webHidden/>
              </w:rPr>
              <w:t>115</w:t>
            </w:r>
            <w:r w:rsidR="008E487B">
              <w:rPr>
                <w:noProof/>
                <w:webHidden/>
              </w:rPr>
              <w:fldChar w:fldCharType="end"/>
            </w:r>
          </w:hyperlink>
        </w:p>
        <w:p w:rsidR="008E487B" w:rsidRDefault="00CB144F">
          <w:pPr>
            <w:pStyle w:val="TOC2"/>
            <w:tabs>
              <w:tab w:val="left" w:pos="660"/>
              <w:tab w:val="right" w:leader="dot" w:pos="8778"/>
            </w:tabs>
            <w:rPr>
              <w:rFonts w:eastAsiaTheme="minorEastAsia"/>
              <w:noProof/>
              <w:lang w:eastAsia="ja-JP"/>
            </w:rPr>
          </w:pPr>
          <w:hyperlink w:anchor="_Toc332774869" w:history="1">
            <w:r w:rsidR="008E487B" w:rsidRPr="00A55BBA">
              <w:rPr>
                <w:rStyle w:val="Hyperlink"/>
                <w:rFonts w:ascii="Times New Roman" w:hAnsi="Times New Roman" w:cs="Times New Roman"/>
                <w:noProof/>
              </w:rPr>
              <w:t>7</w:t>
            </w:r>
            <w:r w:rsidR="008E487B">
              <w:rPr>
                <w:rFonts w:eastAsiaTheme="minorEastAsia"/>
                <w:noProof/>
                <w:lang w:eastAsia="ja-JP"/>
              </w:rPr>
              <w:tab/>
            </w:r>
            <w:r w:rsidR="008E487B" w:rsidRPr="00A55BBA">
              <w:rPr>
                <w:rStyle w:val="Hyperlink"/>
                <w:rFonts w:ascii="Times New Roman" w:hAnsi="Times New Roman" w:cs="Times New Roman"/>
                <w:noProof/>
              </w:rPr>
              <w:t>Details function design</w:t>
            </w:r>
            <w:r w:rsidR="008E487B">
              <w:rPr>
                <w:noProof/>
                <w:webHidden/>
              </w:rPr>
              <w:tab/>
            </w:r>
            <w:r w:rsidR="008E487B">
              <w:rPr>
                <w:noProof/>
                <w:webHidden/>
              </w:rPr>
              <w:fldChar w:fldCharType="begin"/>
            </w:r>
            <w:r w:rsidR="008E487B">
              <w:rPr>
                <w:noProof/>
                <w:webHidden/>
              </w:rPr>
              <w:instrText xml:space="preserve"> PAGEREF _Toc332774869 \h </w:instrText>
            </w:r>
            <w:r w:rsidR="008E487B">
              <w:rPr>
                <w:noProof/>
                <w:webHidden/>
              </w:rPr>
            </w:r>
            <w:r w:rsidR="008E487B">
              <w:rPr>
                <w:noProof/>
                <w:webHidden/>
              </w:rPr>
              <w:fldChar w:fldCharType="separate"/>
            </w:r>
            <w:r w:rsidR="005A6268">
              <w:rPr>
                <w:noProof/>
                <w:webHidden/>
              </w:rPr>
              <w:t>115</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870" w:history="1">
            <w:r w:rsidR="008E487B" w:rsidRPr="00A55BBA">
              <w:rPr>
                <w:rStyle w:val="Hyperlink"/>
                <w:rFonts w:ascii="Times New Roman" w:hAnsi="Times New Roman" w:cs="Times New Roman"/>
                <w:noProof/>
              </w:rPr>
              <w:t>1.1</w:t>
            </w:r>
            <w:r w:rsidR="008E487B">
              <w:rPr>
                <w:rFonts w:eastAsiaTheme="minorEastAsia"/>
                <w:noProof/>
                <w:lang w:eastAsia="ja-JP"/>
              </w:rPr>
              <w:tab/>
            </w:r>
            <w:r w:rsidR="008E487B" w:rsidRPr="00A55BBA">
              <w:rPr>
                <w:rStyle w:val="Hyperlink"/>
                <w:rFonts w:ascii="Times New Roman" w:hAnsi="Times New Roman" w:cs="Times New Roman"/>
                <w:noProof/>
              </w:rPr>
              <w:t>Requirement _UC01 - Add Requirement Use Case</w:t>
            </w:r>
            <w:r w:rsidR="008E487B">
              <w:rPr>
                <w:noProof/>
                <w:webHidden/>
              </w:rPr>
              <w:tab/>
            </w:r>
            <w:r w:rsidR="008E487B">
              <w:rPr>
                <w:noProof/>
                <w:webHidden/>
              </w:rPr>
              <w:fldChar w:fldCharType="begin"/>
            </w:r>
            <w:r w:rsidR="008E487B">
              <w:rPr>
                <w:noProof/>
                <w:webHidden/>
              </w:rPr>
              <w:instrText xml:space="preserve"> PAGEREF _Toc332774870 \h </w:instrText>
            </w:r>
            <w:r w:rsidR="008E487B">
              <w:rPr>
                <w:noProof/>
                <w:webHidden/>
              </w:rPr>
            </w:r>
            <w:r w:rsidR="008E487B">
              <w:rPr>
                <w:noProof/>
                <w:webHidden/>
              </w:rPr>
              <w:fldChar w:fldCharType="separate"/>
            </w:r>
            <w:r w:rsidR="005A6268">
              <w:rPr>
                <w:noProof/>
                <w:webHidden/>
              </w:rPr>
              <w:t>115</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871" w:history="1">
            <w:r w:rsidR="008E487B" w:rsidRPr="00A55BBA">
              <w:rPr>
                <w:rStyle w:val="Hyperlink"/>
                <w:rFonts w:ascii="Times New Roman" w:hAnsi="Times New Roman" w:cs="Times New Roman"/>
                <w:noProof/>
              </w:rPr>
              <w:t>1.1.1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_Toc332774871 \h </w:instrText>
            </w:r>
            <w:r w:rsidR="008E487B">
              <w:rPr>
                <w:noProof/>
                <w:webHidden/>
              </w:rPr>
            </w:r>
            <w:r w:rsidR="008E487B">
              <w:rPr>
                <w:noProof/>
                <w:webHidden/>
              </w:rPr>
              <w:fldChar w:fldCharType="separate"/>
            </w:r>
            <w:r w:rsidR="005A6268">
              <w:rPr>
                <w:noProof/>
                <w:webHidden/>
              </w:rPr>
              <w:t>115</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872" w:history="1">
            <w:r w:rsidR="008E487B" w:rsidRPr="00A55BBA">
              <w:rPr>
                <w:rStyle w:val="Hyperlink"/>
                <w:rFonts w:ascii="Times New Roman" w:hAnsi="Times New Roman" w:cs="Times New Roman"/>
                <w:noProof/>
              </w:rPr>
              <w:t>1.1.2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_Toc332774872 \h </w:instrText>
            </w:r>
            <w:r w:rsidR="008E487B">
              <w:rPr>
                <w:noProof/>
                <w:webHidden/>
              </w:rPr>
            </w:r>
            <w:r w:rsidR="008E487B">
              <w:rPr>
                <w:noProof/>
                <w:webHidden/>
              </w:rPr>
              <w:fldChar w:fldCharType="separate"/>
            </w:r>
            <w:r w:rsidR="005A6268">
              <w:rPr>
                <w:noProof/>
                <w:webHidden/>
              </w:rPr>
              <w:t>115</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873" w:history="1">
            <w:r w:rsidR="008E487B" w:rsidRPr="00A55BBA">
              <w:rPr>
                <w:rStyle w:val="Hyperlink"/>
                <w:rFonts w:ascii="Times New Roman" w:hAnsi="Times New Roman" w:cs="Times New Roman"/>
                <w:noProof/>
              </w:rPr>
              <w:t>1.2</w:t>
            </w:r>
            <w:r w:rsidR="008E487B">
              <w:rPr>
                <w:rFonts w:eastAsiaTheme="minorEastAsia"/>
                <w:noProof/>
                <w:lang w:eastAsia="ja-JP"/>
              </w:rPr>
              <w:tab/>
            </w:r>
            <w:r w:rsidR="008E487B" w:rsidRPr="00A55BBA">
              <w:rPr>
                <w:rStyle w:val="Hyperlink"/>
                <w:rFonts w:ascii="Times New Roman" w:hAnsi="Times New Roman" w:cs="Times New Roman"/>
                <w:noProof/>
              </w:rPr>
              <w:t>Requirement _UC02 - Update Requirement Use Case</w:t>
            </w:r>
            <w:r w:rsidR="008E487B">
              <w:rPr>
                <w:noProof/>
                <w:webHidden/>
              </w:rPr>
              <w:tab/>
            </w:r>
            <w:r w:rsidR="008E487B">
              <w:rPr>
                <w:noProof/>
                <w:webHidden/>
              </w:rPr>
              <w:fldChar w:fldCharType="begin"/>
            </w:r>
            <w:r w:rsidR="008E487B">
              <w:rPr>
                <w:noProof/>
                <w:webHidden/>
              </w:rPr>
              <w:instrText xml:space="preserve"> PAGEREF _Toc332774873 \h </w:instrText>
            </w:r>
            <w:r w:rsidR="008E487B">
              <w:rPr>
                <w:noProof/>
                <w:webHidden/>
              </w:rPr>
            </w:r>
            <w:r w:rsidR="008E487B">
              <w:rPr>
                <w:noProof/>
                <w:webHidden/>
              </w:rPr>
              <w:fldChar w:fldCharType="separate"/>
            </w:r>
            <w:r w:rsidR="005A6268">
              <w:rPr>
                <w:noProof/>
                <w:webHidden/>
              </w:rPr>
              <w:t>116</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874" w:history="1">
            <w:r w:rsidR="008E487B" w:rsidRPr="00A55BBA">
              <w:rPr>
                <w:rStyle w:val="Hyperlink"/>
                <w:rFonts w:ascii="Times New Roman" w:hAnsi="Times New Roman" w:cs="Times New Roman"/>
                <w:noProof/>
              </w:rPr>
              <w:t>1.2.1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_Toc332774874 \h </w:instrText>
            </w:r>
            <w:r w:rsidR="008E487B">
              <w:rPr>
                <w:noProof/>
                <w:webHidden/>
              </w:rPr>
            </w:r>
            <w:r w:rsidR="008E487B">
              <w:rPr>
                <w:noProof/>
                <w:webHidden/>
              </w:rPr>
              <w:fldChar w:fldCharType="separate"/>
            </w:r>
            <w:r w:rsidR="005A6268">
              <w:rPr>
                <w:noProof/>
                <w:webHidden/>
              </w:rPr>
              <w:t>116</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875" w:history="1">
            <w:r w:rsidR="008E487B" w:rsidRPr="00A55BBA">
              <w:rPr>
                <w:rStyle w:val="Hyperlink"/>
                <w:rFonts w:ascii="Times New Roman" w:hAnsi="Times New Roman" w:cs="Times New Roman"/>
                <w:noProof/>
              </w:rPr>
              <w:t>1.2.2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_Toc332774875 \h </w:instrText>
            </w:r>
            <w:r w:rsidR="008E487B">
              <w:rPr>
                <w:noProof/>
                <w:webHidden/>
              </w:rPr>
            </w:r>
            <w:r w:rsidR="008E487B">
              <w:rPr>
                <w:noProof/>
                <w:webHidden/>
              </w:rPr>
              <w:fldChar w:fldCharType="separate"/>
            </w:r>
            <w:r w:rsidR="005A6268">
              <w:rPr>
                <w:noProof/>
                <w:webHidden/>
              </w:rPr>
              <w:t>116</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876" w:history="1">
            <w:r w:rsidR="008E487B" w:rsidRPr="00A55BBA">
              <w:rPr>
                <w:rStyle w:val="Hyperlink"/>
                <w:rFonts w:ascii="Times New Roman" w:hAnsi="Times New Roman" w:cs="Times New Roman"/>
                <w:noProof/>
              </w:rPr>
              <w:t>1.3</w:t>
            </w:r>
            <w:r w:rsidR="008E487B">
              <w:rPr>
                <w:rFonts w:eastAsiaTheme="minorEastAsia"/>
                <w:noProof/>
                <w:lang w:eastAsia="ja-JP"/>
              </w:rPr>
              <w:tab/>
            </w:r>
            <w:r w:rsidR="008E487B" w:rsidRPr="00A55BBA">
              <w:rPr>
                <w:rStyle w:val="Hyperlink"/>
                <w:rFonts w:ascii="Times New Roman" w:hAnsi="Times New Roman" w:cs="Times New Roman"/>
                <w:noProof/>
              </w:rPr>
              <w:t>Requirement _UC03 - Delete Requirement Use Case</w:t>
            </w:r>
            <w:r w:rsidR="008E487B">
              <w:rPr>
                <w:noProof/>
                <w:webHidden/>
              </w:rPr>
              <w:tab/>
            </w:r>
            <w:r w:rsidR="008E487B">
              <w:rPr>
                <w:noProof/>
                <w:webHidden/>
              </w:rPr>
              <w:fldChar w:fldCharType="begin"/>
            </w:r>
            <w:r w:rsidR="008E487B">
              <w:rPr>
                <w:noProof/>
                <w:webHidden/>
              </w:rPr>
              <w:instrText xml:space="preserve"> PAGEREF _Toc332774876 \h </w:instrText>
            </w:r>
            <w:r w:rsidR="008E487B">
              <w:rPr>
                <w:noProof/>
                <w:webHidden/>
              </w:rPr>
            </w:r>
            <w:r w:rsidR="008E487B">
              <w:rPr>
                <w:noProof/>
                <w:webHidden/>
              </w:rPr>
              <w:fldChar w:fldCharType="separate"/>
            </w:r>
            <w:r w:rsidR="005A6268">
              <w:rPr>
                <w:noProof/>
                <w:webHidden/>
              </w:rPr>
              <w:t>116</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877" w:history="1">
            <w:r w:rsidR="008E487B" w:rsidRPr="00A55BBA">
              <w:rPr>
                <w:rStyle w:val="Hyperlink"/>
                <w:rFonts w:ascii="Times New Roman" w:hAnsi="Times New Roman" w:cs="Times New Roman"/>
                <w:noProof/>
              </w:rPr>
              <w:t>1.3.1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_Toc332774877 \h </w:instrText>
            </w:r>
            <w:r w:rsidR="008E487B">
              <w:rPr>
                <w:noProof/>
                <w:webHidden/>
              </w:rPr>
            </w:r>
            <w:r w:rsidR="008E487B">
              <w:rPr>
                <w:noProof/>
                <w:webHidden/>
              </w:rPr>
              <w:fldChar w:fldCharType="separate"/>
            </w:r>
            <w:r w:rsidR="005A6268">
              <w:rPr>
                <w:noProof/>
                <w:webHidden/>
              </w:rPr>
              <w:t>117</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878" w:history="1">
            <w:r w:rsidR="008E487B" w:rsidRPr="00A55BBA">
              <w:rPr>
                <w:rStyle w:val="Hyperlink"/>
                <w:rFonts w:ascii="Times New Roman" w:hAnsi="Times New Roman" w:cs="Times New Roman"/>
                <w:noProof/>
              </w:rPr>
              <w:t>1.3.2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_Toc332774878 \h </w:instrText>
            </w:r>
            <w:r w:rsidR="008E487B">
              <w:rPr>
                <w:noProof/>
                <w:webHidden/>
              </w:rPr>
            </w:r>
            <w:r w:rsidR="008E487B">
              <w:rPr>
                <w:noProof/>
                <w:webHidden/>
              </w:rPr>
              <w:fldChar w:fldCharType="separate"/>
            </w:r>
            <w:r w:rsidR="005A6268">
              <w:rPr>
                <w:noProof/>
                <w:webHidden/>
              </w:rPr>
              <w:t>117</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879" w:history="1">
            <w:r w:rsidR="008E487B" w:rsidRPr="00A55BBA">
              <w:rPr>
                <w:rStyle w:val="Hyperlink"/>
                <w:rFonts w:ascii="Times New Roman" w:hAnsi="Times New Roman" w:cs="Times New Roman"/>
                <w:noProof/>
              </w:rPr>
              <w:t>1.4</w:t>
            </w:r>
            <w:r w:rsidR="008E487B">
              <w:rPr>
                <w:rFonts w:eastAsiaTheme="minorEastAsia"/>
                <w:noProof/>
                <w:lang w:eastAsia="ja-JP"/>
              </w:rPr>
              <w:tab/>
            </w:r>
            <w:r w:rsidR="008E487B" w:rsidRPr="00A55BBA">
              <w:rPr>
                <w:rStyle w:val="Hyperlink"/>
                <w:rFonts w:ascii="Times New Roman" w:hAnsi="Times New Roman" w:cs="Times New Roman"/>
                <w:noProof/>
              </w:rPr>
              <w:t>Requirement _UC04 - Sort Requirements Use Case</w:t>
            </w:r>
            <w:r w:rsidR="008E487B">
              <w:rPr>
                <w:noProof/>
                <w:webHidden/>
              </w:rPr>
              <w:tab/>
            </w:r>
            <w:r w:rsidR="008E487B">
              <w:rPr>
                <w:noProof/>
                <w:webHidden/>
              </w:rPr>
              <w:fldChar w:fldCharType="begin"/>
            </w:r>
            <w:r w:rsidR="008E487B">
              <w:rPr>
                <w:noProof/>
                <w:webHidden/>
              </w:rPr>
              <w:instrText xml:space="preserve"> PAGEREF _Toc332774879 \h </w:instrText>
            </w:r>
            <w:r w:rsidR="008E487B">
              <w:rPr>
                <w:noProof/>
                <w:webHidden/>
              </w:rPr>
            </w:r>
            <w:r w:rsidR="008E487B">
              <w:rPr>
                <w:noProof/>
                <w:webHidden/>
              </w:rPr>
              <w:fldChar w:fldCharType="separate"/>
            </w:r>
            <w:r w:rsidR="005A6268">
              <w:rPr>
                <w:noProof/>
                <w:webHidden/>
              </w:rPr>
              <w:t>117</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880" w:history="1">
            <w:r w:rsidR="008E487B" w:rsidRPr="00A55BBA">
              <w:rPr>
                <w:rStyle w:val="Hyperlink"/>
                <w:rFonts w:ascii="Times New Roman" w:hAnsi="Times New Roman" w:cs="Times New Roman"/>
                <w:noProof/>
              </w:rPr>
              <w:t>1.4.1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_Toc332774880 \h </w:instrText>
            </w:r>
            <w:r w:rsidR="008E487B">
              <w:rPr>
                <w:noProof/>
                <w:webHidden/>
              </w:rPr>
            </w:r>
            <w:r w:rsidR="008E487B">
              <w:rPr>
                <w:noProof/>
                <w:webHidden/>
              </w:rPr>
              <w:fldChar w:fldCharType="separate"/>
            </w:r>
            <w:r w:rsidR="005A6268">
              <w:rPr>
                <w:noProof/>
                <w:webHidden/>
              </w:rPr>
              <w:t>118</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881" w:history="1">
            <w:r w:rsidR="008E487B" w:rsidRPr="00A55BBA">
              <w:rPr>
                <w:rStyle w:val="Hyperlink"/>
                <w:rFonts w:ascii="Times New Roman" w:hAnsi="Times New Roman" w:cs="Times New Roman"/>
                <w:noProof/>
              </w:rPr>
              <w:t>1.4.2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_Toc332774881 \h </w:instrText>
            </w:r>
            <w:r w:rsidR="008E487B">
              <w:rPr>
                <w:noProof/>
                <w:webHidden/>
              </w:rPr>
            </w:r>
            <w:r w:rsidR="008E487B">
              <w:rPr>
                <w:noProof/>
                <w:webHidden/>
              </w:rPr>
              <w:fldChar w:fldCharType="separate"/>
            </w:r>
            <w:r w:rsidR="005A6268">
              <w:rPr>
                <w:noProof/>
                <w:webHidden/>
              </w:rPr>
              <w:t>118</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882" w:history="1">
            <w:r w:rsidR="008E487B" w:rsidRPr="00A55BBA">
              <w:rPr>
                <w:rStyle w:val="Hyperlink"/>
                <w:rFonts w:ascii="Times New Roman" w:hAnsi="Times New Roman" w:cs="Times New Roman"/>
                <w:noProof/>
              </w:rPr>
              <w:t>1.5</w:t>
            </w:r>
            <w:r w:rsidR="008E487B">
              <w:rPr>
                <w:rFonts w:eastAsiaTheme="minorEastAsia"/>
                <w:noProof/>
                <w:lang w:eastAsia="ja-JP"/>
              </w:rPr>
              <w:tab/>
            </w:r>
            <w:r w:rsidR="008E487B" w:rsidRPr="00A55BBA">
              <w:rPr>
                <w:rStyle w:val="Hyperlink"/>
                <w:rFonts w:ascii="Times New Roman" w:hAnsi="Times New Roman" w:cs="Times New Roman"/>
                <w:noProof/>
              </w:rPr>
              <w:t>Admin _UC01 - Admin Create new Project Use Case</w:t>
            </w:r>
            <w:r w:rsidR="008E487B">
              <w:rPr>
                <w:noProof/>
                <w:webHidden/>
              </w:rPr>
              <w:tab/>
            </w:r>
            <w:r w:rsidR="008E487B">
              <w:rPr>
                <w:noProof/>
                <w:webHidden/>
              </w:rPr>
              <w:fldChar w:fldCharType="begin"/>
            </w:r>
            <w:r w:rsidR="008E487B">
              <w:rPr>
                <w:noProof/>
                <w:webHidden/>
              </w:rPr>
              <w:instrText xml:space="preserve"> PAGEREF _Toc332774882 \h </w:instrText>
            </w:r>
            <w:r w:rsidR="008E487B">
              <w:rPr>
                <w:noProof/>
                <w:webHidden/>
              </w:rPr>
            </w:r>
            <w:r w:rsidR="008E487B">
              <w:rPr>
                <w:noProof/>
                <w:webHidden/>
              </w:rPr>
              <w:fldChar w:fldCharType="separate"/>
            </w:r>
            <w:r w:rsidR="005A6268">
              <w:rPr>
                <w:noProof/>
                <w:webHidden/>
              </w:rPr>
              <w:t>119</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883" w:history="1">
            <w:r w:rsidR="008E487B" w:rsidRPr="00A55BBA">
              <w:rPr>
                <w:rStyle w:val="Hyperlink"/>
                <w:rFonts w:ascii="Times New Roman" w:hAnsi="Times New Roman" w:cs="Times New Roman"/>
                <w:noProof/>
              </w:rPr>
              <w:t>1.5.1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_Toc332774883 \h </w:instrText>
            </w:r>
            <w:r w:rsidR="008E487B">
              <w:rPr>
                <w:noProof/>
                <w:webHidden/>
              </w:rPr>
            </w:r>
            <w:r w:rsidR="008E487B">
              <w:rPr>
                <w:noProof/>
                <w:webHidden/>
              </w:rPr>
              <w:fldChar w:fldCharType="separate"/>
            </w:r>
            <w:r w:rsidR="005A6268">
              <w:rPr>
                <w:noProof/>
                <w:webHidden/>
              </w:rPr>
              <w:t>119</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884" w:history="1">
            <w:r w:rsidR="008E487B" w:rsidRPr="00A55BBA">
              <w:rPr>
                <w:rStyle w:val="Hyperlink"/>
                <w:rFonts w:ascii="Times New Roman" w:hAnsi="Times New Roman" w:cs="Times New Roman"/>
                <w:noProof/>
              </w:rPr>
              <w:t>1.5.2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_Toc332774884 \h </w:instrText>
            </w:r>
            <w:r w:rsidR="008E487B">
              <w:rPr>
                <w:noProof/>
                <w:webHidden/>
              </w:rPr>
            </w:r>
            <w:r w:rsidR="008E487B">
              <w:rPr>
                <w:noProof/>
                <w:webHidden/>
              </w:rPr>
              <w:fldChar w:fldCharType="separate"/>
            </w:r>
            <w:r w:rsidR="005A6268">
              <w:rPr>
                <w:noProof/>
                <w:webHidden/>
              </w:rPr>
              <w:t>120</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885" w:history="1">
            <w:r w:rsidR="008E487B" w:rsidRPr="00A55BBA">
              <w:rPr>
                <w:rStyle w:val="Hyperlink"/>
                <w:rFonts w:ascii="Times New Roman" w:hAnsi="Times New Roman" w:cs="Times New Roman"/>
                <w:noProof/>
              </w:rPr>
              <w:t>1.6</w:t>
            </w:r>
            <w:r w:rsidR="008E487B">
              <w:rPr>
                <w:rFonts w:eastAsiaTheme="minorEastAsia"/>
                <w:noProof/>
                <w:lang w:eastAsia="ja-JP"/>
              </w:rPr>
              <w:tab/>
            </w:r>
            <w:r w:rsidR="008E487B" w:rsidRPr="00A55BBA">
              <w:rPr>
                <w:rStyle w:val="Hyperlink"/>
                <w:rFonts w:ascii="Times New Roman" w:hAnsi="Times New Roman" w:cs="Times New Roman"/>
                <w:noProof/>
              </w:rPr>
              <w:t>Admin _UC02 - Admin Search Project Use Case</w:t>
            </w:r>
            <w:r w:rsidR="008E487B">
              <w:rPr>
                <w:noProof/>
                <w:webHidden/>
              </w:rPr>
              <w:tab/>
            </w:r>
            <w:r w:rsidR="008E487B">
              <w:rPr>
                <w:noProof/>
                <w:webHidden/>
              </w:rPr>
              <w:fldChar w:fldCharType="begin"/>
            </w:r>
            <w:r w:rsidR="008E487B">
              <w:rPr>
                <w:noProof/>
                <w:webHidden/>
              </w:rPr>
              <w:instrText xml:space="preserve"> PAGEREF _Toc332774885 \h </w:instrText>
            </w:r>
            <w:r w:rsidR="008E487B">
              <w:rPr>
                <w:noProof/>
                <w:webHidden/>
              </w:rPr>
            </w:r>
            <w:r w:rsidR="008E487B">
              <w:rPr>
                <w:noProof/>
                <w:webHidden/>
              </w:rPr>
              <w:fldChar w:fldCharType="separate"/>
            </w:r>
            <w:r w:rsidR="005A6268">
              <w:rPr>
                <w:noProof/>
                <w:webHidden/>
              </w:rPr>
              <w:t>120</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886" w:history="1">
            <w:r w:rsidR="008E487B" w:rsidRPr="00A55BBA">
              <w:rPr>
                <w:rStyle w:val="Hyperlink"/>
                <w:rFonts w:ascii="Times New Roman" w:hAnsi="Times New Roman" w:cs="Times New Roman"/>
                <w:noProof/>
              </w:rPr>
              <w:t>1.6.1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_Toc332774886 \h </w:instrText>
            </w:r>
            <w:r w:rsidR="008E487B">
              <w:rPr>
                <w:noProof/>
                <w:webHidden/>
              </w:rPr>
            </w:r>
            <w:r w:rsidR="008E487B">
              <w:rPr>
                <w:noProof/>
                <w:webHidden/>
              </w:rPr>
              <w:fldChar w:fldCharType="separate"/>
            </w:r>
            <w:r w:rsidR="005A6268">
              <w:rPr>
                <w:noProof/>
                <w:webHidden/>
              </w:rPr>
              <w:t>120</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887" w:history="1">
            <w:r w:rsidR="008E487B" w:rsidRPr="00A55BBA">
              <w:rPr>
                <w:rStyle w:val="Hyperlink"/>
                <w:rFonts w:ascii="Times New Roman" w:hAnsi="Times New Roman" w:cs="Times New Roman"/>
                <w:noProof/>
              </w:rPr>
              <w:t>1.6.2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_Toc332774887 \h </w:instrText>
            </w:r>
            <w:r w:rsidR="008E487B">
              <w:rPr>
                <w:noProof/>
                <w:webHidden/>
              </w:rPr>
            </w:r>
            <w:r w:rsidR="008E487B">
              <w:rPr>
                <w:noProof/>
                <w:webHidden/>
              </w:rPr>
              <w:fldChar w:fldCharType="separate"/>
            </w:r>
            <w:r w:rsidR="005A6268">
              <w:rPr>
                <w:noProof/>
                <w:webHidden/>
              </w:rPr>
              <w:t>121</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888" w:history="1">
            <w:r w:rsidR="008E487B" w:rsidRPr="00A55BBA">
              <w:rPr>
                <w:rStyle w:val="Hyperlink"/>
                <w:rFonts w:ascii="Times New Roman" w:hAnsi="Times New Roman" w:cs="Times New Roman"/>
                <w:noProof/>
              </w:rPr>
              <w:t>1.7</w:t>
            </w:r>
            <w:r w:rsidR="008E487B">
              <w:rPr>
                <w:rFonts w:eastAsiaTheme="minorEastAsia"/>
                <w:noProof/>
                <w:lang w:eastAsia="ja-JP"/>
              </w:rPr>
              <w:tab/>
            </w:r>
            <w:r w:rsidR="008E487B" w:rsidRPr="00A55BBA">
              <w:rPr>
                <w:rStyle w:val="Hyperlink"/>
                <w:rFonts w:ascii="Times New Roman" w:hAnsi="Times New Roman" w:cs="Times New Roman"/>
                <w:noProof/>
              </w:rPr>
              <w:t>Admin _UC03 - Admin Edit Project Use Case</w:t>
            </w:r>
            <w:r w:rsidR="008E487B">
              <w:rPr>
                <w:noProof/>
                <w:webHidden/>
              </w:rPr>
              <w:tab/>
            </w:r>
            <w:r w:rsidR="008E487B">
              <w:rPr>
                <w:noProof/>
                <w:webHidden/>
              </w:rPr>
              <w:fldChar w:fldCharType="begin"/>
            </w:r>
            <w:r w:rsidR="008E487B">
              <w:rPr>
                <w:noProof/>
                <w:webHidden/>
              </w:rPr>
              <w:instrText xml:space="preserve"> PAGEREF _Toc332774888 \h </w:instrText>
            </w:r>
            <w:r w:rsidR="008E487B">
              <w:rPr>
                <w:noProof/>
                <w:webHidden/>
              </w:rPr>
            </w:r>
            <w:r w:rsidR="008E487B">
              <w:rPr>
                <w:noProof/>
                <w:webHidden/>
              </w:rPr>
              <w:fldChar w:fldCharType="separate"/>
            </w:r>
            <w:r w:rsidR="005A6268">
              <w:rPr>
                <w:noProof/>
                <w:webHidden/>
              </w:rPr>
              <w:t>121</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889" w:history="1">
            <w:r w:rsidR="008E487B" w:rsidRPr="00A55BBA">
              <w:rPr>
                <w:rStyle w:val="Hyperlink"/>
                <w:rFonts w:ascii="Times New Roman" w:hAnsi="Times New Roman" w:cs="Times New Roman"/>
                <w:noProof/>
              </w:rPr>
              <w:t>1.7.1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_Toc332774889 \h </w:instrText>
            </w:r>
            <w:r w:rsidR="008E487B">
              <w:rPr>
                <w:noProof/>
                <w:webHidden/>
              </w:rPr>
            </w:r>
            <w:r w:rsidR="008E487B">
              <w:rPr>
                <w:noProof/>
                <w:webHidden/>
              </w:rPr>
              <w:fldChar w:fldCharType="separate"/>
            </w:r>
            <w:r w:rsidR="005A6268">
              <w:rPr>
                <w:noProof/>
                <w:webHidden/>
              </w:rPr>
              <w:t>121</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890" w:history="1">
            <w:r w:rsidR="008E487B" w:rsidRPr="00A55BBA">
              <w:rPr>
                <w:rStyle w:val="Hyperlink"/>
                <w:rFonts w:ascii="Times New Roman" w:hAnsi="Times New Roman" w:cs="Times New Roman"/>
                <w:noProof/>
              </w:rPr>
              <w:t>1.7.2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_Toc332774890 \h </w:instrText>
            </w:r>
            <w:r w:rsidR="008E487B">
              <w:rPr>
                <w:noProof/>
                <w:webHidden/>
              </w:rPr>
            </w:r>
            <w:r w:rsidR="008E487B">
              <w:rPr>
                <w:noProof/>
                <w:webHidden/>
              </w:rPr>
              <w:fldChar w:fldCharType="separate"/>
            </w:r>
            <w:r w:rsidR="005A6268">
              <w:rPr>
                <w:noProof/>
                <w:webHidden/>
              </w:rPr>
              <w:t>122</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891" w:history="1">
            <w:r w:rsidR="008E487B" w:rsidRPr="00A55BBA">
              <w:rPr>
                <w:rStyle w:val="Hyperlink"/>
                <w:rFonts w:ascii="Times New Roman" w:hAnsi="Times New Roman" w:cs="Times New Roman"/>
                <w:noProof/>
              </w:rPr>
              <w:t>1.8</w:t>
            </w:r>
            <w:r w:rsidR="008E487B">
              <w:rPr>
                <w:rFonts w:eastAsiaTheme="minorEastAsia"/>
                <w:noProof/>
                <w:lang w:eastAsia="ja-JP"/>
              </w:rPr>
              <w:tab/>
            </w:r>
            <w:r w:rsidR="008E487B" w:rsidRPr="00A55BBA">
              <w:rPr>
                <w:rStyle w:val="Hyperlink"/>
                <w:rFonts w:ascii="Times New Roman" w:hAnsi="Times New Roman" w:cs="Times New Roman"/>
                <w:noProof/>
              </w:rPr>
              <w:t>Admin _UC04 - Admin Mange Module Use Case</w:t>
            </w:r>
            <w:r w:rsidR="008E487B">
              <w:rPr>
                <w:noProof/>
                <w:webHidden/>
              </w:rPr>
              <w:tab/>
            </w:r>
            <w:r w:rsidR="008E487B">
              <w:rPr>
                <w:noProof/>
                <w:webHidden/>
              </w:rPr>
              <w:fldChar w:fldCharType="begin"/>
            </w:r>
            <w:r w:rsidR="008E487B">
              <w:rPr>
                <w:noProof/>
                <w:webHidden/>
              </w:rPr>
              <w:instrText xml:space="preserve"> PAGEREF _Toc332774891 \h </w:instrText>
            </w:r>
            <w:r w:rsidR="008E487B">
              <w:rPr>
                <w:noProof/>
                <w:webHidden/>
              </w:rPr>
            </w:r>
            <w:r w:rsidR="008E487B">
              <w:rPr>
                <w:noProof/>
                <w:webHidden/>
              </w:rPr>
              <w:fldChar w:fldCharType="separate"/>
            </w:r>
            <w:r w:rsidR="005A6268">
              <w:rPr>
                <w:noProof/>
                <w:webHidden/>
              </w:rPr>
              <w:t>122</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892" w:history="1">
            <w:r w:rsidR="008E487B" w:rsidRPr="00A55BBA">
              <w:rPr>
                <w:rStyle w:val="Hyperlink"/>
                <w:rFonts w:ascii="Times New Roman" w:hAnsi="Times New Roman" w:cs="Times New Roman"/>
                <w:noProof/>
              </w:rPr>
              <w:t>1.8.1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_Toc332774892 \h </w:instrText>
            </w:r>
            <w:r w:rsidR="008E487B">
              <w:rPr>
                <w:noProof/>
                <w:webHidden/>
              </w:rPr>
            </w:r>
            <w:r w:rsidR="008E487B">
              <w:rPr>
                <w:noProof/>
                <w:webHidden/>
              </w:rPr>
              <w:fldChar w:fldCharType="separate"/>
            </w:r>
            <w:r w:rsidR="005A6268">
              <w:rPr>
                <w:noProof/>
                <w:webHidden/>
              </w:rPr>
              <w:t>122</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893" w:history="1">
            <w:r w:rsidR="008E487B" w:rsidRPr="00A55BBA">
              <w:rPr>
                <w:rStyle w:val="Hyperlink"/>
                <w:rFonts w:ascii="Times New Roman" w:hAnsi="Times New Roman" w:cs="Times New Roman"/>
                <w:noProof/>
              </w:rPr>
              <w:t>1.8.2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_Toc332774893 \h </w:instrText>
            </w:r>
            <w:r w:rsidR="008E487B">
              <w:rPr>
                <w:noProof/>
                <w:webHidden/>
              </w:rPr>
            </w:r>
            <w:r w:rsidR="008E487B">
              <w:rPr>
                <w:noProof/>
                <w:webHidden/>
              </w:rPr>
              <w:fldChar w:fldCharType="separate"/>
            </w:r>
            <w:r w:rsidR="005A6268">
              <w:rPr>
                <w:noProof/>
                <w:webHidden/>
              </w:rPr>
              <w:t>123</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894" w:history="1">
            <w:r w:rsidR="008E487B" w:rsidRPr="00A55BBA">
              <w:rPr>
                <w:rStyle w:val="Hyperlink"/>
                <w:rFonts w:ascii="Times New Roman" w:hAnsi="Times New Roman" w:cs="Times New Roman"/>
                <w:noProof/>
              </w:rPr>
              <w:t>1.9</w:t>
            </w:r>
            <w:r w:rsidR="008E487B">
              <w:rPr>
                <w:rFonts w:eastAsiaTheme="minorEastAsia"/>
                <w:noProof/>
                <w:lang w:eastAsia="ja-JP"/>
              </w:rPr>
              <w:tab/>
            </w:r>
            <w:r w:rsidR="008E487B" w:rsidRPr="00A55BBA">
              <w:rPr>
                <w:rStyle w:val="Hyperlink"/>
                <w:rFonts w:ascii="Times New Roman" w:hAnsi="Times New Roman" w:cs="Times New Roman"/>
                <w:noProof/>
              </w:rPr>
              <w:t>Admin _UC05 - Admin Team Management Use Case</w:t>
            </w:r>
            <w:r w:rsidR="008E487B">
              <w:rPr>
                <w:noProof/>
                <w:webHidden/>
              </w:rPr>
              <w:tab/>
            </w:r>
            <w:r w:rsidR="008E487B">
              <w:rPr>
                <w:noProof/>
                <w:webHidden/>
              </w:rPr>
              <w:fldChar w:fldCharType="begin"/>
            </w:r>
            <w:r w:rsidR="008E487B">
              <w:rPr>
                <w:noProof/>
                <w:webHidden/>
              </w:rPr>
              <w:instrText xml:space="preserve"> PAGEREF _Toc332774894 \h </w:instrText>
            </w:r>
            <w:r w:rsidR="008E487B">
              <w:rPr>
                <w:noProof/>
                <w:webHidden/>
              </w:rPr>
            </w:r>
            <w:r w:rsidR="008E487B">
              <w:rPr>
                <w:noProof/>
                <w:webHidden/>
              </w:rPr>
              <w:fldChar w:fldCharType="separate"/>
            </w:r>
            <w:r w:rsidR="005A6268">
              <w:rPr>
                <w:noProof/>
                <w:webHidden/>
              </w:rPr>
              <w:t>123</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895" w:history="1">
            <w:r w:rsidR="008E487B" w:rsidRPr="00A55BBA">
              <w:rPr>
                <w:rStyle w:val="Hyperlink"/>
                <w:rFonts w:ascii="Times New Roman" w:hAnsi="Times New Roman" w:cs="Times New Roman"/>
                <w:noProof/>
              </w:rPr>
              <w:t>1.9.1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_Toc332774895 \h </w:instrText>
            </w:r>
            <w:r w:rsidR="008E487B">
              <w:rPr>
                <w:noProof/>
                <w:webHidden/>
              </w:rPr>
            </w:r>
            <w:r w:rsidR="008E487B">
              <w:rPr>
                <w:noProof/>
                <w:webHidden/>
              </w:rPr>
              <w:fldChar w:fldCharType="separate"/>
            </w:r>
            <w:r w:rsidR="005A6268">
              <w:rPr>
                <w:noProof/>
                <w:webHidden/>
              </w:rPr>
              <w:t>123</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896" w:history="1">
            <w:r w:rsidR="008E487B" w:rsidRPr="00A55BBA">
              <w:rPr>
                <w:rStyle w:val="Hyperlink"/>
                <w:rFonts w:ascii="Times New Roman" w:hAnsi="Times New Roman" w:cs="Times New Roman"/>
                <w:noProof/>
              </w:rPr>
              <w:t>1.9.2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_Toc332774896 \h </w:instrText>
            </w:r>
            <w:r w:rsidR="008E487B">
              <w:rPr>
                <w:noProof/>
                <w:webHidden/>
              </w:rPr>
            </w:r>
            <w:r w:rsidR="008E487B">
              <w:rPr>
                <w:noProof/>
                <w:webHidden/>
              </w:rPr>
              <w:fldChar w:fldCharType="separate"/>
            </w:r>
            <w:r w:rsidR="005A6268">
              <w:rPr>
                <w:noProof/>
                <w:webHidden/>
              </w:rPr>
              <w:t>124</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897" w:history="1">
            <w:r w:rsidR="008E487B" w:rsidRPr="00A55BBA">
              <w:rPr>
                <w:rStyle w:val="Hyperlink"/>
                <w:rFonts w:ascii="Times New Roman" w:hAnsi="Times New Roman" w:cs="Times New Roman"/>
                <w:noProof/>
              </w:rPr>
              <w:t>1.10</w:t>
            </w:r>
            <w:r w:rsidR="008E487B">
              <w:rPr>
                <w:rFonts w:eastAsiaTheme="minorEastAsia"/>
                <w:noProof/>
                <w:lang w:eastAsia="ja-JP"/>
              </w:rPr>
              <w:tab/>
            </w:r>
            <w:r w:rsidR="008E487B" w:rsidRPr="00A55BBA">
              <w:rPr>
                <w:rStyle w:val="Hyperlink"/>
                <w:rFonts w:ascii="Times New Roman" w:hAnsi="Times New Roman" w:cs="Times New Roman"/>
                <w:noProof/>
              </w:rPr>
              <w:t>Admin _UC06 - Admin Search User Use Case</w:t>
            </w:r>
            <w:r w:rsidR="008E487B">
              <w:rPr>
                <w:noProof/>
                <w:webHidden/>
              </w:rPr>
              <w:tab/>
            </w:r>
            <w:r w:rsidR="008E487B">
              <w:rPr>
                <w:noProof/>
                <w:webHidden/>
              </w:rPr>
              <w:fldChar w:fldCharType="begin"/>
            </w:r>
            <w:r w:rsidR="008E487B">
              <w:rPr>
                <w:noProof/>
                <w:webHidden/>
              </w:rPr>
              <w:instrText xml:space="preserve"> PAGEREF _Toc332774897 \h </w:instrText>
            </w:r>
            <w:r w:rsidR="008E487B">
              <w:rPr>
                <w:noProof/>
                <w:webHidden/>
              </w:rPr>
            </w:r>
            <w:r w:rsidR="008E487B">
              <w:rPr>
                <w:noProof/>
                <w:webHidden/>
              </w:rPr>
              <w:fldChar w:fldCharType="separate"/>
            </w:r>
            <w:r w:rsidR="005A6268">
              <w:rPr>
                <w:noProof/>
                <w:webHidden/>
              </w:rPr>
              <w:t>125</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898" w:history="1">
            <w:r w:rsidR="008E487B" w:rsidRPr="00A55BBA">
              <w:rPr>
                <w:rStyle w:val="Hyperlink"/>
                <w:rFonts w:ascii="Times New Roman" w:hAnsi="Times New Roman" w:cs="Times New Roman"/>
                <w:noProof/>
              </w:rPr>
              <w:t>1.10.1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_Toc332774898 \h </w:instrText>
            </w:r>
            <w:r w:rsidR="008E487B">
              <w:rPr>
                <w:noProof/>
                <w:webHidden/>
              </w:rPr>
            </w:r>
            <w:r w:rsidR="008E487B">
              <w:rPr>
                <w:noProof/>
                <w:webHidden/>
              </w:rPr>
              <w:fldChar w:fldCharType="separate"/>
            </w:r>
            <w:r w:rsidR="005A6268">
              <w:rPr>
                <w:noProof/>
                <w:webHidden/>
              </w:rPr>
              <w:t>125</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899" w:history="1">
            <w:r w:rsidR="008E487B" w:rsidRPr="00A55BBA">
              <w:rPr>
                <w:rStyle w:val="Hyperlink"/>
                <w:rFonts w:ascii="Times New Roman" w:hAnsi="Times New Roman" w:cs="Times New Roman"/>
                <w:noProof/>
              </w:rPr>
              <w:t>1.10.2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_Toc332774899 \h </w:instrText>
            </w:r>
            <w:r w:rsidR="008E487B">
              <w:rPr>
                <w:noProof/>
                <w:webHidden/>
              </w:rPr>
            </w:r>
            <w:r w:rsidR="008E487B">
              <w:rPr>
                <w:noProof/>
                <w:webHidden/>
              </w:rPr>
              <w:fldChar w:fldCharType="separate"/>
            </w:r>
            <w:r w:rsidR="005A6268">
              <w:rPr>
                <w:noProof/>
                <w:webHidden/>
              </w:rPr>
              <w:t>125</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00" w:history="1">
            <w:r w:rsidR="008E487B" w:rsidRPr="00A55BBA">
              <w:rPr>
                <w:rStyle w:val="Hyperlink"/>
                <w:rFonts w:ascii="Times New Roman" w:hAnsi="Times New Roman" w:cs="Times New Roman"/>
                <w:noProof/>
              </w:rPr>
              <w:t>1.11</w:t>
            </w:r>
            <w:r w:rsidR="008E487B">
              <w:rPr>
                <w:rFonts w:eastAsiaTheme="minorEastAsia"/>
                <w:noProof/>
                <w:lang w:eastAsia="ja-JP"/>
              </w:rPr>
              <w:tab/>
            </w:r>
            <w:r w:rsidR="008E487B" w:rsidRPr="00A55BBA">
              <w:rPr>
                <w:rStyle w:val="Hyperlink"/>
                <w:rFonts w:ascii="Times New Roman" w:hAnsi="Times New Roman" w:cs="Times New Roman"/>
                <w:noProof/>
              </w:rPr>
              <w:t>Admin _UC07 - Admin Create User Use Case</w:t>
            </w:r>
            <w:r w:rsidR="008E487B">
              <w:rPr>
                <w:noProof/>
                <w:webHidden/>
              </w:rPr>
              <w:tab/>
            </w:r>
            <w:r w:rsidR="008E487B">
              <w:rPr>
                <w:noProof/>
                <w:webHidden/>
              </w:rPr>
              <w:fldChar w:fldCharType="begin"/>
            </w:r>
            <w:r w:rsidR="008E487B">
              <w:rPr>
                <w:noProof/>
                <w:webHidden/>
              </w:rPr>
              <w:instrText xml:space="preserve"> PAGEREF _Toc332774900 \h </w:instrText>
            </w:r>
            <w:r w:rsidR="008E487B">
              <w:rPr>
                <w:noProof/>
                <w:webHidden/>
              </w:rPr>
            </w:r>
            <w:r w:rsidR="008E487B">
              <w:rPr>
                <w:noProof/>
                <w:webHidden/>
              </w:rPr>
              <w:fldChar w:fldCharType="separate"/>
            </w:r>
            <w:r w:rsidR="005A6268">
              <w:rPr>
                <w:noProof/>
                <w:webHidden/>
              </w:rPr>
              <w:t>126</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01" w:history="1">
            <w:r w:rsidR="008E487B" w:rsidRPr="00A55BBA">
              <w:rPr>
                <w:rStyle w:val="Hyperlink"/>
                <w:rFonts w:ascii="Times New Roman" w:hAnsi="Times New Roman" w:cs="Times New Roman"/>
                <w:noProof/>
              </w:rPr>
              <w:t>1.11.1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_Toc332774901 \h </w:instrText>
            </w:r>
            <w:r w:rsidR="008E487B">
              <w:rPr>
                <w:noProof/>
                <w:webHidden/>
              </w:rPr>
            </w:r>
            <w:r w:rsidR="008E487B">
              <w:rPr>
                <w:noProof/>
                <w:webHidden/>
              </w:rPr>
              <w:fldChar w:fldCharType="separate"/>
            </w:r>
            <w:r w:rsidR="005A6268">
              <w:rPr>
                <w:noProof/>
                <w:webHidden/>
              </w:rPr>
              <w:t>126</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02" w:history="1">
            <w:r w:rsidR="008E487B" w:rsidRPr="00A55BBA">
              <w:rPr>
                <w:rStyle w:val="Hyperlink"/>
                <w:rFonts w:ascii="Times New Roman" w:hAnsi="Times New Roman" w:cs="Times New Roman"/>
                <w:noProof/>
              </w:rPr>
              <w:t>1.11.2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_Toc332774902 \h </w:instrText>
            </w:r>
            <w:r w:rsidR="008E487B">
              <w:rPr>
                <w:noProof/>
                <w:webHidden/>
              </w:rPr>
            </w:r>
            <w:r w:rsidR="008E487B">
              <w:rPr>
                <w:noProof/>
                <w:webHidden/>
              </w:rPr>
              <w:fldChar w:fldCharType="separate"/>
            </w:r>
            <w:r w:rsidR="005A6268">
              <w:rPr>
                <w:noProof/>
                <w:webHidden/>
              </w:rPr>
              <w:t>126</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03" w:history="1">
            <w:r w:rsidR="008E487B" w:rsidRPr="00A55BBA">
              <w:rPr>
                <w:rStyle w:val="Hyperlink"/>
                <w:rFonts w:ascii="Times New Roman" w:hAnsi="Times New Roman" w:cs="Times New Roman"/>
                <w:noProof/>
              </w:rPr>
              <w:t>1.12</w:t>
            </w:r>
            <w:r w:rsidR="008E487B">
              <w:rPr>
                <w:rFonts w:eastAsiaTheme="minorEastAsia"/>
                <w:noProof/>
                <w:lang w:eastAsia="ja-JP"/>
              </w:rPr>
              <w:tab/>
            </w:r>
            <w:r w:rsidR="008E487B" w:rsidRPr="00A55BBA">
              <w:rPr>
                <w:rStyle w:val="Hyperlink"/>
                <w:rFonts w:ascii="Times New Roman" w:hAnsi="Times New Roman" w:cs="Times New Roman"/>
                <w:noProof/>
              </w:rPr>
              <w:t>Admin _UC08 - Admin Edit User Use Case</w:t>
            </w:r>
            <w:r w:rsidR="008E487B">
              <w:rPr>
                <w:noProof/>
                <w:webHidden/>
              </w:rPr>
              <w:tab/>
            </w:r>
            <w:r w:rsidR="008E487B">
              <w:rPr>
                <w:noProof/>
                <w:webHidden/>
              </w:rPr>
              <w:fldChar w:fldCharType="begin"/>
            </w:r>
            <w:r w:rsidR="008E487B">
              <w:rPr>
                <w:noProof/>
                <w:webHidden/>
              </w:rPr>
              <w:instrText xml:space="preserve"> PAGEREF _Toc332774903 \h </w:instrText>
            </w:r>
            <w:r w:rsidR="008E487B">
              <w:rPr>
                <w:noProof/>
                <w:webHidden/>
              </w:rPr>
            </w:r>
            <w:r w:rsidR="008E487B">
              <w:rPr>
                <w:noProof/>
                <w:webHidden/>
              </w:rPr>
              <w:fldChar w:fldCharType="separate"/>
            </w:r>
            <w:r w:rsidR="005A6268">
              <w:rPr>
                <w:noProof/>
                <w:webHidden/>
              </w:rPr>
              <w:t>127</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04" w:history="1">
            <w:r w:rsidR="008E487B" w:rsidRPr="00A55BBA">
              <w:rPr>
                <w:rStyle w:val="Hyperlink"/>
                <w:rFonts w:ascii="Times New Roman" w:hAnsi="Times New Roman" w:cs="Times New Roman"/>
                <w:noProof/>
              </w:rPr>
              <w:t>1.12.1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_Toc332774904 \h </w:instrText>
            </w:r>
            <w:r w:rsidR="008E487B">
              <w:rPr>
                <w:noProof/>
                <w:webHidden/>
              </w:rPr>
            </w:r>
            <w:r w:rsidR="008E487B">
              <w:rPr>
                <w:noProof/>
                <w:webHidden/>
              </w:rPr>
              <w:fldChar w:fldCharType="separate"/>
            </w:r>
            <w:r w:rsidR="005A6268">
              <w:rPr>
                <w:noProof/>
                <w:webHidden/>
              </w:rPr>
              <w:t>127</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05" w:history="1">
            <w:r w:rsidR="008E487B" w:rsidRPr="00A55BBA">
              <w:rPr>
                <w:rStyle w:val="Hyperlink"/>
                <w:rFonts w:ascii="Times New Roman" w:hAnsi="Times New Roman" w:cs="Times New Roman"/>
                <w:noProof/>
              </w:rPr>
              <w:t>1.12.2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_Toc332774905 \h </w:instrText>
            </w:r>
            <w:r w:rsidR="008E487B">
              <w:rPr>
                <w:noProof/>
                <w:webHidden/>
              </w:rPr>
            </w:r>
            <w:r w:rsidR="008E487B">
              <w:rPr>
                <w:noProof/>
                <w:webHidden/>
              </w:rPr>
              <w:fldChar w:fldCharType="separate"/>
            </w:r>
            <w:r w:rsidR="005A6268">
              <w:rPr>
                <w:noProof/>
                <w:webHidden/>
              </w:rPr>
              <w:t>127</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06" w:history="1">
            <w:r w:rsidR="008E487B" w:rsidRPr="00A55BBA">
              <w:rPr>
                <w:rStyle w:val="Hyperlink"/>
                <w:rFonts w:ascii="Times New Roman" w:hAnsi="Times New Roman" w:cs="Times New Roman"/>
                <w:noProof/>
              </w:rPr>
              <w:t>1.13</w:t>
            </w:r>
            <w:r w:rsidR="008E487B">
              <w:rPr>
                <w:rFonts w:eastAsiaTheme="minorEastAsia"/>
                <w:noProof/>
                <w:lang w:eastAsia="ja-JP"/>
              </w:rPr>
              <w:tab/>
            </w:r>
            <w:r w:rsidR="008E487B" w:rsidRPr="00A55BBA">
              <w:rPr>
                <w:rStyle w:val="Hyperlink"/>
                <w:rFonts w:ascii="Times New Roman" w:hAnsi="Times New Roman" w:cs="Times New Roman"/>
                <w:noProof/>
              </w:rPr>
              <w:t>Admin _UC09 - Admin Change User’s Status Use Case</w:t>
            </w:r>
            <w:r w:rsidR="008E487B">
              <w:rPr>
                <w:noProof/>
                <w:webHidden/>
              </w:rPr>
              <w:tab/>
            </w:r>
            <w:r w:rsidR="008E487B">
              <w:rPr>
                <w:noProof/>
                <w:webHidden/>
              </w:rPr>
              <w:fldChar w:fldCharType="begin"/>
            </w:r>
            <w:r w:rsidR="008E487B">
              <w:rPr>
                <w:noProof/>
                <w:webHidden/>
              </w:rPr>
              <w:instrText xml:space="preserve"> PAGEREF _Toc332774906 \h </w:instrText>
            </w:r>
            <w:r w:rsidR="008E487B">
              <w:rPr>
                <w:noProof/>
                <w:webHidden/>
              </w:rPr>
            </w:r>
            <w:r w:rsidR="008E487B">
              <w:rPr>
                <w:noProof/>
                <w:webHidden/>
              </w:rPr>
              <w:fldChar w:fldCharType="separate"/>
            </w:r>
            <w:r w:rsidR="005A6268">
              <w:rPr>
                <w:noProof/>
                <w:webHidden/>
              </w:rPr>
              <w:t>128</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07" w:history="1">
            <w:r w:rsidR="008E487B" w:rsidRPr="00A55BBA">
              <w:rPr>
                <w:rStyle w:val="Hyperlink"/>
                <w:rFonts w:ascii="Times New Roman" w:hAnsi="Times New Roman" w:cs="Times New Roman"/>
                <w:noProof/>
              </w:rPr>
              <w:t>1.13.1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_Toc332774907 \h </w:instrText>
            </w:r>
            <w:r w:rsidR="008E487B">
              <w:rPr>
                <w:noProof/>
                <w:webHidden/>
              </w:rPr>
            </w:r>
            <w:r w:rsidR="008E487B">
              <w:rPr>
                <w:noProof/>
                <w:webHidden/>
              </w:rPr>
              <w:fldChar w:fldCharType="separate"/>
            </w:r>
            <w:r w:rsidR="005A6268">
              <w:rPr>
                <w:noProof/>
                <w:webHidden/>
              </w:rPr>
              <w:t>128</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08" w:history="1">
            <w:r w:rsidR="008E487B" w:rsidRPr="00A55BBA">
              <w:rPr>
                <w:rStyle w:val="Hyperlink"/>
                <w:rFonts w:ascii="Times New Roman" w:hAnsi="Times New Roman" w:cs="Times New Roman"/>
                <w:noProof/>
              </w:rPr>
              <w:t>1.13.2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_Toc332774908 \h </w:instrText>
            </w:r>
            <w:r w:rsidR="008E487B">
              <w:rPr>
                <w:noProof/>
                <w:webHidden/>
              </w:rPr>
            </w:r>
            <w:r w:rsidR="008E487B">
              <w:rPr>
                <w:noProof/>
                <w:webHidden/>
              </w:rPr>
              <w:fldChar w:fldCharType="separate"/>
            </w:r>
            <w:r w:rsidR="005A6268">
              <w:rPr>
                <w:noProof/>
                <w:webHidden/>
              </w:rPr>
              <w:t>128</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09" w:history="1">
            <w:r w:rsidR="008E487B" w:rsidRPr="00A55BBA">
              <w:rPr>
                <w:rStyle w:val="Hyperlink"/>
                <w:rFonts w:ascii="Times New Roman" w:hAnsi="Times New Roman" w:cs="Times New Roman"/>
                <w:noProof/>
              </w:rPr>
              <w:t>1.14</w:t>
            </w:r>
            <w:r w:rsidR="008E487B">
              <w:rPr>
                <w:rFonts w:eastAsiaTheme="minorEastAsia"/>
                <w:noProof/>
                <w:lang w:eastAsia="ja-JP"/>
              </w:rPr>
              <w:tab/>
            </w:r>
            <w:r w:rsidR="008E487B" w:rsidRPr="00A55BBA">
              <w:rPr>
                <w:rStyle w:val="Hyperlink"/>
                <w:rFonts w:ascii="Times New Roman" w:hAnsi="Times New Roman" w:cs="Times New Roman"/>
                <w:noProof/>
              </w:rPr>
              <w:t>ProjectEye _UC01 - Create new Project Use Case</w:t>
            </w:r>
            <w:r w:rsidR="008E487B">
              <w:rPr>
                <w:noProof/>
                <w:webHidden/>
              </w:rPr>
              <w:tab/>
            </w:r>
            <w:r w:rsidR="008E487B">
              <w:rPr>
                <w:noProof/>
                <w:webHidden/>
              </w:rPr>
              <w:fldChar w:fldCharType="begin"/>
            </w:r>
            <w:r w:rsidR="008E487B">
              <w:rPr>
                <w:noProof/>
                <w:webHidden/>
              </w:rPr>
              <w:instrText xml:space="preserve"> PAGEREF _Toc332774909 \h </w:instrText>
            </w:r>
            <w:r w:rsidR="008E487B">
              <w:rPr>
                <w:noProof/>
                <w:webHidden/>
              </w:rPr>
            </w:r>
            <w:r w:rsidR="008E487B">
              <w:rPr>
                <w:noProof/>
                <w:webHidden/>
              </w:rPr>
              <w:fldChar w:fldCharType="separate"/>
            </w:r>
            <w:r w:rsidR="005A6268">
              <w:rPr>
                <w:noProof/>
                <w:webHidden/>
              </w:rPr>
              <w:t>129</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10" w:history="1">
            <w:r w:rsidR="008E487B" w:rsidRPr="00A55BBA">
              <w:rPr>
                <w:rStyle w:val="Hyperlink"/>
                <w:rFonts w:ascii="Times New Roman" w:hAnsi="Times New Roman" w:cs="Times New Roman"/>
                <w:noProof/>
              </w:rPr>
              <w:t>1.14.1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_Toc332774910 \h </w:instrText>
            </w:r>
            <w:r w:rsidR="008E487B">
              <w:rPr>
                <w:noProof/>
                <w:webHidden/>
              </w:rPr>
            </w:r>
            <w:r w:rsidR="008E487B">
              <w:rPr>
                <w:noProof/>
                <w:webHidden/>
              </w:rPr>
              <w:fldChar w:fldCharType="separate"/>
            </w:r>
            <w:r w:rsidR="005A6268">
              <w:rPr>
                <w:noProof/>
                <w:webHidden/>
              </w:rPr>
              <w:t>129</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11" w:history="1">
            <w:r w:rsidR="008E487B" w:rsidRPr="00A55BBA">
              <w:rPr>
                <w:rStyle w:val="Hyperlink"/>
                <w:rFonts w:ascii="Times New Roman" w:hAnsi="Times New Roman" w:cs="Times New Roman"/>
                <w:noProof/>
              </w:rPr>
              <w:t>1.14.2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_Toc332774911 \h </w:instrText>
            </w:r>
            <w:r w:rsidR="008E487B">
              <w:rPr>
                <w:noProof/>
                <w:webHidden/>
              </w:rPr>
            </w:r>
            <w:r w:rsidR="008E487B">
              <w:rPr>
                <w:noProof/>
                <w:webHidden/>
              </w:rPr>
              <w:fldChar w:fldCharType="separate"/>
            </w:r>
            <w:r w:rsidR="005A6268">
              <w:rPr>
                <w:noProof/>
                <w:webHidden/>
              </w:rPr>
              <w:t>130</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12" w:history="1">
            <w:r w:rsidR="008E487B" w:rsidRPr="00A55BBA">
              <w:rPr>
                <w:rStyle w:val="Hyperlink"/>
                <w:rFonts w:ascii="Times New Roman" w:hAnsi="Times New Roman" w:cs="Times New Roman"/>
                <w:noProof/>
              </w:rPr>
              <w:t>1.15</w:t>
            </w:r>
            <w:r w:rsidR="008E487B">
              <w:rPr>
                <w:rFonts w:eastAsiaTheme="minorEastAsia"/>
                <w:noProof/>
                <w:lang w:eastAsia="ja-JP"/>
              </w:rPr>
              <w:tab/>
            </w:r>
            <w:r w:rsidR="008E487B" w:rsidRPr="00A55BBA">
              <w:rPr>
                <w:rStyle w:val="Hyperlink"/>
                <w:rFonts w:ascii="Times New Roman" w:hAnsi="Times New Roman" w:cs="Times New Roman"/>
                <w:noProof/>
              </w:rPr>
              <w:t>ProjectEye _UC02 - Edit Project Use Case</w:t>
            </w:r>
            <w:r w:rsidR="008E487B">
              <w:rPr>
                <w:noProof/>
                <w:webHidden/>
              </w:rPr>
              <w:tab/>
            </w:r>
            <w:r w:rsidR="008E487B">
              <w:rPr>
                <w:noProof/>
                <w:webHidden/>
              </w:rPr>
              <w:fldChar w:fldCharType="begin"/>
            </w:r>
            <w:r w:rsidR="008E487B">
              <w:rPr>
                <w:noProof/>
                <w:webHidden/>
              </w:rPr>
              <w:instrText xml:space="preserve"> PAGEREF _Toc332774912 \h </w:instrText>
            </w:r>
            <w:r w:rsidR="008E487B">
              <w:rPr>
                <w:noProof/>
                <w:webHidden/>
              </w:rPr>
            </w:r>
            <w:r w:rsidR="008E487B">
              <w:rPr>
                <w:noProof/>
                <w:webHidden/>
              </w:rPr>
              <w:fldChar w:fldCharType="separate"/>
            </w:r>
            <w:r w:rsidR="005A6268">
              <w:rPr>
                <w:noProof/>
                <w:webHidden/>
              </w:rPr>
              <w:t>130</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13" w:history="1">
            <w:r w:rsidR="008E487B" w:rsidRPr="00A55BBA">
              <w:rPr>
                <w:rStyle w:val="Hyperlink"/>
                <w:rFonts w:ascii="Times New Roman" w:hAnsi="Times New Roman" w:cs="Times New Roman"/>
                <w:noProof/>
              </w:rPr>
              <w:t>1.15.1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_Toc332774913 \h </w:instrText>
            </w:r>
            <w:r w:rsidR="008E487B">
              <w:rPr>
                <w:noProof/>
                <w:webHidden/>
              </w:rPr>
            </w:r>
            <w:r w:rsidR="008E487B">
              <w:rPr>
                <w:noProof/>
                <w:webHidden/>
              </w:rPr>
              <w:fldChar w:fldCharType="separate"/>
            </w:r>
            <w:r w:rsidR="005A6268">
              <w:rPr>
                <w:noProof/>
                <w:webHidden/>
              </w:rPr>
              <w:t>130</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14" w:history="1">
            <w:r w:rsidR="008E487B" w:rsidRPr="00A55BBA">
              <w:rPr>
                <w:rStyle w:val="Hyperlink"/>
                <w:rFonts w:ascii="Times New Roman" w:hAnsi="Times New Roman" w:cs="Times New Roman"/>
                <w:noProof/>
              </w:rPr>
              <w:t>1.15.2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_Toc332774914 \h </w:instrText>
            </w:r>
            <w:r w:rsidR="008E487B">
              <w:rPr>
                <w:noProof/>
                <w:webHidden/>
              </w:rPr>
            </w:r>
            <w:r w:rsidR="008E487B">
              <w:rPr>
                <w:noProof/>
                <w:webHidden/>
              </w:rPr>
              <w:fldChar w:fldCharType="separate"/>
            </w:r>
            <w:r w:rsidR="005A6268">
              <w:rPr>
                <w:noProof/>
                <w:webHidden/>
              </w:rPr>
              <w:t>131</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15" w:history="1">
            <w:r w:rsidR="008E487B" w:rsidRPr="00A55BBA">
              <w:rPr>
                <w:rStyle w:val="Hyperlink"/>
                <w:rFonts w:ascii="Times New Roman" w:hAnsi="Times New Roman" w:cs="Times New Roman"/>
                <w:noProof/>
              </w:rPr>
              <w:t>1.16</w:t>
            </w:r>
            <w:r w:rsidR="008E487B">
              <w:rPr>
                <w:rFonts w:eastAsiaTheme="minorEastAsia"/>
                <w:noProof/>
                <w:lang w:eastAsia="ja-JP"/>
              </w:rPr>
              <w:tab/>
            </w:r>
            <w:r w:rsidR="008E487B" w:rsidRPr="00A55BBA">
              <w:rPr>
                <w:rStyle w:val="Hyperlink"/>
                <w:rFonts w:ascii="Times New Roman" w:hAnsi="Times New Roman" w:cs="Times New Roman"/>
                <w:noProof/>
              </w:rPr>
              <w:t>ProjectEye _UC03 - Manage Module Use Case</w:t>
            </w:r>
            <w:r w:rsidR="008E487B">
              <w:rPr>
                <w:noProof/>
                <w:webHidden/>
              </w:rPr>
              <w:tab/>
            </w:r>
            <w:r w:rsidR="008E487B">
              <w:rPr>
                <w:noProof/>
                <w:webHidden/>
              </w:rPr>
              <w:fldChar w:fldCharType="begin"/>
            </w:r>
            <w:r w:rsidR="008E487B">
              <w:rPr>
                <w:noProof/>
                <w:webHidden/>
              </w:rPr>
              <w:instrText xml:space="preserve"> PAGEREF _Toc332774915 \h </w:instrText>
            </w:r>
            <w:r w:rsidR="008E487B">
              <w:rPr>
                <w:noProof/>
                <w:webHidden/>
              </w:rPr>
            </w:r>
            <w:r w:rsidR="008E487B">
              <w:rPr>
                <w:noProof/>
                <w:webHidden/>
              </w:rPr>
              <w:fldChar w:fldCharType="separate"/>
            </w:r>
            <w:r w:rsidR="005A6268">
              <w:rPr>
                <w:noProof/>
                <w:webHidden/>
              </w:rPr>
              <w:t>131</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16" w:history="1">
            <w:r w:rsidR="008E487B" w:rsidRPr="00A55BBA">
              <w:rPr>
                <w:rStyle w:val="Hyperlink"/>
                <w:rFonts w:ascii="Times New Roman" w:hAnsi="Times New Roman" w:cs="Times New Roman"/>
                <w:noProof/>
              </w:rPr>
              <w:t>1.16.1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_Toc332774916 \h </w:instrText>
            </w:r>
            <w:r w:rsidR="008E487B">
              <w:rPr>
                <w:noProof/>
                <w:webHidden/>
              </w:rPr>
            </w:r>
            <w:r w:rsidR="008E487B">
              <w:rPr>
                <w:noProof/>
                <w:webHidden/>
              </w:rPr>
              <w:fldChar w:fldCharType="separate"/>
            </w:r>
            <w:r w:rsidR="005A6268">
              <w:rPr>
                <w:noProof/>
                <w:webHidden/>
              </w:rPr>
              <w:t>131</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17" w:history="1">
            <w:r w:rsidR="008E487B" w:rsidRPr="00A55BBA">
              <w:rPr>
                <w:rStyle w:val="Hyperlink"/>
                <w:rFonts w:ascii="Times New Roman" w:hAnsi="Times New Roman" w:cs="Times New Roman"/>
                <w:noProof/>
              </w:rPr>
              <w:t>1.16.2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_Toc332774917 \h </w:instrText>
            </w:r>
            <w:r w:rsidR="008E487B">
              <w:rPr>
                <w:noProof/>
                <w:webHidden/>
              </w:rPr>
            </w:r>
            <w:r w:rsidR="008E487B">
              <w:rPr>
                <w:noProof/>
                <w:webHidden/>
              </w:rPr>
              <w:fldChar w:fldCharType="separate"/>
            </w:r>
            <w:r w:rsidR="005A6268">
              <w:rPr>
                <w:noProof/>
                <w:webHidden/>
              </w:rPr>
              <w:t>132</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18" w:history="1">
            <w:r w:rsidR="008E487B" w:rsidRPr="00A55BBA">
              <w:rPr>
                <w:rStyle w:val="Hyperlink"/>
                <w:rFonts w:ascii="Times New Roman" w:hAnsi="Times New Roman" w:cs="Times New Roman"/>
                <w:noProof/>
              </w:rPr>
              <w:t>1.17</w:t>
            </w:r>
            <w:r w:rsidR="008E487B">
              <w:rPr>
                <w:rFonts w:eastAsiaTheme="minorEastAsia"/>
                <w:noProof/>
                <w:lang w:eastAsia="ja-JP"/>
              </w:rPr>
              <w:tab/>
            </w:r>
            <w:r w:rsidR="008E487B" w:rsidRPr="00A55BBA">
              <w:rPr>
                <w:rStyle w:val="Hyperlink"/>
                <w:rFonts w:ascii="Times New Roman" w:hAnsi="Times New Roman" w:cs="Times New Roman"/>
                <w:noProof/>
              </w:rPr>
              <w:t>ProjectEye _UC04 - Team Management Use Case</w:t>
            </w:r>
            <w:r w:rsidR="008E487B">
              <w:rPr>
                <w:noProof/>
                <w:webHidden/>
              </w:rPr>
              <w:tab/>
            </w:r>
            <w:r w:rsidR="008E487B">
              <w:rPr>
                <w:noProof/>
                <w:webHidden/>
              </w:rPr>
              <w:fldChar w:fldCharType="begin"/>
            </w:r>
            <w:r w:rsidR="008E487B">
              <w:rPr>
                <w:noProof/>
                <w:webHidden/>
              </w:rPr>
              <w:instrText xml:space="preserve"> PAGEREF _Toc332774918 \h </w:instrText>
            </w:r>
            <w:r w:rsidR="008E487B">
              <w:rPr>
                <w:noProof/>
                <w:webHidden/>
              </w:rPr>
            </w:r>
            <w:r w:rsidR="008E487B">
              <w:rPr>
                <w:noProof/>
                <w:webHidden/>
              </w:rPr>
              <w:fldChar w:fldCharType="separate"/>
            </w:r>
            <w:r w:rsidR="005A6268">
              <w:rPr>
                <w:noProof/>
                <w:webHidden/>
              </w:rPr>
              <w:t>132</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19" w:history="1">
            <w:r w:rsidR="008E487B" w:rsidRPr="00A55BBA">
              <w:rPr>
                <w:rStyle w:val="Hyperlink"/>
                <w:rFonts w:ascii="Times New Roman" w:hAnsi="Times New Roman" w:cs="Times New Roman"/>
                <w:noProof/>
              </w:rPr>
              <w:t>1.17.1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_Toc332774919 \h </w:instrText>
            </w:r>
            <w:r w:rsidR="008E487B">
              <w:rPr>
                <w:noProof/>
                <w:webHidden/>
              </w:rPr>
            </w:r>
            <w:r w:rsidR="008E487B">
              <w:rPr>
                <w:noProof/>
                <w:webHidden/>
              </w:rPr>
              <w:fldChar w:fldCharType="separate"/>
            </w:r>
            <w:r w:rsidR="005A6268">
              <w:rPr>
                <w:noProof/>
                <w:webHidden/>
              </w:rPr>
              <w:t>132</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20" w:history="1">
            <w:r w:rsidR="008E487B" w:rsidRPr="00A55BBA">
              <w:rPr>
                <w:rStyle w:val="Hyperlink"/>
                <w:rFonts w:ascii="Times New Roman" w:hAnsi="Times New Roman" w:cs="Times New Roman"/>
                <w:noProof/>
              </w:rPr>
              <w:t>1.17.2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_Toc332774920 \h </w:instrText>
            </w:r>
            <w:r w:rsidR="008E487B">
              <w:rPr>
                <w:noProof/>
                <w:webHidden/>
              </w:rPr>
            </w:r>
            <w:r w:rsidR="008E487B">
              <w:rPr>
                <w:noProof/>
                <w:webHidden/>
              </w:rPr>
              <w:fldChar w:fldCharType="separate"/>
            </w:r>
            <w:r w:rsidR="005A6268">
              <w:rPr>
                <w:noProof/>
                <w:webHidden/>
              </w:rPr>
              <w:t>133</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21" w:history="1">
            <w:r w:rsidR="008E487B" w:rsidRPr="00A55BBA">
              <w:rPr>
                <w:rStyle w:val="Hyperlink"/>
                <w:rFonts w:ascii="Times New Roman" w:hAnsi="Times New Roman" w:cs="Times New Roman"/>
                <w:noProof/>
              </w:rPr>
              <w:t>1.18</w:t>
            </w:r>
            <w:r w:rsidR="008E487B">
              <w:rPr>
                <w:rFonts w:eastAsiaTheme="minorEastAsia"/>
                <w:noProof/>
                <w:lang w:eastAsia="ja-JP"/>
              </w:rPr>
              <w:tab/>
            </w:r>
            <w:r w:rsidR="008E487B" w:rsidRPr="00A55BBA">
              <w:rPr>
                <w:rStyle w:val="Hyperlink"/>
                <w:rFonts w:ascii="Times New Roman" w:hAnsi="Times New Roman" w:cs="Times New Roman"/>
                <w:noProof/>
              </w:rPr>
              <w:t>ProjectEye _UC05 - Add Risk Use Case</w:t>
            </w:r>
            <w:r w:rsidR="008E487B">
              <w:rPr>
                <w:noProof/>
                <w:webHidden/>
              </w:rPr>
              <w:tab/>
            </w:r>
            <w:r w:rsidR="008E487B">
              <w:rPr>
                <w:noProof/>
                <w:webHidden/>
              </w:rPr>
              <w:fldChar w:fldCharType="begin"/>
            </w:r>
            <w:r w:rsidR="008E487B">
              <w:rPr>
                <w:noProof/>
                <w:webHidden/>
              </w:rPr>
              <w:instrText xml:space="preserve"> PAGEREF _Toc332774921 \h </w:instrText>
            </w:r>
            <w:r w:rsidR="008E487B">
              <w:rPr>
                <w:noProof/>
                <w:webHidden/>
              </w:rPr>
            </w:r>
            <w:r w:rsidR="008E487B">
              <w:rPr>
                <w:noProof/>
                <w:webHidden/>
              </w:rPr>
              <w:fldChar w:fldCharType="separate"/>
            </w:r>
            <w:r w:rsidR="005A6268">
              <w:rPr>
                <w:noProof/>
                <w:webHidden/>
              </w:rPr>
              <w:t>133</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22" w:history="1">
            <w:r w:rsidR="008E487B" w:rsidRPr="00A55BBA">
              <w:rPr>
                <w:rStyle w:val="Hyperlink"/>
                <w:rFonts w:ascii="Times New Roman" w:hAnsi="Times New Roman" w:cs="Times New Roman"/>
                <w:noProof/>
              </w:rPr>
              <w:t>1.18.1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_Toc332774922 \h </w:instrText>
            </w:r>
            <w:r w:rsidR="008E487B">
              <w:rPr>
                <w:noProof/>
                <w:webHidden/>
              </w:rPr>
            </w:r>
            <w:r w:rsidR="008E487B">
              <w:rPr>
                <w:noProof/>
                <w:webHidden/>
              </w:rPr>
              <w:fldChar w:fldCharType="separate"/>
            </w:r>
            <w:r w:rsidR="005A6268">
              <w:rPr>
                <w:noProof/>
                <w:webHidden/>
              </w:rPr>
              <w:t>133</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23" w:history="1">
            <w:r w:rsidR="008E487B" w:rsidRPr="00A55BBA">
              <w:rPr>
                <w:rStyle w:val="Hyperlink"/>
                <w:rFonts w:ascii="Times New Roman" w:hAnsi="Times New Roman" w:cs="Times New Roman"/>
                <w:noProof/>
              </w:rPr>
              <w:t>1.18.2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_Toc332774923 \h </w:instrText>
            </w:r>
            <w:r w:rsidR="008E487B">
              <w:rPr>
                <w:noProof/>
                <w:webHidden/>
              </w:rPr>
            </w:r>
            <w:r w:rsidR="008E487B">
              <w:rPr>
                <w:noProof/>
                <w:webHidden/>
              </w:rPr>
              <w:fldChar w:fldCharType="separate"/>
            </w:r>
            <w:r w:rsidR="005A6268">
              <w:rPr>
                <w:noProof/>
                <w:webHidden/>
              </w:rPr>
              <w:t>134</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24" w:history="1">
            <w:r w:rsidR="008E487B" w:rsidRPr="00A55BBA">
              <w:rPr>
                <w:rStyle w:val="Hyperlink"/>
                <w:rFonts w:ascii="Times New Roman" w:hAnsi="Times New Roman" w:cs="Times New Roman"/>
                <w:noProof/>
              </w:rPr>
              <w:t>1.19</w:t>
            </w:r>
            <w:r w:rsidR="008E487B">
              <w:rPr>
                <w:rFonts w:eastAsiaTheme="minorEastAsia"/>
                <w:noProof/>
                <w:lang w:eastAsia="ja-JP"/>
              </w:rPr>
              <w:tab/>
            </w:r>
            <w:r w:rsidR="008E487B" w:rsidRPr="00A55BBA">
              <w:rPr>
                <w:rStyle w:val="Hyperlink"/>
                <w:rFonts w:ascii="Times New Roman" w:hAnsi="Times New Roman" w:cs="Times New Roman"/>
                <w:noProof/>
              </w:rPr>
              <w:t>ProjectEye _UC06 - Edit Risk Use Case</w:t>
            </w:r>
            <w:r w:rsidR="008E487B">
              <w:rPr>
                <w:noProof/>
                <w:webHidden/>
              </w:rPr>
              <w:tab/>
            </w:r>
            <w:r w:rsidR="008E487B">
              <w:rPr>
                <w:noProof/>
                <w:webHidden/>
              </w:rPr>
              <w:fldChar w:fldCharType="begin"/>
            </w:r>
            <w:r w:rsidR="008E487B">
              <w:rPr>
                <w:noProof/>
                <w:webHidden/>
              </w:rPr>
              <w:instrText xml:space="preserve"> PAGEREF _Toc332774924 \h </w:instrText>
            </w:r>
            <w:r w:rsidR="008E487B">
              <w:rPr>
                <w:noProof/>
                <w:webHidden/>
              </w:rPr>
            </w:r>
            <w:r w:rsidR="008E487B">
              <w:rPr>
                <w:noProof/>
                <w:webHidden/>
              </w:rPr>
              <w:fldChar w:fldCharType="separate"/>
            </w:r>
            <w:r w:rsidR="005A6268">
              <w:rPr>
                <w:noProof/>
                <w:webHidden/>
              </w:rPr>
              <w:t>134</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25" w:history="1">
            <w:r w:rsidR="008E487B" w:rsidRPr="00A55BBA">
              <w:rPr>
                <w:rStyle w:val="Hyperlink"/>
                <w:rFonts w:ascii="Times New Roman" w:hAnsi="Times New Roman" w:cs="Times New Roman"/>
                <w:noProof/>
              </w:rPr>
              <w:t>1.19.1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_Toc332774925 \h </w:instrText>
            </w:r>
            <w:r w:rsidR="008E487B">
              <w:rPr>
                <w:noProof/>
                <w:webHidden/>
              </w:rPr>
            </w:r>
            <w:r w:rsidR="008E487B">
              <w:rPr>
                <w:noProof/>
                <w:webHidden/>
              </w:rPr>
              <w:fldChar w:fldCharType="separate"/>
            </w:r>
            <w:r w:rsidR="005A6268">
              <w:rPr>
                <w:noProof/>
                <w:webHidden/>
              </w:rPr>
              <w:t>134</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26" w:history="1">
            <w:r w:rsidR="008E487B" w:rsidRPr="00A55BBA">
              <w:rPr>
                <w:rStyle w:val="Hyperlink"/>
                <w:rFonts w:ascii="Times New Roman" w:hAnsi="Times New Roman" w:cs="Times New Roman"/>
                <w:noProof/>
              </w:rPr>
              <w:t>1.19.2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_Toc332774926 \h </w:instrText>
            </w:r>
            <w:r w:rsidR="008E487B">
              <w:rPr>
                <w:noProof/>
                <w:webHidden/>
              </w:rPr>
            </w:r>
            <w:r w:rsidR="008E487B">
              <w:rPr>
                <w:noProof/>
                <w:webHidden/>
              </w:rPr>
              <w:fldChar w:fldCharType="separate"/>
            </w:r>
            <w:r w:rsidR="005A6268">
              <w:rPr>
                <w:noProof/>
                <w:webHidden/>
              </w:rPr>
              <w:t>135</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27" w:history="1">
            <w:r w:rsidR="008E487B" w:rsidRPr="00A55BBA">
              <w:rPr>
                <w:rStyle w:val="Hyperlink"/>
                <w:rFonts w:ascii="Times New Roman" w:hAnsi="Times New Roman" w:cs="Times New Roman"/>
                <w:noProof/>
              </w:rPr>
              <w:t>1.20</w:t>
            </w:r>
            <w:r w:rsidR="008E487B">
              <w:rPr>
                <w:rFonts w:eastAsiaTheme="minorEastAsia"/>
                <w:noProof/>
                <w:lang w:eastAsia="ja-JP"/>
              </w:rPr>
              <w:tab/>
            </w:r>
            <w:r w:rsidR="008E487B" w:rsidRPr="00A55BBA">
              <w:rPr>
                <w:rStyle w:val="Hyperlink"/>
                <w:rFonts w:ascii="Times New Roman" w:hAnsi="Times New Roman" w:cs="Times New Roman"/>
                <w:noProof/>
              </w:rPr>
              <w:t>ProjectEye _UC07 - Delete Risk Use Case</w:t>
            </w:r>
            <w:r w:rsidR="008E487B">
              <w:rPr>
                <w:noProof/>
                <w:webHidden/>
              </w:rPr>
              <w:tab/>
            </w:r>
            <w:r w:rsidR="008E487B">
              <w:rPr>
                <w:noProof/>
                <w:webHidden/>
              </w:rPr>
              <w:fldChar w:fldCharType="begin"/>
            </w:r>
            <w:r w:rsidR="008E487B">
              <w:rPr>
                <w:noProof/>
                <w:webHidden/>
              </w:rPr>
              <w:instrText xml:space="preserve"> PAGEREF _Toc332774927 \h </w:instrText>
            </w:r>
            <w:r w:rsidR="008E487B">
              <w:rPr>
                <w:noProof/>
                <w:webHidden/>
              </w:rPr>
            </w:r>
            <w:r w:rsidR="008E487B">
              <w:rPr>
                <w:noProof/>
                <w:webHidden/>
              </w:rPr>
              <w:fldChar w:fldCharType="separate"/>
            </w:r>
            <w:r w:rsidR="005A6268">
              <w:rPr>
                <w:noProof/>
                <w:webHidden/>
              </w:rPr>
              <w:t>135</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28" w:history="1">
            <w:r w:rsidR="008E487B" w:rsidRPr="00A55BBA">
              <w:rPr>
                <w:rStyle w:val="Hyperlink"/>
                <w:rFonts w:ascii="Times New Roman" w:hAnsi="Times New Roman" w:cs="Times New Roman"/>
                <w:noProof/>
              </w:rPr>
              <w:t>1.20.1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_Toc332774928 \h </w:instrText>
            </w:r>
            <w:r w:rsidR="008E487B">
              <w:rPr>
                <w:noProof/>
                <w:webHidden/>
              </w:rPr>
            </w:r>
            <w:r w:rsidR="008E487B">
              <w:rPr>
                <w:noProof/>
                <w:webHidden/>
              </w:rPr>
              <w:fldChar w:fldCharType="separate"/>
            </w:r>
            <w:r w:rsidR="005A6268">
              <w:rPr>
                <w:noProof/>
                <w:webHidden/>
              </w:rPr>
              <w:t>135</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29" w:history="1">
            <w:r w:rsidR="008E487B" w:rsidRPr="00A55BBA">
              <w:rPr>
                <w:rStyle w:val="Hyperlink"/>
                <w:rFonts w:ascii="Times New Roman" w:hAnsi="Times New Roman" w:cs="Times New Roman"/>
                <w:noProof/>
              </w:rPr>
              <w:t>1.20.2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_Toc332774929 \h </w:instrText>
            </w:r>
            <w:r w:rsidR="008E487B">
              <w:rPr>
                <w:noProof/>
                <w:webHidden/>
              </w:rPr>
            </w:r>
            <w:r w:rsidR="008E487B">
              <w:rPr>
                <w:noProof/>
                <w:webHidden/>
              </w:rPr>
              <w:fldChar w:fldCharType="separate"/>
            </w:r>
            <w:r w:rsidR="005A6268">
              <w:rPr>
                <w:noProof/>
                <w:webHidden/>
              </w:rPr>
              <w:t>136</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30" w:history="1">
            <w:r w:rsidR="008E487B" w:rsidRPr="00A55BBA">
              <w:rPr>
                <w:rStyle w:val="Hyperlink"/>
                <w:rFonts w:ascii="Times New Roman" w:hAnsi="Times New Roman" w:cs="Times New Roman"/>
                <w:noProof/>
              </w:rPr>
              <w:t>1.21</w:t>
            </w:r>
            <w:r w:rsidR="008E487B">
              <w:rPr>
                <w:rFonts w:eastAsiaTheme="minorEastAsia"/>
                <w:noProof/>
                <w:lang w:eastAsia="ja-JP"/>
              </w:rPr>
              <w:tab/>
            </w:r>
            <w:r w:rsidR="008E487B" w:rsidRPr="00A55BBA">
              <w:rPr>
                <w:rStyle w:val="Hyperlink"/>
                <w:rFonts w:ascii="Times New Roman" w:hAnsi="Times New Roman" w:cs="Times New Roman"/>
                <w:noProof/>
              </w:rPr>
              <w:t>ProjectEye _UC08 - Add Issue Use Case</w:t>
            </w:r>
            <w:r w:rsidR="008E487B">
              <w:rPr>
                <w:noProof/>
                <w:webHidden/>
              </w:rPr>
              <w:tab/>
            </w:r>
            <w:r w:rsidR="008E487B">
              <w:rPr>
                <w:noProof/>
                <w:webHidden/>
              </w:rPr>
              <w:fldChar w:fldCharType="begin"/>
            </w:r>
            <w:r w:rsidR="008E487B">
              <w:rPr>
                <w:noProof/>
                <w:webHidden/>
              </w:rPr>
              <w:instrText xml:space="preserve"> PAGEREF _Toc332774930 \h </w:instrText>
            </w:r>
            <w:r w:rsidR="008E487B">
              <w:rPr>
                <w:noProof/>
                <w:webHidden/>
              </w:rPr>
            </w:r>
            <w:r w:rsidR="008E487B">
              <w:rPr>
                <w:noProof/>
                <w:webHidden/>
              </w:rPr>
              <w:fldChar w:fldCharType="separate"/>
            </w:r>
            <w:r w:rsidR="005A6268">
              <w:rPr>
                <w:noProof/>
                <w:webHidden/>
              </w:rPr>
              <w:t>136</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31" w:history="1">
            <w:r w:rsidR="008E487B" w:rsidRPr="00A55BBA">
              <w:rPr>
                <w:rStyle w:val="Hyperlink"/>
                <w:rFonts w:ascii="Times New Roman" w:hAnsi="Times New Roman" w:cs="Times New Roman"/>
                <w:noProof/>
              </w:rPr>
              <w:t>1.21.1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_Toc332774931 \h </w:instrText>
            </w:r>
            <w:r w:rsidR="008E487B">
              <w:rPr>
                <w:noProof/>
                <w:webHidden/>
              </w:rPr>
            </w:r>
            <w:r w:rsidR="008E487B">
              <w:rPr>
                <w:noProof/>
                <w:webHidden/>
              </w:rPr>
              <w:fldChar w:fldCharType="separate"/>
            </w:r>
            <w:r w:rsidR="005A6268">
              <w:rPr>
                <w:noProof/>
                <w:webHidden/>
              </w:rPr>
              <w:t>136</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32" w:history="1">
            <w:r w:rsidR="008E487B" w:rsidRPr="00A55BBA">
              <w:rPr>
                <w:rStyle w:val="Hyperlink"/>
                <w:rFonts w:ascii="Times New Roman" w:hAnsi="Times New Roman" w:cs="Times New Roman"/>
                <w:noProof/>
              </w:rPr>
              <w:t>1.21.2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_Toc332774932 \h </w:instrText>
            </w:r>
            <w:r w:rsidR="008E487B">
              <w:rPr>
                <w:noProof/>
                <w:webHidden/>
              </w:rPr>
            </w:r>
            <w:r w:rsidR="008E487B">
              <w:rPr>
                <w:noProof/>
                <w:webHidden/>
              </w:rPr>
              <w:fldChar w:fldCharType="separate"/>
            </w:r>
            <w:r w:rsidR="005A6268">
              <w:rPr>
                <w:noProof/>
                <w:webHidden/>
              </w:rPr>
              <w:t>137</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33" w:history="1">
            <w:r w:rsidR="008E487B" w:rsidRPr="00A55BBA">
              <w:rPr>
                <w:rStyle w:val="Hyperlink"/>
                <w:rFonts w:ascii="Times New Roman" w:hAnsi="Times New Roman" w:cs="Times New Roman"/>
                <w:noProof/>
              </w:rPr>
              <w:t>1.22</w:t>
            </w:r>
            <w:r w:rsidR="008E487B">
              <w:rPr>
                <w:rFonts w:eastAsiaTheme="minorEastAsia"/>
                <w:noProof/>
                <w:lang w:eastAsia="ja-JP"/>
              </w:rPr>
              <w:tab/>
            </w:r>
            <w:r w:rsidR="008E487B" w:rsidRPr="00A55BBA">
              <w:rPr>
                <w:rStyle w:val="Hyperlink"/>
                <w:rFonts w:ascii="Times New Roman" w:hAnsi="Times New Roman" w:cs="Times New Roman"/>
                <w:noProof/>
              </w:rPr>
              <w:t>ProjectEye _UC09 - Edit Issue Use Case</w:t>
            </w:r>
            <w:r w:rsidR="008E487B">
              <w:rPr>
                <w:noProof/>
                <w:webHidden/>
              </w:rPr>
              <w:tab/>
            </w:r>
            <w:r w:rsidR="008E487B">
              <w:rPr>
                <w:noProof/>
                <w:webHidden/>
              </w:rPr>
              <w:fldChar w:fldCharType="begin"/>
            </w:r>
            <w:r w:rsidR="008E487B">
              <w:rPr>
                <w:noProof/>
                <w:webHidden/>
              </w:rPr>
              <w:instrText xml:space="preserve"> PAGEREF _Toc332774933 \h </w:instrText>
            </w:r>
            <w:r w:rsidR="008E487B">
              <w:rPr>
                <w:noProof/>
                <w:webHidden/>
              </w:rPr>
            </w:r>
            <w:r w:rsidR="008E487B">
              <w:rPr>
                <w:noProof/>
                <w:webHidden/>
              </w:rPr>
              <w:fldChar w:fldCharType="separate"/>
            </w:r>
            <w:r w:rsidR="005A6268">
              <w:rPr>
                <w:noProof/>
                <w:webHidden/>
              </w:rPr>
              <w:t>137</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34" w:history="1">
            <w:r w:rsidR="008E487B" w:rsidRPr="00A55BBA">
              <w:rPr>
                <w:rStyle w:val="Hyperlink"/>
                <w:rFonts w:ascii="Times New Roman" w:hAnsi="Times New Roman" w:cs="Times New Roman"/>
                <w:noProof/>
              </w:rPr>
              <w:t>1.22.1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_Toc332774934 \h </w:instrText>
            </w:r>
            <w:r w:rsidR="008E487B">
              <w:rPr>
                <w:noProof/>
                <w:webHidden/>
              </w:rPr>
            </w:r>
            <w:r w:rsidR="008E487B">
              <w:rPr>
                <w:noProof/>
                <w:webHidden/>
              </w:rPr>
              <w:fldChar w:fldCharType="separate"/>
            </w:r>
            <w:r w:rsidR="005A6268">
              <w:rPr>
                <w:noProof/>
                <w:webHidden/>
              </w:rPr>
              <w:t>137</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35" w:history="1">
            <w:r w:rsidR="008E487B" w:rsidRPr="00A55BBA">
              <w:rPr>
                <w:rStyle w:val="Hyperlink"/>
                <w:rFonts w:ascii="Times New Roman" w:hAnsi="Times New Roman" w:cs="Times New Roman"/>
                <w:noProof/>
              </w:rPr>
              <w:t>1.22.2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_Toc332774935 \h </w:instrText>
            </w:r>
            <w:r w:rsidR="008E487B">
              <w:rPr>
                <w:noProof/>
                <w:webHidden/>
              </w:rPr>
            </w:r>
            <w:r w:rsidR="008E487B">
              <w:rPr>
                <w:noProof/>
                <w:webHidden/>
              </w:rPr>
              <w:fldChar w:fldCharType="separate"/>
            </w:r>
            <w:r w:rsidR="005A6268">
              <w:rPr>
                <w:noProof/>
                <w:webHidden/>
              </w:rPr>
              <w:t>138</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36" w:history="1">
            <w:r w:rsidR="008E487B" w:rsidRPr="00A55BBA">
              <w:rPr>
                <w:rStyle w:val="Hyperlink"/>
                <w:rFonts w:ascii="Times New Roman" w:hAnsi="Times New Roman" w:cs="Times New Roman"/>
                <w:noProof/>
              </w:rPr>
              <w:t>1.23</w:t>
            </w:r>
            <w:r w:rsidR="008E487B">
              <w:rPr>
                <w:rFonts w:eastAsiaTheme="minorEastAsia"/>
                <w:noProof/>
                <w:lang w:eastAsia="ja-JP"/>
              </w:rPr>
              <w:tab/>
            </w:r>
            <w:r w:rsidR="008E487B" w:rsidRPr="00A55BBA">
              <w:rPr>
                <w:rStyle w:val="Hyperlink"/>
                <w:rFonts w:ascii="Times New Roman" w:hAnsi="Times New Roman" w:cs="Times New Roman"/>
                <w:noProof/>
              </w:rPr>
              <w:t>ProjectEye _UC10 - Delete Issue Use Case</w:t>
            </w:r>
            <w:r w:rsidR="008E487B">
              <w:rPr>
                <w:noProof/>
                <w:webHidden/>
              </w:rPr>
              <w:tab/>
            </w:r>
            <w:r w:rsidR="008E487B">
              <w:rPr>
                <w:noProof/>
                <w:webHidden/>
              </w:rPr>
              <w:fldChar w:fldCharType="begin"/>
            </w:r>
            <w:r w:rsidR="008E487B">
              <w:rPr>
                <w:noProof/>
                <w:webHidden/>
              </w:rPr>
              <w:instrText xml:space="preserve"> PAGEREF _Toc332774936 \h </w:instrText>
            </w:r>
            <w:r w:rsidR="008E487B">
              <w:rPr>
                <w:noProof/>
                <w:webHidden/>
              </w:rPr>
            </w:r>
            <w:r w:rsidR="008E487B">
              <w:rPr>
                <w:noProof/>
                <w:webHidden/>
              </w:rPr>
              <w:fldChar w:fldCharType="separate"/>
            </w:r>
            <w:r w:rsidR="005A6268">
              <w:rPr>
                <w:noProof/>
                <w:webHidden/>
              </w:rPr>
              <w:t>138</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37" w:history="1">
            <w:r w:rsidR="008E487B" w:rsidRPr="00A55BBA">
              <w:rPr>
                <w:rStyle w:val="Hyperlink"/>
                <w:rFonts w:ascii="Times New Roman" w:hAnsi="Times New Roman" w:cs="Times New Roman"/>
                <w:noProof/>
              </w:rPr>
              <w:t>1.23.1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_Toc332774937 \h </w:instrText>
            </w:r>
            <w:r w:rsidR="008E487B">
              <w:rPr>
                <w:noProof/>
                <w:webHidden/>
              </w:rPr>
            </w:r>
            <w:r w:rsidR="008E487B">
              <w:rPr>
                <w:noProof/>
                <w:webHidden/>
              </w:rPr>
              <w:fldChar w:fldCharType="separate"/>
            </w:r>
            <w:r w:rsidR="005A6268">
              <w:rPr>
                <w:noProof/>
                <w:webHidden/>
              </w:rPr>
              <w:t>138</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38" w:history="1">
            <w:r w:rsidR="008E487B" w:rsidRPr="00A55BBA">
              <w:rPr>
                <w:rStyle w:val="Hyperlink"/>
                <w:rFonts w:ascii="Times New Roman" w:hAnsi="Times New Roman" w:cs="Times New Roman"/>
                <w:noProof/>
              </w:rPr>
              <w:t>1.23.2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_Toc332774938 \h </w:instrText>
            </w:r>
            <w:r w:rsidR="008E487B">
              <w:rPr>
                <w:noProof/>
                <w:webHidden/>
              </w:rPr>
            </w:r>
            <w:r w:rsidR="008E487B">
              <w:rPr>
                <w:noProof/>
                <w:webHidden/>
              </w:rPr>
              <w:fldChar w:fldCharType="separate"/>
            </w:r>
            <w:r w:rsidR="005A6268">
              <w:rPr>
                <w:noProof/>
                <w:webHidden/>
              </w:rPr>
              <w:t>139</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39" w:history="1">
            <w:r w:rsidR="008E487B" w:rsidRPr="00A55BBA">
              <w:rPr>
                <w:rStyle w:val="Hyperlink"/>
                <w:rFonts w:ascii="Times New Roman" w:hAnsi="Times New Roman" w:cs="Times New Roman"/>
                <w:noProof/>
              </w:rPr>
              <w:t>1.24</w:t>
            </w:r>
            <w:r w:rsidR="008E487B">
              <w:rPr>
                <w:rFonts w:eastAsiaTheme="minorEastAsia"/>
                <w:noProof/>
                <w:lang w:eastAsia="ja-JP"/>
              </w:rPr>
              <w:tab/>
            </w:r>
            <w:r w:rsidR="008E487B" w:rsidRPr="00A55BBA">
              <w:rPr>
                <w:rStyle w:val="Hyperlink"/>
                <w:rFonts w:ascii="Times New Roman" w:hAnsi="Times New Roman" w:cs="Times New Roman"/>
                <w:noProof/>
              </w:rPr>
              <w:t>ProjectEye _UC11 - Add Change Request Use Case</w:t>
            </w:r>
            <w:r w:rsidR="008E487B">
              <w:rPr>
                <w:noProof/>
                <w:webHidden/>
              </w:rPr>
              <w:tab/>
            </w:r>
            <w:r w:rsidR="008E487B">
              <w:rPr>
                <w:noProof/>
                <w:webHidden/>
              </w:rPr>
              <w:fldChar w:fldCharType="begin"/>
            </w:r>
            <w:r w:rsidR="008E487B">
              <w:rPr>
                <w:noProof/>
                <w:webHidden/>
              </w:rPr>
              <w:instrText xml:space="preserve"> PAGEREF _Toc332774939 \h </w:instrText>
            </w:r>
            <w:r w:rsidR="008E487B">
              <w:rPr>
                <w:noProof/>
                <w:webHidden/>
              </w:rPr>
            </w:r>
            <w:r w:rsidR="008E487B">
              <w:rPr>
                <w:noProof/>
                <w:webHidden/>
              </w:rPr>
              <w:fldChar w:fldCharType="separate"/>
            </w:r>
            <w:r w:rsidR="005A6268">
              <w:rPr>
                <w:noProof/>
                <w:webHidden/>
              </w:rPr>
              <w:t>139</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40" w:history="1">
            <w:r w:rsidR="008E487B" w:rsidRPr="00A55BBA">
              <w:rPr>
                <w:rStyle w:val="Hyperlink"/>
                <w:rFonts w:ascii="Times New Roman" w:hAnsi="Times New Roman" w:cs="Times New Roman"/>
                <w:noProof/>
              </w:rPr>
              <w:t>1.24.1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_Toc332774940 \h </w:instrText>
            </w:r>
            <w:r w:rsidR="008E487B">
              <w:rPr>
                <w:noProof/>
                <w:webHidden/>
              </w:rPr>
            </w:r>
            <w:r w:rsidR="008E487B">
              <w:rPr>
                <w:noProof/>
                <w:webHidden/>
              </w:rPr>
              <w:fldChar w:fldCharType="separate"/>
            </w:r>
            <w:r w:rsidR="005A6268">
              <w:rPr>
                <w:noProof/>
                <w:webHidden/>
              </w:rPr>
              <w:t>139</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41" w:history="1">
            <w:r w:rsidR="008E487B" w:rsidRPr="00A55BBA">
              <w:rPr>
                <w:rStyle w:val="Hyperlink"/>
                <w:rFonts w:ascii="Times New Roman" w:hAnsi="Times New Roman" w:cs="Times New Roman"/>
                <w:noProof/>
              </w:rPr>
              <w:t>1.24.2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_Toc332774941 \h </w:instrText>
            </w:r>
            <w:r w:rsidR="008E487B">
              <w:rPr>
                <w:noProof/>
                <w:webHidden/>
              </w:rPr>
            </w:r>
            <w:r w:rsidR="008E487B">
              <w:rPr>
                <w:noProof/>
                <w:webHidden/>
              </w:rPr>
              <w:fldChar w:fldCharType="separate"/>
            </w:r>
            <w:r w:rsidR="005A6268">
              <w:rPr>
                <w:noProof/>
                <w:webHidden/>
              </w:rPr>
              <w:t>140</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42" w:history="1">
            <w:r w:rsidR="008E487B" w:rsidRPr="00A55BBA">
              <w:rPr>
                <w:rStyle w:val="Hyperlink"/>
                <w:rFonts w:ascii="Times New Roman" w:hAnsi="Times New Roman" w:cs="Times New Roman"/>
                <w:noProof/>
              </w:rPr>
              <w:t>1.25</w:t>
            </w:r>
            <w:r w:rsidR="008E487B">
              <w:rPr>
                <w:rFonts w:eastAsiaTheme="minorEastAsia"/>
                <w:noProof/>
                <w:lang w:eastAsia="ja-JP"/>
              </w:rPr>
              <w:tab/>
            </w:r>
            <w:r w:rsidR="008E487B" w:rsidRPr="00A55BBA">
              <w:rPr>
                <w:rStyle w:val="Hyperlink"/>
                <w:rFonts w:ascii="Times New Roman" w:hAnsi="Times New Roman" w:cs="Times New Roman"/>
                <w:noProof/>
              </w:rPr>
              <w:t>ProjectEye _UC12 - Edit Change Request Use Case</w:t>
            </w:r>
            <w:r w:rsidR="008E487B">
              <w:rPr>
                <w:noProof/>
                <w:webHidden/>
              </w:rPr>
              <w:tab/>
            </w:r>
            <w:r w:rsidR="008E487B">
              <w:rPr>
                <w:noProof/>
                <w:webHidden/>
              </w:rPr>
              <w:fldChar w:fldCharType="begin"/>
            </w:r>
            <w:r w:rsidR="008E487B">
              <w:rPr>
                <w:noProof/>
                <w:webHidden/>
              </w:rPr>
              <w:instrText xml:space="preserve"> PAGEREF _Toc332774942 \h </w:instrText>
            </w:r>
            <w:r w:rsidR="008E487B">
              <w:rPr>
                <w:noProof/>
                <w:webHidden/>
              </w:rPr>
            </w:r>
            <w:r w:rsidR="008E487B">
              <w:rPr>
                <w:noProof/>
                <w:webHidden/>
              </w:rPr>
              <w:fldChar w:fldCharType="separate"/>
            </w:r>
            <w:r w:rsidR="005A6268">
              <w:rPr>
                <w:noProof/>
                <w:webHidden/>
              </w:rPr>
              <w:t>140</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43" w:history="1">
            <w:r w:rsidR="008E487B" w:rsidRPr="00A55BBA">
              <w:rPr>
                <w:rStyle w:val="Hyperlink"/>
                <w:rFonts w:ascii="Times New Roman" w:hAnsi="Times New Roman" w:cs="Times New Roman"/>
                <w:noProof/>
              </w:rPr>
              <w:t>1.25.1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_Toc332774943 \h </w:instrText>
            </w:r>
            <w:r w:rsidR="008E487B">
              <w:rPr>
                <w:noProof/>
                <w:webHidden/>
              </w:rPr>
            </w:r>
            <w:r w:rsidR="008E487B">
              <w:rPr>
                <w:noProof/>
                <w:webHidden/>
              </w:rPr>
              <w:fldChar w:fldCharType="separate"/>
            </w:r>
            <w:r w:rsidR="005A6268">
              <w:rPr>
                <w:noProof/>
                <w:webHidden/>
              </w:rPr>
              <w:t>140</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44" w:history="1">
            <w:r w:rsidR="008E487B" w:rsidRPr="00A55BBA">
              <w:rPr>
                <w:rStyle w:val="Hyperlink"/>
                <w:rFonts w:ascii="Times New Roman" w:hAnsi="Times New Roman" w:cs="Times New Roman"/>
                <w:noProof/>
              </w:rPr>
              <w:t>1.25.2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_Toc332774944 \h </w:instrText>
            </w:r>
            <w:r w:rsidR="008E487B">
              <w:rPr>
                <w:noProof/>
                <w:webHidden/>
              </w:rPr>
            </w:r>
            <w:r w:rsidR="008E487B">
              <w:rPr>
                <w:noProof/>
                <w:webHidden/>
              </w:rPr>
              <w:fldChar w:fldCharType="separate"/>
            </w:r>
            <w:r w:rsidR="005A6268">
              <w:rPr>
                <w:noProof/>
                <w:webHidden/>
              </w:rPr>
              <w:t>141</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45" w:history="1">
            <w:r w:rsidR="008E487B" w:rsidRPr="00A55BBA">
              <w:rPr>
                <w:rStyle w:val="Hyperlink"/>
                <w:rFonts w:ascii="Times New Roman" w:hAnsi="Times New Roman" w:cs="Times New Roman"/>
                <w:noProof/>
              </w:rPr>
              <w:t>1.26</w:t>
            </w:r>
            <w:r w:rsidR="008E487B">
              <w:rPr>
                <w:rFonts w:eastAsiaTheme="minorEastAsia"/>
                <w:noProof/>
                <w:lang w:eastAsia="ja-JP"/>
              </w:rPr>
              <w:tab/>
            </w:r>
            <w:r w:rsidR="008E487B" w:rsidRPr="00A55BBA">
              <w:rPr>
                <w:rStyle w:val="Hyperlink"/>
                <w:rFonts w:ascii="Times New Roman" w:hAnsi="Times New Roman" w:cs="Times New Roman"/>
                <w:noProof/>
              </w:rPr>
              <w:t>ProjectEye _UC13 - Delete Change Request Use Case</w:t>
            </w:r>
            <w:r w:rsidR="008E487B">
              <w:rPr>
                <w:noProof/>
                <w:webHidden/>
              </w:rPr>
              <w:tab/>
            </w:r>
            <w:r w:rsidR="008E487B">
              <w:rPr>
                <w:noProof/>
                <w:webHidden/>
              </w:rPr>
              <w:fldChar w:fldCharType="begin"/>
            </w:r>
            <w:r w:rsidR="008E487B">
              <w:rPr>
                <w:noProof/>
                <w:webHidden/>
              </w:rPr>
              <w:instrText xml:space="preserve"> PAGEREF _Toc332774945 \h </w:instrText>
            </w:r>
            <w:r w:rsidR="008E487B">
              <w:rPr>
                <w:noProof/>
                <w:webHidden/>
              </w:rPr>
            </w:r>
            <w:r w:rsidR="008E487B">
              <w:rPr>
                <w:noProof/>
                <w:webHidden/>
              </w:rPr>
              <w:fldChar w:fldCharType="separate"/>
            </w:r>
            <w:r w:rsidR="005A6268">
              <w:rPr>
                <w:noProof/>
                <w:webHidden/>
              </w:rPr>
              <w:t>141</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46" w:history="1">
            <w:r w:rsidR="008E487B" w:rsidRPr="00A55BBA">
              <w:rPr>
                <w:rStyle w:val="Hyperlink"/>
                <w:rFonts w:ascii="Times New Roman" w:hAnsi="Times New Roman" w:cs="Times New Roman"/>
                <w:noProof/>
              </w:rPr>
              <w:t>1.26.1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_Toc332774946 \h </w:instrText>
            </w:r>
            <w:r w:rsidR="008E487B">
              <w:rPr>
                <w:noProof/>
                <w:webHidden/>
              </w:rPr>
            </w:r>
            <w:r w:rsidR="008E487B">
              <w:rPr>
                <w:noProof/>
                <w:webHidden/>
              </w:rPr>
              <w:fldChar w:fldCharType="separate"/>
            </w:r>
            <w:r w:rsidR="005A6268">
              <w:rPr>
                <w:noProof/>
                <w:webHidden/>
              </w:rPr>
              <w:t>141</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47" w:history="1">
            <w:r w:rsidR="008E487B" w:rsidRPr="00A55BBA">
              <w:rPr>
                <w:rStyle w:val="Hyperlink"/>
                <w:rFonts w:ascii="Times New Roman" w:hAnsi="Times New Roman" w:cs="Times New Roman"/>
                <w:noProof/>
              </w:rPr>
              <w:t>1.26.2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_Toc332774947 \h </w:instrText>
            </w:r>
            <w:r w:rsidR="008E487B">
              <w:rPr>
                <w:noProof/>
                <w:webHidden/>
              </w:rPr>
            </w:r>
            <w:r w:rsidR="008E487B">
              <w:rPr>
                <w:noProof/>
                <w:webHidden/>
              </w:rPr>
              <w:fldChar w:fldCharType="separate"/>
            </w:r>
            <w:r w:rsidR="005A6268">
              <w:rPr>
                <w:noProof/>
                <w:webHidden/>
              </w:rPr>
              <w:t>142</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48" w:history="1">
            <w:r w:rsidR="008E487B" w:rsidRPr="00A55BBA">
              <w:rPr>
                <w:rStyle w:val="Hyperlink"/>
                <w:rFonts w:ascii="Times New Roman" w:hAnsi="Times New Roman" w:cs="Times New Roman"/>
                <w:noProof/>
              </w:rPr>
              <w:t>1.27</w:t>
            </w:r>
            <w:r w:rsidR="008E487B">
              <w:rPr>
                <w:rFonts w:eastAsiaTheme="minorEastAsia"/>
                <w:noProof/>
                <w:lang w:eastAsia="ja-JP"/>
              </w:rPr>
              <w:tab/>
            </w:r>
            <w:r w:rsidR="008E487B" w:rsidRPr="00A55BBA">
              <w:rPr>
                <w:rStyle w:val="Hyperlink"/>
                <w:rFonts w:ascii="Times New Roman" w:hAnsi="Times New Roman" w:cs="Times New Roman"/>
                <w:noProof/>
              </w:rPr>
              <w:t>ProjectEye _UC14 - Add Product Use Case</w:t>
            </w:r>
            <w:r w:rsidR="008E487B">
              <w:rPr>
                <w:noProof/>
                <w:webHidden/>
              </w:rPr>
              <w:tab/>
            </w:r>
            <w:r w:rsidR="008E487B">
              <w:rPr>
                <w:noProof/>
                <w:webHidden/>
              </w:rPr>
              <w:fldChar w:fldCharType="begin"/>
            </w:r>
            <w:r w:rsidR="008E487B">
              <w:rPr>
                <w:noProof/>
                <w:webHidden/>
              </w:rPr>
              <w:instrText xml:space="preserve"> PAGEREF _Toc332774948 \h </w:instrText>
            </w:r>
            <w:r w:rsidR="008E487B">
              <w:rPr>
                <w:noProof/>
                <w:webHidden/>
              </w:rPr>
            </w:r>
            <w:r w:rsidR="008E487B">
              <w:rPr>
                <w:noProof/>
                <w:webHidden/>
              </w:rPr>
              <w:fldChar w:fldCharType="separate"/>
            </w:r>
            <w:r w:rsidR="005A6268">
              <w:rPr>
                <w:noProof/>
                <w:webHidden/>
              </w:rPr>
              <w:t>142</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49" w:history="1">
            <w:r w:rsidR="008E487B" w:rsidRPr="00A55BBA">
              <w:rPr>
                <w:rStyle w:val="Hyperlink"/>
                <w:rFonts w:ascii="Times New Roman" w:hAnsi="Times New Roman" w:cs="Times New Roman"/>
                <w:noProof/>
              </w:rPr>
              <w:t>1.27.1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_Toc332774949 \h </w:instrText>
            </w:r>
            <w:r w:rsidR="008E487B">
              <w:rPr>
                <w:noProof/>
                <w:webHidden/>
              </w:rPr>
            </w:r>
            <w:r w:rsidR="008E487B">
              <w:rPr>
                <w:noProof/>
                <w:webHidden/>
              </w:rPr>
              <w:fldChar w:fldCharType="separate"/>
            </w:r>
            <w:r w:rsidR="005A6268">
              <w:rPr>
                <w:noProof/>
                <w:webHidden/>
              </w:rPr>
              <w:t>142</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50" w:history="1">
            <w:r w:rsidR="008E487B" w:rsidRPr="00A55BBA">
              <w:rPr>
                <w:rStyle w:val="Hyperlink"/>
                <w:rFonts w:ascii="Times New Roman" w:hAnsi="Times New Roman" w:cs="Times New Roman"/>
                <w:noProof/>
              </w:rPr>
              <w:t>1.27.2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_Toc332774950 \h </w:instrText>
            </w:r>
            <w:r w:rsidR="008E487B">
              <w:rPr>
                <w:noProof/>
                <w:webHidden/>
              </w:rPr>
            </w:r>
            <w:r w:rsidR="008E487B">
              <w:rPr>
                <w:noProof/>
                <w:webHidden/>
              </w:rPr>
              <w:fldChar w:fldCharType="separate"/>
            </w:r>
            <w:r w:rsidR="005A6268">
              <w:rPr>
                <w:noProof/>
                <w:webHidden/>
              </w:rPr>
              <w:t>143</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51" w:history="1">
            <w:r w:rsidR="008E487B" w:rsidRPr="00A55BBA">
              <w:rPr>
                <w:rStyle w:val="Hyperlink"/>
                <w:rFonts w:ascii="Times New Roman" w:hAnsi="Times New Roman" w:cs="Times New Roman"/>
                <w:noProof/>
              </w:rPr>
              <w:t>1.28</w:t>
            </w:r>
            <w:r w:rsidR="008E487B">
              <w:rPr>
                <w:rFonts w:eastAsiaTheme="minorEastAsia"/>
                <w:noProof/>
                <w:lang w:eastAsia="ja-JP"/>
              </w:rPr>
              <w:tab/>
            </w:r>
            <w:r w:rsidR="008E487B" w:rsidRPr="00A55BBA">
              <w:rPr>
                <w:rStyle w:val="Hyperlink"/>
                <w:rFonts w:ascii="Times New Roman" w:hAnsi="Times New Roman" w:cs="Times New Roman"/>
                <w:noProof/>
              </w:rPr>
              <w:t>ProjectEye _UC15 - Edit Product Use Case</w:t>
            </w:r>
            <w:r w:rsidR="008E487B">
              <w:rPr>
                <w:noProof/>
                <w:webHidden/>
              </w:rPr>
              <w:tab/>
            </w:r>
            <w:r w:rsidR="008E487B">
              <w:rPr>
                <w:noProof/>
                <w:webHidden/>
              </w:rPr>
              <w:fldChar w:fldCharType="begin"/>
            </w:r>
            <w:r w:rsidR="008E487B">
              <w:rPr>
                <w:noProof/>
                <w:webHidden/>
              </w:rPr>
              <w:instrText xml:space="preserve"> PAGEREF _Toc332774951 \h </w:instrText>
            </w:r>
            <w:r w:rsidR="008E487B">
              <w:rPr>
                <w:noProof/>
                <w:webHidden/>
              </w:rPr>
            </w:r>
            <w:r w:rsidR="008E487B">
              <w:rPr>
                <w:noProof/>
                <w:webHidden/>
              </w:rPr>
              <w:fldChar w:fldCharType="separate"/>
            </w:r>
            <w:r w:rsidR="005A6268">
              <w:rPr>
                <w:noProof/>
                <w:webHidden/>
              </w:rPr>
              <w:t>143</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52" w:history="1">
            <w:r w:rsidR="008E487B" w:rsidRPr="00A55BBA">
              <w:rPr>
                <w:rStyle w:val="Hyperlink"/>
                <w:rFonts w:ascii="Times New Roman" w:hAnsi="Times New Roman" w:cs="Times New Roman"/>
                <w:noProof/>
              </w:rPr>
              <w:t>1.28.1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_Toc332774952 \h </w:instrText>
            </w:r>
            <w:r w:rsidR="008E487B">
              <w:rPr>
                <w:noProof/>
                <w:webHidden/>
              </w:rPr>
            </w:r>
            <w:r w:rsidR="008E487B">
              <w:rPr>
                <w:noProof/>
                <w:webHidden/>
              </w:rPr>
              <w:fldChar w:fldCharType="separate"/>
            </w:r>
            <w:r w:rsidR="005A6268">
              <w:rPr>
                <w:noProof/>
                <w:webHidden/>
              </w:rPr>
              <w:t>143</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53" w:history="1">
            <w:r w:rsidR="008E487B" w:rsidRPr="00A55BBA">
              <w:rPr>
                <w:rStyle w:val="Hyperlink"/>
                <w:rFonts w:ascii="Times New Roman" w:hAnsi="Times New Roman" w:cs="Times New Roman"/>
                <w:noProof/>
              </w:rPr>
              <w:t>1.28.2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_Toc332774953 \h </w:instrText>
            </w:r>
            <w:r w:rsidR="008E487B">
              <w:rPr>
                <w:noProof/>
                <w:webHidden/>
              </w:rPr>
            </w:r>
            <w:r w:rsidR="008E487B">
              <w:rPr>
                <w:noProof/>
                <w:webHidden/>
              </w:rPr>
              <w:fldChar w:fldCharType="separate"/>
            </w:r>
            <w:r w:rsidR="005A6268">
              <w:rPr>
                <w:noProof/>
                <w:webHidden/>
              </w:rPr>
              <w:t>144</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54" w:history="1">
            <w:r w:rsidR="008E487B" w:rsidRPr="00A55BBA">
              <w:rPr>
                <w:rStyle w:val="Hyperlink"/>
                <w:rFonts w:ascii="Times New Roman" w:hAnsi="Times New Roman" w:cs="Times New Roman"/>
                <w:noProof/>
              </w:rPr>
              <w:t>1.29</w:t>
            </w:r>
            <w:r w:rsidR="008E487B">
              <w:rPr>
                <w:rFonts w:eastAsiaTheme="minorEastAsia"/>
                <w:noProof/>
                <w:lang w:eastAsia="ja-JP"/>
              </w:rPr>
              <w:tab/>
            </w:r>
            <w:r w:rsidR="008E487B" w:rsidRPr="00A55BBA">
              <w:rPr>
                <w:rStyle w:val="Hyperlink"/>
                <w:rFonts w:ascii="Times New Roman" w:hAnsi="Times New Roman" w:cs="Times New Roman"/>
                <w:noProof/>
              </w:rPr>
              <w:t>ProjectEye _UC16 - Delete Product Use Case</w:t>
            </w:r>
            <w:r w:rsidR="008E487B">
              <w:rPr>
                <w:noProof/>
                <w:webHidden/>
              </w:rPr>
              <w:tab/>
            </w:r>
            <w:r w:rsidR="008E487B">
              <w:rPr>
                <w:noProof/>
                <w:webHidden/>
              </w:rPr>
              <w:fldChar w:fldCharType="begin"/>
            </w:r>
            <w:r w:rsidR="008E487B">
              <w:rPr>
                <w:noProof/>
                <w:webHidden/>
              </w:rPr>
              <w:instrText xml:space="preserve"> PAGEREF _Toc332774954 \h </w:instrText>
            </w:r>
            <w:r w:rsidR="008E487B">
              <w:rPr>
                <w:noProof/>
                <w:webHidden/>
              </w:rPr>
            </w:r>
            <w:r w:rsidR="008E487B">
              <w:rPr>
                <w:noProof/>
                <w:webHidden/>
              </w:rPr>
              <w:fldChar w:fldCharType="separate"/>
            </w:r>
            <w:r w:rsidR="005A6268">
              <w:rPr>
                <w:noProof/>
                <w:webHidden/>
              </w:rPr>
              <w:t>144</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55" w:history="1">
            <w:r w:rsidR="008E487B" w:rsidRPr="00A55BBA">
              <w:rPr>
                <w:rStyle w:val="Hyperlink"/>
                <w:rFonts w:ascii="Times New Roman" w:hAnsi="Times New Roman" w:cs="Times New Roman"/>
                <w:noProof/>
              </w:rPr>
              <w:t>1.29.1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_Toc332774955 \h </w:instrText>
            </w:r>
            <w:r w:rsidR="008E487B">
              <w:rPr>
                <w:noProof/>
                <w:webHidden/>
              </w:rPr>
            </w:r>
            <w:r w:rsidR="008E487B">
              <w:rPr>
                <w:noProof/>
                <w:webHidden/>
              </w:rPr>
              <w:fldChar w:fldCharType="separate"/>
            </w:r>
            <w:r w:rsidR="005A6268">
              <w:rPr>
                <w:noProof/>
                <w:webHidden/>
              </w:rPr>
              <w:t>144</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56" w:history="1">
            <w:r w:rsidR="008E487B" w:rsidRPr="00A55BBA">
              <w:rPr>
                <w:rStyle w:val="Hyperlink"/>
                <w:rFonts w:ascii="Times New Roman" w:hAnsi="Times New Roman" w:cs="Times New Roman"/>
                <w:noProof/>
              </w:rPr>
              <w:t>1.29.2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_Toc332774956 \h </w:instrText>
            </w:r>
            <w:r w:rsidR="008E487B">
              <w:rPr>
                <w:noProof/>
                <w:webHidden/>
              </w:rPr>
            </w:r>
            <w:r w:rsidR="008E487B">
              <w:rPr>
                <w:noProof/>
                <w:webHidden/>
              </w:rPr>
              <w:fldChar w:fldCharType="separate"/>
            </w:r>
            <w:r w:rsidR="005A6268">
              <w:rPr>
                <w:noProof/>
                <w:webHidden/>
              </w:rPr>
              <w:t>145</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57" w:history="1">
            <w:r w:rsidR="008E487B" w:rsidRPr="00A55BBA">
              <w:rPr>
                <w:rStyle w:val="Hyperlink"/>
                <w:rFonts w:ascii="Times New Roman" w:hAnsi="Times New Roman" w:cs="Times New Roman"/>
                <w:noProof/>
              </w:rPr>
              <w:t>1.30</w:t>
            </w:r>
            <w:r w:rsidR="008E487B">
              <w:rPr>
                <w:rFonts w:eastAsiaTheme="minorEastAsia"/>
                <w:noProof/>
                <w:lang w:eastAsia="ja-JP"/>
              </w:rPr>
              <w:tab/>
            </w:r>
            <w:r w:rsidR="008E487B" w:rsidRPr="00A55BBA">
              <w:rPr>
                <w:rStyle w:val="Hyperlink"/>
                <w:rFonts w:ascii="Times New Roman" w:hAnsi="Times New Roman" w:cs="Times New Roman"/>
                <w:noProof/>
              </w:rPr>
              <w:t>ProjectEye _UC17 - Add Stage Use Case</w:t>
            </w:r>
            <w:r w:rsidR="008E487B">
              <w:rPr>
                <w:noProof/>
                <w:webHidden/>
              </w:rPr>
              <w:tab/>
            </w:r>
            <w:r w:rsidR="008E487B">
              <w:rPr>
                <w:noProof/>
                <w:webHidden/>
              </w:rPr>
              <w:fldChar w:fldCharType="begin"/>
            </w:r>
            <w:r w:rsidR="008E487B">
              <w:rPr>
                <w:noProof/>
                <w:webHidden/>
              </w:rPr>
              <w:instrText xml:space="preserve"> PAGEREF _Toc332774957 \h </w:instrText>
            </w:r>
            <w:r w:rsidR="008E487B">
              <w:rPr>
                <w:noProof/>
                <w:webHidden/>
              </w:rPr>
            </w:r>
            <w:r w:rsidR="008E487B">
              <w:rPr>
                <w:noProof/>
                <w:webHidden/>
              </w:rPr>
              <w:fldChar w:fldCharType="separate"/>
            </w:r>
            <w:r w:rsidR="005A6268">
              <w:rPr>
                <w:noProof/>
                <w:webHidden/>
              </w:rPr>
              <w:t>145</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58" w:history="1">
            <w:r w:rsidR="008E487B" w:rsidRPr="00A55BBA">
              <w:rPr>
                <w:rStyle w:val="Hyperlink"/>
                <w:rFonts w:ascii="Times New Roman" w:hAnsi="Times New Roman" w:cs="Times New Roman"/>
                <w:noProof/>
              </w:rPr>
              <w:t>1.30.1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_Toc332774958 \h </w:instrText>
            </w:r>
            <w:r w:rsidR="008E487B">
              <w:rPr>
                <w:noProof/>
                <w:webHidden/>
              </w:rPr>
            </w:r>
            <w:r w:rsidR="008E487B">
              <w:rPr>
                <w:noProof/>
                <w:webHidden/>
              </w:rPr>
              <w:fldChar w:fldCharType="separate"/>
            </w:r>
            <w:r w:rsidR="005A6268">
              <w:rPr>
                <w:noProof/>
                <w:webHidden/>
              </w:rPr>
              <w:t>145</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59" w:history="1">
            <w:r w:rsidR="008E487B" w:rsidRPr="00A55BBA">
              <w:rPr>
                <w:rStyle w:val="Hyperlink"/>
                <w:rFonts w:ascii="Times New Roman" w:hAnsi="Times New Roman" w:cs="Times New Roman"/>
                <w:noProof/>
              </w:rPr>
              <w:t>1.30.2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_Toc332774959 \h </w:instrText>
            </w:r>
            <w:r w:rsidR="008E487B">
              <w:rPr>
                <w:noProof/>
                <w:webHidden/>
              </w:rPr>
            </w:r>
            <w:r w:rsidR="008E487B">
              <w:rPr>
                <w:noProof/>
                <w:webHidden/>
              </w:rPr>
              <w:fldChar w:fldCharType="separate"/>
            </w:r>
            <w:r w:rsidR="005A6268">
              <w:rPr>
                <w:noProof/>
                <w:webHidden/>
              </w:rPr>
              <w:t>146</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60" w:history="1">
            <w:r w:rsidR="008E487B" w:rsidRPr="00A55BBA">
              <w:rPr>
                <w:rStyle w:val="Hyperlink"/>
                <w:rFonts w:ascii="Times New Roman" w:hAnsi="Times New Roman" w:cs="Times New Roman"/>
                <w:noProof/>
              </w:rPr>
              <w:t>1.31</w:t>
            </w:r>
            <w:r w:rsidR="008E487B">
              <w:rPr>
                <w:rFonts w:eastAsiaTheme="minorEastAsia"/>
                <w:noProof/>
                <w:lang w:eastAsia="ja-JP"/>
              </w:rPr>
              <w:tab/>
            </w:r>
            <w:r w:rsidR="008E487B" w:rsidRPr="00A55BBA">
              <w:rPr>
                <w:rStyle w:val="Hyperlink"/>
                <w:rFonts w:ascii="Times New Roman" w:hAnsi="Times New Roman" w:cs="Times New Roman"/>
                <w:noProof/>
              </w:rPr>
              <w:t>ProjectEye _UC18 - Edit Stage Use Case</w:t>
            </w:r>
            <w:r w:rsidR="008E487B">
              <w:rPr>
                <w:noProof/>
                <w:webHidden/>
              </w:rPr>
              <w:tab/>
            </w:r>
            <w:r w:rsidR="008E487B">
              <w:rPr>
                <w:noProof/>
                <w:webHidden/>
              </w:rPr>
              <w:fldChar w:fldCharType="begin"/>
            </w:r>
            <w:r w:rsidR="008E487B">
              <w:rPr>
                <w:noProof/>
                <w:webHidden/>
              </w:rPr>
              <w:instrText xml:space="preserve"> PAGEREF _Toc332774960 \h </w:instrText>
            </w:r>
            <w:r w:rsidR="008E487B">
              <w:rPr>
                <w:noProof/>
                <w:webHidden/>
              </w:rPr>
            </w:r>
            <w:r w:rsidR="008E487B">
              <w:rPr>
                <w:noProof/>
                <w:webHidden/>
              </w:rPr>
              <w:fldChar w:fldCharType="separate"/>
            </w:r>
            <w:r w:rsidR="005A6268">
              <w:rPr>
                <w:noProof/>
                <w:webHidden/>
              </w:rPr>
              <w:t>146</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61" w:history="1">
            <w:r w:rsidR="008E487B" w:rsidRPr="00A55BBA">
              <w:rPr>
                <w:rStyle w:val="Hyperlink"/>
                <w:rFonts w:ascii="Times New Roman" w:hAnsi="Times New Roman" w:cs="Times New Roman"/>
                <w:noProof/>
              </w:rPr>
              <w:t>1.31.1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_Toc332774961 \h </w:instrText>
            </w:r>
            <w:r w:rsidR="008E487B">
              <w:rPr>
                <w:noProof/>
                <w:webHidden/>
              </w:rPr>
            </w:r>
            <w:r w:rsidR="008E487B">
              <w:rPr>
                <w:noProof/>
                <w:webHidden/>
              </w:rPr>
              <w:fldChar w:fldCharType="separate"/>
            </w:r>
            <w:r w:rsidR="005A6268">
              <w:rPr>
                <w:noProof/>
                <w:webHidden/>
              </w:rPr>
              <w:t>146</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62" w:history="1">
            <w:r w:rsidR="008E487B" w:rsidRPr="00A55BBA">
              <w:rPr>
                <w:rStyle w:val="Hyperlink"/>
                <w:rFonts w:ascii="Times New Roman" w:hAnsi="Times New Roman" w:cs="Times New Roman"/>
                <w:noProof/>
              </w:rPr>
              <w:t>1.31.2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_Toc332774962 \h </w:instrText>
            </w:r>
            <w:r w:rsidR="008E487B">
              <w:rPr>
                <w:noProof/>
                <w:webHidden/>
              </w:rPr>
            </w:r>
            <w:r w:rsidR="008E487B">
              <w:rPr>
                <w:noProof/>
                <w:webHidden/>
              </w:rPr>
              <w:fldChar w:fldCharType="separate"/>
            </w:r>
            <w:r w:rsidR="005A6268">
              <w:rPr>
                <w:noProof/>
                <w:webHidden/>
              </w:rPr>
              <w:t>147</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63" w:history="1">
            <w:r w:rsidR="008E487B" w:rsidRPr="00A55BBA">
              <w:rPr>
                <w:rStyle w:val="Hyperlink"/>
                <w:rFonts w:ascii="Times New Roman" w:hAnsi="Times New Roman" w:cs="Times New Roman"/>
                <w:noProof/>
              </w:rPr>
              <w:t>1.32</w:t>
            </w:r>
            <w:r w:rsidR="008E487B">
              <w:rPr>
                <w:rFonts w:eastAsiaTheme="minorEastAsia"/>
                <w:noProof/>
                <w:lang w:eastAsia="ja-JP"/>
              </w:rPr>
              <w:tab/>
            </w:r>
            <w:r w:rsidR="008E487B" w:rsidRPr="00A55BBA">
              <w:rPr>
                <w:rStyle w:val="Hyperlink"/>
                <w:rFonts w:ascii="Times New Roman" w:hAnsi="Times New Roman" w:cs="Times New Roman"/>
                <w:noProof/>
              </w:rPr>
              <w:t>ProjectEye _UC19 - Delete Stage Use Case</w:t>
            </w:r>
            <w:r w:rsidR="008E487B">
              <w:rPr>
                <w:noProof/>
                <w:webHidden/>
              </w:rPr>
              <w:tab/>
            </w:r>
            <w:r w:rsidR="008E487B">
              <w:rPr>
                <w:noProof/>
                <w:webHidden/>
              </w:rPr>
              <w:fldChar w:fldCharType="begin"/>
            </w:r>
            <w:r w:rsidR="008E487B">
              <w:rPr>
                <w:noProof/>
                <w:webHidden/>
              </w:rPr>
              <w:instrText xml:space="preserve"> PAGEREF _Toc332774963 \h </w:instrText>
            </w:r>
            <w:r w:rsidR="008E487B">
              <w:rPr>
                <w:noProof/>
                <w:webHidden/>
              </w:rPr>
            </w:r>
            <w:r w:rsidR="008E487B">
              <w:rPr>
                <w:noProof/>
                <w:webHidden/>
              </w:rPr>
              <w:fldChar w:fldCharType="separate"/>
            </w:r>
            <w:r w:rsidR="005A6268">
              <w:rPr>
                <w:noProof/>
                <w:webHidden/>
              </w:rPr>
              <w:t>147</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64" w:history="1">
            <w:r w:rsidR="008E487B" w:rsidRPr="00A55BBA">
              <w:rPr>
                <w:rStyle w:val="Hyperlink"/>
                <w:rFonts w:ascii="Times New Roman" w:hAnsi="Times New Roman" w:cs="Times New Roman"/>
                <w:noProof/>
              </w:rPr>
              <w:t>1.32.1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_Toc332774964 \h </w:instrText>
            </w:r>
            <w:r w:rsidR="008E487B">
              <w:rPr>
                <w:noProof/>
                <w:webHidden/>
              </w:rPr>
            </w:r>
            <w:r w:rsidR="008E487B">
              <w:rPr>
                <w:noProof/>
                <w:webHidden/>
              </w:rPr>
              <w:fldChar w:fldCharType="separate"/>
            </w:r>
            <w:r w:rsidR="005A6268">
              <w:rPr>
                <w:noProof/>
                <w:webHidden/>
              </w:rPr>
              <w:t>147</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65" w:history="1">
            <w:r w:rsidR="008E487B" w:rsidRPr="00A55BBA">
              <w:rPr>
                <w:rStyle w:val="Hyperlink"/>
                <w:rFonts w:ascii="Times New Roman" w:hAnsi="Times New Roman" w:cs="Times New Roman"/>
                <w:noProof/>
              </w:rPr>
              <w:t>1.32.2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_Toc332774965 \h </w:instrText>
            </w:r>
            <w:r w:rsidR="008E487B">
              <w:rPr>
                <w:noProof/>
                <w:webHidden/>
              </w:rPr>
            </w:r>
            <w:r w:rsidR="008E487B">
              <w:rPr>
                <w:noProof/>
                <w:webHidden/>
              </w:rPr>
              <w:fldChar w:fldCharType="separate"/>
            </w:r>
            <w:r w:rsidR="005A6268">
              <w:rPr>
                <w:noProof/>
                <w:webHidden/>
              </w:rPr>
              <w:t>148</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66" w:history="1">
            <w:r w:rsidR="008E487B" w:rsidRPr="00A55BBA">
              <w:rPr>
                <w:rStyle w:val="Hyperlink"/>
                <w:rFonts w:ascii="Times New Roman" w:hAnsi="Times New Roman" w:cs="Times New Roman"/>
                <w:noProof/>
              </w:rPr>
              <w:t>1.33</w:t>
            </w:r>
            <w:r w:rsidR="008E487B">
              <w:rPr>
                <w:rFonts w:eastAsiaTheme="minorEastAsia"/>
                <w:noProof/>
                <w:lang w:eastAsia="ja-JP"/>
              </w:rPr>
              <w:tab/>
            </w:r>
            <w:r w:rsidR="008E487B" w:rsidRPr="00A55BBA">
              <w:rPr>
                <w:rStyle w:val="Hyperlink"/>
                <w:rFonts w:ascii="Times New Roman" w:hAnsi="Times New Roman" w:cs="Times New Roman"/>
                <w:noProof/>
              </w:rPr>
              <w:t>ProjectEye _UC20 - Add Deliverable Use Case</w:t>
            </w:r>
            <w:r w:rsidR="008E487B">
              <w:rPr>
                <w:noProof/>
                <w:webHidden/>
              </w:rPr>
              <w:tab/>
            </w:r>
            <w:r w:rsidR="008E487B">
              <w:rPr>
                <w:noProof/>
                <w:webHidden/>
              </w:rPr>
              <w:fldChar w:fldCharType="begin"/>
            </w:r>
            <w:r w:rsidR="008E487B">
              <w:rPr>
                <w:noProof/>
                <w:webHidden/>
              </w:rPr>
              <w:instrText xml:space="preserve"> PAGEREF _Toc332774966 \h </w:instrText>
            </w:r>
            <w:r w:rsidR="008E487B">
              <w:rPr>
                <w:noProof/>
                <w:webHidden/>
              </w:rPr>
            </w:r>
            <w:r w:rsidR="008E487B">
              <w:rPr>
                <w:noProof/>
                <w:webHidden/>
              </w:rPr>
              <w:fldChar w:fldCharType="separate"/>
            </w:r>
            <w:r w:rsidR="005A6268">
              <w:rPr>
                <w:noProof/>
                <w:webHidden/>
              </w:rPr>
              <w:t>148</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67" w:history="1">
            <w:r w:rsidR="008E487B" w:rsidRPr="00A55BBA">
              <w:rPr>
                <w:rStyle w:val="Hyperlink"/>
                <w:rFonts w:ascii="Times New Roman" w:hAnsi="Times New Roman" w:cs="Times New Roman"/>
                <w:noProof/>
              </w:rPr>
              <w:t>1.33.1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_Toc332774967 \h </w:instrText>
            </w:r>
            <w:r w:rsidR="008E487B">
              <w:rPr>
                <w:noProof/>
                <w:webHidden/>
              </w:rPr>
            </w:r>
            <w:r w:rsidR="008E487B">
              <w:rPr>
                <w:noProof/>
                <w:webHidden/>
              </w:rPr>
              <w:fldChar w:fldCharType="separate"/>
            </w:r>
            <w:r w:rsidR="005A6268">
              <w:rPr>
                <w:noProof/>
                <w:webHidden/>
              </w:rPr>
              <w:t>148</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68" w:history="1">
            <w:r w:rsidR="008E487B" w:rsidRPr="00A55BBA">
              <w:rPr>
                <w:rStyle w:val="Hyperlink"/>
                <w:rFonts w:ascii="Times New Roman" w:hAnsi="Times New Roman" w:cs="Times New Roman"/>
                <w:noProof/>
              </w:rPr>
              <w:t>1.33.2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_Toc332774968 \h </w:instrText>
            </w:r>
            <w:r w:rsidR="008E487B">
              <w:rPr>
                <w:noProof/>
                <w:webHidden/>
              </w:rPr>
            </w:r>
            <w:r w:rsidR="008E487B">
              <w:rPr>
                <w:noProof/>
                <w:webHidden/>
              </w:rPr>
              <w:fldChar w:fldCharType="separate"/>
            </w:r>
            <w:r w:rsidR="005A6268">
              <w:rPr>
                <w:noProof/>
                <w:webHidden/>
              </w:rPr>
              <w:t>149</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69" w:history="1">
            <w:r w:rsidR="008E487B" w:rsidRPr="00A55BBA">
              <w:rPr>
                <w:rStyle w:val="Hyperlink"/>
                <w:rFonts w:ascii="Times New Roman" w:hAnsi="Times New Roman" w:cs="Times New Roman"/>
                <w:noProof/>
              </w:rPr>
              <w:t>1.34</w:t>
            </w:r>
            <w:r w:rsidR="008E487B">
              <w:rPr>
                <w:rFonts w:eastAsiaTheme="minorEastAsia"/>
                <w:noProof/>
                <w:lang w:eastAsia="ja-JP"/>
              </w:rPr>
              <w:tab/>
            </w:r>
            <w:r w:rsidR="008E487B" w:rsidRPr="00A55BBA">
              <w:rPr>
                <w:rStyle w:val="Hyperlink"/>
                <w:rFonts w:ascii="Times New Roman" w:hAnsi="Times New Roman" w:cs="Times New Roman"/>
                <w:noProof/>
              </w:rPr>
              <w:t>ProjectEye _UC21 - Edit Deliverable Use Case</w:t>
            </w:r>
            <w:r w:rsidR="008E487B">
              <w:rPr>
                <w:noProof/>
                <w:webHidden/>
              </w:rPr>
              <w:tab/>
            </w:r>
            <w:r w:rsidR="008E487B">
              <w:rPr>
                <w:noProof/>
                <w:webHidden/>
              </w:rPr>
              <w:fldChar w:fldCharType="begin"/>
            </w:r>
            <w:r w:rsidR="008E487B">
              <w:rPr>
                <w:noProof/>
                <w:webHidden/>
              </w:rPr>
              <w:instrText xml:space="preserve"> PAGEREF _Toc332774969 \h </w:instrText>
            </w:r>
            <w:r w:rsidR="008E487B">
              <w:rPr>
                <w:noProof/>
                <w:webHidden/>
              </w:rPr>
            </w:r>
            <w:r w:rsidR="008E487B">
              <w:rPr>
                <w:noProof/>
                <w:webHidden/>
              </w:rPr>
              <w:fldChar w:fldCharType="separate"/>
            </w:r>
            <w:r w:rsidR="005A6268">
              <w:rPr>
                <w:noProof/>
                <w:webHidden/>
              </w:rPr>
              <w:t>149</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70" w:history="1">
            <w:r w:rsidR="008E487B" w:rsidRPr="00A55BBA">
              <w:rPr>
                <w:rStyle w:val="Hyperlink"/>
                <w:rFonts w:ascii="Times New Roman" w:hAnsi="Times New Roman" w:cs="Times New Roman"/>
                <w:noProof/>
              </w:rPr>
              <w:t>1.34.1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_Toc332774970 \h </w:instrText>
            </w:r>
            <w:r w:rsidR="008E487B">
              <w:rPr>
                <w:noProof/>
                <w:webHidden/>
              </w:rPr>
            </w:r>
            <w:r w:rsidR="008E487B">
              <w:rPr>
                <w:noProof/>
                <w:webHidden/>
              </w:rPr>
              <w:fldChar w:fldCharType="separate"/>
            </w:r>
            <w:r w:rsidR="005A6268">
              <w:rPr>
                <w:noProof/>
                <w:webHidden/>
              </w:rPr>
              <w:t>149</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71" w:history="1">
            <w:r w:rsidR="008E487B" w:rsidRPr="00A55BBA">
              <w:rPr>
                <w:rStyle w:val="Hyperlink"/>
                <w:rFonts w:ascii="Times New Roman" w:hAnsi="Times New Roman" w:cs="Times New Roman"/>
                <w:noProof/>
              </w:rPr>
              <w:t>1.34.2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_Toc332774971 \h </w:instrText>
            </w:r>
            <w:r w:rsidR="008E487B">
              <w:rPr>
                <w:noProof/>
                <w:webHidden/>
              </w:rPr>
            </w:r>
            <w:r w:rsidR="008E487B">
              <w:rPr>
                <w:noProof/>
                <w:webHidden/>
              </w:rPr>
              <w:fldChar w:fldCharType="separate"/>
            </w:r>
            <w:r w:rsidR="005A6268">
              <w:rPr>
                <w:noProof/>
                <w:webHidden/>
              </w:rPr>
              <w:t>150</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72" w:history="1">
            <w:r w:rsidR="008E487B" w:rsidRPr="00A55BBA">
              <w:rPr>
                <w:rStyle w:val="Hyperlink"/>
                <w:rFonts w:ascii="Times New Roman" w:hAnsi="Times New Roman" w:cs="Times New Roman"/>
                <w:noProof/>
              </w:rPr>
              <w:t>1.35</w:t>
            </w:r>
            <w:r w:rsidR="008E487B">
              <w:rPr>
                <w:rFonts w:eastAsiaTheme="minorEastAsia"/>
                <w:noProof/>
                <w:lang w:eastAsia="ja-JP"/>
              </w:rPr>
              <w:tab/>
            </w:r>
            <w:r w:rsidR="008E487B" w:rsidRPr="00A55BBA">
              <w:rPr>
                <w:rStyle w:val="Hyperlink"/>
                <w:rFonts w:ascii="Times New Roman" w:hAnsi="Times New Roman" w:cs="Times New Roman"/>
                <w:noProof/>
              </w:rPr>
              <w:t>ProjectEye _UC22 - Delete Deliverable Use Case</w:t>
            </w:r>
            <w:r w:rsidR="008E487B">
              <w:rPr>
                <w:noProof/>
                <w:webHidden/>
              </w:rPr>
              <w:tab/>
            </w:r>
            <w:r w:rsidR="008E487B">
              <w:rPr>
                <w:noProof/>
                <w:webHidden/>
              </w:rPr>
              <w:fldChar w:fldCharType="begin"/>
            </w:r>
            <w:r w:rsidR="008E487B">
              <w:rPr>
                <w:noProof/>
                <w:webHidden/>
              </w:rPr>
              <w:instrText xml:space="preserve"> PAGEREF _Toc332774972 \h </w:instrText>
            </w:r>
            <w:r w:rsidR="008E487B">
              <w:rPr>
                <w:noProof/>
                <w:webHidden/>
              </w:rPr>
            </w:r>
            <w:r w:rsidR="008E487B">
              <w:rPr>
                <w:noProof/>
                <w:webHidden/>
              </w:rPr>
              <w:fldChar w:fldCharType="separate"/>
            </w:r>
            <w:r w:rsidR="005A6268">
              <w:rPr>
                <w:noProof/>
                <w:webHidden/>
              </w:rPr>
              <w:t>150</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73" w:history="1">
            <w:r w:rsidR="008E487B" w:rsidRPr="00A55BBA">
              <w:rPr>
                <w:rStyle w:val="Hyperlink"/>
                <w:rFonts w:ascii="Times New Roman" w:hAnsi="Times New Roman" w:cs="Times New Roman"/>
                <w:noProof/>
              </w:rPr>
              <w:t>1.35.1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_Toc332774973 \h </w:instrText>
            </w:r>
            <w:r w:rsidR="008E487B">
              <w:rPr>
                <w:noProof/>
                <w:webHidden/>
              </w:rPr>
            </w:r>
            <w:r w:rsidR="008E487B">
              <w:rPr>
                <w:noProof/>
                <w:webHidden/>
              </w:rPr>
              <w:fldChar w:fldCharType="separate"/>
            </w:r>
            <w:r w:rsidR="005A6268">
              <w:rPr>
                <w:noProof/>
                <w:webHidden/>
              </w:rPr>
              <w:t>150</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74" w:history="1">
            <w:r w:rsidR="008E487B" w:rsidRPr="00A55BBA">
              <w:rPr>
                <w:rStyle w:val="Hyperlink"/>
                <w:rFonts w:ascii="Times New Roman" w:hAnsi="Times New Roman" w:cs="Times New Roman"/>
                <w:noProof/>
              </w:rPr>
              <w:t>1.35.2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_Toc332774974 \h </w:instrText>
            </w:r>
            <w:r w:rsidR="008E487B">
              <w:rPr>
                <w:noProof/>
                <w:webHidden/>
              </w:rPr>
            </w:r>
            <w:r w:rsidR="008E487B">
              <w:rPr>
                <w:noProof/>
                <w:webHidden/>
              </w:rPr>
              <w:fldChar w:fldCharType="separate"/>
            </w:r>
            <w:r w:rsidR="005A6268">
              <w:rPr>
                <w:noProof/>
                <w:webHidden/>
              </w:rPr>
              <w:t>151</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75" w:history="1">
            <w:r w:rsidR="008E487B" w:rsidRPr="00A55BBA">
              <w:rPr>
                <w:rStyle w:val="Hyperlink"/>
                <w:rFonts w:ascii="Times New Roman" w:hAnsi="Times New Roman" w:cs="Times New Roman"/>
                <w:noProof/>
              </w:rPr>
              <w:t>1.36</w:t>
            </w:r>
            <w:r w:rsidR="008E487B">
              <w:rPr>
                <w:rFonts w:eastAsiaTheme="minorEastAsia"/>
                <w:noProof/>
                <w:lang w:eastAsia="ja-JP"/>
              </w:rPr>
              <w:tab/>
            </w:r>
            <w:r w:rsidR="008E487B" w:rsidRPr="00A55BBA">
              <w:rPr>
                <w:rStyle w:val="Hyperlink"/>
                <w:rFonts w:ascii="Times New Roman" w:hAnsi="Times New Roman" w:cs="Times New Roman"/>
                <w:noProof/>
              </w:rPr>
              <w:t>ProjectEye _UC23 - View Info Use Case</w:t>
            </w:r>
            <w:r w:rsidR="008E487B">
              <w:rPr>
                <w:noProof/>
                <w:webHidden/>
              </w:rPr>
              <w:tab/>
            </w:r>
            <w:r w:rsidR="008E487B">
              <w:rPr>
                <w:noProof/>
                <w:webHidden/>
              </w:rPr>
              <w:fldChar w:fldCharType="begin"/>
            </w:r>
            <w:r w:rsidR="008E487B">
              <w:rPr>
                <w:noProof/>
                <w:webHidden/>
              </w:rPr>
              <w:instrText xml:space="preserve"> PAGEREF _Toc332774975 \h </w:instrText>
            </w:r>
            <w:r w:rsidR="008E487B">
              <w:rPr>
                <w:noProof/>
                <w:webHidden/>
              </w:rPr>
            </w:r>
            <w:r w:rsidR="008E487B">
              <w:rPr>
                <w:noProof/>
                <w:webHidden/>
              </w:rPr>
              <w:fldChar w:fldCharType="separate"/>
            </w:r>
            <w:r w:rsidR="005A6268">
              <w:rPr>
                <w:noProof/>
                <w:webHidden/>
              </w:rPr>
              <w:t>151</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76" w:history="1">
            <w:r w:rsidR="008E487B" w:rsidRPr="00A55BBA">
              <w:rPr>
                <w:rStyle w:val="Hyperlink"/>
                <w:rFonts w:ascii="Times New Roman" w:hAnsi="Times New Roman" w:cs="Times New Roman"/>
                <w:noProof/>
              </w:rPr>
              <w:t>1.36.1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_Toc332774976 \h </w:instrText>
            </w:r>
            <w:r w:rsidR="008E487B">
              <w:rPr>
                <w:noProof/>
                <w:webHidden/>
              </w:rPr>
            </w:r>
            <w:r w:rsidR="008E487B">
              <w:rPr>
                <w:noProof/>
                <w:webHidden/>
              </w:rPr>
              <w:fldChar w:fldCharType="separate"/>
            </w:r>
            <w:r w:rsidR="005A6268">
              <w:rPr>
                <w:noProof/>
                <w:webHidden/>
              </w:rPr>
              <w:t>151</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77" w:history="1">
            <w:r w:rsidR="008E487B" w:rsidRPr="00A55BBA">
              <w:rPr>
                <w:rStyle w:val="Hyperlink"/>
                <w:rFonts w:ascii="Times New Roman" w:hAnsi="Times New Roman" w:cs="Times New Roman"/>
                <w:noProof/>
              </w:rPr>
              <w:t>1.36.2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_Toc332774977 \h </w:instrText>
            </w:r>
            <w:r w:rsidR="008E487B">
              <w:rPr>
                <w:noProof/>
                <w:webHidden/>
              </w:rPr>
            </w:r>
            <w:r w:rsidR="008E487B">
              <w:rPr>
                <w:noProof/>
                <w:webHidden/>
              </w:rPr>
              <w:fldChar w:fldCharType="separate"/>
            </w:r>
            <w:r w:rsidR="005A6268">
              <w:rPr>
                <w:noProof/>
                <w:webHidden/>
              </w:rPr>
              <w:t>152</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78" w:history="1">
            <w:r w:rsidR="008E487B" w:rsidRPr="00A55BBA">
              <w:rPr>
                <w:rStyle w:val="Hyperlink"/>
                <w:rFonts w:ascii="Times New Roman" w:hAnsi="Times New Roman" w:cs="Times New Roman"/>
                <w:noProof/>
              </w:rPr>
              <w:t>1.37</w:t>
            </w:r>
            <w:r w:rsidR="008E487B">
              <w:rPr>
                <w:rFonts w:eastAsiaTheme="minorEastAsia"/>
                <w:noProof/>
                <w:lang w:eastAsia="ja-JP"/>
              </w:rPr>
              <w:tab/>
            </w:r>
            <w:r w:rsidR="008E487B" w:rsidRPr="00A55BBA">
              <w:rPr>
                <w:rStyle w:val="Hyperlink"/>
                <w:rFonts w:ascii="Times New Roman" w:hAnsi="Times New Roman" w:cs="Times New Roman"/>
                <w:noProof/>
              </w:rPr>
              <w:t>Planner_UC01- Filter Task Use Case</w:t>
            </w:r>
            <w:r w:rsidR="008E487B">
              <w:rPr>
                <w:noProof/>
                <w:webHidden/>
              </w:rPr>
              <w:tab/>
            </w:r>
            <w:r w:rsidR="008E487B">
              <w:rPr>
                <w:noProof/>
                <w:webHidden/>
              </w:rPr>
              <w:fldChar w:fldCharType="begin"/>
            </w:r>
            <w:r w:rsidR="008E487B">
              <w:rPr>
                <w:noProof/>
                <w:webHidden/>
              </w:rPr>
              <w:instrText xml:space="preserve"> PAGEREF _Toc332774978 \h </w:instrText>
            </w:r>
            <w:r w:rsidR="008E487B">
              <w:rPr>
                <w:noProof/>
                <w:webHidden/>
              </w:rPr>
            </w:r>
            <w:r w:rsidR="008E487B">
              <w:rPr>
                <w:noProof/>
                <w:webHidden/>
              </w:rPr>
              <w:fldChar w:fldCharType="separate"/>
            </w:r>
            <w:r w:rsidR="005A6268">
              <w:rPr>
                <w:noProof/>
                <w:webHidden/>
              </w:rPr>
              <w:t>152</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79" w:history="1">
            <w:r w:rsidR="008E487B" w:rsidRPr="00A55BBA">
              <w:rPr>
                <w:rStyle w:val="Hyperlink"/>
                <w:rFonts w:ascii="Times New Roman" w:hAnsi="Times New Roman" w:cs="Times New Roman"/>
                <w:noProof/>
              </w:rPr>
              <w:t>1.37.1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_Toc332774979 \h </w:instrText>
            </w:r>
            <w:r w:rsidR="008E487B">
              <w:rPr>
                <w:noProof/>
                <w:webHidden/>
              </w:rPr>
            </w:r>
            <w:r w:rsidR="008E487B">
              <w:rPr>
                <w:noProof/>
                <w:webHidden/>
              </w:rPr>
              <w:fldChar w:fldCharType="separate"/>
            </w:r>
            <w:r w:rsidR="005A6268">
              <w:rPr>
                <w:noProof/>
                <w:webHidden/>
              </w:rPr>
              <w:t>152</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80" w:history="1">
            <w:r w:rsidR="008E487B" w:rsidRPr="00A55BBA">
              <w:rPr>
                <w:rStyle w:val="Hyperlink"/>
                <w:rFonts w:ascii="Times New Roman" w:hAnsi="Times New Roman" w:cs="Times New Roman"/>
                <w:noProof/>
              </w:rPr>
              <w:t>1.37.2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_Toc332774980 \h </w:instrText>
            </w:r>
            <w:r w:rsidR="008E487B">
              <w:rPr>
                <w:noProof/>
                <w:webHidden/>
              </w:rPr>
            </w:r>
            <w:r w:rsidR="008E487B">
              <w:rPr>
                <w:noProof/>
                <w:webHidden/>
              </w:rPr>
              <w:fldChar w:fldCharType="separate"/>
            </w:r>
            <w:r w:rsidR="005A6268">
              <w:rPr>
                <w:noProof/>
                <w:webHidden/>
              </w:rPr>
              <w:t>153</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81" w:history="1">
            <w:r w:rsidR="008E487B" w:rsidRPr="00A55BBA">
              <w:rPr>
                <w:rStyle w:val="Hyperlink"/>
                <w:rFonts w:ascii="Times New Roman" w:hAnsi="Times New Roman" w:cs="Times New Roman"/>
                <w:noProof/>
              </w:rPr>
              <w:t>1.38</w:t>
            </w:r>
            <w:r w:rsidR="008E487B">
              <w:rPr>
                <w:rFonts w:eastAsiaTheme="minorEastAsia"/>
                <w:noProof/>
                <w:lang w:eastAsia="ja-JP"/>
              </w:rPr>
              <w:tab/>
            </w:r>
            <w:r w:rsidR="008E487B" w:rsidRPr="00A55BBA">
              <w:rPr>
                <w:rStyle w:val="Hyperlink"/>
                <w:rFonts w:ascii="Times New Roman" w:hAnsi="Times New Roman" w:cs="Times New Roman"/>
                <w:noProof/>
              </w:rPr>
              <w:t>Planner_UC02 - Add Task Use Case</w:t>
            </w:r>
            <w:r w:rsidR="008E487B">
              <w:rPr>
                <w:noProof/>
                <w:webHidden/>
              </w:rPr>
              <w:tab/>
            </w:r>
            <w:r w:rsidR="008E487B">
              <w:rPr>
                <w:noProof/>
                <w:webHidden/>
              </w:rPr>
              <w:fldChar w:fldCharType="begin"/>
            </w:r>
            <w:r w:rsidR="008E487B">
              <w:rPr>
                <w:noProof/>
                <w:webHidden/>
              </w:rPr>
              <w:instrText xml:space="preserve"> PAGEREF _Toc332774981 \h </w:instrText>
            </w:r>
            <w:r w:rsidR="008E487B">
              <w:rPr>
                <w:noProof/>
                <w:webHidden/>
              </w:rPr>
            </w:r>
            <w:r w:rsidR="008E487B">
              <w:rPr>
                <w:noProof/>
                <w:webHidden/>
              </w:rPr>
              <w:fldChar w:fldCharType="separate"/>
            </w:r>
            <w:r w:rsidR="005A6268">
              <w:rPr>
                <w:noProof/>
                <w:webHidden/>
              </w:rPr>
              <w:t>154</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82" w:history="1">
            <w:r w:rsidR="008E487B" w:rsidRPr="00A55BBA">
              <w:rPr>
                <w:rStyle w:val="Hyperlink"/>
                <w:rFonts w:ascii="Times New Roman" w:hAnsi="Times New Roman" w:cs="Times New Roman"/>
                <w:noProof/>
              </w:rPr>
              <w:t>1.38.1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_Toc332774982 \h </w:instrText>
            </w:r>
            <w:r w:rsidR="008E487B">
              <w:rPr>
                <w:noProof/>
                <w:webHidden/>
              </w:rPr>
            </w:r>
            <w:r w:rsidR="008E487B">
              <w:rPr>
                <w:noProof/>
                <w:webHidden/>
              </w:rPr>
              <w:fldChar w:fldCharType="separate"/>
            </w:r>
            <w:r w:rsidR="005A6268">
              <w:rPr>
                <w:noProof/>
                <w:webHidden/>
              </w:rPr>
              <w:t>154</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83" w:history="1">
            <w:r w:rsidR="008E487B" w:rsidRPr="00A55BBA">
              <w:rPr>
                <w:rStyle w:val="Hyperlink"/>
                <w:rFonts w:ascii="Times New Roman" w:hAnsi="Times New Roman" w:cs="Times New Roman"/>
                <w:noProof/>
              </w:rPr>
              <w:t>1.38.2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_Toc332774983 \h </w:instrText>
            </w:r>
            <w:r w:rsidR="008E487B">
              <w:rPr>
                <w:noProof/>
                <w:webHidden/>
              </w:rPr>
            </w:r>
            <w:r w:rsidR="008E487B">
              <w:rPr>
                <w:noProof/>
                <w:webHidden/>
              </w:rPr>
              <w:fldChar w:fldCharType="separate"/>
            </w:r>
            <w:r w:rsidR="005A6268">
              <w:rPr>
                <w:noProof/>
                <w:webHidden/>
              </w:rPr>
              <w:t>155</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84" w:history="1">
            <w:r w:rsidR="008E487B" w:rsidRPr="00A55BBA">
              <w:rPr>
                <w:rStyle w:val="Hyperlink"/>
                <w:rFonts w:ascii="Times New Roman" w:hAnsi="Times New Roman" w:cs="Times New Roman"/>
                <w:noProof/>
              </w:rPr>
              <w:t>1.39</w:t>
            </w:r>
            <w:r w:rsidR="008E487B">
              <w:rPr>
                <w:rFonts w:eastAsiaTheme="minorEastAsia"/>
                <w:noProof/>
                <w:lang w:eastAsia="ja-JP"/>
              </w:rPr>
              <w:tab/>
            </w:r>
            <w:r w:rsidR="008E487B" w:rsidRPr="00A55BBA">
              <w:rPr>
                <w:rStyle w:val="Hyperlink"/>
                <w:rFonts w:ascii="Times New Roman" w:hAnsi="Times New Roman" w:cs="Times New Roman"/>
                <w:noProof/>
              </w:rPr>
              <w:t>Planner_UC03 - Update Task Use Case</w:t>
            </w:r>
            <w:r w:rsidR="008E487B">
              <w:rPr>
                <w:noProof/>
                <w:webHidden/>
              </w:rPr>
              <w:tab/>
            </w:r>
            <w:r w:rsidR="008E487B">
              <w:rPr>
                <w:noProof/>
                <w:webHidden/>
              </w:rPr>
              <w:fldChar w:fldCharType="begin"/>
            </w:r>
            <w:r w:rsidR="008E487B">
              <w:rPr>
                <w:noProof/>
                <w:webHidden/>
              </w:rPr>
              <w:instrText xml:space="preserve"> PAGEREF _Toc332774984 \h </w:instrText>
            </w:r>
            <w:r w:rsidR="008E487B">
              <w:rPr>
                <w:noProof/>
                <w:webHidden/>
              </w:rPr>
            </w:r>
            <w:r w:rsidR="008E487B">
              <w:rPr>
                <w:noProof/>
                <w:webHidden/>
              </w:rPr>
              <w:fldChar w:fldCharType="separate"/>
            </w:r>
            <w:r w:rsidR="005A6268">
              <w:rPr>
                <w:noProof/>
                <w:webHidden/>
              </w:rPr>
              <w:t>156</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85" w:history="1">
            <w:r w:rsidR="008E487B" w:rsidRPr="00A55BBA">
              <w:rPr>
                <w:rStyle w:val="Hyperlink"/>
                <w:rFonts w:ascii="Times New Roman" w:hAnsi="Times New Roman" w:cs="Times New Roman"/>
                <w:noProof/>
              </w:rPr>
              <w:t>1.39.1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_Toc332774985 \h </w:instrText>
            </w:r>
            <w:r w:rsidR="008E487B">
              <w:rPr>
                <w:noProof/>
                <w:webHidden/>
              </w:rPr>
            </w:r>
            <w:r w:rsidR="008E487B">
              <w:rPr>
                <w:noProof/>
                <w:webHidden/>
              </w:rPr>
              <w:fldChar w:fldCharType="separate"/>
            </w:r>
            <w:r w:rsidR="005A6268">
              <w:rPr>
                <w:noProof/>
                <w:webHidden/>
              </w:rPr>
              <w:t>156</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86" w:history="1">
            <w:r w:rsidR="008E487B" w:rsidRPr="00A55BBA">
              <w:rPr>
                <w:rStyle w:val="Hyperlink"/>
                <w:rFonts w:ascii="Times New Roman" w:hAnsi="Times New Roman" w:cs="Times New Roman"/>
                <w:noProof/>
              </w:rPr>
              <w:t>1.39.2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_Toc332774986 \h </w:instrText>
            </w:r>
            <w:r w:rsidR="008E487B">
              <w:rPr>
                <w:noProof/>
                <w:webHidden/>
              </w:rPr>
            </w:r>
            <w:r w:rsidR="008E487B">
              <w:rPr>
                <w:noProof/>
                <w:webHidden/>
              </w:rPr>
              <w:fldChar w:fldCharType="separate"/>
            </w:r>
            <w:r w:rsidR="005A6268">
              <w:rPr>
                <w:noProof/>
                <w:webHidden/>
              </w:rPr>
              <w:t>157</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87" w:history="1">
            <w:r w:rsidR="008E487B" w:rsidRPr="00A55BBA">
              <w:rPr>
                <w:rStyle w:val="Hyperlink"/>
                <w:rFonts w:ascii="Times New Roman" w:hAnsi="Times New Roman" w:cs="Times New Roman"/>
                <w:noProof/>
              </w:rPr>
              <w:t>1.40</w:t>
            </w:r>
            <w:r w:rsidR="008E487B">
              <w:rPr>
                <w:rFonts w:eastAsiaTheme="minorEastAsia"/>
                <w:noProof/>
                <w:lang w:eastAsia="ja-JP"/>
              </w:rPr>
              <w:tab/>
            </w:r>
            <w:r w:rsidR="008E487B" w:rsidRPr="00A55BBA">
              <w:rPr>
                <w:rStyle w:val="Hyperlink"/>
                <w:rFonts w:ascii="Times New Roman" w:hAnsi="Times New Roman" w:cs="Times New Roman"/>
                <w:noProof/>
              </w:rPr>
              <w:t>Planner_UC04 - Delete Task Use Case</w:t>
            </w:r>
            <w:r w:rsidR="008E487B">
              <w:rPr>
                <w:noProof/>
                <w:webHidden/>
              </w:rPr>
              <w:tab/>
            </w:r>
            <w:r w:rsidR="008E487B">
              <w:rPr>
                <w:noProof/>
                <w:webHidden/>
              </w:rPr>
              <w:fldChar w:fldCharType="begin"/>
            </w:r>
            <w:r w:rsidR="008E487B">
              <w:rPr>
                <w:noProof/>
                <w:webHidden/>
              </w:rPr>
              <w:instrText xml:space="preserve"> PAGEREF _Toc332774987 \h </w:instrText>
            </w:r>
            <w:r w:rsidR="008E487B">
              <w:rPr>
                <w:noProof/>
                <w:webHidden/>
              </w:rPr>
            </w:r>
            <w:r w:rsidR="008E487B">
              <w:rPr>
                <w:noProof/>
                <w:webHidden/>
              </w:rPr>
              <w:fldChar w:fldCharType="separate"/>
            </w:r>
            <w:r w:rsidR="005A6268">
              <w:rPr>
                <w:noProof/>
                <w:webHidden/>
              </w:rPr>
              <w:t>157</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88" w:history="1">
            <w:r w:rsidR="008E487B" w:rsidRPr="00A55BBA">
              <w:rPr>
                <w:rStyle w:val="Hyperlink"/>
                <w:rFonts w:ascii="Times New Roman" w:hAnsi="Times New Roman" w:cs="Times New Roman"/>
                <w:noProof/>
              </w:rPr>
              <w:t>1.40.1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_Toc332774988 \h </w:instrText>
            </w:r>
            <w:r w:rsidR="008E487B">
              <w:rPr>
                <w:noProof/>
                <w:webHidden/>
              </w:rPr>
            </w:r>
            <w:r w:rsidR="008E487B">
              <w:rPr>
                <w:noProof/>
                <w:webHidden/>
              </w:rPr>
              <w:fldChar w:fldCharType="separate"/>
            </w:r>
            <w:r w:rsidR="005A6268">
              <w:rPr>
                <w:noProof/>
                <w:webHidden/>
              </w:rPr>
              <w:t>157</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89" w:history="1">
            <w:r w:rsidR="008E487B" w:rsidRPr="00A55BBA">
              <w:rPr>
                <w:rStyle w:val="Hyperlink"/>
                <w:rFonts w:ascii="Times New Roman" w:hAnsi="Times New Roman" w:cs="Times New Roman"/>
                <w:noProof/>
              </w:rPr>
              <w:t>1.40.2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_Toc332774989 \h </w:instrText>
            </w:r>
            <w:r w:rsidR="008E487B">
              <w:rPr>
                <w:noProof/>
                <w:webHidden/>
              </w:rPr>
            </w:r>
            <w:r w:rsidR="008E487B">
              <w:rPr>
                <w:noProof/>
                <w:webHidden/>
              </w:rPr>
              <w:fldChar w:fldCharType="separate"/>
            </w:r>
            <w:r w:rsidR="005A6268">
              <w:rPr>
                <w:noProof/>
                <w:webHidden/>
              </w:rPr>
              <w:t>158</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90" w:history="1">
            <w:r w:rsidR="008E487B" w:rsidRPr="00A55BBA">
              <w:rPr>
                <w:rStyle w:val="Hyperlink"/>
                <w:rFonts w:ascii="Times New Roman" w:hAnsi="Times New Roman" w:cs="Times New Roman"/>
                <w:noProof/>
              </w:rPr>
              <w:t>1.41</w:t>
            </w:r>
            <w:r w:rsidR="008E487B">
              <w:rPr>
                <w:rFonts w:eastAsiaTheme="minorEastAsia"/>
                <w:noProof/>
                <w:lang w:eastAsia="ja-JP"/>
              </w:rPr>
              <w:tab/>
            </w:r>
            <w:r w:rsidR="008E487B" w:rsidRPr="00A55BBA">
              <w:rPr>
                <w:rStyle w:val="Hyperlink"/>
                <w:rFonts w:ascii="Times New Roman" w:hAnsi="Times New Roman" w:cs="Times New Roman"/>
                <w:noProof/>
              </w:rPr>
              <w:t>Planner_UC05 - Import Task Use Case</w:t>
            </w:r>
            <w:r w:rsidR="008E487B">
              <w:rPr>
                <w:noProof/>
                <w:webHidden/>
              </w:rPr>
              <w:tab/>
            </w:r>
            <w:r w:rsidR="008E487B">
              <w:rPr>
                <w:noProof/>
                <w:webHidden/>
              </w:rPr>
              <w:fldChar w:fldCharType="begin"/>
            </w:r>
            <w:r w:rsidR="008E487B">
              <w:rPr>
                <w:noProof/>
                <w:webHidden/>
              </w:rPr>
              <w:instrText xml:space="preserve"> PAGEREF _Toc332774990 \h </w:instrText>
            </w:r>
            <w:r w:rsidR="008E487B">
              <w:rPr>
                <w:noProof/>
                <w:webHidden/>
              </w:rPr>
            </w:r>
            <w:r w:rsidR="008E487B">
              <w:rPr>
                <w:noProof/>
                <w:webHidden/>
              </w:rPr>
              <w:fldChar w:fldCharType="separate"/>
            </w:r>
            <w:r w:rsidR="005A6268">
              <w:rPr>
                <w:noProof/>
                <w:webHidden/>
              </w:rPr>
              <w:t>158</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91" w:history="1">
            <w:r w:rsidR="008E487B" w:rsidRPr="00A55BBA">
              <w:rPr>
                <w:rStyle w:val="Hyperlink"/>
                <w:rFonts w:ascii="Times New Roman" w:hAnsi="Times New Roman" w:cs="Times New Roman"/>
                <w:noProof/>
              </w:rPr>
              <w:t>1.41.1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_Toc332774991 \h </w:instrText>
            </w:r>
            <w:r w:rsidR="008E487B">
              <w:rPr>
                <w:noProof/>
                <w:webHidden/>
              </w:rPr>
            </w:r>
            <w:r w:rsidR="008E487B">
              <w:rPr>
                <w:noProof/>
                <w:webHidden/>
              </w:rPr>
              <w:fldChar w:fldCharType="separate"/>
            </w:r>
            <w:r w:rsidR="005A6268">
              <w:rPr>
                <w:noProof/>
                <w:webHidden/>
              </w:rPr>
              <w:t>158</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92" w:history="1">
            <w:r w:rsidR="008E487B" w:rsidRPr="00A55BBA">
              <w:rPr>
                <w:rStyle w:val="Hyperlink"/>
                <w:rFonts w:ascii="Times New Roman" w:hAnsi="Times New Roman" w:cs="Times New Roman"/>
                <w:noProof/>
              </w:rPr>
              <w:t>1.41.2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_Toc332774992 \h </w:instrText>
            </w:r>
            <w:r w:rsidR="008E487B">
              <w:rPr>
                <w:noProof/>
                <w:webHidden/>
              </w:rPr>
            </w:r>
            <w:r w:rsidR="008E487B">
              <w:rPr>
                <w:noProof/>
                <w:webHidden/>
              </w:rPr>
              <w:fldChar w:fldCharType="separate"/>
            </w:r>
            <w:r w:rsidR="005A6268">
              <w:rPr>
                <w:noProof/>
                <w:webHidden/>
              </w:rPr>
              <w:t>159</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93" w:history="1">
            <w:r w:rsidR="008E487B" w:rsidRPr="00A55BBA">
              <w:rPr>
                <w:rStyle w:val="Hyperlink"/>
                <w:rFonts w:ascii="Times New Roman" w:hAnsi="Times New Roman" w:cs="Times New Roman"/>
                <w:noProof/>
              </w:rPr>
              <w:t>1.42</w:t>
            </w:r>
            <w:r w:rsidR="008E487B">
              <w:rPr>
                <w:rFonts w:eastAsiaTheme="minorEastAsia"/>
                <w:noProof/>
                <w:lang w:eastAsia="ja-JP"/>
              </w:rPr>
              <w:tab/>
            </w:r>
            <w:r w:rsidR="008E487B" w:rsidRPr="00A55BBA">
              <w:rPr>
                <w:rStyle w:val="Hyperlink"/>
                <w:rFonts w:ascii="Times New Roman" w:hAnsi="Times New Roman" w:cs="Times New Roman"/>
                <w:noProof/>
              </w:rPr>
              <w:t>Dashboard _UC01 - Filter Project Use Case</w:t>
            </w:r>
            <w:r w:rsidR="008E487B">
              <w:rPr>
                <w:noProof/>
                <w:webHidden/>
              </w:rPr>
              <w:tab/>
            </w:r>
            <w:r w:rsidR="008E487B">
              <w:rPr>
                <w:noProof/>
                <w:webHidden/>
              </w:rPr>
              <w:fldChar w:fldCharType="begin"/>
            </w:r>
            <w:r w:rsidR="008E487B">
              <w:rPr>
                <w:noProof/>
                <w:webHidden/>
              </w:rPr>
              <w:instrText xml:space="preserve"> PAGEREF _Toc332774993 \h </w:instrText>
            </w:r>
            <w:r w:rsidR="008E487B">
              <w:rPr>
                <w:noProof/>
                <w:webHidden/>
              </w:rPr>
            </w:r>
            <w:r w:rsidR="008E487B">
              <w:rPr>
                <w:noProof/>
                <w:webHidden/>
              </w:rPr>
              <w:fldChar w:fldCharType="separate"/>
            </w:r>
            <w:r w:rsidR="005A6268">
              <w:rPr>
                <w:noProof/>
                <w:webHidden/>
              </w:rPr>
              <w:t>159</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94" w:history="1">
            <w:r w:rsidR="008E487B" w:rsidRPr="00A55BBA">
              <w:rPr>
                <w:rStyle w:val="Hyperlink"/>
                <w:rFonts w:ascii="Times New Roman" w:hAnsi="Times New Roman" w:cs="Times New Roman"/>
                <w:noProof/>
              </w:rPr>
              <w:t>1.42.1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_Toc332774994 \h </w:instrText>
            </w:r>
            <w:r w:rsidR="008E487B">
              <w:rPr>
                <w:noProof/>
                <w:webHidden/>
              </w:rPr>
            </w:r>
            <w:r w:rsidR="008E487B">
              <w:rPr>
                <w:noProof/>
                <w:webHidden/>
              </w:rPr>
              <w:fldChar w:fldCharType="separate"/>
            </w:r>
            <w:r w:rsidR="005A6268">
              <w:rPr>
                <w:noProof/>
                <w:webHidden/>
              </w:rPr>
              <w:t>159</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95" w:history="1">
            <w:r w:rsidR="008E487B" w:rsidRPr="00A55BBA">
              <w:rPr>
                <w:rStyle w:val="Hyperlink"/>
                <w:rFonts w:ascii="Times New Roman" w:hAnsi="Times New Roman" w:cs="Times New Roman"/>
                <w:noProof/>
              </w:rPr>
              <w:t>1.42.2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_Toc332774995 \h </w:instrText>
            </w:r>
            <w:r w:rsidR="008E487B">
              <w:rPr>
                <w:noProof/>
                <w:webHidden/>
              </w:rPr>
            </w:r>
            <w:r w:rsidR="008E487B">
              <w:rPr>
                <w:noProof/>
                <w:webHidden/>
              </w:rPr>
              <w:fldChar w:fldCharType="separate"/>
            </w:r>
            <w:r w:rsidR="005A6268">
              <w:rPr>
                <w:noProof/>
                <w:webHidden/>
              </w:rPr>
              <w:t>160</w:t>
            </w:r>
            <w:r w:rsidR="008E487B">
              <w:rPr>
                <w:noProof/>
                <w:webHidden/>
              </w:rPr>
              <w:fldChar w:fldCharType="end"/>
            </w:r>
          </w:hyperlink>
        </w:p>
        <w:p w:rsidR="008E487B" w:rsidRDefault="00CB144F">
          <w:pPr>
            <w:pStyle w:val="TOC2"/>
            <w:tabs>
              <w:tab w:val="left" w:pos="880"/>
              <w:tab w:val="right" w:leader="dot" w:pos="8778"/>
            </w:tabs>
            <w:rPr>
              <w:rFonts w:eastAsiaTheme="minorEastAsia"/>
              <w:noProof/>
              <w:lang w:eastAsia="ja-JP"/>
            </w:rPr>
          </w:pPr>
          <w:hyperlink w:anchor="_Toc332774996" w:history="1">
            <w:r w:rsidR="008E487B" w:rsidRPr="00A55BBA">
              <w:rPr>
                <w:rStyle w:val="Hyperlink"/>
                <w:rFonts w:ascii="Times New Roman" w:hAnsi="Times New Roman" w:cs="Times New Roman"/>
                <w:noProof/>
              </w:rPr>
              <w:t>1.43</w:t>
            </w:r>
            <w:r w:rsidR="008E487B">
              <w:rPr>
                <w:rFonts w:eastAsiaTheme="minorEastAsia"/>
                <w:noProof/>
                <w:lang w:eastAsia="ja-JP"/>
              </w:rPr>
              <w:tab/>
            </w:r>
            <w:r w:rsidR="008E487B" w:rsidRPr="00A55BBA">
              <w:rPr>
                <w:rStyle w:val="Hyperlink"/>
                <w:rFonts w:ascii="Times New Roman" w:hAnsi="Times New Roman" w:cs="Times New Roman"/>
                <w:noProof/>
              </w:rPr>
              <w:t>Dashboard _UC02 - Export Dashboard Use Case</w:t>
            </w:r>
            <w:r w:rsidR="008E487B">
              <w:rPr>
                <w:noProof/>
                <w:webHidden/>
              </w:rPr>
              <w:tab/>
            </w:r>
            <w:r w:rsidR="008E487B">
              <w:rPr>
                <w:noProof/>
                <w:webHidden/>
              </w:rPr>
              <w:fldChar w:fldCharType="begin"/>
            </w:r>
            <w:r w:rsidR="008E487B">
              <w:rPr>
                <w:noProof/>
                <w:webHidden/>
              </w:rPr>
              <w:instrText xml:space="preserve"> PAGEREF _Toc332774996 \h </w:instrText>
            </w:r>
            <w:r w:rsidR="008E487B">
              <w:rPr>
                <w:noProof/>
                <w:webHidden/>
              </w:rPr>
            </w:r>
            <w:r w:rsidR="008E487B">
              <w:rPr>
                <w:noProof/>
                <w:webHidden/>
              </w:rPr>
              <w:fldChar w:fldCharType="separate"/>
            </w:r>
            <w:r w:rsidR="005A6268">
              <w:rPr>
                <w:noProof/>
                <w:webHidden/>
              </w:rPr>
              <w:t>160</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97" w:history="1">
            <w:r w:rsidR="008E487B" w:rsidRPr="00A55BBA">
              <w:rPr>
                <w:rStyle w:val="Hyperlink"/>
                <w:rFonts w:ascii="Times New Roman" w:hAnsi="Times New Roman" w:cs="Times New Roman"/>
                <w:noProof/>
              </w:rPr>
              <w:t>1.43.1</w:t>
            </w:r>
            <w:r w:rsidR="008E487B">
              <w:rPr>
                <w:rFonts w:eastAsiaTheme="minorEastAsia"/>
                <w:noProof/>
                <w:lang w:eastAsia="ja-JP"/>
              </w:rPr>
              <w:tab/>
            </w:r>
            <w:r w:rsidR="008E487B" w:rsidRPr="00A55BBA">
              <w:rPr>
                <w:rStyle w:val="Hyperlink"/>
                <w:rFonts w:ascii="Times New Roman" w:hAnsi="Times New Roman" w:cs="Times New Roman"/>
                <w:noProof/>
              </w:rPr>
              <w:t>Class Diagram</w:t>
            </w:r>
            <w:r w:rsidR="008E487B">
              <w:rPr>
                <w:noProof/>
                <w:webHidden/>
              </w:rPr>
              <w:tab/>
            </w:r>
            <w:r w:rsidR="008E487B">
              <w:rPr>
                <w:noProof/>
                <w:webHidden/>
              </w:rPr>
              <w:fldChar w:fldCharType="begin"/>
            </w:r>
            <w:r w:rsidR="008E487B">
              <w:rPr>
                <w:noProof/>
                <w:webHidden/>
              </w:rPr>
              <w:instrText xml:space="preserve"> PAGEREF _Toc332774997 \h </w:instrText>
            </w:r>
            <w:r w:rsidR="008E487B">
              <w:rPr>
                <w:noProof/>
                <w:webHidden/>
              </w:rPr>
            </w:r>
            <w:r w:rsidR="008E487B">
              <w:rPr>
                <w:noProof/>
                <w:webHidden/>
              </w:rPr>
              <w:fldChar w:fldCharType="separate"/>
            </w:r>
            <w:r w:rsidR="005A6268">
              <w:rPr>
                <w:noProof/>
                <w:webHidden/>
              </w:rPr>
              <w:t>160</w:t>
            </w:r>
            <w:r w:rsidR="008E487B">
              <w:rPr>
                <w:noProof/>
                <w:webHidden/>
              </w:rPr>
              <w:fldChar w:fldCharType="end"/>
            </w:r>
          </w:hyperlink>
        </w:p>
        <w:p w:rsidR="008E487B" w:rsidRDefault="00CB144F">
          <w:pPr>
            <w:pStyle w:val="TOC3"/>
            <w:tabs>
              <w:tab w:val="left" w:pos="1320"/>
              <w:tab w:val="right" w:leader="dot" w:pos="8778"/>
            </w:tabs>
            <w:rPr>
              <w:rFonts w:eastAsiaTheme="minorEastAsia"/>
              <w:noProof/>
              <w:lang w:eastAsia="ja-JP"/>
            </w:rPr>
          </w:pPr>
          <w:hyperlink w:anchor="_Toc332774998" w:history="1">
            <w:r w:rsidR="008E487B" w:rsidRPr="00A55BBA">
              <w:rPr>
                <w:rStyle w:val="Hyperlink"/>
                <w:rFonts w:ascii="Times New Roman" w:hAnsi="Times New Roman" w:cs="Times New Roman"/>
                <w:noProof/>
              </w:rPr>
              <w:t>1.43.2</w:t>
            </w:r>
            <w:r w:rsidR="008E487B">
              <w:rPr>
                <w:rFonts w:eastAsiaTheme="minorEastAsia"/>
                <w:noProof/>
                <w:lang w:eastAsia="ja-JP"/>
              </w:rPr>
              <w:tab/>
            </w:r>
            <w:r w:rsidR="008E487B" w:rsidRPr="00A55BBA">
              <w:rPr>
                <w:rStyle w:val="Hyperlink"/>
                <w:rFonts w:ascii="Times New Roman" w:hAnsi="Times New Roman" w:cs="Times New Roman"/>
                <w:noProof/>
              </w:rPr>
              <w:t>Sequence Flow</w:t>
            </w:r>
            <w:r w:rsidR="008E487B">
              <w:rPr>
                <w:noProof/>
                <w:webHidden/>
              </w:rPr>
              <w:tab/>
            </w:r>
            <w:r w:rsidR="008E487B">
              <w:rPr>
                <w:noProof/>
                <w:webHidden/>
              </w:rPr>
              <w:fldChar w:fldCharType="begin"/>
            </w:r>
            <w:r w:rsidR="008E487B">
              <w:rPr>
                <w:noProof/>
                <w:webHidden/>
              </w:rPr>
              <w:instrText xml:space="preserve"> PAGEREF _Toc332774998 \h </w:instrText>
            </w:r>
            <w:r w:rsidR="008E487B">
              <w:rPr>
                <w:noProof/>
                <w:webHidden/>
              </w:rPr>
            </w:r>
            <w:r w:rsidR="008E487B">
              <w:rPr>
                <w:noProof/>
                <w:webHidden/>
              </w:rPr>
              <w:fldChar w:fldCharType="separate"/>
            </w:r>
            <w:r w:rsidR="005A6268">
              <w:rPr>
                <w:noProof/>
                <w:webHidden/>
              </w:rPr>
              <w:t>161</w:t>
            </w:r>
            <w:r w:rsidR="008E487B">
              <w:rPr>
                <w:noProof/>
                <w:webHidden/>
              </w:rPr>
              <w:fldChar w:fldCharType="end"/>
            </w:r>
          </w:hyperlink>
        </w:p>
        <w:p w:rsidR="008E487B" w:rsidRDefault="00CB144F">
          <w:pPr>
            <w:pStyle w:val="TOC2"/>
            <w:tabs>
              <w:tab w:val="left" w:pos="660"/>
              <w:tab w:val="right" w:leader="dot" w:pos="8778"/>
            </w:tabs>
            <w:rPr>
              <w:rFonts w:eastAsiaTheme="minorEastAsia"/>
              <w:noProof/>
              <w:lang w:eastAsia="ja-JP"/>
            </w:rPr>
          </w:pPr>
          <w:hyperlink w:anchor="_Toc332774999" w:history="1">
            <w:r w:rsidR="008E487B" w:rsidRPr="00A55BBA">
              <w:rPr>
                <w:rStyle w:val="Hyperlink"/>
                <w:rFonts w:ascii="Times New Roman" w:hAnsi="Times New Roman" w:cs="Times New Roman"/>
                <w:noProof/>
              </w:rPr>
              <w:t>8.</w:t>
            </w:r>
            <w:r w:rsidR="008E487B">
              <w:rPr>
                <w:rFonts w:eastAsiaTheme="minorEastAsia"/>
                <w:noProof/>
                <w:lang w:eastAsia="ja-JP"/>
              </w:rPr>
              <w:tab/>
            </w:r>
            <w:r w:rsidR="008E487B" w:rsidRPr="00A55BBA">
              <w:rPr>
                <w:rStyle w:val="Hyperlink"/>
                <w:rFonts w:ascii="Times New Roman" w:hAnsi="Times New Roman" w:cs="Times New Roman"/>
                <w:noProof/>
              </w:rPr>
              <w:t>Configuration</w:t>
            </w:r>
            <w:r w:rsidR="008E487B">
              <w:rPr>
                <w:noProof/>
                <w:webHidden/>
              </w:rPr>
              <w:tab/>
            </w:r>
            <w:r w:rsidR="008E487B">
              <w:rPr>
                <w:noProof/>
                <w:webHidden/>
              </w:rPr>
              <w:fldChar w:fldCharType="begin"/>
            </w:r>
            <w:r w:rsidR="008E487B">
              <w:rPr>
                <w:noProof/>
                <w:webHidden/>
              </w:rPr>
              <w:instrText xml:space="preserve"> PAGEREF _Toc332774999 \h </w:instrText>
            </w:r>
            <w:r w:rsidR="008E487B">
              <w:rPr>
                <w:noProof/>
                <w:webHidden/>
              </w:rPr>
            </w:r>
            <w:r w:rsidR="008E487B">
              <w:rPr>
                <w:noProof/>
                <w:webHidden/>
              </w:rPr>
              <w:fldChar w:fldCharType="separate"/>
            </w:r>
            <w:r w:rsidR="005A6268">
              <w:rPr>
                <w:noProof/>
                <w:webHidden/>
              </w:rPr>
              <w:t>161</w:t>
            </w:r>
            <w:r w:rsidR="008E487B">
              <w:rPr>
                <w:noProof/>
                <w:webHidden/>
              </w:rPr>
              <w:fldChar w:fldCharType="end"/>
            </w:r>
          </w:hyperlink>
        </w:p>
        <w:p w:rsidR="008E487B" w:rsidRDefault="00CB144F">
          <w:pPr>
            <w:pStyle w:val="TOC2"/>
            <w:tabs>
              <w:tab w:val="left" w:pos="660"/>
              <w:tab w:val="right" w:leader="dot" w:pos="8778"/>
            </w:tabs>
            <w:rPr>
              <w:rFonts w:eastAsiaTheme="minorEastAsia"/>
              <w:noProof/>
              <w:lang w:eastAsia="ja-JP"/>
            </w:rPr>
          </w:pPr>
          <w:hyperlink w:anchor="_Toc332775000" w:history="1">
            <w:r w:rsidR="008E487B" w:rsidRPr="00A55BBA">
              <w:rPr>
                <w:rStyle w:val="Hyperlink"/>
                <w:rFonts w:ascii="Times New Roman" w:hAnsi="Times New Roman" w:cs="Times New Roman"/>
                <w:noProof/>
              </w:rPr>
              <w:t>9.</w:t>
            </w:r>
            <w:r w:rsidR="008E487B">
              <w:rPr>
                <w:rFonts w:eastAsiaTheme="minorEastAsia"/>
                <w:noProof/>
                <w:lang w:eastAsia="ja-JP"/>
              </w:rPr>
              <w:tab/>
            </w:r>
            <w:r w:rsidR="008E487B" w:rsidRPr="00A55BBA">
              <w:rPr>
                <w:rStyle w:val="Hyperlink"/>
                <w:rFonts w:ascii="Times New Roman" w:hAnsi="Times New Roman" w:cs="Times New Roman"/>
                <w:noProof/>
              </w:rPr>
              <w:t>Packaging and Deployment</w:t>
            </w:r>
            <w:r w:rsidR="008E487B">
              <w:rPr>
                <w:noProof/>
                <w:webHidden/>
              </w:rPr>
              <w:tab/>
            </w:r>
            <w:r w:rsidR="008E487B">
              <w:rPr>
                <w:noProof/>
                <w:webHidden/>
              </w:rPr>
              <w:fldChar w:fldCharType="begin"/>
            </w:r>
            <w:r w:rsidR="008E487B">
              <w:rPr>
                <w:noProof/>
                <w:webHidden/>
              </w:rPr>
              <w:instrText xml:space="preserve"> PAGEREF _Toc332775000 \h </w:instrText>
            </w:r>
            <w:r w:rsidR="008E487B">
              <w:rPr>
                <w:noProof/>
                <w:webHidden/>
              </w:rPr>
            </w:r>
            <w:r w:rsidR="008E487B">
              <w:rPr>
                <w:noProof/>
                <w:webHidden/>
              </w:rPr>
              <w:fldChar w:fldCharType="separate"/>
            </w:r>
            <w:r w:rsidR="005A6268">
              <w:rPr>
                <w:noProof/>
                <w:webHidden/>
              </w:rPr>
              <w:t>161</w:t>
            </w:r>
            <w:r w:rsidR="008E487B">
              <w:rPr>
                <w:noProof/>
                <w:webHidden/>
              </w:rPr>
              <w:fldChar w:fldCharType="end"/>
            </w:r>
          </w:hyperlink>
        </w:p>
        <w:p w:rsidR="008E487B" w:rsidRDefault="00CB144F">
          <w:pPr>
            <w:pStyle w:val="TOC1"/>
            <w:tabs>
              <w:tab w:val="left" w:pos="440"/>
              <w:tab w:val="right" w:leader="dot" w:pos="8778"/>
            </w:tabs>
            <w:rPr>
              <w:rFonts w:eastAsiaTheme="minorEastAsia"/>
              <w:noProof/>
              <w:lang w:eastAsia="ja-JP"/>
            </w:rPr>
          </w:pPr>
          <w:hyperlink w:anchor="_Toc332775001" w:history="1">
            <w:r w:rsidR="008E487B" w:rsidRPr="00A55BBA">
              <w:rPr>
                <w:rStyle w:val="Hyperlink"/>
                <w:rFonts w:ascii="Times New Roman" w:hAnsi="Times New Roman" w:cs="Times New Roman"/>
                <w:noProof/>
              </w:rPr>
              <w:t>E.</w:t>
            </w:r>
            <w:r w:rsidR="008E487B">
              <w:rPr>
                <w:rFonts w:eastAsiaTheme="minorEastAsia"/>
                <w:noProof/>
                <w:lang w:eastAsia="ja-JP"/>
              </w:rPr>
              <w:tab/>
            </w:r>
            <w:r w:rsidR="008E487B" w:rsidRPr="00A55BBA">
              <w:rPr>
                <w:rStyle w:val="Hyperlink"/>
                <w:rFonts w:ascii="Times New Roman" w:hAnsi="Times New Roman" w:cs="Times New Roman"/>
                <w:noProof/>
              </w:rPr>
              <w:t>Software Test Documentation</w:t>
            </w:r>
            <w:r w:rsidR="008E487B">
              <w:rPr>
                <w:noProof/>
                <w:webHidden/>
              </w:rPr>
              <w:tab/>
            </w:r>
            <w:r w:rsidR="008E487B">
              <w:rPr>
                <w:noProof/>
                <w:webHidden/>
              </w:rPr>
              <w:fldChar w:fldCharType="begin"/>
            </w:r>
            <w:r w:rsidR="008E487B">
              <w:rPr>
                <w:noProof/>
                <w:webHidden/>
              </w:rPr>
              <w:instrText xml:space="preserve"> PAGEREF _Toc332775001 \h </w:instrText>
            </w:r>
            <w:r w:rsidR="008E487B">
              <w:rPr>
                <w:noProof/>
                <w:webHidden/>
              </w:rPr>
            </w:r>
            <w:r w:rsidR="008E487B">
              <w:rPr>
                <w:noProof/>
                <w:webHidden/>
              </w:rPr>
              <w:fldChar w:fldCharType="separate"/>
            </w:r>
            <w:r w:rsidR="005A6268">
              <w:rPr>
                <w:noProof/>
                <w:webHidden/>
              </w:rPr>
              <w:t>161</w:t>
            </w:r>
            <w:r w:rsidR="008E487B">
              <w:rPr>
                <w:noProof/>
                <w:webHidden/>
              </w:rPr>
              <w:fldChar w:fldCharType="end"/>
            </w:r>
          </w:hyperlink>
        </w:p>
        <w:p w:rsidR="008E487B" w:rsidRDefault="00CB144F">
          <w:pPr>
            <w:pStyle w:val="TOC2"/>
            <w:tabs>
              <w:tab w:val="left" w:pos="660"/>
              <w:tab w:val="right" w:leader="dot" w:pos="8778"/>
            </w:tabs>
            <w:rPr>
              <w:rFonts w:eastAsiaTheme="minorEastAsia"/>
              <w:noProof/>
              <w:lang w:eastAsia="ja-JP"/>
            </w:rPr>
          </w:pPr>
          <w:hyperlink w:anchor="_Toc332775002" w:history="1">
            <w:r w:rsidR="008E487B" w:rsidRPr="00A55BBA">
              <w:rPr>
                <w:rStyle w:val="Hyperlink"/>
                <w:rFonts w:ascii="Times New Roman" w:hAnsi="Times New Roman" w:cs="Times New Roman"/>
                <w:noProof/>
              </w:rPr>
              <w:t>1.</w:t>
            </w:r>
            <w:r w:rsidR="008E487B">
              <w:rPr>
                <w:rFonts w:eastAsiaTheme="minorEastAsia"/>
                <w:noProof/>
                <w:lang w:eastAsia="ja-JP"/>
              </w:rPr>
              <w:tab/>
            </w:r>
            <w:r w:rsidR="008E487B" w:rsidRPr="00A55BBA">
              <w:rPr>
                <w:rStyle w:val="Hyperlink"/>
                <w:rFonts w:ascii="Times New Roman" w:hAnsi="Times New Roman" w:cs="Times New Roman"/>
                <w:noProof/>
              </w:rPr>
              <w:t>System Overview</w:t>
            </w:r>
            <w:r w:rsidR="008E487B">
              <w:rPr>
                <w:noProof/>
                <w:webHidden/>
              </w:rPr>
              <w:tab/>
            </w:r>
            <w:r w:rsidR="008E487B">
              <w:rPr>
                <w:noProof/>
                <w:webHidden/>
              </w:rPr>
              <w:fldChar w:fldCharType="begin"/>
            </w:r>
            <w:r w:rsidR="008E487B">
              <w:rPr>
                <w:noProof/>
                <w:webHidden/>
              </w:rPr>
              <w:instrText xml:space="preserve"> PAGEREF _Toc332775002 \h </w:instrText>
            </w:r>
            <w:r w:rsidR="008E487B">
              <w:rPr>
                <w:noProof/>
                <w:webHidden/>
              </w:rPr>
            </w:r>
            <w:r w:rsidR="008E487B">
              <w:rPr>
                <w:noProof/>
                <w:webHidden/>
              </w:rPr>
              <w:fldChar w:fldCharType="separate"/>
            </w:r>
            <w:r w:rsidR="005A6268">
              <w:rPr>
                <w:noProof/>
                <w:webHidden/>
              </w:rPr>
              <w:t>161</w:t>
            </w:r>
            <w:r w:rsidR="008E487B">
              <w:rPr>
                <w:noProof/>
                <w:webHidden/>
              </w:rPr>
              <w:fldChar w:fldCharType="end"/>
            </w:r>
          </w:hyperlink>
        </w:p>
        <w:p w:rsidR="008E487B" w:rsidRDefault="00CB144F">
          <w:pPr>
            <w:pStyle w:val="TOC2"/>
            <w:tabs>
              <w:tab w:val="left" w:pos="660"/>
              <w:tab w:val="right" w:leader="dot" w:pos="8778"/>
            </w:tabs>
            <w:rPr>
              <w:rFonts w:eastAsiaTheme="minorEastAsia"/>
              <w:noProof/>
              <w:lang w:eastAsia="ja-JP"/>
            </w:rPr>
          </w:pPr>
          <w:hyperlink w:anchor="_Toc332775003" w:history="1">
            <w:r w:rsidR="008E487B" w:rsidRPr="00A55BBA">
              <w:rPr>
                <w:rStyle w:val="Hyperlink"/>
                <w:rFonts w:ascii="Times New Roman" w:hAnsi="Times New Roman" w:cs="Times New Roman"/>
                <w:noProof/>
              </w:rPr>
              <w:t>2.</w:t>
            </w:r>
            <w:r w:rsidR="008E487B">
              <w:rPr>
                <w:rFonts w:eastAsiaTheme="minorEastAsia"/>
                <w:noProof/>
                <w:lang w:eastAsia="ja-JP"/>
              </w:rPr>
              <w:tab/>
            </w:r>
            <w:r w:rsidR="008E487B" w:rsidRPr="00A55BBA">
              <w:rPr>
                <w:rStyle w:val="Hyperlink"/>
                <w:rFonts w:ascii="Times New Roman" w:hAnsi="Times New Roman" w:cs="Times New Roman"/>
                <w:noProof/>
              </w:rPr>
              <w:t>Test Approach</w:t>
            </w:r>
            <w:r w:rsidR="008E487B">
              <w:rPr>
                <w:noProof/>
                <w:webHidden/>
              </w:rPr>
              <w:tab/>
            </w:r>
            <w:r w:rsidR="008E487B">
              <w:rPr>
                <w:noProof/>
                <w:webHidden/>
              </w:rPr>
              <w:fldChar w:fldCharType="begin"/>
            </w:r>
            <w:r w:rsidR="008E487B">
              <w:rPr>
                <w:noProof/>
                <w:webHidden/>
              </w:rPr>
              <w:instrText xml:space="preserve"> PAGEREF _Toc332775003 \h </w:instrText>
            </w:r>
            <w:r w:rsidR="008E487B">
              <w:rPr>
                <w:noProof/>
                <w:webHidden/>
              </w:rPr>
            </w:r>
            <w:r w:rsidR="008E487B">
              <w:rPr>
                <w:noProof/>
                <w:webHidden/>
              </w:rPr>
              <w:fldChar w:fldCharType="separate"/>
            </w:r>
            <w:r w:rsidR="005A6268">
              <w:rPr>
                <w:noProof/>
                <w:webHidden/>
              </w:rPr>
              <w:t>162</w:t>
            </w:r>
            <w:r w:rsidR="008E487B">
              <w:rPr>
                <w:noProof/>
                <w:webHidden/>
              </w:rPr>
              <w:fldChar w:fldCharType="end"/>
            </w:r>
          </w:hyperlink>
        </w:p>
        <w:p w:rsidR="008E487B" w:rsidRDefault="00CB144F">
          <w:pPr>
            <w:pStyle w:val="TOC2"/>
            <w:tabs>
              <w:tab w:val="left" w:pos="660"/>
              <w:tab w:val="right" w:leader="dot" w:pos="8778"/>
            </w:tabs>
            <w:rPr>
              <w:rFonts w:eastAsiaTheme="minorEastAsia"/>
              <w:noProof/>
              <w:lang w:eastAsia="ja-JP"/>
            </w:rPr>
          </w:pPr>
          <w:hyperlink w:anchor="_Toc332775004" w:history="1">
            <w:r w:rsidR="008E487B" w:rsidRPr="00A55BBA">
              <w:rPr>
                <w:rStyle w:val="Hyperlink"/>
                <w:rFonts w:ascii="Times New Roman" w:hAnsi="Times New Roman" w:cs="Times New Roman"/>
                <w:noProof/>
              </w:rPr>
              <w:t>3.</w:t>
            </w:r>
            <w:r w:rsidR="008E487B">
              <w:rPr>
                <w:rFonts w:eastAsiaTheme="minorEastAsia"/>
                <w:noProof/>
                <w:lang w:eastAsia="ja-JP"/>
              </w:rPr>
              <w:tab/>
            </w:r>
            <w:r w:rsidR="008E487B" w:rsidRPr="00A55BBA">
              <w:rPr>
                <w:rStyle w:val="Hyperlink"/>
                <w:rFonts w:ascii="Times New Roman" w:hAnsi="Times New Roman" w:cs="Times New Roman"/>
                <w:noProof/>
              </w:rPr>
              <w:t>Features to be tested</w:t>
            </w:r>
            <w:r w:rsidR="008E487B">
              <w:rPr>
                <w:noProof/>
                <w:webHidden/>
              </w:rPr>
              <w:tab/>
            </w:r>
            <w:r w:rsidR="008E487B">
              <w:rPr>
                <w:noProof/>
                <w:webHidden/>
              </w:rPr>
              <w:fldChar w:fldCharType="begin"/>
            </w:r>
            <w:r w:rsidR="008E487B">
              <w:rPr>
                <w:noProof/>
                <w:webHidden/>
              </w:rPr>
              <w:instrText xml:space="preserve"> PAGEREF _Toc332775004 \h </w:instrText>
            </w:r>
            <w:r w:rsidR="008E487B">
              <w:rPr>
                <w:noProof/>
                <w:webHidden/>
              </w:rPr>
            </w:r>
            <w:r w:rsidR="008E487B">
              <w:rPr>
                <w:noProof/>
                <w:webHidden/>
              </w:rPr>
              <w:fldChar w:fldCharType="separate"/>
            </w:r>
            <w:r w:rsidR="005A6268">
              <w:rPr>
                <w:noProof/>
                <w:webHidden/>
              </w:rPr>
              <w:t>162</w:t>
            </w:r>
            <w:r w:rsidR="008E487B">
              <w:rPr>
                <w:noProof/>
                <w:webHidden/>
              </w:rPr>
              <w:fldChar w:fldCharType="end"/>
            </w:r>
          </w:hyperlink>
        </w:p>
        <w:p w:rsidR="008E487B" w:rsidRDefault="00CB144F">
          <w:pPr>
            <w:pStyle w:val="TOC3"/>
            <w:tabs>
              <w:tab w:val="left" w:pos="1100"/>
              <w:tab w:val="right" w:leader="dot" w:pos="8778"/>
            </w:tabs>
            <w:rPr>
              <w:rFonts w:eastAsiaTheme="minorEastAsia"/>
              <w:noProof/>
              <w:lang w:eastAsia="ja-JP"/>
            </w:rPr>
          </w:pPr>
          <w:hyperlink w:anchor="_Toc332775005" w:history="1">
            <w:r w:rsidR="008E487B" w:rsidRPr="00A55BBA">
              <w:rPr>
                <w:rStyle w:val="Hyperlink"/>
                <w:rFonts w:ascii="Times New Roman" w:hAnsi="Times New Roman" w:cs="Times New Roman"/>
                <w:noProof/>
              </w:rPr>
              <w:t>3.1</w:t>
            </w:r>
            <w:r w:rsidR="008E487B">
              <w:rPr>
                <w:rFonts w:eastAsiaTheme="minorEastAsia"/>
                <w:noProof/>
                <w:lang w:eastAsia="ja-JP"/>
              </w:rPr>
              <w:tab/>
            </w:r>
            <w:r w:rsidR="008E487B" w:rsidRPr="00A55BBA">
              <w:rPr>
                <w:rStyle w:val="Hyperlink"/>
                <w:rFonts w:ascii="Times New Roman" w:hAnsi="Times New Roman" w:cs="Times New Roman"/>
                <w:noProof/>
              </w:rPr>
              <w:t>Dashboard</w:t>
            </w:r>
            <w:r w:rsidR="008E487B">
              <w:rPr>
                <w:noProof/>
                <w:webHidden/>
              </w:rPr>
              <w:tab/>
            </w:r>
            <w:r w:rsidR="008E487B">
              <w:rPr>
                <w:noProof/>
                <w:webHidden/>
              </w:rPr>
              <w:fldChar w:fldCharType="begin"/>
            </w:r>
            <w:r w:rsidR="008E487B">
              <w:rPr>
                <w:noProof/>
                <w:webHidden/>
              </w:rPr>
              <w:instrText xml:space="preserve"> PAGEREF _Toc332775005 \h </w:instrText>
            </w:r>
            <w:r w:rsidR="008E487B">
              <w:rPr>
                <w:noProof/>
                <w:webHidden/>
              </w:rPr>
            </w:r>
            <w:r w:rsidR="008E487B">
              <w:rPr>
                <w:noProof/>
                <w:webHidden/>
              </w:rPr>
              <w:fldChar w:fldCharType="separate"/>
            </w:r>
            <w:r w:rsidR="005A6268">
              <w:rPr>
                <w:noProof/>
                <w:webHidden/>
              </w:rPr>
              <w:t>162</w:t>
            </w:r>
            <w:r w:rsidR="008E487B">
              <w:rPr>
                <w:noProof/>
                <w:webHidden/>
              </w:rPr>
              <w:fldChar w:fldCharType="end"/>
            </w:r>
          </w:hyperlink>
        </w:p>
        <w:p w:rsidR="008E487B" w:rsidRDefault="00CB144F">
          <w:pPr>
            <w:pStyle w:val="TOC3"/>
            <w:tabs>
              <w:tab w:val="left" w:pos="1100"/>
              <w:tab w:val="right" w:leader="dot" w:pos="8778"/>
            </w:tabs>
            <w:rPr>
              <w:rFonts w:eastAsiaTheme="minorEastAsia"/>
              <w:noProof/>
              <w:lang w:eastAsia="ja-JP"/>
            </w:rPr>
          </w:pPr>
          <w:hyperlink w:anchor="_Toc332775006" w:history="1">
            <w:r w:rsidR="008E487B" w:rsidRPr="00A55BBA">
              <w:rPr>
                <w:rStyle w:val="Hyperlink"/>
                <w:rFonts w:ascii="Times New Roman" w:hAnsi="Times New Roman" w:cs="Times New Roman"/>
                <w:noProof/>
              </w:rPr>
              <w:t>3.2</w:t>
            </w:r>
            <w:r w:rsidR="008E487B">
              <w:rPr>
                <w:rFonts w:eastAsiaTheme="minorEastAsia"/>
                <w:noProof/>
                <w:lang w:eastAsia="ja-JP"/>
              </w:rPr>
              <w:tab/>
            </w:r>
            <w:r w:rsidR="008E487B" w:rsidRPr="00A55BBA">
              <w:rPr>
                <w:rStyle w:val="Hyperlink"/>
                <w:rFonts w:ascii="Times New Roman" w:hAnsi="Times New Roman" w:cs="Times New Roman"/>
                <w:noProof/>
              </w:rPr>
              <w:t>Planner</w:t>
            </w:r>
            <w:r w:rsidR="008E487B">
              <w:rPr>
                <w:noProof/>
                <w:webHidden/>
              </w:rPr>
              <w:tab/>
            </w:r>
            <w:r w:rsidR="008E487B">
              <w:rPr>
                <w:noProof/>
                <w:webHidden/>
              </w:rPr>
              <w:fldChar w:fldCharType="begin"/>
            </w:r>
            <w:r w:rsidR="008E487B">
              <w:rPr>
                <w:noProof/>
                <w:webHidden/>
              </w:rPr>
              <w:instrText xml:space="preserve"> PAGEREF _Toc332775006 \h </w:instrText>
            </w:r>
            <w:r w:rsidR="008E487B">
              <w:rPr>
                <w:noProof/>
                <w:webHidden/>
              </w:rPr>
            </w:r>
            <w:r w:rsidR="008E487B">
              <w:rPr>
                <w:noProof/>
                <w:webHidden/>
              </w:rPr>
              <w:fldChar w:fldCharType="separate"/>
            </w:r>
            <w:r w:rsidR="005A6268">
              <w:rPr>
                <w:noProof/>
                <w:webHidden/>
              </w:rPr>
              <w:t>162</w:t>
            </w:r>
            <w:r w:rsidR="008E487B">
              <w:rPr>
                <w:noProof/>
                <w:webHidden/>
              </w:rPr>
              <w:fldChar w:fldCharType="end"/>
            </w:r>
          </w:hyperlink>
        </w:p>
        <w:p w:rsidR="008E487B" w:rsidRDefault="00CB144F">
          <w:pPr>
            <w:pStyle w:val="TOC3"/>
            <w:tabs>
              <w:tab w:val="left" w:pos="1100"/>
              <w:tab w:val="right" w:leader="dot" w:pos="8778"/>
            </w:tabs>
            <w:rPr>
              <w:rFonts w:eastAsiaTheme="minorEastAsia"/>
              <w:noProof/>
              <w:lang w:eastAsia="ja-JP"/>
            </w:rPr>
          </w:pPr>
          <w:hyperlink w:anchor="_Toc332775007" w:history="1">
            <w:r w:rsidR="008E487B" w:rsidRPr="00A55BBA">
              <w:rPr>
                <w:rStyle w:val="Hyperlink"/>
                <w:rFonts w:ascii="Times New Roman" w:hAnsi="Times New Roman" w:cs="Times New Roman"/>
                <w:noProof/>
              </w:rPr>
              <w:t>3.3</w:t>
            </w:r>
            <w:r w:rsidR="008E487B">
              <w:rPr>
                <w:rFonts w:eastAsiaTheme="minorEastAsia"/>
                <w:noProof/>
                <w:lang w:eastAsia="ja-JP"/>
              </w:rPr>
              <w:tab/>
            </w:r>
            <w:r w:rsidR="008E487B" w:rsidRPr="00A55BBA">
              <w:rPr>
                <w:rStyle w:val="Hyperlink"/>
                <w:rFonts w:ascii="Times New Roman" w:hAnsi="Times New Roman" w:cs="Times New Roman"/>
                <w:noProof/>
              </w:rPr>
              <w:t>Report</w:t>
            </w:r>
            <w:r w:rsidR="008E487B">
              <w:rPr>
                <w:noProof/>
                <w:webHidden/>
              </w:rPr>
              <w:tab/>
            </w:r>
            <w:r w:rsidR="008E487B">
              <w:rPr>
                <w:noProof/>
                <w:webHidden/>
              </w:rPr>
              <w:fldChar w:fldCharType="begin"/>
            </w:r>
            <w:r w:rsidR="008E487B">
              <w:rPr>
                <w:noProof/>
                <w:webHidden/>
              </w:rPr>
              <w:instrText xml:space="preserve"> PAGEREF _Toc332775007 \h </w:instrText>
            </w:r>
            <w:r w:rsidR="008E487B">
              <w:rPr>
                <w:noProof/>
                <w:webHidden/>
              </w:rPr>
            </w:r>
            <w:r w:rsidR="008E487B">
              <w:rPr>
                <w:noProof/>
                <w:webHidden/>
              </w:rPr>
              <w:fldChar w:fldCharType="separate"/>
            </w:r>
            <w:r w:rsidR="005A6268">
              <w:rPr>
                <w:noProof/>
                <w:webHidden/>
              </w:rPr>
              <w:t>163</w:t>
            </w:r>
            <w:r w:rsidR="008E487B">
              <w:rPr>
                <w:noProof/>
                <w:webHidden/>
              </w:rPr>
              <w:fldChar w:fldCharType="end"/>
            </w:r>
          </w:hyperlink>
        </w:p>
        <w:p w:rsidR="008E487B" w:rsidRDefault="00CB144F">
          <w:pPr>
            <w:pStyle w:val="TOC3"/>
            <w:tabs>
              <w:tab w:val="left" w:pos="1100"/>
              <w:tab w:val="right" w:leader="dot" w:pos="8778"/>
            </w:tabs>
            <w:rPr>
              <w:rFonts w:eastAsiaTheme="minorEastAsia"/>
              <w:noProof/>
              <w:lang w:eastAsia="ja-JP"/>
            </w:rPr>
          </w:pPr>
          <w:hyperlink w:anchor="_Toc332775008" w:history="1">
            <w:r w:rsidR="008E487B" w:rsidRPr="00A55BBA">
              <w:rPr>
                <w:rStyle w:val="Hyperlink"/>
                <w:rFonts w:ascii="Times New Roman" w:hAnsi="Times New Roman" w:cs="Times New Roman"/>
                <w:noProof/>
              </w:rPr>
              <w:t>3.4</w:t>
            </w:r>
            <w:r w:rsidR="008E487B">
              <w:rPr>
                <w:rFonts w:eastAsiaTheme="minorEastAsia"/>
                <w:noProof/>
                <w:lang w:eastAsia="ja-JP"/>
              </w:rPr>
              <w:tab/>
            </w:r>
            <w:r w:rsidR="008E487B" w:rsidRPr="00A55BBA">
              <w:rPr>
                <w:rStyle w:val="Hyperlink"/>
                <w:rFonts w:ascii="Times New Roman" w:hAnsi="Times New Roman" w:cs="Times New Roman"/>
                <w:noProof/>
              </w:rPr>
              <w:t>Project Eye</w:t>
            </w:r>
            <w:r w:rsidR="008E487B">
              <w:rPr>
                <w:noProof/>
                <w:webHidden/>
              </w:rPr>
              <w:tab/>
            </w:r>
            <w:r w:rsidR="008E487B">
              <w:rPr>
                <w:noProof/>
                <w:webHidden/>
              </w:rPr>
              <w:fldChar w:fldCharType="begin"/>
            </w:r>
            <w:r w:rsidR="008E487B">
              <w:rPr>
                <w:noProof/>
                <w:webHidden/>
              </w:rPr>
              <w:instrText xml:space="preserve"> PAGEREF _Toc332775008 \h </w:instrText>
            </w:r>
            <w:r w:rsidR="008E487B">
              <w:rPr>
                <w:noProof/>
                <w:webHidden/>
              </w:rPr>
            </w:r>
            <w:r w:rsidR="008E487B">
              <w:rPr>
                <w:noProof/>
                <w:webHidden/>
              </w:rPr>
              <w:fldChar w:fldCharType="separate"/>
            </w:r>
            <w:r w:rsidR="005A6268">
              <w:rPr>
                <w:noProof/>
                <w:webHidden/>
              </w:rPr>
              <w:t>163</w:t>
            </w:r>
            <w:r w:rsidR="008E487B">
              <w:rPr>
                <w:noProof/>
                <w:webHidden/>
              </w:rPr>
              <w:fldChar w:fldCharType="end"/>
            </w:r>
          </w:hyperlink>
        </w:p>
        <w:p w:rsidR="008E487B" w:rsidRDefault="00CB144F">
          <w:pPr>
            <w:pStyle w:val="TOC3"/>
            <w:tabs>
              <w:tab w:val="left" w:pos="1100"/>
              <w:tab w:val="right" w:leader="dot" w:pos="8778"/>
            </w:tabs>
            <w:rPr>
              <w:rFonts w:eastAsiaTheme="minorEastAsia"/>
              <w:noProof/>
              <w:lang w:eastAsia="ja-JP"/>
            </w:rPr>
          </w:pPr>
          <w:hyperlink w:anchor="_Toc332775009" w:history="1">
            <w:r w:rsidR="008E487B" w:rsidRPr="00A55BBA">
              <w:rPr>
                <w:rStyle w:val="Hyperlink"/>
                <w:rFonts w:ascii="Times New Roman" w:hAnsi="Times New Roman" w:cs="Times New Roman"/>
                <w:noProof/>
              </w:rPr>
              <w:t>3.5</w:t>
            </w:r>
            <w:r w:rsidR="008E487B">
              <w:rPr>
                <w:rFonts w:eastAsiaTheme="minorEastAsia"/>
                <w:noProof/>
                <w:lang w:eastAsia="ja-JP"/>
              </w:rPr>
              <w:tab/>
            </w:r>
            <w:r w:rsidR="008E487B" w:rsidRPr="00A55BBA">
              <w:rPr>
                <w:rStyle w:val="Hyperlink"/>
                <w:rFonts w:ascii="Times New Roman" w:hAnsi="Times New Roman" w:cs="Times New Roman"/>
                <w:noProof/>
              </w:rPr>
              <w:t>Timesheet</w:t>
            </w:r>
            <w:r w:rsidR="008E487B">
              <w:rPr>
                <w:noProof/>
                <w:webHidden/>
              </w:rPr>
              <w:tab/>
            </w:r>
            <w:r w:rsidR="008E487B">
              <w:rPr>
                <w:noProof/>
                <w:webHidden/>
              </w:rPr>
              <w:fldChar w:fldCharType="begin"/>
            </w:r>
            <w:r w:rsidR="008E487B">
              <w:rPr>
                <w:noProof/>
                <w:webHidden/>
              </w:rPr>
              <w:instrText xml:space="preserve"> PAGEREF _Toc332775009 \h </w:instrText>
            </w:r>
            <w:r w:rsidR="008E487B">
              <w:rPr>
                <w:noProof/>
                <w:webHidden/>
              </w:rPr>
            </w:r>
            <w:r w:rsidR="008E487B">
              <w:rPr>
                <w:noProof/>
                <w:webHidden/>
              </w:rPr>
              <w:fldChar w:fldCharType="separate"/>
            </w:r>
            <w:r w:rsidR="005A6268">
              <w:rPr>
                <w:noProof/>
                <w:webHidden/>
              </w:rPr>
              <w:t>163</w:t>
            </w:r>
            <w:r w:rsidR="008E487B">
              <w:rPr>
                <w:noProof/>
                <w:webHidden/>
              </w:rPr>
              <w:fldChar w:fldCharType="end"/>
            </w:r>
          </w:hyperlink>
        </w:p>
        <w:p w:rsidR="008E487B" w:rsidRDefault="00CB144F">
          <w:pPr>
            <w:pStyle w:val="TOC3"/>
            <w:tabs>
              <w:tab w:val="left" w:pos="1100"/>
              <w:tab w:val="right" w:leader="dot" w:pos="8778"/>
            </w:tabs>
            <w:rPr>
              <w:rFonts w:eastAsiaTheme="minorEastAsia"/>
              <w:noProof/>
              <w:lang w:eastAsia="ja-JP"/>
            </w:rPr>
          </w:pPr>
          <w:hyperlink w:anchor="_Toc332775010" w:history="1">
            <w:r w:rsidR="008E487B" w:rsidRPr="00A55BBA">
              <w:rPr>
                <w:rStyle w:val="Hyperlink"/>
                <w:rFonts w:ascii="Times New Roman" w:hAnsi="Times New Roman" w:cs="Times New Roman"/>
                <w:noProof/>
              </w:rPr>
              <w:t>3.6</w:t>
            </w:r>
            <w:r w:rsidR="008E487B">
              <w:rPr>
                <w:rFonts w:eastAsiaTheme="minorEastAsia"/>
                <w:noProof/>
                <w:lang w:eastAsia="ja-JP"/>
              </w:rPr>
              <w:tab/>
            </w:r>
            <w:r w:rsidR="008E487B" w:rsidRPr="00A55BBA">
              <w:rPr>
                <w:rStyle w:val="Hyperlink"/>
                <w:rFonts w:ascii="Times New Roman" w:hAnsi="Times New Roman" w:cs="Times New Roman"/>
                <w:noProof/>
              </w:rPr>
              <w:t>DMS</w:t>
            </w:r>
            <w:r w:rsidR="008E487B">
              <w:rPr>
                <w:noProof/>
                <w:webHidden/>
              </w:rPr>
              <w:tab/>
            </w:r>
            <w:r w:rsidR="008E487B">
              <w:rPr>
                <w:noProof/>
                <w:webHidden/>
              </w:rPr>
              <w:fldChar w:fldCharType="begin"/>
            </w:r>
            <w:r w:rsidR="008E487B">
              <w:rPr>
                <w:noProof/>
                <w:webHidden/>
              </w:rPr>
              <w:instrText xml:space="preserve"> PAGEREF _Toc332775010 \h </w:instrText>
            </w:r>
            <w:r w:rsidR="008E487B">
              <w:rPr>
                <w:noProof/>
                <w:webHidden/>
              </w:rPr>
            </w:r>
            <w:r w:rsidR="008E487B">
              <w:rPr>
                <w:noProof/>
                <w:webHidden/>
              </w:rPr>
              <w:fldChar w:fldCharType="separate"/>
            </w:r>
            <w:r w:rsidR="005A6268">
              <w:rPr>
                <w:noProof/>
                <w:webHidden/>
              </w:rPr>
              <w:t>163</w:t>
            </w:r>
            <w:r w:rsidR="008E487B">
              <w:rPr>
                <w:noProof/>
                <w:webHidden/>
              </w:rPr>
              <w:fldChar w:fldCharType="end"/>
            </w:r>
          </w:hyperlink>
        </w:p>
        <w:p w:rsidR="008E487B" w:rsidRDefault="00CB144F">
          <w:pPr>
            <w:pStyle w:val="TOC3"/>
            <w:tabs>
              <w:tab w:val="left" w:pos="1100"/>
              <w:tab w:val="right" w:leader="dot" w:pos="8778"/>
            </w:tabs>
            <w:rPr>
              <w:rFonts w:eastAsiaTheme="minorEastAsia"/>
              <w:noProof/>
              <w:lang w:eastAsia="ja-JP"/>
            </w:rPr>
          </w:pPr>
          <w:hyperlink w:anchor="_Toc332775011" w:history="1">
            <w:r w:rsidR="008E487B" w:rsidRPr="00A55BBA">
              <w:rPr>
                <w:rStyle w:val="Hyperlink"/>
                <w:rFonts w:ascii="Times New Roman" w:hAnsi="Times New Roman" w:cs="Times New Roman"/>
                <w:noProof/>
              </w:rPr>
              <w:t>3.7</w:t>
            </w:r>
            <w:r w:rsidR="008E487B">
              <w:rPr>
                <w:rFonts w:eastAsiaTheme="minorEastAsia"/>
                <w:noProof/>
                <w:lang w:eastAsia="ja-JP"/>
              </w:rPr>
              <w:tab/>
            </w:r>
            <w:r w:rsidR="008E487B" w:rsidRPr="00A55BBA">
              <w:rPr>
                <w:rStyle w:val="Hyperlink"/>
                <w:rFonts w:ascii="Times New Roman" w:hAnsi="Times New Roman" w:cs="Times New Roman"/>
                <w:noProof/>
              </w:rPr>
              <w:t>Requirement</w:t>
            </w:r>
            <w:r w:rsidR="008E487B">
              <w:rPr>
                <w:noProof/>
                <w:webHidden/>
              </w:rPr>
              <w:tab/>
            </w:r>
            <w:r w:rsidR="008E487B">
              <w:rPr>
                <w:noProof/>
                <w:webHidden/>
              </w:rPr>
              <w:fldChar w:fldCharType="begin"/>
            </w:r>
            <w:r w:rsidR="008E487B">
              <w:rPr>
                <w:noProof/>
                <w:webHidden/>
              </w:rPr>
              <w:instrText xml:space="preserve"> PAGEREF _Toc332775011 \h </w:instrText>
            </w:r>
            <w:r w:rsidR="008E487B">
              <w:rPr>
                <w:noProof/>
                <w:webHidden/>
              </w:rPr>
            </w:r>
            <w:r w:rsidR="008E487B">
              <w:rPr>
                <w:noProof/>
                <w:webHidden/>
              </w:rPr>
              <w:fldChar w:fldCharType="separate"/>
            </w:r>
            <w:r w:rsidR="005A6268">
              <w:rPr>
                <w:noProof/>
                <w:webHidden/>
              </w:rPr>
              <w:t>163</w:t>
            </w:r>
            <w:r w:rsidR="008E487B">
              <w:rPr>
                <w:noProof/>
                <w:webHidden/>
              </w:rPr>
              <w:fldChar w:fldCharType="end"/>
            </w:r>
          </w:hyperlink>
        </w:p>
        <w:p w:rsidR="008E487B" w:rsidRDefault="00CB144F">
          <w:pPr>
            <w:pStyle w:val="TOC3"/>
            <w:tabs>
              <w:tab w:val="left" w:pos="1100"/>
              <w:tab w:val="right" w:leader="dot" w:pos="8778"/>
            </w:tabs>
            <w:rPr>
              <w:rFonts w:eastAsiaTheme="minorEastAsia"/>
              <w:noProof/>
              <w:lang w:eastAsia="ja-JP"/>
            </w:rPr>
          </w:pPr>
          <w:hyperlink w:anchor="_Toc332775012" w:history="1">
            <w:r w:rsidR="008E487B" w:rsidRPr="00A55BBA">
              <w:rPr>
                <w:rStyle w:val="Hyperlink"/>
                <w:rFonts w:ascii="Times New Roman" w:hAnsi="Times New Roman" w:cs="Times New Roman"/>
                <w:noProof/>
              </w:rPr>
              <w:t>3.8</w:t>
            </w:r>
            <w:r w:rsidR="008E487B">
              <w:rPr>
                <w:rFonts w:eastAsiaTheme="minorEastAsia"/>
                <w:noProof/>
                <w:lang w:eastAsia="ja-JP"/>
              </w:rPr>
              <w:tab/>
            </w:r>
            <w:r w:rsidR="008E487B" w:rsidRPr="00A55BBA">
              <w:rPr>
                <w:rStyle w:val="Hyperlink"/>
                <w:rFonts w:ascii="Times New Roman" w:hAnsi="Times New Roman" w:cs="Times New Roman"/>
                <w:noProof/>
              </w:rPr>
              <w:t>Admin</w:t>
            </w:r>
            <w:r w:rsidR="008E487B">
              <w:rPr>
                <w:noProof/>
                <w:webHidden/>
              </w:rPr>
              <w:tab/>
            </w:r>
            <w:r w:rsidR="008E487B">
              <w:rPr>
                <w:noProof/>
                <w:webHidden/>
              </w:rPr>
              <w:fldChar w:fldCharType="begin"/>
            </w:r>
            <w:r w:rsidR="008E487B">
              <w:rPr>
                <w:noProof/>
                <w:webHidden/>
              </w:rPr>
              <w:instrText xml:space="preserve"> PAGEREF _Toc332775012 \h </w:instrText>
            </w:r>
            <w:r w:rsidR="008E487B">
              <w:rPr>
                <w:noProof/>
                <w:webHidden/>
              </w:rPr>
            </w:r>
            <w:r w:rsidR="008E487B">
              <w:rPr>
                <w:noProof/>
                <w:webHidden/>
              </w:rPr>
              <w:fldChar w:fldCharType="separate"/>
            </w:r>
            <w:r w:rsidR="005A6268">
              <w:rPr>
                <w:noProof/>
                <w:webHidden/>
              </w:rPr>
              <w:t>164</w:t>
            </w:r>
            <w:r w:rsidR="008E487B">
              <w:rPr>
                <w:noProof/>
                <w:webHidden/>
              </w:rPr>
              <w:fldChar w:fldCharType="end"/>
            </w:r>
          </w:hyperlink>
        </w:p>
        <w:p w:rsidR="008E487B" w:rsidRDefault="00CB144F">
          <w:pPr>
            <w:pStyle w:val="TOC3"/>
            <w:tabs>
              <w:tab w:val="left" w:pos="1100"/>
              <w:tab w:val="right" w:leader="dot" w:pos="8778"/>
            </w:tabs>
            <w:rPr>
              <w:rFonts w:eastAsiaTheme="minorEastAsia"/>
              <w:noProof/>
              <w:lang w:eastAsia="ja-JP"/>
            </w:rPr>
          </w:pPr>
          <w:hyperlink w:anchor="_Toc332775013" w:history="1">
            <w:r w:rsidR="008E487B" w:rsidRPr="00A55BBA">
              <w:rPr>
                <w:rStyle w:val="Hyperlink"/>
                <w:rFonts w:ascii="Times New Roman" w:hAnsi="Times New Roman" w:cs="Times New Roman"/>
                <w:noProof/>
              </w:rPr>
              <w:t>3.9</w:t>
            </w:r>
            <w:r w:rsidR="008E487B">
              <w:rPr>
                <w:rFonts w:eastAsiaTheme="minorEastAsia"/>
                <w:noProof/>
                <w:lang w:eastAsia="ja-JP"/>
              </w:rPr>
              <w:tab/>
            </w:r>
            <w:r w:rsidR="008E487B" w:rsidRPr="00A55BBA">
              <w:rPr>
                <w:rStyle w:val="Hyperlink"/>
                <w:rFonts w:ascii="Times New Roman" w:hAnsi="Times New Roman" w:cs="Times New Roman"/>
                <w:noProof/>
              </w:rPr>
              <w:t>Android</w:t>
            </w:r>
            <w:r w:rsidR="008E487B">
              <w:rPr>
                <w:noProof/>
                <w:webHidden/>
              </w:rPr>
              <w:tab/>
            </w:r>
            <w:r w:rsidR="008E487B">
              <w:rPr>
                <w:noProof/>
                <w:webHidden/>
              </w:rPr>
              <w:fldChar w:fldCharType="begin"/>
            </w:r>
            <w:r w:rsidR="008E487B">
              <w:rPr>
                <w:noProof/>
                <w:webHidden/>
              </w:rPr>
              <w:instrText xml:space="preserve"> PAGEREF _Toc332775013 \h </w:instrText>
            </w:r>
            <w:r w:rsidR="008E487B">
              <w:rPr>
                <w:noProof/>
                <w:webHidden/>
              </w:rPr>
            </w:r>
            <w:r w:rsidR="008E487B">
              <w:rPr>
                <w:noProof/>
                <w:webHidden/>
              </w:rPr>
              <w:fldChar w:fldCharType="separate"/>
            </w:r>
            <w:r w:rsidR="005A6268">
              <w:rPr>
                <w:noProof/>
                <w:webHidden/>
              </w:rPr>
              <w:t>164</w:t>
            </w:r>
            <w:r w:rsidR="008E487B">
              <w:rPr>
                <w:noProof/>
                <w:webHidden/>
              </w:rPr>
              <w:fldChar w:fldCharType="end"/>
            </w:r>
          </w:hyperlink>
        </w:p>
        <w:p w:rsidR="008E487B" w:rsidRDefault="00CB144F">
          <w:pPr>
            <w:pStyle w:val="TOC2"/>
            <w:tabs>
              <w:tab w:val="left" w:pos="660"/>
              <w:tab w:val="right" w:leader="dot" w:pos="8778"/>
            </w:tabs>
            <w:rPr>
              <w:rFonts w:eastAsiaTheme="minorEastAsia"/>
              <w:noProof/>
              <w:lang w:eastAsia="ja-JP"/>
            </w:rPr>
          </w:pPr>
          <w:hyperlink w:anchor="_Toc332775014" w:history="1">
            <w:r w:rsidR="008E487B" w:rsidRPr="00A55BBA">
              <w:rPr>
                <w:rStyle w:val="Hyperlink"/>
                <w:rFonts w:ascii="Times New Roman" w:hAnsi="Times New Roman" w:cs="Times New Roman"/>
                <w:noProof/>
              </w:rPr>
              <w:t>4.</w:t>
            </w:r>
            <w:r w:rsidR="008E487B">
              <w:rPr>
                <w:rFonts w:eastAsiaTheme="minorEastAsia"/>
                <w:noProof/>
                <w:lang w:eastAsia="ja-JP"/>
              </w:rPr>
              <w:tab/>
            </w:r>
            <w:r w:rsidR="008E487B" w:rsidRPr="00A55BBA">
              <w:rPr>
                <w:rStyle w:val="Hyperlink"/>
                <w:rFonts w:ascii="Times New Roman" w:hAnsi="Times New Roman" w:cs="Times New Roman"/>
                <w:noProof/>
              </w:rPr>
              <w:t>Features not to be tested</w:t>
            </w:r>
            <w:r w:rsidR="008E487B">
              <w:rPr>
                <w:noProof/>
                <w:webHidden/>
              </w:rPr>
              <w:tab/>
            </w:r>
            <w:r w:rsidR="008E487B">
              <w:rPr>
                <w:noProof/>
                <w:webHidden/>
              </w:rPr>
              <w:fldChar w:fldCharType="begin"/>
            </w:r>
            <w:r w:rsidR="008E487B">
              <w:rPr>
                <w:noProof/>
                <w:webHidden/>
              </w:rPr>
              <w:instrText xml:space="preserve"> PAGEREF _Toc332775014 \h </w:instrText>
            </w:r>
            <w:r w:rsidR="008E487B">
              <w:rPr>
                <w:noProof/>
                <w:webHidden/>
              </w:rPr>
            </w:r>
            <w:r w:rsidR="008E487B">
              <w:rPr>
                <w:noProof/>
                <w:webHidden/>
              </w:rPr>
              <w:fldChar w:fldCharType="separate"/>
            </w:r>
            <w:r w:rsidR="005A6268">
              <w:rPr>
                <w:noProof/>
                <w:webHidden/>
              </w:rPr>
              <w:t>164</w:t>
            </w:r>
            <w:r w:rsidR="008E487B">
              <w:rPr>
                <w:noProof/>
                <w:webHidden/>
              </w:rPr>
              <w:fldChar w:fldCharType="end"/>
            </w:r>
          </w:hyperlink>
        </w:p>
        <w:p w:rsidR="008E487B" w:rsidRDefault="00CB144F">
          <w:pPr>
            <w:pStyle w:val="TOC3"/>
            <w:tabs>
              <w:tab w:val="left" w:pos="1100"/>
              <w:tab w:val="right" w:leader="dot" w:pos="8778"/>
            </w:tabs>
            <w:rPr>
              <w:rFonts w:eastAsiaTheme="minorEastAsia"/>
              <w:noProof/>
              <w:lang w:eastAsia="ja-JP"/>
            </w:rPr>
          </w:pPr>
          <w:hyperlink w:anchor="_Toc332775017" w:history="1">
            <w:r w:rsidR="008E487B" w:rsidRPr="00A55BBA">
              <w:rPr>
                <w:rStyle w:val="Hyperlink"/>
                <w:rFonts w:ascii="Times New Roman" w:hAnsi="Times New Roman" w:cs="Times New Roman"/>
                <w:noProof/>
              </w:rPr>
              <w:t>4.1</w:t>
            </w:r>
            <w:r w:rsidR="008E487B">
              <w:rPr>
                <w:rFonts w:eastAsiaTheme="minorEastAsia"/>
                <w:noProof/>
                <w:lang w:eastAsia="ja-JP"/>
              </w:rPr>
              <w:tab/>
            </w:r>
            <w:r w:rsidR="008E487B" w:rsidRPr="00A55BBA">
              <w:rPr>
                <w:rStyle w:val="Hyperlink"/>
                <w:rFonts w:ascii="Times New Roman" w:hAnsi="Times New Roman" w:cs="Times New Roman"/>
                <w:noProof/>
              </w:rPr>
              <w:t>Text formatting</w:t>
            </w:r>
            <w:r w:rsidR="008E487B">
              <w:rPr>
                <w:noProof/>
                <w:webHidden/>
              </w:rPr>
              <w:tab/>
            </w:r>
            <w:r w:rsidR="008E487B">
              <w:rPr>
                <w:noProof/>
                <w:webHidden/>
              </w:rPr>
              <w:fldChar w:fldCharType="begin"/>
            </w:r>
            <w:r w:rsidR="008E487B">
              <w:rPr>
                <w:noProof/>
                <w:webHidden/>
              </w:rPr>
              <w:instrText xml:space="preserve"> PAGEREF _Toc332775017 \h </w:instrText>
            </w:r>
            <w:r w:rsidR="008E487B">
              <w:rPr>
                <w:noProof/>
                <w:webHidden/>
              </w:rPr>
            </w:r>
            <w:r w:rsidR="008E487B">
              <w:rPr>
                <w:noProof/>
                <w:webHidden/>
              </w:rPr>
              <w:fldChar w:fldCharType="separate"/>
            </w:r>
            <w:r w:rsidR="005A6268">
              <w:rPr>
                <w:noProof/>
                <w:webHidden/>
              </w:rPr>
              <w:t>164</w:t>
            </w:r>
            <w:r w:rsidR="008E487B">
              <w:rPr>
                <w:noProof/>
                <w:webHidden/>
              </w:rPr>
              <w:fldChar w:fldCharType="end"/>
            </w:r>
          </w:hyperlink>
        </w:p>
        <w:p w:rsidR="008E487B" w:rsidRDefault="00CB144F">
          <w:pPr>
            <w:pStyle w:val="TOC3"/>
            <w:tabs>
              <w:tab w:val="left" w:pos="1100"/>
              <w:tab w:val="right" w:leader="dot" w:pos="8778"/>
            </w:tabs>
            <w:rPr>
              <w:rFonts w:eastAsiaTheme="minorEastAsia"/>
              <w:noProof/>
              <w:lang w:eastAsia="ja-JP"/>
            </w:rPr>
          </w:pPr>
          <w:hyperlink w:anchor="_Toc332775018" w:history="1">
            <w:r w:rsidR="008E487B" w:rsidRPr="00A55BBA">
              <w:rPr>
                <w:rStyle w:val="Hyperlink"/>
                <w:rFonts w:ascii="Times New Roman" w:hAnsi="Times New Roman" w:cs="Times New Roman"/>
                <w:noProof/>
              </w:rPr>
              <w:t>4.2</w:t>
            </w:r>
            <w:r w:rsidR="008E487B">
              <w:rPr>
                <w:rFonts w:eastAsiaTheme="minorEastAsia"/>
                <w:noProof/>
                <w:lang w:eastAsia="ja-JP"/>
              </w:rPr>
              <w:tab/>
            </w:r>
            <w:r w:rsidR="008E487B" w:rsidRPr="00A55BBA">
              <w:rPr>
                <w:rStyle w:val="Hyperlink"/>
                <w:rFonts w:ascii="Times New Roman" w:hAnsi="Times New Roman" w:cs="Times New Roman"/>
                <w:noProof/>
              </w:rPr>
              <w:t>Image formatting</w:t>
            </w:r>
            <w:r w:rsidR="008E487B">
              <w:rPr>
                <w:noProof/>
                <w:webHidden/>
              </w:rPr>
              <w:tab/>
            </w:r>
            <w:r w:rsidR="008E487B">
              <w:rPr>
                <w:noProof/>
                <w:webHidden/>
              </w:rPr>
              <w:fldChar w:fldCharType="begin"/>
            </w:r>
            <w:r w:rsidR="008E487B">
              <w:rPr>
                <w:noProof/>
                <w:webHidden/>
              </w:rPr>
              <w:instrText xml:space="preserve"> PAGEREF _Toc332775018 \h </w:instrText>
            </w:r>
            <w:r w:rsidR="008E487B">
              <w:rPr>
                <w:noProof/>
                <w:webHidden/>
              </w:rPr>
            </w:r>
            <w:r w:rsidR="008E487B">
              <w:rPr>
                <w:noProof/>
                <w:webHidden/>
              </w:rPr>
              <w:fldChar w:fldCharType="separate"/>
            </w:r>
            <w:r w:rsidR="005A6268">
              <w:rPr>
                <w:noProof/>
                <w:webHidden/>
              </w:rPr>
              <w:t>164</w:t>
            </w:r>
            <w:r w:rsidR="008E487B">
              <w:rPr>
                <w:noProof/>
                <w:webHidden/>
              </w:rPr>
              <w:fldChar w:fldCharType="end"/>
            </w:r>
          </w:hyperlink>
        </w:p>
        <w:p w:rsidR="008E487B" w:rsidRDefault="00CB144F">
          <w:pPr>
            <w:pStyle w:val="TOC3"/>
            <w:tabs>
              <w:tab w:val="left" w:pos="1100"/>
              <w:tab w:val="right" w:leader="dot" w:pos="8778"/>
            </w:tabs>
            <w:rPr>
              <w:rFonts w:eastAsiaTheme="minorEastAsia"/>
              <w:noProof/>
              <w:lang w:eastAsia="ja-JP"/>
            </w:rPr>
          </w:pPr>
          <w:hyperlink w:anchor="_Toc332775019" w:history="1">
            <w:r w:rsidR="008E487B" w:rsidRPr="00A55BBA">
              <w:rPr>
                <w:rStyle w:val="Hyperlink"/>
                <w:rFonts w:ascii="Times New Roman" w:hAnsi="Times New Roman" w:cs="Times New Roman"/>
                <w:noProof/>
              </w:rPr>
              <w:t>4.3</w:t>
            </w:r>
            <w:r w:rsidR="008E487B">
              <w:rPr>
                <w:rFonts w:eastAsiaTheme="minorEastAsia"/>
                <w:noProof/>
                <w:lang w:eastAsia="ja-JP"/>
              </w:rPr>
              <w:tab/>
            </w:r>
            <w:r w:rsidR="008E487B" w:rsidRPr="00A55BBA">
              <w:rPr>
                <w:rStyle w:val="Hyperlink"/>
                <w:rFonts w:ascii="Times New Roman" w:hAnsi="Times New Roman" w:cs="Times New Roman"/>
                <w:noProof/>
              </w:rPr>
              <w:t>Performance</w:t>
            </w:r>
            <w:r w:rsidR="008E487B">
              <w:rPr>
                <w:noProof/>
                <w:webHidden/>
              </w:rPr>
              <w:tab/>
            </w:r>
            <w:r w:rsidR="008E487B">
              <w:rPr>
                <w:noProof/>
                <w:webHidden/>
              </w:rPr>
              <w:fldChar w:fldCharType="begin"/>
            </w:r>
            <w:r w:rsidR="008E487B">
              <w:rPr>
                <w:noProof/>
                <w:webHidden/>
              </w:rPr>
              <w:instrText xml:space="preserve"> PAGEREF _Toc332775019 \h </w:instrText>
            </w:r>
            <w:r w:rsidR="008E487B">
              <w:rPr>
                <w:noProof/>
                <w:webHidden/>
              </w:rPr>
            </w:r>
            <w:r w:rsidR="008E487B">
              <w:rPr>
                <w:noProof/>
                <w:webHidden/>
              </w:rPr>
              <w:fldChar w:fldCharType="separate"/>
            </w:r>
            <w:r w:rsidR="005A6268">
              <w:rPr>
                <w:noProof/>
                <w:webHidden/>
              </w:rPr>
              <w:t>164</w:t>
            </w:r>
            <w:r w:rsidR="008E487B">
              <w:rPr>
                <w:noProof/>
                <w:webHidden/>
              </w:rPr>
              <w:fldChar w:fldCharType="end"/>
            </w:r>
          </w:hyperlink>
        </w:p>
        <w:p w:rsidR="008E487B" w:rsidRDefault="00CB144F">
          <w:pPr>
            <w:pStyle w:val="TOC3"/>
            <w:tabs>
              <w:tab w:val="left" w:pos="1100"/>
              <w:tab w:val="right" w:leader="dot" w:pos="8778"/>
            </w:tabs>
            <w:rPr>
              <w:rFonts w:eastAsiaTheme="minorEastAsia"/>
              <w:noProof/>
              <w:lang w:eastAsia="ja-JP"/>
            </w:rPr>
          </w:pPr>
          <w:hyperlink w:anchor="_Toc332775020" w:history="1">
            <w:r w:rsidR="008E487B" w:rsidRPr="00A55BBA">
              <w:rPr>
                <w:rStyle w:val="Hyperlink"/>
                <w:rFonts w:ascii="Times New Roman" w:hAnsi="Times New Roman" w:cs="Times New Roman"/>
                <w:noProof/>
              </w:rPr>
              <w:t>4.4</w:t>
            </w:r>
            <w:r w:rsidR="008E487B">
              <w:rPr>
                <w:rFonts w:eastAsiaTheme="minorEastAsia"/>
                <w:noProof/>
                <w:lang w:eastAsia="ja-JP"/>
              </w:rPr>
              <w:tab/>
            </w:r>
            <w:r w:rsidR="008E487B" w:rsidRPr="00A55BBA">
              <w:rPr>
                <w:rStyle w:val="Hyperlink"/>
                <w:rFonts w:ascii="Times New Roman" w:hAnsi="Times New Roman" w:cs="Times New Roman"/>
                <w:noProof/>
              </w:rPr>
              <w:t>Network Connection &amp; Security</w:t>
            </w:r>
            <w:r w:rsidR="008E487B">
              <w:rPr>
                <w:noProof/>
                <w:webHidden/>
              </w:rPr>
              <w:tab/>
            </w:r>
            <w:r w:rsidR="008E487B">
              <w:rPr>
                <w:noProof/>
                <w:webHidden/>
              </w:rPr>
              <w:fldChar w:fldCharType="begin"/>
            </w:r>
            <w:r w:rsidR="008E487B">
              <w:rPr>
                <w:noProof/>
                <w:webHidden/>
              </w:rPr>
              <w:instrText xml:space="preserve"> PAGEREF _Toc332775020 \h </w:instrText>
            </w:r>
            <w:r w:rsidR="008E487B">
              <w:rPr>
                <w:noProof/>
                <w:webHidden/>
              </w:rPr>
            </w:r>
            <w:r w:rsidR="008E487B">
              <w:rPr>
                <w:noProof/>
                <w:webHidden/>
              </w:rPr>
              <w:fldChar w:fldCharType="separate"/>
            </w:r>
            <w:r w:rsidR="005A6268">
              <w:rPr>
                <w:noProof/>
                <w:webHidden/>
              </w:rPr>
              <w:t>165</w:t>
            </w:r>
            <w:r w:rsidR="008E487B">
              <w:rPr>
                <w:noProof/>
                <w:webHidden/>
              </w:rPr>
              <w:fldChar w:fldCharType="end"/>
            </w:r>
          </w:hyperlink>
        </w:p>
        <w:p w:rsidR="008E487B" w:rsidRDefault="00CB144F">
          <w:pPr>
            <w:pStyle w:val="TOC3"/>
            <w:tabs>
              <w:tab w:val="left" w:pos="1100"/>
              <w:tab w:val="right" w:leader="dot" w:pos="8778"/>
            </w:tabs>
            <w:rPr>
              <w:rFonts w:eastAsiaTheme="minorEastAsia"/>
              <w:noProof/>
              <w:lang w:eastAsia="ja-JP"/>
            </w:rPr>
          </w:pPr>
          <w:hyperlink w:anchor="_Toc332775021" w:history="1">
            <w:r w:rsidR="008E487B" w:rsidRPr="00A55BBA">
              <w:rPr>
                <w:rStyle w:val="Hyperlink"/>
                <w:rFonts w:ascii="Times New Roman" w:hAnsi="Times New Roman" w:cs="Times New Roman"/>
                <w:noProof/>
              </w:rPr>
              <w:t>4.5</w:t>
            </w:r>
            <w:r w:rsidR="008E487B">
              <w:rPr>
                <w:rFonts w:eastAsiaTheme="minorEastAsia"/>
                <w:noProof/>
                <w:lang w:eastAsia="ja-JP"/>
              </w:rPr>
              <w:tab/>
            </w:r>
            <w:r w:rsidR="008E487B" w:rsidRPr="00A55BBA">
              <w:rPr>
                <w:rStyle w:val="Hyperlink"/>
                <w:rFonts w:ascii="Times New Roman" w:hAnsi="Times New Roman" w:cs="Times New Roman"/>
                <w:noProof/>
              </w:rPr>
              <w:t>Performance</w:t>
            </w:r>
            <w:r w:rsidR="008E487B">
              <w:rPr>
                <w:noProof/>
                <w:webHidden/>
              </w:rPr>
              <w:tab/>
            </w:r>
            <w:r w:rsidR="008E487B">
              <w:rPr>
                <w:noProof/>
                <w:webHidden/>
              </w:rPr>
              <w:fldChar w:fldCharType="begin"/>
            </w:r>
            <w:r w:rsidR="008E487B">
              <w:rPr>
                <w:noProof/>
                <w:webHidden/>
              </w:rPr>
              <w:instrText xml:space="preserve"> PAGEREF _Toc332775021 \h </w:instrText>
            </w:r>
            <w:r w:rsidR="008E487B">
              <w:rPr>
                <w:noProof/>
                <w:webHidden/>
              </w:rPr>
            </w:r>
            <w:r w:rsidR="008E487B">
              <w:rPr>
                <w:noProof/>
                <w:webHidden/>
              </w:rPr>
              <w:fldChar w:fldCharType="separate"/>
            </w:r>
            <w:r w:rsidR="005A6268">
              <w:rPr>
                <w:noProof/>
                <w:webHidden/>
              </w:rPr>
              <w:t>165</w:t>
            </w:r>
            <w:r w:rsidR="008E487B">
              <w:rPr>
                <w:noProof/>
                <w:webHidden/>
              </w:rPr>
              <w:fldChar w:fldCharType="end"/>
            </w:r>
          </w:hyperlink>
        </w:p>
        <w:p w:rsidR="008E487B" w:rsidRDefault="00CB144F">
          <w:pPr>
            <w:pStyle w:val="TOC2"/>
            <w:tabs>
              <w:tab w:val="left" w:pos="660"/>
              <w:tab w:val="right" w:leader="dot" w:pos="8778"/>
            </w:tabs>
            <w:rPr>
              <w:rFonts w:eastAsiaTheme="minorEastAsia"/>
              <w:noProof/>
              <w:lang w:eastAsia="ja-JP"/>
            </w:rPr>
          </w:pPr>
          <w:hyperlink w:anchor="_Toc332775022" w:history="1">
            <w:r w:rsidR="008E487B" w:rsidRPr="00A55BBA">
              <w:rPr>
                <w:rStyle w:val="Hyperlink"/>
                <w:rFonts w:ascii="Times New Roman" w:hAnsi="Times New Roman" w:cs="Times New Roman"/>
                <w:noProof/>
              </w:rPr>
              <w:t>5.</w:t>
            </w:r>
            <w:r w:rsidR="008E487B">
              <w:rPr>
                <w:rFonts w:eastAsiaTheme="minorEastAsia"/>
                <w:noProof/>
                <w:lang w:eastAsia="ja-JP"/>
              </w:rPr>
              <w:tab/>
            </w:r>
            <w:r w:rsidR="008E487B" w:rsidRPr="00A55BBA">
              <w:rPr>
                <w:rStyle w:val="Hyperlink"/>
                <w:rFonts w:ascii="Times New Roman" w:hAnsi="Times New Roman" w:cs="Times New Roman"/>
                <w:noProof/>
              </w:rPr>
              <w:t>Test Case</w:t>
            </w:r>
            <w:r w:rsidR="008E487B">
              <w:rPr>
                <w:noProof/>
                <w:webHidden/>
              </w:rPr>
              <w:tab/>
            </w:r>
            <w:r w:rsidR="008E487B">
              <w:rPr>
                <w:noProof/>
                <w:webHidden/>
              </w:rPr>
              <w:fldChar w:fldCharType="begin"/>
            </w:r>
            <w:r w:rsidR="008E487B">
              <w:rPr>
                <w:noProof/>
                <w:webHidden/>
              </w:rPr>
              <w:instrText xml:space="preserve"> PAGEREF _Toc332775022 \h </w:instrText>
            </w:r>
            <w:r w:rsidR="008E487B">
              <w:rPr>
                <w:noProof/>
                <w:webHidden/>
              </w:rPr>
            </w:r>
            <w:r w:rsidR="008E487B">
              <w:rPr>
                <w:noProof/>
                <w:webHidden/>
              </w:rPr>
              <w:fldChar w:fldCharType="separate"/>
            </w:r>
            <w:r w:rsidR="005A6268">
              <w:rPr>
                <w:noProof/>
                <w:webHidden/>
              </w:rPr>
              <w:t>165</w:t>
            </w:r>
            <w:r w:rsidR="008E487B">
              <w:rPr>
                <w:noProof/>
                <w:webHidden/>
              </w:rPr>
              <w:fldChar w:fldCharType="end"/>
            </w:r>
          </w:hyperlink>
        </w:p>
        <w:p w:rsidR="008E487B" w:rsidRDefault="00CB144F">
          <w:pPr>
            <w:pStyle w:val="TOC3"/>
            <w:tabs>
              <w:tab w:val="left" w:pos="1100"/>
              <w:tab w:val="right" w:leader="dot" w:pos="8778"/>
            </w:tabs>
            <w:rPr>
              <w:rFonts w:eastAsiaTheme="minorEastAsia"/>
              <w:noProof/>
              <w:lang w:eastAsia="ja-JP"/>
            </w:rPr>
          </w:pPr>
          <w:hyperlink w:anchor="_Toc332775023" w:history="1">
            <w:r w:rsidR="008E487B" w:rsidRPr="00A55BBA">
              <w:rPr>
                <w:rStyle w:val="Hyperlink"/>
                <w:rFonts w:ascii="Times New Roman" w:hAnsi="Times New Roman" w:cs="Times New Roman"/>
                <w:noProof/>
              </w:rPr>
              <w:t>5.1</w:t>
            </w:r>
            <w:r w:rsidR="008E487B">
              <w:rPr>
                <w:rFonts w:eastAsiaTheme="minorEastAsia"/>
                <w:noProof/>
                <w:lang w:eastAsia="ja-JP"/>
              </w:rPr>
              <w:tab/>
            </w:r>
            <w:r w:rsidR="008E487B" w:rsidRPr="00A55BBA">
              <w:rPr>
                <w:rStyle w:val="Hyperlink"/>
                <w:rFonts w:ascii="Times New Roman" w:hAnsi="Times New Roman" w:cs="Times New Roman"/>
                <w:noProof/>
              </w:rPr>
              <w:t>Project Eye</w:t>
            </w:r>
            <w:r w:rsidR="008E487B">
              <w:rPr>
                <w:noProof/>
                <w:webHidden/>
              </w:rPr>
              <w:tab/>
            </w:r>
            <w:r w:rsidR="008E487B">
              <w:rPr>
                <w:noProof/>
                <w:webHidden/>
              </w:rPr>
              <w:fldChar w:fldCharType="begin"/>
            </w:r>
            <w:r w:rsidR="008E487B">
              <w:rPr>
                <w:noProof/>
                <w:webHidden/>
              </w:rPr>
              <w:instrText xml:space="preserve"> PAGEREF _Toc332775023 \h </w:instrText>
            </w:r>
            <w:r w:rsidR="008E487B">
              <w:rPr>
                <w:noProof/>
                <w:webHidden/>
              </w:rPr>
            </w:r>
            <w:r w:rsidR="008E487B">
              <w:rPr>
                <w:noProof/>
                <w:webHidden/>
              </w:rPr>
              <w:fldChar w:fldCharType="separate"/>
            </w:r>
            <w:r w:rsidR="005A6268">
              <w:rPr>
                <w:noProof/>
                <w:webHidden/>
              </w:rPr>
              <w:t>165</w:t>
            </w:r>
            <w:r w:rsidR="008E487B">
              <w:rPr>
                <w:noProof/>
                <w:webHidden/>
              </w:rPr>
              <w:fldChar w:fldCharType="end"/>
            </w:r>
          </w:hyperlink>
        </w:p>
        <w:p w:rsidR="008E487B" w:rsidRDefault="00CB144F">
          <w:pPr>
            <w:pStyle w:val="TOC4"/>
            <w:tabs>
              <w:tab w:val="right" w:leader="dot" w:pos="8778"/>
            </w:tabs>
            <w:rPr>
              <w:noProof/>
              <w:lang w:eastAsia="ja-JP"/>
            </w:rPr>
          </w:pPr>
          <w:hyperlink w:anchor="_Toc332775024" w:history="1">
            <w:r w:rsidR="008E487B" w:rsidRPr="00A55BBA">
              <w:rPr>
                <w:rStyle w:val="Hyperlink"/>
                <w:rFonts w:ascii="Times New Roman" w:hAnsi="Times New Roman" w:cs="Times New Roman"/>
                <w:noProof/>
              </w:rPr>
              <w:t>5.1.1 Check view project list</w:t>
            </w:r>
            <w:r w:rsidR="008E487B">
              <w:rPr>
                <w:noProof/>
                <w:webHidden/>
              </w:rPr>
              <w:tab/>
            </w:r>
            <w:r w:rsidR="008E487B">
              <w:rPr>
                <w:noProof/>
                <w:webHidden/>
              </w:rPr>
              <w:fldChar w:fldCharType="begin"/>
            </w:r>
            <w:r w:rsidR="008E487B">
              <w:rPr>
                <w:noProof/>
                <w:webHidden/>
              </w:rPr>
              <w:instrText xml:space="preserve"> PAGEREF _Toc332775024 \h </w:instrText>
            </w:r>
            <w:r w:rsidR="008E487B">
              <w:rPr>
                <w:noProof/>
                <w:webHidden/>
              </w:rPr>
            </w:r>
            <w:r w:rsidR="008E487B">
              <w:rPr>
                <w:noProof/>
                <w:webHidden/>
              </w:rPr>
              <w:fldChar w:fldCharType="separate"/>
            </w:r>
            <w:r w:rsidR="005A6268">
              <w:rPr>
                <w:noProof/>
                <w:webHidden/>
              </w:rPr>
              <w:t>165</w:t>
            </w:r>
            <w:r w:rsidR="008E487B">
              <w:rPr>
                <w:noProof/>
                <w:webHidden/>
              </w:rPr>
              <w:fldChar w:fldCharType="end"/>
            </w:r>
          </w:hyperlink>
        </w:p>
        <w:p w:rsidR="008E487B" w:rsidRDefault="00CB144F">
          <w:pPr>
            <w:pStyle w:val="TOC4"/>
            <w:tabs>
              <w:tab w:val="right" w:leader="dot" w:pos="8778"/>
            </w:tabs>
            <w:rPr>
              <w:noProof/>
              <w:lang w:eastAsia="ja-JP"/>
            </w:rPr>
          </w:pPr>
          <w:hyperlink w:anchor="_Toc332775025" w:history="1">
            <w:r w:rsidR="008E487B" w:rsidRPr="00A55BBA">
              <w:rPr>
                <w:rStyle w:val="Hyperlink"/>
                <w:rFonts w:ascii="Times New Roman" w:hAnsi="Times New Roman" w:cs="Times New Roman"/>
                <w:noProof/>
              </w:rPr>
              <w:t>5.1.2 Create project</w:t>
            </w:r>
            <w:r w:rsidR="008E487B">
              <w:rPr>
                <w:noProof/>
                <w:webHidden/>
              </w:rPr>
              <w:tab/>
            </w:r>
            <w:r w:rsidR="008E487B">
              <w:rPr>
                <w:noProof/>
                <w:webHidden/>
              </w:rPr>
              <w:fldChar w:fldCharType="begin"/>
            </w:r>
            <w:r w:rsidR="008E487B">
              <w:rPr>
                <w:noProof/>
                <w:webHidden/>
              </w:rPr>
              <w:instrText xml:space="preserve"> PAGEREF _Toc332775025 \h </w:instrText>
            </w:r>
            <w:r w:rsidR="008E487B">
              <w:rPr>
                <w:noProof/>
                <w:webHidden/>
              </w:rPr>
            </w:r>
            <w:r w:rsidR="008E487B">
              <w:rPr>
                <w:noProof/>
                <w:webHidden/>
              </w:rPr>
              <w:fldChar w:fldCharType="separate"/>
            </w:r>
            <w:r w:rsidR="005A6268">
              <w:rPr>
                <w:noProof/>
                <w:webHidden/>
              </w:rPr>
              <w:t>165</w:t>
            </w:r>
            <w:r w:rsidR="008E487B">
              <w:rPr>
                <w:noProof/>
                <w:webHidden/>
              </w:rPr>
              <w:fldChar w:fldCharType="end"/>
            </w:r>
          </w:hyperlink>
        </w:p>
        <w:p w:rsidR="008E487B" w:rsidRDefault="00CB144F">
          <w:pPr>
            <w:pStyle w:val="TOC4"/>
            <w:tabs>
              <w:tab w:val="right" w:leader="dot" w:pos="8778"/>
            </w:tabs>
            <w:rPr>
              <w:noProof/>
              <w:lang w:eastAsia="ja-JP"/>
            </w:rPr>
          </w:pPr>
          <w:hyperlink w:anchor="_Toc332775026" w:history="1">
            <w:r w:rsidR="008E487B" w:rsidRPr="00A55BBA">
              <w:rPr>
                <w:rStyle w:val="Hyperlink"/>
                <w:rFonts w:ascii="Times New Roman" w:hAnsi="Times New Roman" w:cs="Times New Roman"/>
                <w:noProof/>
              </w:rPr>
              <w:t>5.1.3 Team management</w:t>
            </w:r>
            <w:r w:rsidR="008E487B">
              <w:rPr>
                <w:noProof/>
                <w:webHidden/>
              </w:rPr>
              <w:tab/>
            </w:r>
            <w:r w:rsidR="008E487B">
              <w:rPr>
                <w:noProof/>
                <w:webHidden/>
              </w:rPr>
              <w:fldChar w:fldCharType="begin"/>
            </w:r>
            <w:r w:rsidR="008E487B">
              <w:rPr>
                <w:noProof/>
                <w:webHidden/>
              </w:rPr>
              <w:instrText xml:space="preserve"> PAGEREF _Toc332775026 \h </w:instrText>
            </w:r>
            <w:r w:rsidR="008E487B">
              <w:rPr>
                <w:noProof/>
                <w:webHidden/>
              </w:rPr>
            </w:r>
            <w:r w:rsidR="008E487B">
              <w:rPr>
                <w:noProof/>
                <w:webHidden/>
              </w:rPr>
              <w:fldChar w:fldCharType="separate"/>
            </w:r>
            <w:r w:rsidR="005A6268">
              <w:rPr>
                <w:noProof/>
                <w:webHidden/>
              </w:rPr>
              <w:t>165</w:t>
            </w:r>
            <w:r w:rsidR="008E487B">
              <w:rPr>
                <w:noProof/>
                <w:webHidden/>
              </w:rPr>
              <w:fldChar w:fldCharType="end"/>
            </w:r>
          </w:hyperlink>
        </w:p>
        <w:p w:rsidR="008E487B" w:rsidRDefault="00CB144F">
          <w:pPr>
            <w:pStyle w:val="TOC4"/>
            <w:tabs>
              <w:tab w:val="right" w:leader="dot" w:pos="8778"/>
            </w:tabs>
            <w:rPr>
              <w:noProof/>
              <w:lang w:eastAsia="ja-JP"/>
            </w:rPr>
          </w:pPr>
          <w:hyperlink w:anchor="_Toc332775027" w:history="1">
            <w:r w:rsidR="008E487B" w:rsidRPr="00A55BBA">
              <w:rPr>
                <w:rStyle w:val="Hyperlink"/>
                <w:rFonts w:ascii="Times New Roman" w:hAnsi="Times New Roman" w:cs="Times New Roman"/>
                <w:noProof/>
              </w:rPr>
              <w:t>5.1.4 Create Product</w:t>
            </w:r>
            <w:r w:rsidR="008E487B">
              <w:rPr>
                <w:noProof/>
                <w:webHidden/>
              </w:rPr>
              <w:tab/>
            </w:r>
            <w:r w:rsidR="008E487B">
              <w:rPr>
                <w:noProof/>
                <w:webHidden/>
              </w:rPr>
              <w:fldChar w:fldCharType="begin"/>
            </w:r>
            <w:r w:rsidR="008E487B">
              <w:rPr>
                <w:noProof/>
                <w:webHidden/>
              </w:rPr>
              <w:instrText xml:space="preserve"> PAGEREF _Toc332775027 \h </w:instrText>
            </w:r>
            <w:r w:rsidR="008E487B">
              <w:rPr>
                <w:noProof/>
                <w:webHidden/>
              </w:rPr>
            </w:r>
            <w:r w:rsidR="008E487B">
              <w:rPr>
                <w:noProof/>
                <w:webHidden/>
              </w:rPr>
              <w:fldChar w:fldCharType="separate"/>
            </w:r>
            <w:r w:rsidR="005A6268">
              <w:rPr>
                <w:noProof/>
                <w:webHidden/>
              </w:rPr>
              <w:t>165</w:t>
            </w:r>
            <w:r w:rsidR="008E487B">
              <w:rPr>
                <w:noProof/>
                <w:webHidden/>
              </w:rPr>
              <w:fldChar w:fldCharType="end"/>
            </w:r>
          </w:hyperlink>
        </w:p>
        <w:p w:rsidR="008E487B" w:rsidRDefault="00CB144F">
          <w:pPr>
            <w:pStyle w:val="TOC4"/>
            <w:tabs>
              <w:tab w:val="left" w:pos="1540"/>
              <w:tab w:val="right" w:leader="dot" w:pos="8778"/>
            </w:tabs>
            <w:rPr>
              <w:noProof/>
              <w:lang w:eastAsia="ja-JP"/>
            </w:rPr>
          </w:pPr>
          <w:hyperlink w:anchor="_Toc332775028" w:history="1">
            <w:r w:rsidR="008E487B" w:rsidRPr="00A55BBA">
              <w:rPr>
                <w:rStyle w:val="Hyperlink"/>
                <w:rFonts w:ascii="Times New Roman" w:hAnsi="Times New Roman" w:cs="Times New Roman"/>
                <w:noProof/>
              </w:rPr>
              <w:t>5.1.5</w:t>
            </w:r>
            <w:r w:rsidR="008E487B">
              <w:rPr>
                <w:noProof/>
                <w:lang w:eastAsia="ja-JP"/>
              </w:rPr>
              <w:tab/>
            </w:r>
            <w:r w:rsidR="008E487B" w:rsidRPr="00A55BBA">
              <w:rPr>
                <w:rStyle w:val="Hyperlink"/>
                <w:rFonts w:ascii="Times New Roman" w:hAnsi="Times New Roman" w:cs="Times New Roman"/>
                <w:noProof/>
              </w:rPr>
              <w:t>Delete Product</w:t>
            </w:r>
            <w:r w:rsidR="008E487B">
              <w:rPr>
                <w:noProof/>
                <w:webHidden/>
              </w:rPr>
              <w:tab/>
            </w:r>
            <w:r w:rsidR="008E487B">
              <w:rPr>
                <w:noProof/>
                <w:webHidden/>
              </w:rPr>
              <w:fldChar w:fldCharType="begin"/>
            </w:r>
            <w:r w:rsidR="008E487B">
              <w:rPr>
                <w:noProof/>
                <w:webHidden/>
              </w:rPr>
              <w:instrText xml:space="preserve"> PAGEREF _Toc332775028 \h </w:instrText>
            </w:r>
            <w:r w:rsidR="008E487B">
              <w:rPr>
                <w:noProof/>
                <w:webHidden/>
              </w:rPr>
            </w:r>
            <w:r w:rsidR="008E487B">
              <w:rPr>
                <w:noProof/>
                <w:webHidden/>
              </w:rPr>
              <w:fldChar w:fldCharType="separate"/>
            </w:r>
            <w:r w:rsidR="005A6268">
              <w:rPr>
                <w:noProof/>
                <w:webHidden/>
              </w:rPr>
              <w:t>166</w:t>
            </w:r>
            <w:r w:rsidR="008E487B">
              <w:rPr>
                <w:noProof/>
                <w:webHidden/>
              </w:rPr>
              <w:fldChar w:fldCharType="end"/>
            </w:r>
          </w:hyperlink>
        </w:p>
        <w:p w:rsidR="008E487B" w:rsidRDefault="00CB144F">
          <w:pPr>
            <w:pStyle w:val="TOC4"/>
            <w:tabs>
              <w:tab w:val="right" w:leader="dot" w:pos="8778"/>
            </w:tabs>
            <w:rPr>
              <w:noProof/>
              <w:lang w:eastAsia="ja-JP"/>
            </w:rPr>
          </w:pPr>
          <w:hyperlink w:anchor="_Toc332775029" w:history="1">
            <w:r w:rsidR="008E487B" w:rsidRPr="00A55BBA">
              <w:rPr>
                <w:rStyle w:val="Hyperlink"/>
                <w:rFonts w:ascii="Times New Roman" w:hAnsi="Times New Roman" w:cs="Times New Roman"/>
                <w:noProof/>
              </w:rPr>
              <w:t>5.1.6 Update Product</w:t>
            </w:r>
            <w:r w:rsidR="008E487B">
              <w:rPr>
                <w:noProof/>
                <w:webHidden/>
              </w:rPr>
              <w:tab/>
            </w:r>
            <w:r w:rsidR="008E487B">
              <w:rPr>
                <w:noProof/>
                <w:webHidden/>
              </w:rPr>
              <w:fldChar w:fldCharType="begin"/>
            </w:r>
            <w:r w:rsidR="008E487B">
              <w:rPr>
                <w:noProof/>
                <w:webHidden/>
              </w:rPr>
              <w:instrText xml:space="preserve"> PAGEREF _Toc332775029 \h </w:instrText>
            </w:r>
            <w:r w:rsidR="008E487B">
              <w:rPr>
                <w:noProof/>
                <w:webHidden/>
              </w:rPr>
            </w:r>
            <w:r w:rsidR="008E487B">
              <w:rPr>
                <w:noProof/>
                <w:webHidden/>
              </w:rPr>
              <w:fldChar w:fldCharType="separate"/>
            </w:r>
            <w:r w:rsidR="005A6268">
              <w:rPr>
                <w:noProof/>
                <w:webHidden/>
              </w:rPr>
              <w:t>166</w:t>
            </w:r>
            <w:r w:rsidR="008E487B">
              <w:rPr>
                <w:noProof/>
                <w:webHidden/>
              </w:rPr>
              <w:fldChar w:fldCharType="end"/>
            </w:r>
          </w:hyperlink>
        </w:p>
        <w:p w:rsidR="008E487B" w:rsidRDefault="00CB144F">
          <w:pPr>
            <w:pStyle w:val="TOC4"/>
            <w:tabs>
              <w:tab w:val="right" w:leader="dot" w:pos="8778"/>
            </w:tabs>
            <w:rPr>
              <w:noProof/>
              <w:lang w:eastAsia="ja-JP"/>
            </w:rPr>
          </w:pPr>
          <w:hyperlink w:anchor="_Toc332775030" w:history="1">
            <w:r w:rsidR="008E487B" w:rsidRPr="00A55BBA">
              <w:rPr>
                <w:rStyle w:val="Hyperlink"/>
                <w:rFonts w:ascii="Times New Roman" w:hAnsi="Times New Roman" w:cs="Times New Roman"/>
                <w:noProof/>
              </w:rPr>
              <w:t>5.1.7 Create Risk</w:t>
            </w:r>
            <w:r w:rsidR="008E487B">
              <w:rPr>
                <w:noProof/>
                <w:webHidden/>
              </w:rPr>
              <w:tab/>
            </w:r>
            <w:r w:rsidR="008E487B">
              <w:rPr>
                <w:noProof/>
                <w:webHidden/>
              </w:rPr>
              <w:fldChar w:fldCharType="begin"/>
            </w:r>
            <w:r w:rsidR="008E487B">
              <w:rPr>
                <w:noProof/>
                <w:webHidden/>
              </w:rPr>
              <w:instrText xml:space="preserve"> PAGEREF _Toc332775030 \h </w:instrText>
            </w:r>
            <w:r w:rsidR="008E487B">
              <w:rPr>
                <w:noProof/>
                <w:webHidden/>
              </w:rPr>
            </w:r>
            <w:r w:rsidR="008E487B">
              <w:rPr>
                <w:noProof/>
                <w:webHidden/>
              </w:rPr>
              <w:fldChar w:fldCharType="separate"/>
            </w:r>
            <w:r w:rsidR="005A6268">
              <w:rPr>
                <w:noProof/>
                <w:webHidden/>
              </w:rPr>
              <w:t>166</w:t>
            </w:r>
            <w:r w:rsidR="008E487B">
              <w:rPr>
                <w:noProof/>
                <w:webHidden/>
              </w:rPr>
              <w:fldChar w:fldCharType="end"/>
            </w:r>
          </w:hyperlink>
        </w:p>
        <w:p w:rsidR="008E487B" w:rsidRDefault="00CB144F">
          <w:pPr>
            <w:pStyle w:val="TOC4"/>
            <w:tabs>
              <w:tab w:val="right" w:leader="dot" w:pos="8778"/>
            </w:tabs>
            <w:rPr>
              <w:noProof/>
              <w:lang w:eastAsia="ja-JP"/>
            </w:rPr>
          </w:pPr>
          <w:hyperlink w:anchor="_Toc332775031" w:history="1">
            <w:r w:rsidR="008E487B" w:rsidRPr="00A55BBA">
              <w:rPr>
                <w:rStyle w:val="Hyperlink"/>
                <w:rFonts w:ascii="Times New Roman" w:hAnsi="Times New Roman" w:cs="Times New Roman"/>
                <w:noProof/>
              </w:rPr>
              <w:t>5.1.8 Delete Risk</w:t>
            </w:r>
            <w:r w:rsidR="008E487B">
              <w:rPr>
                <w:noProof/>
                <w:webHidden/>
              </w:rPr>
              <w:tab/>
            </w:r>
            <w:r w:rsidR="008E487B">
              <w:rPr>
                <w:noProof/>
                <w:webHidden/>
              </w:rPr>
              <w:fldChar w:fldCharType="begin"/>
            </w:r>
            <w:r w:rsidR="008E487B">
              <w:rPr>
                <w:noProof/>
                <w:webHidden/>
              </w:rPr>
              <w:instrText xml:space="preserve"> PAGEREF _Toc332775031 \h </w:instrText>
            </w:r>
            <w:r w:rsidR="008E487B">
              <w:rPr>
                <w:noProof/>
                <w:webHidden/>
              </w:rPr>
            </w:r>
            <w:r w:rsidR="008E487B">
              <w:rPr>
                <w:noProof/>
                <w:webHidden/>
              </w:rPr>
              <w:fldChar w:fldCharType="separate"/>
            </w:r>
            <w:r w:rsidR="005A6268">
              <w:rPr>
                <w:noProof/>
                <w:webHidden/>
              </w:rPr>
              <w:t>166</w:t>
            </w:r>
            <w:r w:rsidR="008E487B">
              <w:rPr>
                <w:noProof/>
                <w:webHidden/>
              </w:rPr>
              <w:fldChar w:fldCharType="end"/>
            </w:r>
          </w:hyperlink>
        </w:p>
        <w:p w:rsidR="008E487B" w:rsidRDefault="00CB144F">
          <w:pPr>
            <w:pStyle w:val="TOC4"/>
            <w:tabs>
              <w:tab w:val="right" w:leader="dot" w:pos="8778"/>
            </w:tabs>
            <w:rPr>
              <w:noProof/>
              <w:lang w:eastAsia="ja-JP"/>
            </w:rPr>
          </w:pPr>
          <w:hyperlink w:anchor="_Toc332775032" w:history="1">
            <w:r w:rsidR="008E487B" w:rsidRPr="00A55BBA">
              <w:rPr>
                <w:rStyle w:val="Hyperlink"/>
                <w:rFonts w:ascii="Times New Roman" w:hAnsi="Times New Roman" w:cs="Times New Roman"/>
                <w:noProof/>
              </w:rPr>
              <w:t>5.1.9 Update Risk</w:t>
            </w:r>
            <w:r w:rsidR="008E487B">
              <w:rPr>
                <w:noProof/>
                <w:webHidden/>
              </w:rPr>
              <w:tab/>
            </w:r>
            <w:r w:rsidR="008E487B">
              <w:rPr>
                <w:noProof/>
                <w:webHidden/>
              </w:rPr>
              <w:fldChar w:fldCharType="begin"/>
            </w:r>
            <w:r w:rsidR="008E487B">
              <w:rPr>
                <w:noProof/>
                <w:webHidden/>
              </w:rPr>
              <w:instrText xml:space="preserve"> PAGEREF _Toc332775032 \h </w:instrText>
            </w:r>
            <w:r w:rsidR="008E487B">
              <w:rPr>
                <w:noProof/>
                <w:webHidden/>
              </w:rPr>
            </w:r>
            <w:r w:rsidR="008E487B">
              <w:rPr>
                <w:noProof/>
                <w:webHidden/>
              </w:rPr>
              <w:fldChar w:fldCharType="separate"/>
            </w:r>
            <w:r w:rsidR="005A6268">
              <w:rPr>
                <w:noProof/>
                <w:webHidden/>
              </w:rPr>
              <w:t>166</w:t>
            </w:r>
            <w:r w:rsidR="008E487B">
              <w:rPr>
                <w:noProof/>
                <w:webHidden/>
              </w:rPr>
              <w:fldChar w:fldCharType="end"/>
            </w:r>
          </w:hyperlink>
        </w:p>
        <w:p w:rsidR="008E487B" w:rsidRDefault="00CB144F">
          <w:pPr>
            <w:pStyle w:val="TOC4"/>
            <w:tabs>
              <w:tab w:val="right" w:leader="dot" w:pos="8778"/>
            </w:tabs>
            <w:rPr>
              <w:noProof/>
              <w:lang w:eastAsia="ja-JP"/>
            </w:rPr>
          </w:pPr>
          <w:hyperlink w:anchor="_Toc332775033" w:history="1">
            <w:r w:rsidR="008E487B" w:rsidRPr="00A55BBA">
              <w:rPr>
                <w:rStyle w:val="Hyperlink"/>
                <w:rFonts w:ascii="Times New Roman" w:hAnsi="Times New Roman" w:cs="Times New Roman"/>
                <w:noProof/>
              </w:rPr>
              <w:t>5.1.10 Create Issue</w:t>
            </w:r>
            <w:r w:rsidR="008E487B">
              <w:rPr>
                <w:noProof/>
                <w:webHidden/>
              </w:rPr>
              <w:tab/>
            </w:r>
            <w:r w:rsidR="008E487B">
              <w:rPr>
                <w:noProof/>
                <w:webHidden/>
              </w:rPr>
              <w:fldChar w:fldCharType="begin"/>
            </w:r>
            <w:r w:rsidR="008E487B">
              <w:rPr>
                <w:noProof/>
                <w:webHidden/>
              </w:rPr>
              <w:instrText xml:space="preserve"> PAGEREF _Toc332775033 \h </w:instrText>
            </w:r>
            <w:r w:rsidR="008E487B">
              <w:rPr>
                <w:noProof/>
                <w:webHidden/>
              </w:rPr>
            </w:r>
            <w:r w:rsidR="008E487B">
              <w:rPr>
                <w:noProof/>
                <w:webHidden/>
              </w:rPr>
              <w:fldChar w:fldCharType="separate"/>
            </w:r>
            <w:r w:rsidR="005A6268">
              <w:rPr>
                <w:noProof/>
                <w:webHidden/>
              </w:rPr>
              <w:t>167</w:t>
            </w:r>
            <w:r w:rsidR="008E487B">
              <w:rPr>
                <w:noProof/>
                <w:webHidden/>
              </w:rPr>
              <w:fldChar w:fldCharType="end"/>
            </w:r>
          </w:hyperlink>
        </w:p>
        <w:p w:rsidR="008E487B" w:rsidRDefault="00CB144F">
          <w:pPr>
            <w:pStyle w:val="TOC4"/>
            <w:tabs>
              <w:tab w:val="right" w:leader="dot" w:pos="8778"/>
            </w:tabs>
            <w:rPr>
              <w:noProof/>
              <w:lang w:eastAsia="ja-JP"/>
            </w:rPr>
          </w:pPr>
          <w:hyperlink w:anchor="_Toc332775034" w:history="1">
            <w:r w:rsidR="008E487B" w:rsidRPr="00A55BBA">
              <w:rPr>
                <w:rStyle w:val="Hyperlink"/>
                <w:rFonts w:ascii="Times New Roman" w:hAnsi="Times New Roman" w:cs="Times New Roman"/>
                <w:noProof/>
              </w:rPr>
              <w:t>5.1.11 Delete Issue</w:t>
            </w:r>
            <w:r w:rsidR="008E487B">
              <w:rPr>
                <w:noProof/>
                <w:webHidden/>
              </w:rPr>
              <w:tab/>
            </w:r>
            <w:r w:rsidR="008E487B">
              <w:rPr>
                <w:noProof/>
                <w:webHidden/>
              </w:rPr>
              <w:fldChar w:fldCharType="begin"/>
            </w:r>
            <w:r w:rsidR="008E487B">
              <w:rPr>
                <w:noProof/>
                <w:webHidden/>
              </w:rPr>
              <w:instrText xml:space="preserve"> PAGEREF _Toc332775034 \h </w:instrText>
            </w:r>
            <w:r w:rsidR="008E487B">
              <w:rPr>
                <w:noProof/>
                <w:webHidden/>
              </w:rPr>
            </w:r>
            <w:r w:rsidR="008E487B">
              <w:rPr>
                <w:noProof/>
                <w:webHidden/>
              </w:rPr>
              <w:fldChar w:fldCharType="separate"/>
            </w:r>
            <w:r w:rsidR="005A6268">
              <w:rPr>
                <w:noProof/>
                <w:webHidden/>
              </w:rPr>
              <w:t>167</w:t>
            </w:r>
            <w:r w:rsidR="008E487B">
              <w:rPr>
                <w:noProof/>
                <w:webHidden/>
              </w:rPr>
              <w:fldChar w:fldCharType="end"/>
            </w:r>
          </w:hyperlink>
        </w:p>
        <w:p w:rsidR="008E487B" w:rsidRDefault="00CB144F">
          <w:pPr>
            <w:pStyle w:val="TOC4"/>
            <w:tabs>
              <w:tab w:val="right" w:leader="dot" w:pos="8778"/>
            </w:tabs>
            <w:rPr>
              <w:noProof/>
              <w:lang w:eastAsia="ja-JP"/>
            </w:rPr>
          </w:pPr>
          <w:hyperlink w:anchor="_Toc332775035" w:history="1">
            <w:r w:rsidR="008E487B" w:rsidRPr="00A55BBA">
              <w:rPr>
                <w:rStyle w:val="Hyperlink"/>
                <w:rFonts w:ascii="Times New Roman" w:hAnsi="Times New Roman" w:cs="Times New Roman"/>
                <w:noProof/>
              </w:rPr>
              <w:t>5.1.12 Update Issue</w:t>
            </w:r>
            <w:r w:rsidR="008E487B">
              <w:rPr>
                <w:noProof/>
                <w:webHidden/>
              </w:rPr>
              <w:tab/>
            </w:r>
            <w:r w:rsidR="008E487B">
              <w:rPr>
                <w:noProof/>
                <w:webHidden/>
              </w:rPr>
              <w:fldChar w:fldCharType="begin"/>
            </w:r>
            <w:r w:rsidR="008E487B">
              <w:rPr>
                <w:noProof/>
                <w:webHidden/>
              </w:rPr>
              <w:instrText xml:space="preserve"> PAGEREF _Toc332775035 \h </w:instrText>
            </w:r>
            <w:r w:rsidR="008E487B">
              <w:rPr>
                <w:noProof/>
                <w:webHidden/>
              </w:rPr>
            </w:r>
            <w:r w:rsidR="008E487B">
              <w:rPr>
                <w:noProof/>
                <w:webHidden/>
              </w:rPr>
              <w:fldChar w:fldCharType="separate"/>
            </w:r>
            <w:r w:rsidR="005A6268">
              <w:rPr>
                <w:noProof/>
                <w:webHidden/>
              </w:rPr>
              <w:t>167</w:t>
            </w:r>
            <w:r w:rsidR="008E487B">
              <w:rPr>
                <w:noProof/>
                <w:webHidden/>
              </w:rPr>
              <w:fldChar w:fldCharType="end"/>
            </w:r>
          </w:hyperlink>
        </w:p>
        <w:p w:rsidR="008E487B" w:rsidRDefault="00CB144F">
          <w:pPr>
            <w:pStyle w:val="TOC4"/>
            <w:tabs>
              <w:tab w:val="right" w:leader="dot" w:pos="8778"/>
            </w:tabs>
            <w:rPr>
              <w:noProof/>
              <w:lang w:eastAsia="ja-JP"/>
            </w:rPr>
          </w:pPr>
          <w:hyperlink w:anchor="_Toc332775036" w:history="1">
            <w:r w:rsidR="008E487B" w:rsidRPr="00A55BBA">
              <w:rPr>
                <w:rStyle w:val="Hyperlink"/>
                <w:rFonts w:ascii="Times New Roman" w:hAnsi="Times New Roman" w:cs="Times New Roman"/>
                <w:noProof/>
              </w:rPr>
              <w:t>5.1.13 Create Change</w:t>
            </w:r>
            <w:r w:rsidR="008E487B">
              <w:rPr>
                <w:noProof/>
                <w:webHidden/>
              </w:rPr>
              <w:tab/>
            </w:r>
            <w:r w:rsidR="008E487B">
              <w:rPr>
                <w:noProof/>
                <w:webHidden/>
              </w:rPr>
              <w:fldChar w:fldCharType="begin"/>
            </w:r>
            <w:r w:rsidR="008E487B">
              <w:rPr>
                <w:noProof/>
                <w:webHidden/>
              </w:rPr>
              <w:instrText xml:space="preserve"> PAGEREF _Toc332775036 \h </w:instrText>
            </w:r>
            <w:r w:rsidR="008E487B">
              <w:rPr>
                <w:noProof/>
                <w:webHidden/>
              </w:rPr>
            </w:r>
            <w:r w:rsidR="008E487B">
              <w:rPr>
                <w:noProof/>
                <w:webHidden/>
              </w:rPr>
              <w:fldChar w:fldCharType="separate"/>
            </w:r>
            <w:r w:rsidR="005A6268">
              <w:rPr>
                <w:noProof/>
                <w:webHidden/>
              </w:rPr>
              <w:t>167</w:t>
            </w:r>
            <w:r w:rsidR="008E487B">
              <w:rPr>
                <w:noProof/>
                <w:webHidden/>
              </w:rPr>
              <w:fldChar w:fldCharType="end"/>
            </w:r>
          </w:hyperlink>
        </w:p>
        <w:p w:rsidR="008E487B" w:rsidRDefault="00CB144F">
          <w:pPr>
            <w:pStyle w:val="TOC4"/>
            <w:tabs>
              <w:tab w:val="right" w:leader="dot" w:pos="8778"/>
            </w:tabs>
            <w:rPr>
              <w:noProof/>
              <w:lang w:eastAsia="ja-JP"/>
            </w:rPr>
          </w:pPr>
          <w:hyperlink w:anchor="_Toc332775037" w:history="1">
            <w:r w:rsidR="008E487B" w:rsidRPr="00A55BBA">
              <w:rPr>
                <w:rStyle w:val="Hyperlink"/>
                <w:rFonts w:ascii="Times New Roman" w:hAnsi="Times New Roman" w:cs="Times New Roman"/>
                <w:noProof/>
              </w:rPr>
              <w:t>5.1.14 Delete Change</w:t>
            </w:r>
            <w:r w:rsidR="008E487B">
              <w:rPr>
                <w:noProof/>
                <w:webHidden/>
              </w:rPr>
              <w:tab/>
            </w:r>
            <w:r w:rsidR="008E487B">
              <w:rPr>
                <w:noProof/>
                <w:webHidden/>
              </w:rPr>
              <w:fldChar w:fldCharType="begin"/>
            </w:r>
            <w:r w:rsidR="008E487B">
              <w:rPr>
                <w:noProof/>
                <w:webHidden/>
              </w:rPr>
              <w:instrText xml:space="preserve"> PAGEREF _Toc332775037 \h </w:instrText>
            </w:r>
            <w:r w:rsidR="008E487B">
              <w:rPr>
                <w:noProof/>
                <w:webHidden/>
              </w:rPr>
            </w:r>
            <w:r w:rsidR="008E487B">
              <w:rPr>
                <w:noProof/>
                <w:webHidden/>
              </w:rPr>
              <w:fldChar w:fldCharType="separate"/>
            </w:r>
            <w:r w:rsidR="005A6268">
              <w:rPr>
                <w:noProof/>
                <w:webHidden/>
              </w:rPr>
              <w:t>167</w:t>
            </w:r>
            <w:r w:rsidR="008E487B">
              <w:rPr>
                <w:noProof/>
                <w:webHidden/>
              </w:rPr>
              <w:fldChar w:fldCharType="end"/>
            </w:r>
          </w:hyperlink>
        </w:p>
        <w:p w:rsidR="008E487B" w:rsidRDefault="00CB144F">
          <w:pPr>
            <w:pStyle w:val="TOC4"/>
            <w:tabs>
              <w:tab w:val="right" w:leader="dot" w:pos="8778"/>
            </w:tabs>
            <w:rPr>
              <w:noProof/>
              <w:lang w:eastAsia="ja-JP"/>
            </w:rPr>
          </w:pPr>
          <w:hyperlink w:anchor="_Toc332775038" w:history="1">
            <w:r w:rsidR="008E487B" w:rsidRPr="00A55BBA">
              <w:rPr>
                <w:rStyle w:val="Hyperlink"/>
                <w:rFonts w:ascii="Times New Roman" w:hAnsi="Times New Roman" w:cs="Times New Roman"/>
                <w:noProof/>
              </w:rPr>
              <w:t>5.1.15 Update Change</w:t>
            </w:r>
            <w:r w:rsidR="008E487B">
              <w:rPr>
                <w:noProof/>
                <w:webHidden/>
              </w:rPr>
              <w:tab/>
            </w:r>
            <w:r w:rsidR="008E487B">
              <w:rPr>
                <w:noProof/>
                <w:webHidden/>
              </w:rPr>
              <w:fldChar w:fldCharType="begin"/>
            </w:r>
            <w:r w:rsidR="008E487B">
              <w:rPr>
                <w:noProof/>
                <w:webHidden/>
              </w:rPr>
              <w:instrText xml:space="preserve"> PAGEREF _Toc332775038 \h </w:instrText>
            </w:r>
            <w:r w:rsidR="008E487B">
              <w:rPr>
                <w:noProof/>
                <w:webHidden/>
              </w:rPr>
            </w:r>
            <w:r w:rsidR="008E487B">
              <w:rPr>
                <w:noProof/>
                <w:webHidden/>
              </w:rPr>
              <w:fldChar w:fldCharType="separate"/>
            </w:r>
            <w:r w:rsidR="005A6268">
              <w:rPr>
                <w:noProof/>
                <w:webHidden/>
              </w:rPr>
              <w:t>168</w:t>
            </w:r>
            <w:r w:rsidR="008E487B">
              <w:rPr>
                <w:noProof/>
                <w:webHidden/>
              </w:rPr>
              <w:fldChar w:fldCharType="end"/>
            </w:r>
          </w:hyperlink>
        </w:p>
        <w:p w:rsidR="008E487B" w:rsidRDefault="00CB144F">
          <w:pPr>
            <w:pStyle w:val="TOC4"/>
            <w:tabs>
              <w:tab w:val="right" w:leader="dot" w:pos="8778"/>
            </w:tabs>
            <w:rPr>
              <w:noProof/>
              <w:lang w:eastAsia="ja-JP"/>
            </w:rPr>
          </w:pPr>
          <w:hyperlink w:anchor="_Toc332775039" w:history="1">
            <w:r w:rsidR="008E487B" w:rsidRPr="00A55BBA">
              <w:rPr>
                <w:rStyle w:val="Hyperlink"/>
                <w:rFonts w:ascii="Times New Roman" w:hAnsi="Times New Roman" w:cs="Times New Roman"/>
                <w:noProof/>
              </w:rPr>
              <w:t>5.1.16 Create Stage</w:t>
            </w:r>
            <w:r w:rsidR="008E487B">
              <w:rPr>
                <w:noProof/>
                <w:webHidden/>
              </w:rPr>
              <w:tab/>
            </w:r>
            <w:r w:rsidR="008E487B">
              <w:rPr>
                <w:noProof/>
                <w:webHidden/>
              </w:rPr>
              <w:fldChar w:fldCharType="begin"/>
            </w:r>
            <w:r w:rsidR="008E487B">
              <w:rPr>
                <w:noProof/>
                <w:webHidden/>
              </w:rPr>
              <w:instrText xml:space="preserve"> PAGEREF _Toc332775039 \h </w:instrText>
            </w:r>
            <w:r w:rsidR="008E487B">
              <w:rPr>
                <w:noProof/>
                <w:webHidden/>
              </w:rPr>
            </w:r>
            <w:r w:rsidR="008E487B">
              <w:rPr>
                <w:noProof/>
                <w:webHidden/>
              </w:rPr>
              <w:fldChar w:fldCharType="separate"/>
            </w:r>
            <w:r w:rsidR="005A6268">
              <w:rPr>
                <w:noProof/>
                <w:webHidden/>
              </w:rPr>
              <w:t>168</w:t>
            </w:r>
            <w:r w:rsidR="008E487B">
              <w:rPr>
                <w:noProof/>
                <w:webHidden/>
              </w:rPr>
              <w:fldChar w:fldCharType="end"/>
            </w:r>
          </w:hyperlink>
        </w:p>
        <w:p w:rsidR="008E487B" w:rsidRDefault="00CB144F">
          <w:pPr>
            <w:pStyle w:val="TOC4"/>
            <w:tabs>
              <w:tab w:val="right" w:leader="dot" w:pos="8778"/>
            </w:tabs>
            <w:rPr>
              <w:noProof/>
              <w:lang w:eastAsia="ja-JP"/>
            </w:rPr>
          </w:pPr>
          <w:hyperlink w:anchor="_Toc332775040" w:history="1">
            <w:r w:rsidR="008E487B" w:rsidRPr="00A55BBA">
              <w:rPr>
                <w:rStyle w:val="Hyperlink"/>
                <w:rFonts w:ascii="Times New Roman" w:hAnsi="Times New Roman" w:cs="Times New Roman"/>
                <w:noProof/>
              </w:rPr>
              <w:t>5.1.17 Delete Stage</w:t>
            </w:r>
            <w:r w:rsidR="008E487B">
              <w:rPr>
                <w:noProof/>
                <w:webHidden/>
              </w:rPr>
              <w:tab/>
            </w:r>
            <w:r w:rsidR="008E487B">
              <w:rPr>
                <w:noProof/>
                <w:webHidden/>
              </w:rPr>
              <w:fldChar w:fldCharType="begin"/>
            </w:r>
            <w:r w:rsidR="008E487B">
              <w:rPr>
                <w:noProof/>
                <w:webHidden/>
              </w:rPr>
              <w:instrText xml:space="preserve"> PAGEREF _Toc332775040 \h </w:instrText>
            </w:r>
            <w:r w:rsidR="008E487B">
              <w:rPr>
                <w:noProof/>
                <w:webHidden/>
              </w:rPr>
            </w:r>
            <w:r w:rsidR="008E487B">
              <w:rPr>
                <w:noProof/>
                <w:webHidden/>
              </w:rPr>
              <w:fldChar w:fldCharType="separate"/>
            </w:r>
            <w:r w:rsidR="005A6268">
              <w:rPr>
                <w:noProof/>
                <w:webHidden/>
              </w:rPr>
              <w:t>168</w:t>
            </w:r>
            <w:r w:rsidR="008E487B">
              <w:rPr>
                <w:noProof/>
                <w:webHidden/>
              </w:rPr>
              <w:fldChar w:fldCharType="end"/>
            </w:r>
          </w:hyperlink>
        </w:p>
        <w:p w:rsidR="008E487B" w:rsidRDefault="00CB144F">
          <w:pPr>
            <w:pStyle w:val="TOC4"/>
            <w:tabs>
              <w:tab w:val="right" w:leader="dot" w:pos="8778"/>
            </w:tabs>
            <w:rPr>
              <w:noProof/>
              <w:lang w:eastAsia="ja-JP"/>
            </w:rPr>
          </w:pPr>
          <w:hyperlink w:anchor="_Toc332775041" w:history="1">
            <w:r w:rsidR="008E487B" w:rsidRPr="00A55BBA">
              <w:rPr>
                <w:rStyle w:val="Hyperlink"/>
                <w:rFonts w:ascii="Times New Roman" w:hAnsi="Times New Roman" w:cs="Times New Roman"/>
                <w:noProof/>
              </w:rPr>
              <w:t>5.1.18 Update Stage</w:t>
            </w:r>
            <w:r w:rsidR="008E487B">
              <w:rPr>
                <w:noProof/>
                <w:webHidden/>
              </w:rPr>
              <w:tab/>
            </w:r>
            <w:r w:rsidR="008E487B">
              <w:rPr>
                <w:noProof/>
                <w:webHidden/>
              </w:rPr>
              <w:fldChar w:fldCharType="begin"/>
            </w:r>
            <w:r w:rsidR="008E487B">
              <w:rPr>
                <w:noProof/>
                <w:webHidden/>
              </w:rPr>
              <w:instrText xml:space="preserve"> PAGEREF _Toc332775041 \h </w:instrText>
            </w:r>
            <w:r w:rsidR="008E487B">
              <w:rPr>
                <w:noProof/>
                <w:webHidden/>
              </w:rPr>
            </w:r>
            <w:r w:rsidR="008E487B">
              <w:rPr>
                <w:noProof/>
                <w:webHidden/>
              </w:rPr>
              <w:fldChar w:fldCharType="separate"/>
            </w:r>
            <w:r w:rsidR="005A6268">
              <w:rPr>
                <w:noProof/>
                <w:webHidden/>
              </w:rPr>
              <w:t>168</w:t>
            </w:r>
            <w:r w:rsidR="008E487B">
              <w:rPr>
                <w:noProof/>
                <w:webHidden/>
              </w:rPr>
              <w:fldChar w:fldCharType="end"/>
            </w:r>
          </w:hyperlink>
        </w:p>
        <w:p w:rsidR="008E487B" w:rsidRDefault="00CB144F">
          <w:pPr>
            <w:pStyle w:val="TOC4"/>
            <w:tabs>
              <w:tab w:val="right" w:leader="dot" w:pos="8778"/>
            </w:tabs>
            <w:rPr>
              <w:noProof/>
              <w:lang w:eastAsia="ja-JP"/>
            </w:rPr>
          </w:pPr>
          <w:hyperlink w:anchor="_Toc332775042" w:history="1">
            <w:r w:rsidR="008E487B" w:rsidRPr="00A55BBA">
              <w:rPr>
                <w:rStyle w:val="Hyperlink"/>
                <w:rFonts w:ascii="Times New Roman" w:hAnsi="Times New Roman" w:cs="Times New Roman"/>
                <w:noProof/>
              </w:rPr>
              <w:t>5.1.19 Create Deliverable</w:t>
            </w:r>
            <w:r w:rsidR="008E487B">
              <w:rPr>
                <w:noProof/>
                <w:webHidden/>
              </w:rPr>
              <w:tab/>
            </w:r>
            <w:r w:rsidR="008E487B">
              <w:rPr>
                <w:noProof/>
                <w:webHidden/>
              </w:rPr>
              <w:fldChar w:fldCharType="begin"/>
            </w:r>
            <w:r w:rsidR="008E487B">
              <w:rPr>
                <w:noProof/>
                <w:webHidden/>
              </w:rPr>
              <w:instrText xml:space="preserve"> PAGEREF _Toc332775042 \h </w:instrText>
            </w:r>
            <w:r w:rsidR="008E487B">
              <w:rPr>
                <w:noProof/>
                <w:webHidden/>
              </w:rPr>
            </w:r>
            <w:r w:rsidR="008E487B">
              <w:rPr>
                <w:noProof/>
                <w:webHidden/>
              </w:rPr>
              <w:fldChar w:fldCharType="separate"/>
            </w:r>
            <w:r w:rsidR="005A6268">
              <w:rPr>
                <w:noProof/>
                <w:webHidden/>
              </w:rPr>
              <w:t>168</w:t>
            </w:r>
            <w:r w:rsidR="008E487B">
              <w:rPr>
                <w:noProof/>
                <w:webHidden/>
              </w:rPr>
              <w:fldChar w:fldCharType="end"/>
            </w:r>
          </w:hyperlink>
        </w:p>
        <w:p w:rsidR="008E487B" w:rsidRDefault="00CB144F">
          <w:pPr>
            <w:pStyle w:val="TOC4"/>
            <w:tabs>
              <w:tab w:val="right" w:leader="dot" w:pos="8778"/>
            </w:tabs>
            <w:rPr>
              <w:noProof/>
              <w:lang w:eastAsia="ja-JP"/>
            </w:rPr>
          </w:pPr>
          <w:hyperlink w:anchor="_Toc332775043" w:history="1">
            <w:r w:rsidR="008E487B" w:rsidRPr="00A55BBA">
              <w:rPr>
                <w:rStyle w:val="Hyperlink"/>
                <w:rFonts w:ascii="Times New Roman" w:hAnsi="Times New Roman" w:cs="Times New Roman"/>
                <w:noProof/>
              </w:rPr>
              <w:t>5.1.20 Delete Deliverable</w:t>
            </w:r>
            <w:r w:rsidR="008E487B">
              <w:rPr>
                <w:noProof/>
                <w:webHidden/>
              </w:rPr>
              <w:tab/>
            </w:r>
            <w:r w:rsidR="008E487B">
              <w:rPr>
                <w:noProof/>
                <w:webHidden/>
              </w:rPr>
              <w:fldChar w:fldCharType="begin"/>
            </w:r>
            <w:r w:rsidR="008E487B">
              <w:rPr>
                <w:noProof/>
                <w:webHidden/>
              </w:rPr>
              <w:instrText xml:space="preserve"> PAGEREF _Toc332775043 \h </w:instrText>
            </w:r>
            <w:r w:rsidR="008E487B">
              <w:rPr>
                <w:noProof/>
                <w:webHidden/>
              </w:rPr>
            </w:r>
            <w:r w:rsidR="008E487B">
              <w:rPr>
                <w:noProof/>
                <w:webHidden/>
              </w:rPr>
              <w:fldChar w:fldCharType="separate"/>
            </w:r>
            <w:r w:rsidR="005A6268">
              <w:rPr>
                <w:noProof/>
                <w:webHidden/>
              </w:rPr>
              <w:t>168</w:t>
            </w:r>
            <w:r w:rsidR="008E487B">
              <w:rPr>
                <w:noProof/>
                <w:webHidden/>
              </w:rPr>
              <w:fldChar w:fldCharType="end"/>
            </w:r>
          </w:hyperlink>
        </w:p>
        <w:p w:rsidR="008E487B" w:rsidRDefault="00CB144F">
          <w:pPr>
            <w:pStyle w:val="TOC4"/>
            <w:tabs>
              <w:tab w:val="right" w:leader="dot" w:pos="8778"/>
            </w:tabs>
            <w:rPr>
              <w:noProof/>
              <w:lang w:eastAsia="ja-JP"/>
            </w:rPr>
          </w:pPr>
          <w:hyperlink w:anchor="_Toc332775044" w:history="1">
            <w:r w:rsidR="008E487B" w:rsidRPr="00A55BBA">
              <w:rPr>
                <w:rStyle w:val="Hyperlink"/>
                <w:rFonts w:ascii="Times New Roman" w:hAnsi="Times New Roman" w:cs="Times New Roman"/>
                <w:noProof/>
              </w:rPr>
              <w:t>5.1.21 Update Deliverable</w:t>
            </w:r>
            <w:r w:rsidR="008E487B">
              <w:rPr>
                <w:noProof/>
                <w:webHidden/>
              </w:rPr>
              <w:tab/>
            </w:r>
            <w:r w:rsidR="008E487B">
              <w:rPr>
                <w:noProof/>
                <w:webHidden/>
              </w:rPr>
              <w:fldChar w:fldCharType="begin"/>
            </w:r>
            <w:r w:rsidR="008E487B">
              <w:rPr>
                <w:noProof/>
                <w:webHidden/>
              </w:rPr>
              <w:instrText xml:space="preserve"> PAGEREF _Toc332775044 \h </w:instrText>
            </w:r>
            <w:r w:rsidR="008E487B">
              <w:rPr>
                <w:noProof/>
                <w:webHidden/>
              </w:rPr>
            </w:r>
            <w:r w:rsidR="008E487B">
              <w:rPr>
                <w:noProof/>
                <w:webHidden/>
              </w:rPr>
              <w:fldChar w:fldCharType="separate"/>
            </w:r>
            <w:r w:rsidR="005A6268">
              <w:rPr>
                <w:noProof/>
                <w:webHidden/>
              </w:rPr>
              <w:t>169</w:t>
            </w:r>
            <w:r w:rsidR="008E487B">
              <w:rPr>
                <w:noProof/>
                <w:webHidden/>
              </w:rPr>
              <w:fldChar w:fldCharType="end"/>
            </w:r>
          </w:hyperlink>
        </w:p>
        <w:p w:rsidR="008E487B" w:rsidRDefault="00CB144F">
          <w:pPr>
            <w:pStyle w:val="TOC4"/>
            <w:tabs>
              <w:tab w:val="right" w:leader="dot" w:pos="8778"/>
            </w:tabs>
            <w:rPr>
              <w:noProof/>
              <w:lang w:eastAsia="ja-JP"/>
            </w:rPr>
          </w:pPr>
          <w:hyperlink w:anchor="_Toc332775045" w:history="1">
            <w:r w:rsidR="008E487B" w:rsidRPr="00A55BBA">
              <w:rPr>
                <w:rStyle w:val="Hyperlink"/>
                <w:rFonts w:ascii="Times New Roman" w:hAnsi="Times New Roman" w:cs="Times New Roman"/>
                <w:noProof/>
              </w:rPr>
              <w:t>5.1.22 Add Cost</w:t>
            </w:r>
            <w:r w:rsidR="008E487B">
              <w:rPr>
                <w:noProof/>
                <w:webHidden/>
              </w:rPr>
              <w:tab/>
            </w:r>
            <w:r w:rsidR="008E487B">
              <w:rPr>
                <w:noProof/>
                <w:webHidden/>
              </w:rPr>
              <w:fldChar w:fldCharType="begin"/>
            </w:r>
            <w:r w:rsidR="008E487B">
              <w:rPr>
                <w:noProof/>
                <w:webHidden/>
              </w:rPr>
              <w:instrText xml:space="preserve"> PAGEREF _Toc332775045 \h </w:instrText>
            </w:r>
            <w:r w:rsidR="008E487B">
              <w:rPr>
                <w:noProof/>
                <w:webHidden/>
              </w:rPr>
            </w:r>
            <w:r w:rsidR="008E487B">
              <w:rPr>
                <w:noProof/>
                <w:webHidden/>
              </w:rPr>
              <w:fldChar w:fldCharType="separate"/>
            </w:r>
            <w:r w:rsidR="005A6268">
              <w:rPr>
                <w:noProof/>
                <w:webHidden/>
              </w:rPr>
              <w:t>169</w:t>
            </w:r>
            <w:r w:rsidR="008E487B">
              <w:rPr>
                <w:noProof/>
                <w:webHidden/>
              </w:rPr>
              <w:fldChar w:fldCharType="end"/>
            </w:r>
          </w:hyperlink>
        </w:p>
        <w:p w:rsidR="008E487B" w:rsidRDefault="00CB144F">
          <w:pPr>
            <w:pStyle w:val="TOC4"/>
            <w:tabs>
              <w:tab w:val="right" w:leader="dot" w:pos="8778"/>
            </w:tabs>
            <w:rPr>
              <w:noProof/>
              <w:lang w:eastAsia="ja-JP"/>
            </w:rPr>
          </w:pPr>
          <w:hyperlink w:anchor="_Toc332775046" w:history="1">
            <w:r w:rsidR="008E487B" w:rsidRPr="00A55BBA">
              <w:rPr>
                <w:rStyle w:val="Hyperlink"/>
                <w:rFonts w:ascii="Times New Roman" w:hAnsi="Times New Roman" w:cs="Times New Roman"/>
                <w:noProof/>
              </w:rPr>
              <w:t>5.1.23 Delete Cost</w:t>
            </w:r>
            <w:r w:rsidR="008E487B">
              <w:rPr>
                <w:noProof/>
                <w:webHidden/>
              </w:rPr>
              <w:tab/>
            </w:r>
            <w:r w:rsidR="008E487B">
              <w:rPr>
                <w:noProof/>
                <w:webHidden/>
              </w:rPr>
              <w:fldChar w:fldCharType="begin"/>
            </w:r>
            <w:r w:rsidR="008E487B">
              <w:rPr>
                <w:noProof/>
                <w:webHidden/>
              </w:rPr>
              <w:instrText xml:space="preserve"> PAGEREF _Toc332775046 \h </w:instrText>
            </w:r>
            <w:r w:rsidR="008E487B">
              <w:rPr>
                <w:noProof/>
                <w:webHidden/>
              </w:rPr>
            </w:r>
            <w:r w:rsidR="008E487B">
              <w:rPr>
                <w:noProof/>
                <w:webHidden/>
              </w:rPr>
              <w:fldChar w:fldCharType="separate"/>
            </w:r>
            <w:r w:rsidR="005A6268">
              <w:rPr>
                <w:noProof/>
                <w:webHidden/>
              </w:rPr>
              <w:t>169</w:t>
            </w:r>
            <w:r w:rsidR="008E487B">
              <w:rPr>
                <w:noProof/>
                <w:webHidden/>
              </w:rPr>
              <w:fldChar w:fldCharType="end"/>
            </w:r>
          </w:hyperlink>
        </w:p>
        <w:p w:rsidR="008E487B" w:rsidRDefault="00CB144F">
          <w:pPr>
            <w:pStyle w:val="TOC4"/>
            <w:tabs>
              <w:tab w:val="right" w:leader="dot" w:pos="8778"/>
            </w:tabs>
            <w:rPr>
              <w:noProof/>
              <w:lang w:eastAsia="ja-JP"/>
            </w:rPr>
          </w:pPr>
          <w:hyperlink w:anchor="_Toc332775047" w:history="1">
            <w:r w:rsidR="008E487B" w:rsidRPr="00A55BBA">
              <w:rPr>
                <w:rStyle w:val="Hyperlink"/>
                <w:rFonts w:ascii="Times New Roman" w:hAnsi="Times New Roman" w:cs="Times New Roman"/>
                <w:noProof/>
              </w:rPr>
              <w:t>5.1.24 Update Cost</w:t>
            </w:r>
            <w:r w:rsidR="008E487B">
              <w:rPr>
                <w:noProof/>
                <w:webHidden/>
              </w:rPr>
              <w:tab/>
            </w:r>
            <w:r w:rsidR="008E487B">
              <w:rPr>
                <w:noProof/>
                <w:webHidden/>
              </w:rPr>
              <w:fldChar w:fldCharType="begin"/>
            </w:r>
            <w:r w:rsidR="008E487B">
              <w:rPr>
                <w:noProof/>
                <w:webHidden/>
              </w:rPr>
              <w:instrText xml:space="preserve"> PAGEREF _Toc332775047 \h </w:instrText>
            </w:r>
            <w:r w:rsidR="008E487B">
              <w:rPr>
                <w:noProof/>
                <w:webHidden/>
              </w:rPr>
            </w:r>
            <w:r w:rsidR="008E487B">
              <w:rPr>
                <w:noProof/>
                <w:webHidden/>
              </w:rPr>
              <w:fldChar w:fldCharType="separate"/>
            </w:r>
            <w:r w:rsidR="005A6268">
              <w:rPr>
                <w:noProof/>
                <w:webHidden/>
              </w:rPr>
              <w:t>169</w:t>
            </w:r>
            <w:r w:rsidR="008E487B">
              <w:rPr>
                <w:noProof/>
                <w:webHidden/>
              </w:rPr>
              <w:fldChar w:fldCharType="end"/>
            </w:r>
          </w:hyperlink>
        </w:p>
        <w:p w:rsidR="008E487B" w:rsidRDefault="00CB144F">
          <w:pPr>
            <w:pStyle w:val="TOC4"/>
            <w:tabs>
              <w:tab w:val="right" w:leader="dot" w:pos="8778"/>
            </w:tabs>
            <w:rPr>
              <w:noProof/>
              <w:lang w:eastAsia="ja-JP"/>
            </w:rPr>
          </w:pPr>
          <w:hyperlink w:anchor="_Toc332775048" w:history="1">
            <w:r w:rsidR="008E487B" w:rsidRPr="00A55BBA">
              <w:rPr>
                <w:rStyle w:val="Hyperlink"/>
                <w:rFonts w:ascii="Times New Roman" w:hAnsi="Times New Roman" w:cs="Times New Roman"/>
                <w:noProof/>
              </w:rPr>
              <w:t>5.1.25 View Cost Status</w:t>
            </w:r>
            <w:r w:rsidR="008E487B">
              <w:rPr>
                <w:noProof/>
                <w:webHidden/>
              </w:rPr>
              <w:tab/>
            </w:r>
            <w:r w:rsidR="008E487B">
              <w:rPr>
                <w:noProof/>
                <w:webHidden/>
              </w:rPr>
              <w:fldChar w:fldCharType="begin"/>
            </w:r>
            <w:r w:rsidR="008E487B">
              <w:rPr>
                <w:noProof/>
                <w:webHidden/>
              </w:rPr>
              <w:instrText xml:space="preserve"> PAGEREF _Toc332775048 \h </w:instrText>
            </w:r>
            <w:r w:rsidR="008E487B">
              <w:rPr>
                <w:noProof/>
                <w:webHidden/>
              </w:rPr>
            </w:r>
            <w:r w:rsidR="008E487B">
              <w:rPr>
                <w:noProof/>
                <w:webHidden/>
              </w:rPr>
              <w:fldChar w:fldCharType="separate"/>
            </w:r>
            <w:r w:rsidR="005A6268">
              <w:rPr>
                <w:noProof/>
                <w:webHidden/>
              </w:rPr>
              <w:t>169</w:t>
            </w:r>
            <w:r w:rsidR="008E487B">
              <w:rPr>
                <w:noProof/>
                <w:webHidden/>
              </w:rPr>
              <w:fldChar w:fldCharType="end"/>
            </w:r>
          </w:hyperlink>
        </w:p>
        <w:p w:rsidR="008E487B" w:rsidRDefault="00CB144F">
          <w:pPr>
            <w:pStyle w:val="TOC4"/>
            <w:tabs>
              <w:tab w:val="right" w:leader="dot" w:pos="8778"/>
            </w:tabs>
            <w:rPr>
              <w:noProof/>
              <w:lang w:eastAsia="ja-JP"/>
            </w:rPr>
          </w:pPr>
          <w:hyperlink w:anchor="_Toc332775049" w:history="1">
            <w:r w:rsidR="008E487B" w:rsidRPr="00A55BBA">
              <w:rPr>
                <w:rStyle w:val="Hyperlink"/>
                <w:rFonts w:ascii="Times New Roman" w:hAnsi="Times New Roman" w:cs="Times New Roman"/>
                <w:noProof/>
              </w:rPr>
              <w:t>5.1.26 Project Owner update project Information</w:t>
            </w:r>
            <w:r w:rsidR="008E487B">
              <w:rPr>
                <w:noProof/>
                <w:webHidden/>
              </w:rPr>
              <w:tab/>
            </w:r>
            <w:r w:rsidR="008E487B">
              <w:rPr>
                <w:noProof/>
                <w:webHidden/>
              </w:rPr>
              <w:fldChar w:fldCharType="begin"/>
            </w:r>
            <w:r w:rsidR="008E487B">
              <w:rPr>
                <w:noProof/>
                <w:webHidden/>
              </w:rPr>
              <w:instrText xml:space="preserve"> PAGEREF _Toc332775049 \h </w:instrText>
            </w:r>
            <w:r w:rsidR="008E487B">
              <w:rPr>
                <w:noProof/>
                <w:webHidden/>
              </w:rPr>
            </w:r>
            <w:r w:rsidR="008E487B">
              <w:rPr>
                <w:noProof/>
                <w:webHidden/>
              </w:rPr>
              <w:fldChar w:fldCharType="separate"/>
            </w:r>
            <w:r w:rsidR="005A6268">
              <w:rPr>
                <w:noProof/>
                <w:webHidden/>
              </w:rPr>
              <w:t>169</w:t>
            </w:r>
            <w:r w:rsidR="008E487B">
              <w:rPr>
                <w:noProof/>
                <w:webHidden/>
              </w:rPr>
              <w:fldChar w:fldCharType="end"/>
            </w:r>
          </w:hyperlink>
        </w:p>
        <w:p w:rsidR="008E487B" w:rsidRDefault="00CB144F">
          <w:pPr>
            <w:pStyle w:val="TOC4"/>
            <w:tabs>
              <w:tab w:val="right" w:leader="dot" w:pos="8778"/>
            </w:tabs>
            <w:rPr>
              <w:noProof/>
              <w:lang w:eastAsia="ja-JP"/>
            </w:rPr>
          </w:pPr>
          <w:hyperlink w:anchor="_Toc332775050" w:history="1">
            <w:r w:rsidR="008E487B" w:rsidRPr="00A55BBA">
              <w:rPr>
                <w:rStyle w:val="Hyperlink"/>
                <w:rFonts w:ascii="Times New Roman" w:hAnsi="Times New Roman" w:cs="Times New Roman"/>
                <w:noProof/>
              </w:rPr>
              <w:t>5.1.27 Project Owner assign PM</w:t>
            </w:r>
            <w:r w:rsidR="008E487B">
              <w:rPr>
                <w:noProof/>
                <w:webHidden/>
              </w:rPr>
              <w:tab/>
            </w:r>
            <w:r w:rsidR="008E487B">
              <w:rPr>
                <w:noProof/>
                <w:webHidden/>
              </w:rPr>
              <w:fldChar w:fldCharType="begin"/>
            </w:r>
            <w:r w:rsidR="008E487B">
              <w:rPr>
                <w:noProof/>
                <w:webHidden/>
              </w:rPr>
              <w:instrText xml:space="preserve"> PAGEREF _Toc332775050 \h </w:instrText>
            </w:r>
            <w:r w:rsidR="008E487B">
              <w:rPr>
                <w:noProof/>
                <w:webHidden/>
              </w:rPr>
            </w:r>
            <w:r w:rsidR="008E487B">
              <w:rPr>
                <w:noProof/>
                <w:webHidden/>
              </w:rPr>
              <w:fldChar w:fldCharType="separate"/>
            </w:r>
            <w:r w:rsidR="005A6268">
              <w:rPr>
                <w:noProof/>
                <w:webHidden/>
              </w:rPr>
              <w:t>170</w:t>
            </w:r>
            <w:r w:rsidR="008E487B">
              <w:rPr>
                <w:noProof/>
                <w:webHidden/>
              </w:rPr>
              <w:fldChar w:fldCharType="end"/>
            </w:r>
          </w:hyperlink>
        </w:p>
        <w:p w:rsidR="008E487B" w:rsidRDefault="00CB144F">
          <w:pPr>
            <w:pStyle w:val="TOC4"/>
            <w:tabs>
              <w:tab w:val="right" w:leader="dot" w:pos="8778"/>
            </w:tabs>
            <w:rPr>
              <w:noProof/>
              <w:lang w:eastAsia="ja-JP"/>
            </w:rPr>
          </w:pPr>
          <w:hyperlink w:anchor="_Toc332775051" w:history="1">
            <w:r w:rsidR="008E487B" w:rsidRPr="00A55BBA">
              <w:rPr>
                <w:rStyle w:val="Hyperlink"/>
                <w:rFonts w:ascii="Times New Roman" w:hAnsi="Times New Roman" w:cs="Times New Roman"/>
                <w:noProof/>
              </w:rPr>
              <w:t>5.1.28 Project Owner delete project</w:t>
            </w:r>
            <w:r w:rsidR="008E487B">
              <w:rPr>
                <w:noProof/>
                <w:webHidden/>
              </w:rPr>
              <w:tab/>
            </w:r>
            <w:r w:rsidR="008E487B">
              <w:rPr>
                <w:noProof/>
                <w:webHidden/>
              </w:rPr>
              <w:fldChar w:fldCharType="begin"/>
            </w:r>
            <w:r w:rsidR="008E487B">
              <w:rPr>
                <w:noProof/>
                <w:webHidden/>
              </w:rPr>
              <w:instrText xml:space="preserve"> PAGEREF _Toc332775051 \h </w:instrText>
            </w:r>
            <w:r w:rsidR="008E487B">
              <w:rPr>
                <w:noProof/>
                <w:webHidden/>
              </w:rPr>
            </w:r>
            <w:r w:rsidR="008E487B">
              <w:rPr>
                <w:noProof/>
                <w:webHidden/>
              </w:rPr>
              <w:fldChar w:fldCharType="separate"/>
            </w:r>
            <w:r w:rsidR="005A6268">
              <w:rPr>
                <w:noProof/>
                <w:webHidden/>
              </w:rPr>
              <w:t>170</w:t>
            </w:r>
            <w:r w:rsidR="008E487B">
              <w:rPr>
                <w:noProof/>
                <w:webHidden/>
              </w:rPr>
              <w:fldChar w:fldCharType="end"/>
            </w:r>
          </w:hyperlink>
        </w:p>
        <w:p w:rsidR="008E487B" w:rsidRDefault="00CB144F">
          <w:pPr>
            <w:pStyle w:val="TOC3"/>
            <w:tabs>
              <w:tab w:val="left" w:pos="1100"/>
              <w:tab w:val="right" w:leader="dot" w:pos="8778"/>
            </w:tabs>
            <w:rPr>
              <w:rFonts w:eastAsiaTheme="minorEastAsia"/>
              <w:noProof/>
              <w:lang w:eastAsia="ja-JP"/>
            </w:rPr>
          </w:pPr>
          <w:hyperlink w:anchor="_Toc332775052" w:history="1">
            <w:r w:rsidR="008E487B" w:rsidRPr="00A55BBA">
              <w:rPr>
                <w:rStyle w:val="Hyperlink"/>
                <w:rFonts w:ascii="Times New Roman" w:hAnsi="Times New Roman" w:cs="Times New Roman"/>
                <w:noProof/>
              </w:rPr>
              <w:t>5.2</w:t>
            </w:r>
            <w:r w:rsidR="008E487B">
              <w:rPr>
                <w:rFonts w:eastAsiaTheme="minorEastAsia"/>
                <w:noProof/>
                <w:lang w:eastAsia="ja-JP"/>
              </w:rPr>
              <w:tab/>
            </w:r>
            <w:r w:rsidR="008E487B" w:rsidRPr="00A55BBA">
              <w:rPr>
                <w:rStyle w:val="Hyperlink"/>
                <w:rFonts w:ascii="Times New Roman" w:hAnsi="Times New Roman" w:cs="Times New Roman"/>
                <w:noProof/>
              </w:rPr>
              <w:t>Planner</w:t>
            </w:r>
            <w:r w:rsidR="008E487B">
              <w:rPr>
                <w:noProof/>
                <w:webHidden/>
              </w:rPr>
              <w:tab/>
            </w:r>
            <w:r w:rsidR="008E487B">
              <w:rPr>
                <w:noProof/>
                <w:webHidden/>
              </w:rPr>
              <w:fldChar w:fldCharType="begin"/>
            </w:r>
            <w:r w:rsidR="008E487B">
              <w:rPr>
                <w:noProof/>
                <w:webHidden/>
              </w:rPr>
              <w:instrText xml:space="preserve"> PAGEREF _Toc332775052 \h </w:instrText>
            </w:r>
            <w:r w:rsidR="008E487B">
              <w:rPr>
                <w:noProof/>
                <w:webHidden/>
              </w:rPr>
            </w:r>
            <w:r w:rsidR="008E487B">
              <w:rPr>
                <w:noProof/>
                <w:webHidden/>
              </w:rPr>
              <w:fldChar w:fldCharType="separate"/>
            </w:r>
            <w:r w:rsidR="005A6268">
              <w:rPr>
                <w:noProof/>
                <w:webHidden/>
              </w:rPr>
              <w:t>170</w:t>
            </w:r>
            <w:r w:rsidR="008E487B">
              <w:rPr>
                <w:noProof/>
                <w:webHidden/>
              </w:rPr>
              <w:fldChar w:fldCharType="end"/>
            </w:r>
          </w:hyperlink>
        </w:p>
        <w:p w:rsidR="008E487B" w:rsidRDefault="00CB144F">
          <w:pPr>
            <w:pStyle w:val="TOC4"/>
            <w:tabs>
              <w:tab w:val="right" w:leader="dot" w:pos="8778"/>
            </w:tabs>
            <w:rPr>
              <w:noProof/>
              <w:lang w:eastAsia="ja-JP"/>
            </w:rPr>
          </w:pPr>
          <w:hyperlink w:anchor="_Toc332775053" w:history="1">
            <w:r w:rsidR="008E487B" w:rsidRPr="00A55BBA">
              <w:rPr>
                <w:rStyle w:val="Hyperlink"/>
                <w:rFonts w:ascii="Times New Roman" w:hAnsi="Times New Roman" w:cs="Times New Roman"/>
                <w:noProof/>
              </w:rPr>
              <w:t>5.2.1 Check view project list</w:t>
            </w:r>
            <w:r w:rsidR="008E487B">
              <w:rPr>
                <w:noProof/>
                <w:webHidden/>
              </w:rPr>
              <w:tab/>
            </w:r>
            <w:r w:rsidR="008E487B">
              <w:rPr>
                <w:noProof/>
                <w:webHidden/>
              </w:rPr>
              <w:fldChar w:fldCharType="begin"/>
            </w:r>
            <w:r w:rsidR="008E487B">
              <w:rPr>
                <w:noProof/>
                <w:webHidden/>
              </w:rPr>
              <w:instrText xml:space="preserve"> PAGEREF _Toc332775053 \h </w:instrText>
            </w:r>
            <w:r w:rsidR="008E487B">
              <w:rPr>
                <w:noProof/>
                <w:webHidden/>
              </w:rPr>
            </w:r>
            <w:r w:rsidR="008E487B">
              <w:rPr>
                <w:noProof/>
                <w:webHidden/>
              </w:rPr>
              <w:fldChar w:fldCharType="separate"/>
            </w:r>
            <w:r w:rsidR="005A6268">
              <w:rPr>
                <w:noProof/>
                <w:webHidden/>
              </w:rPr>
              <w:t>170</w:t>
            </w:r>
            <w:r w:rsidR="008E487B">
              <w:rPr>
                <w:noProof/>
                <w:webHidden/>
              </w:rPr>
              <w:fldChar w:fldCharType="end"/>
            </w:r>
          </w:hyperlink>
        </w:p>
        <w:p w:rsidR="008E487B" w:rsidRDefault="00CB144F">
          <w:pPr>
            <w:pStyle w:val="TOC4"/>
            <w:tabs>
              <w:tab w:val="right" w:leader="dot" w:pos="8778"/>
            </w:tabs>
            <w:rPr>
              <w:noProof/>
              <w:lang w:eastAsia="ja-JP"/>
            </w:rPr>
          </w:pPr>
          <w:hyperlink w:anchor="_Toc332775054" w:history="1">
            <w:r w:rsidR="008E487B" w:rsidRPr="00A55BBA">
              <w:rPr>
                <w:rStyle w:val="Hyperlink"/>
                <w:rFonts w:ascii="Times New Roman" w:hAnsi="Times New Roman" w:cs="Times New Roman"/>
                <w:noProof/>
              </w:rPr>
              <w:t>5.2.2 Check view tasks list of a project</w:t>
            </w:r>
            <w:r w:rsidR="008E487B">
              <w:rPr>
                <w:noProof/>
                <w:webHidden/>
              </w:rPr>
              <w:tab/>
            </w:r>
            <w:r w:rsidR="008E487B">
              <w:rPr>
                <w:noProof/>
                <w:webHidden/>
              </w:rPr>
              <w:fldChar w:fldCharType="begin"/>
            </w:r>
            <w:r w:rsidR="008E487B">
              <w:rPr>
                <w:noProof/>
                <w:webHidden/>
              </w:rPr>
              <w:instrText xml:space="preserve"> PAGEREF _Toc332775054 \h </w:instrText>
            </w:r>
            <w:r w:rsidR="008E487B">
              <w:rPr>
                <w:noProof/>
                <w:webHidden/>
              </w:rPr>
            </w:r>
            <w:r w:rsidR="008E487B">
              <w:rPr>
                <w:noProof/>
                <w:webHidden/>
              </w:rPr>
              <w:fldChar w:fldCharType="separate"/>
            </w:r>
            <w:r w:rsidR="005A6268">
              <w:rPr>
                <w:noProof/>
                <w:webHidden/>
              </w:rPr>
              <w:t>170</w:t>
            </w:r>
            <w:r w:rsidR="008E487B">
              <w:rPr>
                <w:noProof/>
                <w:webHidden/>
              </w:rPr>
              <w:fldChar w:fldCharType="end"/>
            </w:r>
          </w:hyperlink>
        </w:p>
        <w:p w:rsidR="008E487B" w:rsidRDefault="00CB144F">
          <w:pPr>
            <w:pStyle w:val="TOC4"/>
            <w:tabs>
              <w:tab w:val="right" w:leader="dot" w:pos="8778"/>
            </w:tabs>
            <w:rPr>
              <w:noProof/>
              <w:lang w:eastAsia="ja-JP"/>
            </w:rPr>
          </w:pPr>
          <w:hyperlink w:anchor="_Toc332775055" w:history="1">
            <w:r w:rsidR="008E487B" w:rsidRPr="00A55BBA">
              <w:rPr>
                <w:rStyle w:val="Hyperlink"/>
                <w:rFonts w:ascii="Times New Roman" w:hAnsi="Times New Roman" w:cs="Times New Roman"/>
                <w:noProof/>
              </w:rPr>
              <w:t>5.2.3 Check PM can Add/Delete/Assign Task</w:t>
            </w:r>
            <w:r w:rsidR="008E487B">
              <w:rPr>
                <w:noProof/>
                <w:webHidden/>
              </w:rPr>
              <w:tab/>
            </w:r>
            <w:r w:rsidR="008E487B">
              <w:rPr>
                <w:noProof/>
                <w:webHidden/>
              </w:rPr>
              <w:fldChar w:fldCharType="begin"/>
            </w:r>
            <w:r w:rsidR="008E487B">
              <w:rPr>
                <w:noProof/>
                <w:webHidden/>
              </w:rPr>
              <w:instrText xml:space="preserve"> PAGEREF _Toc332775055 \h </w:instrText>
            </w:r>
            <w:r w:rsidR="008E487B">
              <w:rPr>
                <w:noProof/>
                <w:webHidden/>
              </w:rPr>
            </w:r>
            <w:r w:rsidR="008E487B">
              <w:rPr>
                <w:noProof/>
                <w:webHidden/>
              </w:rPr>
              <w:fldChar w:fldCharType="separate"/>
            </w:r>
            <w:r w:rsidR="005A6268">
              <w:rPr>
                <w:noProof/>
                <w:webHidden/>
              </w:rPr>
              <w:t>170</w:t>
            </w:r>
            <w:r w:rsidR="008E487B">
              <w:rPr>
                <w:noProof/>
                <w:webHidden/>
              </w:rPr>
              <w:fldChar w:fldCharType="end"/>
            </w:r>
          </w:hyperlink>
        </w:p>
        <w:p w:rsidR="008E487B" w:rsidRDefault="00CB144F">
          <w:pPr>
            <w:pStyle w:val="TOC4"/>
            <w:tabs>
              <w:tab w:val="right" w:leader="dot" w:pos="8778"/>
            </w:tabs>
            <w:rPr>
              <w:noProof/>
              <w:lang w:eastAsia="ja-JP"/>
            </w:rPr>
          </w:pPr>
          <w:hyperlink w:anchor="_Toc332775056" w:history="1">
            <w:r w:rsidR="008E487B" w:rsidRPr="00A55BBA">
              <w:rPr>
                <w:rStyle w:val="Hyperlink"/>
                <w:rFonts w:ascii="Times New Roman" w:hAnsi="Times New Roman" w:cs="Times New Roman"/>
                <w:noProof/>
              </w:rPr>
              <w:t>5.2.4 Check Add Task</w:t>
            </w:r>
            <w:r w:rsidR="008E487B">
              <w:rPr>
                <w:noProof/>
                <w:webHidden/>
              </w:rPr>
              <w:tab/>
            </w:r>
            <w:r w:rsidR="008E487B">
              <w:rPr>
                <w:noProof/>
                <w:webHidden/>
              </w:rPr>
              <w:fldChar w:fldCharType="begin"/>
            </w:r>
            <w:r w:rsidR="008E487B">
              <w:rPr>
                <w:noProof/>
                <w:webHidden/>
              </w:rPr>
              <w:instrText xml:space="preserve"> PAGEREF _Toc332775056 \h </w:instrText>
            </w:r>
            <w:r w:rsidR="008E487B">
              <w:rPr>
                <w:noProof/>
                <w:webHidden/>
              </w:rPr>
            </w:r>
            <w:r w:rsidR="008E487B">
              <w:rPr>
                <w:noProof/>
                <w:webHidden/>
              </w:rPr>
              <w:fldChar w:fldCharType="separate"/>
            </w:r>
            <w:r w:rsidR="005A6268">
              <w:rPr>
                <w:noProof/>
                <w:webHidden/>
              </w:rPr>
              <w:t>171</w:t>
            </w:r>
            <w:r w:rsidR="008E487B">
              <w:rPr>
                <w:noProof/>
                <w:webHidden/>
              </w:rPr>
              <w:fldChar w:fldCharType="end"/>
            </w:r>
          </w:hyperlink>
        </w:p>
        <w:p w:rsidR="008E487B" w:rsidRDefault="00CB144F">
          <w:pPr>
            <w:pStyle w:val="TOC4"/>
            <w:tabs>
              <w:tab w:val="right" w:leader="dot" w:pos="8778"/>
            </w:tabs>
            <w:rPr>
              <w:noProof/>
              <w:lang w:eastAsia="ja-JP"/>
            </w:rPr>
          </w:pPr>
          <w:hyperlink w:anchor="_Toc332775057" w:history="1">
            <w:r w:rsidR="008E487B" w:rsidRPr="00A55BBA">
              <w:rPr>
                <w:rStyle w:val="Hyperlink"/>
                <w:rFonts w:ascii="Times New Roman" w:hAnsi="Times New Roman" w:cs="Times New Roman"/>
                <w:noProof/>
              </w:rPr>
              <w:t>5.2.5 Check Delete Task</w:t>
            </w:r>
            <w:r w:rsidR="008E487B">
              <w:rPr>
                <w:noProof/>
                <w:webHidden/>
              </w:rPr>
              <w:tab/>
            </w:r>
            <w:r w:rsidR="008E487B">
              <w:rPr>
                <w:noProof/>
                <w:webHidden/>
              </w:rPr>
              <w:fldChar w:fldCharType="begin"/>
            </w:r>
            <w:r w:rsidR="008E487B">
              <w:rPr>
                <w:noProof/>
                <w:webHidden/>
              </w:rPr>
              <w:instrText xml:space="preserve"> PAGEREF _Toc332775057 \h </w:instrText>
            </w:r>
            <w:r w:rsidR="008E487B">
              <w:rPr>
                <w:noProof/>
                <w:webHidden/>
              </w:rPr>
            </w:r>
            <w:r w:rsidR="008E487B">
              <w:rPr>
                <w:noProof/>
                <w:webHidden/>
              </w:rPr>
              <w:fldChar w:fldCharType="separate"/>
            </w:r>
            <w:r w:rsidR="005A6268">
              <w:rPr>
                <w:noProof/>
                <w:webHidden/>
              </w:rPr>
              <w:t>171</w:t>
            </w:r>
            <w:r w:rsidR="008E487B">
              <w:rPr>
                <w:noProof/>
                <w:webHidden/>
              </w:rPr>
              <w:fldChar w:fldCharType="end"/>
            </w:r>
          </w:hyperlink>
        </w:p>
        <w:p w:rsidR="008E487B" w:rsidRDefault="00CB144F">
          <w:pPr>
            <w:pStyle w:val="TOC4"/>
            <w:tabs>
              <w:tab w:val="right" w:leader="dot" w:pos="8778"/>
            </w:tabs>
            <w:rPr>
              <w:noProof/>
              <w:lang w:eastAsia="ja-JP"/>
            </w:rPr>
          </w:pPr>
          <w:hyperlink w:anchor="_Toc332775058" w:history="1">
            <w:r w:rsidR="008E487B" w:rsidRPr="00A55BBA">
              <w:rPr>
                <w:rStyle w:val="Hyperlink"/>
                <w:rFonts w:ascii="Times New Roman" w:hAnsi="Times New Roman" w:cs="Times New Roman"/>
                <w:noProof/>
              </w:rPr>
              <w:t>5.2.6 Check Assign Task</w:t>
            </w:r>
            <w:r w:rsidR="008E487B">
              <w:rPr>
                <w:noProof/>
                <w:webHidden/>
              </w:rPr>
              <w:tab/>
            </w:r>
            <w:r w:rsidR="008E487B">
              <w:rPr>
                <w:noProof/>
                <w:webHidden/>
              </w:rPr>
              <w:fldChar w:fldCharType="begin"/>
            </w:r>
            <w:r w:rsidR="008E487B">
              <w:rPr>
                <w:noProof/>
                <w:webHidden/>
              </w:rPr>
              <w:instrText xml:space="preserve"> PAGEREF _Toc332775058 \h </w:instrText>
            </w:r>
            <w:r w:rsidR="008E487B">
              <w:rPr>
                <w:noProof/>
                <w:webHidden/>
              </w:rPr>
            </w:r>
            <w:r w:rsidR="008E487B">
              <w:rPr>
                <w:noProof/>
                <w:webHidden/>
              </w:rPr>
              <w:fldChar w:fldCharType="separate"/>
            </w:r>
            <w:r w:rsidR="005A6268">
              <w:rPr>
                <w:noProof/>
                <w:webHidden/>
              </w:rPr>
              <w:t>171</w:t>
            </w:r>
            <w:r w:rsidR="008E487B">
              <w:rPr>
                <w:noProof/>
                <w:webHidden/>
              </w:rPr>
              <w:fldChar w:fldCharType="end"/>
            </w:r>
          </w:hyperlink>
        </w:p>
        <w:p w:rsidR="008E487B" w:rsidRDefault="00CB144F">
          <w:pPr>
            <w:pStyle w:val="TOC4"/>
            <w:tabs>
              <w:tab w:val="right" w:leader="dot" w:pos="8778"/>
            </w:tabs>
            <w:rPr>
              <w:noProof/>
              <w:lang w:eastAsia="ja-JP"/>
            </w:rPr>
          </w:pPr>
          <w:hyperlink w:anchor="_Toc332775059" w:history="1">
            <w:r w:rsidR="008E487B" w:rsidRPr="00A55BBA">
              <w:rPr>
                <w:rStyle w:val="Hyperlink"/>
                <w:rFonts w:ascii="Times New Roman" w:hAnsi="Times New Roman" w:cs="Times New Roman"/>
                <w:noProof/>
              </w:rPr>
              <w:t>5.2.7 Check team member can update Task</w:t>
            </w:r>
            <w:r w:rsidR="008E487B">
              <w:rPr>
                <w:noProof/>
                <w:webHidden/>
              </w:rPr>
              <w:tab/>
            </w:r>
            <w:r w:rsidR="008E487B">
              <w:rPr>
                <w:noProof/>
                <w:webHidden/>
              </w:rPr>
              <w:fldChar w:fldCharType="begin"/>
            </w:r>
            <w:r w:rsidR="008E487B">
              <w:rPr>
                <w:noProof/>
                <w:webHidden/>
              </w:rPr>
              <w:instrText xml:space="preserve"> PAGEREF _Toc332775059 \h </w:instrText>
            </w:r>
            <w:r w:rsidR="008E487B">
              <w:rPr>
                <w:noProof/>
                <w:webHidden/>
              </w:rPr>
            </w:r>
            <w:r w:rsidR="008E487B">
              <w:rPr>
                <w:noProof/>
                <w:webHidden/>
              </w:rPr>
              <w:fldChar w:fldCharType="separate"/>
            </w:r>
            <w:r w:rsidR="005A6268">
              <w:rPr>
                <w:noProof/>
                <w:webHidden/>
              </w:rPr>
              <w:t>171</w:t>
            </w:r>
            <w:r w:rsidR="008E487B">
              <w:rPr>
                <w:noProof/>
                <w:webHidden/>
              </w:rPr>
              <w:fldChar w:fldCharType="end"/>
            </w:r>
          </w:hyperlink>
        </w:p>
        <w:p w:rsidR="008E487B" w:rsidRDefault="00CB144F">
          <w:pPr>
            <w:pStyle w:val="TOC4"/>
            <w:tabs>
              <w:tab w:val="right" w:leader="dot" w:pos="8778"/>
            </w:tabs>
            <w:rPr>
              <w:noProof/>
              <w:lang w:eastAsia="ja-JP"/>
            </w:rPr>
          </w:pPr>
          <w:hyperlink w:anchor="_Toc332775060" w:history="1">
            <w:r w:rsidR="008E487B" w:rsidRPr="00A55BBA">
              <w:rPr>
                <w:rStyle w:val="Hyperlink"/>
                <w:rFonts w:ascii="Times New Roman" w:hAnsi="Times New Roman" w:cs="Times New Roman"/>
                <w:noProof/>
              </w:rPr>
              <w:t>5.2.8 Check Update Task</w:t>
            </w:r>
            <w:r w:rsidR="008E487B">
              <w:rPr>
                <w:noProof/>
                <w:webHidden/>
              </w:rPr>
              <w:tab/>
            </w:r>
            <w:r w:rsidR="008E487B">
              <w:rPr>
                <w:noProof/>
                <w:webHidden/>
              </w:rPr>
              <w:fldChar w:fldCharType="begin"/>
            </w:r>
            <w:r w:rsidR="008E487B">
              <w:rPr>
                <w:noProof/>
                <w:webHidden/>
              </w:rPr>
              <w:instrText xml:space="preserve"> PAGEREF _Toc332775060 \h </w:instrText>
            </w:r>
            <w:r w:rsidR="008E487B">
              <w:rPr>
                <w:noProof/>
                <w:webHidden/>
              </w:rPr>
            </w:r>
            <w:r w:rsidR="008E487B">
              <w:rPr>
                <w:noProof/>
                <w:webHidden/>
              </w:rPr>
              <w:fldChar w:fldCharType="separate"/>
            </w:r>
            <w:r w:rsidR="005A6268">
              <w:rPr>
                <w:noProof/>
                <w:webHidden/>
              </w:rPr>
              <w:t>171</w:t>
            </w:r>
            <w:r w:rsidR="008E487B">
              <w:rPr>
                <w:noProof/>
                <w:webHidden/>
              </w:rPr>
              <w:fldChar w:fldCharType="end"/>
            </w:r>
          </w:hyperlink>
        </w:p>
        <w:p w:rsidR="008E487B" w:rsidRDefault="00CB144F">
          <w:pPr>
            <w:pStyle w:val="TOC4"/>
            <w:tabs>
              <w:tab w:val="left" w:pos="1540"/>
              <w:tab w:val="right" w:leader="dot" w:pos="8778"/>
            </w:tabs>
            <w:rPr>
              <w:noProof/>
              <w:lang w:eastAsia="ja-JP"/>
            </w:rPr>
          </w:pPr>
          <w:hyperlink w:anchor="_Toc332775061" w:history="1">
            <w:r w:rsidR="008E487B" w:rsidRPr="00A55BBA">
              <w:rPr>
                <w:rStyle w:val="Hyperlink"/>
                <w:rFonts w:ascii="Times New Roman" w:hAnsi="Times New Roman" w:cs="Times New Roman"/>
                <w:noProof/>
              </w:rPr>
              <w:t>5.2.9</w:t>
            </w:r>
            <w:r w:rsidR="008E487B">
              <w:rPr>
                <w:noProof/>
                <w:lang w:eastAsia="ja-JP"/>
              </w:rPr>
              <w:tab/>
            </w:r>
            <w:r w:rsidR="008E487B" w:rsidRPr="00A55BBA">
              <w:rPr>
                <w:rStyle w:val="Hyperlink"/>
                <w:rFonts w:ascii="Times New Roman" w:hAnsi="Times New Roman" w:cs="Times New Roman"/>
                <w:noProof/>
              </w:rPr>
              <w:t>Check Search Task</w:t>
            </w:r>
            <w:r w:rsidR="008E487B">
              <w:rPr>
                <w:noProof/>
                <w:webHidden/>
              </w:rPr>
              <w:tab/>
            </w:r>
            <w:r w:rsidR="008E487B">
              <w:rPr>
                <w:noProof/>
                <w:webHidden/>
              </w:rPr>
              <w:fldChar w:fldCharType="begin"/>
            </w:r>
            <w:r w:rsidR="008E487B">
              <w:rPr>
                <w:noProof/>
                <w:webHidden/>
              </w:rPr>
              <w:instrText xml:space="preserve"> PAGEREF _Toc332775061 \h </w:instrText>
            </w:r>
            <w:r w:rsidR="008E487B">
              <w:rPr>
                <w:noProof/>
                <w:webHidden/>
              </w:rPr>
            </w:r>
            <w:r w:rsidR="008E487B">
              <w:rPr>
                <w:noProof/>
                <w:webHidden/>
              </w:rPr>
              <w:fldChar w:fldCharType="separate"/>
            </w:r>
            <w:r w:rsidR="005A6268">
              <w:rPr>
                <w:noProof/>
                <w:webHidden/>
              </w:rPr>
              <w:t>172</w:t>
            </w:r>
            <w:r w:rsidR="008E487B">
              <w:rPr>
                <w:noProof/>
                <w:webHidden/>
              </w:rPr>
              <w:fldChar w:fldCharType="end"/>
            </w:r>
          </w:hyperlink>
        </w:p>
        <w:p w:rsidR="008E487B" w:rsidRDefault="00CB144F">
          <w:pPr>
            <w:pStyle w:val="TOC4"/>
            <w:tabs>
              <w:tab w:val="right" w:leader="dot" w:pos="8778"/>
            </w:tabs>
            <w:rPr>
              <w:noProof/>
              <w:lang w:eastAsia="ja-JP"/>
            </w:rPr>
          </w:pPr>
          <w:hyperlink w:anchor="_Toc332775062" w:history="1">
            <w:r w:rsidR="008E487B" w:rsidRPr="00A55BBA">
              <w:rPr>
                <w:rStyle w:val="Hyperlink"/>
                <w:rFonts w:ascii="Times New Roman" w:hAnsi="Times New Roman" w:cs="Times New Roman"/>
                <w:noProof/>
              </w:rPr>
              <w:t>5.2.10 Check Sort Task</w:t>
            </w:r>
            <w:r w:rsidR="008E487B">
              <w:rPr>
                <w:noProof/>
                <w:webHidden/>
              </w:rPr>
              <w:tab/>
            </w:r>
            <w:r w:rsidR="008E487B">
              <w:rPr>
                <w:noProof/>
                <w:webHidden/>
              </w:rPr>
              <w:fldChar w:fldCharType="begin"/>
            </w:r>
            <w:r w:rsidR="008E487B">
              <w:rPr>
                <w:noProof/>
                <w:webHidden/>
              </w:rPr>
              <w:instrText xml:space="preserve"> PAGEREF _Toc332775062 \h </w:instrText>
            </w:r>
            <w:r w:rsidR="008E487B">
              <w:rPr>
                <w:noProof/>
                <w:webHidden/>
              </w:rPr>
            </w:r>
            <w:r w:rsidR="008E487B">
              <w:rPr>
                <w:noProof/>
                <w:webHidden/>
              </w:rPr>
              <w:fldChar w:fldCharType="separate"/>
            </w:r>
            <w:r w:rsidR="005A6268">
              <w:rPr>
                <w:noProof/>
                <w:webHidden/>
              </w:rPr>
              <w:t>172</w:t>
            </w:r>
            <w:r w:rsidR="008E487B">
              <w:rPr>
                <w:noProof/>
                <w:webHidden/>
              </w:rPr>
              <w:fldChar w:fldCharType="end"/>
            </w:r>
          </w:hyperlink>
        </w:p>
        <w:p w:rsidR="008E487B" w:rsidRDefault="00CB144F">
          <w:pPr>
            <w:pStyle w:val="TOC3"/>
            <w:tabs>
              <w:tab w:val="left" w:pos="1100"/>
              <w:tab w:val="right" w:leader="dot" w:pos="8778"/>
            </w:tabs>
            <w:rPr>
              <w:rFonts w:eastAsiaTheme="minorEastAsia"/>
              <w:noProof/>
              <w:lang w:eastAsia="ja-JP"/>
            </w:rPr>
          </w:pPr>
          <w:hyperlink w:anchor="_Toc332775063" w:history="1">
            <w:r w:rsidR="008E487B" w:rsidRPr="00A55BBA">
              <w:rPr>
                <w:rStyle w:val="Hyperlink"/>
                <w:rFonts w:ascii="Times New Roman" w:hAnsi="Times New Roman" w:cs="Times New Roman"/>
                <w:noProof/>
              </w:rPr>
              <w:t>5.3</w:t>
            </w:r>
            <w:r w:rsidR="008E487B">
              <w:rPr>
                <w:rFonts w:eastAsiaTheme="minorEastAsia"/>
                <w:noProof/>
                <w:lang w:eastAsia="ja-JP"/>
              </w:rPr>
              <w:tab/>
            </w:r>
            <w:r w:rsidR="008E487B" w:rsidRPr="00A55BBA">
              <w:rPr>
                <w:rStyle w:val="Hyperlink"/>
                <w:rFonts w:ascii="Times New Roman" w:hAnsi="Times New Roman" w:cs="Times New Roman"/>
                <w:noProof/>
              </w:rPr>
              <w:t>Requirement</w:t>
            </w:r>
            <w:r w:rsidR="008E487B">
              <w:rPr>
                <w:noProof/>
                <w:webHidden/>
              </w:rPr>
              <w:tab/>
            </w:r>
            <w:r w:rsidR="008E487B">
              <w:rPr>
                <w:noProof/>
                <w:webHidden/>
              </w:rPr>
              <w:fldChar w:fldCharType="begin"/>
            </w:r>
            <w:r w:rsidR="008E487B">
              <w:rPr>
                <w:noProof/>
                <w:webHidden/>
              </w:rPr>
              <w:instrText xml:space="preserve"> PAGEREF _Toc332775063 \h </w:instrText>
            </w:r>
            <w:r w:rsidR="008E487B">
              <w:rPr>
                <w:noProof/>
                <w:webHidden/>
              </w:rPr>
            </w:r>
            <w:r w:rsidR="008E487B">
              <w:rPr>
                <w:noProof/>
                <w:webHidden/>
              </w:rPr>
              <w:fldChar w:fldCharType="separate"/>
            </w:r>
            <w:r w:rsidR="005A6268">
              <w:rPr>
                <w:noProof/>
                <w:webHidden/>
              </w:rPr>
              <w:t>172</w:t>
            </w:r>
            <w:r w:rsidR="008E487B">
              <w:rPr>
                <w:noProof/>
                <w:webHidden/>
              </w:rPr>
              <w:fldChar w:fldCharType="end"/>
            </w:r>
          </w:hyperlink>
        </w:p>
        <w:p w:rsidR="008E487B" w:rsidRDefault="00CB144F">
          <w:pPr>
            <w:pStyle w:val="TOC4"/>
            <w:tabs>
              <w:tab w:val="right" w:leader="dot" w:pos="8778"/>
            </w:tabs>
            <w:rPr>
              <w:noProof/>
              <w:lang w:eastAsia="ja-JP"/>
            </w:rPr>
          </w:pPr>
          <w:hyperlink w:anchor="_Toc332775064" w:history="1">
            <w:r w:rsidR="008E487B" w:rsidRPr="00A55BBA">
              <w:rPr>
                <w:rStyle w:val="Hyperlink"/>
                <w:rFonts w:ascii="Times New Roman" w:hAnsi="Times New Roman" w:cs="Times New Roman"/>
                <w:noProof/>
              </w:rPr>
              <w:t>5.3.1 Check view project list</w:t>
            </w:r>
            <w:r w:rsidR="008E487B">
              <w:rPr>
                <w:noProof/>
                <w:webHidden/>
              </w:rPr>
              <w:tab/>
            </w:r>
            <w:r w:rsidR="008E487B">
              <w:rPr>
                <w:noProof/>
                <w:webHidden/>
              </w:rPr>
              <w:fldChar w:fldCharType="begin"/>
            </w:r>
            <w:r w:rsidR="008E487B">
              <w:rPr>
                <w:noProof/>
                <w:webHidden/>
              </w:rPr>
              <w:instrText xml:space="preserve"> PAGEREF _Toc332775064 \h </w:instrText>
            </w:r>
            <w:r w:rsidR="008E487B">
              <w:rPr>
                <w:noProof/>
                <w:webHidden/>
              </w:rPr>
            </w:r>
            <w:r w:rsidR="008E487B">
              <w:rPr>
                <w:noProof/>
                <w:webHidden/>
              </w:rPr>
              <w:fldChar w:fldCharType="separate"/>
            </w:r>
            <w:r w:rsidR="005A6268">
              <w:rPr>
                <w:noProof/>
                <w:webHidden/>
              </w:rPr>
              <w:t>172</w:t>
            </w:r>
            <w:r w:rsidR="008E487B">
              <w:rPr>
                <w:noProof/>
                <w:webHidden/>
              </w:rPr>
              <w:fldChar w:fldCharType="end"/>
            </w:r>
          </w:hyperlink>
        </w:p>
        <w:p w:rsidR="008E487B" w:rsidRDefault="00CB144F">
          <w:pPr>
            <w:pStyle w:val="TOC4"/>
            <w:tabs>
              <w:tab w:val="right" w:leader="dot" w:pos="8778"/>
            </w:tabs>
            <w:rPr>
              <w:noProof/>
              <w:lang w:eastAsia="ja-JP"/>
            </w:rPr>
          </w:pPr>
          <w:hyperlink w:anchor="_Toc332775065" w:history="1">
            <w:r w:rsidR="008E487B" w:rsidRPr="00A55BBA">
              <w:rPr>
                <w:rStyle w:val="Hyperlink"/>
                <w:rFonts w:ascii="Times New Roman" w:hAnsi="Times New Roman" w:cs="Times New Roman"/>
                <w:noProof/>
              </w:rPr>
              <w:t>5.3.2 Check view requirements list of a project</w:t>
            </w:r>
            <w:r w:rsidR="008E487B">
              <w:rPr>
                <w:noProof/>
                <w:webHidden/>
              </w:rPr>
              <w:tab/>
            </w:r>
            <w:r w:rsidR="008E487B">
              <w:rPr>
                <w:noProof/>
                <w:webHidden/>
              </w:rPr>
              <w:fldChar w:fldCharType="begin"/>
            </w:r>
            <w:r w:rsidR="008E487B">
              <w:rPr>
                <w:noProof/>
                <w:webHidden/>
              </w:rPr>
              <w:instrText xml:space="preserve"> PAGEREF _Toc332775065 \h </w:instrText>
            </w:r>
            <w:r w:rsidR="008E487B">
              <w:rPr>
                <w:noProof/>
                <w:webHidden/>
              </w:rPr>
            </w:r>
            <w:r w:rsidR="008E487B">
              <w:rPr>
                <w:noProof/>
                <w:webHidden/>
              </w:rPr>
              <w:fldChar w:fldCharType="separate"/>
            </w:r>
            <w:r w:rsidR="005A6268">
              <w:rPr>
                <w:noProof/>
                <w:webHidden/>
              </w:rPr>
              <w:t>172</w:t>
            </w:r>
            <w:r w:rsidR="008E487B">
              <w:rPr>
                <w:noProof/>
                <w:webHidden/>
              </w:rPr>
              <w:fldChar w:fldCharType="end"/>
            </w:r>
          </w:hyperlink>
        </w:p>
        <w:p w:rsidR="008E487B" w:rsidRDefault="00CB144F">
          <w:pPr>
            <w:pStyle w:val="TOC4"/>
            <w:tabs>
              <w:tab w:val="right" w:leader="dot" w:pos="8778"/>
            </w:tabs>
            <w:rPr>
              <w:noProof/>
              <w:lang w:eastAsia="ja-JP"/>
            </w:rPr>
          </w:pPr>
          <w:hyperlink w:anchor="_Toc332775066" w:history="1">
            <w:r w:rsidR="008E487B" w:rsidRPr="00A55BBA">
              <w:rPr>
                <w:rStyle w:val="Hyperlink"/>
                <w:rFonts w:ascii="Times New Roman" w:hAnsi="Times New Roman" w:cs="Times New Roman"/>
                <w:noProof/>
              </w:rPr>
              <w:t>5.3.3 Check PM can Add/Update/Delete Requirement</w:t>
            </w:r>
            <w:r w:rsidR="008E487B">
              <w:rPr>
                <w:noProof/>
                <w:webHidden/>
              </w:rPr>
              <w:tab/>
            </w:r>
            <w:r w:rsidR="008E487B">
              <w:rPr>
                <w:noProof/>
                <w:webHidden/>
              </w:rPr>
              <w:fldChar w:fldCharType="begin"/>
            </w:r>
            <w:r w:rsidR="008E487B">
              <w:rPr>
                <w:noProof/>
                <w:webHidden/>
              </w:rPr>
              <w:instrText xml:space="preserve"> PAGEREF _Toc332775066 \h </w:instrText>
            </w:r>
            <w:r w:rsidR="008E487B">
              <w:rPr>
                <w:noProof/>
                <w:webHidden/>
              </w:rPr>
            </w:r>
            <w:r w:rsidR="008E487B">
              <w:rPr>
                <w:noProof/>
                <w:webHidden/>
              </w:rPr>
              <w:fldChar w:fldCharType="separate"/>
            </w:r>
            <w:r w:rsidR="005A6268">
              <w:rPr>
                <w:noProof/>
                <w:webHidden/>
              </w:rPr>
              <w:t>172</w:t>
            </w:r>
            <w:r w:rsidR="008E487B">
              <w:rPr>
                <w:noProof/>
                <w:webHidden/>
              </w:rPr>
              <w:fldChar w:fldCharType="end"/>
            </w:r>
          </w:hyperlink>
        </w:p>
        <w:p w:rsidR="008E487B" w:rsidRDefault="00CB144F">
          <w:pPr>
            <w:pStyle w:val="TOC4"/>
            <w:tabs>
              <w:tab w:val="right" w:leader="dot" w:pos="8778"/>
            </w:tabs>
            <w:rPr>
              <w:noProof/>
              <w:lang w:eastAsia="ja-JP"/>
            </w:rPr>
          </w:pPr>
          <w:hyperlink w:anchor="_Toc332775067" w:history="1">
            <w:r w:rsidR="008E487B" w:rsidRPr="00A55BBA">
              <w:rPr>
                <w:rStyle w:val="Hyperlink"/>
                <w:rFonts w:ascii="Times New Roman" w:hAnsi="Times New Roman" w:cs="Times New Roman"/>
                <w:noProof/>
              </w:rPr>
              <w:t>5.3.4 Check Add requirement</w:t>
            </w:r>
            <w:r w:rsidR="008E487B">
              <w:rPr>
                <w:noProof/>
                <w:webHidden/>
              </w:rPr>
              <w:tab/>
            </w:r>
            <w:r w:rsidR="008E487B">
              <w:rPr>
                <w:noProof/>
                <w:webHidden/>
              </w:rPr>
              <w:fldChar w:fldCharType="begin"/>
            </w:r>
            <w:r w:rsidR="008E487B">
              <w:rPr>
                <w:noProof/>
                <w:webHidden/>
              </w:rPr>
              <w:instrText xml:space="preserve"> PAGEREF _Toc332775067 \h </w:instrText>
            </w:r>
            <w:r w:rsidR="008E487B">
              <w:rPr>
                <w:noProof/>
                <w:webHidden/>
              </w:rPr>
            </w:r>
            <w:r w:rsidR="008E487B">
              <w:rPr>
                <w:noProof/>
                <w:webHidden/>
              </w:rPr>
              <w:fldChar w:fldCharType="separate"/>
            </w:r>
            <w:r w:rsidR="005A6268">
              <w:rPr>
                <w:noProof/>
                <w:webHidden/>
              </w:rPr>
              <w:t>173</w:t>
            </w:r>
            <w:r w:rsidR="008E487B">
              <w:rPr>
                <w:noProof/>
                <w:webHidden/>
              </w:rPr>
              <w:fldChar w:fldCharType="end"/>
            </w:r>
          </w:hyperlink>
        </w:p>
        <w:p w:rsidR="008E487B" w:rsidRDefault="00CB144F">
          <w:pPr>
            <w:pStyle w:val="TOC4"/>
            <w:tabs>
              <w:tab w:val="right" w:leader="dot" w:pos="8778"/>
            </w:tabs>
            <w:rPr>
              <w:noProof/>
              <w:lang w:eastAsia="ja-JP"/>
            </w:rPr>
          </w:pPr>
          <w:hyperlink w:anchor="_Toc332775068" w:history="1">
            <w:r w:rsidR="008E487B" w:rsidRPr="00A55BBA">
              <w:rPr>
                <w:rStyle w:val="Hyperlink"/>
                <w:rFonts w:ascii="Times New Roman" w:hAnsi="Times New Roman" w:cs="Times New Roman"/>
                <w:noProof/>
              </w:rPr>
              <w:t>5.3.5 Check Update requirement</w:t>
            </w:r>
            <w:r w:rsidR="008E487B">
              <w:rPr>
                <w:noProof/>
                <w:webHidden/>
              </w:rPr>
              <w:tab/>
            </w:r>
            <w:r w:rsidR="008E487B">
              <w:rPr>
                <w:noProof/>
                <w:webHidden/>
              </w:rPr>
              <w:fldChar w:fldCharType="begin"/>
            </w:r>
            <w:r w:rsidR="008E487B">
              <w:rPr>
                <w:noProof/>
                <w:webHidden/>
              </w:rPr>
              <w:instrText xml:space="preserve"> PAGEREF _Toc332775068 \h </w:instrText>
            </w:r>
            <w:r w:rsidR="008E487B">
              <w:rPr>
                <w:noProof/>
                <w:webHidden/>
              </w:rPr>
            </w:r>
            <w:r w:rsidR="008E487B">
              <w:rPr>
                <w:noProof/>
                <w:webHidden/>
              </w:rPr>
              <w:fldChar w:fldCharType="separate"/>
            </w:r>
            <w:r w:rsidR="005A6268">
              <w:rPr>
                <w:noProof/>
                <w:webHidden/>
              </w:rPr>
              <w:t>173</w:t>
            </w:r>
            <w:r w:rsidR="008E487B">
              <w:rPr>
                <w:noProof/>
                <w:webHidden/>
              </w:rPr>
              <w:fldChar w:fldCharType="end"/>
            </w:r>
          </w:hyperlink>
        </w:p>
        <w:p w:rsidR="008E487B" w:rsidRDefault="00CB144F">
          <w:pPr>
            <w:pStyle w:val="TOC4"/>
            <w:tabs>
              <w:tab w:val="right" w:leader="dot" w:pos="8778"/>
            </w:tabs>
            <w:rPr>
              <w:noProof/>
              <w:lang w:eastAsia="ja-JP"/>
            </w:rPr>
          </w:pPr>
          <w:hyperlink w:anchor="_Toc332775069" w:history="1">
            <w:r w:rsidR="008E487B" w:rsidRPr="00A55BBA">
              <w:rPr>
                <w:rStyle w:val="Hyperlink"/>
                <w:rFonts w:ascii="Times New Roman" w:hAnsi="Times New Roman" w:cs="Times New Roman"/>
                <w:noProof/>
              </w:rPr>
              <w:t>5.3.6 Check Remove requirement</w:t>
            </w:r>
            <w:r w:rsidR="008E487B">
              <w:rPr>
                <w:noProof/>
                <w:webHidden/>
              </w:rPr>
              <w:tab/>
            </w:r>
            <w:r w:rsidR="008E487B">
              <w:rPr>
                <w:noProof/>
                <w:webHidden/>
              </w:rPr>
              <w:fldChar w:fldCharType="begin"/>
            </w:r>
            <w:r w:rsidR="008E487B">
              <w:rPr>
                <w:noProof/>
                <w:webHidden/>
              </w:rPr>
              <w:instrText xml:space="preserve"> PAGEREF _Toc332775069 \h </w:instrText>
            </w:r>
            <w:r w:rsidR="008E487B">
              <w:rPr>
                <w:noProof/>
                <w:webHidden/>
              </w:rPr>
            </w:r>
            <w:r w:rsidR="008E487B">
              <w:rPr>
                <w:noProof/>
                <w:webHidden/>
              </w:rPr>
              <w:fldChar w:fldCharType="separate"/>
            </w:r>
            <w:r w:rsidR="005A6268">
              <w:rPr>
                <w:noProof/>
                <w:webHidden/>
              </w:rPr>
              <w:t>173</w:t>
            </w:r>
            <w:r w:rsidR="008E487B">
              <w:rPr>
                <w:noProof/>
                <w:webHidden/>
              </w:rPr>
              <w:fldChar w:fldCharType="end"/>
            </w:r>
          </w:hyperlink>
        </w:p>
        <w:p w:rsidR="008E487B" w:rsidRDefault="00CB144F">
          <w:pPr>
            <w:pStyle w:val="TOC4"/>
            <w:tabs>
              <w:tab w:val="right" w:leader="dot" w:pos="8778"/>
            </w:tabs>
            <w:rPr>
              <w:noProof/>
              <w:lang w:eastAsia="ja-JP"/>
            </w:rPr>
          </w:pPr>
          <w:hyperlink w:anchor="_Toc332775070" w:history="1">
            <w:r w:rsidR="008E487B" w:rsidRPr="00A55BBA">
              <w:rPr>
                <w:rStyle w:val="Hyperlink"/>
                <w:rFonts w:ascii="Times New Roman" w:hAnsi="Times New Roman" w:cs="Times New Roman"/>
                <w:noProof/>
              </w:rPr>
              <w:t>5.3.7 Check Search requirement</w:t>
            </w:r>
            <w:r w:rsidR="008E487B">
              <w:rPr>
                <w:noProof/>
                <w:webHidden/>
              </w:rPr>
              <w:tab/>
            </w:r>
            <w:r w:rsidR="008E487B">
              <w:rPr>
                <w:noProof/>
                <w:webHidden/>
              </w:rPr>
              <w:fldChar w:fldCharType="begin"/>
            </w:r>
            <w:r w:rsidR="008E487B">
              <w:rPr>
                <w:noProof/>
                <w:webHidden/>
              </w:rPr>
              <w:instrText xml:space="preserve"> PAGEREF _Toc332775070 \h </w:instrText>
            </w:r>
            <w:r w:rsidR="008E487B">
              <w:rPr>
                <w:noProof/>
                <w:webHidden/>
              </w:rPr>
            </w:r>
            <w:r w:rsidR="008E487B">
              <w:rPr>
                <w:noProof/>
                <w:webHidden/>
              </w:rPr>
              <w:fldChar w:fldCharType="separate"/>
            </w:r>
            <w:r w:rsidR="005A6268">
              <w:rPr>
                <w:noProof/>
                <w:webHidden/>
              </w:rPr>
              <w:t>173</w:t>
            </w:r>
            <w:r w:rsidR="008E487B">
              <w:rPr>
                <w:noProof/>
                <w:webHidden/>
              </w:rPr>
              <w:fldChar w:fldCharType="end"/>
            </w:r>
          </w:hyperlink>
        </w:p>
        <w:p w:rsidR="008E487B" w:rsidRDefault="00CB144F">
          <w:pPr>
            <w:pStyle w:val="TOC4"/>
            <w:tabs>
              <w:tab w:val="right" w:leader="dot" w:pos="8778"/>
            </w:tabs>
            <w:rPr>
              <w:noProof/>
              <w:lang w:eastAsia="ja-JP"/>
            </w:rPr>
          </w:pPr>
          <w:hyperlink w:anchor="_Toc332775071" w:history="1">
            <w:r w:rsidR="008E487B" w:rsidRPr="00A55BBA">
              <w:rPr>
                <w:rStyle w:val="Hyperlink"/>
                <w:rFonts w:ascii="Times New Roman" w:hAnsi="Times New Roman" w:cs="Times New Roman"/>
                <w:noProof/>
              </w:rPr>
              <w:t>5.3.8 Check Sort requirement</w:t>
            </w:r>
            <w:r w:rsidR="008E487B">
              <w:rPr>
                <w:noProof/>
                <w:webHidden/>
              </w:rPr>
              <w:tab/>
            </w:r>
            <w:r w:rsidR="008E487B">
              <w:rPr>
                <w:noProof/>
                <w:webHidden/>
              </w:rPr>
              <w:fldChar w:fldCharType="begin"/>
            </w:r>
            <w:r w:rsidR="008E487B">
              <w:rPr>
                <w:noProof/>
                <w:webHidden/>
              </w:rPr>
              <w:instrText xml:space="preserve"> PAGEREF _Toc332775071 \h </w:instrText>
            </w:r>
            <w:r w:rsidR="008E487B">
              <w:rPr>
                <w:noProof/>
                <w:webHidden/>
              </w:rPr>
            </w:r>
            <w:r w:rsidR="008E487B">
              <w:rPr>
                <w:noProof/>
                <w:webHidden/>
              </w:rPr>
              <w:fldChar w:fldCharType="separate"/>
            </w:r>
            <w:r w:rsidR="005A6268">
              <w:rPr>
                <w:noProof/>
                <w:webHidden/>
              </w:rPr>
              <w:t>173</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5072" w:history="1">
            <w:r w:rsidR="008E487B" w:rsidRPr="00A55BBA">
              <w:rPr>
                <w:rStyle w:val="Hyperlink"/>
                <w:rFonts w:ascii="Times New Roman" w:hAnsi="Times New Roman" w:cs="Times New Roman"/>
                <w:noProof/>
              </w:rPr>
              <w:t>5.4 Timesheet</w:t>
            </w:r>
            <w:r w:rsidR="008E487B">
              <w:rPr>
                <w:noProof/>
                <w:webHidden/>
              </w:rPr>
              <w:tab/>
            </w:r>
            <w:r w:rsidR="008E487B">
              <w:rPr>
                <w:noProof/>
                <w:webHidden/>
              </w:rPr>
              <w:fldChar w:fldCharType="begin"/>
            </w:r>
            <w:r w:rsidR="008E487B">
              <w:rPr>
                <w:noProof/>
                <w:webHidden/>
              </w:rPr>
              <w:instrText xml:space="preserve"> PAGEREF _Toc332775072 \h </w:instrText>
            </w:r>
            <w:r w:rsidR="008E487B">
              <w:rPr>
                <w:noProof/>
                <w:webHidden/>
              </w:rPr>
            </w:r>
            <w:r w:rsidR="008E487B">
              <w:rPr>
                <w:noProof/>
                <w:webHidden/>
              </w:rPr>
              <w:fldChar w:fldCharType="separate"/>
            </w:r>
            <w:r w:rsidR="005A6268">
              <w:rPr>
                <w:noProof/>
                <w:webHidden/>
              </w:rPr>
              <w:t>174</w:t>
            </w:r>
            <w:r w:rsidR="008E487B">
              <w:rPr>
                <w:noProof/>
                <w:webHidden/>
              </w:rPr>
              <w:fldChar w:fldCharType="end"/>
            </w:r>
          </w:hyperlink>
        </w:p>
        <w:p w:rsidR="008E487B" w:rsidRDefault="00CB144F">
          <w:pPr>
            <w:pStyle w:val="TOC4"/>
            <w:tabs>
              <w:tab w:val="right" w:leader="dot" w:pos="8778"/>
            </w:tabs>
            <w:rPr>
              <w:noProof/>
              <w:lang w:eastAsia="ja-JP"/>
            </w:rPr>
          </w:pPr>
          <w:hyperlink w:anchor="_Toc332775073" w:history="1">
            <w:r w:rsidR="008E487B" w:rsidRPr="00A55BBA">
              <w:rPr>
                <w:rStyle w:val="Hyperlink"/>
                <w:rFonts w:ascii="Times New Roman" w:hAnsi="Times New Roman" w:cs="Times New Roman"/>
                <w:noProof/>
              </w:rPr>
              <w:t>5.4.1 Check PM view all timesheet list</w:t>
            </w:r>
            <w:r w:rsidR="008E487B">
              <w:rPr>
                <w:noProof/>
                <w:webHidden/>
              </w:rPr>
              <w:tab/>
            </w:r>
            <w:r w:rsidR="008E487B">
              <w:rPr>
                <w:noProof/>
                <w:webHidden/>
              </w:rPr>
              <w:fldChar w:fldCharType="begin"/>
            </w:r>
            <w:r w:rsidR="008E487B">
              <w:rPr>
                <w:noProof/>
                <w:webHidden/>
              </w:rPr>
              <w:instrText xml:space="preserve"> PAGEREF _Toc332775073 \h </w:instrText>
            </w:r>
            <w:r w:rsidR="008E487B">
              <w:rPr>
                <w:noProof/>
                <w:webHidden/>
              </w:rPr>
            </w:r>
            <w:r w:rsidR="008E487B">
              <w:rPr>
                <w:noProof/>
                <w:webHidden/>
              </w:rPr>
              <w:fldChar w:fldCharType="separate"/>
            </w:r>
            <w:r w:rsidR="005A6268">
              <w:rPr>
                <w:noProof/>
                <w:webHidden/>
              </w:rPr>
              <w:t>174</w:t>
            </w:r>
            <w:r w:rsidR="008E487B">
              <w:rPr>
                <w:noProof/>
                <w:webHidden/>
              </w:rPr>
              <w:fldChar w:fldCharType="end"/>
            </w:r>
          </w:hyperlink>
        </w:p>
        <w:p w:rsidR="008E487B" w:rsidRDefault="00CB144F">
          <w:pPr>
            <w:pStyle w:val="TOC4"/>
            <w:tabs>
              <w:tab w:val="right" w:leader="dot" w:pos="8778"/>
            </w:tabs>
            <w:rPr>
              <w:noProof/>
              <w:lang w:eastAsia="ja-JP"/>
            </w:rPr>
          </w:pPr>
          <w:hyperlink w:anchor="_Toc332775074" w:history="1">
            <w:r w:rsidR="008E487B" w:rsidRPr="00A55BBA">
              <w:rPr>
                <w:rStyle w:val="Hyperlink"/>
                <w:rFonts w:ascii="Times New Roman" w:hAnsi="Times New Roman" w:cs="Times New Roman"/>
                <w:noProof/>
              </w:rPr>
              <w:t>5.4.2 Check team members view their own timesheet</w:t>
            </w:r>
            <w:r w:rsidR="008E487B">
              <w:rPr>
                <w:noProof/>
                <w:webHidden/>
              </w:rPr>
              <w:tab/>
            </w:r>
            <w:r w:rsidR="008E487B">
              <w:rPr>
                <w:noProof/>
                <w:webHidden/>
              </w:rPr>
              <w:fldChar w:fldCharType="begin"/>
            </w:r>
            <w:r w:rsidR="008E487B">
              <w:rPr>
                <w:noProof/>
                <w:webHidden/>
              </w:rPr>
              <w:instrText xml:space="preserve"> PAGEREF _Toc332775074 \h </w:instrText>
            </w:r>
            <w:r w:rsidR="008E487B">
              <w:rPr>
                <w:noProof/>
                <w:webHidden/>
              </w:rPr>
            </w:r>
            <w:r w:rsidR="008E487B">
              <w:rPr>
                <w:noProof/>
                <w:webHidden/>
              </w:rPr>
              <w:fldChar w:fldCharType="separate"/>
            </w:r>
            <w:r w:rsidR="005A6268">
              <w:rPr>
                <w:noProof/>
                <w:webHidden/>
              </w:rPr>
              <w:t>174</w:t>
            </w:r>
            <w:r w:rsidR="008E487B">
              <w:rPr>
                <w:noProof/>
                <w:webHidden/>
              </w:rPr>
              <w:fldChar w:fldCharType="end"/>
            </w:r>
          </w:hyperlink>
        </w:p>
        <w:p w:rsidR="008E487B" w:rsidRDefault="00CB144F">
          <w:pPr>
            <w:pStyle w:val="TOC4"/>
            <w:tabs>
              <w:tab w:val="right" w:leader="dot" w:pos="8778"/>
            </w:tabs>
            <w:rPr>
              <w:noProof/>
              <w:lang w:eastAsia="ja-JP"/>
            </w:rPr>
          </w:pPr>
          <w:hyperlink w:anchor="_Toc332775075" w:history="1">
            <w:r w:rsidR="008E487B" w:rsidRPr="00A55BBA">
              <w:rPr>
                <w:rStyle w:val="Hyperlink"/>
                <w:rFonts w:ascii="Times New Roman" w:hAnsi="Times New Roman" w:cs="Times New Roman"/>
                <w:noProof/>
              </w:rPr>
              <w:t>5.4.3 Check team members can Add/Update/Delete their own timesheet</w:t>
            </w:r>
            <w:r w:rsidR="008E487B">
              <w:rPr>
                <w:noProof/>
                <w:webHidden/>
              </w:rPr>
              <w:tab/>
            </w:r>
            <w:r w:rsidR="008E487B">
              <w:rPr>
                <w:noProof/>
                <w:webHidden/>
              </w:rPr>
              <w:fldChar w:fldCharType="begin"/>
            </w:r>
            <w:r w:rsidR="008E487B">
              <w:rPr>
                <w:noProof/>
                <w:webHidden/>
              </w:rPr>
              <w:instrText xml:space="preserve"> PAGEREF _Toc332775075 \h </w:instrText>
            </w:r>
            <w:r w:rsidR="008E487B">
              <w:rPr>
                <w:noProof/>
                <w:webHidden/>
              </w:rPr>
            </w:r>
            <w:r w:rsidR="008E487B">
              <w:rPr>
                <w:noProof/>
                <w:webHidden/>
              </w:rPr>
              <w:fldChar w:fldCharType="separate"/>
            </w:r>
            <w:r w:rsidR="005A6268">
              <w:rPr>
                <w:noProof/>
                <w:webHidden/>
              </w:rPr>
              <w:t>174</w:t>
            </w:r>
            <w:r w:rsidR="008E487B">
              <w:rPr>
                <w:noProof/>
                <w:webHidden/>
              </w:rPr>
              <w:fldChar w:fldCharType="end"/>
            </w:r>
          </w:hyperlink>
        </w:p>
        <w:p w:rsidR="008E487B" w:rsidRDefault="00CB144F">
          <w:pPr>
            <w:pStyle w:val="TOC4"/>
            <w:tabs>
              <w:tab w:val="right" w:leader="dot" w:pos="8778"/>
            </w:tabs>
            <w:rPr>
              <w:noProof/>
              <w:lang w:eastAsia="ja-JP"/>
            </w:rPr>
          </w:pPr>
          <w:hyperlink w:anchor="_Toc332775076" w:history="1">
            <w:r w:rsidR="008E487B" w:rsidRPr="00A55BBA">
              <w:rPr>
                <w:rStyle w:val="Hyperlink"/>
                <w:rFonts w:ascii="Times New Roman" w:hAnsi="Times New Roman" w:cs="Times New Roman"/>
                <w:noProof/>
              </w:rPr>
              <w:t>5.4.4 Check PM can Delete all timesheet</w:t>
            </w:r>
            <w:r w:rsidR="008E487B">
              <w:rPr>
                <w:noProof/>
                <w:webHidden/>
              </w:rPr>
              <w:tab/>
            </w:r>
            <w:r w:rsidR="008E487B">
              <w:rPr>
                <w:noProof/>
                <w:webHidden/>
              </w:rPr>
              <w:fldChar w:fldCharType="begin"/>
            </w:r>
            <w:r w:rsidR="008E487B">
              <w:rPr>
                <w:noProof/>
                <w:webHidden/>
              </w:rPr>
              <w:instrText xml:space="preserve"> PAGEREF _Toc332775076 \h </w:instrText>
            </w:r>
            <w:r w:rsidR="008E487B">
              <w:rPr>
                <w:noProof/>
                <w:webHidden/>
              </w:rPr>
            </w:r>
            <w:r w:rsidR="008E487B">
              <w:rPr>
                <w:noProof/>
                <w:webHidden/>
              </w:rPr>
              <w:fldChar w:fldCharType="separate"/>
            </w:r>
            <w:r w:rsidR="005A6268">
              <w:rPr>
                <w:noProof/>
                <w:webHidden/>
              </w:rPr>
              <w:t>174</w:t>
            </w:r>
            <w:r w:rsidR="008E487B">
              <w:rPr>
                <w:noProof/>
                <w:webHidden/>
              </w:rPr>
              <w:fldChar w:fldCharType="end"/>
            </w:r>
          </w:hyperlink>
        </w:p>
        <w:p w:rsidR="008E487B" w:rsidRDefault="00CB144F">
          <w:pPr>
            <w:pStyle w:val="TOC4"/>
            <w:tabs>
              <w:tab w:val="right" w:leader="dot" w:pos="8778"/>
            </w:tabs>
            <w:rPr>
              <w:noProof/>
              <w:lang w:eastAsia="ja-JP"/>
            </w:rPr>
          </w:pPr>
          <w:hyperlink w:anchor="_Toc332775077" w:history="1">
            <w:r w:rsidR="008E487B" w:rsidRPr="00A55BBA">
              <w:rPr>
                <w:rStyle w:val="Hyperlink"/>
                <w:rFonts w:ascii="Times New Roman" w:hAnsi="Times New Roman" w:cs="Times New Roman"/>
                <w:noProof/>
              </w:rPr>
              <w:t>5.4.5 Check PM can Approve/Reject all timesheet</w:t>
            </w:r>
            <w:r w:rsidR="008E487B">
              <w:rPr>
                <w:noProof/>
                <w:webHidden/>
              </w:rPr>
              <w:tab/>
            </w:r>
            <w:r w:rsidR="008E487B">
              <w:rPr>
                <w:noProof/>
                <w:webHidden/>
              </w:rPr>
              <w:fldChar w:fldCharType="begin"/>
            </w:r>
            <w:r w:rsidR="008E487B">
              <w:rPr>
                <w:noProof/>
                <w:webHidden/>
              </w:rPr>
              <w:instrText xml:space="preserve"> PAGEREF _Toc332775077 \h </w:instrText>
            </w:r>
            <w:r w:rsidR="008E487B">
              <w:rPr>
                <w:noProof/>
                <w:webHidden/>
              </w:rPr>
            </w:r>
            <w:r w:rsidR="008E487B">
              <w:rPr>
                <w:noProof/>
                <w:webHidden/>
              </w:rPr>
              <w:fldChar w:fldCharType="separate"/>
            </w:r>
            <w:r w:rsidR="005A6268">
              <w:rPr>
                <w:noProof/>
                <w:webHidden/>
              </w:rPr>
              <w:t>174</w:t>
            </w:r>
            <w:r w:rsidR="008E487B">
              <w:rPr>
                <w:noProof/>
                <w:webHidden/>
              </w:rPr>
              <w:fldChar w:fldCharType="end"/>
            </w:r>
          </w:hyperlink>
        </w:p>
        <w:p w:rsidR="008E487B" w:rsidRDefault="00CB144F">
          <w:pPr>
            <w:pStyle w:val="TOC4"/>
            <w:tabs>
              <w:tab w:val="right" w:leader="dot" w:pos="8778"/>
            </w:tabs>
            <w:rPr>
              <w:noProof/>
              <w:lang w:eastAsia="ja-JP"/>
            </w:rPr>
          </w:pPr>
          <w:hyperlink w:anchor="_Toc332775078" w:history="1">
            <w:r w:rsidR="008E487B" w:rsidRPr="00A55BBA">
              <w:rPr>
                <w:rStyle w:val="Hyperlink"/>
                <w:rFonts w:ascii="Times New Roman" w:hAnsi="Times New Roman" w:cs="Times New Roman"/>
                <w:noProof/>
              </w:rPr>
              <w:t>5.4.6 Check Add timesheet</w:t>
            </w:r>
            <w:r w:rsidR="008E487B">
              <w:rPr>
                <w:noProof/>
                <w:webHidden/>
              </w:rPr>
              <w:tab/>
            </w:r>
            <w:r w:rsidR="008E487B">
              <w:rPr>
                <w:noProof/>
                <w:webHidden/>
              </w:rPr>
              <w:fldChar w:fldCharType="begin"/>
            </w:r>
            <w:r w:rsidR="008E487B">
              <w:rPr>
                <w:noProof/>
                <w:webHidden/>
              </w:rPr>
              <w:instrText xml:space="preserve"> PAGEREF _Toc332775078 \h </w:instrText>
            </w:r>
            <w:r w:rsidR="008E487B">
              <w:rPr>
                <w:noProof/>
                <w:webHidden/>
              </w:rPr>
            </w:r>
            <w:r w:rsidR="008E487B">
              <w:rPr>
                <w:noProof/>
                <w:webHidden/>
              </w:rPr>
              <w:fldChar w:fldCharType="separate"/>
            </w:r>
            <w:r w:rsidR="005A6268">
              <w:rPr>
                <w:noProof/>
                <w:webHidden/>
              </w:rPr>
              <w:t>174</w:t>
            </w:r>
            <w:r w:rsidR="008E487B">
              <w:rPr>
                <w:noProof/>
                <w:webHidden/>
              </w:rPr>
              <w:fldChar w:fldCharType="end"/>
            </w:r>
          </w:hyperlink>
        </w:p>
        <w:p w:rsidR="008E487B" w:rsidRDefault="00CB144F">
          <w:pPr>
            <w:pStyle w:val="TOC4"/>
            <w:tabs>
              <w:tab w:val="right" w:leader="dot" w:pos="8778"/>
            </w:tabs>
            <w:rPr>
              <w:noProof/>
              <w:lang w:eastAsia="ja-JP"/>
            </w:rPr>
          </w:pPr>
          <w:hyperlink w:anchor="_Toc332775079" w:history="1">
            <w:r w:rsidR="008E487B" w:rsidRPr="00A55BBA">
              <w:rPr>
                <w:rStyle w:val="Hyperlink"/>
                <w:rFonts w:ascii="Times New Roman" w:hAnsi="Times New Roman" w:cs="Times New Roman"/>
                <w:noProof/>
              </w:rPr>
              <w:t>5.4.7 Check update timesheet</w:t>
            </w:r>
            <w:r w:rsidR="008E487B">
              <w:rPr>
                <w:noProof/>
                <w:webHidden/>
              </w:rPr>
              <w:tab/>
            </w:r>
            <w:r w:rsidR="008E487B">
              <w:rPr>
                <w:noProof/>
                <w:webHidden/>
              </w:rPr>
              <w:fldChar w:fldCharType="begin"/>
            </w:r>
            <w:r w:rsidR="008E487B">
              <w:rPr>
                <w:noProof/>
                <w:webHidden/>
              </w:rPr>
              <w:instrText xml:space="preserve"> PAGEREF _Toc332775079 \h </w:instrText>
            </w:r>
            <w:r w:rsidR="008E487B">
              <w:rPr>
                <w:noProof/>
                <w:webHidden/>
              </w:rPr>
            </w:r>
            <w:r w:rsidR="008E487B">
              <w:rPr>
                <w:noProof/>
                <w:webHidden/>
              </w:rPr>
              <w:fldChar w:fldCharType="separate"/>
            </w:r>
            <w:r w:rsidR="005A6268">
              <w:rPr>
                <w:noProof/>
                <w:webHidden/>
              </w:rPr>
              <w:t>175</w:t>
            </w:r>
            <w:r w:rsidR="008E487B">
              <w:rPr>
                <w:noProof/>
                <w:webHidden/>
              </w:rPr>
              <w:fldChar w:fldCharType="end"/>
            </w:r>
          </w:hyperlink>
        </w:p>
        <w:p w:rsidR="008E487B" w:rsidRDefault="00CB144F">
          <w:pPr>
            <w:pStyle w:val="TOC4"/>
            <w:tabs>
              <w:tab w:val="right" w:leader="dot" w:pos="8778"/>
            </w:tabs>
            <w:rPr>
              <w:noProof/>
              <w:lang w:eastAsia="ja-JP"/>
            </w:rPr>
          </w:pPr>
          <w:hyperlink w:anchor="_Toc332775080" w:history="1">
            <w:r w:rsidR="008E487B" w:rsidRPr="00A55BBA">
              <w:rPr>
                <w:rStyle w:val="Hyperlink"/>
                <w:rFonts w:ascii="Times New Roman" w:hAnsi="Times New Roman" w:cs="Times New Roman"/>
                <w:noProof/>
              </w:rPr>
              <w:t>5.4.8 Check Delete timesheet</w:t>
            </w:r>
            <w:r w:rsidR="008E487B">
              <w:rPr>
                <w:noProof/>
                <w:webHidden/>
              </w:rPr>
              <w:tab/>
            </w:r>
            <w:r w:rsidR="008E487B">
              <w:rPr>
                <w:noProof/>
                <w:webHidden/>
              </w:rPr>
              <w:fldChar w:fldCharType="begin"/>
            </w:r>
            <w:r w:rsidR="008E487B">
              <w:rPr>
                <w:noProof/>
                <w:webHidden/>
              </w:rPr>
              <w:instrText xml:space="preserve"> PAGEREF _Toc332775080 \h </w:instrText>
            </w:r>
            <w:r w:rsidR="008E487B">
              <w:rPr>
                <w:noProof/>
                <w:webHidden/>
              </w:rPr>
            </w:r>
            <w:r w:rsidR="008E487B">
              <w:rPr>
                <w:noProof/>
                <w:webHidden/>
              </w:rPr>
              <w:fldChar w:fldCharType="separate"/>
            </w:r>
            <w:r w:rsidR="005A6268">
              <w:rPr>
                <w:noProof/>
                <w:webHidden/>
              </w:rPr>
              <w:t>175</w:t>
            </w:r>
            <w:r w:rsidR="008E487B">
              <w:rPr>
                <w:noProof/>
                <w:webHidden/>
              </w:rPr>
              <w:fldChar w:fldCharType="end"/>
            </w:r>
          </w:hyperlink>
        </w:p>
        <w:p w:rsidR="008E487B" w:rsidRDefault="00CB144F">
          <w:pPr>
            <w:pStyle w:val="TOC4"/>
            <w:tabs>
              <w:tab w:val="right" w:leader="dot" w:pos="8778"/>
            </w:tabs>
            <w:rPr>
              <w:noProof/>
              <w:lang w:eastAsia="ja-JP"/>
            </w:rPr>
          </w:pPr>
          <w:hyperlink w:anchor="_Toc332775081" w:history="1">
            <w:r w:rsidR="008E487B" w:rsidRPr="00A55BBA">
              <w:rPr>
                <w:rStyle w:val="Hyperlink"/>
                <w:rFonts w:ascii="Times New Roman" w:hAnsi="Times New Roman" w:cs="Times New Roman"/>
                <w:noProof/>
              </w:rPr>
              <w:t>5.4.9 Check approve timesheet</w:t>
            </w:r>
            <w:r w:rsidR="008E487B">
              <w:rPr>
                <w:noProof/>
                <w:webHidden/>
              </w:rPr>
              <w:tab/>
            </w:r>
            <w:r w:rsidR="008E487B">
              <w:rPr>
                <w:noProof/>
                <w:webHidden/>
              </w:rPr>
              <w:fldChar w:fldCharType="begin"/>
            </w:r>
            <w:r w:rsidR="008E487B">
              <w:rPr>
                <w:noProof/>
                <w:webHidden/>
              </w:rPr>
              <w:instrText xml:space="preserve"> PAGEREF _Toc332775081 \h </w:instrText>
            </w:r>
            <w:r w:rsidR="008E487B">
              <w:rPr>
                <w:noProof/>
                <w:webHidden/>
              </w:rPr>
            </w:r>
            <w:r w:rsidR="008E487B">
              <w:rPr>
                <w:noProof/>
                <w:webHidden/>
              </w:rPr>
              <w:fldChar w:fldCharType="separate"/>
            </w:r>
            <w:r w:rsidR="005A6268">
              <w:rPr>
                <w:noProof/>
                <w:webHidden/>
              </w:rPr>
              <w:t>175</w:t>
            </w:r>
            <w:r w:rsidR="008E487B">
              <w:rPr>
                <w:noProof/>
                <w:webHidden/>
              </w:rPr>
              <w:fldChar w:fldCharType="end"/>
            </w:r>
          </w:hyperlink>
        </w:p>
        <w:p w:rsidR="008E487B" w:rsidRDefault="00CB144F">
          <w:pPr>
            <w:pStyle w:val="TOC4"/>
            <w:tabs>
              <w:tab w:val="right" w:leader="dot" w:pos="8778"/>
            </w:tabs>
            <w:rPr>
              <w:noProof/>
              <w:lang w:eastAsia="ja-JP"/>
            </w:rPr>
          </w:pPr>
          <w:hyperlink w:anchor="_Toc332775082" w:history="1">
            <w:r w:rsidR="008E487B" w:rsidRPr="00A55BBA">
              <w:rPr>
                <w:rStyle w:val="Hyperlink"/>
                <w:rFonts w:ascii="Times New Roman" w:hAnsi="Times New Roman" w:cs="Times New Roman"/>
                <w:noProof/>
              </w:rPr>
              <w:t>5.4.10 Check reject timesheet</w:t>
            </w:r>
            <w:r w:rsidR="008E487B">
              <w:rPr>
                <w:noProof/>
                <w:webHidden/>
              </w:rPr>
              <w:tab/>
            </w:r>
            <w:r w:rsidR="008E487B">
              <w:rPr>
                <w:noProof/>
                <w:webHidden/>
              </w:rPr>
              <w:fldChar w:fldCharType="begin"/>
            </w:r>
            <w:r w:rsidR="008E487B">
              <w:rPr>
                <w:noProof/>
                <w:webHidden/>
              </w:rPr>
              <w:instrText xml:space="preserve"> PAGEREF _Toc332775082 \h </w:instrText>
            </w:r>
            <w:r w:rsidR="008E487B">
              <w:rPr>
                <w:noProof/>
                <w:webHidden/>
              </w:rPr>
            </w:r>
            <w:r w:rsidR="008E487B">
              <w:rPr>
                <w:noProof/>
                <w:webHidden/>
              </w:rPr>
              <w:fldChar w:fldCharType="separate"/>
            </w:r>
            <w:r w:rsidR="005A6268">
              <w:rPr>
                <w:noProof/>
                <w:webHidden/>
              </w:rPr>
              <w:t>175</w:t>
            </w:r>
            <w:r w:rsidR="008E487B">
              <w:rPr>
                <w:noProof/>
                <w:webHidden/>
              </w:rPr>
              <w:fldChar w:fldCharType="end"/>
            </w:r>
          </w:hyperlink>
        </w:p>
        <w:p w:rsidR="008E487B" w:rsidRDefault="00CB144F">
          <w:pPr>
            <w:pStyle w:val="TOC4"/>
            <w:tabs>
              <w:tab w:val="right" w:leader="dot" w:pos="8778"/>
            </w:tabs>
            <w:rPr>
              <w:noProof/>
              <w:lang w:eastAsia="ja-JP"/>
            </w:rPr>
          </w:pPr>
          <w:hyperlink w:anchor="_Toc332775083" w:history="1">
            <w:r w:rsidR="008E487B" w:rsidRPr="00A55BBA">
              <w:rPr>
                <w:rStyle w:val="Hyperlink"/>
                <w:rFonts w:ascii="Times New Roman" w:hAnsi="Times New Roman" w:cs="Times New Roman"/>
                <w:noProof/>
              </w:rPr>
              <w:t>5.4.11 Check Search timesheet</w:t>
            </w:r>
            <w:r w:rsidR="008E487B">
              <w:rPr>
                <w:noProof/>
                <w:webHidden/>
              </w:rPr>
              <w:tab/>
            </w:r>
            <w:r w:rsidR="008E487B">
              <w:rPr>
                <w:noProof/>
                <w:webHidden/>
              </w:rPr>
              <w:fldChar w:fldCharType="begin"/>
            </w:r>
            <w:r w:rsidR="008E487B">
              <w:rPr>
                <w:noProof/>
                <w:webHidden/>
              </w:rPr>
              <w:instrText xml:space="preserve"> PAGEREF _Toc332775083 \h </w:instrText>
            </w:r>
            <w:r w:rsidR="008E487B">
              <w:rPr>
                <w:noProof/>
                <w:webHidden/>
              </w:rPr>
            </w:r>
            <w:r w:rsidR="008E487B">
              <w:rPr>
                <w:noProof/>
                <w:webHidden/>
              </w:rPr>
              <w:fldChar w:fldCharType="separate"/>
            </w:r>
            <w:r w:rsidR="005A6268">
              <w:rPr>
                <w:noProof/>
                <w:webHidden/>
              </w:rPr>
              <w:t>175</w:t>
            </w:r>
            <w:r w:rsidR="008E487B">
              <w:rPr>
                <w:noProof/>
                <w:webHidden/>
              </w:rPr>
              <w:fldChar w:fldCharType="end"/>
            </w:r>
          </w:hyperlink>
        </w:p>
        <w:p w:rsidR="008E487B" w:rsidRDefault="00CB144F">
          <w:pPr>
            <w:pStyle w:val="TOC4"/>
            <w:tabs>
              <w:tab w:val="right" w:leader="dot" w:pos="8778"/>
            </w:tabs>
            <w:rPr>
              <w:noProof/>
              <w:lang w:eastAsia="ja-JP"/>
            </w:rPr>
          </w:pPr>
          <w:hyperlink w:anchor="_Toc332775084" w:history="1">
            <w:r w:rsidR="008E487B" w:rsidRPr="00A55BBA">
              <w:rPr>
                <w:rStyle w:val="Hyperlink"/>
                <w:rFonts w:ascii="Times New Roman" w:hAnsi="Times New Roman" w:cs="Times New Roman"/>
                <w:noProof/>
              </w:rPr>
              <w:t>5.4.12 Check Sort timesheet</w:t>
            </w:r>
            <w:r w:rsidR="008E487B">
              <w:rPr>
                <w:noProof/>
                <w:webHidden/>
              </w:rPr>
              <w:tab/>
            </w:r>
            <w:r w:rsidR="008E487B">
              <w:rPr>
                <w:noProof/>
                <w:webHidden/>
              </w:rPr>
              <w:fldChar w:fldCharType="begin"/>
            </w:r>
            <w:r w:rsidR="008E487B">
              <w:rPr>
                <w:noProof/>
                <w:webHidden/>
              </w:rPr>
              <w:instrText xml:space="preserve"> PAGEREF _Toc332775084 \h </w:instrText>
            </w:r>
            <w:r w:rsidR="008E487B">
              <w:rPr>
                <w:noProof/>
                <w:webHidden/>
              </w:rPr>
            </w:r>
            <w:r w:rsidR="008E487B">
              <w:rPr>
                <w:noProof/>
                <w:webHidden/>
              </w:rPr>
              <w:fldChar w:fldCharType="separate"/>
            </w:r>
            <w:r w:rsidR="005A6268">
              <w:rPr>
                <w:noProof/>
                <w:webHidden/>
              </w:rPr>
              <w:t>176</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5085" w:history="1">
            <w:r w:rsidR="008E487B" w:rsidRPr="00A55BBA">
              <w:rPr>
                <w:rStyle w:val="Hyperlink"/>
                <w:rFonts w:ascii="Times New Roman" w:hAnsi="Times New Roman" w:cs="Times New Roman"/>
                <w:noProof/>
              </w:rPr>
              <w:t>5.5 DMS</w:t>
            </w:r>
            <w:r w:rsidR="008E487B">
              <w:rPr>
                <w:noProof/>
                <w:webHidden/>
              </w:rPr>
              <w:tab/>
            </w:r>
            <w:r w:rsidR="008E487B">
              <w:rPr>
                <w:noProof/>
                <w:webHidden/>
              </w:rPr>
              <w:fldChar w:fldCharType="begin"/>
            </w:r>
            <w:r w:rsidR="008E487B">
              <w:rPr>
                <w:noProof/>
                <w:webHidden/>
              </w:rPr>
              <w:instrText xml:space="preserve"> PAGEREF _Toc332775085 \h </w:instrText>
            </w:r>
            <w:r w:rsidR="008E487B">
              <w:rPr>
                <w:noProof/>
                <w:webHidden/>
              </w:rPr>
            </w:r>
            <w:r w:rsidR="008E487B">
              <w:rPr>
                <w:noProof/>
                <w:webHidden/>
              </w:rPr>
              <w:fldChar w:fldCharType="separate"/>
            </w:r>
            <w:r w:rsidR="005A6268">
              <w:rPr>
                <w:noProof/>
                <w:webHidden/>
              </w:rPr>
              <w:t>176</w:t>
            </w:r>
            <w:r w:rsidR="008E487B">
              <w:rPr>
                <w:noProof/>
                <w:webHidden/>
              </w:rPr>
              <w:fldChar w:fldCharType="end"/>
            </w:r>
          </w:hyperlink>
        </w:p>
        <w:p w:rsidR="008E487B" w:rsidRDefault="00CB144F">
          <w:pPr>
            <w:pStyle w:val="TOC4"/>
            <w:tabs>
              <w:tab w:val="right" w:leader="dot" w:pos="8778"/>
            </w:tabs>
            <w:rPr>
              <w:noProof/>
              <w:lang w:eastAsia="ja-JP"/>
            </w:rPr>
          </w:pPr>
          <w:hyperlink w:anchor="_Toc332775086" w:history="1">
            <w:r w:rsidR="008E487B" w:rsidRPr="00A55BBA">
              <w:rPr>
                <w:rStyle w:val="Hyperlink"/>
                <w:rFonts w:ascii="Times New Roman" w:hAnsi="Times New Roman" w:cs="Times New Roman"/>
                <w:noProof/>
              </w:rPr>
              <w:t>5.5.1 Check view Defect list</w:t>
            </w:r>
            <w:r w:rsidR="008E487B">
              <w:rPr>
                <w:noProof/>
                <w:webHidden/>
              </w:rPr>
              <w:tab/>
            </w:r>
            <w:r w:rsidR="008E487B">
              <w:rPr>
                <w:noProof/>
                <w:webHidden/>
              </w:rPr>
              <w:fldChar w:fldCharType="begin"/>
            </w:r>
            <w:r w:rsidR="008E487B">
              <w:rPr>
                <w:noProof/>
                <w:webHidden/>
              </w:rPr>
              <w:instrText xml:space="preserve"> PAGEREF _Toc332775086 \h </w:instrText>
            </w:r>
            <w:r w:rsidR="008E487B">
              <w:rPr>
                <w:noProof/>
                <w:webHidden/>
              </w:rPr>
            </w:r>
            <w:r w:rsidR="008E487B">
              <w:rPr>
                <w:noProof/>
                <w:webHidden/>
              </w:rPr>
              <w:fldChar w:fldCharType="separate"/>
            </w:r>
            <w:r w:rsidR="005A6268">
              <w:rPr>
                <w:noProof/>
                <w:webHidden/>
              </w:rPr>
              <w:t>176</w:t>
            </w:r>
            <w:r w:rsidR="008E487B">
              <w:rPr>
                <w:noProof/>
                <w:webHidden/>
              </w:rPr>
              <w:fldChar w:fldCharType="end"/>
            </w:r>
          </w:hyperlink>
        </w:p>
        <w:p w:rsidR="008E487B" w:rsidRDefault="00CB144F">
          <w:pPr>
            <w:pStyle w:val="TOC4"/>
            <w:tabs>
              <w:tab w:val="right" w:leader="dot" w:pos="8778"/>
            </w:tabs>
            <w:rPr>
              <w:noProof/>
              <w:lang w:eastAsia="ja-JP"/>
            </w:rPr>
          </w:pPr>
          <w:hyperlink w:anchor="_Toc332775087" w:history="1">
            <w:r w:rsidR="008E487B" w:rsidRPr="00A55BBA">
              <w:rPr>
                <w:rStyle w:val="Hyperlink"/>
                <w:rFonts w:ascii="Times New Roman" w:hAnsi="Times New Roman" w:cs="Times New Roman"/>
                <w:noProof/>
              </w:rPr>
              <w:t>5.5.2 Check create Defect</w:t>
            </w:r>
            <w:r w:rsidR="008E487B">
              <w:rPr>
                <w:noProof/>
                <w:webHidden/>
              </w:rPr>
              <w:tab/>
            </w:r>
            <w:r w:rsidR="008E487B">
              <w:rPr>
                <w:noProof/>
                <w:webHidden/>
              </w:rPr>
              <w:fldChar w:fldCharType="begin"/>
            </w:r>
            <w:r w:rsidR="008E487B">
              <w:rPr>
                <w:noProof/>
                <w:webHidden/>
              </w:rPr>
              <w:instrText xml:space="preserve"> PAGEREF _Toc332775087 \h </w:instrText>
            </w:r>
            <w:r w:rsidR="008E487B">
              <w:rPr>
                <w:noProof/>
                <w:webHidden/>
              </w:rPr>
            </w:r>
            <w:r w:rsidR="008E487B">
              <w:rPr>
                <w:noProof/>
                <w:webHidden/>
              </w:rPr>
              <w:fldChar w:fldCharType="separate"/>
            </w:r>
            <w:r w:rsidR="005A6268">
              <w:rPr>
                <w:noProof/>
                <w:webHidden/>
              </w:rPr>
              <w:t>176</w:t>
            </w:r>
            <w:r w:rsidR="008E487B">
              <w:rPr>
                <w:noProof/>
                <w:webHidden/>
              </w:rPr>
              <w:fldChar w:fldCharType="end"/>
            </w:r>
          </w:hyperlink>
        </w:p>
        <w:p w:rsidR="008E487B" w:rsidRDefault="00CB144F">
          <w:pPr>
            <w:pStyle w:val="TOC4"/>
            <w:tabs>
              <w:tab w:val="right" w:leader="dot" w:pos="8778"/>
            </w:tabs>
            <w:rPr>
              <w:noProof/>
              <w:lang w:eastAsia="ja-JP"/>
            </w:rPr>
          </w:pPr>
          <w:hyperlink w:anchor="_Toc332775088" w:history="1">
            <w:r w:rsidR="008E487B" w:rsidRPr="00A55BBA">
              <w:rPr>
                <w:rStyle w:val="Hyperlink"/>
                <w:rFonts w:ascii="Times New Roman" w:hAnsi="Times New Roman" w:cs="Times New Roman"/>
                <w:noProof/>
              </w:rPr>
              <w:t>5.5.3 Check assign Defect</w:t>
            </w:r>
            <w:r w:rsidR="008E487B">
              <w:rPr>
                <w:noProof/>
                <w:webHidden/>
              </w:rPr>
              <w:tab/>
            </w:r>
            <w:r w:rsidR="008E487B">
              <w:rPr>
                <w:noProof/>
                <w:webHidden/>
              </w:rPr>
              <w:fldChar w:fldCharType="begin"/>
            </w:r>
            <w:r w:rsidR="008E487B">
              <w:rPr>
                <w:noProof/>
                <w:webHidden/>
              </w:rPr>
              <w:instrText xml:space="preserve"> PAGEREF _Toc332775088 \h </w:instrText>
            </w:r>
            <w:r w:rsidR="008E487B">
              <w:rPr>
                <w:noProof/>
                <w:webHidden/>
              </w:rPr>
            </w:r>
            <w:r w:rsidR="008E487B">
              <w:rPr>
                <w:noProof/>
                <w:webHidden/>
              </w:rPr>
              <w:fldChar w:fldCharType="separate"/>
            </w:r>
            <w:r w:rsidR="005A6268">
              <w:rPr>
                <w:noProof/>
                <w:webHidden/>
              </w:rPr>
              <w:t>176</w:t>
            </w:r>
            <w:r w:rsidR="008E487B">
              <w:rPr>
                <w:noProof/>
                <w:webHidden/>
              </w:rPr>
              <w:fldChar w:fldCharType="end"/>
            </w:r>
          </w:hyperlink>
        </w:p>
        <w:p w:rsidR="008E487B" w:rsidRDefault="00CB144F">
          <w:pPr>
            <w:pStyle w:val="TOC4"/>
            <w:tabs>
              <w:tab w:val="right" w:leader="dot" w:pos="8778"/>
            </w:tabs>
            <w:rPr>
              <w:noProof/>
              <w:lang w:eastAsia="ja-JP"/>
            </w:rPr>
          </w:pPr>
          <w:hyperlink w:anchor="_Toc332775089" w:history="1">
            <w:r w:rsidR="008E487B" w:rsidRPr="00A55BBA">
              <w:rPr>
                <w:rStyle w:val="Hyperlink"/>
                <w:rFonts w:ascii="Times New Roman" w:hAnsi="Times New Roman" w:cs="Times New Roman"/>
                <w:noProof/>
              </w:rPr>
              <w:t>5.5.4 Check update Defect</w:t>
            </w:r>
            <w:r w:rsidR="008E487B">
              <w:rPr>
                <w:noProof/>
                <w:webHidden/>
              </w:rPr>
              <w:tab/>
            </w:r>
            <w:r w:rsidR="008E487B">
              <w:rPr>
                <w:noProof/>
                <w:webHidden/>
              </w:rPr>
              <w:fldChar w:fldCharType="begin"/>
            </w:r>
            <w:r w:rsidR="008E487B">
              <w:rPr>
                <w:noProof/>
                <w:webHidden/>
              </w:rPr>
              <w:instrText xml:space="preserve"> PAGEREF _Toc332775089 \h </w:instrText>
            </w:r>
            <w:r w:rsidR="008E487B">
              <w:rPr>
                <w:noProof/>
                <w:webHidden/>
              </w:rPr>
            </w:r>
            <w:r w:rsidR="008E487B">
              <w:rPr>
                <w:noProof/>
                <w:webHidden/>
              </w:rPr>
              <w:fldChar w:fldCharType="separate"/>
            </w:r>
            <w:r w:rsidR="005A6268">
              <w:rPr>
                <w:noProof/>
                <w:webHidden/>
              </w:rPr>
              <w:t>176</w:t>
            </w:r>
            <w:r w:rsidR="008E487B">
              <w:rPr>
                <w:noProof/>
                <w:webHidden/>
              </w:rPr>
              <w:fldChar w:fldCharType="end"/>
            </w:r>
          </w:hyperlink>
        </w:p>
        <w:p w:rsidR="008E487B" w:rsidRDefault="00CB144F">
          <w:pPr>
            <w:pStyle w:val="TOC4"/>
            <w:tabs>
              <w:tab w:val="right" w:leader="dot" w:pos="8778"/>
            </w:tabs>
            <w:rPr>
              <w:noProof/>
              <w:lang w:eastAsia="ja-JP"/>
            </w:rPr>
          </w:pPr>
          <w:hyperlink w:anchor="_Toc332775090" w:history="1">
            <w:r w:rsidR="008E487B" w:rsidRPr="00A55BBA">
              <w:rPr>
                <w:rStyle w:val="Hyperlink"/>
                <w:rFonts w:ascii="Times New Roman" w:hAnsi="Times New Roman" w:cs="Times New Roman"/>
                <w:noProof/>
              </w:rPr>
              <w:t>5.5.5 Check delete Defect</w:t>
            </w:r>
            <w:r w:rsidR="008E487B">
              <w:rPr>
                <w:noProof/>
                <w:webHidden/>
              </w:rPr>
              <w:tab/>
            </w:r>
            <w:r w:rsidR="008E487B">
              <w:rPr>
                <w:noProof/>
                <w:webHidden/>
              </w:rPr>
              <w:fldChar w:fldCharType="begin"/>
            </w:r>
            <w:r w:rsidR="008E487B">
              <w:rPr>
                <w:noProof/>
                <w:webHidden/>
              </w:rPr>
              <w:instrText xml:space="preserve"> PAGEREF _Toc332775090 \h </w:instrText>
            </w:r>
            <w:r w:rsidR="008E487B">
              <w:rPr>
                <w:noProof/>
                <w:webHidden/>
              </w:rPr>
            </w:r>
            <w:r w:rsidR="008E487B">
              <w:rPr>
                <w:noProof/>
                <w:webHidden/>
              </w:rPr>
              <w:fldChar w:fldCharType="separate"/>
            </w:r>
            <w:r w:rsidR="005A6268">
              <w:rPr>
                <w:noProof/>
                <w:webHidden/>
              </w:rPr>
              <w:t>176</w:t>
            </w:r>
            <w:r w:rsidR="008E487B">
              <w:rPr>
                <w:noProof/>
                <w:webHidden/>
              </w:rPr>
              <w:fldChar w:fldCharType="end"/>
            </w:r>
          </w:hyperlink>
        </w:p>
        <w:p w:rsidR="008E487B" w:rsidRDefault="00CB144F">
          <w:pPr>
            <w:pStyle w:val="TOC4"/>
            <w:tabs>
              <w:tab w:val="right" w:leader="dot" w:pos="8778"/>
            </w:tabs>
            <w:rPr>
              <w:noProof/>
              <w:lang w:eastAsia="ja-JP"/>
            </w:rPr>
          </w:pPr>
          <w:hyperlink w:anchor="_Toc332775091" w:history="1">
            <w:r w:rsidR="008E487B" w:rsidRPr="00A55BBA">
              <w:rPr>
                <w:rStyle w:val="Hyperlink"/>
                <w:rFonts w:ascii="Times New Roman" w:hAnsi="Times New Roman" w:cs="Times New Roman"/>
                <w:noProof/>
              </w:rPr>
              <w:t>5.5.6 Check search Defect</w:t>
            </w:r>
            <w:r w:rsidR="008E487B">
              <w:rPr>
                <w:noProof/>
                <w:webHidden/>
              </w:rPr>
              <w:tab/>
            </w:r>
            <w:r w:rsidR="008E487B">
              <w:rPr>
                <w:noProof/>
                <w:webHidden/>
              </w:rPr>
              <w:fldChar w:fldCharType="begin"/>
            </w:r>
            <w:r w:rsidR="008E487B">
              <w:rPr>
                <w:noProof/>
                <w:webHidden/>
              </w:rPr>
              <w:instrText xml:space="preserve"> PAGEREF _Toc332775091 \h </w:instrText>
            </w:r>
            <w:r w:rsidR="008E487B">
              <w:rPr>
                <w:noProof/>
                <w:webHidden/>
              </w:rPr>
            </w:r>
            <w:r w:rsidR="008E487B">
              <w:rPr>
                <w:noProof/>
                <w:webHidden/>
              </w:rPr>
              <w:fldChar w:fldCharType="separate"/>
            </w:r>
            <w:r w:rsidR="005A6268">
              <w:rPr>
                <w:noProof/>
                <w:webHidden/>
              </w:rPr>
              <w:t>177</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5092" w:history="1">
            <w:r w:rsidR="008E487B" w:rsidRPr="00A55BBA">
              <w:rPr>
                <w:rStyle w:val="Hyperlink"/>
                <w:rFonts w:ascii="Times New Roman" w:hAnsi="Times New Roman" w:cs="Times New Roman"/>
                <w:noProof/>
              </w:rPr>
              <w:t>5.6 Dashboard</w:t>
            </w:r>
            <w:r w:rsidR="008E487B">
              <w:rPr>
                <w:noProof/>
                <w:webHidden/>
              </w:rPr>
              <w:tab/>
            </w:r>
            <w:r w:rsidR="008E487B">
              <w:rPr>
                <w:noProof/>
                <w:webHidden/>
              </w:rPr>
              <w:fldChar w:fldCharType="begin"/>
            </w:r>
            <w:r w:rsidR="008E487B">
              <w:rPr>
                <w:noProof/>
                <w:webHidden/>
              </w:rPr>
              <w:instrText xml:space="preserve"> PAGEREF _Toc332775092 \h </w:instrText>
            </w:r>
            <w:r w:rsidR="008E487B">
              <w:rPr>
                <w:noProof/>
                <w:webHidden/>
              </w:rPr>
            </w:r>
            <w:r w:rsidR="008E487B">
              <w:rPr>
                <w:noProof/>
                <w:webHidden/>
              </w:rPr>
              <w:fldChar w:fldCharType="separate"/>
            </w:r>
            <w:r w:rsidR="005A6268">
              <w:rPr>
                <w:noProof/>
                <w:webHidden/>
              </w:rPr>
              <w:t>177</w:t>
            </w:r>
            <w:r w:rsidR="008E487B">
              <w:rPr>
                <w:noProof/>
                <w:webHidden/>
              </w:rPr>
              <w:fldChar w:fldCharType="end"/>
            </w:r>
          </w:hyperlink>
        </w:p>
        <w:p w:rsidR="008E487B" w:rsidRDefault="00CB144F">
          <w:pPr>
            <w:pStyle w:val="TOC4"/>
            <w:tabs>
              <w:tab w:val="right" w:leader="dot" w:pos="8778"/>
            </w:tabs>
            <w:rPr>
              <w:noProof/>
              <w:lang w:eastAsia="ja-JP"/>
            </w:rPr>
          </w:pPr>
          <w:hyperlink w:anchor="_Toc332775093" w:history="1">
            <w:r w:rsidR="008E487B" w:rsidRPr="00A55BBA">
              <w:rPr>
                <w:rStyle w:val="Hyperlink"/>
                <w:rFonts w:ascii="Times New Roman" w:hAnsi="Times New Roman" w:cs="Times New Roman"/>
                <w:noProof/>
              </w:rPr>
              <w:t>5.6.1 Check view project status list</w:t>
            </w:r>
            <w:r w:rsidR="008E487B">
              <w:rPr>
                <w:noProof/>
                <w:webHidden/>
              </w:rPr>
              <w:tab/>
            </w:r>
            <w:r w:rsidR="008E487B">
              <w:rPr>
                <w:noProof/>
                <w:webHidden/>
              </w:rPr>
              <w:fldChar w:fldCharType="begin"/>
            </w:r>
            <w:r w:rsidR="008E487B">
              <w:rPr>
                <w:noProof/>
                <w:webHidden/>
              </w:rPr>
              <w:instrText xml:space="preserve"> PAGEREF _Toc332775093 \h </w:instrText>
            </w:r>
            <w:r w:rsidR="008E487B">
              <w:rPr>
                <w:noProof/>
                <w:webHidden/>
              </w:rPr>
            </w:r>
            <w:r w:rsidR="008E487B">
              <w:rPr>
                <w:noProof/>
                <w:webHidden/>
              </w:rPr>
              <w:fldChar w:fldCharType="separate"/>
            </w:r>
            <w:r w:rsidR="005A6268">
              <w:rPr>
                <w:noProof/>
                <w:webHidden/>
              </w:rPr>
              <w:t>177</w:t>
            </w:r>
            <w:r w:rsidR="008E487B">
              <w:rPr>
                <w:noProof/>
                <w:webHidden/>
              </w:rPr>
              <w:fldChar w:fldCharType="end"/>
            </w:r>
          </w:hyperlink>
        </w:p>
        <w:p w:rsidR="008E487B" w:rsidRDefault="00CB144F">
          <w:pPr>
            <w:pStyle w:val="TOC4"/>
            <w:tabs>
              <w:tab w:val="right" w:leader="dot" w:pos="8778"/>
            </w:tabs>
            <w:rPr>
              <w:noProof/>
              <w:lang w:eastAsia="ja-JP"/>
            </w:rPr>
          </w:pPr>
          <w:hyperlink w:anchor="_Toc332775094" w:history="1">
            <w:r w:rsidR="008E487B" w:rsidRPr="00A55BBA">
              <w:rPr>
                <w:rStyle w:val="Hyperlink"/>
                <w:rFonts w:ascii="Times New Roman" w:hAnsi="Times New Roman" w:cs="Times New Roman"/>
                <w:noProof/>
              </w:rPr>
              <w:t>5.6.2 Check view detail status of a project</w:t>
            </w:r>
            <w:r w:rsidR="008E487B">
              <w:rPr>
                <w:noProof/>
                <w:webHidden/>
              </w:rPr>
              <w:tab/>
            </w:r>
            <w:r w:rsidR="008E487B">
              <w:rPr>
                <w:noProof/>
                <w:webHidden/>
              </w:rPr>
              <w:fldChar w:fldCharType="begin"/>
            </w:r>
            <w:r w:rsidR="008E487B">
              <w:rPr>
                <w:noProof/>
                <w:webHidden/>
              </w:rPr>
              <w:instrText xml:space="preserve"> PAGEREF _Toc332775094 \h </w:instrText>
            </w:r>
            <w:r w:rsidR="008E487B">
              <w:rPr>
                <w:noProof/>
                <w:webHidden/>
              </w:rPr>
            </w:r>
            <w:r w:rsidR="008E487B">
              <w:rPr>
                <w:noProof/>
                <w:webHidden/>
              </w:rPr>
              <w:fldChar w:fldCharType="separate"/>
            </w:r>
            <w:r w:rsidR="005A6268">
              <w:rPr>
                <w:noProof/>
                <w:webHidden/>
              </w:rPr>
              <w:t>177</w:t>
            </w:r>
            <w:r w:rsidR="008E487B">
              <w:rPr>
                <w:noProof/>
                <w:webHidden/>
              </w:rPr>
              <w:fldChar w:fldCharType="end"/>
            </w:r>
          </w:hyperlink>
        </w:p>
        <w:p w:rsidR="008E487B" w:rsidRDefault="00CB144F">
          <w:pPr>
            <w:pStyle w:val="TOC3"/>
            <w:tabs>
              <w:tab w:val="left" w:pos="1100"/>
              <w:tab w:val="right" w:leader="dot" w:pos="8778"/>
            </w:tabs>
            <w:rPr>
              <w:rFonts w:eastAsiaTheme="minorEastAsia"/>
              <w:noProof/>
              <w:lang w:eastAsia="ja-JP"/>
            </w:rPr>
          </w:pPr>
          <w:hyperlink w:anchor="_Toc332775095" w:history="1">
            <w:r w:rsidR="008E487B" w:rsidRPr="00A55BBA">
              <w:rPr>
                <w:rStyle w:val="Hyperlink"/>
                <w:rFonts w:ascii="Times New Roman" w:hAnsi="Times New Roman" w:cs="Times New Roman"/>
                <w:noProof/>
              </w:rPr>
              <w:t>5.7</w:t>
            </w:r>
            <w:r w:rsidR="008E487B">
              <w:rPr>
                <w:rFonts w:eastAsiaTheme="minorEastAsia"/>
                <w:noProof/>
                <w:lang w:eastAsia="ja-JP"/>
              </w:rPr>
              <w:tab/>
            </w:r>
            <w:r w:rsidR="008E487B" w:rsidRPr="00A55BBA">
              <w:rPr>
                <w:rStyle w:val="Hyperlink"/>
                <w:rFonts w:ascii="Times New Roman" w:hAnsi="Times New Roman" w:cs="Times New Roman"/>
                <w:noProof/>
              </w:rPr>
              <w:t>Admin</w:t>
            </w:r>
            <w:r w:rsidR="008E487B">
              <w:rPr>
                <w:noProof/>
                <w:webHidden/>
              </w:rPr>
              <w:tab/>
            </w:r>
            <w:r w:rsidR="008E487B">
              <w:rPr>
                <w:noProof/>
                <w:webHidden/>
              </w:rPr>
              <w:fldChar w:fldCharType="begin"/>
            </w:r>
            <w:r w:rsidR="008E487B">
              <w:rPr>
                <w:noProof/>
                <w:webHidden/>
              </w:rPr>
              <w:instrText xml:space="preserve"> PAGEREF _Toc332775095 \h </w:instrText>
            </w:r>
            <w:r w:rsidR="008E487B">
              <w:rPr>
                <w:noProof/>
                <w:webHidden/>
              </w:rPr>
            </w:r>
            <w:r w:rsidR="008E487B">
              <w:rPr>
                <w:noProof/>
                <w:webHidden/>
              </w:rPr>
              <w:fldChar w:fldCharType="separate"/>
            </w:r>
            <w:r w:rsidR="005A6268">
              <w:rPr>
                <w:noProof/>
                <w:webHidden/>
              </w:rPr>
              <w:t>177</w:t>
            </w:r>
            <w:r w:rsidR="008E487B">
              <w:rPr>
                <w:noProof/>
                <w:webHidden/>
              </w:rPr>
              <w:fldChar w:fldCharType="end"/>
            </w:r>
          </w:hyperlink>
        </w:p>
        <w:p w:rsidR="008E487B" w:rsidRDefault="00CB144F">
          <w:pPr>
            <w:pStyle w:val="TOC4"/>
            <w:tabs>
              <w:tab w:val="right" w:leader="dot" w:pos="8778"/>
            </w:tabs>
            <w:rPr>
              <w:noProof/>
              <w:lang w:eastAsia="ja-JP"/>
            </w:rPr>
          </w:pPr>
          <w:hyperlink w:anchor="_Toc332775096" w:history="1">
            <w:r w:rsidR="008E487B" w:rsidRPr="00A55BBA">
              <w:rPr>
                <w:rStyle w:val="Hyperlink"/>
                <w:rFonts w:ascii="Times New Roman" w:hAnsi="Times New Roman" w:cs="Times New Roman"/>
                <w:noProof/>
              </w:rPr>
              <w:t>5.7.1 Create User</w:t>
            </w:r>
            <w:r w:rsidR="008E487B">
              <w:rPr>
                <w:noProof/>
                <w:webHidden/>
              </w:rPr>
              <w:tab/>
            </w:r>
            <w:r w:rsidR="008E487B">
              <w:rPr>
                <w:noProof/>
                <w:webHidden/>
              </w:rPr>
              <w:fldChar w:fldCharType="begin"/>
            </w:r>
            <w:r w:rsidR="008E487B">
              <w:rPr>
                <w:noProof/>
                <w:webHidden/>
              </w:rPr>
              <w:instrText xml:space="preserve"> PAGEREF _Toc332775096 \h </w:instrText>
            </w:r>
            <w:r w:rsidR="008E487B">
              <w:rPr>
                <w:noProof/>
                <w:webHidden/>
              </w:rPr>
            </w:r>
            <w:r w:rsidR="008E487B">
              <w:rPr>
                <w:noProof/>
                <w:webHidden/>
              </w:rPr>
              <w:fldChar w:fldCharType="separate"/>
            </w:r>
            <w:r w:rsidR="005A6268">
              <w:rPr>
                <w:noProof/>
                <w:webHidden/>
              </w:rPr>
              <w:t>177</w:t>
            </w:r>
            <w:r w:rsidR="008E487B">
              <w:rPr>
                <w:noProof/>
                <w:webHidden/>
              </w:rPr>
              <w:fldChar w:fldCharType="end"/>
            </w:r>
          </w:hyperlink>
        </w:p>
        <w:p w:rsidR="008E487B" w:rsidRDefault="00CB144F">
          <w:pPr>
            <w:pStyle w:val="TOC4"/>
            <w:tabs>
              <w:tab w:val="right" w:leader="dot" w:pos="8778"/>
            </w:tabs>
            <w:rPr>
              <w:noProof/>
              <w:lang w:eastAsia="ja-JP"/>
            </w:rPr>
          </w:pPr>
          <w:hyperlink w:anchor="_Toc332775097" w:history="1">
            <w:r w:rsidR="008E487B" w:rsidRPr="00A55BBA">
              <w:rPr>
                <w:rStyle w:val="Hyperlink"/>
                <w:rFonts w:ascii="Times New Roman" w:hAnsi="Times New Roman" w:cs="Times New Roman"/>
                <w:noProof/>
              </w:rPr>
              <w:t>5.7.1 Update User</w:t>
            </w:r>
            <w:r w:rsidR="008E487B">
              <w:rPr>
                <w:noProof/>
                <w:webHidden/>
              </w:rPr>
              <w:tab/>
            </w:r>
            <w:r w:rsidR="008E487B">
              <w:rPr>
                <w:noProof/>
                <w:webHidden/>
              </w:rPr>
              <w:fldChar w:fldCharType="begin"/>
            </w:r>
            <w:r w:rsidR="008E487B">
              <w:rPr>
                <w:noProof/>
                <w:webHidden/>
              </w:rPr>
              <w:instrText xml:space="preserve"> PAGEREF _Toc332775097 \h </w:instrText>
            </w:r>
            <w:r w:rsidR="008E487B">
              <w:rPr>
                <w:noProof/>
                <w:webHidden/>
              </w:rPr>
            </w:r>
            <w:r w:rsidR="008E487B">
              <w:rPr>
                <w:noProof/>
                <w:webHidden/>
              </w:rPr>
              <w:fldChar w:fldCharType="separate"/>
            </w:r>
            <w:r w:rsidR="005A6268">
              <w:rPr>
                <w:noProof/>
                <w:webHidden/>
              </w:rPr>
              <w:t>177</w:t>
            </w:r>
            <w:r w:rsidR="008E487B">
              <w:rPr>
                <w:noProof/>
                <w:webHidden/>
              </w:rPr>
              <w:fldChar w:fldCharType="end"/>
            </w:r>
          </w:hyperlink>
        </w:p>
        <w:p w:rsidR="008E487B" w:rsidRDefault="00CB144F">
          <w:pPr>
            <w:pStyle w:val="TOC4"/>
            <w:tabs>
              <w:tab w:val="right" w:leader="dot" w:pos="8778"/>
            </w:tabs>
            <w:rPr>
              <w:noProof/>
              <w:lang w:eastAsia="ja-JP"/>
            </w:rPr>
          </w:pPr>
          <w:hyperlink w:anchor="_Toc332775098" w:history="1">
            <w:r w:rsidR="008E487B" w:rsidRPr="00A55BBA">
              <w:rPr>
                <w:rStyle w:val="Hyperlink"/>
                <w:rFonts w:ascii="Times New Roman" w:hAnsi="Times New Roman" w:cs="Times New Roman"/>
                <w:noProof/>
              </w:rPr>
              <w:t>5.7.1 Delete User</w:t>
            </w:r>
            <w:r w:rsidR="008E487B">
              <w:rPr>
                <w:noProof/>
                <w:webHidden/>
              </w:rPr>
              <w:tab/>
            </w:r>
            <w:r w:rsidR="008E487B">
              <w:rPr>
                <w:noProof/>
                <w:webHidden/>
              </w:rPr>
              <w:fldChar w:fldCharType="begin"/>
            </w:r>
            <w:r w:rsidR="008E487B">
              <w:rPr>
                <w:noProof/>
                <w:webHidden/>
              </w:rPr>
              <w:instrText xml:space="preserve"> PAGEREF _Toc332775098 \h </w:instrText>
            </w:r>
            <w:r w:rsidR="008E487B">
              <w:rPr>
                <w:noProof/>
                <w:webHidden/>
              </w:rPr>
            </w:r>
            <w:r w:rsidR="008E487B">
              <w:rPr>
                <w:noProof/>
                <w:webHidden/>
              </w:rPr>
              <w:fldChar w:fldCharType="separate"/>
            </w:r>
            <w:r w:rsidR="005A6268">
              <w:rPr>
                <w:noProof/>
                <w:webHidden/>
              </w:rPr>
              <w:t>177</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5099" w:history="1">
            <w:r w:rsidR="008E487B" w:rsidRPr="00A55BBA">
              <w:rPr>
                <w:rStyle w:val="Hyperlink"/>
                <w:rFonts w:ascii="Times New Roman" w:hAnsi="Times New Roman" w:cs="Times New Roman"/>
                <w:noProof/>
              </w:rPr>
              <w:t>5.8 Report</w:t>
            </w:r>
            <w:r w:rsidR="008E487B">
              <w:rPr>
                <w:noProof/>
                <w:webHidden/>
              </w:rPr>
              <w:tab/>
            </w:r>
            <w:r w:rsidR="008E487B">
              <w:rPr>
                <w:noProof/>
                <w:webHidden/>
              </w:rPr>
              <w:fldChar w:fldCharType="begin"/>
            </w:r>
            <w:r w:rsidR="008E487B">
              <w:rPr>
                <w:noProof/>
                <w:webHidden/>
              </w:rPr>
              <w:instrText xml:space="preserve"> PAGEREF _Toc332775099 \h </w:instrText>
            </w:r>
            <w:r w:rsidR="008E487B">
              <w:rPr>
                <w:noProof/>
                <w:webHidden/>
              </w:rPr>
            </w:r>
            <w:r w:rsidR="008E487B">
              <w:rPr>
                <w:noProof/>
                <w:webHidden/>
              </w:rPr>
              <w:fldChar w:fldCharType="separate"/>
            </w:r>
            <w:r w:rsidR="005A6268">
              <w:rPr>
                <w:noProof/>
                <w:webHidden/>
              </w:rPr>
              <w:t>178</w:t>
            </w:r>
            <w:r w:rsidR="008E487B">
              <w:rPr>
                <w:noProof/>
                <w:webHidden/>
              </w:rPr>
              <w:fldChar w:fldCharType="end"/>
            </w:r>
          </w:hyperlink>
        </w:p>
        <w:p w:rsidR="008E487B" w:rsidRDefault="00CB144F">
          <w:pPr>
            <w:pStyle w:val="TOC4"/>
            <w:tabs>
              <w:tab w:val="right" w:leader="dot" w:pos="8778"/>
            </w:tabs>
            <w:rPr>
              <w:noProof/>
              <w:lang w:eastAsia="ja-JP"/>
            </w:rPr>
          </w:pPr>
          <w:hyperlink w:anchor="_Toc332775100" w:history="1">
            <w:r w:rsidR="008E487B" w:rsidRPr="00A55BBA">
              <w:rPr>
                <w:rStyle w:val="Hyperlink"/>
                <w:rFonts w:ascii="Times New Roman" w:hAnsi="Times New Roman" w:cs="Times New Roman"/>
                <w:noProof/>
              </w:rPr>
              <w:t>5.8.2 Check Report Project Status</w:t>
            </w:r>
            <w:r w:rsidR="008E487B">
              <w:rPr>
                <w:noProof/>
                <w:webHidden/>
              </w:rPr>
              <w:tab/>
            </w:r>
            <w:r w:rsidR="008E487B">
              <w:rPr>
                <w:noProof/>
                <w:webHidden/>
              </w:rPr>
              <w:fldChar w:fldCharType="begin"/>
            </w:r>
            <w:r w:rsidR="008E487B">
              <w:rPr>
                <w:noProof/>
                <w:webHidden/>
              </w:rPr>
              <w:instrText xml:space="preserve"> PAGEREF _Toc332775100 \h </w:instrText>
            </w:r>
            <w:r w:rsidR="008E487B">
              <w:rPr>
                <w:noProof/>
                <w:webHidden/>
              </w:rPr>
            </w:r>
            <w:r w:rsidR="008E487B">
              <w:rPr>
                <w:noProof/>
                <w:webHidden/>
              </w:rPr>
              <w:fldChar w:fldCharType="separate"/>
            </w:r>
            <w:r w:rsidR="005A6268">
              <w:rPr>
                <w:noProof/>
                <w:webHidden/>
              </w:rPr>
              <w:t>178</w:t>
            </w:r>
            <w:r w:rsidR="008E487B">
              <w:rPr>
                <w:noProof/>
                <w:webHidden/>
              </w:rPr>
              <w:fldChar w:fldCharType="end"/>
            </w:r>
          </w:hyperlink>
        </w:p>
        <w:p w:rsidR="008E487B" w:rsidRDefault="00CB144F">
          <w:pPr>
            <w:pStyle w:val="TOC4"/>
            <w:tabs>
              <w:tab w:val="right" w:leader="dot" w:pos="8778"/>
            </w:tabs>
            <w:rPr>
              <w:noProof/>
              <w:lang w:eastAsia="ja-JP"/>
            </w:rPr>
          </w:pPr>
          <w:hyperlink w:anchor="_Toc332775101" w:history="1">
            <w:r w:rsidR="008E487B" w:rsidRPr="00A55BBA">
              <w:rPr>
                <w:rStyle w:val="Hyperlink"/>
                <w:rFonts w:ascii="Times New Roman" w:hAnsi="Times New Roman" w:cs="Times New Roman"/>
                <w:noProof/>
              </w:rPr>
              <w:t>5.8.2 Check Report Task Status</w:t>
            </w:r>
            <w:r w:rsidR="008E487B">
              <w:rPr>
                <w:noProof/>
                <w:webHidden/>
              </w:rPr>
              <w:tab/>
            </w:r>
            <w:r w:rsidR="008E487B">
              <w:rPr>
                <w:noProof/>
                <w:webHidden/>
              </w:rPr>
              <w:fldChar w:fldCharType="begin"/>
            </w:r>
            <w:r w:rsidR="008E487B">
              <w:rPr>
                <w:noProof/>
                <w:webHidden/>
              </w:rPr>
              <w:instrText xml:space="preserve"> PAGEREF _Toc332775101 \h </w:instrText>
            </w:r>
            <w:r w:rsidR="008E487B">
              <w:rPr>
                <w:noProof/>
                <w:webHidden/>
              </w:rPr>
            </w:r>
            <w:r w:rsidR="008E487B">
              <w:rPr>
                <w:noProof/>
                <w:webHidden/>
              </w:rPr>
              <w:fldChar w:fldCharType="separate"/>
            </w:r>
            <w:r w:rsidR="005A6268">
              <w:rPr>
                <w:noProof/>
                <w:webHidden/>
              </w:rPr>
              <w:t>178</w:t>
            </w:r>
            <w:r w:rsidR="008E487B">
              <w:rPr>
                <w:noProof/>
                <w:webHidden/>
              </w:rPr>
              <w:fldChar w:fldCharType="end"/>
            </w:r>
          </w:hyperlink>
        </w:p>
        <w:p w:rsidR="008E487B" w:rsidRDefault="00CB144F">
          <w:pPr>
            <w:pStyle w:val="TOC4"/>
            <w:tabs>
              <w:tab w:val="right" w:leader="dot" w:pos="8778"/>
            </w:tabs>
            <w:rPr>
              <w:noProof/>
              <w:lang w:eastAsia="ja-JP"/>
            </w:rPr>
          </w:pPr>
          <w:hyperlink w:anchor="_Toc332775102" w:history="1">
            <w:r w:rsidR="008E487B" w:rsidRPr="00A55BBA">
              <w:rPr>
                <w:rStyle w:val="Hyperlink"/>
                <w:rFonts w:ascii="Times New Roman" w:hAnsi="Times New Roman" w:cs="Times New Roman"/>
                <w:noProof/>
              </w:rPr>
              <w:t>5.8.3 Check Report Timesheet Status</w:t>
            </w:r>
            <w:r w:rsidR="008E487B">
              <w:rPr>
                <w:noProof/>
                <w:webHidden/>
              </w:rPr>
              <w:tab/>
            </w:r>
            <w:r w:rsidR="008E487B">
              <w:rPr>
                <w:noProof/>
                <w:webHidden/>
              </w:rPr>
              <w:fldChar w:fldCharType="begin"/>
            </w:r>
            <w:r w:rsidR="008E487B">
              <w:rPr>
                <w:noProof/>
                <w:webHidden/>
              </w:rPr>
              <w:instrText xml:space="preserve"> PAGEREF _Toc332775102 \h </w:instrText>
            </w:r>
            <w:r w:rsidR="008E487B">
              <w:rPr>
                <w:noProof/>
                <w:webHidden/>
              </w:rPr>
            </w:r>
            <w:r w:rsidR="008E487B">
              <w:rPr>
                <w:noProof/>
                <w:webHidden/>
              </w:rPr>
              <w:fldChar w:fldCharType="separate"/>
            </w:r>
            <w:r w:rsidR="005A6268">
              <w:rPr>
                <w:noProof/>
                <w:webHidden/>
              </w:rPr>
              <w:t>178</w:t>
            </w:r>
            <w:r w:rsidR="008E487B">
              <w:rPr>
                <w:noProof/>
                <w:webHidden/>
              </w:rPr>
              <w:fldChar w:fldCharType="end"/>
            </w:r>
          </w:hyperlink>
        </w:p>
        <w:p w:rsidR="008E487B" w:rsidRDefault="00CB144F">
          <w:pPr>
            <w:pStyle w:val="TOC4"/>
            <w:tabs>
              <w:tab w:val="right" w:leader="dot" w:pos="8778"/>
            </w:tabs>
            <w:rPr>
              <w:noProof/>
              <w:lang w:eastAsia="ja-JP"/>
            </w:rPr>
          </w:pPr>
          <w:hyperlink w:anchor="_Toc332775103" w:history="1">
            <w:r w:rsidR="008E487B" w:rsidRPr="00A55BBA">
              <w:rPr>
                <w:rStyle w:val="Hyperlink"/>
                <w:rFonts w:ascii="Times New Roman" w:hAnsi="Times New Roman" w:cs="Times New Roman"/>
                <w:noProof/>
              </w:rPr>
              <w:t>5.8.4 Check Report Requirement Status</w:t>
            </w:r>
            <w:r w:rsidR="008E487B">
              <w:rPr>
                <w:noProof/>
                <w:webHidden/>
              </w:rPr>
              <w:tab/>
            </w:r>
            <w:r w:rsidR="008E487B">
              <w:rPr>
                <w:noProof/>
                <w:webHidden/>
              </w:rPr>
              <w:fldChar w:fldCharType="begin"/>
            </w:r>
            <w:r w:rsidR="008E487B">
              <w:rPr>
                <w:noProof/>
                <w:webHidden/>
              </w:rPr>
              <w:instrText xml:space="preserve"> PAGEREF _Toc332775103 \h </w:instrText>
            </w:r>
            <w:r w:rsidR="008E487B">
              <w:rPr>
                <w:noProof/>
                <w:webHidden/>
              </w:rPr>
            </w:r>
            <w:r w:rsidR="008E487B">
              <w:rPr>
                <w:noProof/>
                <w:webHidden/>
              </w:rPr>
              <w:fldChar w:fldCharType="separate"/>
            </w:r>
            <w:r w:rsidR="005A6268">
              <w:rPr>
                <w:noProof/>
                <w:webHidden/>
              </w:rPr>
              <w:t>178</w:t>
            </w:r>
            <w:r w:rsidR="008E487B">
              <w:rPr>
                <w:noProof/>
                <w:webHidden/>
              </w:rPr>
              <w:fldChar w:fldCharType="end"/>
            </w:r>
          </w:hyperlink>
        </w:p>
        <w:p w:rsidR="008E487B" w:rsidRDefault="00CB144F">
          <w:pPr>
            <w:pStyle w:val="TOC4"/>
            <w:tabs>
              <w:tab w:val="right" w:leader="dot" w:pos="8778"/>
            </w:tabs>
            <w:rPr>
              <w:noProof/>
              <w:lang w:eastAsia="ja-JP"/>
            </w:rPr>
          </w:pPr>
          <w:hyperlink w:anchor="_Toc332775104" w:history="1">
            <w:r w:rsidR="008E487B" w:rsidRPr="00A55BBA">
              <w:rPr>
                <w:rStyle w:val="Hyperlink"/>
                <w:rFonts w:ascii="Times New Roman" w:hAnsi="Times New Roman" w:cs="Times New Roman"/>
                <w:noProof/>
              </w:rPr>
              <w:t>5.8.5 Check Report DMS Status</w:t>
            </w:r>
            <w:r w:rsidR="008E487B">
              <w:rPr>
                <w:noProof/>
                <w:webHidden/>
              </w:rPr>
              <w:tab/>
            </w:r>
            <w:r w:rsidR="008E487B">
              <w:rPr>
                <w:noProof/>
                <w:webHidden/>
              </w:rPr>
              <w:fldChar w:fldCharType="begin"/>
            </w:r>
            <w:r w:rsidR="008E487B">
              <w:rPr>
                <w:noProof/>
                <w:webHidden/>
              </w:rPr>
              <w:instrText xml:space="preserve"> PAGEREF _Toc332775104 \h </w:instrText>
            </w:r>
            <w:r w:rsidR="008E487B">
              <w:rPr>
                <w:noProof/>
                <w:webHidden/>
              </w:rPr>
            </w:r>
            <w:r w:rsidR="008E487B">
              <w:rPr>
                <w:noProof/>
                <w:webHidden/>
              </w:rPr>
              <w:fldChar w:fldCharType="separate"/>
            </w:r>
            <w:r w:rsidR="005A6268">
              <w:rPr>
                <w:noProof/>
                <w:webHidden/>
              </w:rPr>
              <w:t>178</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5105" w:history="1">
            <w:r w:rsidR="008E487B" w:rsidRPr="00A55BBA">
              <w:rPr>
                <w:rStyle w:val="Hyperlink"/>
                <w:rFonts w:ascii="Times New Roman" w:hAnsi="Times New Roman" w:cs="Times New Roman"/>
                <w:noProof/>
              </w:rPr>
              <w:t>5.9 Android</w:t>
            </w:r>
            <w:r w:rsidR="008E487B">
              <w:rPr>
                <w:noProof/>
                <w:webHidden/>
              </w:rPr>
              <w:tab/>
            </w:r>
            <w:r w:rsidR="008E487B">
              <w:rPr>
                <w:noProof/>
                <w:webHidden/>
              </w:rPr>
              <w:fldChar w:fldCharType="begin"/>
            </w:r>
            <w:r w:rsidR="008E487B">
              <w:rPr>
                <w:noProof/>
                <w:webHidden/>
              </w:rPr>
              <w:instrText xml:space="preserve"> PAGEREF _Toc332775105 \h </w:instrText>
            </w:r>
            <w:r w:rsidR="008E487B">
              <w:rPr>
                <w:noProof/>
                <w:webHidden/>
              </w:rPr>
            </w:r>
            <w:r w:rsidR="008E487B">
              <w:rPr>
                <w:noProof/>
                <w:webHidden/>
              </w:rPr>
              <w:fldChar w:fldCharType="separate"/>
            </w:r>
            <w:r w:rsidR="005A6268">
              <w:rPr>
                <w:noProof/>
                <w:webHidden/>
              </w:rPr>
              <w:t>179</w:t>
            </w:r>
            <w:r w:rsidR="008E487B">
              <w:rPr>
                <w:noProof/>
                <w:webHidden/>
              </w:rPr>
              <w:fldChar w:fldCharType="end"/>
            </w:r>
          </w:hyperlink>
        </w:p>
        <w:p w:rsidR="008E487B" w:rsidRDefault="00CB144F">
          <w:pPr>
            <w:pStyle w:val="TOC4"/>
            <w:tabs>
              <w:tab w:val="right" w:leader="dot" w:pos="8778"/>
            </w:tabs>
            <w:rPr>
              <w:noProof/>
              <w:lang w:eastAsia="ja-JP"/>
            </w:rPr>
          </w:pPr>
          <w:hyperlink w:anchor="_Toc332775106" w:history="1">
            <w:r w:rsidR="008E487B" w:rsidRPr="00A55BBA">
              <w:rPr>
                <w:rStyle w:val="Hyperlink"/>
                <w:rFonts w:ascii="Times New Roman" w:hAnsi="Times New Roman" w:cs="Times New Roman"/>
                <w:noProof/>
              </w:rPr>
              <w:t>5.9.1 Check view project status list</w:t>
            </w:r>
            <w:r w:rsidR="008E487B">
              <w:rPr>
                <w:noProof/>
                <w:webHidden/>
              </w:rPr>
              <w:tab/>
            </w:r>
            <w:r w:rsidR="008E487B">
              <w:rPr>
                <w:noProof/>
                <w:webHidden/>
              </w:rPr>
              <w:fldChar w:fldCharType="begin"/>
            </w:r>
            <w:r w:rsidR="008E487B">
              <w:rPr>
                <w:noProof/>
                <w:webHidden/>
              </w:rPr>
              <w:instrText xml:space="preserve"> PAGEREF _Toc332775106 \h </w:instrText>
            </w:r>
            <w:r w:rsidR="008E487B">
              <w:rPr>
                <w:noProof/>
                <w:webHidden/>
              </w:rPr>
            </w:r>
            <w:r w:rsidR="008E487B">
              <w:rPr>
                <w:noProof/>
                <w:webHidden/>
              </w:rPr>
              <w:fldChar w:fldCharType="separate"/>
            </w:r>
            <w:r w:rsidR="005A6268">
              <w:rPr>
                <w:noProof/>
                <w:webHidden/>
              </w:rPr>
              <w:t>179</w:t>
            </w:r>
            <w:r w:rsidR="008E487B">
              <w:rPr>
                <w:noProof/>
                <w:webHidden/>
              </w:rPr>
              <w:fldChar w:fldCharType="end"/>
            </w:r>
          </w:hyperlink>
        </w:p>
        <w:p w:rsidR="008E487B" w:rsidRDefault="00CB144F">
          <w:pPr>
            <w:pStyle w:val="TOC4"/>
            <w:tabs>
              <w:tab w:val="right" w:leader="dot" w:pos="8778"/>
            </w:tabs>
            <w:rPr>
              <w:noProof/>
              <w:lang w:eastAsia="ja-JP"/>
            </w:rPr>
          </w:pPr>
          <w:hyperlink w:anchor="_Toc332775107" w:history="1">
            <w:r w:rsidR="008E487B" w:rsidRPr="00A55BBA">
              <w:rPr>
                <w:rStyle w:val="Hyperlink"/>
                <w:rFonts w:ascii="Times New Roman" w:hAnsi="Times New Roman" w:cs="Times New Roman"/>
                <w:noProof/>
              </w:rPr>
              <w:t>5.9.2 Check view detail status of a project</w:t>
            </w:r>
            <w:r w:rsidR="008E487B">
              <w:rPr>
                <w:noProof/>
                <w:webHidden/>
              </w:rPr>
              <w:tab/>
            </w:r>
            <w:r w:rsidR="008E487B">
              <w:rPr>
                <w:noProof/>
                <w:webHidden/>
              </w:rPr>
              <w:fldChar w:fldCharType="begin"/>
            </w:r>
            <w:r w:rsidR="008E487B">
              <w:rPr>
                <w:noProof/>
                <w:webHidden/>
              </w:rPr>
              <w:instrText xml:space="preserve"> PAGEREF _Toc332775107 \h </w:instrText>
            </w:r>
            <w:r w:rsidR="008E487B">
              <w:rPr>
                <w:noProof/>
                <w:webHidden/>
              </w:rPr>
            </w:r>
            <w:r w:rsidR="008E487B">
              <w:rPr>
                <w:noProof/>
                <w:webHidden/>
              </w:rPr>
              <w:fldChar w:fldCharType="separate"/>
            </w:r>
            <w:r w:rsidR="005A6268">
              <w:rPr>
                <w:noProof/>
                <w:webHidden/>
              </w:rPr>
              <w:t>179</w:t>
            </w:r>
            <w:r w:rsidR="008E487B">
              <w:rPr>
                <w:noProof/>
                <w:webHidden/>
              </w:rPr>
              <w:fldChar w:fldCharType="end"/>
            </w:r>
          </w:hyperlink>
        </w:p>
        <w:p w:rsidR="008E487B" w:rsidRDefault="00CB144F">
          <w:pPr>
            <w:pStyle w:val="TOC2"/>
            <w:tabs>
              <w:tab w:val="left" w:pos="660"/>
              <w:tab w:val="right" w:leader="dot" w:pos="8778"/>
            </w:tabs>
            <w:rPr>
              <w:rFonts w:eastAsiaTheme="minorEastAsia"/>
              <w:noProof/>
              <w:lang w:eastAsia="ja-JP"/>
            </w:rPr>
          </w:pPr>
          <w:hyperlink w:anchor="_Toc332775108" w:history="1">
            <w:r w:rsidR="008E487B" w:rsidRPr="00A55BBA">
              <w:rPr>
                <w:rStyle w:val="Hyperlink"/>
                <w:rFonts w:ascii="Times New Roman" w:hAnsi="Times New Roman" w:cs="Times New Roman"/>
                <w:noProof/>
              </w:rPr>
              <w:t>6.</w:t>
            </w:r>
            <w:r w:rsidR="008E487B">
              <w:rPr>
                <w:rFonts w:eastAsiaTheme="minorEastAsia"/>
                <w:noProof/>
                <w:lang w:eastAsia="ja-JP"/>
              </w:rPr>
              <w:tab/>
            </w:r>
            <w:r w:rsidR="008E487B" w:rsidRPr="00A55BBA">
              <w:rPr>
                <w:rStyle w:val="Hyperlink"/>
                <w:rFonts w:ascii="Times New Roman" w:hAnsi="Times New Roman" w:cs="Times New Roman"/>
                <w:noProof/>
              </w:rPr>
              <w:t>Checklists</w:t>
            </w:r>
            <w:r w:rsidR="008E487B">
              <w:rPr>
                <w:noProof/>
                <w:webHidden/>
              </w:rPr>
              <w:tab/>
            </w:r>
            <w:r w:rsidR="008E487B">
              <w:rPr>
                <w:noProof/>
                <w:webHidden/>
              </w:rPr>
              <w:fldChar w:fldCharType="begin"/>
            </w:r>
            <w:r w:rsidR="008E487B">
              <w:rPr>
                <w:noProof/>
                <w:webHidden/>
              </w:rPr>
              <w:instrText xml:space="preserve"> PAGEREF _Toc332775108 \h </w:instrText>
            </w:r>
            <w:r w:rsidR="008E487B">
              <w:rPr>
                <w:noProof/>
                <w:webHidden/>
              </w:rPr>
            </w:r>
            <w:r w:rsidR="008E487B">
              <w:rPr>
                <w:noProof/>
                <w:webHidden/>
              </w:rPr>
              <w:fldChar w:fldCharType="separate"/>
            </w:r>
            <w:r w:rsidR="005A6268">
              <w:rPr>
                <w:noProof/>
                <w:webHidden/>
              </w:rPr>
              <w:t>179</w:t>
            </w:r>
            <w:r w:rsidR="008E487B">
              <w:rPr>
                <w:noProof/>
                <w:webHidden/>
              </w:rPr>
              <w:fldChar w:fldCharType="end"/>
            </w:r>
          </w:hyperlink>
        </w:p>
        <w:p w:rsidR="008E487B" w:rsidRDefault="00CB144F">
          <w:pPr>
            <w:pStyle w:val="TOC3"/>
            <w:tabs>
              <w:tab w:val="left" w:pos="1100"/>
              <w:tab w:val="right" w:leader="dot" w:pos="8778"/>
            </w:tabs>
            <w:rPr>
              <w:rFonts w:eastAsiaTheme="minorEastAsia"/>
              <w:noProof/>
              <w:lang w:eastAsia="ja-JP"/>
            </w:rPr>
          </w:pPr>
          <w:hyperlink w:anchor="_Toc332775110" w:history="1">
            <w:r w:rsidR="008E487B" w:rsidRPr="00A55BBA">
              <w:rPr>
                <w:rStyle w:val="Hyperlink"/>
                <w:rFonts w:ascii="Times New Roman" w:hAnsi="Times New Roman" w:cs="Times New Roman"/>
                <w:noProof/>
              </w:rPr>
              <w:t>1.1</w:t>
            </w:r>
            <w:r w:rsidR="008E487B">
              <w:rPr>
                <w:rFonts w:eastAsiaTheme="minorEastAsia"/>
                <w:noProof/>
                <w:lang w:eastAsia="ja-JP"/>
              </w:rPr>
              <w:tab/>
            </w:r>
            <w:r w:rsidR="008E487B" w:rsidRPr="00A55BBA">
              <w:rPr>
                <w:rStyle w:val="Hyperlink"/>
                <w:rFonts w:ascii="Times New Roman" w:hAnsi="Times New Roman" w:cs="Times New Roman"/>
                <w:noProof/>
              </w:rPr>
              <w:t>Checklist of Validation</w:t>
            </w:r>
            <w:r w:rsidR="008E487B">
              <w:rPr>
                <w:noProof/>
                <w:webHidden/>
              </w:rPr>
              <w:tab/>
            </w:r>
            <w:r w:rsidR="008E487B">
              <w:rPr>
                <w:noProof/>
                <w:webHidden/>
              </w:rPr>
              <w:fldChar w:fldCharType="begin"/>
            </w:r>
            <w:r w:rsidR="008E487B">
              <w:rPr>
                <w:noProof/>
                <w:webHidden/>
              </w:rPr>
              <w:instrText xml:space="preserve"> PAGEREF _Toc332775110 \h </w:instrText>
            </w:r>
            <w:r w:rsidR="008E487B">
              <w:rPr>
                <w:noProof/>
                <w:webHidden/>
              </w:rPr>
            </w:r>
            <w:r w:rsidR="008E487B">
              <w:rPr>
                <w:noProof/>
                <w:webHidden/>
              </w:rPr>
              <w:fldChar w:fldCharType="separate"/>
            </w:r>
            <w:r w:rsidR="005A6268">
              <w:rPr>
                <w:noProof/>
                <w:webHidden/>
              </w:rPr>
              <w:t>179</w:t>
            </w:r>
            <w:r w:rsidR="008E487B">
              <w:rPr>
                <w:noProof/>
                <w:webHidden/>
              </w:rPr>
              <w:fldChar w:fldCharType="end"/>
            </w:r>
          </w:hyperlink>
        </w:p>
        <w:p w:rsidR="008E487B" w:rsidRDefault="00CB144F">
          <w:pPr>
            <w:pStyle w:val="TOC3"/>
            <w:tabs>
              <w:tab w:val="left" w:pos="1100"/>
              <w:tab w:val="right" w:leader="dot" w:pos="8778"/>
            </w:tabs>
            <w:rPr>
              <w:rFonts w:eastAsiaTheme="minorEastAsia"/>
              <w:noProof/>
              <w:lang w:eastAsia="ja-JP"/>
            </w:rPr>
          </w:pPr>
          <w:hyperlink w:anchor="_Toc332775111" w:history="1">
            <w:r w:rsidR="008E487B" w:rsidRPr="00A55BBA">
              <w:rPr>
                <w:rStyle w:val="Hyperlink"/>
                <w:rFonts w:ascii="Times New Roman" w:hAnsi="Times New Roman" w:cs="Times New Roman"/>
                <w:noProof/>
              </w:rPr>
              <w:t>1.2</w:t>
            </w:r>
            <w:r w:rsidR="008E487B">
              <w:rPr>
                <w:rFonts w:eastAsiaTheme="minorEastAsia"/>
                <w:noProof/>
                <w:lang w:eastAsia="ja-JP"/>
              </w:rPr>
              <w:tab/>
            </w:r>
            <w:r w:rsidR="008E487B" w:rsidRPr="00A55BBA">
              <w:rPr>
                <w:rStyle w:val="Hyperlink"/>
                <w:rFonts w:ascii="Times New Roman" w:hAnsi="Times New Roman" w:cs="Times New Roman"/>
                <w:noProof/>
              </w:rPr>
              <w:t>Submission Checklist</w:t>
            </w:r>
            <w:r w:rsidR="008E487B">
              <w:rPr>
                <w:noProof/>
                <w:webHidden/>
              </w:rPr>
              <w:tab/>
            </w:r>
            <w:r w:rsidR="008E487B">
              <w:rPr>
                <w:noProof/>
                <w:webHidden/>
              </w:rPr>
              <w:fldChar w:fldCharType="begin"/>
            </w:r>
            <w:r w:rsidR="008E487B">
              <w:rPr>
                <w:noProof/>
                <w:webHidden/>
              </w:rPr>
              <w:instrText xml:space="preserve"> PAGEREF _Toc332775111 \h </w:instrText>
            </w:r>
            <w:r w:rsidR="008E487B">
              <w:rPr>
                <w:noProof/>
                <w:webHidden/>
              </w:rPr>
            </w:r>
            <w:r w:rsidR="008E487B">
              <w:rPr>
                <w:noProof/>
                <w:webHidden/>
              </w:rPr>
              <w:fldChar w:fldCharType="separate"/>
            </w:r>
            <w:r w:rsidR="005A6268">
              <w:rPr>
                <w:noProof/>
                <w:webHidden/>
              </w:rPr>
              <w:t>180</w:t>
            </w:r>
            <w:r w:rsidR="008E487B">
              <w:rPr>
                <w:noProof/>
                <w:webHidden/>
              </w:rPr>
              <w:fldChar w:fldCharType="end"/>
            </w:r>
          </w:hyperlink>
        </w:p>
        <w:p w:rsidR="008E487B" w:rsidRDefault="00CB144F">
          <w:pPr>
            <w:pStyle w:val="TOC2"/>
            <w:tabs>
              <w:tab w:val="right" w:leader="dot" w:pos="8778"/>
            </w:tabs>
            <w:rPr>
              <w:rFonts w:eastAsiaTheme="minorEastAsia"/>
              <w:noProof/>
              <w:lang w:eastAsia="ja-JP"/>
            </w:rPr>
          </w:pPr>
          <w:hyperlink w:anchor="_Toc332775112" w:history="1">
            <w:r w:rsidR="008E487B" w:rsidRPr="00A55BBA">
              <w:rPr>
                <w:rStyle w:val="Hyperlink"/>
                <w:rFonts w:ascii="Times New Roman" w:hAnsi="Times New Roman" w:cs="Times New Roman"/>
                <w:noProof/>
              </w:rPr>
              <w:t>7. Defect Log</w:t>
            </w:r>
            <w:r w:rsidR="008E487B">
              <w:rPr>
                <w:noProof/>
                <w:webHidden/>
              </w:rPr>
              <w:tab/>
            </w:r>
            <w:r w:rsidR="008E487B">
              <w:rPr>
                <w:noProof/>
                <w:webHidden/>
              </w:rPr>
              <w:fldChar w:fldCharType="begin"/>
            </w:r>
            <w:r w:rsidR="008E487B">
              <w:rPr>
                <w:noProof/>
                <w:webHidden/>
              </w:rPr>
              <w:instrText xml:space="preserve"> PAGEREF _Toc332775112 \h </w:instrText>
            </w:r>
            <w:r w:rsidR="008E487B">
              <w:rPr>
                <w:noProof/>
                <w:webHidden/>
              </w:rPr>
            </w:r>
            <w:r w:rsidR="008E487B">
              <w:rPr>
                <w:noProof/>
                <w:webHidden/>
              </w:rPr>
              <w:fldChar w:fldCharType="separate"/>
            </w:r>
            <w:r w:rsidR="005A6268">
              <w:rPr>
                <w:noProof/>
                <w:webHidden/>
              </w:rPr>
              <w:t>181</w:t>
            </w:r>
            <w:r w:rsidR="008E487B">
              <w:rPr>
                <w:noProof/>
                <w:webHidden/>
              </w:rPr>
              <w:fldChar w:fldCharType="end"/>
            </w:r>
          </w:hyperlink>
        </w:p>
        <w:p w:rsidR="008E487B" w:rsidRDefault="00CB144F">
          <w:pPr>
            <w:pStyle w:val="TOC2"/>
            <w:tabs>
              <w:tab w:val="left" w:pos="660"/>
              <w:tab w:val="right" w:leader="dot" w:pos="8778"/>
            </w:tabs>
            <w:rPr>
              <w:rFonts w:eastAsiaTheme="minorEastAsia"/>
              <w:noProof/>
              <w:lang w:eastAsia="ja-JP"/>
            </w:rPr>
          </w:pPr>
          <w:hyperlink w:anchor="_Toc332775113" w:history="1">
            <w:r w:rsidR="008E487B" w:rsidRPr="00A55BBA">
              <w:rPr>
                <w:rStyle w:val="Hyperlink"/>
                <w:rFonts w:ascii="Times New Roman" w:hAnsi="Times New Roman" w:cs="Times New Roman"/>
                <w:noProof/>
              </w:rPr>
              <w:t>8.</w:t>
            </w:r>
            <w:r w:rsidR="008E487B">
              <w:rPr>
                <w:rFonts w:eastAsiaTheme="minorEastAsia"/>
                <w:noProof/>
                <w:lang w:eastAsia="ja-JP"/>
              </w:rPr>
              <w:tab/>
            </w:r>
            <w:r w:rsidR="008E487B" w:rsidRPr="00A55BBA">
              <w:rPr>
                <w:rStyle w:val="Hyperlink"/>
                <w:rFonts w:ascii="Times New Roman" w:hAnsi="Times New Roman" w:cs="Times New Roman"/>
                <w:noProof/>
              </w:rPr>
              <w:t>Test Log</w:t>
            </w:r>
            <w:r w:rsidR="008E487B">
              <w:rPr>
                <w:noProof/>
                <w:webHidden/>
              </w:rPr>
              <w:tab/>
            </w:r>
            <w:r w:rsidR="008E487B">
              <w:rPr>
                <w:noProof/>
                <w:webHidden/>
              </w:rPr>
              <w:fldChar w:fldCharType="begin"/>
            </w:r>
            <w:r w:rsidR="008E487B">
              <w:rPr>
                <w:noProof/>
                <w:webHidden/>
              </w:rPr>
              <w:instrText xml:space="preserve"> PAGEREF _Toc332775113 \h </w:instrText>
            </w:r>
            <w:r w:rsidR="008E487B">
              <w:rPr>
                <w:noProof/>
                <w:webHidden/>
              </w:rPr>
            </w:r>
            <w:r w:rsidR="008E487B">
              <w:rPr>
                <w:noProof/>
                <w:webHidden/>
              </w:rPr>
              <w:fldChar w:fldCharType="separate"/>
            </w:r>
            <w:r w:rsidR="005A6268">
              <w:rPr>
                <w:noProof/>
                <w:webHidden/>
              </w:rPr>
              <w:t>183</w:t>
            </w:r>
            <w:r w:rsidR="008E487B">
              <w:rPr>
                <w:noProof/>
                <w:webHidden/>
              </w:rPr>
              <w:fldChar w:fldCharType="end"/>
            </w:r>
          </w:hyperlink>
        </w:p>
        <w:p w:rsidR="008E487B" w:rsidRDefault="00CB144F">
          <w:pPr>
            <w:pStyle w:val="TOC1"/>
            <w:tabs>
              <w:tab w:val="left" w:pos="440"/>
              <w:tab w:val="right" w:leader="dot" w:pos="8778"/>
            </w:tabs>
            <w:rPr>
              <w:rFonts w:eastAsiaTheme="minorEastAsia"/>
              <w:noProof/>
              <w:lang w:eastAsia="ja-JP"/>
            </w:rPr>
          </w:pPr>
          <w:hyperlink w:anchor="_Toc332775114" w:history="1">
            <w:r w:rsidR="008E487B" w:rsidRPr="00A55BBA">
              <w:rPr>
                <w:rStyle w:val="Hyperlink"/>
                <w:rFonts w:ascii="Times New Roman" w:hAnsi="Times New Roman" w:cs="Times New Roman"/>
                <w:noProof/>
              </w:rPr>
              <w:t>F.</w:t>
            </w:r>
            <w:r w:rsidR="008E487B">
              <w:rPr>
                <w:rFonts w:eastAsiaTheme="minorEastAsia"/>
                <w:noProof/>
                <w:lang w:eastAsia="ja-JP"/>
              </w:rPr>
              <w:tab/>
            </w:r>
            <w:r w:rsidR="008E487B" w:rsidRPr="00A55BBA">
              <w:rPr>
                <w:rStyle w:val="Hyperlink"/>
                <w:rFonts w:ascii="Times New Roman" w:hAnsi="Times New Roman" w:cs="Times New Roman"/>
                <w:noProof/>
              </w:rPr>
              <w:t>User Manual</w:t>
            </w:r>
            <w:r w:rsidR="008E487B">
              <w:rPr>
                <w:noProof/>
                <w:webHidden/>
              </w:rPr>
              <w:tab/>
            </w:r>
            <w:r w:rsidR="008E487B">
              <w:rPr>
                <w:noProof/>
                <w:webHidden/>
              </w:rPr>
              <w:fldChar w:fldCharType="begin"/>
            </w:r>
            <w:r w:rsidR="008E487B">
              <w:rPr>
                <w:noProof/>
                <w:webHidden/>
              </w:rPr>
              <w:instrText xml:space="preserve"> PAGEREF _Toc332775114 \h </w:instrText>
            </w:r>
            <w:r w:rsidR="008E487B">
              <w:rPr>
                <w:noProof/>
                <w:webHidden/>
              </w:rPr>
            </w:r>
            <w:r w:rsidR="008E487B">
              <w:rPr>
                <w:noProof/>
                <w:webHidden/>
              </w:rPr>
              <w:fldChar w:fldCharType="separate"/>
            </w:r>
            <w:r w:rsidR="005A6268">
              <w:rPr>
                <w:noProof/>
                <w:webHidden/>
              </w:rPr>
              <w:t>184</w:t>
            </w:r>
            <w:r w:rsidR="008E487B">
              <w:rPr>
                <w:noProof/>
                <w:webHidden/>
              </w:rPr>
              <w:fldChar w:fldCharType="end"/>
            </w:r>
          </w:hyperlink>
        </w:p>
        <w:p w:rsidR="008E487B" w:rsidRDefault="00CB144F">
          <w:pPr>
            <w:pStyle w:val="TOC2"/>
            <w:tabs>
              <w:tab w:val="left" w:pos="660"/>
              <w:tab w:val="right" w:leader="dot" w:pos="8778"/>
            </w:tabs>
            <w:rPr>
              <w:rFonts w:eastAsiaTheme="minorEastAsia"/>
              <w:noProof/>
              <w:lang w:eastAsia="ja-JP"/>
            </w:rPr>
          </w:pPr>
          <w:hyperlink w:anchor="_Toc332775115" w:history="1">
            <w:r w:rsidR="008E487B" w:rsidRPr="00A55BBA">
              <w:rPr>
                <w:rStyle w:val="Hyperlink"/>
                <w:rFonts w:ascii="Times New Roman" w:hAnsi="Times New Roman" w:cs="Times New Roman"/>
                <w:noProof/>
              </w:rPr>
              <w:t>I.</w:t>
            </w:r>
            <w:r w:rsidR="008E487B">
              <w:rPr>
                <w:rFonts w:eastAsiaTheme="minorEastAsia"/>
                <w:noProof/>
                <w:lang w:eastAsia="ja-JP"/>
              </w:rPr>
              <w:tab/>
            </w:r>
            <w:r w:rsidR="008E487B" w:rsidRPr="00A55BBA">
              <w:rPr>
                <w:rStyle w:val="Hyperlink"/>
                <w:rFonts w:ascii="Times New Roman" w:hAnsi="Times New Roman" w:cs="Times New Roman"/>
                <w:noProof/>
              </w:rPr>
              <w:t>Installation Guide</w:t>
            </w:r>
            <w:r w:rsidR="008E487B">
              <w:rPr>
                <w:noProof/>
                <w:webHidden/>
              </w:rPr>
              <w:tab/>
            </w:r>
            <w:r w:rsidR="008E487B">
              <w:rPr>
                <w:noProof/>
                <w:webHidden/>
              </w:rPr>
              <w:fldChar w:fldCharType="begin"/>
            </w:r>
            <w:r w:rsidR="008E487B">
              <w:rPr>
                <w:noProof/>
                <w:webHidden/>
              </w:rPr>
              <w:instrText xml:space="preserve"> PAGEREF _Toc332775115 \h </w:instrText>
            </w:r>
            <w:r w:rsidR="008E487B">
              <w:rPr>
                <w:noProof/>
                <w:webHidden/>
              </w:rPr>
            </w:r>
            <w:r w:rsidR="008E487B">
              <w:rPr>
                <w:noProof/>
                <w:webHidden/>
              </w:rPr>
              <w:fldChar w:fldCharType="separate"/>
            </w:r>
            <w:r w:rsidR="005A6268">
              <w:rPr>
                <w:noProof/>
                <w:webHidden/>
              </w:rPr>
              <w:t>184</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5116" w:history="1">
            <w:r w:rsidR="008E487B" w:rsidRPr="00A55BBA">
              <w:rPr>
                <w:rStyle w:val="Hyperlink"/>
                <w:rFonts w:ascii="Times New Roman" w:hAnsi="Times New Roman" w:cs="Times New Roman"/>
                <w:noProof/>
              </w:rPr>
              <w:t>System requirement before install OOPMS</w:t>
            </w:r>
            <w:r w:rsidR="008E487B">
              <w:rPr>
                <w:noProof/>
                <w:webHidden/>
              </w:rPr>
              <w:tab/>
            </w:r>
            <w:r w:rsidR="008E487B">
              <w:rPr>
                <w:noProof/>
                <w:webHidden/>
              </w:rPr>
              <w:fldChar w:fldCharType="begin"/>
            </w:r>
            <w:r w:rsidR="008E487B">
              <w:rPr>
                <w:noProof/>
                <w:webHidden/>
              </w:rPr>
              <w:instrText xml:space="preserve"> PAGEREF _Toc332775116 \h </w:instrText>
            </w:r>
            <w:r w:rsidR="008E487B">
              <w:rPr>
                <w:noProof/>
                <w:webHidden/>
              </w:rPr>
            </w:r>
            <w:r w:rsidR="008E487B">
              <w:rPr>
                <w:noProof/>
                <w:webHidden/>
              </w:rPr>
              <w:fldChar w:fldCharType="separate"/>
            </w:r>
            <w:r w:rsidR="005A6268">
              <w:rPr>
                <w:noProof/>
                <w:webHidden/>
              </w:rPr>
              <w:t>184</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5117" w:history="1">
            <w:r w:rsidR="008E487B" w:rsidRPr="00A55BBA">
              <w:rPr>
                <w:rStyle w:val="Hyperlink"/>
                <w:rFonts w:ascii="Times New Roman" w:hAnsi="Times New Roman" w:cs="Times New Roman"/>
                <w:noProof/>
              </w:rPr>
              <w:t>1. Run script SQL to create system OOPMS database.</w:t>
            </w:r>
            <w:r w:rsidR="008E487B">
              <w:rPr>
                <w:noProof/>
                <w:webHidden/>
              </w:rPr>
              <w:tab/>
            </w:r>
            <w:r w:rsidR="008E487B">
              <w:rPr>
                <w:noProof/>
                <w:webHidden/>
              </w:rPr>
              <w:fldChar w:fldCharType="begin"/>
            </w:r>
            <w:r w:rsidR="008E487B">
              <w:rPr>
                <w:noProof/>
                <w:webHidden/>
              </w:rPr>
              <w:instrText xml:space="preserve"> PAGEREF _Toc332775117 \h </w:instrText>
            </w:r>
            <w:r w:rsidR="008E487B">
              <w:rPr>
                <w:noProof/>
                <w:webHidden/>
              </w:rPr>
            </w:r>
            <w:r w:rsidR="008E487B">
              <w:rPr>
                <w:noProof/>
                <w:webHidden/>
              </w:rPr>
              <w:fldChar w:fldCharType="separate"/>
            </w:r>
            <w:r w:rsidR="005A6268">
              <w:rPr>
                <w:noProof/>
                <w:webHidden/>
              </w:rPr>
              <w:t>184</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5118" w:history="1">
            <w:r w:rsidR="008E487B" w:rsidRPr="00A55BBA">
              <w:rPr>
                <w:rStyle w:val="Hyperlink"/>
                <w:rFonts w:ascii="Times New Roman" w:hAnsi="Times New Roman" w:cs="Times New Roman"/>
                <w:noProof/>
              </w:rPr>
              <w:t>2. Deploy OOPMS</w:t>
            </w:r>
            <w:r w:rsidR="008E487B">
              <w:rPr>
                <w:noProof/>
                <w:webHidden/>
              </w:rPr>
              <w:tab/>
            </w:r>
            <w:r w:rsidR="008E487B">
              <w:rPr>
                <w:noProof/>
                <w:webHidden/>
              </w:rPr>
              <w:fldChar w:fldCharType="begin"/>
            </w:r>
            <w:r w:rsidR="008E487B">
              <w:rPr>
                <w:noProof/>
                <w:webHidden/>
              </w:rPr>
              <w:instrText xml:space="preserve"> PAGEREF _Toc332775118 \h </w:instrText>
            </w:r>
            <w:r w:rsidR="008E487B">
              <w:rPr>
                <w:noProof/>
                <w:webHidden/>
              </w:rPr>
            </w:r>
            <w:r w:rsidR="008E487B">
              <w:rPr>
                <w:noProof/>
                <w:webHidden/>
              </w:rPr>
              <w:fldChar w:fldCharType="separate"/>
            </w:r>
            <w:r w:rsidR="005A6268">
              <w:rPr>
                <w:noProof/>
                <w:webHidden/>
              </w:rPr>
              <w:t>184</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5119" w:history="1">
            <w:r w:rsidR="008E487B" w:rsidRPr="00A55BBA">
              <w:rPr>
                <w:rStyle w:val="Hyperlink"/>
                <w:rFonts w:ascii="Times New Roman" w:hAnsi="Times New Roman" w:cs="Times New Roman"/>
                <w:noProof/>
              </w:rPr>
              <w:t>3. Deploy Portlet</w:t>
            </w:r>
            <w:r w:rsidR="008E487B">
              <w:rPr>
                <w:noProof/>
                <w:webHidden/>
              </w:rPr>
              <w:tab/>
            </w:r>
            <w:r w:rsidR="008E487B">
              <w:rPr>
                <w:noProof/>
                <w:webHidden/>
              </w:rPr>
              <w:fldChar w:fldCharType="begin"/>
            </w:r>
            <w:r w:rsidR="008E487B">
              <w:rPr>
                <w:noProof/>
                <w:webHidden/>
              </w:rPr>
              <w:instrText xml:space="preserve"> PAGEREF _Toc332775119 \h </w:instrText>
            </w:r>
            <w:r w:rsidR="008E487B">
              <w:rPr>
                <w:noProof/>
                <w:webHidden/>
              </w:rPr>
            </w:r>
            <w:r w:rsidR="008E487B">
              <w:rPr>
                <w:noProof/>
                <w:webHidden/>
              </w:rPr>
              <w:fldChar w:fldCharType="separate"/>
            </w:r>
            <w:r w:rsidR="005A6268">
              <w:rPr>
                <w:noProof/>
                <w:webHidden/>
              </w:rPr>
              <w:t>184</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5120" w:history="1">
            <w:r w:rsidR="008E487B" w:rsidRPr="00A55BBA">
              <w:rPr>
                <w:rStyle w:val="Hyperlink"/>
                <w:rFonts w:ascii="Times New Roman" w:hAnsi="Times New Roman" w:cs="Times New Roman"/>
                <w:noProof/>
              </w:rPr>
              <w:t>4. Android version</w:t>
            </w:r>
            <w:r w:rsidR="008E487B">
              <w:rPr>
                <w:noProof/>
                <w:webHidden/>
              </w:rPr>
              <w:tab/>
            </w:r>
            <w:r w:rsidR="008E487B">
              <w:rPr>
                <w:noProof/>
                <w:webHidden/>
              </w:rPr>
              <w:fldChar w:fldCharType="begin"/>
            </w:r>
            <w:r w:rsidR="008E487B">
              <w:rPr>
                <w:noProof/>
                <w:webHidden/>
              </w:rPr>
              <w:instrText xml:space="preserve"> PAGEREF _Toc332775120 \h </w:instrText>
            </w:r>
            <w:r w:rsidR="008E487B">
              <w:rPr>
                <w:noProof/>
                <w:webHidden/>
              </w:rPr>
            </w:r>
            <w:r w:rsidR="008E487B">
              <w:rPr>
                <w:noProof/>
                <w:webHidden/>
              </w:rPr>
              <w:fldChar w:fldCharType="separate"/>
            </w:r>
            <w:r w:rsidR="005A6268">
              <w:rPr>
                <w:noProof/>
                <w:webHidden/>
              </w:rPr>
              <w:t>184</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5121" w:history="1">
            <w:r w:rsidR="008E487B" w:rsidRPr="00A55BBA">
              <w:rPr>
                <w:rStyle w:val="Hyperlink"/>
                <w:rFonts w:ascii="Times New Roman" w:hAnsi="Times New Roman" w:cs="Times New Roman"/>
                <w:noProof/>
              </w:rPr>
              <w:t>5. Guide for Developer</w:t>
            </w:r>
            <w:r w:rsidR="008E487B">
              <w:rPr>
                <w:noProof/>
                <w:webHidden/>
              </w:rPr>
              <w:tab/>
            </w:r>
            <w:r w:rsidR="008E487B">
              <w:rPr>
                <w:noProof/>
                <w:webHidden/>
              </w:rPr>
              <w:fldChar w:fldCharType="begin"/>
            </w:r>
            <w:r w:rsidR="008E487B">
              <w:rPr>
                <w:noProof/>
                <w:webHidden/>
              </w:rPr>
              <w:instrText xml:space="preserve"> PAGEREF _Toc332775121 \h </w:instrText>
            </w:r>
            <w:r w:rsidR="008E487B">
              <w:rPr>
                <w:noProof/>
                <w:webHidden/>
              </w:rPr>
            </w:r>
            <w:r w:rsidR="008E487B">
              <w:rPr>
                <w:noProof/>
                <w:webHidden/>
              </w:rPr>
              <w:fldChar w:fldCharType="separate"/>
            </w:r>
            <w:r w:rsidR="005A6268">
              <w:rPr>
                <w:noProof/>
                <w:webHidden/>
              </w:rPr>
              <w:t>184</w:t>
            </w:r>
            <w:r w:rsidR="008E487B">
              <w:rPr>
                <w:noProof/>
                <w:webHidden/>
              </w:rPr>
              <w:fldChar w:fldCharType="end"/>
            </w:r>
          </w:hyperlink>
        </w:p>
        <w:p w:rsidR="008E487B" w:rsidRDefault="00CB144F">
          <w:pPr>
            <w:pStyle w:val="TOC2"/>
            <w:tabs>
              <w:tab w:val="left" w:pos="660"/>
              <w:tab w:val="right" w:leader="dot" w:pos="8778"/>
            </w:tabs>
            <w:rPr>
              <w:rFonts w:eastAsiaTheme="minorEastAsia"/>
              <w:noProof/>
              <w:lang w:eastAsia="ja-JP"/>
            </w:rPr>
          </w:pPr>
          <w:hyperlink w:anchor="_Toc332775122" w:history="1">
            <w:r w:rsidR="008E487B" w:rsidRPr="00A55BBA">
              <w:rPr>
                <w:rStyle w:val="Hyperlink"/>
                <w:rFonts w:ascii="Times New Roman" w:hAnsi="Times New Roman" w:cs="Times New Roman"/>
                <w:noProof/>
              </w:rPr>
              <w:t>II.</w:t>
            </w:r>
            <w:r w:rsidR="008E487B">
              <w:rPr>
                <w:rFonts w:eastAsiaTheme="minorEastAsia"/>
                <w:noProof/>
                <w:lang w:eastAsia="ja-JP"/>
              </w:rPr>
              <w:tab/>
            </w:r>
            <w:r w:rsidR="008E487B" w:rsidRPr="00A55BBA">
              <w:rPr>
                <w:rStyle w:val="Hyperlink"/>
                <w:rFonts w:ascii="Times New Roman" w:hAnsi="Times New Roman" w:cs="Times New Roman"/>
                <w:noProof/>
              </w:rPr>
              <w:t>Users’ Guide</w:t>
            </w:r>
            <w:r w:rsidR="008E487B">
              <w:rPr>
                <w:noProof/>
                <w:webHidden/>
              </w:rPr>
              <w:tab/>
            </w:r>
            <w:r w:rsidR="008E487B">
              <w:rPr>
                <w:noProof/>
                <w:webHidden/>
              </w:rPr>
              <w:fldChar w:fldCharType="begin"/>
            </w:r>
            <w:r w:rsidR="008E487B">
              <w:rPr>
                <w:noProof/>
                <w:webHidden/>
              </w:rPr>
              <w:instrText xml:space="preserve"> PAGEREF _Toc332775122 \h </w:instrText>
            </w:r>
            <w:r w:rsidR="008E487B">
              <w:rPr>
                <w:noProof/>
                <w:webHidden/>
              </w:rPr>
            </w:r>
            <w:r w:rsidR="008E487B">
              <w:rPr>
                <w:noProof/>
                <w:webHidden/>
              </w:rPr>
              <w:fldChar w:fldCharType="separate"/>
            </w:r>
            <w:r w:rsidR="005A6268">
              <w:rPr>
                <w:noProof/>
                <w:webHidden/>
              </w:rPr>
              <w:t>185</w:t>
            </w:r>
            <w:r w:rsidR="008E487B">
              <w:rPr>
                <w:noProof/>
                <w:webHidden/>
              </w:rPr>
              <w:fldChar w:fldCharType="end"/>
            </w:r>
          </w:hyperlink>
        </w:p>
        <w:p w:rsidR="008E487B" w:rsidRDefault="00CB144F">
          <w:pPr>
            <w:pStyle w:val="TOC3"/>
            <w:tabs>
              <w:tab w:val="left" w:pos="880"/>
              <w:tab w:val="right" w:leader="dot" w:pos="8778"/>
            </w:tabs>
            <w:rPr>
              <w:rFonts w:eastAsiaTheme="minorEastAsia"/>
              <w:noProof/>
              <w:lang w:eastAsia="ja-JP"/>
            </w:rPr>
          </w:pPr>
          <w:hyperlink w:anchor="_Toc332775123" w:history="1">
            <w:r w:rsidR="008E487B" w:rsidRPr="00A55BBA">
              <w:rPr>
                <w:rStyle w:val="Hyperlink"/>
                <w:rFonts w:ascii="Times New Roman" w:hAnsi="Times New Roman" w:cs="Times New Roman"/>
                <w:noProof/>
              </w:rPr>
              <w:t>1.</w:t>
            </w:r>
            <w:r w:rsidR="008E487B">
              <w:rPr>
                <w:rFonts w:eastAsiaTheme="minorEastAsia"/>
                <w:noProof/>
                <w:lang w:eastAsia="ja-JP"/>
              </w:rPr>
              <w:tab/>
            </w:r>
            <w:r w:rsidR="008E487B" w:rsidRPr="00A55BBA">
              <w:rPr>
                <w:rStyle w:val="Hyperlink"/>
                <w:rFonts w:ascii="Times New Roman" w:hAnsi="Times New Roman" w:cs="Times New Roman"/>
                <w:noProof/>
              </w:rPr>
              <w:t>General Guide</w:t>
            </w:r>
            <w:r w:rsidR="008E487B">
              <w:rPr>
                <w:noProof/>
                <w:webHidden/>
              </w:rPr>
              <w:tab/>
            </w:r>
            <w:r w:rsidR="008E487B">
              <w:rPr>
                <w:noProof/>
                <w:webHidden/>
              </w:rPr>
              <w:fldChar w:fldCharType="begin"/>
            </w:r>
            <w:r w:rsidR="008E487B">
              <w:rPr>
                <w:noProof/>
                <w:webHidden/>
              </w:rPr>
              <w:instrText xml:space="preserve"> PAGEREF _Toc332775123 \h </w:instrText>
            </w:r>
            <w:r w:rsidR="008E487B">
              <w:rPr>
                <w:noProof/>
                <w:webHidden/>
              </w:rPr>
            </w:r>
            <w:r w:rsidR="008E487B">
              <w:rPr>
                <w:noProof/>
                <w:webHidden/>
              </w:rPr>
              <w:fldChar w:fldCharType="separate"/>
            </w:r>
            <w:r w:rsidR="005A6268">
              <w:rPr>
                <w:noProof/>
                <w:webHidden/>
              </w:rPr>
              <w:t>185</w:t>
            </w:r>
            <w:r w:rsidR="008E487B">
              <w:rPr>
                <w:noProof/>
                <w:webHidden/>
              </w:rPr>
              <w:fldChar w:fldCharType="end"/>
            </w:r>
          </w:hyperlink>
        </w:p>
        <w:p w:rsidR="008E487B" w:rsidRDefault="00CB144F">
          <w:pPr>
            <w:pStyle w:val="TOC4"/>
            <w:tabs>
              <w:tab w:val="left" w:pos="1320"/>
              <w:tab w:val="right" w:leader="dot" w:pos="8778"/>
            </w:tabs>
            <w:rPr>
              <w:noProof/>
              <w:lang w:eastAsia="ja-JP"/>
            </w:rPr>
          </w:pPr>
          <w:hyperlink w:anchor="_Toc332775124" w:history="1">
            <w:r w:rsidR="008E487B" w:rsidRPr="00A55BBA">
              <w:rPr>
                <w:rStyle w:val="Hyperlink"/>
                <w:rFonts w:ascii="Times New Roman" w:hAnsi="Times New Roman" w:cs="Times New Roman"/>
                <w:noProof/>
              </w:rPr>
              <w:t>1.1</w:t>
            </w:r>
            <w:r w:rsidR="008E487B">
              <w:rPr>
                <w:noProof/>
                <w:lang w:eastAsia="ja-JP"/>
              </w:rPr>
              <w:tab/>
            </w:r>
            <w:r w:rsidR="008E487B" w:rsidRPr="00A55BBA">
              <w:rPr>
                <w:rStyle w:val="Hyperlink"/>
                <w:rFonts w:ascii="Times New Roman" w:hAnsi="Times New Roman" w:cs="Times New Roman"/>
                <w:noProof/>
              </w:rPr>
              <w:t>Log in</w:t>
            </w:r>
            <w:r w:rsidR="008E487B">
              <w:rPr>
                <w:noProof/>
                <w:webHidden/>
              </w:rPr>
              <w:tab/>
            </w:r>
            <w:r w:rsidR="008E487B">
              <w:rPr>
                <w:noProof/>
                <w:webHidden/>
              </w:rPr>
              <w:fldChar w:fldCharType="begin"/>
            </w:r>
            <w:r w:rsidR="008E487B">
              <w:rPr>
                <w:noProof/>
                <w:webHidden/>
              </w:rPr>
              <w:instrText xml:space="preserve"> PAGEREF _Toc332775124 \h </w:instrText>
            </w:r>
            <w:r w:rsidR="008E487B">
              <w:rPr>
                <w:noProof/>
                <w:webHidden/>
              </w:rPr>
            </w:r>
            <w:r w:rsidR="008E487B">
              <w:rPr>
                <w:noProof/>
                <w:webHidden/>
              </w:rPr>
              <w:fldChar w:fldCharType="separate"/>
            </w:r>
            <w:r w:rsidR="005A6268">
              <w:rPr>
                <w:noProof/>
                <w:webHidden/>
              </w:rPr>
              <w:t>185</w:t>
            </w:r>
            <w:r w:rsidR="008E487B">
              <w:rPr>
                <w:noProof/>
                <w:webHidden/>
              </w:rPr>
              <w:fldChar w:fldCharType="end"/>
            </w:r>
          </w:hyperlink>
        </w:p>
        <w:p w:rsidR="008E487B" w:rsidRDefault="00CB144F">
          <w:pPr>
            <w:pStyle w:val="TOC4"/>
            <w:tabs>
              <w:tab w:val="left" w:pos="1320"/>
              <w:tab w:val="right" w:leader="dot" w:pos="8778"/>
            </w:tabs>
            <w:rPr>
              <w:noProof/>
              <w:lang w:eastAsia="ja-JP"/>
            </w:rPr>
          </w:pPr>
          <w:hyperlink w:anchor="_Toc332775125" w:history="1">
            <w:r w:rsidR="008E487B" w:rsidRPr="00A55BBA">
              <w:rPr>
                <w:rStyle w:val="Hyperlink"/>
                <w:rFonts w:ascii="Times New Roman" w:hAnsi="Times New Roman" w:cs="Times New Roman"/>
                <w:noProof/>
              </w:rPr>
              <w:t>1.2</w:t>
            </w:r>
            <w:r w:rsidR="008E487B">
              <w:rPr>
                <w:noProof/>
                <w:lang w:eastAsia="ja-JP"/>
              </w:rPr>
              <w:tab/>
            </w:r>
            <w:r w:rsidR="008E487B" w:rsidRPr="00A55BBA">
              <w:rPr>
                <w:rStyle w:val="Hyperlink"/>
                <w:rFonts w:ascii="Times New Roman" w:hAnsi="Times New Roman" w:cs="Times New Roman"/>
                <w:noProof/>
              </w:rPr>
              <w:t>Log out</w:t>
            </w:r>
            <w:r w:rsidR="008E487B">
              <w:rPr>
                <w:noProof/>
                <w:webHidden/>
              </w:rPr>
              <w:tab/>
            </w:r>
            <w:r w:rsidR="008E487B">
              <w:rPr>
                <w:noProof/>
                <w:webHidden/>
              </w:rPr>
              <w:fldChar w:fldCharType="begin"/>
            </w:r>
            <w:r w:rsidR="008E487B">
              <w:rPr>
                <w:noProof/>
                <w:webHidden/>
              </w:rPr>
              <w:instrText xml:space="preserve"> PAGEREF _Toc332775125 \h </w:instrText>
            </w:r>
            <w:r w:rsidR="008E487B">
              <w:rPr>
                <w:noProof/>
                <w:webHidden/>
              </w:rPr>
            </w:r>
            <w:r w:rsidR="008E487B">
              <w:rPr>
                <w:noProof/>
                <w:webHidden/>
              </w:rPr>
              <w:fldChar w:fldCharType="separate"/>
            </w:r>
            <w:r w:rsidR="005A6268">
              <w:rPr>
                <w:noProof/>
                <w:webHidden/>
              </w:rPr>
              <w:t>186</w:t>
            </w:r>
            <w:r w:rsidR="008E487B">
              <w:rPr>
                <w:noProof/>
                <w:webHidden/>
              </w:rPr>
              <w:fldChar w:fldCharType="end"/>
            </w:r>
          </w:hyperlink>
        </w:p>
        <w:p w:rsidR="008E487B" w:rsidRDefault="00CB144F">
          <w:pPr>
            <w:pStyle w:val="TOC3"/>
            <w:tabs>
              <w:tab w:val="left" w:pos="880"/>
              <w:tab w:val="right" w:leader="dot" w:pos="8778"/>
            </w:tabs>
            <w:rPr>
              <w:rFonts w:eastAsiaTheme="minorEastAsia"/>
              <w:noProof/>
              <w:lang w:eastAsia="ja-JP"/>
            </w:rPr>
          </w:pPr>
          <w:hyperlink w:anchor="_Toc332775126" w:history="1">
            <w:r w:rsidR="008E487B" w:rsidRPr="00A55BBA">
              <w:rPr>
                <w:rStyle w:val="Hyperlink"/>
                <w:rFonts w:ascii="Times New Roman" w:hAnsi="Times New Roman" w:cs="Times New Roman"/>
                <w:noProof/>
              </w:rPr>
              <w:t>2.</w:t>
            </w:r>
            <w:r w:rsidR="008E487B">
              <w:rPr>
                <w:rFonts w:eastAsiaTheme="minorEastAsia"/>
                <w:noProof/>
                <w:lang w:eastAsia="ja-JP"/>
              </w:rPr>
              <w:tab/>
            </w:r>
            <w:r w:rsidR="008E487B" w:rsidRPr="00A55BBA">
              <w:rPr>
                <w:rStyle w:val="Hyperlink"/>
                <w:rFonts w:ascii="Times New Roman" w:hAnsi="Times New Roman" w:cs="Times New Roman"/>
                <w:noProof/>
              </w:rPr>
              <w:t>User Guide (PM/Developer/Tester/QA)</w:t>
            </w:r>
            <w:r w:rsidR="008E487B">
              <w:rPr>
                <w:noProof/>
                <w:webHidden/>
              </w:rPr>
              <w:tab/>
            </w:r>
            <w:r w:rsidR="008E487B">
              <w:rPr>
                <w:noProof/>
                <w:webHidden/>
              </w:rPr>
              <w:fldChar w:fldCharType="begin"/>
            </w:r>
            <w:r w:rsidR="008E487B">
              <w:rPr>
                <w:noProof/>
                <w:webHidden/>
              </w:rPr>
              <w:instrText xml:space="preserve"> PAGEREF _Toc332775126 \h </w:instrText>
            </w:r>
            <w:r w:rsidR="008E487B">
              <w:rPr>
                <w:noProof/>
                <w:webHidden/>
              </w:rPr>
            </w:r>
            <w:r w:rsidR="008E487B">
              <w:rPr>
                <w:noProof/>
                <w:webHidden/>
              </w:rPr>
              <w:fldChar w:fldCharType="separate"/>
            </w:r>
            <w:r w:rsidR="005A6268">
              <w:rPr>
                <w:noProof/>
                <w:webHidden/>
              </w:rPr>
              <w:t>186</w:t>
            </w:r>
            <w:r w:rsidR="008E487B">
              <w:rPr>
                <w:noProof/>
                <w:webHidden/>
              </w:rPr>
              <w:fldChar w:fldCharType="end"/>
            </w:r>
          </w:hyperlink>
        </w:p>
        <w:p w:rsidR="008E487B" w:rsidRDefault="00CB144F">
          <w:pPr>
            <w:pStyle w:val="TOC4"/>
            <w:tabs>
              <w:tab w:val="right" w:leader="dot" w:pos="8778"/>
            </w:tabs>
            <w:rPr>
              <w:noProof/>
              <w:lang w:eastAsia="ja-JP"/>
            </w:rPr>
          </w:pPr>
          <w:hyperlink w:anchor="_Toc332775127" w:history="1">
            <w:r w:rsidR="008E487B" w:rsidRPr="00A55BBA">
              <w:rPr>
                <w:rStyle w:val="Hyperlink"/>
                <w:rFonts w:ascii="Times New Roman" w:hAnsi="Times New Roman" w:cs="Times New Roman"/>
                <w:noProof/>
              </w:rPr>
              <w:t>2.1 View Projects</w:t>
            </w:r>
            <w:r w:rsidR="008E487B">
              <w:rPr>
                <w:noProof/>
                <w:webHidden/>
              </w:rPr>
              <w:tab/>
            </w:r>
            <w:r w:rsidR="008E487B">
              <w:rPr>
                <w:noProof/>
                <w:webHidden/>
              </w:rPr>
              <w:fldChar w:fldCharType="begin"/>
            </w:r>
            <w:r w:rsidR="008E487B">
              <w:rPr>
                <w:noProof/>
                <w:webHidden/>
              </w:rPr>
              <w:instrText xml:space="preserve"> PAGEREF _Toc332775127 \h </w:instrText>
            </w:r>
            <w:r w:rsidR="008E487B">
              <w:rPr>
                <w:noProof/>
                <w:webHidden/>
              </w:rPr>
            </w:r>
            <w:r w:rsidR="008E487B">
              <w:rPr>
                <w:noProof/>
                <w:webHidden/>
              </w:rPr>
              <w:fldChar w:fldCharType="separate"/>
            </w:r>
            <w:r w:rsidR="005A6268">
              <w:rPr>
                <w:noProof/>
                <w:webHidden/>
              </w:rPr>
              <w:t>186</w:t>
            </w:r>
            <w:r w:rsidR="008E487B">
              <w:rPr>
                <w:noProof/>
                <w:webHidden/>
              </w:rPr>
              <w:fldChar w:fldCharType="end"/>
            </w:r>
          </w:hyperlink>
        </w:p>
        <w:p w:rsidR="008E487B" w:rsidRDefault="00CB144F">
          <w:pPr>
            <w:pStyle w:val="TOC4"/>
            <w:tabs>
              <w:tab w:val="left" w:pos="1320"/>
              <w:tab w:val="right" w:leader="dot" w:pos="8778"/>
            </w:tabs>
            <w:rPr>
              <w:noProof/>
              <w:lang w:eastAsia="ja-JP"/>
            </w:rPr>
          </w:pPr>
          <w:hyperlink w:anchor="_Toc332775128" w:history="1">
            <w:r w:rsidR="008E487B" w:rsidRPr="00A55BBA">
              <w:rPr>
                <w:rStyle w:val="Hyperlink"/>
                <w:rFonts w:ascii="Times New Roman" w:hAnsi="Times New Roman" w:cs="Times New Roman"/>
                <w:noProof/>
              </w:rPr>
              <w:t>2.2</w:t>
            </w:r>
            <w:r w:rsidR="008E487B">
              <w:rPr>
                <w:noProof/>
                <w:lang w:eastAsia="ja-JP"/>
              </w:rPr>
              <w:tab/>
            </w:r>
            <w:r w:rsidR="008E487B" w:rsidRPr="00A55BBA">
              <w:rPr>
                <w:rStyle w:val="Hyperlink"/>
                <w:rFonts w:ascii="Times New Roman" w:hAnsi="Times New Roman" w:cs="Times New Roman"/>
                <w:noProof/>
              </w:rPr>
              <w:t>Join Project</w:t>
            </w:r>
            <w:r w:rsidR="008E487B">
              <w:rPr>
                <w:noProof/>
                <w:webHidden/>
              </w:rPr>
              <w:tab/>
            </w:r>
            <w:r w:rsidR="008E487B">
              <w:rPr>
                <w:noProof/>
                <w:webHidden/>
              </w:rPr>
              <w:fldChar w:fldCharType="begin"/>
            </w:r>
            <w:r w:rsidR="008E487B">
              <w:rPr>
                <w:noProof/>
                <w:webHidden/>
              </w:rPr>
              <w:instrText xml:space="preserve"> PAGEREF _Toc332775128 \h </w:instrText>
            </w:r>
            <w:r w:rsidR="008E487B">
              <w:rPr>
                <w:noProof/>
                <w:webHidden/>
              </w:rPr>
            </w:r>
            <w:r w:rsidR="008E487B">
              <w:rPr>
                <w:noProof/>
                <w:webHidden/>
              </w:rPr>
              <w:fldChar w:fldCharType="separate"/>
            </w:r>
            <w:r w:rsidR="005A6268">
              <w:rPr>
                <w:noProof/>
                <w:webHidden/>
              </w:rPr>
              <w:t>189</w:t>
            </w:r>
            <w:r w:rsidR="008E487B">
              <w:rPr>
                <w:noProof/>
                <w:webHidden/>
              </w:rPr>
              <w:fldChar w:fldCharType="end"/>
            </w:r>
          </w:hyperlink>
        </w:p>
        <w:p w:rsidR="008E487B" w:rsidRDefault="00CB144F">
          <w:pPr>
            <w:pStyle w:val="TOC4"/>
            <w:tabs>
              <w:tab w:val="right" w:leader="dot" w:pos="8778"/>
            </w:tabs>
            <w:rPr>
              <w:noProof/>
              <w:lang w:eastAsia="ja-JP"/>
            </w:rPr>
          </w:pPr>
          <w:hyperlink w:anchor="_Toc332775129" w:history="1">
            <w:r w:rsidR="008E487B" w:rsidRPr="00A55BBA">
              <w:rPr>
                <w:rStyle w:val="Hyperlink"/>
                <w:rFonts w:ascii="Times New Roman" w:hAnsi="Times New Roman" w:cs="Times New Roman"/>
                <w:noProof/>
              </w:rPr>
              <w:t>2.3 View Product</w:t>
            </w:r>
            <w:r w:rsidR="008E487B">
              <w:rPr>
                <w:noProof/>
                <w:webHidden/>
              </w:rPr>
              <w:tab/>
            </w:r>
            <w:r w:rsidR="008E487B">
              <w:rPr>
                <w:noProof/>
                <w:webHidden/>
              </w:rPr>
              <w:fldChar w:fldCharType="begin"/>
            </w:r>
            <w:r w:rsidR="008E487B">
              <w:rPr>
                <w:noProof/>
                <w:webHidden/>
              </w:rPr>
              <w:instrText xml:space="preserve"> PAGEREF _Toc332775129 \h </w:instrText>
            </w:r>
            <w:r w:rsidR="008E487B">
              <w:rPr>
                <w:noProof/>
                <w:webHidden/>
              </w:rPr>
            </w:r>
            <w:r w:rsidR="008E487B">
              <w:rPr>
                <w:noProof/>
                <w:webHidden/>
              </w:rPr>
              <w:fldChar w:fldCharType="separate"/>
            </w:r>
            <w:r w:rsidR="005A6268">
              <w:rPr>
                <w:noProof/>
                <w:webHidden/>
              </w:rPr>
              <w:t>189</w:t>
            </w:r>
            <w:r w:rsidR="008E487B">
              <w:rPr>
                <w:noProof/>
                <w:webHidden/>
              </w:rPr>
              <w:fldChar w:fldCharType="end"/>
            </w:r>
          </w:hyperlink>
        </w:p>
        <w:p w:rsidR="008E487B" w:rsidRDefault="00CB144F">
          <w:pPr>
            <w:pStyle w:val="TOC4"/>
            <w:tabs>
              <w:tab w:val="right" w:leader="dot" w:pos="8778"/>
            </w:tabs>
            <w:rPr>
              <w:noProof/>
              <w:lang w:eastAsia="ja-JP"/>
            </w:rPr>
          </w:pPr>
          <w:hyperlink w:anchor="_Toc332775130" w:history="1">
            <w:r w:rsidR="008E487B" w:rsidRPr="00A55BBA">
              <w:rPr>
                <w:rStyle w:val="Hyperlink"/>
                <w:rFonts w:ascii="Times New Roman" w:hAnsi="Times New Roman" w:cs="Times New Roman"/>
                <w:noProof/>
              </w:rPr>
              <w:t>2.4 View Requirement</w:t>
            </w:r>
            <w:r w:rsidR="008E487B">
              <w:rPr>
                <w:noProof/>
                <w:webHidden/>
              </w:rPr>
              <w:tab/>
            </w:r>
            <w:r w:rsidR="008E487B">
              <w:rPr>
                <w:noProof/>
                <w:webHidden/>
              </w:rPr>
              <w:fldChar w:fldCharType="begin"/>
            </w:r>
            <w:r w:rsidR="008E487B">
              <w:rPr>
                <w:noProof/>
                <w:webHidden/>
              </w:rPr>
              <w:instrText xml:space="preserve"> PAGEREF _Toc332775130 \h </w:instrText>
            </w:r>
            <w:r w:rsidR="008E487B">
              <w:rPr>
                <w:noProof/>
                <w:webHidden/>
              </w:rPr>
            </w:r>
            <w:r w:rsidR="008E487B">
              <w:rPr>
                <w:noProof/>
                <w:webHidden/>
              </w:rPr>
              <w:fldChar w:fldCharType="separate"/>
            </w:r>
            <w:r w:rsidR="005A6268">
              <w:rPr>
                <w:noProof/>
                <w:webHidden/>
              </w:rPr>
              <w:t>190</w:t>
            </w:r>
            <w:r w:rsidR="008E487B">
              <w:rPr>
                <w:noProof/>
                <w:webHidden/>
              </w:rPr>
              <w:fldChar w:fldCharType="end"/>
            </w:r>
          </w:hyperlink>
        </w:p>
        <w:p w:rsidR="008E487B" w:rsidRDefault="00CB144F">
          <w:pPr>
            <w:pStyle w:val="TOC4"/>
            <w:tabs>
              <w:tab w:val="right" w:leader="dot" w:pos="8778"/>
            </w:tabs>
            <w:rPr>
              <w:noProof/>
              <w:lang w:eastAsia="ja-JP"/>
            </w:rPr>
          </w:pPr>
          <w:hyperlink w:anchor="_Toc332775131" w:history="1">
            <w:r w:rsidR="008E487B" w:rsidRPr="00A55BBA">
              <w:rPr>
                <w:rStyle w:val="Hyperlink"/>
                <w:rFonts w:ascii="Times New Roman" w:hAnsi="Times New Roman" w:cs="Times New Roman"/>
                <w:noProof/>
              </w:rPr>
              <w:t>2. 5View Planner</w:t>
            </w:r>
            <w:r w:rsidR="008E487B">
              <w:rPr>
                <w:noProof/>
                <w:webHidden/>
              </w:rPr>
              <w:tab/>
            </w:r>
            <w:r w:rsidR="008E487B">
              <w:rPr>
                <w:noProof/>
                <w:webHidden/>
              </w:rPr>
              <w:fldChar w:fldCharType="begin"/>
            </w:r>
            <w:r w:rsidR="008E487B">
              <w:rPr>
                <w:noProof/>
                <w:webHidden/>
              </w:rPr>
              <w:instrText xml:space="preserve"> PAGEREF _Toc332775131 \h </w:instrText>
            </w:r>
            <w:r w:rsidR="008E487B">
              <w:rPr>
                <w:noProof/>
                <w:webHidden/>
              </w:rPr>
            </w:r>
            <w:r w:rsidR="008E487B">
              <w:rPr>
                <w:noProof/>
                <w:webHidden/>
              </w:rPr>
              <w:fldChar w:fldCharType="separate"/>
            </w:r>
            <w:r w:rsidR="005A6268">
              <w:rPr>
                <w:noProof/>
                <w:webHidden/>
              </w:rPr>
              <w:t>192</w:t>
            </w:r>
            <w:r w:rsidR="008E487B">
              <w:rPr>
                <w:noProof/>
                <w:webHidden/>
              </w:rPr>
              <w:fldChar w:fldCharType="end"/>
            </w:r>
          </w:hyperlink>
        </w:p>
        <w:p w:rsidR="008E487B" w:rsidRDefault="00CB144F">
          <w:pPr>
            <w:pStyle w:val="TOC4"/>
            <w:tabs>
              <w:tab w:val="right" w:leader="dot" w:pos="8778"/>
            </w:tabs>
            <w:rPr>
              <w:noProof/>
              <w:lang w:eastAsia="ja-JP"/>
            </w:rPr>
          </w:pPr>
          <w:hyperlink w:anchor="_Toc332775132" w:history="1">
            <w:r w:rsidR="008E487B" w:rsidRPr="00A55BBA">
              <w:rPr>
                <w:rStyle w:val="Hyperlink"/>
                <w:rFonts w:ascii="Times New Roman" w:hAnsi="Times New Roman" w:cs="Times New Roman"/>
                <w:noProof/>
              </w:rPr>
              <w:t>2.6 View Timesheet</w:t>
            </w:r>
            <w:r w:rsidR="008E487B">
              <w:rPr>
                <w:noProof/>
                <w:webHidden/>
              </w:rPr>
              <w:tab/>
            </w:r>
            <w:r w:rsidR="008E487B">
              <w:rPr>
                <w:noProof/>
                <w:webHidden/>
              </w:rPr>
              <w:fldChar w:fldCharType="begin"/>
            </w:r>
            <w:r w:rsidR="008E487B">
              <w:rPr>
                <w:noProof/>
                <w:webHidden/>
              </w:rPr>
              <w:instrText xml:space="preserve"> PAGEREF _Toc332775132 \h </w:instrText>
            </w:r>
            <w:r w:rsidR="008E487B">
              <w:rPr>
                <w:noProof/>
                <w:webHidden/>
              </w:rPr>
            </w:r>
            <w:r w:rsidR="008E487B">
              <w:rPr>
                <w:noProof/>
                <w:webHidden/>
              </w:rPr>
              <w:fldChar w:fldCharType="separate"/>
            </w:r>
            <w:r w:rsidR="005A6268">
              <w:rPr>
                <w:noProof/>
                <w:webHidden/>
              </w:rPr>
              <w:t>193</w:t>
            </w:r>
            <w:r w:rsidR="008E487B">
              <w:rPr>
                <w:noProof/>
                <w:webHidden/>
              </w:rPr>
              <w:fldChar w:fldCharType="end"/>
            </w:r>
          </w:hyperlink>
        </w:p>
        <w:p w:rsidR="008E487B" w:rsidRDefault="00CB144F">
          <w:pPr>
            <w:pStyle w:val="TOC4"/>
            <w:tabs>
              <w:tab w:val="right" w:leader="dot" w:pos="8778"/>
            </w:tabs>
            <w:rPr>
              <w:noProof/>
              <w:lang w:eastAsia="ja-JP"/>
            </w:rPr>
          </w:pPr>
          <w:hyperlink w:anchor="_Toc332775133" w:history="1">
            <w:r w:rsidR="008E487B" w:rsidRPr="00A55BBA">
              <w:rPr>
                <w:rStyle w:val="Hyperlink"/>
                <w:rFonts w:ascii="Times New Roman" w:hAnsi="Times New Roman" w:cs="Times New Roman"/>
                <w:noProof/>
              </w:rPr>
              <w:t>2.7 View Defect</w:t>
            </w:r>
            <w:r w:rsidR="008E487B">
              <w:rPr>
                <w:noProof/>
                <w:webHidden/>
              </w:rPr>
              <w:tab/>
            </w:r>
            <w:r w:rsidR="008E487B">
              <w:rPr>
                <w:noProof/>
                <w:webHidden/>
              </w:rPr>
              <w:fldChar w:fldCharType="begin"/>
            </w:r>
            <w:r w:rsidR="008E487B">
              <w:rPr>
                <w:noProof/>
                <w:webHidden/>
              </w:rPr>
              <w:instrText xml:space="preserve"> PAGEREF _Toc332775133 \h </w:instrText>
            </w:r>
            <w:r w:rsidR="008E487B">
              <w:rPr>
                <w:noProof/>
                <w:webHidden/>
              </w:rPr>
            </w:r>
            <w:r w:rsidR="008E487B">
              <w:rPr>
                <w:noProof/>
                <w:webHidden/>
              </w:rPr>
              <w:fldChar w:fldCharType="separate"/>
            </w:r>
            <w:r w:rsidR="005A6268">
              <w:rPr>
                <w:noProof/>
                <w:webHidden/>
              </w:rPr>
              <w:t>195</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5134" w:history="1">
            <w:r w:rsidR="008E487B" w:rsidRPr="00A55BBA">
              <w:rPr>
                <w:rStyle w:val="Hyperlink"/>
                <w:rFonts w:ascii="Times New Roman" w:hAnsi="Times New Roman" w:cs="Times New Roman"/>
                <w:noProof/>
              </w:rPr>
              <w:t>3. Admin Guide</w:t>
            </w:r>
            <w:r w:rsidR="008E487B">
              <w:rPr>
                <w:noProof/>
                <w:webHidden/>
              </w:rPr>
              <w:tab/>
            </w:r>
            <w:r w:rsidR="008E487B">
              <w:rPr>
                <w:noProof/>
                <w:webHidden/>
              </w:rPr>
              <w:fldChar w:fldCharType="begin"/>
            </w:r>
            <w:r w:rsidR="008E487B">
              <w:rPr>
                <w:noProof/>
                <w:webHidden/>
              </w:rPr>
              <w:instrText xml:space="preserve"> PAGEREF _Toc332775134 \h </w:instrText>
            </w:r>
            <w:r w:rsidR="008E487B">
              <w:rPr>
                <w:noProof/>
                <w:webHidden/>
              </w:rPr>
            </w:r>
            <w:r w:rsidR="008E487B">
              <w:rPr>
                <w:noProof/>
                <w:webHidden/>
              </w:rPr>
              <w:fldChar w:fldCharType="separate"/>
            </w:r>
            <w:r w:rsidR="005A6268">
              <w:rPr>
                <w:noProof/>
                <w:webHidden/>
              </w:rPr>
              <w:t>195</w:t>
            </w:r>
            <w:r w:rsidR="008E487B">
              <w:rPr>
                <w:noProof/>
                <w:webHidden/>
              </w:rPr>
              <w:fldChar w:fldCharType="end"/>
            </w:r>
          </w:hyperlink>
        </w:p>
        <w:p w:rsidR="008E487B" w:rsidRDefault="00CB144F">
          <w:pPr>
            <w:pStyle w:val="TOC3"/>
            <w:tabs>
              <w:tab w:val="right" w:leader="dot" w:pos="8778"/>
            </w:tabs>
            <w:rPr>
              <w:rFonts w:eastAsiaTheme="minorEastAsia"/>
              <w:noProof/>
              <w:lang w:eastAsia="ja-JP"/>
            </w:rPr>
          </w:pPr>
          <w:hyperlink w:anchor="_Toc332775135" w:history="1">
            <w:r w:rsidR="008E487B" w:rsidRPr="00A55BBA">
              <w:rPr>
                <w:rStyle w:val="Hyperlink"/>
                <w:rFonts w:ascii="Times New Roman" w:hAnsi="Times New Roman" w:cs="Times New Roman"/>
                <w:noProof/>
              </w:rPr>
              <w:t>4. Android Guide</w:t>
            </w:r>
            <w:r w:rsidR="008E487B">
              <w:rPr>
                <w:noProof/>
                <w:webHidden/>
              </w:rPr>
              <w:tab/>
            </w:r>
            <w:r w:rsidR="008E487B">
              <w:rPr>
                <w:noProof/>
                <w:webHidden/>
              </w:rPr>
              <w:fldChar w:fldCharType="begin"/>
            </w:r>
            <w:r w:rsidR="008E487B">
              <w:rPr>
                <w:noProof/>
                <w:webHidden/>
              </w:rPr>
              <w:instrText xml:space="preserve"> PAGEREF _Toc332775135 \h </w:instrText>
            </w:r>
            <w:r w:rsidR="008E487B">
              <w:rPr>
                <w:noProof/>
                <w:webHidden/>
              </w:rPr>
            </w:r>
            <w:r w:rsidR="008E487B">
              <w:rPr>
                <w:noProof/>
                <w:webHidden/>
              </w:rPr>
              <w:fldChar w:fldCharType="separate"/>
            </w:r>
            <w:r w:rsidR="005A6268">
              <w:rPr>
                <w:noProof/>
                <w:webHidden/>
              </w:rPr>
              <w:t>195</w:t>
            </w:r>
            <w:r w:rsidR="008E487B">
              <w:rPr>
                <w:noProof/>
                <w:webHidden/>
              </w:rPr>
              <w:fldChar w:fldCharType="end"/>
            </w:r>
          </w:hyperlink>
        </w:p>
        <w:p w:rsidR="00682754" w:rsidRPr="00657B96" w:rsidRDefault="00682754" w:rsidP="000F5919">
          <w:pPr>
            <w:jc w:val="both"/>
            <w:rPr>
              <w:rFonts w:ascii="Times New Roman" w:hAnsi="Times New Roman" w:cs="Times New Roman"/>
              <w:sz w:val="24"/>
              <w:szCs w:val="24"/>
            </w:rPr>
          </w:pPr>
          <w:r w:rsidRPr="00657B96">
            <w:rPr>
              <w:rFonts w:ascii="Times New Roman" w:hAnsi="Times New Roman" w:cs="Times New Roman"/>
              <w:sz w:val="24"/>
              <w:szCs w:val="24"/>
            </w:rPr>
            <w:fldChar w:fldCharType="end"/>
          </w:r>
        </w:p>
      </w:sdtContent>
    </w:sdt>
    <w:p w:rsidR="005A72BE" w:rsidRPr="00657B96" w:rsidRDefault="00682754" w:rsidP="000F5919">
      <w:pPr>
        <w:pStyle w:val="Heading1"/>
        <w:numPr>
          <w:ilvl w:val="0"/>
          <w:numId w:val="2"/>
        </w:numPr>
        <w:tabs>
          <w:tab w:val="left" w:pos="709"/>
        </w:tabs>
        <w:ind w:left="284" w:firstLine="0"/>
        <w:jc w:val="both"/>
        <w:rPr>
          <w:rFonts w:ascii="Times New Roman" w:hAnsi="Times New Roman" w:cs="Times New Roman"/>
          <w:sz w:val="24"/>
          <w:szCs w:val="24"/>
        </w:rPr>
      </w:pPr>
      <w:r w:rsidRPr="00657B96">
        <w:rPr>
          <w:rFonts w:ascii="Times New Roman" w:hAnsi="Times New Roman" w:cs="Times New Roman"/>
          <w:sz w:val="24"/>
          <w:szCs w:val="24"/>
          <w:rPrChange w:id="73" w:author="DuyNgo" w:date="2012-08-10T08:15:00Z">
            <w:rPr>
              <w:rFonts w:asciiTheme="minorHAnsi" w:eastAsiaTheme="minorHAnsi" w:hAnsiTheme="minorHAnsi" w:cstheme="minorHAnsi"/>
              <w:b w:val="0"/>
              <w:bCs w:val="0"/>
              <w:color w:val="auto"/>
              <w:sz w:val="24"/>
              <w:szCs w:val="24"/>
            </w:rPr>
          </w:rPrChange>
        </w:rPr>
        <w:br w:type="page"/>
      </w:r>
      <w:bookmarkStart w:id="74" w:name="_Toc332774722"/>
      <w:r w:rsidRPr="00657B96">
        <w:rPr>
          <w:rFonts w:ascii="Times New Roman" w:hAnsi="Times New Roman" w:cs="Times New Roman"/>
          <w:sz w:val="24"/>
          <w:szCs w:val="24"/>
          <w:rPrChange w:id="75" w:author="DuyNgo" w:date="2012-08-10T08:15:00Z">
            <w:rPr>
              <w:rFonts w:asciiTheme="minorHAnsi" w:eastAsiaTheme="minorHAnsi" w:hAnsiTheme="minorHAnsi" w:cstheme="minorHAnsi"/>
              <w:b w:val="0"/>
              <w:bCs w:val="0"/>
              <w:color w:val="auto"/>
              <w:sz w:val="24"/>
              <w:szCs w:val="24"/>
            </w:rPr>
          </w:rPrChange>
        </w:rPr>
        <w:lastRenderedPageBreak/>
        <w:t>Introduction</w:t>
      </w:r>
      <w:bookmarkEnd w:id="74"/>
    </w:p>
    <w:p w:rsidR="0033275C" w:rsidRPr="00657B96" w:rsidRDefault="0033275C" w:rsidP="008C3CFA">
      <w:pPr>
        <w:pStyle w:val="Heading2"/>
        <w:numPr>
          <w:ilvl w:val="0"/>
          <w:numId w:val="18"/>
        </w:numPr>
        <w:rPr>
          <w:rFonts w:ascii="Times New Roman" w:hAnsi="Times New Roman" w:cs="Times New Roman"/>
          <w:sz w:val="24"/>
          <w:szCs w:val="24"/>
        </w:rPr>
      </w:pPr>
      <w:bookmarkStart w:id="76" w:name="Overview"/>
      <w:bookmarkStart w:id="77" w:name="_Toc332774723"/>
      <w:r w:rsidRPr="00657B96">
        <w:rPr>
          <w:rFonts w:ascii="Times New Roman" w:hAnsi="Times New Roman" w:cs="Times New Roman"/>
          <w:sz w:val="24"/>
          <w:szCs w:val="24"/>
          <w:rPrChange w:id="78" w:author="DuyNgo" w:date="2012-08-10T08:15:00Z">
            <w:rPr>
              <w:rFonts w:asciiTheme="minorHAnsi" w:eastAsiaTheme="minorHAnsi" w:hAnsiTheme="minorHAnsi" w:cstheme="minorHAnsi"/>
              <w:b w:val="0"/>
              <w:bCs w:val="0"/>
              <w:color w:val="auto"/>
              <w:sz w:val="24"/>
              <w:szCs w:val="24"/>
            </w:rPr>
          </w:rPrChange>
        </w:rPr>
        <w:t>Overview</w:t>
      </w:r>
      <w:bookmarkEnd w:id="76"/>
      <w:bookmarkEnd w:id="77"/>
      <w:ins w:id="79" w:author="DuyNgo" w:date="2012-08-09T22:14:00Z">
        <w:r w:rsidR="002743EB" w:rsidRPr="00657B96">
          <w:rPr>
            <w:rFonts w:ascii="Times New Roman" w:hAnsi="Times New Roman" w:cs="Times New Roman"/>
            <w:sz w:val="24"/>
            <w:szCs w:val="24"/>
            <w:rPrChange w:id="80" w:author="DuyNgo" w:date="2012-08-10T08:15:00Z">
              <w:rPr>
                <w:rFonts w:asciiTheme="minorHAnsi" w:eastAsiaTheme="minorHAnsi" w:hAnsiTheme="minorHAnsi" w:cstheme="minorHAnsi"/>
                <w:b w:val="0"/>
                <w:bCs w:val="0"/>
                <w:color w:val="auto"/>
                <w:sz w:val="24"/>
                <w:szCs w:val="24"/>
              </w:rPr>
            </w:rPrChange>
          </w:rPr>
          <w:br/>
        </w:r>
      </w:ins>
      <w:r w:rsidRPr="00657B96">
        <w:rPr>
          <w:rFonts w:ascii="Times New Roman" w:hAnsi="Times New Roman" w:cs="Times New Roman"/>
          <w:sz w:val="24"/>
          <w:szCs w:val="24"/>
          <w:rPrChange w:id="81" w:author="DuyNgo" w:date="2012-08-10T08:15:00Z">
            <w:rPr>
              <w:rFonts w:asciiTheme="minorHAnsi" w:eastAsiaTheme="minorHAnsi" w:hAnsiTheme="minorHAnsi" w:cstheme="minorHAnsi"/>
              <w:b w:val="0"/>
              <w:bCs w:val="0"/>
              <w:color w:val="auto"/>
              <w:sz w:val="24"/>
              <w:szCs w:val="24"/>
            </w:rPr>
          </w:rPrChange>
        </w:rPr>
        <w:fldChar w:fldCharType="begin"/>
      </w:r>
      <w:r w:rsidRPr="00657B96">
        <w:rPr>
          <w:rFonts w:ascii="Times New Roman" w:hAnsi="Times New Roman" w:cs="Times New Roman"/>
          <w:sz w:val="24"/>
          <w:szCs w:val="24"/>
          <w:rPrChange w:id="82" w:author="DuyNgo" w:date="2012-08-10T08:15:00Z">
            <w:rPr>
              <w:rFonts w:asciiTheme="minorHAnsi" w:eastAsiaTheme="minorHAnsi" w:hAnsiTheme="minorHAnsi" w:cstheme="minorHAnsi"/>
              <w:b w:val="0"/>
              <w:bCs w:val="0"/>
              <w:color w:val="auto"/>
              <w:sz w:val="24"/>
              <w:szCs w:val="24"/>
            </w:rPr>
          </w:rPrChange>
        </w:rPr>
        <w:instrText xml:space="preserve"> XE "Overview" </w:instrText>
      </w:r>
      <w:r w:rsidRPr="00657B96">
        <w:rPr>
          <w:rFonts w:ascii="Times New Roman" w:hAnsi="Times New Roman" w:cs="Times New Roman"/>
          <w:sz w:val="24"/>
          <w:szCs w:val="24"/>
          <w:rPrChange w:id="83" w:author="DuyNgo" w:date="2012-08-10T08:15:00Z">
            <w:rPr>
              <w:rFonts w:asciiTheme="minorHAnsi" w:eastAsiaTheme="minorHAnsi" w:hAnsiTheme="minorHAnsi" w:cstheme="minorHAnsi"/>
              <w:b w:val="0"/>
              <w:bCs w:val="0"/>
              <w:color w:val="auto"/>
              <w:sz w:val="24"/>
              <w:szCs w:val="24"/>
            </w:rPr>
          </w:rPrChange>
        </w:rPr>
        <w:fldChar w:fldCharType="end"/>
      </w:r>
    </w:p>
    <w:p w:rsidR="0033275C" w:rsidRPr="00657B96" w:rsidRDefault="0033275C">
      <w:pPr>
        <w:rPr>
          <w:rFonts w:ascii="Times New Roman" w:hAnsi="Times New Roman" w:cs="Times New Roman"/>
          <w:sz w:val="24"/>
          <w:szCs w:val="24"/>
          <w:rPrChange w:id="84" w:author="DuyNgo" w:date="2012-08-10T08:15:00Z">
            <w:rPr/>
          </w:rPrChange>
        </w:rPr>
        <w:pPrChange w:id="85" w:author="DuyNgo" w:date="2012-08-09T22:13:00Z">
          <w:pPr>
            <w:pStyle w:val="Heading1"/>
          </w:pPr>
        </w:pPrChange>
      </w:pPr>
      <w:r w:rsidRPr="00657B96">
        <w:rPr>
          <w:rStyle w:val="Strong"/>
          <w:rFonts w:ascii="Times New Roman" w:hAnsi="Times New Roman" w:cs="Times New Roman"/>
          <w:b w:val="0"/>
          <w:color w:val="000000" w:themeColor="text1"/>
          <w:sz w:val="24"/>
          <w:szCs w:val="24"/>
        </w:rPr>
        <w:t xml:space="preserve">In this </w:t>
      </w:r>
      <w:r w:rsidRPr="00657B96">
        <w:rPr>
          <w:rStyle w:val="Strong"/>
          <w:rFonts w:ascii="Times New Roman" w:hAnsi="Times New Roman" w:cs="Times New Roman"/>
          <w:b w:val="0"/>
          <w:color w:val="000000" w:themeColor="text1"/>
          <w:sz w:val="24"/>
          <w:szCs w:val="24"/>
          <w:rPrChange w:id="86" w:author="DuyNgo" w:date="2012-08-10T08:15:00Z">
            <w:rPr>
              <w:rStyle w:val="Strong"/>
              <w:rFonts w:cstheme="minorHAnsi"/>
              <w:color w:val="000000" w:themeColor="text1"/>
              <w:sz w:val="24"/>
              <w:szCs w:val="24"/>
            </w:rPr>
          </w:rPrChange>
        </w:rPr>
        <w:t>accelerating of technologies and economics, Project Management is growing extremely importance to organizations because it deals effectively with the management of change. Modern economics and business environment are complicated than ever, organizations are beginning to realize that the traditional forms of management cannot adapt efficiently to the dynamics and its resulting chaos</w:t>
      </w:r>
      <w:r w:rsidRPr="00657B96">
        <w:rPr>
          <w:rFonts w:ascii="Times New Roman" w:hAnsi="Times New Roman" w:cs="Times New Roman"/>
          <w:sz w:val="24"/>
          <w:szCs w:val="24"/>
          <w:rPrChange w:id="87" w:author="DuyNgo" w:date="2012-08-10T08:15:00Z">
            <w:rPr/>
          </w:rPrChange>
        </w:rPr>
        <w:t xml:space="preserve">. </w:t>
      </w:r>
    </w:p>
    <w:p w:rsidR="0033275C" w:rsidRPr="00657B96" w:rsidRDefault="0033275C" w:rsidP="0033275C">
      <w:pPr>
        <w:rPr>
          <w:rFonts w:ascii="Times New Roman" w:hAnsi="Times New Roman" w:cs="Times New Roman"/>
          <w:color w:val="000000" w:themeColor="text1"/>
          <w:sz w:val="24"/>
          <w:szCs w:val="24"/>
        </w:rPr>
      </w:pPr>
      <w:r w:rsidRPr="00657B96">
        <w:rPr>
          <w:rFonts w:ascii="Times New Roman" w:hAnsi="Times New Roman" w:cs="Times New Roman"/>
          <w:color w:val="000000" w:themeColor="text1"/>
          <w:sz w:val="24"/>
          <w:szCs w:val="24"/>
          <w:rPrChange w:id="88" w:author="DuyNgo" w:date="2012-08-10T08:15:00Z">
            <w:rPr>
              <w:rFonts w:asciiTheme="majorHAnsi" w:eastAsiaTheme="majorEastAsia" w:hAnsiTheme="majorHAnsi" w:cstheme="minorHAnsi"/>
              <w:b/>
              <w:bCs/>
              <w:color w:val="000000" w:themeColor="text1"/>
              <w:sz w:val="24"/>
              <w:szCs w:val="24"/>
            </w:rPr>
          </w:rPrChange>
        </w:rPr>
        <w:br/>
        <w:t>In the future, software industries could very well depend on how quickly the procedures and systems of project management are adopted. Therefore, Project Manager will play a very important role within organizations. Our mission is to provide an online system that actively assists those managers in managing their project. The approaches and techniques that are used in the project management process are of interest to all those who wish to be more certain about achieving predetermined targets.</w:t>
      </w:r>
    </w:p>
    <w:p w:rsidR="0033275C" w:rsidRPr="00657B96" w:rsidRDefault="0033275C" w:rsidP="0033275C">
      <w:pPr>
        <w:rPr>
          <w:rFonts w:ascii="Times New Roman" w:hAnsi="Times New Roman" w:cs="Times New Roman"/>
          <w:sz w:val="24"/>
          <w:szCs w:val="24"/>
        </w:rPr>
      </w:pPr>
    </w:p>
    <w:p w:rsidR="0033275C" w:rsidRPr="00657B96" w:rsidRDefault="0033275C" w:rsidP="008C3CFA">
      <w:pPr>
        <w:pStyle w:val="Heading2"/>
        <w:numPr>
          <w:ilvl w:val="0"/>
          <w:numId w:val="18"/>
        </w:numPr>
        <w:rPr>
          <w:rFonts w:ascii="Times New Roman" w:hAnsi="Times New Roman" w:cs="Times New Roman"/>
          <w:sz w:val="24"/>
          <w:szCs w:val="24"/>
        </w:rPr>
      </w:pPr>
      <w:bookmarkStart w:id="89" w:name="_Scope"/>
      <w:bookmarkStart w:id="90" w:name="_Toc332774724"/>
      <w:bookmarkEnd w:id="89"/>
      <w:r w:rsidRPr="00657B96">
        <w:rPr>
          <w:rFonts w:ascii="Times New Roman" w:hAnsi="Times New Roman" w:cs="Times New Roman"/>
          <w:sz w:val="24"/>
          <w:szCs w:val="24"/>
          <w:rPrChange w:id="91" w:author="DuyNgo" w:date="2012-08-10T08:15:00Z">
            <w:rPr>
              <w:rFonts w:asciiTheme="minorHAnsi" w:hAnsiTheme="minorHAnsi" w:cstheme="minorHAnsi"/>
              <w:color w:val="365F91" w:themeColor="accent1" w:themeShade="BF"/>
              <w:sz w:val="24"/>
              <w:szCs w:val="24"/>
            </w:rPr>
          </w:rPrChange>
        </w:rPr>
        <w:t>Scope</w:t>
      </w:r>
      <w:bookmarkEnd w:id="90"/>
      <w:r w:rsidRPr="00657B96">
        <w:rPr>
          <w:rFonts w:ascii="Times New Roman" w:hAnsi="Times New Roman" w:cs="Times New Roman"/>
          <w:sz w:val="24"/>
          <w:szCs w:val="24"/>
          <w:rPrChange w:id="92" w:author="DuyNgo" w:date="2012-08-10T08:15:00Z">
            <w:rPr>
              <w:rFonts w:asciiTheme="minorHAnsi" w:hAnsiTheme="minorHAnsi" w:cstheme="minorHAnsi"/>
              <w:color w:val="365F91" w:themeColor="accent1" w:themeShade="BF"/>
              <w:sz w:val="24"/>
              <w:szCs w:val="24"/>
            </w:rPr>
          </w:rPrChange>
        </w:rPr>
        <w:br/>
      </w:r>
    </w:p>
    <w:p w:rsidR="0033275C" w:rsidRPr="00657B96" w:rsidRDefault="0033275C" w:rsidP="0033275C">
      <w:pPr>
        <w:rPr>
          <w:rFonts w:ascii="Times New Roman" w:hAnsi="Times New Roman" w:cs="Times New Roman"/>
          <w:sz w:val="24"/>
          <w:szCs w:val="24"/>
        </w:rPr>
      </w:pPr>
      <w:r w:rsidRPr="00657B96">
        <w:rPr>
          <w:rFonts w:ascii="Times New Roman" w:hAnsi="Times New Roman" w:cs="Times New Roman"/>
          <w:sz w:val="24"/>
          <w:szCs w:val="24"/>
          <w:rPrChange w:id="93" w:author="DuyNgo" w:date="2012-08-10T08:15:00Z">
            <w:rPr>
              <w:rFonts w:asciiTheme="majorHAnsi" w:eastAsiaTheme="majorEastAsia" w:hAnsiTheme="majorHAnsi" w:cstheme="minorHAnsi"/>
              <w:b/>
              <w:bCs/>
              <w:color w:val="365F91" w:themeColor="accent1" w:themeShade="BF"/>
              <w:sz w:val="24"/>
              <w:szCs w:val="24"/>
            </w:rPr>
          </w:rPrChange>
        </w:rPr>
        <w:t xml:space="preserve">This project aims to create an online Software Project Management System. With friendly interface, powerful tools, OOPMS provides powerful and efficient customized service for numerous kinds of managers from small to </w:t>
      </w:r>
      <w:del w:id="94" w:author="Truong" w:date="2012-05-17T19:20:00Z">
        <w:r w:rsidRPr="00657B96" w:rsidDel="00BF71AB">
          <w:rPr>
            <w:rFonts w:ascii="Times New Roman" w:hAnsi="Times New Roman" w:cs="Times New Roman"/>
            <w:sz w:val="24"/>
            <w:szCs w:val="24"/>
            <w:rPrChange w:id="95" w:author="DuyNgo" w:date="2012-08-10T08:15:00Z">
              <w:rPr>
                <w:rFonts w:asciiTheme="majorHAnsi" w:eastAsiaTheme="majorEastAsia" w:hAnsiTheme="majorHAnsi" w:cstheme="minorHAnsi"/>
                <w:b/>
                <w:bCs/>
                <w:color w:val="365F91" w:themeColor="accent1" w:themeShade="BF"/>
                <w:sz w:val="24"/>
                <w:szCs w:val="24"/>
              </w:rPr>
            </w:rPrChange>
          </w:rPr>
          <w:delText xml:space="preserve">big </w:delText>
        </w:r>
      </w:del>
      <w:ins w:id="96" w:author="Truong" w:date="2012-05-17T19:20:00Z">
        <w:r w:rsidRPr="00657B96">
          <w:rPr>
            <w:rFonts w:ascii="Times New Roman" w:hAnsi="Times New Roman" w:cs="Times New Roman"/>
            <w:sz w:val="24"/>
            <w:szCs w:val="24"/>
            <w:rPrChange w:id="97" w:author="DuyNgo" w:date="2012-08-10T08:15:00Z">
              <w:rPr>
                <w:rFonts w:asciiTheme="majorHAnsi" w:eastAsiaTheme="majorEastAsia" w:hAnsiTheme="majorHAnsi" w:cstheme="minorHAnsi"/>
                <w:b/>
                <w:bCs/>
                <w:color w:val="365F91" w:themeColor="accent1" w:themeShade="BF"/>
                <w:sz w:val="24"/>
                <w:szCs w:val="24"/>
              </w:rPr>
            </w:rPrChange>
          </w:rPr>
          <w:t xml:space="preserve">medium </w:t>
        </w:r>
      </w:ins>
      <w:r w:rsidRPr="00657B96">
        <w:rPr>
          <w:rFonts w:ascii="Times New Roman" w:hAnsi="Times New Roman" w:cs="Times New Roman"/>
          <w:sz w:val="24"/>
          <w:szCs w:val="24"/>
          <w:rPrChange w:id="98" w:author="DuyNgo" w:date="2012-08-10T08:15:00Z">
            <w:rPr>
              <w:rFonts w:asciiTheme="majorHAnsi" w:eastAsiaTheme="majorEastAsia" w:hAnsiTheme="majorHAnsi" w:cstheme="minorHAnsi"/>
              <w:b/>
              <w:bCs/>
              <w:color w:val="365F91" w:themeColor="accent1" w:themeShade="BF"/>
              <w:sz w:val="24"/>
              <w:szCs w:val="24"/>
            </w:rPr>
          </w:rPrChange>
        </w:rPr>
        <w:t xml:space="preserve">projects. Besides, OOPMS can deploy on </w:t>
      </w:r>
      <w:del w:id="99" w:author="Truong" w:date="2012-05-17T19:20:00Z">
        <w:r w:rsidRPr="00657B96" w:rsidDel="00BF71AB">
          <w:rPr>
            <w:rFonts w:ascii="Times New Roman" w:hAnsi="Times New Roman" w:cs="Times New Roman"/>
            <w:sz w:val="24"/>
            <w:szCs w:val="24"/>
            <w:rPrChange w:id="100" w:author="DuyNgo" w:date="2012-08-10T08:15:00Z">
              <w:rPr>
                <w:rFonts w:asciiTheme="majorHAnsi" w:eastAsiaTheme="majorEastAsia" w:hAnsiTheme="majorHAnsi" w:cstheme="minorHAnsi"/>
                <w:b/>
                <w:bCs/>
                <w:color w:val="365F91" w:themeColor="accent1" w:themeShade="BF"/>
                <w:sz w:val="24"/>
                <w:szCs w:val="24"/>
              </w:rPr>
            </w:rPrChange>
          </w:rPr>
          <w:delText>different system as well as several kinds of portals</w:delText>
        </w:r>
      </w:del>
      <w:ins w:id="101" w:author="Truong" w:date="2012-05-17T19:20:00Z">
        <w:r w:rsidRPr="00657B96">
          <w:rPr>
            <w:rFonts w:ascii="Times New Roman" w:hAnsi="Times New Roman" w:cs="Times New Roman"/>
            <w:sz w:val="24"/>
            <w:szCs w:val="24"/>
            <w:rPrChange w:id="102" w:author="DuyNgo" w:date="2012-08-10T08:15:00Z">
              <w:rPr>
                <w:rFonts w:asciiTheme="majorHAnsi" w:eastAsiaTheme="majorEastAsia" w:hAnsiTheme="majorHAnsi" w:cstheme="minorHAnsi"/>
                <w:b/>
                <w:bCs/>
                <w:color w:val="365F91" w:themeColor="accent1" w:themeShade="BF"/>
                <w:sz w:val="24"/>
                <w:szCs w:val="24"/>
              </w:rPr>
            </w:rPrChange>
          </w:rPr>
          <w:t>J2EE portal servers (JSR168, JSR268).</w:t>
        </w:r>
      </w:ins>
      <w:del w:id="103" w:author="Truong" w:date="2012-05-17T19:21:00Z">
        <w:r w:rsidRPr="00657B96" w:rsidDel="00BF71AB">
          <w:rPr>
            <w:rFonts w:ascii="Times New Roman" w:hAnsi="Times New Roman" w:cs="Times New Roman"/>
            <w:sz w:val="24"/>
            <w:szCs w:val="24"/>
            <w:rPrChange w:id="104" w:author="DuyNgo" w:date="2012-08-10T08:15:00Z">
              <w:rPr>
                <w:rFonts w:asciiTheme="majorHAnsi" w:eastAsiaTheme="majorEastAsia" w:hAnsiTheme="majorHAnsi" w:cstheme="minorHAnsi"/>
                <w:b/>
                <w:bCs/>
                <w:color w:val="365F91" w:themeColor="accent1" w:themeShade="BF"/>
                <w:sz w:val="24"/>
                <w:szCs w:val="24"/>
              </w:rPr>
            </w:rPrChange>
          </w:rPr>
          <w:delText xml:space="preserve">. </w:delText>
        </w:r>
      </w:del>
    </w:p>
    <w:p w:rsidR="0033275C" w:rsidRPr="00657B96" w:rsidRDefault="0033275C" w:rsidP="0033275C">
      <w:pPr>
        <w:rPr>
          <w:rFonts w:ascii="Times New Roman" w:eastAsia="MS Gothic" w:hAnsi="Times New Roman" w:cs="Times New Roman"/>
          <w:b/>
          <w:bCs/>
          <w:color w:val="4F81BD"/>
          <w:sz w:val="24"/>
          <w:szCs w:val="24"/>
        </w:rPr>
      </w:pPr>
    </w:p>
    <w:p w:rsidR="0033275C" w:rsidRPr="00657B96" w:rsidRDefault="0033275C" w:rsidP="008C3CFA">
      <w:pPr>
        <w:pStyle w:val="Heading2"/>
        <w:numPr>
          <w:ilvl w:val="0"/>
          <w:numId w:val="18"/>
        </w:numPr>
        <w:rPr>
          <w:rFonts w:ascii="Times New Roman" w:hAnsi="Times New Roman" w:cs="Times New Roman"/>
          <w:sz w:val="24"/>
          <w:szCs w:val="24"/>
        </w:rPr>
      </w:pPr>
      <w:bookmarkStart w:id="105" w:name="_Project_Title"/>
      <w:bookmarkStart w:id="106" w:name="_Toc332774725"/>
      <w:bookmarkEnd w:id="105"/>
      <w:r w:rsidRPr="00657B96">
        <w:rPr>
          <w:rFonts w:ascii="Times New Roman" w:hAnsi="Times New Roman" w:cs="Times New Roman"/>
          <w:sz w:val="24"/>
          <w:szCs w:val="24"/>
          <w:rPrChange w:id="107" w:author="DuyNgo" w:date="2012-08-10T08:15:00Z">
            <w:rPr>
              <w:rFonts w:asciiTheme="minorHAnsi" w:hAnsiTheme="minorHAnsi" w:cstheme="minorHAnsi"/>
              <w:color w:val="365F91" w:themeColor="accent1" w:themeShade="BF"/>
              <w:sz w:val="24"/>
              <w:szCs w:val="24"/>
            </w:rPr>
          </w:rPrChange>
        </w:rPr>
        <w:t>Project Title</w:t>
      </w:r>
      <w:bookmarkEnd w:id="106"/>
      <w:r w:rsidRPr="00657B96">
        <w:rPr>
          <w:rFonts w:ascii="Times New Roman" w:hAnsi="Times New Roman" w:cs="Times New Roman"/>
          <w:sz w:val="24"/>
          <w:szCs w:val="24"/>
          <w:rPrChange w:id="108" w:author="DuyNgo" w:date="2012-08-10T08:15:00Z">
            <w:rPr>
              <w:rFonts w:asciiTheme="minorHAnsi" w:hAnsiTheme="minorHAnsi" w:cstheme="minorHAnsi"/>
              <w:color w:val="365F91" w:themeColor="accent1" w:themeShade="BF"/>
              <w:sz w:val="24"/>
              <w:szCs w:val="24"/>
            </w:rPr>
          </w:rPrChange>
        </w:rPr>
        <w:br/>
      </w:r>
    </w:p>
    <w:p w:rsidR="0033275C" w:rsidRPr="00657B96" w:rsidRDefault="0033275C" w:rsidP="0033275C">
      <w:pPr>
        <w:rPr>
          <w:rFonts w:ascii="Times New Roman" w:hAnsi="Times New Roman" w:cs="Times New Roman"/>
          <w:sz w:val="24"/>
          <w:szCs w:val="24"/>
        </w:rPr>
      </w:pPr>
      <w:r w:rsidRPr="00657B96">
        <w:rPr>
          <w:rFonts w:ascii="Times New Roman" w:hAnsi="Times New Roman" w:cs="Times New Roman"/>
          <w:sz w:val="24"/>
          <w:szCs w:val="24"/>
          <w:rPrChange w:id="109" w:author="DuyNgo" w:date="2012-08-10T08:15:00Z">
            <w:rPr>
              <w:rFonts w:asciiTheme="majorHAnsi" w:eastAsiaTheme="majorEastAsia" w:hAnsiTheme="majorHAnsi" w:cstheme="minorHAnsi"/>
              <w:b/>
              <w:bCs/>
              <w:color w:val="365F91" w:themeColor="accent1" w:themeShade="BF"/>
              <w:sz w:val="24"/>
              <w:szCs w:val="24"/>
            </w:rPr>
          </w:rPrChange>
        </w:rPr>
        <w:t>Project Full name: Online Project Management Suite on Portal Framework</w:t>
      </w:r>
    </w:p>
    <w:p w:rsidR="0033275C" w:rsidRPr="00657B96" w:rsidRDefault="0033275C" w:rsidP="0033275C">
      <w:pPr>
        <w:rPr>
          <w:rFonts w:ascii="Times New Roman" w:hAnsi="Times New Roman" w:cs="Times New Roman"/>
          <w:sz w:val="24"/>
          <w:szCs w:val="24"/>
        </w:rPr>
      </w:pPr>
      <w:r w:rsidRPr="00657B96">
        <w:rPr>
          <w:rFonts w:ascii="Times New Roman" w:hAnsi="Times New Roman" w:cs="Times New Roman"/>
          <w:sz w:val="24"/>
          <w:szCs w:val="24"/>
          <w:rPrChange w:id="110" w:author="DuyNgo" w:date="2012-08-10T08:15:00Z">
            <w:rPr>
              <w:rFonts w:asciiTheme="majorHAnsi" w:eastAsiaTheme="majorEastAsia" w:hAnsiTheme="majorHAnsi" w:cstheme="minorHAnsi"/>
              <w:b/>
              <w:bCs/>
              <w:color w:val="365F91" w:themeColor="accent1" w:themeShade="BF"/>
              <w:sz w:val="24"/>
              <w:szCs w:val="24"/>
            </w:rPr>
          </w:rPrChange>
        </w:rPr>
        <w:t xml:space="preserve">Project code: OOPMS </w:t>
      </w:r>
    </w:p>
    <w:p w:rsidR="0033275C" w:rsidRPr="00657B96" w:rsidRDefault="0033275C" w:rsidP="0033275C">
      <w:pPr>
        <w:rPr>
          <w:rFonts w:ascii="Times New Roman" w:hAnsi="Times New Roman" w:cs="Times New Roman"/>
          <w:sz w:val="24"/>
          <w:szCs w:val="24"/>
        </w:rPr>
      </w:pPr>
      <w:r w:rsidRPr="00657B96">
        <w:rPr>
          <w:rFonts w:ascii="Times New Roman" w:hAnsi="Times New Roman" w:cs="Times New Roman"/>
          <w:sz w:val="24"/>
          <w:szCs w:val="24"/>
          <w:rPrChange w:id="111" w:author="DuyNgo" w:date="2012-08-10T08:15:00Z">
            <w:rPr>
              <w:rFonts w:asciiTheme="majorHAnsi" w:eastAsiaTheme="majorEastAsia" w:hAnsiTheme="majorHAnsi" w:cstheme="minorHAnsi"/>
              <w:b/>
              <w:bCs/>
              <w:color w:val="365F91" w:themeColor="accent1" w:themeShade="BF"/>
              <w:sz w:val="24"/>
              <w:szCs w:val="24"/>
            </w:rPr>
          </w:rPrChange>
        </w:rPr>
        <w:t xml:space="preserve">Software name: OOPMS </w:t>
      </w:r>
    </w:p>
    <w:p w:rsidR="0033275C" w:rsidRPr="00657B96" w:rsidRDefault="0033275C" w:rsidP="0033275C">
      <w:pPr>
        <w:rPr>
          <w:rFonts w:ascii="Times New Roman" w:hAnsi="Times New Roman" w:cs="Times New Roman"/>
          <w:sz w:val="24"/>
          <w:szCs w:val="24"/>
        </w:rPr>
      </w:pPr>
      <w:r w:rsidRPr="00657B96">
        <w:rPr>
          <w:rFonts w:ascii="Times New Roman" w:hAnsi="Times New Roman" w:cs="Times New Roman"/>
          <w:sz w:val="24"/>
          <w:szCs w:val="24"/>
          <w:rPrChange w:id="112" w:author="DuyNgo" w:date="2012-08-10T08:15:00Z">
            <w:rPr>
              <w:rFonts w:asciiTheme="majorHAnsi" w:eastAsiaTheme="majorEastAsia" w:hAnsiTheme="majorHAnsi" w:cstheme="minorHAnsi"/>
              <w:b/>
              <w:bCs/>
              <w:color w:val="365F91" w:themeColor="accent1" w:themeShade="BF"/>
              <w:sz w:val="24"/>
              <w:szCs w:val="24"/>
            </w:rPr>
          </w:rPrChange>
        </w:rPr>
        <w:tab/>
      </w:r>
    </w:p>
    <w:p w:rsidR="0033275C" w:rsidRPr="00657B96" w:rsidRDefault="0033275C" w:rsidP="008C3CFA">
      <w:pPr>
        <w:pStyle w:val="Heading2"/>
        <w:numPr>
          <w:ilvl w:val="0"/>
          <w:numId w:val="18"/>
        </w:numPr>
        <w:rPr>
          <w:rFonts w:ascii="Times New Roman" w:hAnsi="Times New Roman" w:cs="Times New Roman"/>
          <w:sz w:val="24"/>
          <w:szCs w:val="24"/>
        </w:rPr>
      </w:pPr>
      <w:bookmarkStart w:id="113" w:name="_Project_start_date/finish"/>
      <w:bookmarkStart w:id="114" w:name="_Toc313368063"/>
      <w:bookmarkStart w:id="115" w:name="_Toc313513993"/>
      <w:bookmarkStart w:id="116" w:name="_Toc313391045"/>
      <w:bookmarkStart w:id="117" w:name="_Toc332774726"/>
      <w:bookmarkEnd w:id="113"/>
      <w:r w:rsidRPr="00657B96">
        <w:rPr>
          <w:rFonts w:ascii="Times New Roman" w:hAnsi="Times New Roman" w:cs="Times New Roman"/>
          <w:sz w:val="24"/>
          <w:szCs w:val="24"/>
          <w:rPrChange w:id="118" w:author="DuyNgo" w:date="2012-08-10T08:15:00Z">
            <w:rPr>
              <w:rFonts w:asciiTheme="minorHAnsi" w:hAnsiTheme="minorHAnsi" w:cstheme="minorHAnsi"/>
              <w:color w:val="365F91" w:themeColor="accent1" w:themeShade="BF"/>
              <w:sz w:val="24"/>
              <w:szCs w:val="24"/>
            </w:rPr>
          </w:rPrChange>
        </w:rPr>
        <w:t>Project start date/finish date</w:t>
      </w:r>
      <w:bookmarkEnd w:id="114"/>
      <w:bookmarkEnd w:id="115"/>
      <w:bookmarkEnd w:id="116"/>
      <w:bookmarkEnd w:id="117"/>
    </w:p>
    <w:p w:rsidR="0033275C" w:rsidRPr="00657B96" w:rsidRDefault="0033275C" w:rsidP="0033275C">
      <w:pPr>
        <w:rPr>
          <w:rFonts w:ascii="Times New Roman" w:hAnsi="Times New Roman" w:cs="Times New Roman"/>
          <w:sz w:val="24"/>
          <w:szCs w:val="24"/>
        </w:rPr>
      </w:pPr>
    </w:p>
    <w:p w:rsidR="0033275C" w:rsidRPr="00657B96" w:rsidRDefault="0033275C" w:rsidP="0033275C">
      <w:pPr>
        <w:rPr>
          <w:rFonts w:ascii="Times New Roman" w:hAnsi="Times New Roman" w:cs="Times New Roman"/>
          <w:bCs/>
          <w:sz w:val="24"/>
          <w:szCs w:val="24"/>
        </w:rPr>
      </w:pPr>
      <w:r w:rsidRPr="00657B96">
        <w:rPr>
          <w:rFonts w:ascii="Times New Roman" w:hAnsi="Times New Roman" w:cs="Times New Roman"/>
          <w:bCs/>
          <w:sz w:val="24"/>
          <w:szCs w:val="24"/>
          <w:rPrChange w:id="119" w:author="DuyNgo" w:date="2012-08-10T08:15:00Z">
            <w:rPr>
              <w:rFonts w:asciiTheme="majorHAnsi" w:eastAsiaTheme="majorEastAsia" w:hAnsiTheme="majorHAnsi" w:cstheme="minorHAnsi"/>
              <w:b/>
              <w:bCs/>
              <w:color w:val="365F91" w:themeColor="accent1" w:themeShade="BF"/>
              <w:sz w:val="24"/>
              <w:szCs w:val="24"/>
            </w:rPr>
          </w:rPrChange>
        </w:rPr>
        <w:t>From May-07-2012 to Aug-18-2012</w:t>
      </w:r>
    </w:p>
    <w:p w:rsidR="0033275C" w:rsidRPr="00657B96" w:rsidRDefault="0033275C" w:rsidP="0033275C">
      <w:pPr>
        <w:rPr>
          <w:rFonts w:ascii="Times New Roman" w:hAnsi="Times New Roman" w:cs="Times New Roman"/>
          <w:bCs/>
          <w:sz w:val="24"/>
          <w:szCs w:val="24"/>
        </w:rPr>
      </w:pPr>
    </w:p>
    <w:p w:rsidR="0033275C" w:rsidRPr="00657B96" w:rsidRDefault="0033275C" w:rsidP="008C3CFA">
      <w:pPr>
        <w:pStyle w:val="Heading2"/>
        <w:numPr>
          <w:ilvl w:val="0"/>
          <w:numId w:val="18"/>
        </w:numPr>
        <w:rPr>
          <w:rFonts w:ascii="Times New Roman" w:hAnsi="Times New Roman" w:cs="Times New Roman"/>
          <w:sz w:val="24"/>
          <w:szCs w:val="24"/>
        </w:rPr>
      </w:pPr>
      <w:bookmarkStart w:id="120" w:name="_Team_member_(Role"/>
      <w:bookmarkStart w:id="121" w:name="_Toc332774727"/>
      <w:bookmarkEnd w:id="120"/>
      <w:r w:rsidRPr="00657B96">
        <w:rPr>
          <w:rFonts w:ascii="Times New Roman" w:hAnsi="Times New Roman" w:cs="Times New Roman"/>
          <w:sz w:val="24"/>
          <w:szCs w:val="24"/>
          <w:rPrChange w:id="122" w:author="DuyNgo" w:date="2012-08-10T08:15:00Z">
            <w:rPr>
              <w:rFonts w:asciiTheme="minorHAnsi" w:hAnsiTheme="minorHAnsi" w:cstheme="minorHAnsi"/>
              <w:color w:val="365F91" w:themeColor="accent1" w:themeShade="BF"/>
              <w:sz w:val="24"/>
              <w:szCs w:val="24"/>
            </w:rPr>
          </w:rPrChange>
        </w:rPr>
        <w:lastRenderedPageBreak/>
        <w:t>Team member (Role and Responsibility)</w:t>
      </w:r>
      <w:bookmarkEnd w:id="121"/>
      <w:r w:rsidRPr="00657B96">
        <w:rPr>
          <w:rFonts w:ascii="Times New Roman" w:hAnsi="Times New Roman" w:cs="Times New Roman"/>
          <w:sz w:val="24"/>
          <w:szCs w:val="24"/>
          <w:rPrChange w:id="123" w:author="DuyNgo" w:date="2012-08-10T08:15:00Z">
            <w:rPr>
              <w:rFonts w:asciiTheme="minorHAnsi" w:hAnsiTheme="minorHAnsi" w:cstheme="minorHAnsi"/>
              <w:color w:val="365F91" w:themeColor="accent1" w:themeShade="BF"/>
              <w:sz w:val="24"/>
              <w:szCs w:val="24"/>
            </w:rPr>
          </w:rPrChange>
        </w:rPr>
        <w:tab/>
      </w:r>
    </w:p>
    <w:p w:rsidR="0033275C" w:rsidRPr="00657B96" w:rsidRDefault="0033275C" w:rsidP="0033275C">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68"/>
        <w:gridCol w:w="2789"/>
        <w:gridCol w:w="3047"/>
      </w:tblGrid>
      <w:tr w:rsidR="0033275C" w:rsidRPr="00657B96" w:rsidTr="0033275C">
        <w:tc>
          <w:tcPr>
            <w:tcW w:w="3168" w:type="dxa"/>
          </w:tcPr>
          <w:p w:rsidR="0033275C" w:rsidRPr="00657B96" w:rsidRDefault="0033275C" w:rsidP="00946F40">
            <w:pPr>
              <w:spacing w:after="200" w:line="276" w:lineRule="auto"/>
              <w:rPr>
                <w:rFonts w:ascii="Times New Roman" w:hAnsi="Times New Roman" w:cs="Times New Roman"/>
                <w:sz w:val="24"/>
                <w:szCs w:val="24"/>
              </w:rPr>
            </w:pPr>
            <w:r w:rsidRPr="00657B96">
              <w:rPr>
                <w:rFonts w:ascii="Times New Roman" w:hAnsi="Times New Roman" w:cs="Times New Roman"/>
                <w:sz w:val="24"/>
                <w:szCs w:val="24"/>
                <w:rPrChange w:id="124" w:author="DuyNgo" w:date="2012-08-10T08:15:00Z">
                  <w:rPr>
                    <w:rFonts w:asciiTheme="majorHAnsi" w:eastAsiaTheme="majorEastAsia" w:hAnsiTheme="majorHAnsi" w:cstheme="minorHAnsi"/>
                    <w:b/>
                    <w:bCs/>
                    <w:color w:val="365F91" w:themeColor="accent1" w:themeShade="BF"/>
                    <w:sz w:val="24"/>
                    <w:szCs w:val="24"/>
                  </w:rPr>
                </w:rPrChange>
              </w:rPr>
              <w:t>Name</w:t>
            </w:r>
          </w:p>
        </w:tc>
        <w:tc>
          <w:tcPr>
            <w:tcW w:w="2789" w:type="dxa"/>
          </w:tcPr>
          <w:p w:rsidR="0033275C" w:rsidRPr="00657B96" w:rsidRDefault="0033275C" w:rsidP="00946F40">
            <w:pPr>
              <w:spacing w:after="200" w:line="276" w:lineRule="auto"/>
              <w:rPr>
                <w:rFonts w:ascii="Times New Roman" w:hAnsi="Times New Roman" w:cs="Times New Roman"/>
                <w:sz w:val="24"/>
                <w:szCs w:val="24"/>
              </w:rPr>
            </w:pPr>
            <w:r w:rsidRPr="00657B96">
              <w:rPr>
                <w:rFonts w:ascii="Times New Roman" w:hAnsi="Times New Roman" w:cs="Times New Roman"/>
                <w:sz w:val="24"/>
                <w:szCs w:val="24"/>
                <w:rPrChange w:id="125" w:author="DuyNgo" w:date="2012-08-10T08:15:00Z">
                  <w:rPr>
                    <w:rFonts w:asciiTheme="majorHAnsi" w:eastAsiaTheme="majorEastAsia" w:hAnsiTheme="majorHAnsi" w:cstheme="minorHAnsi"/>
                    <w:b/>
                    <w:bCs/>
                    <w:color w:val="365F91" w:themeColor="accent1" w:themeShade="BF"/>
                    <w:sz w:val="24"/>
                    <w:szCs w:val="24"/>
                  </w:rPr>
                </w:rPrChange>
              </w:rPr>
              <w:t>Roles</w:t>
            </w:r>
          </w:p>
        </w:tc>
        <w:tc>
          <w:tcPr>
            <w:tcW w:w="3047" w:type="dxa"/>
          </w:tcPr>
          <w:p w:rsidR="0033275C" w:rsidRPr="00657B96" w:rsidRDefault="0033275C" w:rsidP="00946F40">
            <w:pPr>
              <w:spacing w:after="200" w:line="276" w:lineRule="auto"/>
              <w:rPr>
                <w:rFonts w:ascii="Times New Roman" w:hAnsi="Times New Roman" w:cs="Times New Roman"/>
                <w:sz w:val="24"/>
                <w:szCs w:val="24"/>
              </w:rPr>
            </w:pPr>
            <w:r w:rsidRPr="00657B96">
              <w:rPr>
                <w:rFonts w:ascii="Times New Roman" w:hAnsi="Times New Roman" w:cs="Times New Roman"/>
                <w:sz w:val="24"/>
                <w:szCs w:val="24"/>
                <w:rPrChange w:id="126" w:author="DuyNgo" w:date="2012-08-10T08:15:00Z">
                  <w:rPr>
                    <w:rFonts w:asciiTheme="majorHAnsi" w:eastAsiaTheme="majorEastAsia" w:hAnsiTheme="majorHAnsi" w:cstheme="minorHAnsi"/>
                    <w:b/>
                    <w:bCs/>
                    <w:color w:val="365F91" w:themeColor="accent1" w:themeShade="BF"/>
                    <w:sz w:val="24"/>
                    <w:szCs w:val="24"/>
                  </w:rPr>
                </w:rPrChange>
              </w:rPr>
              <w:t>Responsibilities</w:t>
            </w:r>
          </w:p>
        </w:tc>
      </w:tr>
      <w:tr w:rsidR="0033275C" w:rsidRPr="00657B96" w:rsidTr="0033275C">
        <w:tc>
          <w:tcPr>
            <w:tcW w:w="3168" w:type="dxa"/>
          </w:tcPr>
          <w:p w:rsidR="0033275C" w:rsidRPr="00657B96" w:rsidRDefault="0033275C" w:rsidP="00946F40">
            <w:pPr>
              <w:spacing w:after="200" w:line="276" w:lineRule="auto"/>
              <w:rPr>
                <w:rFonts w:ascii="Times New Roman" w:hAnsi="Times New Roman" w:cs="Times New Roman"/>
                <w:sz w:val="24"/>
                <w:szCs w:val="24"/>
              </w:rPr>
            </w:pPr>
            <w:r w:rsidRPr="00657B96">
              <w:rPr>
                <w:rFonts w:ascii="Times New Roman" w:hAnsi="Times New Roman" w:cs="Times New Roman"/>
                <w:sz w:val="24"/>
                <w:szCs w:val="24"/>
                <w:rPrChange w:id="127" w:author="DuyNgo" w:date="2012-08-10T08:15:00Z">
                  <w:rPr>
                    <w:rFonts w:asciiTheme="majorHAnsi" w:eastAsiaTheme="majorEastAsia" w:hAnsiTheme="majorHAnsi" w:cstheme="minorHAnsi"/>
                    <w:b/>
                    <w:bCs/>
                    <w:color w:val="365F91" w:themeColor="accent1" w:themeShade="BF"/>
                    <w:sz w:val="24"/>
                    <w:szCs w:val="24"/>
                  </w:rPr>
                </w:rPrChange>
              </w:rPr>
              <w:t>Lê Ngọc Thạch</w:t>
            </w:r>
          </w:p>
        </w:tc>
        <w:tc>
          <w:tcPr>
            <w:tcW w:w="2789" w:type="dxa"/>
          </w:tcPr>
          <w:p w:rsidR="0033275C" w:rsidRPr="00657B96" w:rsidRDefault="0033275C" w:rsidP="00946F40">
            <w:pPr>
              <w:shd w:val="clear" w:color="FFFFCC" w:fill="FFFFFF"/>
              <w:spacing w:before="100" w:beforeAutospacing="1" w:after="100" w:afterAutospacing="1"/>
              <w:rPr>
                <w:rFonts w:ascii="Times New Roman" w:hAnsi="Times New Roman" w:cs="Times New Roman"/>
                <w:sz w:val="24"/>
                <w:szCs w:val="24"/>
                <w:rPrChange w:id="128" w:author="DuyNgo" w:date="2012-08-10T08:15:00Z">
                  <w:rPr>
                    <w:rFonts w:ascii="Tahoma" w:hAnsi="Tahoma" w:cstheme="minorHAnsi"/>
                    <w:color w:val="000000"/>
                    <w:sz w:val="24"/>
                    <w:szCs w:val="24"/>
                  </w:rPr>
                </w:rPrChange>
              </w:rPr>
            </w:pPr>
            <w:r w:rsidRPr="00657B96">
              <w:rPr>
                <w:rFonts w:ascii="Times New Roman" w:hAnsi="Times New Roman" w:cs="Times New Roman"/>
                <w:sz w:val="24"/>
                <w:szCs w:val="24"/>
                <w:rPrChange w:id="129" w:author="DuyNgo" w:date="2012-08-10T08:15:00Z">
                  <w:rPr>
                    <w:rFonts w:asciiTheme="majorHAnsi" w:eastAsiaTheme="majorEastAsia" w:hAnsiTheme="majorHAnsi" w:cstheme="minorHAnsi"/>
                    <w:b/>
                    <w:bCs/>
                    <w:color w:val="365F91" w:themeColor="accent1" w:themeShade="BF"/>
                    <w:sz w:val="24"/>
                    <w:szCs w:val="24"/>
                  </w:rPr>
                </w:rPrChange>
              </w:rPr>
              <w:t>Project Manager</w:t>
            </w:r>
          </w:p>
        </w:tc>
        <w:tc>
          <w:tcPr>
            <w:tcW w:w="3047" w:type="dxa"/>
          </w:tcPr>
          <w:p w:rsidR="0033275C" w:rsidRPr="00657B96" w:rsidRDefault="0033275C" w:rsidP="00946F40">
            <w:pPr>
              <w:shd w:val="clear" w:color="FFFFCC" w:fill="FFFFFF"/>
              <w:spacing w:before="100" w:beforeAutospacing="1" w:after="100" w:afterAutospacing="1"/>
              <w:rPr>
                <w:rFonts w:ascii="Times New Roman" w:hAnsi="Times New Roman" w:cs="Times New Roman"/>
                <w:sz w:val="24"/>
                <w:szCs w:val="24"/>
                <w:rPrChange w:id="130" w:author="DuyNgo" w:date="2012-08-10T08:15:00Z">
                  <w:rPr>
                    <w:rFonts w:ascii="Tahoma" w:hAnsi="Tahoma" w:cstheme="minorHAnsi"/>
                    <w:color w:val="000000"/>
                    <w:sz w:val="24"/>
                    <w:szCs w:val="24"/>
                  </w:rPr>
                </w:rPrChange>
              </w:rPr>
            </w:pPr>
            <w:r w:rsidRPr="00657B96">
              <w:rPr>
                <w:rFonts w:ascii="Times New Roman" w:hAnsi="Times New Roman" w:cs="Times New Roman"/>
                <w:sz w:val="24"/>
                <w:szCs w:val="24"/>
                <w:rPrChange w:id="131" w:author="DuyNgo" w:date="2012-08-10T08:15:00Z">
                  <w:rPr>
                    <w:rFonts w:asciiTheme="majorHAnsi" w:eastAsiaTheme="majorEastAsia" w:hAnsiTheme="majorHAnsi" w:cstheme="minorHAnsi"/>
                    <w:b/>
                    <w:bCs/>
                    <w:color w:val="365F91" w:themeColor="accent1" w:themeShade="BF"/>
                    <w:sz w:val="24"/>
                    <w:szCs w:val="24"/>
                  </w:rPr>
                </w:rPrChange>
              </w:rPr>
              <w:t>Supervisor, Assistant, Director</w:t>
            </w:r>
          </w:p>
        </w:tc>
      </w:tr>
      <w:tr w:rsidR="0033275C" w:rsidRPr="00657B96" w:rsidTr="0033275C">
        <w:tc>
          <w:tcPr>
            <w:tcW w:w="3168" w:type="dxa"/>
          </w:tcPr>
          <w:p w:rsidR="0033275C" w:rsidRPr="00657B96" w:rsidRDefault="0033275C" w:rsidP="00946F40">
            <w:pPr>
              <w:shd w:val="clear" w:color="FFFFCC" w:fill="FFFFFF"/>
              <w:spacing w:before="100" w:beforeAutospacing="1" w:after="100" w:afterAutospacing="1"/>
              <w:rPr>
                <w:rFonts w:ascii="Times New Roman" w:hAnsi="Times New Roman" w:cs="Times New Roman"/>
                <w:sz w:val="24"/>
                <w:szCs w:val="24"/>
                <w:rPrChange w:id="132" w:author="DuyNgo" w:date="2012-08-10T08:15:00Z">
                  <w:rPr>
                    <w:rFonts w:ascii="Tahoma" w:hAnsi="Tahoma" w:cstheme="minorHAnsi"/>
                    <w:color w:val="000000"/>
                    <w:sz w:val="24"/>
                    <w:szCs w:val="24"/>
                  </w:rPr>
                </w:rPrChange>
              </w:rPr>
            </w:pPr>
            <w:r w:rsidRPr="00657B96">
              <w:rPr>
                <w:rFonts w:ascii="Times New Roman" w:hAnsi="Times New Roman" w:cs="Times New Roman"/>
                <w:sz w:val="24"/>
                <w:szCs w:val="24"/>
                <w:rPrChange w:id="133" w:author="DuyNgo" w:date="2012-08-10T08:15:00Z">
                  <w:rPr>
                    <w:rFonts w:asciiTheme="majorHAnsi" w:eastAsiaTheme="majorEastAsia" w:hAnsiTheme="majorHAnsi" w:cstheme="minorHAnsi"/>
                    <w:b/>
                    <w:bCs/>
                    <w:color w:val="365F91" w:themeColor="accent1" w:themeShade="BF"/>
                    <w:sz w:val="24"/>
                    <w:szCs w:val="24"/>
                  </w:rPr>
                </w:rPrChange>
              </w:rPr>
              <w:t>Ngô Đức Duy</w:t>
            </w:r>
          </w:p>
        </w:tc>
        <w:tc>
          <w:tcPr>
            <w:tcW w:w="2789" w:type="dxa"/>
          </w:tcPr>
          <w:p w:rsidR="0033275C" w:rsidRPr="00657B96" w:rsidRDefault="0033275C" w:rsidP="00946F40">
            <w:pPr>
              <w:shd w:val="clear" w:color="FFFFCC" w:fill="FFFFFF"/>
              <w:spacing w:before="100" w:beforeAutospacing="1" w:after="100" w:afterAutospacing="1"/>
              <w:rPr>
                <w:rFonts w:ascii="Times New Roman" w:hAnsi="Times New Roman" w:cs="Times New Roman"/>
                <w:sz w:val="24"/>
                <w:szCs w:val="24"/>
                <w:rPrChange w:id="134" w:author="DuyNgo" w:date="2012-08-10T08:15:00Z">
                  <w:rPr>
                    <w:rFonts w:ascii="Tahoma" w:hAnsi="Tahoma" w:cstheme="minorHAnsi"/>
                    <w:color w:val="000000"/>
                    <w:sz w:val="24"/>
                    <w:szCs w:val="24"/>
                  </w:rPr>
                </w:rPrChange>
              </w:rPr>
            </w:pPr>
            <w:r w:rsidRPr="00657B96">
              <w:rPr>
                <w:rFonts w:ascii="Times New Roman" w:hAnsi="Times New Roman" w:cs="Times New Roman"/>
                <w:sz w:val="24"/>
                <w:szCs w:val="24"/>
                <w:rPrChange w:id="135" w:author="DuyNgo" w:date="2012-08-10T08:15:00Z">
                  <w:rPr>
                    <w:rFonts w:asciiTheme="majorHAnsi" w:eastAsiaTheme="majorEastAsia" w:hAnsiTheme="majorHAnsi" w:cstheme="minorHAnsi"/>
                    <w:b/>
                    <w:bCs/>
                    <w:color w:val="365F91" w:themeColor="accent1" w:themeShade="BF"/>
                    <w:sz w:val="24"/>
                    <w:szCs w:val="24"/>
                  </w:rPr>
                </w:rPrChange>
              </w:rPr>
              <w:t>Team Leader</w:t>
            </w:r>
          </w:p>
        </w:tc>
        <w:tc>
          <w:tcPr>
            <w:tcW w:w="3047" w:type="dxa"/>
          </w:tcPr>
          <w:p w:rsidR="0033275C" w:rsidRPr="00657B96" w:rsidRDefault="0033275C" w:rsidP="00946F40">
            <w:pPr>
              <w:shd w:val="clear" w:color="FFFFCC" w:fill="FFFFFF"/>
              <w:spacing w:before="100" w:beforeAutospacing="1" w:after="100" w:afterAutospacing="1"/>
              <w:rPr>
                <w:rFonts w:ascii="Times New Roman" w:hAnsi="Times New Roman" w:cs="Times New Roman"/>
                <w:sz w:val="24"/>
                <w:szCs w:val="24"/>
                <w:rPrChange w:id="136" w:author="DuyNgo" w:date="2012-08-10T08:15:00Z">
                  <w:rPr>
                    <w:rFonts w:ascii="Tahoma" w:hAnsi="Tahoma" w:cstheme="minorHAnsi"/>
                    <w:color w:val="000000"/>
                    <w:sz w:val="24"/>
                    <w:szCs w:val="24"/>
                  </w:rPr>
                </w:rPrChange>
              </w:rPr>
            </w:pPr>
            <w:r w:rsidRPr="00657B96">
              <w:rPr>
                <w:rFonts w:ascii="Times New Roman" w:hAnsi="Times New Roman" w:cs="Times New Roman"/>
                <w:sz w:val="24"/>
                <w:szCs w:val="24"/>
                <w:rPrChange w:id="137" w:author="DuyNgo" w:date="2012-08-10T08:15:00Z">
                  <w:rPr>
                    <w:rFonts w:asciiTheme="majorHAnsi" w:eastAsiaTheme="majorEastAsia" w:hAnsiTheme="majorHAnsi" w:cstheme="minorHAnsi"/>
                    <w:b/>
                    <w:bCs/>
                    <w:color w:val="365F91" w:themeColor="accent1" w:themeShade="BF"/>
                    <w:sz w:val="24"/>
                    <w:szCs w:val="24"/>
                  </w:rPr>
                </w:rPrChange>
              </w:rPr>
              <w:t>Control, Audit, Support, Engineer, Training, Customer Support</w:t>
            </w:r>
          </w:p>
        </w:tc>
      </w:tr>
      <w:tr w:rsidR="0033275C" w:rsidRPr="00657B96" w:rsidTr="0033275C">
        <w:tc>
          <w:tcPr>
            <w:tcW w:w="3168" w:type="dxa"/>
          </w:tcPr>
          <w:p w:rsidR="0033275C" w:rsidRPr="00657B96" w:rsidRDefault="0033275C" w:rsidP="00946F40">
            <w:pPr>
              <w:shd w:val="clear" w:color="FFFFCC" w:fill="FFFFFF"/>
              <w:spacing w:before="100" w:beforeAutospacing="1" w:after="100" w:afterAutospacing="1"/>
              <w:rPr>
                <w:rFonts w:ascii="Times New Roman" w:hAnsi="Times New Roman" w:cs="Times New Roman"/>
                <w:sz w:val="24"/>
                <w:szCs w:val="24"/>
                <w:rPrChange w:id="138" w:author="DuyNgo" w:date="2012-08-10T08:15:00Z">
                  <w:rPr>
                    <w:rFonts w:ascii="Tahoma" w:hAnsi="Tahoma" w:cstheme="minorHAnsi"/>
                    <w:color w:val="000000"/>
                    <w:sz w:val="24"/>
                    <w:szCs w:val="24"/>
                  </w:rPr>
                </w:rPrChange>
              </w:rPr>
            </w:pPr>
            <w:r w:rsidRPr="00657B96">
              <w:rPr>
                <w:rFonts w:ascii="Times New Roman" w:hAnsi="Times New Roman" w:cs="Times New Roman"/>
                <w:sz w:val="24"/>
                <w:szCs w:val="24"/>
                <w:rPrChange w:id="139" w:author="DuyNgo" w:date="2012-08-10T08:15:00Z">
                  <w:rPr>
                    <w:rFonts w:asciiTheme="majorHAnsi" w:eastAsiaTheme="majorEastAsia" w:hAnsiTheme="majorHAnsi" w:cstheme="minorHAnsi"/>
                    <w:b/>
                    <w:bCs/>
                    <w:color w:val="365F91" w:themeColor="accent1" w:themeShade="BF"/>
                    <w:sz w:val="24"/>
                    <w:szCs w:val="24"/>
                  </w:rPr>
                </w:rPrChange>
              </w:rPr>
              <w:t>Mạnh Hoàng Trương</w:t>
            </w:r>
          </w:p>
        </w:tc>
        <w:tc>
          <w:tcPr>
            <w:tcW w:w="2789" w:type="dxa"/>
          </w:tcPr>
          <w:p w:rsidR="0033275C" w:rsidRPr="00657B96" w:rsidRDefault="0033275C" w:rsidP="00946F40">
            <w:pPr>
              <w:shd w:val="clear" w:color="FFFFCC" w:fill="FFFFFF"/>
              <w:spacing w:before="100" w:beforeAutospacing="1" w:after="100" w:afterAutospacing="1"/>
              <w:rPr>
                <w:rFonts w:ascii="Times New Roman" w:hAnsi="Times New Roman" w:cs="Times New Roman"/>
                <w:sz w:val="24"/>
                <w:szCs w:val="24"/>
                <w:rPrChange w:id="140" w:author="DuyNgo" w:date="2012-08-10T08:15:00Z">
                  <w:rPr>
                    <w:rFonts w:ascii="Tahoma" w:hAnsi="Tahoma" w:cstheme="minorHAnsi"/>
                    <w:color w:val="000000"/>
                    <w:sz w:val="24"/>
                    <w:szCs w:val="24"/>
                  </w:rPr>
                </w:rPrChange>
              </w:rPr>
            </w:pPr>
            <w:r w:rsidRPr="00657B96">
              <w:rPr>
                <w:rFonts w:ascii="Times New Roman" w:hAnsi="Times New Roman" w:cs="Times New Roman"/>
                <w:sz w:val="24"/>
                <w:szCs w:val="24"/>
                <w:rPrChange w:id="141" w:author="DuyNgo" w:date="2012-08-10T08:15:00Z">
                  <w:rPr>
                    <w:rFonts w:asciiTheme="majorHAnsi" w:eastAsiaTheme="majorEastAsia" w:hAnsiTheme="majorHAnsi" w:cstheme="minorHAnsi"/>
                    <w:b/>
                    <w:bCs/>
                    <w:color w:val="365F91" w:themeColor="accent1" w:themeShade="BF"/>
                    <w:sz w:val="24"/>
                    <w:szCs w:val="24"/>
                  </w:rPr>
                </w:rPrChange>
              </w:rPr>
              <w:t>Team Member</w:t>
            </w:r>
          </w:p>
        </w:tc>
        <w:tc>
          <w:tcPr>
            <w:tcW w:w="3047" w:type="dxa"/>
          </w:tcPr>
          <w:p w:rsidR="0033275C" w:rsidRPr="00657B96" w:rsidRDefault="0033275C" w:rsidP="00946F40">
            <w:pPr>
              <w:shd w:val="clear" w:color="FFFFCC" w:fill="FFFFFF"/>
              <w:spacing w:before="100" w:beforeAutospacing="1" w:after="100" w:afterAutospacing="1"/>
              <w:rPr>
                <w:rFonts w:ascii="Times New Roman" w:hAnsi="Times New Roman" w:cs="Times New Roman"/>
                <w:sz w:val="24"/>
                <w:szCs w:val="24"/>
                <w:rPrChange w:id="142" w:author="DuyNgo" w:date="2012-08-10T08:15:00Z">
                  <w:rPr>
                    <w:rFonts w:ascii="Tahoma" w:hAnsi="Tahoma" w:cstheme="minorHAnsi"/>
                    <w:color w:val="000000"/>
                    <w:sz w:val="24"/>
                    <w:szCs w:val="24"/>
                  </w:rPr>
                </w:rPrChange>
              </w:rPr>
            </w:pPr>
            <w:r w:rsidRPr="00657B96">
              <w:rPr>
                <w:rFonts w:ascii="Times New Roman" w:hAnsi="Times New Roman" w:cs="Times New Roman"/>
                <w:sz w:val="24"/>
                <w:szCs w:val="24"/>
                <w:rPrChange w:id="143" w:author="DuyNgo" w:date="2012-08-10T08:15:00Z">
                  <w:rPr>
                    <w:rFonts w:asciiTheme="majorHAnsi" w:eastAsiaTheme="majorEastAsia" w:hAnsiTheme="majorHAnsi" w:cstheme="minorHAnsi"/>
                    <w:b/>
                    <w:bCs/>
                    <w:color w:val="365F91" w:themeColor="accent1" w:themeShade="BF"/>
                    <w:sz w:val="24"/>
                    <w:szCs w:val="24"/>
                  </w:rPr>
                </w:rPrChange>
              </w:rPr>
              <w:t>Engineer, Training, Customer Support</w:t>
            </w:r>
          </w:p>
        </w:tc>
      </w:tr>
      <w:tr w:rsidR="0033275C" w:rsidRPr="00657B96" w:rsidTr="0033275C">
        <w:tc>
          <w:tcPr>
            <w:tcW w:w="3168" w:type="dxa"/>
          </w:tcPr>
          <w:p w:rsidR="0033275C" w:rsidRPr="00657B96" w:rsidRDefault="0033275C" w:rsidP="00946F40">
            <w:pPr>
              <w:shd w:val="clear" w:color="FFFFCC" w:fill="FFFFFF"/>
              <w:spacing w:before="100" w:beforeAutospacing="1" w:after="100" w:afterAutospacing="1"/>
              <w:rPr>
                <w:rFonts w:ascii="Times New Roman" w:hAnsi="Times New Roman" w:cs="Times New Roman"/>
                <w:sz w:val="24"/>
                <w:szCs w:val="24"/>
                <w:rPrChange w:id="144" w:author="DuyNgo" w:date="2012-08-10T08:15:00Z">
                  <w:rPr>
                    <w:rFonts w:ascii="Tahoma" w:hAnsi="Tahoma" w:cstheme="minorHAnsi"/>
                    <w:color w:val="000000"/>
                    <w:sz w:val="24"/>
                    <w:szCs w:val="24"/>
                  </w:rPr>
                </w:rPrChange>
              </w:rPr>
            </w:pPr>
            <w:r w:rsidRPr="00657B96">
              <w:rPr>
                <w:rFonts w:ascii="Times New Roman" w:hAnsi="Times New Roman" w:cs="Times New Roman"/>
                <w:sz w:val="24"/>
                <w:szCs w:val="24"/>
                <w:rPrChange w:id="145" w:author="DuyNgo" w:date="2012-08-10T08:15:00Z">
                  <w:rPr>
                    <w:rFonts w:asciiTheme="majorHAnsi" w:eastAsiaTheme="majorEastAsia" w:hAnsiTheme="majorHAnsi" w:cstheme="minorHAnsi"/>
                    <w:b/>
                    <w:bCs/>
                    <w:color w:val="365F91" w:themeColor="accent1" w:themeShade="BF"/>
                    <w:sz w:val="24"/>
                    <w:szCs w:val="24"/>
                  </w:rPr>
                </w:rPrChange>
              </w:rPr>
              <w:t>Phạm Nguyễn Trường  Giang</w:t>
            </w:r>
          </w:p>
        </w:tc>
        <w:tc>
          <w:tcPr>
            <w:tcW w:w="2789" w:type="dxa"/>
          </w:tcPr>
          <w:p w:rsidR="0033275C" w:rsidRPr="00657B96" w:rsidRDefault="0033275C" w:rsidP="00946F40">
            <w:pPr>
              <w:shd w:val="clear" w:color="FFFFCC" w:fill="FFFFFF"/>
              <w:spacing w:before="100" w:beforeAutospacing="1" w:after="100" w:afterAutospacing="1"/>
              <w:rPr>
                <w:rFonts w:ascii="Times New Roman" w:hAnsi="Times New Roman" w:cs="Times New Roman"/>
                <w:sz w:val="24"/>
                <w:szCs w:val="24"/>
                <w:rPrChange w:id="146" w:author="DuyNgo" w:date="2012-08-10T08:15:00Z">
                  <w:rPr>
                    <w:rFonts w:ascii="Tahoma" w:hAnsi="Tahoma" w:cstheme="minorHAnsi"/>
                    <w:color w:val="000000"/>
                    <w:sz w:val="24"/>
                    <w:szCs w:val="24"/>
                  </w:rPr>
                </w:rPrChange>
              </w:rPr>
            </w:pPr>
            <w:r w:rsidRPr="00657B96">
              <w:rPr>
                <w:rFonts w:ascii="Times New Roman" w:hAnsi="Times New Roman" w:cs="Times New Roman"/>
                <w:sz w:val="24"/>
                <w:szCs w:val="24"/>
                <w:rPrChange w:id="147" w:author="DuyNgo" w:date="2012-08-10T08:15:00Z">
                  <w:rPr>
                    <w:rFonts w:asciiTheme="majorHAnsi" w:eastAsiaTheme="majorEastAsia" w:hAnsiTheme="majorHAnsi" w:cstheme="minorHAnsi"/>
                    <w:b/>
                    <w:bCs/>
                    <w:color w:val="365F91" w:themeColor="accent1" w:themeShade="BF"/>
                    <w:sz w:val="24"/>
                    <w:szCs w:val="24"/>
                  </w:rPr>
                </w:rPrChange>
              </w:rPr>
              <w:t>Team Member</w:t>
            </w:r>
          </w:p>
        </w:tc>
        <w:tc>
          <w:tcPr>
            <w:tcW w:w="3047" w:type="dxa"/>
          </w:tcPr>
          <w:p w:rsidR="0033275C" w:rsidRPr="00657B96" w:rsidRDefault="0033275C" w:rsidP="00946F40">
            <w:pPr>
              <w:shd w:val="clear" w:color="FFFFCC" w:fill="FFFFFF"/>
              <w:spacing w:before="100" w:beforeAutospacing="1" w:after="100" w:afterAutospacing="1"/>
              <w:rPr>
                <w:rFonts w:ascii="Times New Roman" w:hAnsi="Times New Roman" w:cs="Times New Roman"/>
                <w:sz w:val="24"/>
                <w:szCs w:val="24"/>
                <w:rPrChange w:id="148" w:author="DuyNgo" w:date="2012-08-10T08:15:00Z">
                  <w:rPr>
                    <w:rFonts w:ascii="Tahoma" w:hAnsi="Tahoma" w:cstheme="minorHAnsi"/>
                    <w:color w:val="000000"/>
                    <w:sz w:val="24"/>
                    <w:szCs w:val="24"/>
                  </w:rPr>
                </w:rPrChange>
              </w:rPr>
            </w:pPr>
            <w:r w:rsidRPr="00657B96">
              <w:rPr>
                <w:rFonts w:ascii="Times New Roman" w:hAnsi="Times New Roman" w:cs="Times New Roman"/>
                <w:sz w:val="24"/>
                <w:szCs w:val="24"/>
                <w:rPrChange w:id="149" w:author="DuyNgo" w:date="2012-08-10T08:15:00Z">
                  <w:rPr>
                    <w:rFonts w:asciiTheme="majorHAnsi" w:eastAsiaTheme="majorEastAsia" w:hAnsiTheme="majorHAnsi" w:cstheme="minorHAnsi"/>
                    <w:b/>
                    <w:bCs/>
                    <w:color w:val="365F91" w:themeColor="accent1" w:themeShade="BF"/>
                    <w:sz w:val="24"/>
                    <w:szCs w:val="24"/>
                  </w:rPr>
                </w:rPrChange>
              </w:rPr>
              <w:t>Engineer, Training, Customer Support</w:t>
            </w:r>
          </w:p>
        </w:tc>
      </w:tr>
      <w:tr w:rsidR="0033275C" w:rsidRPr="00657B96" w:rsidTr="0033275C">
        <w:tc>
          <w:tcPr>
            <w:tcW w:w="3168" w:type="dxa"/>
          </w:tcPr>
          <w:p w:rsidR="0033275C" w:rsidRPr="00657B96" w:rsidRDefault="0033275C" w:rsidP="00946F40">
            <w:pPr>
              <w:shd w:val="clear" w:color="FFFFCC" w:fill="FFFFFF"/>
              <w:spacing w:before="100" w:beforeAutospacing="1" w:after="100" w:afterAutospacing="1"/>
              <w:rPr>
                <w:rFonts w:ascii="Times New Roman" w:hAnsi="Times New Roman" w:cs="Times New Roman"/>
                <w:sz w:val="24"/>
                <w:szCs w:val="24"/>
                <w:rPrChange w:id="150" w:author="DuyNgo" w:date="2012-08-10T08:15:00Z">
                  <w:rPr>
                    <w:rFonts w:ascii="Tahoma" w:hAnsi="Tahoma" w:cstheme="minorHAnsi"/>
                    <w:color w:val="000000"/>
                    <w:sz w:val="24"/>
                    <w:szCs w:val="24"/>
                  </w:rPr>
                </w:rPrChange>
              </w:rPr>
            </w:pPr>
            <w:r w:rsidRPr="00657B96">
              <w:rPr>
                <w:rFonts w:ascii="Times New Roman" w:hAnsi="Times New Roman" w:cs="Times New Roman"/>
                <w:sz w:val="24"/>
                <w:szCs w:val="24"/>
                <w:rPrChange w:id="151" w:author="DuyNgo" w:date="2012-08-10T08:15:00Z">
                  <w:rPr>
                    <w:rFonts w:asciiTheme="majorHAnsi" w:eastAsiaTheme="majorEastAsia" w:hAnsiTheme="majorHAnsi" w:cstheme="minorHAnsi"/>
                    <w:b/>
                    <w:bCs/>
                    <w:color w:val="365F91" w:themeColor="accent1" w:themeShade="BF"/>
                    <w:sz w:val="24"/>
                    <w:szCs w:val="24"/>
                  </w:rPr>
                </w:rPrChange>
              </w:rPr>
              <w:t>Tô Công  Thanh  Hải</w:t>
            </w:r>
          </w:p>
        </w:tc>
        <w:tc>
          <w:tcPr>
            <w:tcW w:w="2789" w:type="dxa"/>
          </w:tcPr>
          <w:p w:rsidR="0033275C" w:rsidRPr="00657B96" w:rsidRDefault="0033275C" w:rsidP="00946F40">
            <w:pPr>
              <w:shd w:val="clear" w:color="FFFFCC" w:fill="FFFFFF"/>
              <w:spacing w:before="100" w:beforeAutospacing="1" w:after="100" w:afterAutospacing="1"/>
              <w:rPr>
                <w:rFonts w:ascii="Times New Roman" w:hAnsi="Times New Roman" w:cs="Times New Roman"/>
                <w:sz w:val="24"/>
                <w:szCs w:val="24"/>
                <w:rPrChange w:id="152" w:author="DuyNgo" w:date="2012-08-10T08:15:00Z">
                  <w:rPr>
                    <w:rFonts w:ascii="Tahoma" w:hAnsi="Tahoma" w:cstheme="minorHAnsi"/>
                    <w:color w:val="000000"/>
                    <w:sz w:val="24"/>
                    <w:szCs w:val="24"/>
                  </w:rPr>
                </w:rPrChange>
              </w:rPr>
            </w:pPr>
            <w:r w:rsidRPr="00657B96">
              <w:rPr>
                <w:rFonts w:ascii="Times New Roman" w:hAnsi="Times New Roman" w:cs="Times New Roman"/>
                <w:sz w:val="24"/>
                <w:szCs w:val="24"/>
                <w:rPrChange w:id="153" w:author="DuyNgo" w:date="2012-08-10T08:15:00Z">
                  <w:rPr>
                    <w:rFonts w:asciiTheme="majorHAnsi" w:eastAsiaTheme="majorEastAsia" w:hAnsiTheme="majorHAnsi" w:cstheme="minorHAnsi"/>
                    <w:b/>
                    <w:bCs/>
                    <w:color w:val="365F91" w:themeColor="accent1" w:themeShade="BF"/>
                    <w:sz w:val="24"/>
                    <w:szCs w:val="24"/>
                  </w:rPr>
                </w:rPrChange>
              </w:rPr>
              <w:t>Team Member</w:t>
            </w:r>
          </w:p>
        </w:tc>
        <w:tc>
          <w:tcPr>
            <w:tcW w:w="3047" w:type="dxa"/>
          </w:tcPr>
          <w:p w:rsidR="0033275C" w:rsidRPr="00657B96" w:rsidRDefault="0033275C" w:rsidP="00946F40">
            <w:pPr>
              <w:shd w:val="clear" w:color="FFFFCC" w:fill="FFFFFF"/>
              <w:spacing w:before="100" w:beforeAutospacing="1" w:after="100" w:afterAutospacing="1"/>
              <w:rPr>
                <w:rFonts w:ascii="Times New Roman" w:hAnsi="Times New Roman" w:cs="Times New Roman"/>
                <w:sz w:val="24"/>
                <w:szCs w:val="24"/>
                <w:rPrChange w:id="154" w:author="DuyNgo" w:date="2012-08-10T08:15:00Z">
                  <w:rPr>
                    <w:rFonts w:ascii="Tahoma" w:hAnsi="Tahoma" w:cstheme="minorHAnsi"/>
                    <w:color w:val="000000"/>
                    <w:sz w:val="24"/>
                    <w:szCs w:val="24"/>
                  </w:rPr>
                </w:rPrChange>
              </w:rPr>
            </w:pPr>
            <w:r w:rsidRPr="00657B96">
              <w:rPr>
                <w:rFonts w:ascii="Times New Roman" w:hAnsi="Times New Roman" w:cs="Times New Roman"/>
                <w:sz w:val="24"/>
                <w:szCs w:val="24"/>
                <w:rPrChange w:id="155" w:author="DuyNgo" w:date="2012-08-10T08:15:00Z">
                  <w:rPr>
                    <w:rFonts w:asciiTheme="majorHAnsi" w:eastAsiaTheme="majorEastAsia" w:hAnsiTheme="majorHAnsi" w:cstheme="minorHAnsi"/>
                    <w:b/>
                    <w:bCs/>
                    <w:color w:val="365F91" w:themeColor="accent1" w:themeShade="BF"/>
                    <w:sz w:val="24"/>
                    <w:szCs w:val="24"/>
                  </w:rPr>
                </w:rPrChange>
              </w:rPr>
              <w:t>Engineer, Training, Customer Support</w:t>
            </w:r>
          </w:p>
        </w:tc>
      </w:tr>
    </w:tbl>
    <w:p w:rsidR="0033275C" w:rsidRPr="00657B96" w:rsidRDefault="0033275C" w:rsidP="0033275C">
      <w:pPr>
        <w:rPr>
          <w:rFonts w:ascii="Times New Roman" w:eastAsia="MS Gothic" w:hAnsi="Times New Roman" w:cs="Times New Roman"/>
          <w:b/>
          <w:bCs/>
          <w:color w:val="4F81BD"/>
          <w:sz w:val="24"/>
          <w:szCs w:val="24"/>
        </w:rPr>
      </w:pPr>
    </w:p>
    <w:p w:rsidR="0033275C" w:rsidRPr="00657B96" w:rsidRDefault="0033275C" w:rsidP="008C3CFA">
      <w:pPr>
        <w:pStyle w:val="Heading2"/>
        <w:numPr>
          <w:ilvl w:val="0"/>
          <w:numId w:val="18"/>
        </w:numPr>
        <w:rPr>
          <w:rFonts w:ascii="Times New Roman" w:hAnsi="Times New Roman" w:cs="Times New Roman"/>
          <w:sz w:val="24"/>
          <w:szCs w:val="24"/>
        </w:rPr>
      </w:pPr>
      <w:bookmarkStart w:id="156" w:name="_Current_System_(Limit)"/>
      <w:bookmarkStart w:id="157" w:name="_Toc332774728"/>
      <w:bookmarkEnd w:id="156"/>
      <w:r w:rsidRPr="00657B96">
        <w:rPr>
          <w:rFonts w:ascii="Times New Roman" w:hAnsi="Times New Roman" w:cs="Times New Roman"/>
          <w:sz w:val="24"/>
          <w:szCs w:val="24"/>
          <w:rPrChange w:id="158" w:author="DuyNgo" w:date="2012-08-10T08:15:00Z">
            <w:rPr>
              <w:rFonts w:asciiTheme="minorHAnsi" w:hAnsiTheme="minorHAnsi" w:cstheme="minorHAnsi"/>
              <w:color w:val="365F91" w:themeColor="accent1" w:themeShade="BF"/>
              <w:sz w:val="24"/>
              <w:szCs w:val="24"/>
            </w:rPr>
          </w:rPrChange>
        </w:rPr>
        <w:t>Current System (Limit)</w:t>
      </w:r>
      <w:bookmarkEnd w:id="157"/>
      <w:r w:rsidRPr="00657B96">
        <w:rPr>
          <w:rFonts w:ascii="Times New Roman" w:hAnsi="Times New Roman" w:cs="Times New Roman"/>
          <w:sz w:val="24"/>
          <w:szCs w:val="24"/>
          <w:rPrChange w:id="159" w:author="DuyNgo" w:date="2012-08-10T08:15:00Z">
            <w:rPr>
              <w:rFonts w:asciiTheme="minorHAnsi" w:hAnsiTheme="minorHAnsi" w:cstheme="minorHAnsi"/>
              <w:color w:val="365F91" w:themeColor="accent1" w:themeShade="BF"/>
              <w:sz w:val="24"/>
              <w:szCs w:val="24"/>
            </w:rPr>
          </w:rPrChange>
        </w:rPr>
        <w:br/>
      </w:r>
    </w:p>
    <w:p w:rsidR="0033275C" w:rsidRPr="00657B96" w:rsidRDefault="0033275C" w:rsidP="0033275C">
      <w:pPr>
        <w:rPr>
          <w:rFonts w:ascii="Times New Roman" w:hAnsi="Times New Roman" w:cs="Times New Roman"/>
          <w:sz w:val="24"/>
          <w:szCs w:val="24"/>
        </w:rPr>
      </w:pPr>
      <w:bookmarkStart w:id="160" w:name="_Toc313368069"/>
      <w:bookmarkStart w:id="161" w:name="_Toc313513999"/>
      <w:bookmarkStart w:id="162" w:name="_Toc313391051"/>
      <w:r w:rsidRPr="00657B96">
        <w:rPr>
          <w:rFonts w:ascii="Times New Roman" w:hAnsi="Times New Roman" w:cs="Times New Roman"/>
          <w:sz w:val="24"/>
          <w:szCs w:val="24"/>
          <w:rPrChange w:id="163" w:author="DuyNgo" w:date="2012-08-10T08:15:00Z">
            <w:rPr>
              <w:rFonts w:asciiTheme="majorHAnsi" w:eastAsiaTheme="majorEastAsia" w:hAnsiTheme="majorHAnsi" w:cstheme="minorHAnsi"/>
              <w:b/>
              <w:bCs/>
              <w:color w:val="365F91" w:themeColor="accent1" w:themeShade="BF"/>
              <w:sz w:val="24"/>
              <w:szCs w:val="24"/>
            </w:rPr>
          </w:rPrChange>
        </w:rPr>
        <w:t>Many current systems provide project management services. Still,</w:t>
      </w:r>
      <w:r w:rsidR="00F0179C" w:rsidRPr="00657B96">
        <w:rPr>
          <w:rFonts w:ascii="Times New Roman" w:hAnsi="Times New Roman" w:cs="Times New Roman"/>
          <w:sz w:val="24"/>
          <w:szCs w:val="24"/>
        </w:rPr>
        <w:t xml:space="preserve"> </w:t>
      </w:r>
      <w:del w:id="164" w:author="Truong" w:date="2012-05-17T18:50:00Z">
        <w:r w:rsidRPr="00657B96" w:rsidDel="00BB308A">
          <w:rPr>
            <w:rFonts w:ascii="Times New Roman" w:hAnsi="Times New Roman" w:cs="Times New Roman"/>
            <w:sz w:val="24"/>
            <w:szCs w:val="24"/>
            <w:rPrChange w:id="165" w:author="DuyNgo" w:date="2012-08-10T08:15:00Z">
              <w:rPr>
                <w:rFonts w:asciiTheme="majorHAnsi" w:eastAsiaTheme="majorEastAsia" w:hAnsiTheme="majorHAnsi" w:cstheme="minorHAnsi"/>
                <w:b/>
                <w:bCs/>
                <w:color w:val="365F91" w:themeColor="accent1" w:themeShade="BF"/>
                <w:sz w:val="24"/>
                <w:szCs w:val="24"/>
              </w:rPr>
            </w:rPrChange>
          </w:rPr>
          <w:delText xml:space="preserve">professionals </w:delText>
        </w:r>
      </w:del>
      <w:ins w:id="166" w:author="Truong" w:date="2012-05-17T18:50:00Z">
        <w:r w:rsidRPr="00657B96">
          <w:rPr>
            <w:rFonts w:ascii="Times New Roman" w:hAnsi="Times New Roman" w:cs="Times New Roman"/>
            <w:sz w:val="24"/>
            <w:szCs w:val="24"/>
            <w:rPrChange w:id="167" w:author="DuyNgo" w:date="2012-08-10T08:15:00Z">
              <w:rPr>
                <w:rFonts w:asciiTheme="majorHAnsi" w:eastAsiaTheme="majorEastAsia" w:hAnsiTheme="majorHAnsi" w:cstheme="minorHAnsi"/>
                <w:b/>
                <w:bCs/>
                <w:color w:val="365F91" w:themeColor="accent1" w:themeShade="BF"/>
                <w:sz w:val="24"/>
                <w:szCs w:val="24"/>
              </w:rPr>
            </w:rPrChange>
          </w:rPr>
          <w:t xml:space="preserve">project managers </w:t>
        </w:r>
      </w:ins>
      <w:r w:rsidRPr="00657B96">
        <w:rPr>
          <w:rFonts w:ascii="Times New Roman" w:hAnsi="Times New Roman" w:cs="Times New Roman"/>
          <w:sz w:val="24"/>
          <w:szCs w:val="24"/>
          <w:rPrChange w:id="168" w:author="DuyNgo" w:date="2012-08-10T08:15:00Z">
            <w:rPr>
              <w:rFonts w:asciiTheme="majorHAnsi" w:eastAsiaTheme="majorEastAsia" w:hAnsiTheme="majorHAnsi" w:cstheme="minorHAnsi"/>
              <w:b/>
              <w:bCs/>
              <w:color w:val="365F91" w:themeColor="accent1" w:themeShade="BF"/>
              <w:sz w:val="24"/>
              <w:szCs w:val="24"/>
            </w:rPr>
          </w:rPrChange>
        </w:rPr>
        <w:t xml:space="preserve">find it extremely problematic to apply </w:t>
      </w:r>
      <w:ins w:id="169" w:author="Truong" w:date="2012-05-17T18:50:00Z">
        <w:r w:rsidRPr="00657B96">
          <w:rPr>
            <w:rFonts w:ascii="Times New Roman" w:hAnsi="Times New Roman" w:cs="Times New Roman"/>
            <w:sz w:val="24"/>
            <w:szCs w:val="24"/>
            <w:rPrChange w:id="170" w:author="DuyNgo" w:date="2012-08-10T08:15:00Z">
              <w:rPr>
                <w:rFonts w:asciiTheme="majorHAnsi" w:eastAsiaTheme="majorEastAsia" w:hAnsiTheme="majorHAnsi" w:cstheme="minorHAnsi"/>
                <w:b/>
                <w:bCs/>
                <w:color w:val="365F91" w:themeColor="accent1" w:themeShade="BF"/>
                <w:sz w:val="24"/>
                <w:szCs w:val="24"/>
              </w:rPr>
            </w:rPrChange>
          </w:rPr>
          <w:t>those systems</w:t>
        </w:r>
      </w:ins>
      <w:del w:id="171" w:author="Truong" w:date="2012-05-17T18:50:00Z">
        <w:r w:rsidRPr="00657B96" w:rsidDel="00BB308A">
          <w:rPr>
            <w:rFonts w:ascii="Times New Roman" w:hAnsi="Times New Roman" w:cs="Times New Roman"/>
            <w:sz w:val="24"/>
            <w:szCs w:val="24"/>
            <w:rPrChange w:id="172" w:author="DuyNgo" w:date="2012-08-10T08:15:00Z">
              <w:rPr>
                <w:rFonts w:asciiTheme="majorHAnsi" w:eastAsiaTheme="majorEastAsia" w:hAnsiTheme="majorHAnsi" w:cstheme="minorHAnsi"/>
                <w:b/>
                <w:bCs/>
                <w:color w:val="365F91" w:themeColor="accent1" w:themeShade="BF"/>
                <w:sz w:val="24"/>
                <w:szCs w:val="24"/>
              </w:rPr>
            </w:rPrChange>
          </w:rPr>
          <w:delText>it</w:delText>
        </w:r>
      </w:del>
      <w:r w:rsidRPr="00657B96">
        <w:rPr>
          <w:rFonts w:ascii="Times New Roman" w:hAnsi="Times New Roman" w:cs="Times New Roman"/>
          <w:sz w:val="24"/>
          <w:szCs w:val="24"/>
          <w:rPrChange w:id="173" w:author="DuyNgo" w:date="2012-08-10T08:15:00Z">
            <w:rPr>
              <w:rFonts w:asciiTheme="majorHAnsi" w:eastAsiaTheme="majorEastAsia" w:hAnsiTheme="majorHAnsi" w:cstheme="minorHAnsi"/>
              <w:b/>
              <w:bCs/>
              <w:color w:val="365F91" w:themeColor="accent1" w:themeShade="BF"/>
              <w:sz w:val="24"/>
              <w:szCs w:val="24"/>
            </w:rPr>
          </w:rPrChange>
        </w:rPr>
        <w:t xml:space="preserve"> into their real projects. There are numerous reasons making these systems very difficult to use efficiently:</w:t>
      </w:r>
    </w:p>
    <w:p w:rsidR="0033275C" w:rsidRPr="00657B96" w:rsidRDefault="0033275C" w:rsidP="008C3CFA">
      <w:pPr>
        <w:pStyle w:val="ListParagraph"/>
        <w:numPr>
          <w:ilvl w:val="0"/>
          <w:numId w:val="19"/>
        </w:numPr>
        <w:rPr>
          <w:rFonts w:ascii="Times New Roman" w:hAnsi="Times New Roman" w:cs="Times New Roman"/>
          <w:sz w:val="24"/>
          <w:szCs w:val="24"/>
        </w:rPr>
      </w:pPr>
      <w:r w:rsidRPr="00657B96">
        <w:rPr>
          <w:rFonts w:ascii="Times New Roman" w:hAnsi="Times New Roman" w:cs="Times New Roman"/>
          <w:sz w:val="24"/>
          <w:szCs w:val="24"/>
          <w:rPrChange w:id="174" w:author="DuyNgo" w:date="2012-08-10T08:15:00Z">
            <w:rPr>
              <w:rFonts w:asciiTheme="majorHAnsi" w:eastAsiaTheme="majorEastAsia" w:hAnsiTheme="majorHAnsi" w:cstheme="minorHAnsi"/>
              <w:b/>
              <w:bCs/>
              <w:color w:val="365F91" w:themeColor="accent1" w:themeShade="BF"/>
              <w:sz w:val="24"/>
              <w:szCs w:val="24"/>
            </w:rPr>
          </w:rPrChange>
        </w:rPr>
        <w:t>Unfriendly Interface</w:t>
      </w:r>
    </w:p>
    <w:p w:rsidR="0033275C" w:rsidRPr="00657B96" w:rsidRDefault="0033275C" w:rsidP="008C3CFA">
      <w:pPr>
        <w:pStyle w:val="ListParagraph"/>
        <w:numPr>
          <w:ilvl w:val="0"/>
          <w:numId w:val="19"/>
        </w:numPr>
        <w:rPr>
          <w:rFonts w:ascii="Times New Roman" w:hAnsi="Times New Roman" w:cs="Times New Roman"/>
          <w:sz w:val="24"/>
          <w:szCs w:val="24"/>
        </w:rPr>
      </w:pPr>
      <w:r w:rsidRPr="00657B96">
        <w:rPr>
          <w:rFonts w:ascii="Times New Roman" w:hAnsi="Times New Roman" w:cs="Times New Roman"/>
          <w:sz w:val="24"/>
          <w:szCs w:val="24"/>
          <w:rPrChange w:id="175" w:author="DuyNgo" w:date="2012-08-10T08:15:00Z">
            <w:rPr>
              <w:rFonts w:asciiTheme="majorHAnsi" w:eastAsiaTheme="majorEastAsia" w:hAnsiTheme="majorHAnsi" w:cstheme="minorHAnsi"/>
              <w:b/>
              <w:bCs/>
              <w:color w:val="365F91" w:themeColor="accent1" w:themeShade="BF"/>
              <w:sz w:val="24"/>
              <w:szCs w:val="24"/>
            </w:rPr>
          </w:rPrChange>
        </w:rPr>
        <w:t>Complicated Process</w:t>
      </w:r>
    </w:p>
    <w:p w:rsidR="0033275C" w:rsidRPr="00657B96" w:rsidRDefault="0033275C" w:rsidP="008C3CFA">
      <w:pPr>
        <w:pStyle w:val="ListParagraph"/>
        <w:numPr>
          <w:ilvl w:val="0"/>
          <w:numId w:val="19"/>
        </w:numPr>
        <w:rPr>
          <w:rFonts w:ascii="Times New Roman" w:hAnsi="Times New Roman" w:cs="Times New Roman"/>
          <w:sz w:val="24"/>
          <w:szCs w:val="24"/>
        </w:rPr>
      </w:pPr>
      <w:del w:id="176" w:author="Truong" w:date="2012-05-17T18:51:00Z">
        <w:r w:rsidRPr="00657B96" w:rsidDel="00C977FA">
          <w:rPr>
            <w:rFonts w:ascii="Times New Roman" w:hAnsi="Times New Roman" w:cs="Times New Roman"/>
            <w:sz w:val="24"/>
            <w:szCs w:val="24"/>
            <w:rPrChange w:id="177" w:author="DuyNgo" w:date="2012-08-10T08:15:00Z">
              <w:rPr>
                <w:rFonts w:asciiTheme="majorHAnsi" w:eastAsiaTheme="majorEastAsia" w:hAnsiTheme="majorHAnsi" w:cstheme="minorHAnsi"/>
                <w:b/>
                <w:bCs/>
                <w:color w:val="365F91" w:themeColor="accent1" w:themeShade="BF"/>
                <w:sz w:val="24"/>
                <w:szCs w:val="24"/>
              </w:rPr>
            </w:rPrChange>
          </w:rPr>
          <w:delText>Ambiguous Logic</w:delText>
        </w:r>
      </w:del>
      <w:ins w:id="178" w:author="Truong" w:date="2012-05-17T18:51:00Z">
        <w:r w:rsidRPr="00657B96">
          <w:rPr>
            <w:rFonts w:ascii="Times New Roman" w:hAnsi="Times New Roman" w:cs="Times New Roman"/>
            <w:sz w:val="24"/>
            <w:szCs w:val="24"/>
            <w:rPrChange w:id="179" w:author="DuyNgo" w:date="2012-08-10T08:15:00Z">
              <w:rPr>
                <w:rFonts w:asciiTheme="majorHAnsi" w:eastAsiaTheme="majorEastAsia" w:hAnsiTheme="majorHAnsi" w:cstheme="minorHAnsi"/>
                <w:b/>
                <w:bCs/>
                <w:color w:val="365F91" w:themeColor="accent1" w:themeShade="BF"/>
                <w:sz w:val="24"/>
                <w:szCs w:val="24"/>
              </w:rPr>
            </w:rPrChange>
          </w:rPr>
          <w:t>Large cost</w:t>
        </w:r>
      </w:ins>
    </w:p>
    <w:p w:rsidR="0033275C" w:rsidRPr="00657B96" w:rsidRDefault="0033275C" w:rsidP="008C3CFA">
      <w:pPr>
        <w:pStyle w:val="ListParagraph"/>
        <w:numPr>
          <w:ilvl w:val="0"/>
          <w:numId w:val="19"/>
        </w:numPr>
        <w:rPr>
          <w:rFonts w:ascii="Times New Roman" w:hAnsi="Times New Roman" w:cs="Times New Roman"/>
          <w:sz w:val="24"/>
          <w:szCs w:val="24"/>
        </w:rPr>
      </w:pPr>
      <w:del w:id="180" w:author="Truong" w:date="2012-05-17T18:51:00Z">
        <w:r w:rsidRPr="00657B96" w:rsidDel="00C977FA">
          <w:rPr>
            <w:rFonts w:ascii="Times New Roman" w:hAnsi="Times New Roman" w:cs="Times New Roman"/>
            <w:sz w:val="24"/>
            <w:szCs w:val="24"/>
            <w:rPrChange w:id="181" w:author="DuyNgo" w:date="2012-08-10T08:15:00Z">
              <w:rPr>
                <w:rFonts w:asciiTheme="majorHAnsi" w:eastAsiaTheme="majorEastAsia" w:hAnsiTheme="majorHAnsi" w:cstheme="minorHAnsi"/>
                <w:b/>
                <w:bCs/>
                <w:color w:val="365F91" w:themeColor="accent1" w:themeShade="BF"/>
                <w:sz w:val="24"/>
                <w:szCs w:val="24"/>
              </w:rPr>
            </w:rPrChange>
          </w:rPr>
          <w:delText>Poor Performance</w:delText>
        </w:r>
      </w:del>
      <w:ins w:id="182" w:author="Truong" w:date="2012-05-17T18:51:00Z">
        <w:r w:rsidRPr="00657B96">
          <w:rPr>
            <w:rFonts w:ascii="Times New Roman" w:hAnsi="Times New Roman" w:cs="Times New Roman"/>
            <w:sz w:val="24"/>
            <w:szCs w:val="24"/>
            <w:rPrChange w:id="183" w:author="DuyNgo" w:date="2012-08-10T08:15:00Z">
              <w:rPr>
                <w:rFonts w:asciiTheme="majorHAnsi" w:eastAsiaTheme="majorEastAsia" w:hAnsiTheme="majorHAnsi" w:cstheme="minorHAnsi"/>
                <w:b/>
                <w:bCs/>
                <w:color w:val="365F91" w:themeColor="accent1" w:themeShade="BF"/>
                <w:sz w:val="24"/>
                <w:szCs w:val="24"/>
              </w:rPr>
            </w:rPrChange>
          </w:rPr>
          <w:t>Not open source</w:t>
        </w:r>
      </w:ins>
    </w:p>
    <w:p w:rsidR="0033275C" w:rsidRPr="00657B96" w:rsidRDefault="0033275C" w:rsidP="008C3CFA">
      <w:pPr>
        <w:pStyle w:val="ListParagraph"/>
        <w:numPr>
          <w:ilvl w:val="0"/>
          <w:numId w:val="19"/>
        </w:numPr>
        <w:rPr>
          <w:rFonts w:ascii="Times New Roman" w:hAnsi="Times New Roman" w:cs="Times New Roman"/>
          <w:sz w:val="24"/>
          <w:szCs w:val="24"/>
        </w:rPr>
      </w:pPr>
      <w:del w:id="184" w:author="Truong" w:date="2012-05-17T18:52:00Z">
        <w:r w:rsidRPr="00657B96" w:rsidDel="00C977FA">
          <w:rPr>
            <w:rFonts w:ascii="Times New Roman" w:hAnsi="Times New Roman" w:cs="Times New Roman"/>
            <w:sz w:val="24"/>
            <w:szCs w:val="24"/>
            <w:rPrChange w:id="185" w:author="DuyNgo" w:date="2012-08-10T08:15:00Z">
              <w:rPr>
                <w:rFonts w:asciiTheme="majorHAnsi" w:eastAsiaTheme="majorEastAsia" w:hAnsiTheme="majorHAnsi" w:cstheme="minorHAnsi"/>
                <w:b/>
                <w:bCs/>
                <w:color w:val="365F91" w:themeColor="accent1" w:themeShade="BF"/>
                <w:sz w:val="24"/>
                <w:szCs w:val="24"/>
              </w:rPr>
            </w:rPrChange>
          </w:rPr>
          <w:delText>Limited Mobility</w:delText>
        </w:r>
      </w:del>
      <w:ins w:id="186" w:author="Truong" w:date="2012-05-17T18:52:00Z">
        <w:r w:rsidRPr="00657B96">
          <w:rPr>
            <w:rFonts w:ascii="Times New Roman" w:hAnsi="Times New Roman" w:cs="Times New Roman"/>
            <w:sz w:val="24"/>
            <w:szCs w:val="24"/>
            <w:rPrChange w:id="187" w:author="DuyNgo" w:date="2012-08-10T08:15:00Z">
              <w:rPr>
                <w:rFonts w:asciiTheme="majorHAnsi" w:eastAsiaTheme="majorEastAsia" w:hAnsiTheme="majorHAnsi" w:cstheme="minorHAnsi"/>
                <w:b/>
                <w:bCs/>
                <w:color w:val="365F91" w:themeColor="accent1" w:themeShade="BF"/>
                <w:sz w:val="24"/>
                <w:szCs w:val="24"/>
              </w:rPr>
            </w:rPrChange>
          </w:rPr>
          <w:t>Not modularization</w:t>
        </w:r>
      </w:ins>
    </w:p>
    <w:p w:rsidR="0033275C" w:rsidRPr="00657B96" w:rsidRDefault="0033275C" w:rsidP="0033275C">
      <w:pPr>
        <w:pStyle w:val="ListParagraph"/>
        <w:rPr>
          <w:rFonts w:ascii="Times New Roman" w:hAnsi="Times New Roman" w:cs="Times New Roman"/>
          <w:sz w:val="24"/>
          <w:szCs w:val="24"/>
        </w:rPr>
      </w:pPr>
    </w:p>
    <w:p w:rsidR="0033275C" w:rsidRPr="00657B96" w:rsidRDefault="0033275C" w:rsidP="008C3CFA">
      <w:pPr>
        <w:pStyle w:val="Heading2"/>
        <w:numPr>
          <w:ilvl w:val="0"/>
          <w:numId w:val="18"/>
        </w:numPr>
        <w:rPr>
          <w:rFonts w:ascii="Times New Roman" w:hAnsi="Times New Roman" w:cs="Times New Roman"/>
          <w:sz w:val="24"/>
          <w:szCs w:val="24"/>
        </w:rPr>
      </w:pPr>
      <w:bookmarkStart w:id="188" w:name="_Solution"/>
      <w:bookmarkStart w:id="189" w:name="_Toc332774729"/>
      <w:bookmarkEnd w:id="188"/>
      <w:r w:rsidRPr="00657B96">
        <w:rPr>
          <w:rFonts w:ascii="Times New Roman" w:hAnsi="Times New Roman" w:cs="Times New Roman"/>
          <w:sz w:val="24"/>
          <w:szCs w:val="24"/>
          <w:rPrChange w:id="190" w:author="DuyNgo" w:date="2012-08-10T08:15:00Z">
            <w:rPr>
              <w:rFonts w:asciiTheme="minorHAnsi" w:hAnsiTheme="minorHAnsi" w:cstheme="minorHAnsi"/>
              <w:color w:val="365F91" w:themeColor="accent1" w:themeShade="BF"/>
              <w:sz w:val="24"/>
              <w:szCs w:val="24"/>
            </w:rPr>
          </w:rPrChange>
        </w:rPr>
        <w:t>Solution</w:t>
      </w:r>
      <w:bookmarkEnd w:id="160"/>
      <w:bookmarkEnd w:id="161"/>
      <w:bookmarkEnd w:id="162"/>
      <w:bookmarkEnd w:id="189"/>
      <w:r w:rsidRPr="00657B96">
        <w:rPr>
          <w:rFonts w:ascii="Times New Roman" w:hAnsi="Times New Roman" w:cs="Times New Roman"/>
          <w:sz w:val="24"/>
          <w:szCs w:val="24"/>
          <w:rPrChange w:id="191" w:author="DuyNgo" w:date="2012-08-10T08:15:00Z">
            <w:rPr>
              <w:rFonts w:asciiTheme="minorHAnsi" w:hAnsiTheme="minorHAnsi" w:cstheme="minorHAnsi"/>
              <w:color w:val="365F91" w:themeColor="accent1" w:themeShade="BF"/>
              <w:sz w:val="24"/>
              <w:szCs w:val="24"/>
            </w:rPr>
          </w:rPrChange>
        </w:rPr>
        <w:br/>
      </w:r>
    </w:p>
    <w:p w:rsidR="0033275C" w:rsidRPr="00657B96" w:rsidRDefault="0033275C" w:rsidP="0033275C">
      <w:pPr>
        <w:rPr>
          <w:rFonts w:ascii="Times New Roman" w:hAnsi="Times New Roman" w:cs="Times New Roman"/>
          <w:sz w:val="24"/>
          <w:szCs w:val="24"/>
        </w:rPr>
      </w:pPr>
      <w:bookmarkStart w:id="192" w:name="_Toc313514000"/>
      <w:r w:rsidRPr="00657B96">
        <w:rPr>
          <w:rFonts w:ascii="Times New Roman" w:hAnsi="Times New Roman" w:cs="Times New Roman"/>
          <w:sz w:val="24"/>
          <w:szCs w:val="24"/>
          <w:rPrChange w:id="193" w:author="DuyNgo" w:date="2012-08-10T08:15:00Z">
            <w:rPr>
              <w:rFonts w:asciiTheme="majorHAnsi" w:eastAsiaTheme="majorEastAsia" w:hAnsiTheme="majorHAnsi" w:cstheme="minorHAnsi"/>
              <w:b/>
              <w:bCs/>
              <w:color w:val="365F91" w:themeColor="accent1" w:themeShade="BF"/>
              <w:sz w:val="24"/>
              <w:szCs w:val="24"/>
            </w:rPr>
          </w:rPrChange>
        </w:rPr>
        <w:t>From above issues of current project management systems, we introduce a new system with powerful features</w:t>
      </w:r>
      <w:ins w:id="194" w:author="Truong" w:date="2012-05-17T18:53:00Z">
        <w:r w:rsidRPr="00657B96">
          <w:rPr>
            <w:rFonts w:ascii="Times New Roman" w:hAnsi="Times New Roman" w:cs="Times New Roman"/>
            <w:sz w:val="24"/>
            <w:szCs w:val="24"/>
            <w:rPrChange w:id="195" w:author="DuyNgo" w:date="2012-08-10T08:15:00Z">
              <w:rPr>
                <w:rFonts w:asciiTheme="majorHAnsi" w:eastAsiaTheme="majorEastAsia" w:hAnsiTheme="majorHAnsi" w:cstheme="minorHAnsi"/>
                <w:b/>
                <w:bCs/>
                <w:color w:val="365F91" w:themeColor="accent1" w:themeShade="BF"/>
                <w:sz w:val="24"/>
                <w:szCs w:val="24"/>
              </w:rPr>
            </w:rPrChange>
          </w:rPr>
          <w:t xml:space="preserve"> for small and medium projects</w:t>
        </w:r>
      </w:ins>
      <w:r w:rsidRPr="00657B96">
        <w:rPr>
          <w:rFonts w:ascii="Times New Roman" w:hAnsi="Times New Roman" w:cs="Times New Roman"/>
          <w:sz w:val="24"/>
          <w:szCs w:val="24"/>
          <w:rPrChange w:id="196" w:author="DuyNgo" w:date="2012-08-10T08:15:00Z">
            <w:rPr>
              <w:rFonts w:asciiTheme="majorHAnsi" w:eastAsiaTheme="majorEastAsia" w:hAnsiTheme="majorHAnsi" w:cstheme="minorHAnsi"/>
              <w:b/>
              <w:bCs/>
              <w:color w:val="365F91" w:themeColor="accent1" w:themeShade="BF"/>
              <w:sz w:val="24"/>
              <w:szCs w:val="24"/>
            </w:rPr>
          </w:rPrChange>
        </w:rPr>
        <w:t>:</w:t>
      </w:r>
    </w:p>
    <w:p w:rsidR="0033275C" w:rsidRPr="00657B96" w:rsidRDefault="0033275C" w:rsidP="008C3CFA">
      <w:pPr>
        <w:pStyle w:val="ListParagraph"/>
        <w:numPr>
          <w:ilvl w:val="0"/>
          <w:numId w:val="20"/>
        </w:numPr>
        <w:rPr>
          <w:rFonts w:ascii="Times New Roman" w:hAnsi="Times New Roman" w:cs="Times New Roman"/>
          <w:sz w:val="24"/>
          <w:szCs w:val="24"/>
        </w:rPr>
      </w:pPr>
      <w:r w:rsidRPr="00657B96">
        <w:rPr>
          <w:rFonts w:ascii="Times New Roman" w:hAnsi="Times New Roman" w:cs="Times New Roman"/>
          <w:sz w:val="24"/>
          <w:szCs w:val="24"/>
          <w:rPrChange w:id="197" w:author="DuyNgo" w:date="2012-08-10T08:15:00Z">
            <w:rPr>
              <w:rFonts w:asciiTheme="majorHAnsi" w:eastAsiaTheme="majorEastAsia" w:hAnsiTheme="majorHAnsi" w:cstheme="minorHAnsi"/>
              <w:b/>
              <w:bCs/>
              <w:color w:val="365F91" w:themeColor="accent1" w:themeShade="BF"/>
              <w:sz w:val="24"/>
              <w:szCs w:val="24"/>
            </w:rPr>
          </w:rPrChange>
        </w:rPr>
        <w:t xml:space="preserve">Provide friendly </w:t>
      </w:r>
      <w:del w:id="198" w:author="Truong" w:date="2012-05-17T18:53:00Z">
        <w:r w:rsidRPr="00657B96" w:rsidDel="00C977FA">
          <w:rPr>
            <w:rFonts w:ascii="Times New Roman" w:hAnsi="Times New Roman" w:cs="Times New Roman"/>
            <w:sz w:val="24"/>
            <w:szCs w:val="24"/>
            <w:rPrChange w:id="199" w:author="DuyNgo" w:date="2012-08-10T08:15:00Z">
              <w:rPr>
                <w:rFonts w:asciiTheme="majorHAnsi" w:eastAsiaTheme="majorEastAsia" w:hAnsiTheme="majorHAnsi" w:cstheme="minorHAnsi"/>
                <w:b/>
                <w:bCs/>
                <w:color w:val="365F91" w:themeColor="accent1" w:themeShade="BF"/>
                <w:sz w:val="24"/>
                <w:szCs w:val="24"/>
              </w:rPr>
            </w:rPrChange>
          </w:rPr>
          <w:delText>U</w:delText>
        </w:r>
      </w:del>
      <w:del w:id="200" w:author="Truong" w:date="2012-05-17T19:38:00Z">
        <w:r w:rsidRPr="00657B96" w:rsidDel="000B6791">
          <w:rPr>
            <w:rFonts w:ascii="Times New Roman" w:hAnsi="Times New Roman" w:cs="Times New Roman"/>
            <w:sz w:val="24"/>
            <w:szCs w:val="24"/>
            <w:rPrChange w:id="201" w:author="DuyNgo" w:date="2012-08-10T08:15:00Z">
              <w:rPr>
                <w:rFonts w:asciiTheme="majorHAnsi" w:eastAsiaTheme="majorEastAsia" w:hAnsiTheme="majorHAnsi" w:cstheme="minorHAnsi"/>
                <w:b/>
                <w:bCs/>
                <w:color w:val="365F91" w:themeColor="accent1" w:themeShade="BF"/>
                <w:sz w:val="24"/>
                <w:szCs w:val="24"/>
              </w:rPr>
            </w:rPrChange>
          </w:rPr>
          <w:delText>ser</w:delText>
        </w:r>
      </w:del>
      <w:del w:id="202" w:author="Truong" w:date="2012-05-17T18:53:00Z">
        <w:r w:rsidRPr="00657B96" w:rsidDel="00C977FA">
          <w:rPr>
            <w:rFonts w:ascii="Times New Roman" w:hAnsi="Times New Roman" w:cs="Times New Roman"/>
            <w:sz w:val="24"/>
            <w:szCs w:val="24"/>
            <w:rPrChange w:id="203" w:author="DuyNgo" w:date="2012-08-10T08:15:00Z">
              <w:rPr>
                <w:rFonts w:asciiTheme="majorHAnsi" w:eastAsiaTheme="majorEastAsia" w:hAnsiTheme="majorHAnsi" w:cstheme="minorHAnsi"/>
                <w:b/>
                <w:bCs/>
                <w:color w:val="365F91" w:themeColor="accent1" w:themeShade="BF"/>
                <w:sz w:val="24"/>
                <w:szCs w:val="24"/>
              </w:rPr>
            </w:rPrChange>
          </w:rPr>
          <w:delText xml:space="preserve"> Interface</w:delText>
        </w:r>
      </w:del>
      <w:ins w:id="204" w:author="Truong" w:date="2012-05-17T19:38:00Z">
        <w:r w:rsidRPr="00657B96">
          <w:rPr>
            <w:rFonts w:ascii="Times New Roman" w:hAnsi="Times New Roman" w:cs="Times New Roman"/>
            <w:sz w:val="24"/>
            <w:szCs w:val="24"/>
            <w:rPrChange w:id="205" w:author="DuyNgo" w:date="2012-08-10T08:15:00Z">
              <w:rPr>
                <w:rFonts w:asciiTheme="majorHAnsi" w:eastAsiaTheme="majorEastAsia" w:hAnsiTheme="majorHAnsi" w:cstheme="minorHAnsi"/>
                <w:b/>
                <w:bCs/>
                <w:color w:val="365F91" w:themeColor="accent1" w:themeShade="BF"/>
                <w:sz w:val="24"/>
                <w:szCs w:val="24"/>
              </w:rPr>
            </w:rPrChange>
          </w:rPr>
          <w:t>user interface.</w:t>
        </w:r>
      </w:ins>
    </w:p>
    <w:p w:rsidR="0033275C" w:rsidRPr="00657B96" w:rsidRDefault="0033275C" w:rsidP="008C3CFA">
      <w:pPr>
        <w:pStyle w:val="ListParagraph"/>
        <w:numPr>
          <w:ilvl w:val="0"/>
          <w:numId w:val="20"/>
        </w:numPr>
        <w:rPr>
          <w:rFonts w:ascii="Times New Roman" w:hAnsi="Times New Roman" w:cs="Times New Roman"/>
          <w:sz w:val="24"/>
          <w:szCs w:val="24"/>
        </w:rPr>
      </w:pPr>
      <w:r w:rsidRPr="00657B96">
        <w:rPr>
          <w:rFonts w:ascii="Times New Roman" w:hAnsi="Times New Roman" w:cs="Times New Roman"/>
          <w:sz w:val="24"/>
          <w:szCs w:val="24"/>
          <w:rPrChange w:id="206" w:author="DuyNgo" w:date="2012-08-10T08:15:00Z">
            <w:rPr>
              <w:rFonts w:asciiTheme="majorHAnsi" w:eastAsiaTheme="majorEastAsia" w:hAnsiTheme="majorHAnsi" w:cstheme="minorHAnsi"/>
              <w:b/>
              <w:bCs/>
              <w:color w:val="365F91" w:themeColor="accent1" w:themeShade="BF"/>
              <w:sz w:val="24"/>
              <w:szCs w:val="24"/>
            </w:rPr>
          </w:rPrChange>
        </w:rPr>
        <w:t>Add more visual items to help user easy to use, reduce ambiguous logic, improve performance</w:t>
      </w:r>
      <w:ins w:id="207" w:author="Truong" w:date="2012-05-17T19:38:00Z">
        <w:r w:rsidRPr="00657B96">
          <w:rPr>
            <w:rFonts w:ascii="Times New Roman" w:hAnsi="Times New Roman" w:cs="Times New Roman"/>
            <w:sz w:val="24"/>
            <w:szCs w:val="24"/>
            <w:rPrChange w:id="208" w:author="DuyNgo" w:date="2012-08-10T08:15:00Z">
              <w:rPr>
                <w:rFonts w:asciiTheme="majorHAnsi" w:eastAsiaTheme="majorEastAsia" w:hAnsiTheme="majorHAnsi" w:cstheme="minorHAnsi"/>
                <w:b/>
                <w:bCs/>
                <w:color w:val="365F91" w:themeColor="accent1" w:themeShade="BF"/>
                <w:sz w:val="24"/>
                <w:szCs w:val="24"/>
              </w:rPr>
            </w:rPrChange>
          </w:rPr>
          <w:t>.</w:t>
        </w:r>
      </w:ins>
    </w:p>
    <w:p w:rsidR="0033275C" w:rsidRPr="00657B96" w:rsidRDefault="0033275C" w:rsidP="008C3CFA">
      <w:pPr>
        <w:pStyle w:val="ListParagraph"/>
        <w:numPr>
          <w:ilvl w:val="0"/>
          <w:numId w:val="20"/>
        </w:numPr>
        <w:rPr>
          <w:rFonts w:ascii="Times New Roman" w:hAnsi="Times New Roman" w:cs="Times New Roman"/>
          <w:sz w:val="24"/>
          <w:szCs w:val="24"/>
        </w:rPr>
      </w:pPr>
      <w:r w:rsidRPr="00657B96">
        <w:rPr>
          <w:rFonts w:ascii="Times New Roman" w:hAnsi="Times New Roman" w:cs="Times New Roman"/>
          <w:sz w:val="24"/>
          <w:szCs w:val="24"/>
          <w:rPrChange w:id="209" w:author="DuyNgo" w:date="2012-08-10T08:15:00Z">
            <w:rPr>
              <w:rFonts w:asciiTheme="majorHAnsi" w:eastAsiaTheme="majorEastAsia" w:hAnsiTheme="majorHAnsi" w:cstheme="minorHAnsi"/>
              <w:b/>
              <w:bCs/>
              <w:color w:val="365F91" w:themeColor="accent1" w:themeShade="BF"/>
              <w:sz w:val="24"/>
              <w:szCs w:val="24"/>
            </w:rPr>
          </w:rPrChange>
        </w:rPr>
        <w:t>Provide useful report function</w:t>
      </w:r>
      <w:ins w:id="210" w:author="Truong" w:date="2012-05-17T19:38:00Z">
        <w:r w:rsidRPr="00657B96">
          <w:rPr>
            <w:rFonts w:ascii="Times New Roman" w:hAnsi="Times New Roman" w:cs="Times New Roman"/>
            <w:sz w:val="24"/>
            <w:szCs w:val="24"/>
            <w:rPrChange w:id="211" w:author="DuyNgo" w:date="2012-08-10T08:15:00Z">
              <w:rPr>
                <w:rFonts w:asciiTheme="majorHAnsi" w:eastAsiaTheme="majorEastAsia" w:hAnsiTheme="majorHAnsi" w:cstheme="minorHAnsi"/>
                <w:b/>
                <w:bCs/>
                <w:color w:val="365F91" w:themeColor="accent1" w:themeShade="BF"/>
                <w:sz w:val="24"/>
                <w:szCs w:val="24"/>
              </w:rPr>
            </w:rPrChange>
          </w:rPr>
          <w:t>.</w:t>
        </w:r>
      </w:ins>
    </w:p>
    <w:p w:rsidR="00F0179C" w:rsidRPr="00657B96" w:rsidRDefault="00F0179C" w:rsidP="008C3CFA">
      <w:pPr>
        <w:pStyle w:val="ListParagraph"/>
        <w:numPr>
          <w:ilvl w:val="0"/>
          <w:numId w:val="20"/>
        </w:numPr>
        <w:rPr>
          <w:rFonts w:ascii="Times New Roman" w:hAnsi="Times New Roman" w:cs="Times New Roman"/>
          <w:sz w:val="24"/>
          <w:szCs w:val="24"/>
        </w:rPr>
      </w:pPr>
      <w:r w:rsidRPr="00657B96">
        <w:rPr>
          <w:rFonts w:ascii="Times New Roman" w:hAnsi="Times New Roman" w:cs="Times New Roman"/>
          <w:sz w:val="24"/>
          <w:szCs w:val="24"/>
        </w:rPr>
        <w:t>Develop Open-source Software Project Management, portlet-based that can be comfortably divided into modules.</w:t>
      </w:r>
    </w:p>
    <w:p w:rsidR="0033275C" w:rsidRPr="00657B96" w:rsidRDefault="0033275C" w:rsidP="008C3CFA">
      <w:pPr>
        <w:pStyle w:val="ListParagraph"/>
        <w:numPr>
          <w:ilvl w:val="0"/>
          <w:numId w:val="20"/>
        </w:numPr>
        <w:rPr>
          <w:rFonts w:ascii="Times New Roman" w:hAnsi="Times New Roman" w:cs="Times New Roman"/>
          <w:sz w:val="24"/>
          <w:szCs w:val="24"/>
        </w:rPr>
      </w:pPr>
      <w:r w:rsidRPr="00657B96">
        <w:rPr>
          <w:rFonts w:ascii="Times New Roman" w:hAnsi="Times New Roman" w:cs="Times New Roman"/>
          <w:sz w:val="24"/>
          <w:szCs w:val="24"/>
          <w:rPrChange w:id="212" w:author="DuyNgo" w:date="2012-08-10T08:15:00Z">
            <w:rPr>
              <w:rFonts w:asciiTheme="majorHAnsi" w:eastAsiaTheme="majorEastAsia" w:hAnsiTheme="majorHAnsi" w:cstheme="minorHAnsi"/>
              <w:b/>
              <w:bCs/>
              <w:color w:val="365F91" w:themeColor="accent1" w:themeShade="BF"/>
              <w:sz w:val="24"/>
              <w:szCs w:val="24"/>
            </w:rPr>
          </w:rPrChange>
        </w:rPr>
        <w:t xml:space="preserve">Integrate in mobile phone to </w:t>
      </w:r>
      <w:del w:id="213" w:author="Truong" w:date="2012-05-17T18:54:00Z">
        <w:r w:rsidRPr="00657B96" w:rsidDel="00C977FA">
          <w:rPr>
            <w:rFonts w:ascii="Times New Roman" w:hAnsi="Times New Roman" w:cs="Times New Roman"/>
            <w:sz w:val="24"/>
            <w:szCs w:val="24"/>
            <w:rPrChange w:id="214" w:author="DuyNgo" w:date="2012-08-10T08:15:00Z">
              <w:rPr>
                <w:rFonts w:asciiTheme="majorHAnsi" w:eastAsiaTheme="majorEastAsia" w:hAnsiTheme="majorHAnsi" w:cstheme="minorHAnsi"/>
                <w:b/>
                <w:bCs/>
                <w:color w:val="365F91" w:themeColor="accent1" w:themeShade="BF"/>
                <w:sz w:val="24"/>
                <w:szCs w:val="24"/>
              </w:rPr>
            </w:rPrChange>
          </w:rPr>
          <w:delText>improve mobility of system</w:delText>
        </w:r>
      </w:del>
      <w:ins w:id="215" w:author="Truong" w:date="2012-05-17T18:54:00Z">
        <w:r w:rsidRPr="00657B96">
          <w:rPr>
            <w:rFonts w:ascii="Times New Roman" w:hAnsi="Times New Roman" w:cs="Times New Roman"/>
            <w:sz w:val="24"/>
            <w:szCs w:val="24"/>
            <w:rPrChange w:id="216" w:author="DuyNgo" w:date="2012-08-10T08:15:00Z">
              <w:rPr>
                <w:rFonts w:asciiTheme="majorHAnsi" w:eastAsiaTheme="majorEastAsia" w:hAnsiTheme="majorHAnsi" w:cstheme="minorHAnsi"/>
                <w:b/>
                <w:bCs/>
                <w:color w:val="365F91" w:themeColor="accent1" w:themeShade="BF"/>
                <w:sz w:val="24"/>
                <w:szCs w:val="24"/>
              </w:rPr>
            </w:rPrChange>
          </w:rPr>
          <w:t>support tracking and making decision for managers anytime.</w:t>
        </w:r>
      </w:ins>
    </w:p>
    <w:p w:rsidR="0033275C" w:rsidRPr="00657B96" w:rsidRDefault="0033275C" w:rsidP="0033275C">
      <w:pPr>
        <w:ind w:firstLine="720"/>
        <w:rPr>
          <w:rFonts w:ascii="Times New Roman" w:hAnsi="Times New Roman" w:cs="Times New Roman"/>
          <w:sz w:val="24"/>
          <w:szCs w:val="24"/>
        </w:rPr>
      </w:pPr>
    </w:p>
    <w:p w:rsidR="0033275C" w:rsidRPr="00657B96" w:rsidRDefault="0033275C" w:rsidP="0033275C">
      <w:pPr>
        <w:ind w:firstLine="720"/>
        <w:rPr>
          <w:rFonts w:ascii="Times New Roman" w:hAnsi="Times New Roman" w:cs="Times New Roman"/>
          <w:sz w:val="24"/>
          <w:szCs w:val="24"/>
        </w:rPr>
      </w:pPr>
    </w:p>
    <w:p w:rsidR="0033275C" w:rsidRPr="00657B96" w:rsidRDefault="0033275C" w:rsidP="008C3CFA">
      <w:pPr>
        <w:pStyle w:val="Heading2"/>
        <w:numPr>
          <w:ilvl w:val="0"/>
          <w:numId w:val="18"/>
        </w:numPr>
        <w:rPr>
          <w:rFonts w:ascii="Times New Roman" w:hAnsi="Times New Roman" w:cs="Times New Roman"/>
          <w:sz w:val="24"/>
          <w:szCs w:val="24"/>
        </w:rPr>
      </w:pPr>
      <w:bookmarkStart w:id="217" w:name="_Product"/>
      <w:bookmarkStart w:id="218" w:name="_Toc332774730"/>
      <w:bookmarkEnd w:id="217"/>
      <w:r w:rsidRPr="00657B96">
        <w:rPr>
          <w:rFonts w:ascii="Times New Roman" w:hAnsi="Times New Roman" w:cs="Times New Roman"/>
          <w:sz w:val="24"/>
          <w:szCs w:val="24"/>
          <w:rPrChange w:id="219" w:author="DuyNgo" w:date="2012-08-10T08:15:00Z">
            <w:rPr>
              <w:rFonts w:asciiTheme="minorHAnsi" w:hAnsiTheme="minorHAnsi" w:cstheme="minorHAnsi"/>
              <w:color w:val="365F91" w:themeColor="accent1" w:themeShade="BF"/>
              <w:sz w:val="24"/>
              <w:szCs w:val="24"/>
            </w:rPr>
          </w:rPrChange>
        </w:rPr>
        <w:t>Product</w:t>
      </w:r>
      <w:bookmarkEnd w:id="218"/>
      <w:r w:rsidRPr="00657B96">
        <w:rPr>
          <w:rFonts w:ascii="Times New Roman" w:hAnsi="Times New Roman" w:cs="Times New Roman"/>
          <w:sz w:val="24"/>
          <w:szCs w:val="24"/>
          <w:rPrChange w:id="220" w:author="DuyNgo" w:date="2012-08-10T08:15:00Z">
            <w:rPr>
              <w:rFonts w:asciiTheme="minorHAnsi" w:hAnsiTheme="minorHAnsi" w:cstheme="minorHAnsi"/>
              <w:color w:val="365F91" w:themeColor="accent1" w:themeShade="BF"/>
              <w:sz w:val="24"/>
              <w:szCs w:val="24"/>
            </w:rPr>
          </w:rPrChange>
        </w:rPr>
        <w:t xml:space="preserve"> </w:t>
      </w:r>
      <w:bookmarkEnd w:id="192"/>
      <w:r w:rsidRPr="00657B96">
        <w:rPr>
          <w:rFonts w:ascii="Times New Roman" w:hAnsi="Times New Roman" w:cs="Times New Roman"/>
          <w:sz w:val="24"/>
          <w:szCs w:val="24"/>
          <w:rPrChange w:id="221" w:author="DuyNgo" w:date="2012-08-10T08:15:00Z">
            <w:rPr>
              <w:rFonts w:asciiTheme="minorHAnsi" w:hAnsiTheme="minorHAnsi" w:cstheme="minorHAnsi"/>
              <w:color w:val="365F91" w:themeColor="accent1" w:themeShade="BF"/>
              <w:sz w:val="24"/>
              <w:szCs w:val="24"/>
            </w:rPr>
          </w:rPrChange>
        </w:rPr>
        <w:br/>
      </w:r>
    </w:p>
    <w:p w:rsidR="0033275C" w:rsidRPr="00657B96" w:rsidRDefault="0033275C" w:rsidP="0033275C">
      <w:pPr>
        <w:ind w:firstLine="644"/>
        <w:rPr>
          <w:rFonts w:ascii="Times New Roman" w:hAnsi="Times New Roman" w:cs="Times New Roman"/>
          <w:sz w:val="24"/>
          <w:szCs w:val="24"/>
        </w:rPr>
      </w:pPr>
      <w:bookmarkStart w:id="222" w:name="_Toc313368070"/>
      <w:bookmarkStart w:id="223" w:name="_Toc313514001"/>
      <w:bookmarkStart w:id="224" w:name="_Toc313391052"/>
      <w:r w:rsidRPr="00657B96">
        <w:rPr>
          <w:rFonts w:ascii="Times New Roman" w:hAnsi="Times New Roman" w:cs="Times New Roman"/>
          <w:sz w:val="24"/>
          <w:szCs w:val="24"/>
          <w:u w:val="single"/>
          <w:rPrChange w:id="225" w:author="DuyNgo" w:date="2012-08-10T08:15:00Z">
            <w:rPr>
              <w:rFonts w:asciiTheme="majorHAnsi" w:eastAsiaTheme="majorEastAsia" w:hAnsiTheme="majorHAnsi" w:cstheme="minorHAnsi"/>
              <w:b/>
              <w:bCs/>
              <w:color w:val="365F91" w:themeColor="accent1" w:themeShade="BF"/>
              <w:sz w:val="24"/>
              <w:szCs w:val="24"/>
              <w:u w:val="single"/>
            </w:rPr>
          </w:rPrChange>
        </w:rPr>
        <w:t>Include functions</w:t>
      </w:r>
      <w:r w:rsidRPr="00657B96">
        <w:rPr>
          <w:rFonts w:ascii="Times New Roman" w:hAnsi="Times New Roman" w:cs="Times New Roman"/>
          <w:sz w:val="24"/>
          <w:szCs w:val="24"/>
          <w:rPrChange w:id="226" w:author="DuyNgo" w:date="2012-08-10T08:15:00Z">
            <w:rPr>
              <w:rFonts w:asciiTheme="majorHAnsi" w:eastAsiaTheme="majorEastAsia" w:hAnsiTheme="majorHAnsi" w:cstheme="minorHAnsi"/>
              <w:b/>
              <w:bCs/>
              <w:color w:val="365F91" w:themeColor="accent1" w:themeShade="BF"/>
              <w:sz w:val="24"/>
              <w:szCs w:val="24"/>
            </w:rPr>
          </w:rPrChange>
        </w:rPr>
        <w:t>:</w:t>
      </w:r>
    </w:p>
    <w:p w:rsidR="0033275C" w:rsidRPr="00657B96" w:rsidRDefault="0033275C" w:rsidP="008C3CFA">
      <w:pPr>
        <w:pStyle w:val="ListParagraph"/>
        <w:numPr>
          <w:ilvl w:val="0"/>
          <w:numId w:val="21"/>
        </w:numPr>
        <w:contextualSpacing w:val="0"/>
        <w:rPr>
          <w:rFonts w:ascii="Times New Roman" w:hAnsi="Times New Roman" w:cs="Times New Roman"/>
          <w:sz w:val="24"/>
          <w:szCs w:val="24"/>
        </w:rPr>
      </w:pPr>
      <w:r w:rsidRPr="00657B96">
        <w:rPr>
          <w:rFonts w:ascii="Times New Roman" w:hAnsi="Times New Roman" w:cs="Times New Roman"/>
          <w:b/>
          <w:bCs/>
          <w:sz w:val="24"/>
          <w:szCs w:val="24"/>
          <w:rPrChange w:id="227" w:author="DuyNgo" w:date="2012-08-10T08:15:00Z">
            <w:rPr>
              <w:rFonts w:asciiTheme="majorHAnsi" w:eastAsiaTheme="majorEastAsia" w:hAnsiTheme="majorHAnsi" w:cstheme="minorHAnsi"/>
              <w:b/>
              <w:bCs/>
              <w:color w:val="365F91" w:themeColor="accent1" w:themeShade="BF"/>
              <w:sz w:val="24"/>
              <w:szCs w:val="24"/>
            </w:rPr>
          </w:rPrChange>
        </w:rPr>
        <w:t>Dashboard</w:t>
      </w:r>
      <w:r w:rsidRPr="00657B96">
        <w:rPr>
          <w:rFonts w:ascii="Times New Roman" w:hAnsi="Times New Roman" w:cs="Times New Roman"/>
          <w:sz w:val="24"/>
          <w:szCs w:val="24"/>
          <w:rPrChange w:id="228" w:author="DuyNgo" w:date="2012-08-10T08:15:00Z">
            <w:rPr>
              <w:rFonts w:asciiTheme="majorHAnsi" w:eastAsiaTheme="majorEastAsia" w:hAnsiTheme="majorHAnsi" w:cstheme="minorHAnsi"/>
              <w:b/>
              <w:bCs/>
              <w:color w:val="365F91" w:themeColor="accent1" w:themeShade="BF"/>
              <w:sz w:val="24"/>
              <w:szCs w:val="24"/>
            </w:rPr>
          </w:rPrChange>
        </w:rPr>
        <w:t xml:space="preserve">: show present status of </w:t>
      </w:r>
      <w:r w:rsidR="00F0179C" w:rsidRPr="00657B96">
        <w:rPr>
          <w:rFonts w:ascii="Times New Roman" w:hAnsi="Times New Roman" w:cs="Times New Roman"/>
          <w:sz w:val="24"/>
          <w:szCs w:val="24"/>
        </w:rPr>
        <w:t>projects that created in OOPMS.</w:t>
      </w:r>
      <w:r w:rsidRPr="00657B96">
        <w:rPr>
          <w:rFonts w:ascii="Times New Roman" w:hAnsi="Times New Roman" w:cs="Times New Roman"/>
          <w:sz w:val="24"/>
          <w:szCs w:val="24"/>
          <w:rPrChange w:id="229" w:author="DuyNgo" w:date="2012-08-10T08:15:00Z">
            <w:rPr>
              <w:rFonts w:asciiTheme="majorHAnsi" w:eastAsiaTheme="majorEastAsia" w:hAnsiTheme="majorHAnsi" w:cstheme="minorHAnsi"/>
              <w:b/>
              <w:bCs/>
              <w:color w:val="365F91" w:themeColor="accent1" w:themeShade="BF"/>
              <w:sz w:val="24"/>
              <w:szCs w:val="24"/>
            </w:rPr>
          </w:rPrChange>
        </w:rPr>
        <w:t xml:space="preserve"> Project managers and others senior manager can easily track and monitor status of their project.</w:t>
      </w:r>
    </w:p>
    <w:p w:rsidR="0033275C" w:rsidRPr="00657B96" w:rsidRDefault="0033275C" w:rsidP="008C3CFA">
      <w:pPr>
        <w:pStyle w:val="ListParagraph"/>
        <w:numPr>
          <w:ilvl w:val="0"/>
          <w:numId w:val="21"/>
        </w:numPr>
        <w:contextualSpacing w:val="0"/>
        <w:rPr>
          <w:rFonts w:ascii="Times New Roman" w:hAnsi="Times New Roman" w:cs="Times New Roman"/>
          <w:sz w:val="24"/>
          <w:szCs w:val="24"/>
        </w:rPr>
      </w:pPr>
      <w:r w:rsidRPr="00657B96">
        <w:rPr>
          <w:rFonts w:ascii="Times New Roman" w:hAnsi="Times New Roman" w:cs="Times New Roman"/>
          <w:b/>
          <w:bCs/>
          <w:sz w:val="24"/>
          <w:szCs w:val="24"/>
          <w:rPrChange w:id="230" w:author="DuyNgo" w:date="2012-08-10T08:15:00Z">
            <w:rPr>
              <w:rFonts w:asciiTheme="majorHAnsi" w:eastAsiaTheme="majorEastAsia" w:hAnsiTheme="majorHAnsi" w:cstheme="minorHAnsi"/>
              <w:b/>
              <w:bCs/>
              <w:color w:val="365F91" w:themeColor="accent1" w:themeShade="BF"/>
              <w:sz w:val="24"/>
              <w:szCs w:val="24"/>
            </w:rPr>
          </w:rPrChange>
        </w:rPr>
        <w:t>Planner</w:t>
      </w:r>
      <w:r w:rsidRPr="00657B96">
        <w:rPr>
          <w:rFonts w:ascii="Times New Roman" w:hAnsi="Times New Roman" w:cs="Times New Roman"/>
          <w:sz w:val="24"/>
          <w:szCs w:val="24"/>
          <w:rPrChange w:id="231" w:author="DuyNgo" w:date="2012-08-10T08:15:00Z">
            <w:rPr>
              <w:rFonts w:asciiTheme="majorHAnsi" w:eastAsiaTheme="majorEastAsia" w:hAnsiTheme="majorHAnsi" w:cstheme="minorHAnsi"/>
              <w:b/>
              <w:bCs/>
              <w:color w:val="365F91" w:themeColor="accent1" w:themeShade="BF"/>
              <w:sz w:val="24"/>
              <w:szCs w:val="24"/>
            </w:rPr>
          </w:rPrChange>
        </w:rPr>
        <w:t xml:space="preserve">: </w:t>
      </w:r>
    </w:p>
    <w:p w:rsidR="0033275C" w:rsidRPr="00657B96" w:rsidRDefault="0033275C" w:rsidP="008C3CFA">
      <w:pPr>
        <w:pStyle w:val="ListParagraph"/>
        <w:numPr>
          <w:ilvl w:val="1"/>
          <w:numId w:val="21"/>
        </w:numPr>
        <w:contextualSpacing w:val="0"/>
        <w:rPr>
          <w:rFonts w:ascii="Times New Roman" w:hAnsi="Times New Roman" w:cs="Times New Roman"/>
          <w:sz w:val="24"/>
          <w:szCs w:val="24"/>
        </w:rPr>
      </w:pPr>
      <w:r w:rsidRPr="00657B96">
        <w:rPr>
          <w:rFonts w:ascii="Times New Roman" w:hAnsi="Times New Roman" w:cs="Times New Roman"/>
          <w:sz w:val="24"/>
          <w:szCs w:val="24"/>
          <w:rPrChange w:id="232" w:author="DuyNgo" w:date="2012-08-10T08:15:00Z">
            <w:rPr>
              <w:rFonts w:asciiTheme="majorHAnsi" w:eastAsiaTheme="majorEastAsia" w:hAnsiTheme="majorHAnsi" w:cstheme="minorHAnsi"/>
              <w:b/>
              <w:bCs/>
              <w:color w:val="365F91" w:themeColor="accent1" w:themeShade="BF"/>
              <w:sz w:val="24"/>
              <w:szCs w:val="24"/>
            </w:rPr>
          </w:rPrChange>
        </w:rPr>
        <w:t>Allow users import Microsoft Project file (*.mpp) into OOPMS and in the future, users also can edit and export *.mpp files at OOPMS;</w:t>
      </w:r>
    </w:p>
    <w:p w:rsidR="0033275C" w:rsidRPr="00657B96" w:rsidRDefault="0033275C" w:rsidP="008C3CFA">
      <w:pPr>
        <w:pStyle w:val="ListParagraph"/>
        <w:numPr>
          <w:ilvl w:val="1"/>
          <w:numId w:val="21"/>
        </w:numPr>
        <w:contextualSpacing w:val="0"/>
        <w:rPr>
          <w:rFonts w:ascii="Times New Roman" w:hAnsi="Times New Roman" w:cs="Times New Roman"/>
          <w:sz w:val="24"/>
          <w:szCs w:val="24"/>
        </w:rPr>
      </w:pPr>
      <w:r w:rsidRPr="00657B96">
        <w:rPr>
          <w:rFonts w:ascii="Times New Roman" w:hAnsi="Times New Roman" w:cs="Times New Roman"/>
          <w:sz w:val="24"/>
          <w:szCs w:val="24"/>
          <w:rPrChange w:id="233" w:author="DuyNgo" w:date="2012-08-10T08:15:00Z">
            <w:rPr>
              <w:rFonts w:asciiTheme="majorHAnsi" w:eastAsiaTheme="majorEastAsia" w:hAnsiTheme="majorHAnsi" w:cstheme="minorHAnsi"/>
              <w:b/>
              <w:bCs/>
              <w:color w:val="365F91" w:themeColor="accent1" w:themeShade="BF"/>
              <w:sz w:val="24"/>
              <w:szCs w:val="24"/>
            </w:rPr>
          </w:rPrChange>
        </w:rPr>
        <w:t>Create task and assign task to team members.</w:t>
      </w:r>
    </w:p>
    <w:p w:rsidR="0033275C" w:rsidRPr="00657B96" w:rsidRDefault="0033275C" w:rsidP="008C3CFA">
      <w:pPr>
        <w:pStyle w:val="ListParagraph"/>
        <w:numPr>
          <w:ilvl w:val="0"/>
          <w:numId w:val="21"/>
        </w:numPr>
        <w:contextualSpacing w:val="0"/>
        <w:rPr>
          <w:rFonts w:ascii="Times New Roman" w:hAnsi="Times New Roman" w:cs="Times New Roman"/>
          <w:sz w:val="24"/>
          <w:szCs w:val="24"/>
        </w:rPr>
      </w:pPr>
      <w:r w:rsidRPr="00657B96">
        <w:rPr>
          <w:rFonts w:ascii="Times New Roman" w:hAnsi="Times New Roman" w:cs="Times New Roman"/>
          <w:b/>
          <w:bCs/>
          <w:sz w:val="24"/>
          <w:szCs w:val="24"/>
          <w:rPrChange w:id="234" w:author="DuyNgo" w:date="2012-08-10T08:15:00Z">
            <w:rPr>
              <w:rFonts w:asciiTheme="majorHAnsi" w:eastAsiaTheme="majorEastAsia" w:hAnsiTheme="majorHAnsi" w:cstheme="minorHAnsi"/>
              <w:b/>
              <w:bCs/>
              <w:color w:val="365F91" w:themeColor="accent1" w:themeShade="BF"/>
              <w:sz w:val="24"/>
              <w:szCs w:val="24"/>
            </w:rPr>
          </w:rPrChange>
        </w:rPr>
        <w:t>Report</w:t>
      </w:r>
      <w:r w:rsidRPr="00657B96">
        <w:rPr>
          <w:rFonts w:ascii="Times New Roman" w:hAnsi="Times New Roman" w:cs="Times New Roman"/>
          <w:sz w:val="24"/>
          <w:szCs w:val="24"/>
          <w:rPrChange w:id="235" w:author="DuyNgo" w:date="2012-08-10T08:15:00Z">
            <w:rPr>
              <w:rFonts w:asciiTheme="majorHAnsi" w:eastAsiaTheme="majorEastAsia" w:hAnsiTheme="majorHAnsi" w:cstheme="minorHAnsi"/>
              <w:b/>
              <w:bCs/>
              <w:color w:val="365F91" w:themeColor="accent1" w:themeShade="BF"/>
              <w:sz w:val="24"/>
              <w:szCs w:val="24"/>
            </w:rPr>
          </w:rPrChange>
        </w:rPr>
        <w:t>: support creating report of project weekly and allow Team leader of project add more comments to the report.</w:t>
      </w:r>
    </w:p>
    <w:p w:rsidR="0033275C" w:rsidRPr="00657B96" w:rsidRDefault="0033275C" w:rsidP="008C3CFA">
      <w:pPr>
        <w:pStyle w:val="ListParagraph"/>
        <w:numPr>
          <w:ilvl w:val="0"/>
          <w:numId w:val="21"/>
        </w:numPr>
        <w:contextualSpacing w:val="0"/>
        <w:rPr>
          <w:rFonts w:ascii="Times New Roman" w:hAnsi="Times New Roman" w:cs="Times New Roman"/>
          <w:sz w:val="24"/>
          <w:szCs w:val="24"/>
        </w:rPr>
      </w:pPr>
      <w:del w:id="236" w:author="Truong" w:date="2012-05-17T19:13:00Z">
        <w:r w:rsidRPr="00657B96" w:rsidDel="00BF71AB">
          <w:rPr>
            <w:rFonts w:ascii="Times New Roman" w:hAnsi="Times New Roman" w:cs="Times New Roman"/>
            <w:b/>
            <w:bCs/>
            <w:sz w:val="24"/>
            <w:szCs w:val="24"/>
            <w:rPrChange w:id="237" w:author="DuyNgo" w:date="2012-08-10T08:15:00Z">
              <w:rPr>
                <w:rFonts w:asciiTheme="majorHAnsi" w:eastAsiaTheme="majorEastAsia" w:hAnsiTheme="majorHAnsi" w:cstheme="minorHAnsi"/>
                <w:b/>
                <w:bCs/>
                <w:color w:val="365F91" w:themeColor="accent1" w:themeShade="BF"/>
                <w:sz w:val="24"/>
                <w:szCs w:val="24"/>
              </w:rPr>
            </w:rPrChange>
          </w:rPr>
          <w:delText>ProjectView</w:delText>
        </w:r>
      </w:del>
      <w:ins w:id="238" w:author="Truong" w:date="2012-05-17T19:13:00Z">
        <w:r w:rsidRPr="00657B96">
          <w:rPr>
            <w:rFonts w:ascii="Times New Roman" w:hAnsi="Times New Roman" w:cs="Times New Roman"/>
            <w:b/>
            <w:bCs/>
            <w:sz w:val="24"/>
            <w:szCs w:val="24"/>
            <w:rPrChange w:id="239" w:author="DuyNgo" w:date="2012-08-10T08:15:00Z">
              <w:rPr>
                <w:rFonts w:asciiTheme="majorHAnsi" w:eastAsiaTheme="majorEastAsia" w:hAnsiTheme="majorHAnsi" w:cstheme="minorHAnsi"/>
                <w:b/>
                <w:bCs/>
                <w:color w:val="365F91" w:themeColor="accent1" w:themeShade="BF"/>
                <w:sz w:val="24"/>
                <w:szCs w:val="24"/>
              </w:rPr>
            </w:rPrChange>
          </w:rPr>
          <w:t>Project Eye</w:t>
        </w:r>
      </w:ins>
      <w:r w:rsidRPr="00657B96">
        <w:rPr>
          <w:rFonts w:ascii="Times New Roman" w:hAnsi="Times New Roman" w:cs="Times New Roman"/>
          <w:sz w:val="24"/>
          <w:szCs w:val="24"/>
          <w:rPrChange w:id="240" w:author="DuyNgo" w:date="2012-08-10T08:15:00Z">
            <w:rPr>
              <w:rFonts w:asciiTheme="majorHAnsi" w:eastAsiaTheme="majorEastAsia" w:hAnsiTheme="majorHAnsi" w:cstheme="minorHAnsi"/>
              <w:b/>
              <w:bCs/>
              <w:color w:val="365F91" w:themeColor="accent1" w:themeShade="BF"/>
              <w:sz w:val="24"/>
              <w:szCs w:val="24"/>
            </w:rPr>
          </w:rPrChange>
        </w:rPr>
        <w:t xml:space="preserve">: </w:t>
      </w:r>
      <w:del w:id="241" w:author="Truong" w:date="2012-05-17T19:14:00Z">
        <w:r w:rsidRPr="00657B96" w:rsidDel="00BF71AB">
          <w:rPr>
            <w:rFonts w:ascii="Times New Roman" w:hAnsi="Times New Roman" w:cs="Times New Roman"/>
            <w:sz w:val="24"/>
            <w:szCs w:val="24"/>
            <w:rPrChange w:id="242" w:author="DuyNgo" w:date="2012-08-10T08:15:00Z">
              <w:rPr>
                <w:rFonts w:asciiTheme="majorHAnsi" w:eastAsiaTheme="majorEastAsia" w:hAnsiTheme="majorHAnsi" w:cstheme="minorHAnsi"/>
                <w:b/>
                <w:bCs/>
                <w:color w:val="365F91" w:themeColor="accent1" w:themeShade="BF"/>
                <w:sz w:val="24"/>
                <w:szCs w:val="24"/>
              </w:rPr>
            </w:rPrChange>
          </w:rPr>
          <w:delText>show detail</w:delText>
        </w:r>
      </w:del>
      <w:ins w:id="243" w:author="Truong" w:date="2012-05-17T19:14:00Z">
        <w:r w:rsidRPr="00657B96">
          <w:rPr>
            <w:rFonts w:ascii="Times New Roman" w:hAnsi="Times New Roman" w:cs="Times New Roman"/>
            <w:sz w:val="24"/>
            <w:szCs w:val="24"/>
            <w:rPrChange w:id="244" w:author="DuyNgo" w:date="2012-08-10T08:15:00Z">
              <w:rPr>
                <w:rFonts w:asciiTheme="majorHAnsi" w:eastAsiaTheme="majorEastAsia" w:hAnsiTheme="majorHAnsi" w:cstheme="minorHAnsi"/>
                <w:b/>
                <w:bCs/>
                <w:color w:val="365F91" w:themeColor="accent1" w:themeShade="BF"/>
                <w:sz w:val="24"/>
                <w:szCs w:val="24"/>
              </w:rPr>
            </w:rPrChange>
          </w:rPr>
          <w:t xml:space="preserve">manage </w:t>
        </w:r>
      </w:ins>
      <w:del w:id="245" w:author="Truong" w:date="2012-05-17T19:22:00Z">
        <w:r w:rsidRPr="00657B96" w:rsidDel="00BF71AB">
          <w:rPr>
            <w:rFonts w:ascii="Times New Roman" w:hAnsi="Times New Roman" w:cs="Times New Roman"/>
            <w:sz w:val="24"/>
            <w:szCs w:val="24"/>
            <w:rPrChange w:id="246" w:author="DuyNgo" w:date="2012-08-10T08:15:00Z">
              <w:rPr>
                <w:rFonts w:asciiTheme="majorHAnsi" w:eastAsiaTheme="majorEastAsia" w:hAnsiTheme="majorHAnsi" w:cstheme="minorHAnsi"/>
                <w:b/>
                <w:bCs/>
                <w:color w:val="365F91" w:themeColor="accent1" w:themeShade="BF"/>
                <w:sz w:val="24"/>
                <w:szCs w:val="24"/>
              </w:rPr>
            </w:rPrChange>
          </w:rPr>
          <w:delText xml:space="preserve"> information</w:delText>
        </w:r>
      </w:del>
      <w:ins w:id="247" w:author="Truong" w:date="2012-05-17T19:22:00Z">
        <w:r w:rsidRPr="00657B96">
          <w:rPr>
            <w:rFonts w:ascii="Times New Roman" w:hAnsi="Times New Roman" w:cs="Times New Roman"/>
            <w:sz w:val="24"/>
            <w:szCs w:val="24"/>
            <w:rPrChange w:id="248" w:author="DuyNgo" w:date="2012-08-10T08:15:00Z">
              <w:rPr>
                <w:rFonts w:asciiTheme="majorHAnsi" w:eastAsiaTheme="majorEastAsia" w:hAnsiTheme="majorHAnsi" w:cstheme="minorHAnsi"/>
                <w:b/>
                <w:bCs/>
                <w:color w:val="365F91" w:themeColor="accent1" w:themeShade="BF"/>
                <w:sz w:val="24"/>
                <w:szCs w:val="24"/>
              </w:rPr>
            </w:rPrChange>
          </w:rPr>
          <w:t>detail information</w:t>
        </w:r>
      </w:ins>
      <w:r w:rsidRPr="00657B96">
        <w:rPr>
          <w:rFonts w:ascii="Times New Roman" w:hAnsi="Times New Roman" w:cs="Times New Roman"/>
          <w:sz w:val="24"/>
          <w:szCs w:val="24"/>
          <w:rPrChange w:id="249" w:author="DuyNgo" w:date="2012-08-10T08:15:00Z">
            <w:rPr>
              <w:rFonts w:asciiTheme="majorHAnsi" w:eastAsiaTheme="majorEastAsia" w:hAnsiTheme="majorHAnsi" w:cstheme="minorHAnsi"/>
              <w:b/>
              <w:bCs/>
              <w:color w:val="365F91" w:themeColor="accent1" w:themeShade="BF"/>
              <w:sz w:val="24"/>
              <w:szCs w:val="24"/>
            </w:rPr>
          </w:rPrChange>
        </w:rPr>
        <w:t xml:space="preserve"> about a specific project.</w:t>
      </w:r>
    </w:p>
    <w:p w:rsidR="0033275C" w:rsidRPr="00657B96" w:rsidRDefault="0033275C" w:rsidP="008C3CFA">
      <w:pPr>
        <w:pStyle w:val="ListParagraph"/>
        <w:numPr>
          <w:ilvl w:val="0"/>
          <w:numId w:val="21"/>
        </w:numPr>
        <w:contextualSpacing w:val="0"/>
        <w:rPr>
          <w:rFonts w:ascii="Times New Roman" w:hAnsi="Times New Roman" w:cs="Times New Roman"/>
          <w:sz w:val="24"/>
          <w:szCs w:val="24"/>
        </w:rPr>
      </w:pPr>
      <w:r w:rsidRPr="00657B96">
        <w:rPr>
          <w:rFonts w:ascii="Times New Roman" w:hAnsi="Times New Roman" w:cs="Times New Roman"/>
          <w:b/>
          <w:bCs/>
          <w:sz w:val="24"/>
          <w:szCs w:val="24"/>
          <w:rPrChange w:id="250" w:author="DuyNgo" w:date="2012-08-10T08:15:00Z">
            <w:rPr>
              <w:rFonts w:asciiTheme="majorHAnsi" w:eastAsiaTheme="majorEastAsia" w:hAnsiTheme="majorHAnsi" w:cstheme="minorHAnsi"/>
              <w:b/>
              <w:bCs/>
              <w:color w:val="365F91" w:themeColor="accent1" w:themeShade="BF"/>
              <w:sz w:val="24"/>
              <w:szCs w:val="24"/>
            </w:rPr>
          </w:rPrChange>
        </w:rPr>
        <w:t>Time Tracking</w:t>
      </w:r>
      <w:r w:rsidRPr="00657B96">
        <w:rPr>
          <w:rFonts w:ascii="Times New Roman" w:hAnsi="Times New Roman" w:cs="Times New Roman"/>
          <w:sz w:val="24"/>
          <w:szCs w:val="24"/>
          <w:rPrChange w:id="251" w:author="DuyNgo" w:date="2012-08-10T08:15:00Z">
            <w:rPr>
              <w:rFonts w:asciiTheme="majorHAnsi" w:eastAsiaTheme="majorEastAsia" w:hAnsiTheme="majorHAnsi" w:cstheme="minorHAnsi"/>
              <w:b/>
              <w:bCs/>
              <w:color w:val="365F91" w:themeColor="accent1" w:themeShade="BF"/>
              <w:sz w:val="24"/>
              <w:szCs w:val="24"/>
            </w:rPr>
          </w:rPrChange>
        </w:rPr>
        <w:t>: manage working time of team members.</w:t>
      </w:r>
    </w:p>
    <w:p w:rsidR="0033275C" w:rsidRPr="00657B96" w:rsidRDefault="0033275C" w:rsidP="008C3CFA">
      <w:pPr>
        <w:pStyle w:val="ListParagraph"/>
        <w:numPr>
          <w:ilvl w:val="0"/>
          <w:numId w:val="21"/>
        </w:numPr>
        <w:contextualSpacing w:val="0"/>
        <w:rPr>
          <w:rFonts w:ascii="Times New Roman" w:hAnsi="Times New Roman" w:cs="Times New Roman"/>
          <w:sz w:val="24"/>
          <w:szCs w:val="24"/>
        </w:rPr>
      </w:pPr>
      <w:r w:rsidRPr="00657B96">
        <w:rPr>
          <w:rFonts w:ascii="Times New Roman" w:hAnsi="Times New Roman" w:cs="Times New Roman"/>
          <w:b/>
          <w:bCs/>
          <w:sz w:val="24"/>
          <w:szCs w:val="24"/>
          <w:rPrChange w:id="252" w:author="DuyNgo" w:date="2012-08-10T08:15:00Z">
            <w:rPr>
              <w:rFonts w:asciiTheme="majorHAnsi" w:eastAsiaTheme="majorEastAsia" w:hAnsiTheme="majorHAnsi" w:cstheme="minorHAnsi"/>
              <w:b/>
              <w:bCs/>
              <w:color w:val="365F91" w:themeColor="accent1" w:themeShade="BF"/>
              <w:sz w:val="24"/>
              <w:szCs w:val="24"/>
            </w:rPr>
          </w:rPrChange>
        </w:rPr>
        <w:t>DMS</w:t>
      </w:r>
      <w:r w:rsidRPr="00657B96">
        <w:rPr>
          <w:rFonts w:ascii="Times New Roman" w:hAnsi="Times New Roman" w:cs="Times New Roman"/>
          <w:sz w:val="24"/>
          <w:szCs w:val="24"/>
          <w:rPrChange w:id="253" w:author="DuyNgo" w:date="2012-08-10T08:15:00Z">
            <w:rPr>
              <w:rFonts w:asciiTheme="majorHAnsi" w:eastAsiaTheme="majorEastAsia" w:hAnsiTheme="majorHAnsi" w:cstheme="minorHAnsi"/>
              <w:b/>
              <w:bCs/>
              <w:color w:val="365F91" w:themeColor="accent1" w:themeShade="BF"/>
              <w:sz w:val="24"/>
              <w:szCs w:val="24"/>
            </w:rPr>
          </w:rPrChange>
        </w:rPr>
        <w:t>: manage defects of projects.</w:t>
      </w:r>
    </w:p>
    <w:p w:rsidR="0033275C" w:rsidRPr="00657B96" w:rsidRDefault="0033275C" w:rsidP="008C3CFA">
      <w:pPr>
        <w:pStyle w:val="ListParagraph"/>
        <w:numPr>
          <w:ilvl w:val="0"/>
          <w:numId w:val="21"/>
        </w:numPr>
        <w:contextualSpacing w:val="0"/>
        <w:rPr>
          <w:rFonts w:ascii="Times New Roman" w:hAnsi="Times New Roman" w:cs="Times New Roman"/>
          <w:sz w:val="24"/>
          <w:szCs w:val="24"/>
        </w:rPr>
      </w:pPr>
      <w:r w:rsidRPr="00657B96">
        <w:rPr>
          <w:rFonts w:ascii="Times New Roman" w:hAnsi="Times New Roman" w:cs="Times New Roman"/>
          <w:b/>
          <w:bCs/>
          <w:sz w:val="24"/>
          <w:szCs w:val="24"/>
          <w:rPrChange w:id="254" w:author="DuyNgo" w:date="2012-08-10T08:15:00Z">
            <w:rPr>
              <w:rFonts w:asciiTheme="majorHAnsi" w:eastAsiaTheme="majorEastAsia" w:hAnsiTheme="majorHAnsi" w:cstheme="minorHAnsi"/>
              <w:b/>
              <w:bCs/>
              <w:color w:val="365F91" w:themeColor="accent1" w:themeShade="BF"/>
              <w:sz w:val="24"/>
              <w:szCs w:val="24"/>
            </w:rPr>
          </w:rPrChange>
        </w:rPr>
        <w:t>Requirement</w:t>
      </w:r>
      <w:r w:rsidRPr="00657B96">
        <w:rPr>
          <w:rFonts w:ascii="Times New Roman" w:hAnsi="Times New Roman" w:cs="Times New Roman"/>
          <w:sz w:val="24"/>
          <w:szCs w:val="24"/>
          <w:rPrChange w:id="255" w:author="DuyNgo" w:date="2012-08-10T08:15:00Z">
            <w:rPr>
              <w:rFonts w:asciiTheme="majorHAnsi" w:eastAsiaTheme="majorEastAsia" w:hAnsiTheme="majorHAnsi" w:cstheme="minorHAnsi"/>
              <w:b/>
              <w:bCs/>
              <w:color w:val="365F91" w:themeColor="accent1" w:themeShade="BF"/>
              <w:sz w:val="24"/>
              <w:szCs w:val="24"/>
            </w:rPr>
          </w:rPrChange>
        </w:rPr>
        <w:t>: include list of requirements (function, non-function). Allow users to keep track status of those requirements</w:t>
      </w:r>
    </w:p>
    <w:p w:rsidR="006F1304" w:rsidRPr="00657B96" w:rsidRDefault="0033275C" w:rsidP="008C3CFA">
      <w:pPr>
        <w:pStyle w:val="ListParagraph"/>
        <w:numPr>
          <w:ilvl w:val="0"/>
          <w:numId w:val="21"/>
        </w:numPr>
        <w:contextualSpacing w:val="0"/>
        <w:rPr>
          <w:rFonts w:ascii="Times New Roman" w:hAnsi="Times New Roman" w:cs="Times New Roman"/>
          <w:sz w:val="24"/>
          <w:szCs w:val="24"/>
        </w:rPr>
      </w:pPr>
      <w:r w:rsidRPr="00657B96">
        <w:rPr>
          <w:rFonts w:ascii="Times New Roman" w:hAnsi="Times New Roman" w:cs="Times New Roman"/>
          <w:b/>
          <w:bCs/>
          <w:sz w:val="24"/>
          <w:szCs w:val="24"/>
          <w:rPrChange w:id="256" w:author="DuyNgo" w:date="2012-08-10T08:15:00Z">
            <w:rPr>
              <w:rFonts w:asciiTheme="majorHAnsi" w:eastAsiaTheme="majorEastAsia" w:hAnsiTheme="majorHAnsi" w:cstheme="minorHAnsi"/>
              <w:b/>
              <w:bCs/>
              <w:color w:val="365F91" w:themeColor="accent1" w:themeShade="BF"/>
              <w:sz w:val="24"/>
              <w:szCs w:val="24"/>
            </w:rPr>
          </w:rPrChange>
        </w:rPr>
        <w:t xml:space="preserve"> Admin</w:t>
      </w:r>
      <w:r w:rsidRPr="00657B96">
        <w:rPr>
          <w:rFonts w:ascii="Times New Roman" w:hAnsi="Times New Roman" w:cs="Times New Roman"/>
          <w:sz w:val="24"/>
          <w:szCs w:val="24"/>
          <w:rPrChange w:id="257" w:author="DuyNgo" w:date="2012-08-10T08:15:00Z">
            <w:rPr>
              <w:rFonts w:asciiTheme="majorHAnsi" w:eastAsiaTheme="majorEastAsia" w:hAnsiTheme="majorHAnsi" w:cstheme="minorHAnsi"/>
              <w:b/>
              <w:bCs/>
              <w:color w:val="365F91" w:themeColor="accent1" w:themeShade="BF"/>
              <w:sz w:val="24"/>
              <w:szCs w:val="24"/>
            </w:rPr>
          </w:rPrChange>
        </w:rPr>
        <w:t>: Allow admin to manage users</w:t>
      </w:r>
      <w:ins w:id="258" w:author="Truong" w:date="2012-05-17T19:14:00Z">
        <w:r w:rsidRPr="00657B96">
          <w:rPr>
            <w:rFonts w:ascii="Times New Roman" w:hAnsi="Times New Roman" w:cs="Times New Roman"/>
            <w:sz w:val="24"/>
            <w:szCs w:val="24"/>
            <w:rPrChange w:id="259" w:author="DuyNgo" w:date="2012-08-10T08:15:00Z">
              <w:rPr>
                <w:rFonts w:asciiTheme="majorHAnsi" w:eastAsiaTheme="majorEastAsia" w:hAnsiTheme="majorHAnsi" w:cstheme="minorHAnsi"/>
                <w:b/>
                <w:bCs/>
                <w:color w:val="365F91" w:themeColor="accent1" w:themeShade="BF"/>
                <w:sz w:val="24"/>
                <w:szCs w:val="24"/>
              </w:rPr>
            </w:rPrChange>
          </w:rPr>
          <w:t xml:space="preserve"> and </w:t>
        </w:r>
      </w:ins>
      <w:ins w:id="260" w:author="Truong" w:date="2012-05-17T19:22:00Z">
        <w:r w:rsidRPr="00657B96">
          <w:rPr>
            <w:rFonts w:ascii="Times New Roman" w:hAnsi="Times New Roman" w:cs="Times New Roman"/>
            <w:sz w:val="24"/>
            <w:szCs w:val="24"/>
            <w:rPrChange w:id="261" w:author="DuyNgo" w:date="2012-08-10T08:15:00Z">
              <w:rPr>
                <w:rFonts w:asciiTheme="majorHAnsi" w:eastAsiaTheme="majorEastAsia" w:hAnsiTheme="majorHAnsi" w:cstheme="minorHAnsi"/>
                <w:b/>
                <w:bCs/>
                <w:color w:val="365F91" w:themeColor="accent1" w:themeShade="BF"/>
                <w:sz w:val="24"/>
                <w:szCs w:val="24"/>
              </w:rPr>
            </w:rPrChange>
          </w:rPr>
          <w:t>manage</w:t>
        </w:r>
      </w:ins>
      <w:ins w:id="262" w:author="Truong" w:date="2012-05-17T19:14:00Z">
        <w:r w:rsidRPr="00657B96">
          <w:rPr>
            <w:rFonts w:ascii="Times New Roman" w:hAnsi="Times New Roman" w:cs="Times New Roman"/>
            <w:sz w:val="24"/>
            <w:szCs w:val="24"/>
            <w:rPrChange w:id="263" w:author="DuyNgo" w:date="2012-08-10T08:15:00Z">
              <w:rPr>
                <w:rFonts w:asciiTheme="majorHAnsi" w:eastAsiaTheme="majorEastAsia" w:hAnsiTheme="majorHAnsi" w:cstheme="minorHAnsi"/>
                <w:b/>
                <w:bCs/>
                <w:color w:val="365F91" w:themeColor="accent1" w:themeShade="BF"/>
                <w:sz w:val="24"/>
                <w:szCs w:val="24"/>
              </w:rPr>
            </w:rPrChange>
          </w:rPr>
          <w:t xml:space="preserve"> system data.</w:t>
        </w:r>
      </w:ins>
    </w:p>
    <w:p w:rsidR="0033275C" w:rsidRPr="00657B96" w:rsidRDefault="006F1304" w:rsidP="008C3CFA">
      <w:pPr>
        <w:pStyle w:val="ListParagraph"/>
        <w:numPr>
          <w:ilvl w:val="0"/>
          <w:numId w:val="21"/>
        </w:numPr>
        <w:contextualSpacing w:val="0"/>
        <w:rPr>
          <w:rFonts w:ascii="Times New Roman" w:hAnsi="Times New Roman" w:cs="Times New Roman"/>
          <w:sz w:val="24"/>
          <w:szCs w:val="24"/>
        </w:rPr>
      </w:pPr>
      <w:r w:rsidRPr="00657B96">
        <w:rPr>
          <w:rFonts w:ascii="Times New Roman" w:hAnsi="Times New Roman" w:cs="Times New Roman"/>
          <w:b/>
          <w:bCs/>
          <w:sz w:val="24"/>
          <w:szCs w:val="24"/>
        </w:rPr>
        <w:t>Android</w:t>
      </w:r>
      <w:r w:rsidRPr="00657B96">
        <w:rPr>
          <w:rFonts w:ascii="Times New Roman" w:hAnsi="Times New Roman" w:cs="Times New Roman"/>
          <w:sz w:val="24"/>
          <w:szCs w:val="24"/>
        </w:rPr>
        <w:t xml:space="preserve">: </w:t>
      </w:r>
      <w:del w:id="264" w:author="Truong" w:date="2012-05-17T19:14:00Z">
        <w:r w:rsidR="0033275C" w:rsidRPr="00657B96" w:rsidDel="00BF71AB">
          <w:rPr>
            <w:rFonts w:ascii="Times New Roman" w:hAnsi="Times New Roman" w:cs="Times New Roman"/>
            <w:sz w:val="24"/>
            <w:szCs w:val="24"/>
            <w:rPrChange w:id="265" w:author="DuyNgo" w:date="2012-08-10T08:15:00Z">
              <w:rPr>
                <w:rFonts w:asciiTheme="majorHAnsi" w:eastAsiaTheme="majorEastAsia" w:hAnsiTheme="majorHAnsi" w:cstheme="minorHAnsi"/>
                <w:b/>
                <w:bCs/>
                <w:color w:val="365F91" w:themeColor="accent1" w:themeShade="BF"/>
                <w:sz w:val="24"/>
                <w:szCs w:val="24"/>
              </w:rPr>
            </w:rPrChange>
          </w:rPr>
          <w:delText>.</w:delText>
        </w:r>
      </w:del>
      <w:r w:rsidRPr="00657B96">
        <w:rPr>
          <w:rFonts w:ascii="Times New Roman" w:hAnsi="Times New Roman" w:cs="Times New Roman"/>
          <w:sz w:val="24"/>
          <w:szCs w:val="24"/>
        </w:rPr>
        <w:t>Allow team member to track projects’ status via Android Application.</w:t>
      </w:r>
    </w:p>
    <w:p w:rsidR="0033275C" w:rsidRPr="00657B96" w:rsidRDefault="0033275C" w:rsidP="0033275C">
      <w:pPr>
        <w:ind w:firstLine="720"/>
        <w:rPr>
          <w:rFonts w:ascii="Times New Roman" w:hAnsi="Times New Roman" w:cs="Times New Roman"/>
          <w:sz w:val="24"/>
          <w:szCs w:val="24"/>
          <w:u w:val="single"/>
        </w:rPr>
      </w:pPr>
      <w:r w:rsidRPr="00657B96">
        <w:rPr>
          <w:rFonts w:ascii="Times New Roman" w:hAnsi="Times New Roman" w:cs="Times New Roman"/>
          <w:sz w:val="24"/>
          <w:szCs w:val="24"/>
          <w:u w:val="single"/>
          <w:rPrChange w:id="266" w:author="DuyNgo" w:date="2012-08-10T08:15:00Z">
            <w:rPr>
              <w:rFonts w:asciiTheme="majorHAnsi" w:eastAsiaTheme="majorEastAsia" w:hAnsiTheme="majorHAnsi" w:cstheme="minorHAnsi"/>
              <w:b/>
              <w:bCs/>
              <w:color w:val="365F91" w:themeColor="accent1" w:themeShade="BF"/>
              <w:sz w:val="24"/>
              <w:szCs w:val="24"/>
              <w:u w:val="single"/>
            </w:rPr>
          </w:rPrChange>
        </w:rPr>
        <w:t>Benefits of product</w:t>
      </w:r>
    </w:p>
    <w:p w:rsidR="0033275C" w:rsidRPr="00657B96" w:rsidRDefault="0033275C" w:rsidP="006F1304">
      <w:pPr>
        <w:ind w:left="360" w:firstLine="720"/>
        <w:rPr>
          <w:rFonts w:ascii="Times New Roman" w:hAnsi="Times New Roman" w:cs="Times New Roman"/>
          <w:sz w:val="24"/>
          <w:szCs w:val="24"/>
        </w:rPr>
      </w:pPr>
      <w:r w:rsidRPr="00657B96">
        <w:rPr>
          <w:rFonts w:ascii="Times New Roman" w:hAnsi="Times New Roman" w:cs="Times New Roman"/>
          <w:sz w:val="24"/>
          <w:szCs w:val="24"/>
          <w:rPrChange w:id="267" w:author="DuyNgo" w:date="2012-08-10T08:15:00Z">
            <w:rPr>
              <w:rFonts w:asciiTheme="majorHAnsi" w:eastAsiaTheme="majorEastAsia" w:hAnsiTheme="majorHAnsi" w:cstheme="minorHAnsi"/>
              <w:b/>
              <w:bCs/>
              <w:color w:val="365F91" w:themeColor="accent1" w:themeShade="BF"/>
              <w:sz w:val="24"/>
              <w:szCs w:val="24"/>
            </w:rPr>
          </w:rPrChange>
        </w:rPr>
        <w:t xml:space="preserve">OOPMS is a system that supports Project managers efficiently. </w:t>
      </w:r>
    </w:p>
    <w:p w:rsidR="0033275C" w:rsidRPr="00657B96" w:rsidRDefault="0033275C" w:rsidP="0033275C">
      <w:pPr>
        <w:ind w:left="720" w:firstLine="360"/>
        <w:rPr>
          <w:rFonts w:ascii="Times New Roman" w:hAnsi="Times New Roman" w:cs="Times New Roman"/>
          <w:sz w:val="24"/>
          <w:szCs w:val="24"/>
        </w:rPr>
      </w:pPr>
      <w:ins w:id="268" w:author="Truong" w:date="2012-05-17T19:16:00Z">
        <w:r w:rsidRPr="00657B96">
          <w:rPr>
            <w:rFonts w:ascii="Times New Roman" w:hAnsi="Times New Roman" w:cs="Times New Roman"/>
            <w:sz w:val="24"/>
            <w:szCs w:val="24"/>
            <w:rPrChange w:id="269" w:author="DuyNgo" w:date="2012-08-10T08:15:00Z">
              <w:rPr>
                <w:rFonts w:asciiTheme="majorHAnsi" w:eastAsiaTheme="majorEastAsia" w:hAnsiTheme="majorHAnsi" w:cstheme="minorHAnsi"/>
                <w:b/>
                <w:bCs/>
                <w:color w:val="365F91" w:themeColor="accent1" w:themeShade="BF"/>
                <w:sz w:val="24"/>
                <w:szCs w:val="24"/>
              </w:rPr>
            </w:rPrChange>
          </w:rPr>
          <w:t xml:space="preserve">OOPMS </w:t>
        </w:r>
      </w:ins>
      <w:del w:id="270" w:author="Truong" w:date="2012-05-17T19:16:00Z">
        <w:r w:rsidRPr="00657B96" w:rsidDel="00BF71AB">
          <w:rPr>
            <w:rFonts w:ascii="Times New Roman" w:hAnsi="Times New Roman" w:cs="Times New Roman"/>
            <w:sz w:val="24"/>
            <w:szCs w:val="24"/>
            <w:rPrChange w:id="271" w:author="DuyNgo" w:date="2012-08-10T08:15:00Z">
              <w:rPr>
                <w:rFonts w:asciiTheme="majorHAnsi" w:eastAsiaTheme="majorEastAsia" w:hAnsiTheme="majorHAnsi" w:cstheme="minorHAnsi"/>
                <w:b/>
                <w:bCs/>
                <w:color w:val="365F91" w:themeColor="accent1" w:themeShade="BF"/>
                <w:sz w:val="24"/>
                <w:szCs w:val="24"/>
              </w:rPr>
            </w:rPrChange>
          </w:rPr>
          <w:delText xml:space="preserve">M-version </w:delText>
        </w:r>
      </w:del>
      <w:r w:rsidRPr="00657B96">
        <w:rPr>
          <w:rFonts w:ascii="Times New Roman" w:hAnsi="Times New Roman" w:cs="Times New Roman"/>
          <w:sz w:val="24"/>
          <w:szCs w:val="24"/>
          <w:rPrChange w:id="272" w:author="DuyNgo" w:date="2012-08-10T08:15:00Z">
            <w:rPr>
              <w:rFonts w:asciiTheme="majorHAnsi" w:eastAsiaTheme="majorEastAsia" w:hAnsiTheme="majorHAnsi" w:cstheme="minorHAnsi"/>
              <w:b/>
              <w:bCs/>
              <w:color w:val="365F91" w:themeColor="accent1" w:themeShade="BF"/>
              <w:sz w:val="24"/>
              <w:szCs w:val="24"/>
            </w:rPr>
          </w:rPrChange>
        </w:rPr>
        <w:t>provides as an android application</w:t>
      </w:r>
      <w:ins w:id="273" w:author="Truong" w:date="2012-05-17T19:16:00Z">
        <w:r w:rsidRPr="00657B96">
          <w:rPr>
            <w:rFonts w:ascii="Times New Roman" w:hAnsi="Times New Roman" w:cs="Times New Roman"/>
            <w:sz w:val="24"/>
            <w:szCs w:val="24"/>
            <w:rPrChange w:id="274" w:author="DuyNgo" w:date="2012-08-10T08:15:00Z">
              <w:rPr>
                <w:rFonts w:asciiTheme="majorHAnsi" w:eastAsiaTheme="majorEastAsia" w:hAnsiTheme="majorHAnsi" w:cstheme="minorHAnsi"/>
                <w:b/>
                <w:bCs/>
                <w:color w:val="365F91" w:themeColor="accent1" w:themeShade="BF"/>
                <w:sz w:val="24"/>
                <w:szCs w:val="24"/>
              </w:rPr>
            </w:rPrChange>
          </w:rPr>
          <w:t xml:space="preserve"> for project managers to monitor general </w:t>
        </w:r>
      </w:ins>
      <w:ins w:id="275" w:author="Truong" w:date="2012-05-17T19:17:00Z">
        <w:r w:rsidRPr="00657B96">
          <w:rPr>
            <w:rFonts w:ascii="Times New Roman" w:hAnsi="Times New Roman" w:cs="Times New Roman"/>
            <w:sz w:val="24"/>
            <w:szCs w:val="24"/>
            <w:rPrChange w:id="276" w:author="DuyNgo" w:date="2012-08-10T08:15:00Z">
              <w:rPr>
                <w:rFonts w:asciiTheme="majorHAnsi" w:eastAsiaTheme="majorEastAsia" w:hAnsiTheme="majorHAnsi" w:cstheme="minorHAnsi"/>
                <w:b/>
                <w:bCs/>
                <w:color w:val="365F91" w:themeColor="accent1" w:themeShade="BF"/>
                <w:sz w:val="24"/>
                <w:szCs w:val="24"/>
              </w:rPr>
            </w:rPrChange>
          </w:rPr>
          <w:t>information</w:t>
        </w:r>
      </w:ins>
      <w:ins w:id="277" w:author="Truong" w:date="2012-05-17T19:16:00Z">
        <w:r w:rsidRPr="00657B96">
          <w:rPr>
            <w:rFonts w:ascii="Times New Roman" w:hAnsi="Times New Roman" w:cs="Times New Roman"/>
            <w:sz w:val="24"/>
            <w:szCs w:val="24"/>
            <w:rPrChange w:id="278" w:author="DuyNgo" w:date="2012-08-10T08:15:00Z">
              <w:rPr>
                <w:rFonts w:asciiTheme="majorHAnsi" w:eastAsiaTheme="majorEastAsia" w:hAnsiTheme="majorHAnsi" w:cstheme="minorHAnsi"/>
                <w:b/>
                <w:bCs/>
                <w:color w:val="365F91" w:themeColor="accent1" w:themeShade="BF"/>
                <w:sz w:val="24"/>
                <w:szCs w:val="24"/>
              </w:rPr>
            </w:rPrChange>
          </w:rPr>
          <w:t xml:space="preserve"> about project</w:t>
        </w:r>
      </w:ins>
      <w:ins w:id="279" w:author="Truong" w:date="2012-05-17T19:18:00Z">
        <w:r w:rsidRPr="00657B96">
          <w:rPr>
            <w:rFonts w:ascii="Times New Roman" w:hAnsi="Times New Roman" w:cs="Times New Roman"/>
            <w:sz w:val="24"/>
            <w:szCs w:val="24"/>
            <w:rPrChange w:id="280" w:author="DuyNgo" w:date="2012-08-10T08:15:00Z">
              <w:rPr>
                <w:rFonts w:asciiTheme="majorHAnsi" w:eastAsiaTheme="majorEastAsia" w:hAnsiTheme="majorHAnsi" w:cstheme="minorHAnsi"/>
                <w:b/>
                <w:bCs/>
                <w:color w:val="365F91" w:themeColor="accent1" w:themeShade="BF"/>
                <w:sz w:val="24"/>
                <w:szCs w:val="24"/>
              </w:rPr>
            </w:rPrChange>
          </w:rPr>
          <w:t>.</w:t>
        </w:r>
      </w:ins>
      <w:del w:id="281" w:author="Truong" w:date="2012-05-17T19:16:00Z">
        <w:r w:rsidRPr="00657B96" w:rsidDel="00BF71AB">
          <w:rPr>
            <w:rFonts w:ascii="Times New Roman" w:hAnsi="Times New Roman" w:cs="Times New Roman"/>
            <w:sz w:val="24"/>
            <w:szCs w:val="24"/>
            <w:rPrChange w:id="282" w:author="DuyNgo" w:date="2012-08-10T08:15:00Z">
              <w:rPr>
                <w:rFonts w:asciiTheme="majorHAnsi" w:eastAsiaTheme="majorEastAsia" w:hAnsiTheme="majorHAnsi" w:cstheme="minorHAnsi"/>
                <w:b/>
                <w:bCs/>
                <w:color w:val="365F91" w:themeColor="accent1" w:themeShade="BF"/>
                <w:sz w:val="24"/>
                <w:szCs w:val="24"/>
              </w:rPr>
            </w:rPrChange>
          </w:rPr>
          <w:delText xml:space="preserve">. </w:delText>
        </w:r>
      </w:del>
    </w:p>
    <w:p w:rsidR="0033275C" w:rsidRPr="00657B96" w:rsidRDefault="0033275C" w:rsidP="0033275C">
      <w:pPr>
        <w:ind w:left="1080"/>
        <w:rPr>
          <w:rFonts w:ascii="Times New Roman" w:hAnsi="Times New Roman" w:cs="Times New Roman"/>
          <w:sz w:val="24"/>
          <w:szCs w:val="24"/>
        </w:rPr>
      </w:pPr>
      <w:r w:rsidRPr="00657B96">
        <w:rPr>
          <w:rFonts w:ascii="Times New Roman" w:hAnsi="Times New Roman" w:cs="Times New Roman"/>
          <w:sz w:val="24"/>
          <w:szCs w:val="24"/>
          <w:rPrChange w:id="283" w:author="DuyNgo" w:date="2012-08-10T08:15:00Z">
            <w:rPr>
              <w:rFonts w:asciiTheme="majorHAnsi" w:eastAsiaTheme="majorEastAsia" w:hAnsiTheme="majorHAnsi" w:cstheme="minorHAnsi"/>
              <w:b/>
              <w:bCs/>
              <w:color w:val="365F91" w:themeColor="accent1" w:themeShade="BF"/>
              <w:sz w:val="24"/>
              <w:szCs w:val="24"/>
            </w:rPr>
          </w:rPrChange>
        </w:rPr>
        <w:t xml:space="preserve">At the website, Project manager can setup and manage any software project easily via Dashboard system and Report system that update continuously day by day. </w:t>
      </w:r>
    </w:p>
    <w:p w:rsidR="0033275C" w:rsidRPr="00657B96" w:rsidRDefault="0033275C" w:rsidP="0033275C">
      <w:pPr>
        <w:ind w:left="360"/>
        <w:rPr>
          <w:rFonts w:ascii="Times New Roman" w:hAnsi="Times New Roman" w:cs="Times New Roman"/>
          <w:sz w:val="24"/>
          <w:szCs w:val="24"/>
        </w:rPr>
      </w:pPr>
      <w:r w:rsidRPr="00657B96">
        <w:rPr>
          <w:rFonts w:ascii="Times New Roman" w:hAnsi="Times New Roman" w:cs="Times New Roman"/>
          <w:sz w:val="24"/>
          <w:szCs w:val="24"/>
          <w:rPrChange w:id="284" w:author="DuyNgo" w:date="2012-08-10T08:15:00Z">
            <w:rPr>
              <w:rFonts w:asciiTheme="majorHAnsi" w:eastAsiaTheme="majorEastAsia" w:hAnsiTheme="majorHAnsi" w:cstheme="minorHAnsi"/>
              <w:b/>
              <w:bCs/>
              <w:color w:val="365F91" w:themeColor="accent1" w:themeShade="BF"/>
              <w:sz w:val="24"/>
              <w:szCs w:val="24"/>
            </w:rPr>
          </w:rPrChange>
        </w:rPr>
        <w:t>A special benefit of OOPMS system is portability</w:t>
      </w:r>
      <w:ins w:id="285" w:author="Truong" w:date="2012-05-17T19:18:00Z">
        <w:r w:rsidRPr="00657B96">
          <w:rPr>
            <w:rFonts w:ascii="Times New Roman" w:hAnsi="Times New Roman" w:cs="Times New Roman"/>
            <w:sz w:val="24"/>
            <w:szCs w:val="24"/>
            <w:rPrChange w:id="286" w:author="DuyNgo" w:date="2012-08-10T08:15:00Z">
              <w:rPr>
                <w:rFonts w:asciiTheme="majorHAnsi" w:eastAsiaTheme="majorEastAsia" w:hAnsiTheme="majorHAnsi" w:cstheme="minorHAnsi"/>
                <w:b/>
                <w:bCs/>
                <w:color w:val="365F91" w:themeColor="accent1" w:themeShade="BF"/>
                <w:sz w:val="24"/>
                <w:szCs w:val="24"/>
              </w:rPr>
            </w:rPrChange>
          </w:rPr>
          <w:t xml:space="preserve"> and compatible with J2EE</w:t>
        </w:r>
      </w:ins>
      <w:ins w:id="287" w:author="Truong" w:date="2012-05-17T19:19:00Z">
        <w:r w:rsidRPr="00657B96">
          <w:rPr>
            <w:rFonts w:ascii="Times New Roman" w:hAnsi="Times New Roman" w:cs="Times New Roman"/>
            <w:sz w:val="24"/>
            <w:szCs w:val="24"/>
            <w:rPrChange w:id="288" w:author="DuyNgo" w:date="2012-08-10T08:15:00Z">
              <w:rPr>
                <w:rFonts w:asciiTheme="majorHAnsi" w:eastAsiaTheme="majorEastAsia" w:hAnsiTheme="majorHAnsi" w:cstheme="minorHAnsi"/>
                <w:b/>
                <w:bCs/>
                <w:color w:val="365F91" w:themeColor="accent1" w:themeShade="BF"/>
                <w:sz w:val="24"/>
                <w:szCs w:val="24"/>
              </w:rPr>
            </w:rPrChange>
          </w:rPr>
          <w:t xml:space="preserve"> Portal </w:t>
        </w:r>
      </w:ins>
      <w:r w:rsidRPr="00657B96">
        <w:rPr>
          <w:rFonts w:ascii="Times New Roman" w:hAnsi="Times New Roman" w:cs="Times New Roman"/>
          <w:sz w:val="24"/>
          <w:szCs w:val="24"/>
          <w:rPrChange w:id="289" w:author="DuyNgo" w:date="2012-08-10T08:15:00Z">
            <w:rPr>
              <w:rFonts w:asciiTheme="majorHAnsi" w:eastAsiaTheme="majorEastAsia" w:hAnsiTheme="majorHAnsi" w:cstheme="minorHAnsi"/>
              <w:b/>
              <w:bCs/>
              <w:color w:val="365F91" w:themeColor="accent1" w:themeShade="BF"/>
              <w:sz w:val="24"/>
              <w:szCs w:val="24"/>
            </w:rPr>
          </w:rPrChange>
        </w:rPr>
        <w:t>server (</w:t>
      </w:r>
      <w:ins w:id="290" w:author="Truong" w:date="2012-05-17T19:19:00Z">
        <w:r w:rsidRPr="00657B96">
          <w:rPr>
            <w:rFonts w:ascii="Times New Roman" w:hAnsi="Times New Roman" w:cs="Times New Roman"/>
            <w:sz w:val="24"/>
            <w:szCs w:val="24"/>
            <w:rPrChange w:id="291" w:author="DuyNgo" w:date="2012-08-10T08:15:00Z">
              <w:rPr>
                <w:rFonts w:asciiTheme="majorHAnsi" w:eastAsiaTheme="majorEastAsia" w:hAnsiTheme="majorHAnsi" w:cstheme="minorHAnsi"/>
                <w:b/>
                <w:bCs/>
                <w:color w:val="365F91" w:themeColor="accent1" w:themeShade="BF"/>
                <w:sz w:val="24"/>
                <w:szCs w:val="24"/>
              </w:rPr>
            </w:rPrChange>
          </w:rPr>
          <w:t>JSR168, JSR268)</w:t>
        </w:r>
      </w:ins>
      <w:r w:rsidRPr="00657B96">
        <w:rPr>
          <w:rFonts w:ascii="Times New Roman" w:hAnsi="Times New Roman" w:cs="Times New Roman"/>
          <w:sz w:val="24"/>
          <w:szCs w:val="24"/>
          <w:rPrChange w:id="292" w:author="DuyNgo" w:date="2012-08-10T08:15:00Z">
            <w:rPr>
              <w:rFonts w:asciiTheme="majorHAnsi" w:eastAsiaTheme="majorEastAsia" w:hAnsiTheme="majorHAnsi" w:cstheme="minorHAnsi"/>
              <w:b/>
              <w:bCs/>
              <w:color w:val="365F91" w:themeColor="accent1" w:themeShade="BF"/>
              <w:sz w:val="24"/>
              <w:szCs w:val="24"/>
            </w:rPr>
          </w:rPrChange>
        </w:rPr>
        <w:t>. With an android mobile, you can check your project status at any time anywhere.</w:t>
      </w:r>
    </w:p>
    <w:p w:rsidR="0033275C" w:rsidRPr="00657B96" w:rsidRDefault="0033275C" w:rsidP="008C3CFA">
      <w:pPr>
        <w:pStyle w:val="Heading2"/>
        <w:numPr>
          <w:ilvl w:val="0"/>
          <w:numId w:val="21"/>
        </w:numPr>
        <w:rPr>
          <w:rFonts w:ascii="Times New Roman" w:hAnsi="Times New Roman" w:cs="Times New Roman"/>
          <w:sz w:val="24"/>
          <w:szCs w:val="24"/>
        </w:rPr>
      </w:pPr>
      <w:bookmarkStart w:id="293" w:name="_Main_Acceptable_Criteria"/>
      <w:bookmarkStart w:id="294" w:name="_Toc332774731"/>
      <w:bookmarkEnd w:id="293"/>
      <w:r w:rsidRPr="00657B96">
        <w:rPr>
          <w:rFonts w:ascii="Times New Roman" w:hAnsi="Times New Roman" w:cs="Times New Roman"/>
          <w:sz w:val="24"/>
          <w:szCs w:val="24"/>
          <w:rPrChange w:id="295" w:author="DuyNgo" w:date="2012-08-10T08:15:00Z">
            <w:rPr>
              <w:rFonts w:asciiTheme="minorHAnsi" w:hAnsiTheme="minorHAnsi" w:cstheme="minorHAnsi"/>
              <w:color w:val="365F91" w:themeColor="accent1" w:themeShade="BF"/>
              <w:sz w:val="24"/>
              <w:szCs w:val="24"/>
            </w:rPr>
          </w:rPrChange>
        </w:rPr>
        <w:lastRenderedPageBreak/>
        <w:t>Main Acceptable Criteria</w:t>
      </w:r>
      <w:bookmarkEnd w:id="294"/>
      <w:r w:rsidRPr="00657B96">
        <w:rPr>
          <w:rFonts w:ascii="Times New Roman" w:hAnsi="Times New Roman" w:cs="Times New Roman"/>
          <w:sz w:val="24"/>
          <w:szCs w:val="24"/>
          <w:rPrChange w:id="296" w:author="DuyNgo" w:date="2012-08-10T08:15:00Z">
            <w:rPr>
              <w:rFonts w:asciiTheme="minorHAnsi" w:hAnsiTheme="minorHAnsi" w:cstheme="minorHAnsi"/>
              <w:color w:val="365F91" w:themeColor="accent1" w:themeShade="BF"/>
              <w:sz w:val="24"/>
              <w:szCs w:val="24"/>
            </w:rPr>
          </w:rPrChange>
        </w:rPr>
        <w:br/>
      </w:r>
    </w:p>
    <w:p w:rsidR="0033275C" w:rsidRPr="00657B96" w:rsidRDefault="0033275C" w:rsidP="0033275C">
      <w:pPr>
        <w:rPr>
          <w:rFonts w:ascii="Times New Roman" w:hAnsi="Times New Roman" w:cs="Times New Roman"/>
          <w:sz w:val="24"/>
          <w:szCs w:val="24"/>
        </w:rPr>
      </w:pPr>
      <w:r w:rsidRPr="00657B96">
        <w:rPr>
          <w:rFonts w:ascii="Times New Roman" w:hAnsi="Times New Roman" w:cs="Times New Roman"/>
          <w:sz w:val="24"/>
          <w:szCs w:val="24"/>
          <w:rPrChange w:id="297" w:author="DuyNgo" w:date="2012-08-10T08:15:00Z">
            <w:rPr>
              <w:rFonts w:asciiTheme="majorHAnsi" w:eastAsiaTheme="majorEastAsia" w:hAnsiTheme="majorHAnsi" w:cstheme="minorHAnsi"/>
              <w:b/>
              <w:bCs/>
              <w:color w:val="365F91" w:themeColor="accent1" w:themeShade="BF"/>
              <w:sz w:val="24"/>
              <w:szCs w:val="24"/>
            </w:rPr>
          </w:rPrChange>
        </w:rPr>
        <w:t>The system is 24/7 system.</w:t>
      </w:r>
    </w:p>
    <w:p w:rsidR="0033275C" w:rsidRPr="00657B96" w:rsidDel="00C977FA" w:rsidRDefault="0033275C" w:rsidP="0033275C">
      <w:pPr>
        <w:rPr>
          <w:del w:id="298" w:author="Truong" w:date="2012-05-17T18:55:00Z"/>
          <w:rFonts w:ascii="Times New Roman" w:hAnsi="Times New Roman" w:cs="Times New Roman"/>
          <w:sz w:val="24"/>
          <w:szCs w:val="24"/>
        </w:rPr>
      </w:pPr>
      <w:del w:id="299" w:author="Truong" w:date="2012-05-17T18:55:00Z">
        <w:r w:rsidRPr="00657B96" w:rsidDel="00C977FA">
          <w:rPr>
            <w:rFonts w:ascii="Times New Roman" w:hAnsi="Times New Roman" w:cs="Times New Roman"/>
            <w:sz w:val="24"/>
            <w:szCs w:val="24"/>
            <w:rPrChange w:id="300" w:author="DuyNgo" w:date="2012-08-10T08:15:00Z">
              <w:rPr>
                <w:rFonts w:asciiTheme="majorHAnsi" w:eastAsiaTheme="majorEastAsia" w:hAnsiTheme="majorHAnsi" w:cstheme="minorHAnsi"/>
                <w:b/>
                <w:bCs/>
                <w:color w:val="365F91" w:themeColor="accent1" w:themeShade="BF"/>
                <w:sz w:val="24"/>
                <w:szCs w:val="24"/>
              </w:rPr>
            </w:rPrChange>
          </w:rPr>
          <w:delText>Mean Time between Failures (MTBF): 1Years.</w:delText>
        </w:r>
      </w:del>
    </w:p>
    <w:p w:rsidR="0033275C" w:rsidRPr="00657B96" w:rsidDel="00C977FA" w:rsidRDefault="0033275C" w:rsidP="0033275C">
      <w:pPr>
        <w:rPr>
          <w:del w:id="301" w:author="Truong" w:date="2012-05-17T18:55:00Z"/>
          <w:rFonts w:ascii="Times New Roman" w:hAnsi="Times New Roman" w:cs="Times New Roman"/>
          <w:sz w:val="24"/>
          <w:szCs w:val="24"/>
        </w:rPr>
      </w:pPr>
      <w:del w:id="302" w:author="Truong" w:date="2012-05-17T18:55:00Z">
        <w:r w:rsidRPr="00657B96" w:rsidDel="00C977FA">
          <w:rPr>
            <w:rFonts w:ascii="Times New Roman" w:hAnsi="Times New Roman" w:cs="Times New Roman"/>
            <w:sz w:val="24"/>
            <w:szCs w:val="24"/>
            <w:rPrChange w:id="303" w:author="DuyNgo" w:date="2012-08-10T08:15:00Z">
              <w:rPr>
                <w:rFonts w:asciiTheme="majorHAnsi" w:eastAsiaTheme="majorEastAsia" w:hAnsiTheme="majorHAnsi" w:cstheme="minorHAnsi"/>
                <w:b/>
                <w:bCs/>
                <w:color w:val="365F91" w:themeColor="accent1" w:themeShade="BF"/>
                <w:sz w:val="24"/>
                <w:szCs w:val="24"/>
              </w:rPr>
            </w:rPrChange>
          </w:rPr>
          <w:delText>Mean Time To Repair (MTTR): less than 24 hours.</w:delText>
        </w:r>
      </w:del>
    </w:p>
    <w:p w:rsidR="0033275C" w:rsidRPr="00657B96" w:rsidRDefault="0033275C" w:rsidP="0033275C">
      <w:pPr>
        <w:rPr>
          <w:rFonts w:ascii="Times New Roman" w:hAnsi="Times New Roman" w:cs="Times New Roman"/>
          <w:sz w:val="24"/>
          <w:szCs w:val="24"/>
        </w:rPr>
      </w:pPr>
      <w:r w:rsidRPr="00657B96">
        <w:rPr>
          <w:rFonts w:ascii="Times New Roman" w:hAnsi="Times New Roman" w:cs="Times New Roman"/>
          <w:sz w:val="24"/>
          <w:szCs w:val="24"/>
          <w:rPrChange w:id="304" w:author="DuyNgo" w:date="2012-08-10T08:15:00Z">
            <w:rPr>
              <w:rFonts w:asciiTheme="majorHAnsi" w:eastAsiaTheme="majorEastAsia" w:hAnsiTheme="majorHAnsi" w:cstheme="minorHAnsi"/>
              <w:b/>
              <w:bCs/>
              <w:color w:val="365F91" w:themeColor="accent1" w:themeShade="BF"/>
              <w:sz w:val="24"/>
              <w:szCs w:val="24"/>
            </w:rPr>
          </w:rPrChange>
        </w:rPr>
        <w:t xml:space="preserve">Accuracy: </w:t>
      </w:r>
      <w:del w:id="305" w:author="Truong" w:date="2012-05-17T18:55:00Z">
        <w:r w:rsidRPr="00657B96" w:rsidDel="00C977FA">
          <w:rPr>
            <w:rFonts w:ascii="Times New Roman" w:hAnsi="Times New Roman" w:cs="Times New Roman"/>
            <w:sz w:val="24"/>
            <w:szCs w:val="24"/>
            <w:rPrChange w:id="306" w:author="DuyNgo" w:date="2012-08-10T08:15:00Z">
              <w:rPr>
                <w:rFonts w:asciiTheme="majorHAnsi" w:eastAsiaTheme="majorEastAsia" w:hAnsiTheme="majorHAnsi" w:cstheme="minorHAnsi"/>
                <w:b/>
                <w:bCs/>
                <w:color w:val="365F91" w:themeColor="accent1" w:themeShade="BF"/>
                <w:sz w:val="24"/>
                <w:szCs w:val="24"/>
              </w:rPr>
            </w:rPrChange>
          </w:rPr>
          <w:delText xml:space="preserve"> 100</w:delText>
        </w:r>
      </w:del>
      <w:ins w:id="307" w:author="Truong" w:date="2012-05-17T18:55:00Z">
        <w:r w:rsidRPr="00657B96">
          <w:rPr>
            <w:rFonts w:ascii="Times New Roman" w:hAnsi="Times New Roman" w:cs="Times New Roman"/>
            <w:sz w:val="24"/>
            <w:szCs w:val="24"/>
            <w:rPrChange w:id="308" w:author="DuyNgo" w:date="2012-08-10T08:15:00Z">
              <w:rPr>
                <w:rFonts w:asciiTheme="majorHAnsi" w:eastAsiaTheme="majorEastAsia" w:hAnsiTheme="majorHAnsi" w:cstheme="minorHAnsi"/>
                <w:b/>
                <w:bCs/>
                <w:color w:val="365F91" w:themeColor="accent1" w:themeShade="BF"/>
                <w:sz w:val="24"/>
                <w:szCs w:val="24"/>
              </w:rPr>
            </w:rPrChange>
          </w:rPr>
          <w:t>90</w:t>
        </w:r>
      </w:ins>
      <w:r w:rsidRPr="00657B96">
        <w:rPr>
          <w:rFonts w:ascii="Times New Roman" w:hAnsi="Times New Roman" w:cs="Times New Roman"/>
          <w:sz w:val="24"/>
          <w:szCs w:val="24"/>
          <w:rPrChange w:id="309" w:author="DuyNgo" w:date="2012-08-10T08:15:00Z">
            <w:rPr>
              <w:rFonts w:asciiTheme="majorHAnsi" w:eastAsiaTheme="majorEastAsia" w:hAnsiTheme="majorHAnsi" w:cstheme="minorHAnsi"/>
              <w:b/>
              <w:bCs/>
              <w:color w:val="365F91" w:themeColor="accent1" w:themeShade="BF"/>
              <w:sz w:val="24"/>
              <w:szCs w:val="24"/>
            </w:rPr>
          </w:rPrChange>
        </w:rPr>
        <w:t>%</w:t>
      </w:r>
    </w:p>
    <w:p w:rsidR="0033275C" w:rsidRPr="00657B96" w:rsidRDefault="0033275C" w:rsidP="0033275C">
      <w:pPr>
        <w:rPr>
          <w:rFonts w:ascii="Times New Roman" w:hAnsi="Times New Roman" w:cs="Times New Roman"/>
          <w:sz w:val="24"/>
          <w:szCs w:val="24"/>
        </w:rPr>
      </w:pPr>
      <w:r w:rsidRPr="00657B96">
        <w:rPr>
          <w:rFonts w:ascii="Times New Roman" w:hAnsi="Times New Roman" w:cs="Times New Roman"/>
          <w:sz w:val="24"/>
          <w:szCs w:val="24"/>
          <w:rPrChange w:id="310" w:author="DuyNgo" w:date="2012-08-10T08:15:00Z">
            <w:rPr>
              <w:rFonts w:asciiTheme="majorHAnsi" w:eastAsiaTheme="majorEastAsia" w:hAnsiTheme="majorHAnsi" w:cstheme="minorHAnsi"/>
              <w:b/>
              <w:bCs/>
              <w:color w:val="365F91" w:themeColor="accent1" w:themeShade="BF"/>
              <w:sz w:val="24"/>
              <w:szCs w:val="24"/>
            </w:rPr>
          </w:rPrChange>
        </w:rPr>
        <w:t xml:space="preserve">Critical bugs: </w:t>
      </w:r>
    </w:p>
    <w:p w:rsidR="0033275C" w:rsidRPr="00657B96" w:rsidRDefault="0033275C" w:rsidP="0033275C">
      <w:pPr>
        <w:rPr>
          <w:rFonts w:ascii="Times New Roman" w:hAnsi="Times New Roman" w:cs="Times New Roman"/>
          <w:sz w:val="24"/>
          <w:szCs w:val="24"/>
        </w:rPr>
      </w:pPr>
      <w:r w:rsidRPr="00657B96">
        <w:rPr>
          <w:rFonts w:ascii="Times New Roman" w:hAnsi="Times New Roman" w:cs="Times New Roman"/>
          <w:sz w:val="24"/>
          <w:szCs w:val="24"/>
          <w:rPrChange w:id="311" w:author="DuyNgo" w:date="2012-08-10T08:15:00Z">
            <w:rPr>
              <w:rFonts w:asciiTheme="majorHAnsi" w:eastAsiaTheme="majorEastAsia" w:hAnsiTheme="majorHAnsi" w:cstheme="minorHAnsi"/>
              <w:b/>
              <w:bCs/>
              <w:color w:val="365F91" w:themeColor="accent1" w:themeShade="BF"/>
              <w:sz w:val="24"/>
              <w:szCs w:val="24"/>
            </w:rPr>
          </w:rPrChange>
        </w:rPr>
        <w:tab/>
        <w:t>+ Loss of all data: no</w:t>
      </w:r>
    </w:p>
    <w:p w:rsidR="0033275C" w:rsidRPr="00657B96" w:rsidRDefault="0033275C" w:rsidP="0033275C">
      <w:pPr>
        <w:rPr>
          <w:rFonts w:ascii="Times New Roman" w:hAnsi="Times New Roman" w:cs="Times New Roman"/>
          <w:sz w:val="24"/>
          <w:szCs w:val="24"/>
        </w:rPr>
      </w:pPr>
      <w:r w:rsidRPr="00657B96">
        <w:rPr>
          <w:rFonts w:ascii="Times New Roman" w:hAnsi="Times New Roman" w:cs="Times New Roman"/>
          <w:sz w:val="24"/>
          <w:szCs w:val="24"/>
          <w:rPrChange w:id="312" w:author="DuyNgo" w:date="2012-08-10T08:15:00Z">
            <w:rPr>
              <w:rFonts w:asciiTheme="majorHAnsi" w:eastAsiaTheme="majorEastAsia" w:hAnsiTheme="majorHAnsi" w:cstheme="minorHAnsi"/>
              <w:b/>
              <w:bCs/>
              <w:color w:val="365F91" w:themeColor="accent1" w:themeShade="BF"/>
              <w:sz w:val="24"/>
              <w:szCs w:val="24"/>
            </w:rPr>
          </w:rPrChange>
        </w:rPr>
        <w:tab/>
        <w:t>+ Unable to use part of the system’s functionality: not any</w:t>
      </w:r>
    </w:p>
    <w:p w:rsidR="0033275C" w:rsidRPr="00657B96" w:rsidRDefault="0033275C" w:rsidP="0033275C">
      <w:pPr>
        <w:rPr>
          <w:rFonts w:ascii="Times New Roman" w:hAnsi="Times New Roman" w:cs="Times New Roman"/>
          <w:sz w:val="24"/>
          <w:szCs w:val="24"/>
        </w:rPr>
      </w:pPr>
      <w:r w:rsidRPr="00657B96">
        <w:rPr>
          <w:rFonts w:ascii="Times New Roman" w:hAnsi="Times New Roman" w:cs="Times New Roman"/>
          <w:sz w:val="24"/>
          <w:szCs w:val="24"/>
          <w:rPrChange w:id="313" w:author="DuyNgo" w:date="2012-08-10T08:15:00Z">
            <w:rPr>
              <w:rFonts w:asciiTheme="majorHAnsi" w:eastAsiaTheme="majorEastAsia" w:hAnsiTheme="majorHAnsi" w:cstheme="minorHAnsi"/>
              <w:b/>
              <w:bCs/>
              <w:color w:val="365F91" w:themeColor="accent1" w:themeShade="BF"/>
              <w:sz w:val="24"/>
              <w:szCs w:val="24"/>
            </w:rPr>
          </w:rPrChange>
        </w:rPr>
        <w:t>Performance:</w:t>
      </w:r>
    </w:p>
    <w:p w:rsidR="006F1304" w:rsidRPr="00657B96" w:rsidRDefault="0033275C" w:rsidP="0033275C">
      <w:pPr>
        <w:rPr>
          <w:rFonts w:ascii="Times New Roman" w:hAnsi="Times New Roman" w:cs="Times New Roman"/>
          <w:sz w:val="24"/>
          <w:szCs w:val="24"/>
        </w:rPr>
      </w:pPr>
      <w:r w:rsidRPr="00657B96">
        <w:rPr>
          <w:rFonts w:ascii="Times New Roman" w:hAnsi="Times New Roman" w:cs="Times New Roman"/>
          <w:sz w:val="24"/>
          <w:szCs w:val="24"/>
          <w:rPrChange w:id="314" w:author="DuyNgo" w:date="2012-08-10T08:15:00Z">
            <w:rPr>
              <w:rFonts w:asciiTheme="majorHAnsi" w:eastAsiaTheme="majorEastAsia" w:hAnsiTheme="majorHAnsi" w:cstheme="minorHAnsi"/>
              <w:b/>
              <w:bCs/>
              <w:color w:val="365F91" w:themeColor="accent1" w:themeShade="BF"/>
              <w:sz w:val="24"/>
              <w:szCs w:val="24"/>
            </w:rPr>
          </w:rPrChange>
        </w:rPr>
        <w:t xml:space="preserve">Response time for a search: </w:t>
      </w:r>
    </w:p>
    <w:p w:rsidR="0033275C" w:rsidRPr="00657B96" w:rsidRDefault="0033275C" w:rsidP="006F1304">
      <w:pPr>
        <w:ind w:left="720"/>
        <w:rPr>
          <w:rFonts w:ascii="Times New Roman" w:hAnsi="Times New Roman" w:cs="Times New Roman"/>
          <w:sz w:val="24"/>
          <w:szCs w:val="24"/>
        </w:rPr>
      </w:pPr>
      <w:r w:rsidRPr="00657B96">
        <w:rPr>
          <w:rFonts w:ascii="Times New Roman" w:hAnsi="Times New Roman" w:cs="Times New Roman"/>
          <w:sz w:val="24"/>
          <w:szCs w:val="24"/>
          <w:rPrChange w:id="315" w:author="DuyNgo" w:date="2012-08-10T08:15:00Z">
            <w:rPr>
              <w:rFonts w:asciiTheme="majorHAnsi" w:eastAsiaTheme="majorEastAsia" w:hAnsiTheme="majorHAnsi" w:cstheme="minorHAnsi"/>
              <w:b/>
              <w:bCs/>
              <w:color w:val="365F91" w:themeColor="accent1" w:themeShade="BF"/>
              <w:sz w:val="24"/>
              <w:szCs w:val="24"/>
            </w:rPr>
          </w:rPrChange>
        </w:rPr>
        <w:t>Average</w:t>
      </w:r>
      <w:r w:rsidR="006F1304" w:rsidRPr="00657B96">
        <w:rPr>
          <w:rFonts w:ascii="Times New Roman" w:hAnsi="Times New Roman" w:cs="Times New Roman"/>
          <w:sz w:val="24"/>
          <w:szCs w:val="24"/>
        </w:rPr>
        <w:t xml:space="preserve">: </w:t>
      </w:r>
      <w:del w:id="316" w:author="Truong" w:date="2012-05-17T18:55:00Z">
        <w:r w:rsidRPr="00657B96" w:rsidDel="00C977FA">
          <w:rPr>
            <w:rFonts w:ascii="Times New Roman" w:hAnsi="Times New Roman" w:cs="Times New Roman"/>
            <w:sz w:val="24"/>
            <w:szCs w:val="24"/>
            <w:rPrChange w:id="317" w:author="DuyNgo" w:date="2012-08-10T08:15:00Z">
              <w:rPr>
                <w:rFonts w:asciiTheme="majorHAnsi" w:eastAsiaTheme="majorEastAsia" w:hAnsiTheme="majorHAnsi" w:cstheme="minorHAnsi"/>
                <w:b/>
                <w:bCs/>
                <w:color w:val="365F91" w:themeColor="accent1" w:themeShade="BF"/>
                <w:sz w:val="24"/>
                <w:szCs w:val="24"/>
              </w:rPr>
            </w:rPrChange>
          </w:rPr>
          <w:delText>: 250 millisecond</w:delText>
        </w:r>
      </w:del>
      <w:ins w:id="318" w:author="Truong" w:date="2012-05-17T18:55:00Z">
        <w:r w:rsidRPr="00657B96">
          <w:rPr>
            <w:rFonts w:ascii="Times New Roman" w:hAnsi="Times New Roman" w:cs="Times New Roman"/>
            <w:sz w:val="24"/>
            <w:szCs w:val="24"/>
            <w:rPrChange w:id="319" w:author="DuyNgo" w:date="2012-08-10T08:15:00Z">
              <w:rPr>
                <w:rFonts w:asciiTheme="majorHAnsi" w:eastAsiaTheme="majorEastAsia" w:hAnsiTheme="majorHAnsi" w:cstheme="minorHAnsi"/>
                <w:b/>
                <w:bCs/>
                <w:color w:val="365F91" w:themeColor="accent1" w:themeShade="BF"/>
                <w:sz w:val="24"/>
                <w:szCs w:val="24"/>
              </w:rPr>
            </w:rPrChange>
          </w:rPr>
          <w:t>2 second</w:t>
        </w:r>
      </w:ins>
      <w:r w:rsidRPr="00657B96">
        <w:rPr>
          <w:rFonts w:ascii="Times New Roman" w:hAnsi="Times New Roman" w:cs="Times New Roman"/>
          <w:sz w:val="24"/>
          <w:szCs w:val="24"/>
          <w:rPrChange w:id="320" w:author="DuyNgo" w:date="2012-08-10T08:15:00Z">
            <w:rPr>
              <w:rFonts w:asciiTheme="majorHAnsi" w:eastAsiaTheme="majorEastAsia" w:hAnsiTheme="majorHAnsi" w:cstheme="minorHAnsi"/>
              <w:b/>
              <w:bCs/>
              <w:color w:val="365F91" w:themeColor="accent1" w:themeShade="BF"/>
              <w:sz w:val="24"/>
              <w:szCs w:val="24"/>
            </w:rPr>
          </w:rPrChange>
        </w:rPr>
        <w:t xml:space="preserve"> / search</w:t>
      </w:r>
    </w:p>
    <w:p w:rsidR="0033275C" w:rsidRPr="00657B96" w:rsidRDefault="0033275C" w:rsidP="006F1304">
      <w:pPr>
        <w:ind w:left="720"/>
        <w:rPr>
          <w:rFonts w:ascii="Times New Roman" w:hAnsi="Times New Roman" w:cs="Times New Roman"/>
          <w:sz w:val="24"/>
          <w:szCs w:val="24"/>
        </w:rPr>
      </w:pPr>
      <w:r w:rsidRPr="00657B96">
        <w:rPr>
          <w:rFonts w:ascii="Times New Roman" w:hAnsi="Times New Roman" w:cs="Times New Roman"/>
          <w:sz w:val="24"/>
          <w:szCs w:val="24"/>
          <w:rPrChange w:id="321" w:author="DuyNgo" w:date="2012-08-10T08:15:00Z">
            <w:rPr>
              <w:rFonts w:asciiTheme="majorHAnsi" w:eastAsiaTheme="majorEastAsia" w:hAnsiTheme="majorHAnsi" w:cstheme="minorHAnsi"/>
              <w:b/>
              <w:bCs/>
              <w:color w:val="365F91" w:themeColor="accent1" w:themeShade="BF"/>
              <w:sz w:val="24"/>
              <w:szCs w:val="24"/>
            </w:rPr>
          </w:rPrChange>
        </w:rPr>
        <w:t xml:space="preserve">Maximum: </w:t>
      </w:r>
      <w:ins w:id="322" w:author="Truong" w:date="2012-05-17T18:55:00Z">
        <w:r w:rsidRPr="00657B96">
          <w:rPr>
            <w:rFonts w:ascii="Times New Roman" w:hAnsi="Times New Roman" w:cs="Times New Roman"/>
            <w:sz w:val="24"/>
            <w:szCs w:val="24"/>
            <w:rPrChange w:id="323" w:author="DuyNgo" w:date="2012-08-10T08:15:00Z">
              <w:rPr>
                <w:rFonts w:asciiTheme="majorHAnsi" w:eastAsiaTheme="majorEastAsia" w:hAnsiTheme="majorHAnsi" w:cstheme="minorHAnsi"/>
                <w:b/>
                <w:bCs/>
                <w:color w:val="365F91" w:themeColor="accent1" w:themeShade="BF"/>
                <w:sz w:val="24"/>
                <w:szCs w:val="24"/>
              </w:rPr>
            </w:rPrChange>
          </w:rPr>
          <w:t>3 second</w:t>
        </w:r>
      </w:ins>
      <w:del w:id="324" w:author="Truong" w:date="2012-05-17T18:55:00Z">
        <w:r w:rsidRPr="00657B96" w:rsidDel="00C977FA">
          <w:rPr>
            <w:rFonts w:ascii="Times New Roman" w:hAnsi="Times New Roman" w:cs="Times New Roman"/>
            <w:sz w:val="24"/>
            <w:szCs w:val="24"/>
            <w:rPrChange w:id="325" w:author="DuyNgo" w:date="2012-08-10T08:15:00Z">
              <w:rPr>
                <w:rFonts w:asciiTheme="majorHAnsi" w:eastAsiaTheme="majorEastAsia" w:hAnsiTheme="majorHAnsi" w:cstheme="minorHAnsi"/>
                <w:b/>
                <w:bCs/>
                <w:color w:val="365F91" w:themeColor="accent1" w:themeShade="BF"/>
                <w:sz w:val="24"/>
                <w:szCs w:val="24"/>
              </w:rPr>
            </w:rPrChange>
          </w:rPr>
          <w:delText xml:space="preserve">500 millisecond </w:delText>
        </w:r>
      </w:del>
      <w:r w:rsidRPr="00657B96">
        <w:rPr>
          <w:rFonts w:ascii="Times New Roman" w:hAnsi="Times New Roman" w:cs="Times New Roman"/>
          <w:sz w:val="24"/>
          <w:szCs w:val="24"/>
          <w:rPrChange w:id="326" w:author="DuyNgo" w:date="2012-08-10T08:15:00Z">
            <w:rPr>
              <w:rFonts w:asciiTheme="majorHAnsi" w:eastAsiaTheme="majorEastAsia" w:hAnsiTheme="majorHAnsi" w:cstheme="minorHAnsi"/>
              <w:b/>
              <w:bCs/>
              <w:color w:val="365F91" w:themeColor="accent1" w:themeShade="BF"/>
              <w:sz w:val="24"/>
              <w:szCs w:val="24"/>
            </w:rPr>
          </w:rPrChange>
        </w:rPr>
        <w:t>/ search</w:t>
      </w:r>
    </w:p>
    <w:p w:rsidR="0033275C" w:rsidRPr="00657B96" w:rsidDel="00C977FA" w:rsidRDefault="0033275C" w:rsidP="006F1304">
      <w:pPr>
        <w:ind w:left="720"/>
        <w:rPr>
          <w:del w:id="327" w:author="Truong" w:date="2012-05-17T18:55:00Z"/>
          <w:rFonts w:ascii="Times New Roman" w:hAnsi="Times New Roman" w:cs="Times New Roman"/>
          <w:sz w:val="24"/>
          <w:szCs w:val="24"/>
        </w:rPr>
      </w:pPr>
      <w:del w:id="328" w:author="Truong" w:date="2012-05-17T18:55:00Z">
        <w:r w:rsidRPr="00657B96" w:rsidDel="00C977FA">
          <w:rPr>
            <w:rFonts w:ascii="Times New Roman" w:hAnsi="Times New Roman" w:cs="Times New Roman"/>
            <w:sz w:val="24"/>
            <w:szCs w:val="24"/>
            <w:rPrChange w:id="329" w:author="DuyNgo" w:date="2012-08-10T08:15:00Z">
              <w:rPr>
                <w:rFonts w:asciiTheme="majorHAnsi" w:eastAsiaTheme="majorEastAsia" w:hAnsiTheme="majorHAnsi" w:cstheme="minorHAnsi"/>
                <w:b/>
                <w:bCs/>
                <w:color w:val="365F91" w:themeColor="accent1" w:themeShade="BF"/>
                <w:sz w:val="24"/>
                <w:szCs w:val="24"/>
              </w:rPr>
            </w:rPrChange>
          </w:rPr>
          <w:delText>Bugs per KLOC: 50</w:delText>
        </w:r>
      </w:del>
    </w:p>
    <w:p w:rsidR="0033275C" w:rsidRPr="00657B96" w:rsidDel="00C977FA" w:rsidRDefault="0033275C" w:rsidP="006F1304">
      <w:pPr>
        <w:ind w:left="720"/>
        <w:rPr>
          <w:del w:id="330" w:author="Truong" w:date="2012-05-17T18:55:00Z"/>
          <w:rFonts w:ascii="Times New Roman" w:hAnsi="Times New Roman" w:cs="Times New Roman"/>
          <w:sz w:val="24"/>
          <w:szCs w:val="24"/>
        </w:rPr>
      </w:pPr>
      <w:del w:id="331" w:author="Truong" w:date="2012-05-17T18:55:00Z">
        <w:r w:rsidRPr="00657B96" w:rsidDel="00C977FA">
          <w:rPr>
            <w:rFonts w:ascii="Times New Roman" w:hAnsi="Times New Roman" w:cs="Times New Roman"/>
            <w:sz w:val="24"/>
            <w:szCs w:val="24"/>
            <w:rPrChange w:id="332" w:author="DuyNgo" w:date="2012-08-10T08:15:00Z">
              <w:rPr>
                <w:rFonts w:asciiTheme="majorHAnsi" w:eastAsiaTheme="majorEastAsia" w:hAnsiTheme="majorHAnsi" w:cstheme="minorHAnsi"/>
                <w:b/>
                <w:bCs/>
                <w:color w:val="365F91" w:themeColor="accent1" w:themeShade="BF"/>
                <w:sz w:val="24"/>
                <w:szCs w:val="24"/>
              </w:rPr>
            </w:rPrChange>
          </w:rPr>
          <w:delText>Bugs per Page of Document: 5</w:delText>
        </w:r>
      </w:del>
    </w:p>
    <w:tbl>
      <w:tblPr>
        <w:tblStyle w:val="TableGrid"/>
        <w:tblW w:w="0" w:type="auto"/>
        <w:tblLook w:val="04A0" w:firstRow="1" w:lastRow="0" w:firstColumn="1" w:lastColumn="0" w:noHBand="0" w:noVBand="1"/>
      </w:tblPr>
      <w:tblGrid>
        <w:gridCol w:w="1950"/>
        <w:gridCol w:w="2380"/>
        <w:gridCol w:w="2328"/>
        <w:gridCol w:w="2346"/>
      </w:tblGrid>
      <w:tr w:rsidR="0033275C" w:rsidRPr="00657B96" w:rsidTr="00946F40">
        <w:tc>
          <w:tcPr>
            <w:tcW w:w="2394" w:type="dxa"/>
            <w:vMerge w:val="restart"/>
          </w:tcPr>
          <w:p w:rsidR="0033275C" w:rsidRPr="00657B96" w:rsidRDefault="0033275C" w:rsidP="006F1304">
            <w:pPr>
              <w:spacing w:after="200" w:line="276" w:lineRule="auto"/>
              <w:ind w:left="720"/>
              <w:jc w:val="center"/>
              <w:rPr>
                <w:rFonts w:ascii="Times New Roman" w:hAnsi="Times New Roman" w:cs="Times New Roman"/>
                <w:sz w:val="24"/>
                <w:szCs w:val="24"/>
              </w:rPr>
            </w:pPr>
            <w:r w:rsidRPr="00657B96">
              <w:rPr>
                <w:rFonts w:ascii="Times New Roman" w:hAnsi="Times New Roman" w:cs="Times New Roman"/>
                <w:sz w:val="24"/>
                <w:szCs w:val="24"/>
                <w:rPrChange w:id="333" w:author="DuyNgo" w:date="2012-08-10T08:15:00Z">
                  <w:rPr>
                    <w:rFonts w:asciiTheme="majorHAnsi" w:eastAsiaTheme="majorEastAsia" w:hAnsiTheme="majorHAnsi" w:cstheme="minorHAnsi"/>
                    <w:b/>
                    <w:bCs/>
                    <w:color w:val="365F91" w:themeColor="accent1" w:themeShade="BF"/>
                    <w:sz w:val="24"/>
                    <w:szCs w:val="24"/>
                  </w:rPr>
                </w:rPrChange>
              </w:rPr>
              <w:t>Item</w:t>
            </w:r>
          </w:p>
        </w:tc>
        <w:tc>
          <w:tcPr>
            <w:tcW w:w="4788" w:type="dxa"/>
            <w:gridSpan w:val="2"/>
          </w:tcPr>
          <w:p w:rsidR="0033275C" w:rsidRPr="00657B96" w:rsidRDefault="0033275C" w:rsidP="00946F40">
            <w:pPr>
              <w:spacing w:after="200" w:line="276" w:lineRule="auto"/>
              <w:jc w:val="center"/>
              <w:rPr>
                <w:rFonts w:ascii="Times New Roman" w:hAnsi="Times New Roman" w:cs="Times New Roman"/>
                <w:sz w:val="24"/>
                <w:szCs w:val="24"/>
              </w:rPr>
            </w:pPr>
            <w:ins w:id="334" w:author="Truong" w:date="2012-05-17T18:56:00Z">
              <w:r w:rsidRPr="00657B96">
                <w:rPr>
                  <w:rFonts w:ascii="Times New Roman" w:hAnsi="Times New Roman" w:cs="Times New Roman"/>
                  <w:sz w:val="24"/>
                  <w:szCs w:val="24"/>
                  <w:rPrChange w:id="335" w:author="DuyNgo" w:date="2012-08-10T08:15:00Z">
                    <w:rPr>
                      <w:rFonts w:asciiTheme="majorHAnsi" w:eastAsiaTheme="majorEastAsia" w:hAnsiTheme="majorHAnsi" w:cstheme="minorHAnsi"/>
                      <w:b/>
                      <w:bCs/>
                      <w:color w:val="365F91" w:themeColor="accent1" w:themeShade="BF"/>
                      <w:sz w:val="24"/>
                      <w:szCs w:val="24"/>
                    </w:rPr>
                  </w:rPrChange>
                </w:rPr>
                <w:t>In progress</w:t>
              </w:r>
            </w:ins>
          </w:p>
        </w:tc>
        <w:tc>
          <w:tcPr>
            <w:tcW w:w="2394" w:type="dxa"/>
            <w:vMerge w:val="restart"/>
          </w:tcPr>
          <w:p w:rsidR="0033275C" w:rsidRPr="00657B96" w:rsidRDefault="0033275C">
            <w:pPr>
              <w:jc w:val="center"/>
              <w:rPr>
                <w:rFonts w:ascii="Times New Roman" w:hAnsi="Times New Roman" w:cs="Times New Roman"/>
                <w:sz w:val="24"/>
                <w:szCs w:val="24"/>
              </w:rPr>
              <w:pPrChange w:id="336" w:author="Truong" w:date="2012-05-17T18:58:00Z">
                <w:pPr>
                  <w:spacing w:after="200" w:line="276" w:lineRule="auto"/>
                </w:pPr>
              </w:pPrChange>
            </w:pPr>
            <w:ins w:id="337" w:author="Truong" w:date="2012-05-17T18:56:00Z">
              <w:r w:rsidRPr="00657B96">
                <w:rPr>
                  <w:rFonts w:ascii="Times New Roman" w:hAnsi="Times New Roman" w:cs="Times New Roman"/>
                  <w:sz w:val="24"/>
                  <w:szCs w:val="24"/>
                </w:rPr>
                <w:t>After release</w:t>
              </w:r>
            </w:ins>
          </w:p>
        </w:tc>
      </w:tr>
      <w:tr w:rsidR="0033275C" w:rsidRPr="00657B96" w:rsidTr="00946F40">
        <w:tc>
          <w:tcPr>
            <w:tcW w:w="2394" w:type="dxa"/>
            <w:vMerge/>
          </w:tcPr>
          <w:p w:rsidR="0033275C" w:rsidRPr="00657B96" w:rsidRDefault="0033275C" w:rsidP="00946F40">
            <w:pPr>
              <w:spacing w:after="200" w:line="276" w:lineRule="auto"/>
              <w:rPr>
                <w:rFonts w:ascii="Times New Roman" w:hAnsi="Times New Roman" w:cs="Times New Roman"/>
                <w:sz w:val="24"/>
                <w:szCs w:val="24"/>
              </w:rPr>
            </w:pPr>
          </w:p>
        </w:tc>
        <w:tc>
          <w:tcPr>
            <w:tcW w:w="2394" w:type="dxa"/>
          </w:tcPr>
          <w:p w:rsidR="0033275C" w:rsidRPr="00657B96" w:rsidRDefault="0033275C" w:rsidP="00946F40">
            <w:pPr>
              <w:shd w:val="clear" w:color="FFFFCC" w:fill="FFFFFF"/>
              <w:spacing w:before="100" w:beforeAutospacing="1" w:after="100" w:afterAutospacing="1"/>
              <w:rPr>
                <w:rFonts w:ascii="Times New Roman" w:hAnsi="Times New Roman" w:cs="Times New Roman"/>
                <w:sz w:val="24"/>
                <w:szCs w:val="24"/>
                <w:rPrChange w:id="338" w:author="DuyNgo" w:date="2012-08-10T08:15:00Z">
                  <w:rPr>
                    <w:rFonts w:ascii="Tahoma" w:hAnsi="Tahoma" w:cstheme="minorHAnsi"/>
                    <w:color w:val="000000"/>
                    <w:sz w:val="24"/>
                    <w:szCs w:val="24"/>
                  </w:rPr>
                </w:rPrChange>
              </w:rPr>
            </w:pPr>
            <w:r w:rsidRPr="00657B96">
              <w:rPr>
                <w:rFonts w:ascii="Times New Roman" w:hAnsi="Times New Roman" w:cs="Times New Roman"/>
                <w:sz w:val="24"/>
                <w:szCs w:val="24"/>
              </w:rPr>
              <w:t>Self-Review</w:t>
            </w:r>
          </w:p>
        </w:tc>
        <w:tc>
          <w:tcPr>
            <w:tcW w:w="2394" w:type="dxa"/>
          </w:tcPr>
          <w:p w:rsidR="0033275C" w:rsidRPr="00657B96" w:rsidRDefault="0033275C" w:rsidP="00946F40">
            <w:pPr>
              <w:shd w:val="clear" w:color="FFFFCC" w:fill="FFFFFF"/>
              <w:spacing w:before="100" w:beforeAutospacing="1" w:after="100" w:afterAutospacing="1"/>
              <w:rPr>
                <w:rFonts w:ascii="Times New Roman" w:hAnsi="Times New Roman" w:cs="Times New Roman"/>
                <w:sz w:val="24"/>
                <w:szCs w:val="24"/>
                <w:rPrChange w:id="339" w:author="DuyNgo" w:date="2012-08-10T08:15:00Z">
                  <w:rPr>
                    <w:rFonts w:ascii="Tahoma" w:hAnsi="Tahoma" w:cstheme="minorHAnsi"/>
                    <w:color w:val="000000"/>
                    <w:sz w:val="24"/>
                    <w:szCs w:val="24"/>
                  </w:rPr>
                </w:rPrChange>
              </w:rPr>
            </w:pPr>
            <w:ins w:id="340" w:author="Truong" w:date="2012-05-17T18:59:00Z">
              <w:r w:rsidRPr="00657B96">
                <w:rPr>
                  <w:rFonts w:ascii="Times New Roman" w:hAnsi="Times New Roman" w:cs="Times New Roman"/>
                  <w:sz w:val="24"/>
                  <w:szCs w:val="24"/>
                </w:rPr>
                <w:t>Peer Review</w:t>
              </w:r>
            </w:ins>
          </w:p>
        </w:tc>
        <w:tc>
          <w:tcPr>
            <w:tcW w:w="2394" w:type="dxa"/>
            <w:vMerge/>
          </w:tcPr>
          <w:p w:rsidR="0033275C" w:rsidRPr="00657B96" w:rsidRDefault="0033275C" w:rsidP="00946F40">
            <w:pPr>
              <w:spacing w:after="200" w:line="276" w:lineRule="auto"/>
              <w:rPr>
                <w:rFonts w:ascii="Times New Roman" w:hAnsi="Times New Roman" w:cs="Times New Roman"/>
                <w:sz w:val="24"/>
                <w:szCs w:val="24"/>
              </w:rPr>
            </w:pPr>
          </w:p>
        </w:tc>
      </w:tr>
      <w:tr w:rsidR="0033275C" w:rsidRPr="00657B96" w:rsidTr="00946F40">
        <w:trPr>
          <w:ins w:id="341" w:author="Truong" w:date="2012-05-17T18:56:00Z"/>
        </w:trPr>
        <w:tc>
          <w:tcPr>
            <w:tcW w:w="2394" w:type="dxa"/>
          </w:tcPr>
          <w:p w:rsidR="0033275C" w:rsidRPr="00657B96" w:rsidRDefault="0033275C" w:rsidP="00946F40">
            <w:pPr>
              <w:spacing w:after="200" w:line="276" w:lineRule="auto"/>
              <w:rPr>
                <w:ins w:id="342" w:author="Truong" w:date="2012-05-17T18:56:00Z"/>
                <w:rFonts w:ascii="Times New Roman" w:hAnsi="Times New Roman" w:cs="Times New Roman"/>
                <w:sz w:val="24"/>
                <w:szCs w:val="24"/>
              </w:rPr>
            </w:pPr>
            <w:ins w:id="343" w:author="Truong" w:date="2012-05-17T18:59:00Z">
              <w:r w:rsidRPr="00657B96">
                <w:rPr>
                  <w:rFonts w:ascii="Times New Roman" w:hAnsi="Times New Roman" w:cs="Times New Roman"/>
                  <w:sz w:val="24"/>
                  <w:szCs w:val="24"/>
                </w:rPr>
                <w:t>Document</w:t>
              </w:r>
            </w:ins>
          </w:p>
        </w:tc>
        <w:tc>
          <w:tcPr>
            <w:tcW w:w="2394" w:type="dxa"/>
          </w:tcPr>
          <w:p w:rsidR="0033275C" w:rsidRPr="00657B96" w:rsidRDefault="0033275C" w:rsidP="00946F40">
            <w:pPr>
              <w:shd w:val="clear" w:color="FFFFCC" w:fill="FFFFFF"/>
              <w:spacing w:before="100" w:beforeAutospacing="1" w:after="100" w:afterAutospacing="1"/>
              <w:rPr>
                <w:ins w:id="344" w:author="Truong" w:date="2012-05-17T18:56:00Z"/>
                <w:rFonts w:ascii="Times New Roman" w:hAnsi="Times New Roman" w:cs="Times New Roman"/>
                <w:sz w:val="24"/>
                <w:szCs w:val="24"/>
                <w:rPrChange w:id="345" w:author="DuyNgo" w:date="2012-08-10T08:15:00Z">
                  <w:rPr>
                    <w:ins w:id="346" w:author="Truong" w:date="2012-05-17T18:56:00Z"/>
                    <w:rFonts w:ascii="Tahoma" w:hAnsi="Tahoma" w:cstheme="minorHAnsi"/>
                    <w:color w:val="000000"/>
                    <w:sz w:val="24"/>
                    <w:szCs w:val="24"/>
                  </w:rPr>
                </w:rPrChange>
              </w:rPr>
            </w:pPr>
            <w:ins w:id="347" w:author="Truong" w:date="2012-05-17T19:02:00Z">
              <w:r w:rsidRPr="00657B96">
                <w:rPr>
                  <w:rFonts w:ascii="Times New Roman" w:hAnsi="Times New Roman" w:cs="Times New Roman"/>
                  <w:sz w:val="24"/>
                  <w:szCs w:val="24"/>
                </w:rPr>
                <w:t>2 bug/page (min)</w:t>
              </w:r>
            </w:ins>
          </w:p>
        </w:tc>
        <w:tc>
          <w:tcPr>
            <w:tcW w:w="2394" w:type="dxa"/>
          </w:tcPr>
          <w:p w:rsidR="0033275C" w:rsidRPr="00657B96" w:rsidRDefault="0033275C" w:rsidP="00946F40">
            <w:pPr>
              <w:shd w:val="clear" w:color="FFFFCC" w:fill="FFFFFF"/>
              <w:spacing w:before="100" w:beforeAutospacing="1" w:after="100" w:afterAutospacing="1"/>
              <w:rPr>
                <w:ins w:id="348" w:author="Truong" w:date="2012-05-17T18:56:00Z"/>
                <w:rFonts w:ascii="Times New Roman" w:hAnsi="Times New Roman" w:cs="Times New Roman"/>
                <w:sz w:val="24"/>
                <w:szCs w:val="24"/>
                <w:rPrChange w:id="349" w:author="DuyNgo" w:date="2012-08-10T08:15:00Z">
                  <w:rPr>
                    <w:ins w:id="350" w:author="Truong" w:date="2012-05-17T18:56:00Z"/>
                    <w:rFonts w:ascii="Tahoma" w:hAnsi="Tahoma" w:cstheme="minorHAnsi"/>
                    <w:color w:val="000000"/>
                    <w:sz w:val="24"/>
                    <w:szCs w:val="24"/>
                  </w:rPr>
                </w:rPrChange>
              </w:rPr>
            </w:pPr>
            <w:ins w:id="351" w:author="Truong" w:date="2012-05-17T19:02:00Z">
              <w:r w:rsidRPr="00657B96">
                <w:rPr>
                  <w:rFonts w:ascii="Times New Roman" w:hAnsi="Times New Roman" w:cs="Times New Roman"/>
                  <w:sz w:val="24"/>
                  <w:szCs w:val="24"/>
                </w:rPr>
                <w:t>1bug/page (min)</w:t>
              </w:r>
            </w:ins>
          </w:p>
        </w:tc>
        <w:tc>
          <w:tcPr>
            <w:tcW w:w="2394" w:type="dxa"/>
          </w:tcPr>
          <w:p w:rsidR="0033275C" w:rsidRPr="00657B96" w:rsidRDefault="0033275C" w:rsidP="00946F40">
            <w:pPr>
              <w:shd w:val="clear" w:color="FFFFCC" w:fill="FFFFFF"/>
              <w:spacing w:before="100" w:beforeAutospacing="1" w:after="100" w:afterAutospacing="1"/>
              <w:rPr>
                <w:ins w:id="352" w:author="Truong" w:date="2012-05-17T18:56:00Z"/>
                <w:rFonts w:ascii="Times New Roman" w:hAnsi="Times New Roman" w:cs="Times New Roman"/>
                <w:sz w:val="24"/>
                <w:szCs w:val="24"/>
                <w:rPrChange w:id="353" w:author="DuyNgo" w:date="2012-08-10T08:15:00Z">
                  <w:rPr>
                    <w:ins w:id="354" w:author="Truong" w:date="2012-05-17T18:56:00Z"/>
                    <w:rFonts w:ascii="Tahoma" w:hAnsi="Tahoma" w:cstheme="minorHAnsi"/>
                    <w:color w:val="000000"/>
                    <w:sz w:val="24"/>
                    <w:szCs w:val="24"/>
                  </w:rPr>
                </w:rPrChange>
              </w:rPr>
            </w:pPr>
            <w:ins w:id="355" w:author="Truong" w:date="2012-05-17T19:03:00Z">
              <w:r w:rsidRPr="00657B96">
                <w:rPr>
                  <w:rFonts w:ascii="Times New Roman" w:hAnsi="Times New Roman" w:cs="Times New Roman"/>
                  <w:sz w:val="24"/>
                  <w:szCs w:val="24"/>
                </w:rPr>
                <w:t>2bug/10page(max)</w:t>
              </w:r>
            </w:ins>
          </w:p>
        </w:tc>
      </w:tr>
      <w:tr w:rsidR="0033275C" w:rsidRPr="00657B96" w:rsidTr="00946F40">
        <w:trPr>
          <w:ins w:id="356" w:author="Truong" w:date="2012-05-17T18:56:00Z"/>
        </w:trPr>
        <w:tc>
          <w:tcPr>
            <w:tcW w:w="2394" w:type="dxa"/>
          </w:tcPr>
          <w:p w:rsidR="0033275C" w:rsidRPr="00657B96" w:rsidRDefault="0033275C" w:rsidP="00946F40">
            <w:pPr>
              <w:shd w:val="clear" w:color="FFFFCC" w:fill="FFFFFF"/>
              <w:spacing w:before="100" w:beforeAutospacing="1" w:after="100" w:afterAutospacing="1"/>
              <w:rPr>
                <w:ins w:id="357" w:author="Truong" w:date="2012-05-17T18:56:00Z"/>
                <w:rFonts w:ascii="Times New Roman" w:hAnsi="Times New Roman" w:cs="Times New Roman"/>
                <w:sz w:val="24"/>
                <w:szCs w:val="24"/>
                <w:rPrChange w:id="358" w:author="DuyNgo" w:date="2012-08-10T08:15:00Z">
                  <w:rPr>
                    <w:ins w:id="359" w:author="Truong" w:date="2012-05-17T18:56:00Z"/>
                    <w:rFonts w:ascii="Tahoma" w:hAnsi="Tahoma" w:cstheme="minorHAnsi"/>
                    <w:color w:val="000000"/>
                    <w:sz w:val="24"/>
                    <w:szCs w:val="24"/>
                  </w:rPr>
                </w:rPrChange>
              </w:rPr>
            </w:pPr>
            <w:ins w:id="360" w:author="Truong" w:date="2012-05-17T19:00:00Z">
              <w:r w:rsidRPr="00657B96">
                <w:rPr>
                  <w:rFonts w:ascii="Times New Roman" w:hAnsi="Times New Roman" w:cs="Times New Roman"/>
                  <w:sz w:val="24"/>
                  <w:szCs w:val="24"/>
                </w:rPr>
                <w:t>Source Code</w:t>
              </w:r>
            </w:ins>
          </w:p>
        </w:tc>
        <w:tc>
          <w:tcPr>
            <w:tcW w:w="2394" w:type="dxa"/>
          </w:tcPr>
          <w:p w:rsidR="0033275C" w:rsidRPr="00657B96" w:rsidRDefault="0033275C" w:rsidP="00946F40">
            <w:pPr>
              <w:shd w:val="clear" w:color="FFFFCC" w:fill="FFFFFF"/>
              <w:spacing w:before="100" w:beforeAutospacing="1" w:after="100" w:afterAutospacing="1"/>
              <w:rPr>
                <w:ins w:id="361" w:author="Truong" w:date="2012-05-17T18:56:00Z"/>
                <w:rFonts w:ascii="Times New Roman" w:hAnsi="Times New Roman" w:cs="Times New Roman"/>
                <w:sz w:val="24"/>
                <w:szCs w:val="24"/>
                <w:rPrChange w:id="362" w:author="DuyNgo" w:date="2012-08-10T08:15:00Z">
                  <w:rPr>
                    <w:ins w:id="363" w:author="Truong" w:date="2012-05-17T18:56:00Z"/>
                    <w:rFonts w:ascii="Tahoma" w:hAnsi="Tahoma" w:cstheme="minorHAnsi"/>
                    <w:color w:val="000000"/>
                    <w:sz w:val="24"/>
                    <w:szCs w:val="24"/>
                  </w:rPr>
                </w:rPrChange>
              </w:rPr>
            </w:pPr>
            <w:ins w:id="364" w:author="Truong" w:date="2012-05-17T19:07:00Z">
              <w:r w:rsidRPr="00657B96">
                <w:rPr>
                  <w:rFonts w:ascii="Times New Roman" w:hAnsi="Times New Roman" w:cs="Times New Roman"/>
                  <w:sz w:val="24"/>
                  <w:szCs w:val="24"/>
                </w:rPr>
                <w:t>20Wdef/1KLOC</w:t>
              </w:r>
            </w:ins>
            <w:ins w:id="365" w:author="Truong" w:date="2012-05-17T19:08:00Z">
              <w:r w:rsidRPr="00657B96">
                <w:rPr>
                  <w:rFonts w:ascii="Times New Roman" w:hAnsi="Times New Roman" w:cs="Times New Roman"/>
                  <w:sz w:val="24"/>
                  <w:szCs w:val="24"/>
                </w:rPr>
                <w:t>(min)</w:t>
              </w:r>
            </w:ins>
          </w:p>
        </w:tc>
        <w:tc>
          <w:tcPr>
            <w:tcW w:w="2394" w:type="dxa"/>
          </w:tcPr>
          <w:p w:rsidR="0033275C" w:rsidRPr="00657B96" w:rsidRDefault="0033275C" w:rsidP="00946F40">
            <w:pPr>
              <w:shd w:val="clear" w:color="FFFFCC" w:fill="FFFFFF"/>
              <w:spacing w:before="100" w:beforeAutospacing="1" w:after="100" w:afterAutospacing="1"/>
              <w:rPr>
                <w:ins w:id="366" w:author="Truong" w:date="2012-05-17T18:56:00Z"/>
                <w:rFonts w:ascii="Times New Roman" w:hAnsi="Times New Roman" w:cs="Times New Roman"/>
                <w:sz w:val="24"/>
                <w:szCs w:val="24"/>
                <w:rPrChange w:id="367" w:author="DuyNgo" w:date="2012-08-10T08:15:00Z">
                  <w:rPr>
                    <w:ins w:id="368" w:author="Truong" w:date="2012-05-17T18:56:00Z"/>
                    <w:rFonts w:ascii="Tahoma" w:hAnsi="Tahoma" w:cstheme="minorHAnsi"/>
                    <w:color w:val="000000"/>
                    <w:sz w:val="24"/>
                    <w:szCs w:val="24"/>
                  </w:rPr>
                </w:rPrChange>
              </w:rPr>
            </w:pPr>
            <w:ins w:id="369" w:author="Truong" w:date="2012-05-17T19:08:00Z">
              <w:r w:rsidRPr="00657B96">
                <w:rPr>
                  <w:rFonts w:ascii="Times New Roman" w:hAnsi="Times New Roman" w:cs="Times New Roman"/>
                  <w:sz w:val="24"/>
                  <w:szCs w:val="24"/>
                </w:rPr>
                <w:t>8Wdef/1KLOC(min)</w:t>
              </w:r>
            </w:ins>
          </w:p>
        </w:tc>
        <w:tc>
          <w:tcPr>
            <w:tcW w:w="2394" w:type="dxa"/>
          </w:tcPr>
          <w:p w:rsidR="0033275C" w:rsidRPr="00657B96" w:rsidRDefault="0033275C" w:rsidP="00946F40">
            <w:pPr>
              <w:shd w:val="clear" w:color="FFFFCC" w:fill="FFFFFF"/>
              <w:spacing w:before="100" w:beforeAutospacing="1" w:after="100" w:afterAutospacing="1"/>
              <w:rPr>
                <w:ins w:id="370" w:author="Truong" w:date="2012-05-17T18:56:00Z"/>
                <w:rFonts w:ascii="Times New Roman" w:hAnsi="Times New Roman" w:cs="Times New Roman"/>
                <w:sz w:val="24"/>
                <w:szCs w:val="24"/>
                <w:rPrChange w:id="371" w:author="DuyNgo" w:date="2012-08-10T08:15:00Z">
                  <w:rPr>
                    <w:ins w:id="372" w:author="Truong" w:date="2012-05-17T18:56:00Z"/>
                    <w:rFonts w:ascii="Tahoma" w:hAnsi="Tahoma" w:cstheme="minorHAnsi"/>
                    <w:color w:val="000000"/>
                    <w:sz w:val="24"/>
                    <w:szCs w:val="24"/>
                  </w:rPr>
                </w:rPrChange>
              </w:rPr>
            </w:pPr>
            <w:ins w:id="373" w:author="Truong" w:date="2012-05-17T19:08:00Z">
              <w:r w:rsidRPr="00657B96">
                <w:rPr>
                  <w:rFonts w:ascii="Times New Roman" w:hAnsi="Times New Roman" w:cs="Times New Roman"/>
                  <w:sz w:val="24"/>
                  <w:szCs w:val="24"/>
                </w:rPr>
                <w:t>3Wdef/1KLOC(max)</w:t>
              </w:r>
            </w:ins>
          </w:p>
        </w:tc>
      </w:tr>
    </w:tbl>
    <w:p w:rsidR="0033275C" w:rsidRPr="00657B96" w:rsidRDefault="0033275C" w:rsidP="0033275C">
      <w:pPr>
        <w:rPr>
          <w:ins w:id="374" w:author="Truong" w:date="2012-05-17T19:09:00Z"/>
          <w:rFonts w:ascii="Times New Roman" w:hAnsi="Times New Roman" w:cs="Times New Roman"/>
          <w:sz w:val="24"/>
          <w:szCs w:val="24"/>
        </w:rPr>
      </w:pPr>
    </w:p>
    <w:p w:rsidR="0033275C" w:rsidRPr="00657B96" w:rsidRDefault="0033275C" w:rsidP="0033275C">
      <w:pPr>
        <w:rPr>
          <w:rFonts w:ascii="Times New Roman" w:hAnsi="Times New Roman" w:cs="Times New Roman"/>
          <w:i/>
          <w:sz w:val="24"/>
          <w:szCs w:val="24"/>
        </w:rPr>
      </w:pPr>
      <w:ins w:id="375" w:author="Truong" w:date="2012-05-17T19:09:00Z">
        <w:r w:rsidRPr="00657B96">
          <w:rPr>
            <w:rFonts w:ascii="Times New Roman" w:hAnsi="Times New Roman" w:cs="Times New Roman"/>
            <w:i/>
            <w:sz w:val="24"/>
            <w:szCs w:val="24"/>
            <w:rPrChange w:id="376" w:author="DuyNgo" w:date="2012-08-10T08:15:00Z">
              <w:rPr>
                <w:rFonts w:ascii="Times New Roman" w:hAnsi="Times New Roman"/>
                <w:sz w:val="24"/>
                <w:szCs w:val="24"/>
              </w:rPr>
            </w:rPrChange>
          </w:rPr>
          <w:t>*</w:t>
        </w:r>
      </w:ins>
      <w:r w:rsidRPr="00657B96">
        <w:rPr>
          <w:rFonts w:ascii="Times New Roman" w:hAnsi="Times New Roman" w:cs="Times New Roman"/>
          <w:sz w:val="24"/>
          <w:szCs w:val="24"/>
        </w:rPr>
        <w:t>Note</w:t>
      </w:r>
      <w:r w:rsidRPr="00657B96">
        <w:rPr>
          <w:rFonts w:ascii="Times New Roman" w:hAnsi="Times New Roman" w:cs="Times New Roman"/>
          <w:i/>
          <w:sz w:val="24"/>
          <w:szCs w:val="24"/>
        </w:rPr>
        <w:t>:</w:t>
      </w:r>
    </w:p>
    <w:tbl>
      <w:tblPr>
        <w:tblStyle w:val="TableGrid"/>
        <w:tblW w:w="0" w:type="auto"/>
        <w:tblLook w:val="04A0" w:firstRow="1" w:lastRow="0" w:firstColumn="1" w:lastColumn="0" w:noHBand="0" w:noVBand="1"/>
      </w:tblPr>
      <w:tblGrid>
        <w:gridCol w:w="4502"/>
        <w:gridCol w:w="4502"/>
      </w:tblGrid>
      <w:tr w:rsidR="006F1304" w:rsidRPr="00657B96" w:rsidTr="006F1304">
        <w:tc>
          <w:tcPr>
            <w:tcW w:w="9004" w:type="dxa"/>
            <w:gridSpan w:val="2"/>
          </w:tcPr>
          <w:p w:rsidR="006F1304" w:rsidRPr="00657B96" w:rsidRDefault="006F1304" w:rsidP="0033275C">
            <w:pPr>
              <w:rPr>
                <w:rFonts w:ascii="Times New Roman" w:hAnsi="Times New Roman" w:cs="Times New Roman"/>
                <w:sz w:val="24"/>
                <w:szCs w:val="24"/>
              </w:rPr>
            </w:pPr>
            <w:r w:rsidRPr="00657B96">
              <w:rPr>
                <w:rFonts w:ascii="Times New Roman" w:hAnsi="Times New Roman" w:cs="Times New Roman"/>
                <w:sz w:val="24"/>
                <w:szCs w:val="24"/>
              </w:rPr>
              <w:t>Wdef:</w:t>
            </w:r>
            <w:ins w:id="377" w:author="Truong" w:date="2012-05-17T19:09:00Z">
              <w:r w:rsidRPr="00657B96">
                <w:rPr>
                  <w:rFonts w:ascii="Times New Roman" w:hAnsi="Times New Roman" w:cs="Times New Roman"/>
                  <w:sz w:val="24"/>
                  <w:szCs w:val="24"/>
                  <w:rPrChange w:id="378" w:author="DuyNgo" w:date="2012-08-10T08:15:00Z">
                    <w:rPr>
                      <w:rFonts w:ascii="Times New Roman" w:hAnsi="Times New Roman"/>
                      <w:sz w:val="24"/>
                      <w:szCs w:val="24"/>
                    </w:rPr>
                  </w:rPrChange>
                </w:rPr>
                <w:t xml:space="preserve"> Weighted defect</w:t>
              </w:r>
            </w:ins>
          </w:p>
        </w:tc>
      </w:tr>
      <w:tr w:rsidR="006F1304" w:rsidRPr="00657B96" w:rsidTr="006F1304">
        <w:tc>
          <w:tcPr>
            <w:tcW w:w="4502" w:type="dxa"/>
          </w:tcPr>
          <w:p w:rsidR="006F1304" w:rsidRPr="00657B96" w:rsidRDefault="006F1304" w:rsidP="0033275C">
            <w:pPr>
              <w:rPr>
                <w:rFonts w:ascii="Times New Roman" w:hAnsi="Times New Roman" w:cs="Times New Roman"/>
                <w:sz w:val="24"/>
                <w:szCs w:val="24"/>
              </w:rPr>
            </w:pPr>
            <w:ins w:id="379" w:author="Truong" w:date="2012-05-17T19:10:00Z">
              <w:r w:rsidRPr="00657B96">
                <w:rPr>
                  <w:rFonts w:ascii="Times New Roman" w:hAnsi="Times New Roman" w:cs="Times New Roman"/>
                  <w:sz w:val="24"/>
                  <w:szCs w:val="24"/>
                  <w:rPrChange w:id="380" w:author="DuyNgo" w:date="2012-08-10T08:15:00Z">
                    <w:rPr>
                      <w:rFonts w:ascii="Times New Roman" w:hAnsi="Times New Roman"/>
                      <w:sz w:val="24"/>
                      <w:szCs w:val="24"/>
                    </w:rPr>
                  </w:rPrChange>
                </w:rPr>
                <w:t>Type</w:t>
              </w:r>
              <w:r w:rsidRPr="00657B96">
                <w:rPr>
                  <w:rFonts w:ascii="Times New Roman" w:hAnsi="Times New Roman" w:cs="Times New Roman"/>
                  <w:sz w:val="24"/>
                  <w:szCs w:val="24"/>
                  <w:rPrChange w:id="381" w:author="DuyNgo" w:date="2012-08-10T08:15:00Z">
                    <w:rPr>
                      <w:rFonts w:ascii="Times New Roman" w:hAnsi="Times New Roman"/>
                      <w:sz w:val="24"/>
                      <w:szCs w:val="24"/>
                    </w:rPr>
                  </w:rPrChange>
                </w:rPr>
                <w:tab/>
              </w:r>
            </w:ins>
          </w:p>
        </w:tc>
        <w:tc>
          <w:tcPr>
            <w:tcW w:w="4502" w:type="dxa"/>
          </w:tcPr>
          <w:p w:rsidR="006F1304" w:rsidRPr="00657B96" w:rsidRDefault="006F1304" w:rsidP="00385039">
            <w:pPr>
              <w:jc w:val="both"/>
              <w:rPr>
                <w:rFonts w:ascii="Times New Roman" w:hAnsi="Times New Roman" w:cs="Times New Roman"/>
                <w:sz w:val="24"/>
                <w:szCs w:val="24"/>
              </w:rPr>
            </w:pPr>
            <w:ins w:id="382" w:author="Truong" w:date="2012-05-17T19:37:00Z">
              <w:r w:rsidRPr="00657B96">
                <w:rPr>
                  <w:rFonts w:ascii="Times New Roman" w:hAnsi="Times New Roman" w:cs="Times New Roman"/>
                  <w:sz w:val="24"/>
                  <w:szCs w:val="24"/>
                </w:rPr>
                <w:t xml:space="preserve">  </w:t>
              </w:r>
            </w:ins>
            <w:ins w:id="383" w:author="Truong" w:date="2012-05-17T19:11:00Z">
              <w:r w:rsidRPr="00657B96">
                <w:rPr>
                  <w:rFonts w:ascii="Times New Roman" w:hAnsi="Times New Roman" w:cs="Times New Roman"/>
                  <w:sz w:val="24"/>
                  <w:szCs w:val="24"/>
                  <w:rPrChange w:id="384" w:author="DuyNgo" w:date="2012-08-10T08:15:00Z">
                    <w:rPr>
                      <w:rFonts w:ascii="Times New Roman" w:hAnsi="Times New Roman"/>
                      <w:sz w:val="24"/>
                      <w:szCs w:val="24"/>
                    </w:rPr>
                  </w:rPrChange>
                </w:rPr>
                <w:t>Weight</w:t>
              </w:r>
            </w:ins>
          </w:p>
        </w:tc>
      </w:tr>
      <w:tr w:rsidR="006F1304" w:rsidRPr="00657B96" w:rsidTr="006F1304">
        <w:tc>
          <w:tcPr>
            <w:tcW w:w="4502" w:type="dxa"/>
          </w:tcPr>
          <w:p w:rsidR="006F1304" w:rsidRPr="00657B96" w:rsidRDefault="00385039" w:rsidP="0033275C">
            <w:pPr>
              <w:rPr>
                <w:rFonts w:ascii="Times New Roman" w:hAnsi="Times New Roman" w:cs="Times New Roman"/>
                <w:sz w:val="24"/>
                <w:szCs w:val="24"/>
              </w:rPr>
            </w:pPr>
            <w:ins w:id="385" w:author="Truong" w:date="2012-05-17T19:09:00Z">
              <w:r w:rsidRPr="00657B96">
                <w:rPr>
                  <w:rFonts w:ascii="Times New Roman" w:hAnsi="Times New Roman" w:cs="Times New Roman"/>
                  <w:i/>
                  <w:sz w:val="24"/>
                  <w:szCs w:val="24"/>
                  <w:rPrChange w:id="386" w:author="DuyNgo" w:date="2012-08-10T08:15:00Z">
                    <w:rPr>
                      <w:rFonts w:ascii="Times New Roman" w:hAnsi="Times New Roman"/>
                      <w:sz w:val="24"/>
                      <w:szCs w:val="24"/>
                    </w:rPr>
                  </w:rPrChange>
                </w:rPr>
                <w:t xml:space="preserve">Bug layout and coding convention </w:t>
              </w:r>
            </w:ins>
            <w:ins w:id="387" w:author="Truong" w:date="2012-05-17T19:11:00Z">
              <w:r w:rsidRPr="00657B96">
                <w:rPr>
                  <w:rFonts w:ascii="Times New Roman" w:hAnsi="Times New Roman" w:cs="Times New Roman"/>
                  <w:i/>
                  <w:sz w:val="24"/>
                  <w:szCs w:val="24"/>
                  <w:rPrChange w:id="388" w:author="DuyNgo" w:date="2012-08-10T08:15:00Z">
                    <w:rPr>
                      <w:rFonts w:ascii="Times New Roman" w:hAnsi="Times New Roman"/>
                      <w:sz w:val="24"/>
                      <w:szCs w:val="24"/>
                    </w:rPr>
                  </w:rPrChange>
                </w:rPr>
                <w:tab/>
              </w:r>
            </w:ins>
          </w:p>
        </w:tc>
        <w:tc>
          <w:tcPr>
            <w:tcW w:w="4502" w:type="dxa"/>
          </w:tcPr>
          <w:p w:rsidR="006F1304" w:rsidRPr="00657B96" w:rsidRDefault="00385039" w:rsidP="00385039">
            <w:pPr>
              <w:jc w:val="both"/>
              <w:rPr>
                <w:rFonts w:ascii="Times New Roman" w:hAnsi="Times New Roman" w:cs="Times New Roman"/>
                <w:sz w:val="24"/>
                <w:szCs w:val="24"/>
              </w:rPr>
            </w:pPr>
            <w:ins w:id="389" w:author="Truong" w:date="2012-05-17T19:11:00Z">
              <w:r w:rsidRPr="00657B96">
                <w:rPr>
                  <w:rFonts w:ascii="Times New Roman" w:hAnsi="Times New Roman" w:cs="Times New Roman"/>
                  <w:i/>
                  <w:sz w:val="24"/>
                  <w:szCs w:val="24"/>
                  <w:rPrChange w:id="390" w:author="DuyNgo" w:date="2012-08-10T08:15:00Z">
                    <w:rPr>
                      <w:rFonts w:ascii="Times New Roman" w:hAnsi="Times New Roman"/>
                      <w:sz w:val="24"/>
                      <w:szCs w:val="24"/>
                    </w:rPr>
                  </w:rPrChange>
                </w:rPr>
                <w:t>1</w:t>
              </w:r>
            </w:ins>
          </w:p>
        </w:tc>
      </w:tr>
      <w:tr w:rsidR="006F1304" w:rsidRPr="00657B96" w:rsidTr="006F1304">
        <w:tc>
          <w:tcPr>
            <w:tcW w:w="4502" w:type="dxa"/>
          </w:tcPr>
          <w:p w:rsidR="006F1304" w:rsidRPr="00657B96" w:rsidRDefault="00385039" w:rsidP="0033275C">
            <w:pPr>
              <w:rPr>
                <w:rFonts w:ascii="Times New Roman" w:hAnsi="Times New Roman" w:cs="Times New Roman"/>
                <w:sz w:val="24"/>
                <w:szCs w:val="24"/>
              </w:rPr>
            </w:pPr>
            <w:ins w:id="391" w:author="Truong" w:date="2012-05-17T19:11:00Z">
              <w:r w:rsidRPr="00657B96">
                <w:rPr>
                  <w:rFonts w:ascii="Times New Roman" w:hAnsi="Times New Roman" w:cs="Times New Roman"/>
                  <w:i/>
                  <w:sz w:val="24"/>
                  <w:szCs w:val="24"/>
                  <w:rPrChange w:id="392" w:author="DuyNgo" w:date="2012-08-10T08:15:00Z">
                    <w:rPr>
                      <w:rFonts w:ascii="Times New Roman" w:hAnsi="Times New Roman"/>
                      <w:sz w:val="24"/>
                      <w:szCs w:val="24"/>
                    </w:rPr>
                  </w:rPrChange>
                </w:rPr>
                <w:t>Bug logic of code</w:t>
              </w:r>
              <w:r w:rsidRPr="00657B96">
                <w:rPr>
                  <w:rFonts w:ascii="Times New Roman" w:hAnsi="Times New Roman" w:cs="Times New Roman"/>
                  <w:i/>
                  <w:sz w:val="24"/>
                  <w:szCs w:val="24"/>
                  <w:rPrChange w:id="393" w:author="DuyNgo" w:date="2012-08-10T08:15:00Z">
                    <w:rPr>
                      <w:rFonts w:ascii="Times New Roman" w:hAnsi="Times New Roman"/>
                      <w:sz w:val="24"/>
                      <w:szCs w:val="24"/>
                    </w:rPr>
                  </w:rPrChange>
                </w:rPr>
                <w:tab/>
              </w:r>
            </w:ins>
          </w:p>
        </w:tc>
        <w:tc>
          <w:tcPr>
            <w:tcW w:w="4502" w:type="dxa"/>
          </w:tcPr>
          <w:p w:rsidR="006F1304" w:rsidRPr="00657B96" w:rsidRDefault="00385039" w:rsidP="00385039">
            <w:pPr>
              <w:jc w:val="both"/>
              <w:rPr>
                <w:rFonts w:ascii="Times New Roman" w:hAnsi="Times New Roman" w:cs="Times New Roman"/>
                <w:sz w:val="24"/>
                <w:szCs w:val="24"/>
              </w:rPr>
            </w:pPr>
            <w:r w:rsidRPr="00657B96">
              <w:rPr>
                <w:rFonts w:ascii="Times New Roman" w:hAnsi="Times New Roman" w:cs="Times New Roman"/>
                <w:sz w:val="24"/>
                <w:szCs w:val="24"/>
              </w:rPr>
              <w:t>3</w:t>
            </w:r>
          </w:p>
        </w:tc>
      </w:tr>
      <w:tr w:rsidR="006F1304" w:rsidRPr="00657B96" w:rsidTr="006F1304">
        <w:tc>
          <w:tcPr>
            <w:tcW w:w="4502" w:type="dxa"/>
          </w:tcPr>
          <w:p w:rsidR="006F1304" w:rsidRPr="00657B96" w:rsidRDefault="00385039" w:rsidP="0033275C">
            <w:pPr>
              <w:rPr>
                <w:rFonts w:ascii="Times New Roman" w:hAnsi="Times New Roman" w:cs="Times New Roman"/>
                <w:sz w:val="24"/>
                <w:szCs w:val="24"/>
              </w:rPr>
            </w:pPr>
            <w:ins w:id="394" w:author="Truong" w:date="2012-05-17T19:11:00Z">
              <w:r w:rsidRPr="00657B96">
                <w:rPr>
                  <w:rFonts w:ascii="Times New Roman" w:hAnsi="Times New Roman" w:cs="Times New Roman"/>
                  <w:i/>
                  <w:sz w:val="24"/>
                  <w:szCs w:val="24"/>
                  <w:rPrChange w:id="395" w:author="DuyNgo" w:date="2012-08-10T08:15:00Z">
                    <w:rPr>
                      <w:rFonts w:ascii="Times New Roman" w:hAnsi="Times New Roman"/>
                      <w:sz w:val="24"/>
                      <w:szCs w:val="24"/>
                    </w:rPr>
                  </w:rPrChange>
                </w:rPr>
                <w:t>Bug fatal error</w:t>
              </w:r>
              <w:r w:rsidRPr="00657B96">
                <w:rPr>
                  <w:rFonts w:ascii="Times New Roman" w:hAnsi="Times New Roman" w:cs="Times New Roman"/>
                  <w:i/>
                  <w:sz w:val="24"/>
                  <w:szCs w:val="24"/>
                  <w:rPrChange w:id="396" w:author="DuyNgo" w:date="2012-08-10T08:15:00Z">
                    <w:rPr>
                      <w:rFonts w:ascii="Times New Roman" w:hAnsi="Times New Roman"/>
                      <w:sz w:val="24"/>
                      <w:szCs w:val="24"/>
                    </w:rPr>
                  </w:rPrChange>
                </w:rPr>
                <w:tab/>
              </w:r>
            </w:ins>
          </w:p>
        </w:tc>
        <w:tc>
          <w:tcPr>
            <w:tcW w:w="4502" w:type="dxa"/>
          </w:tcPr>
          <w:p w:rsidR="006F1304" w:rsidRPr="00657B96" w:rsidRDefault="00385039" w:rsidP="00385039">
            <w:pPr>
              <w:jc w:val="both"/>
              <w:rPr>
                <w:rFonts w:ascii="Times New Roman" w:hAnsi="Times New Roman" w:cs="Times New Roman"/>
                <w:sz w:val="24"/>
                <w:szCs w:val="24"/>
              </w:rPr>
            </w:pPr>
            <w:r w:rsidRPr="00657B96">
              <w:rPr>
                <w:rFonts w:ascii="Times New Roman" w:hAnsi="Times New Roman" w:cs="Times New Roman"/>
                <w:sz w:val="24"/>
                <w:szCs w:val="24"/>
              </w:rPr>
              <w:t>5</w:t>
            </w:r>
          </w:p>
        </w:tc>
      </w:tr>
    </w:tbl>
    <w:p w:rsidR="006F1304" w:rsidRPr="00657B96" w:rsidRDefault="006F1304" w:rsidP="0033275C">
      <w:pPr>
        <w:rPr>
          <w:ins w:id="397" w:author="Truong" w:date="2012-05-17T19:09:00Z"/>
          <w:rFonts w:ascii="Times New Roman" w:hAnsi="Times New Roman" w:cs="Times New Roman"/>
          <w:sz w:val="24"/>
          <w:szCs w:val="24"/>
          <w:rPrChange w:id="398" w:author="DuyNgo" w:date="2012-08-10T08:15:00Z">
            <w:rPr>
              <w:ins w:id="399" w:author="Truong" w:date="2012-05-17T19:09:00Z"/>
              <w:rFonts w:ascii="Times New Roman" w:hAnsi="Times New Roman"/>
              <w:sz w:val="24"/>
              <w:szCs w:val="24"/>
            </w:rPr>
          </w:rPrChange>
        </w:rPr>
      </w:pPr>
    </w:p>
    <w:p w:rsidR="0033275C" w:rsidRPr="00657B96" w:rsidRDefault="009A527F" w:rsidP="009A527F">
      <w:pPr>
        <w:pStyle w:val="Heading2"/>
        <w:rPr>
          <w:rFonts w:ascii="Times New Roman" w:hAnsi="Times New Roman" w:cs="Times New Roman"/>
          <w:sz w:val="24"/>
          <w:szCs w:val="24"/>
        </w:rPr>
      </w:pPr>
      <w:bookmarkStart w:id="400" w:name="_License"/>
      <w:bookmarkStart w:id="401" w:name="_Toc332774732"/>
      <w:bookmarkEnd w:id="400"/>
      <w:r w:rsidRPr="00657B96">
        <w:rPr>
          <w:rFonts w:ascii="Times New Roman" w:hAnsi="Times New Roman" w:cs="Times New Roman"/>
          <w:sz w:val="24"/>
          <w:szCs w:val="24"/>
          <w:rPrChange w:id="402" w:author="DuyNgo" w:date="2012-08-10T08:15:00Z">
            <w:rPr>
              <w:rFonts w:asciiTheme="minorHAnsi" w:eastAsiaTheme="minorHAnsi" w:hAnsiTheme="minorHAnsi" w:cstheme="minorHAnsi"/>
              <w:b w:val="0"/>
              <w:bCs w:val="0"/>
              <w:color w:val="auto"/>
              <w:sz w:val="24"/>
              <w:szCs w:val="24"/>
            </w:rPr>
          </w:rPrChange>
        </w:rPr>
        <w:t xml:space="preserve">10. </w:t>
      </w:r>
      <w:del w:id="403" w:author="DuyNgo" w:date="2012-08-09T22:14:00Z">
        <w:r w:rsidRPr="00657B96" w:rsidDel="00CC6463">
          <w:rPr>
            <w:rFonts w:ascii="Times New Roman" w:hAnsi="Times New Roman" w:cs="Times New Roman"/>
            <w:sz w:val="24"/>
            <w:szCs w:val="24"/>
            <w:rPrChange w:id="404" w:author="DuyNgo" w:date="2012-08-10T08:15:00Z">
              <w:rPr>
                <w:rFonts w:asciiTheme="minorHAnsi" w:eastAsiaTheme="minorHAnsi" w:hAnsiTheme="minorHAnsi" w:cstheme="minorHAnsi"/>
                <w:b w:val="0"/>
                <w:bCs w:val="0"/>
                <w:color w:val="auto"/>
                <w:sz w:val="24"/>
                <w:szCs w:val="24"/>
              </w:rPr>
            </w:rPrChange>
          </w:rPr>
          <w:delText xml:space="preserve"> </w:delText>
        </w:r>
        <w:r w:rsidR="00213591" w:rsidRPr="00657B96" w:rsidDel="00CC6463">
          <w:rPr>
            <w:rFonts w:ascii="Times New Roman" w:hAnsi="Times New Roman" w:cs="Times New Roman"/>
            <w:sz w:val="24"/>
            <w:szCs w:val="24"/>
            <w:rPrChange w:id="405" w:author="DuyNgo" w:date="2012-08-10T08:15:00Z">
              <w:rPr>
                <w:rFonts w:asciiTheme="minorHAnsi" w:eastAsiaTheme="minorHAnsi" w:hAnsiTheme="minorHAnsi" w:cstheme="minorHAnsi"/>
                <w:b w:val="0"/>
                <w:bCs w:val="0"/>
                <w:color w:val="auto"/>
                <w:sz w:val="24"/>
                <w:szCs w:val="24"/>
              </w:rPr>
            </w:rPrChange>
          </w:rPr>
          <w:delText xml:space="preserve">    </w:delText>
        </w:r>
      </w:del>
      <w:r w:rsidR="0033275C" w:rsidRPr="00657B96">
        <w:rPr>
          <w:rFonts w:ascii="Times New Roman" w:hAnsi="Times New Roman" w:cs="Times New Roman"/>
          <w:sz w:val="24"/>
          <w:szCs w:val="24"/>
          <w:rPrChange w:id="406" w:author="DuyNgo" w:date="2012-08-10T08:15:00Z">
            <w:rPr>
              <w:rFonts w:asciiTheme="minorHAnsi" w:eastAsiaTheme="minorHAnsi" w:hAnsiTheme="minorHAnsi" w:cstheme="minorHAnsi"/>
              <w:b w:val="0"/>
              <w:bCs w:val="0"/>
              <w:color w:val="auto"/>
              <w:sz w:val="24"/>
              <w:szCs w:val="24"/>
            </w:rPr>
          </w:rPrChange>
        </w:rPr>
        <w:t>License</w:t>
      </w:r>
      <w:bookmarkEnd w:id="401"/>
      <w:r w:rsidR="0033275C" w:rsidRPr="00657B96">
        <w:rPr>
          <w:rFonts w:ascii="Times New Roman" w:hAnsi="Times New Roman" w:cs="Times New Roman"/>
          <w:sz w:val="24"/>
          <w:szCs w:val="24"/>
          <w:rPrChange w:id="407" w:author="DuyNgo" w:date="2012-08-10T08:15:00Z">
            <w:rPr>
              <w:rFonts w:asciiTheme="minorHAnsi" w:eastAsiaTheme="minorHAnsi" w:hAnsiTheme="minorHAnsi" w:cstheme="minorHAnsi"/>
              <w:b w:val="0"/>
              <w:bCs w:val="0"/>
              <w:color w:val="auto"/>
              <w:sz w:val="24"/>
              <w:szCs w:val="24"/>
            </w:rPr>
          </w:rPrChange>
        </w:rPr>
        <w:br/>
      </w:r>
    </w:p>
    <w:p w:rsidR="0033275C" w:rsidRPr="00657B96" w:rsidDel="00220FFE" w:rsidRDefault="0033275C" w:rsidP="0033275C">
      <w:pPr>
        <w:pStyle w:val="ListParagraph"/>
        <w:ind w:left="644"/>
        <w:contextualSpacing w:val="0"/>
        <w:rPr>
          <w:del w:id="408" w:author="Truong" w:date="2012-05-17T19:12:00Z"/>
          <w:rFonts w:ascii="Times New Roman" w:hAnsi="Times New Roman" w:cs="Times New Roman"/>
          <w:sz w:val="24"/>
          <w:szCs w:val="24"/>
        </w:rPr>
      </w:pPr>
      <w:ins w:id="409" w:author="Truong" w:date="2012-05-17T19:12:00Z">
        <w:r w:rsidRPr="00657B96">
          <w:rPr>
            <w:rFonts w:ascii="Times New Roman" w:hAnsi="Times New Roman" w:cs="Times New Roman"/>
            <w:sz w:val="24"/>
            <w:szCs w:val="24"/>
            <w:shd w:val="clear" w:color="auto" w:fill="FFFFFF"/>
          </w:rPr>
          <w:t>OOPMS licensed under the</w:t>
        </w:r>
        <w:r w:rsidRPr="00657B96">
          <w:rPr>
            <w:rStyle w:val="apple-converted-space"/>
            <w:rFonts w:ascii="Times New Roman" w:hAnsi="Times New Roman" w:cs="Times New Roman"/>
            <w:sz w:val="24"/>
            <w:szCs w:val="24"/>
            <w:shd w:val="clear" w:color="auto" w:fill="FFFFFF"/>
          </w:rPr>
          <w:t> </w:t>
        </w:r>
        <w:r w:rsidRPr="00657B96">
          <w:rPr>
            <w:rFonts w:ascii="Times New Roman" w:hAnsi="Times New Roman" w:cs="Times New Roman"/>
            <w:sz w:val="24"/>
            <w:szCs w:val="24"/>
          </w:rPr>
          <w:fldChar w:fldCharType="begin"/>
        </w:r>
        <w:r w:rsidRPr="00657B96">
          <w:rPr>
            <w:rFonts w:ascii="Times New Roman" w:hAnsi="Times New Roman" w:cs="Times New Roman"/>
            <w:sz w:val="24"/>
            <w:szCs w:val="24"/>
          </w:rPr>
          <w:instrText xml:space="preserve"> HYPERLINK "http://www.apache.org/licenses/LICENSE-2.0" </w:instrText>
        </w:r>
        <w:r w:rsidRPr="00657B96">
          <w:rPr>
            <w:rFonts w:ascii="Times New Roman" w:hAnsi="Times New Roman" w:cs="Times New Roman"/>
            <w:sz w:val="24"/>
            <w:szCs w:val="24"/>
            <w:rPrChange w:id="410" w:author="DuyNgo" w:date="2012-08-10T08:15:00Z">
              <w:rPr>
                <w:rFonts w:ascii="Times New Roman" w:hAnsi="Times New Roman" w:cs="Times New Roman"/>
                <w:sz w:val="24"/>
                <w:szCs w:val="24"/>
              </w:rPr>
            </w:rPrChange>
          </w:rPr>
          <w:fldChar w:fldCharType="separate"/>
        </w:r>
        <w:r w:rsidRPr="00657B96">
          <w:rPr>
            <w:rStyle w:val="Hyperlink"/>
            <w:rFonts w:ascii="Times New Roman" w:hAnsi="Times New Roman" w:cs="Times New Roman"/>
            <w:color w:val="auto"/>
            <w:sz w:val="24"/>
            <w:szCs w:val="24"/>
            <w:shd w:val="clear" w:color="auto" w:fill="FFFFFF"/>
          </w:rPr>
          <w:t>Apache License, Version 2.0</w:t>
        </w:r>
        <w:r w:rsidRPr="00657B96">
          <w:rPr>
            <w:rFonts w:ascii="Times New Roman" w:hAnsi="Times New Roman" w:cs="Times New Roman"/>
            <w:sz w:val="24"/>
            <w:szCs w:val="24"/>
          </w:rPr>
          <w:fldChar w:fldCharType="end"/>
        </w:r>
        <w:r w:rsidRPr="00657B96">
          <w:rPr>
            <w:rStyle w:val="apple-converted-space"/>
            <w:rFonts w:ascii="Times New Roman" w:hAnsi="Times New Roman" w:cs="Times New Roman"/>
            <w:sz w:val="24"/>
            <w:szCs w:val="24"/>
            <w:shd w:val="clear" w:color="auto" w:fill="FFFFFF"/>
          </w:rPr>
          <w:t> </w:t>
        </w:r>
        <w:r w:rsidRPr="00657B96">
          <w:rPr>
            <w:rFonts w:ascii="Times New Roman" w:hAnsi="Times New Roman" w:cs="Times New Roman"/>
            <w:sz w:val="24"/>
            <w:szCs w:val="24"/>
            <w:shd w:val="clear" w:color="auto" w:fill="FFFFFF"/>
          </w:rPr>
          <w:t>as approved by the Open Source Initiative (OSI), an</w:t>
        </w:r>
        <w:r w:rsidRPr="00657B96">
          <w:rPr>
            <w:rStyle w:val="apple-converted-space"/>
            <w:rFonts w:ascii="Times New Roman" w:hAnsi="Times New Roman" w:cs="Times New Roman"/>
            <w:sz w:val="24"/>
            <w:szCs w:val="24"/>
            <w:shd w:val="clear" w:color="auto" w:fill="FFFFFF"/>
          </w:rPr>
          <w:t> </w:t>
        </w:r>
        <w:r w:rsidRPr="00657B96">
          <w:rPr>
            <w:rFonts w:ascii="Times New Roman" w:hAnsi="Times New Roman" w:cs="Times New Roman"/>
            <w:sz w:val="24"/>
            <w:szCs w:val="24"/>
          </w:rPr>
          <w:fldChar w:fldCharType="begin"/>
        </w:r>
        <w:r w:rsidRPr="00657B96">
          <w:rPr>
            <w:rFonts w:ascii="Times New Roman" w:hAnsi="Times New Roman" w:cs="Times New Roman"/>
            <w:sz w:val="24"/>
            <w:szCs w:val="24"/>
          </w:rPr>
          <w:instrText xml:space="preserve"> HYPERLINK "http://www.opensource.org/docs/osd" </w:instrText>
        </w:r>
        <w:r w:rsidRPr="00657B96">
          <w:rPr>
            <w:rFonts w:ascii="Times New Roman" w:hAnsi="Times New Roman" w:cs="Times New Roman"/>
            <w:sz w:val="24"/>
            <w:szCs w:val="24"/>
            <w:rPrChange w:id="411" w:author="DuyNgo" w:date="2012-08-10T08:15:00Z">
              <w:rPr>
                <w:rFonts w:ascii="Times New Roman" w:hAnsi="Times New Roman" w:cs="Times New Roman"/>
                <w:sz w:val="24"/>
                <w:szCs w:val="24"/>
              </w:rPr>
            </w:rPrChange>
          </w:rPr>
          <w:fldChar w:fldCharType="separate"/>
        </w:r>
        <w:r w:rsidRPr="00657B96">
          <w:rPr>
            <w:rStyle w:val="Hyperlink"/>
            <w:rFonts w:ascii="Times New Roman" w:hAnsi="Times New Roman" w:cs="Times New Roman"/>
            <w:color w:val="auto"/>
            <w:sz w:val="24"/>
            <w:szCs w:val="24"/>
            <w:shd w:val="clear" w:color="auto" w:fill="FFFFFF"/>
          </w:rPr>
          <w:t>OSI-certified</w:t>
        </w:r>
        <w:r w:rsidRPr="00657B96">
          <w:rPr>
            <w:rFonts w:ascii="Times New Roman" w:hAnsi="Times New Roman" w:cs="Times New Roman"/>
            <w:sz w:val="24"/>
            <w:szCs w:val="24"/>
          </w:rPr>
          <w:fldChar w:fldCharType="end"/>
        </w:r>
        <w:r w:rsidRPr="00657B96">
          <w:rPr>
            <w:rStyle w:val="apple-converted-space"/>
            <w:rFonts w:ascii="Times New Roman" w:hAnsi="Times New Roman" w:cs="Times New Roman"/>
            <w:sz w:val="24"/>
            <w:szCs w:val="24"/>
            <w:shd w:val="clear" w:color="auto" w:fill="FFFFFF"/>
          </w:rPr>
          <w:t> </w:t>
        </w:r>
        <w:r w:rsidRPr="00657B96">
          <w:rPr>
            <w:rFonts w:ascii="Times New Roman" w:hAnsi="Times New Roman" w:cs="Times New Roman"/>
            <w:sz w:val="24"/>
            <w:szCs w:val="24"/>
            <w:shd w:val="clear" w:color="auto" w:fill="FFFFFF"/>
          </w:rPr>
          <w:t>("open") and</w:t>
        </w:r>
        <w:r w:rsidRPr="00657B96">
          <w:rPr>
            <w:rStyle w:val="apple-converted-space"/>
            <w:rFonts w:ascii="Times New Roman" w:hAnsi="Times New Roman" w:cs="Times New Roman"/>
            <w:sz w:val="24"/>
            <w:szCs w:val="24"/>
            <w:shd w:val="clear" w:color="auto" w:fill="FFFFFF"/>
          </w:rPr>
          <w:t> </w:t>
        </w:r>
        <w:r w:rsidRPr="00657B96">
          <w:rPr>
            <w:rFonts w:ascii="Times New Roman" w:hAnsi="Times New Roman" w:cs="Times New Roman"/>
            <w:sz w:val="24"/>
            <w:szCs w:val="24"/>
          </w:rPr>
          <w:fldChar w:fldCharType="begin"/>
        </w:r>
        <w:r w:rsidRPr="00657B96">
          <w:rPr>
            <w:rFonts w:ascii="Times New Roman" w:hAnsi="Times New Roman" w:cs="Times New Roman"/>
            <w:sz w:val="24"/>
            <w:szCs w:val="24"/>
          </w:rPr>
          <w:instrText xml:space="preserve"> HYPERLINK "http://www.gnu.org/licenses/license-list.html" </w:instrText>
        </w:r>
        <w:r w:rsidRPr="00657B96">
          <w:rPr>
            <w:rFonts w:ascii="Times New Roman" w:hAnsi="Times New Roman" w:cs="Times New Roman"/>
            <w:sz w:val="24"/>
            <w:szCs w:val="24"/>
            <w:rPrChange w:id="412" w:author="DuyNgo" w:date="2012-08-10T08:15:00Z">
              <w:rPr>
                <w:rFonts w:ascii="Times New Roman" w:hAnsi="Times New Roman" w:cs="Times New Roman"/>
                <w:sz w:val="24"/>
                <w:szCs w:val="24"/>
              </w:rPr>
            </w:rPrChange>
          </w:rPr>
          <w:fldChar w:fldCharType="separate"/>
        </w:r>
        <w:r w:rsidRPr="00657B96">
          <w:rPr>
            <w:rStyle w:val="Hyperlink"/>
            <w:rFonts w:ascii="Times New Roman" w:hAnsi="Times New Roman" w:cs="Times New Roman"/>
            <w:color w:val="auto"/>
            <w:sz w:val="24"/>
            <w:szCs w:val="24"/>
            <w:shd w:val="clear" w:color="auto" w:fill="FFFFFF"/>
          </w:rPr>
          <w:t>Gnu/FSF-recognized</w:t>
        </w:r>
        <w:r w:rsidRPr="00657B96">
          <w:rPr>
            <w:rFonts w:ascii="Times New Roman" w:hAnsi="Times New Roman" w:cs="Times New Roman"/>
            <w:sz w:val="24"/>
            <w:szCs w:val="24"/>
          </w:rPr>
          <w:fldChar w:fldCharType="end"/>
        </w:r>
        <w:r w:rsidRPr="00657B96">
          <w:rPr>
            <w:rStyle w:val="apple-converted-space"/>
            <w:rFonts w:ascii="Times New Roman" w:hAnsi="Times New Roman" w:cs="Times New Roman"/>
            <w:sz w:val="24"/>
            <w:szCs w:val="24"/>
            <w:shd w:val="clear" w:color="auto" w:fill="FFFFFF"/>
          </w:rPr>
          <w:t> </w:t>
        </w:r>
        <w:r w:rsidRPr="00657B96">
          <w:rPr>
            <w:rFonts w:ascii="Times New Roman" w:hAnsi="Times New Roman" w:cs="Times New Roman"/>
            <w:sz w:val="24"/>
            <w:szCs w:val="24"/>
            <w:shd w:val="clear" w:color="auto" w:fill="FFFFFF"/>
          </w:rPr>
          <w:t>("free") license.</w:t>
        </w:r>
        <w:r w:rsidRPr="00657B96" w:rsidDel="00220FFE">
          <w:rPr>
            <w:rFonts w:ascii="Times New Roman" w:hAnsi="Times New Roman" w:cs="Times New Roman"/>
            <w:sz w:val="24"/>
            <w:szCs w:val="24"/>
          </w:rPr>
          <w:t xml:space="preserve"> </w:t>
        </w:r>
      </w:ins>
      <w:del w:id="413" w:author="Truong" w:date="2012-05-17T19:12:00Z">
        <w:r w:rsidRPr="00657B96" w:rsidDel="00220FFE">
          <w:rPr>
            <w:rFonts w:ascii="Times New Roman" w:hAnsi="Times New Roman" w:cs="Times New Roman"/>
            <w:sz w:val="24"/>
            <w:szCs w:val="24"/>
          </w:rPr>
          <w:delText>Apache License 2.0</w:delText>
        </w:r>
      </w:del>
    </w:p>
    <w:p w:rsidR="0033275C" w:rsidRPr="00657B96" w:rsidRDefault="0033275C" w:rsidP="0033275C">
      <w:pPr>
        <w:pStyle w:val="ListParagraph"/>
        <w:ind w:left="644"/>
        <w:rPr>
          <w:rFonts w:ascii="Times New Roman" w:hAnsi="Times New Roman" w:cs="Times New Roman"/>
          <w:sz w:val="24"/>
          <w:szCs w:val="24"/>
        </w:rPr>
      </w:pPr>
    </w:p>
    <w:p w:rsidR="0033275C" w:rsidRPr="00657B96" w:rsidRDefault="0033275C">
      <w:pPr>
        <w:pStyle w:val="Heading2"/>
        <w:numPr>
          <w:ilvl w:val="0"/>
          <w:numId w:val="23"/>
        </w:numPr>
        <w:ind w:left="360"/>
        <w:rPr>
          <w:rFonts w:ascii="Times New Roman" w:hAnsi="Times New Roman" w:cs="Times New Roman"/>
          <w:sz w:val="24"/>
          <w:szCs w:val="24"/>
        </w:rPr>
        <w:pPrChange w:id="414" w:author="DuyNgo" w:date="2012-08-09T22:14:00Z">
          <w:pPr>
            <w:pStyle w:val="Heading2"/>
            <w:numPr>
              <w:numId w:val="23"/>
            </w:numPr>
            <w:ind w:left="1080" w:hanging="360"/>
          </w:pPr>
        </w:pPrChange>
      </w:pPr>
      <w:bookmarkStart w:id="415" w:name="_References"/>
      <w:bookmarkStart w:id="416" w:name="_Toc332774733"/>
      <w:bookmarkEnd w:id="415"/>
      <w:r w:rsidRPr="00657B96">
        <w:rPr>
          <w:rFonts w:ascii="Times New Roman" w:hAnsi="Times New Roman" w:cs="Times New Roman"/>
          <w:sz w:val="24"/>
          <w:szCs w:val="24"/>
        </w:rPr>
        <w:t>References</w:t>
      </w:r>
      <w:bookmarkEnd w:id="222"/>
      <w:bookmarkEnd w:id="223"/>
      <w:bookmarkEnd w:id="224"/>
      <w:bookmarkEnd w:id="416"/>
      <w:r w:rsidRPr="00657B96">
        <w:rPr>
          <w:rFonts w:ascii="Times New Roman" w:hAnsi="Times New Roman" w:cs="Times New Roman"/>
          <w:sz w:val="24"/>
          <w:szCs w:val="24"/>
        </w:rPr>
        <w:br/>
      </w:r>
    </w:p>
    <w:p w:rsidR="0033275C" w:rsidRPr="00657B96" w:rsidRDefault="0033275C" w:rsidP="008C3CFA">
      <w:pPr>
        <w:pStyle w:val="ListParagraph"/>
        <w:numPr>
          <w:ilvl w:val="0"/>
          <w:numId w:val="22"/>
        </w:numPr>
        <w:rPr>
          <w:rFonts w:ascii="Times New Roman" w:hAnsi="Times New Roman" w:cs="Times New Roman"/>
          <w:sz w:val="24"/>
          <w:szCs w:val="24"/>
        </w:rPr>
      </w:pPr>
      <w:r w:rsidRPr="00657B96">
        <w:rPr>
          <w:rFonts w:ascii="Times New Roman" w:hAnsi="Times New Roman" w:cs="Times New Roman"/>
          <w:sz w:val="24"/>
          <w:szCs w:val="24"/>
          <w:rPrChange w:id="417" w:author="DuyNgo" w:date="2012-08-10T08:15:00Z">
            <w:rPr>
              <w:rFonts w:asciiTheme="majorHAnsi" w:eastAsiaTheme="majorEastAsia" w:hAnsiTheme="majorHAnsi" w:cstheme="minorHAnsi"/>
              <w:b/>
              <w:bCs/>
              <w:color w:val="4F81BD" w:themeColor="accent1"/>
              <w:sz w:val="24"/>
              <w:szCs w:val="24"/>
            </w:rPr>
          </w:rPrChange>
        </w:rPr>
        <w:t>Wikipedia.org</w:t>
      </w:r>
    </w:p>
    <w:p w:rsidR="0033275C" w:rsidRPr="00657B96" w:rsidRDefault="0033275C" w:rsidP="008C3CFA">
      <w:pPr>
        <w:pStyle w:val="ListParagraph"/>
        <w:numPr>
          <w:ilvl w:val="0"/>
          <w:numId w:val="22"/>
        </w:numPr>
        <w:rPr>
          <w:rFonts w:ascii="Times New Roman" w:hAnsi="Times New Roman" w:cs="Times New Roman"/>
          <w:sz w:val="24"/>
          <w:szCs w:val="24"/>
          <w:lang w:eastAsia="ja-JP"/>
        </w:rPr>
      </w:pPr>
      <w:r w:rsidRPr="00657B96">
        <w:rPr>
          <w:rFonts w:ascii="Times New Roman" w:hAnsi="Times New Roman" w:cs="Times New Roman"/>
          <w:sz w:val="24"/>
          <w:szCs w:val="24"/>
          <w:rPrChange w:id="418" w:author="DuyNgo" w:date="2012-08-10T08:15:00Z">
            <w:rPr>
              <w:rFonts w:asciiTheme="majorHAnsi" w:eastAsiaTheme="majorEastAsia" w:hAnsiTheme="majorHAnsi" w:cstheme="minorHAnsi"/>
              <w:b/>
              <w:bCs/>
              <w:color w:val="4F81BD" w:themeColor="accent1"/>
              <w:sz w:val="24"/>
              <w:szCs w:val="24"/>
            </w:rPr>
          </w:rPrChange>
        </w:rPr>
        <w:t>FMS System</w:t>
      </w:r>
    </w:p>
    <w:p w:rsidR="0033275C" w:rsidRPr="00657B96" w:rsidRDefault="0033275C" w:rsidP="0033275C">
      <w:pPr>
        <w:rPr>
          <w:rFonts w:ascii="Times New Roman" w:hAnsi="Times New Roman" w:cs="Times New Roman"/>
          <w:sz w:val="24"/>
          <w:szCs w:val="24"/>
        </w:rPr>
      </w:pPr>
    </w:p>
    <w:p w:rsidR="00682754" w:rsidRPr="00657B96" w:rsidRDefault="00682754" w:rsidP="000F5919">
      <w:pPr>
        <w:pStyle w:val="Heading1"/>
        <w:numPr>
          <w:ilvl w:val="0"/>
          <w:numId w:val="2"/>
        </w:numPr>
        <w:tabs>
          <w:tab w:val="left" w:pos="709"/>
        </w:tabs>
        <w:ind w:left="284" w:firstLine="0"/>
        <w:jc w:val="both"/>
        <w:rPr>
          <w:rFonts w:ascii="Times New Roman" w:hAnsi="Times New Roman" w:cs="Times New Roman"/>
          <w:sz w:val="24"/>
          <w:szCs w:val="24"/>
        </w:rPr>
      </w:pPr>
      <w:bookmarkStart w:id="419" w:name="_Toc332774734"/>
      <w:r w:rsidRPr="00657B96">
        <w:rPr>
          <w:rFonts w:ascii="Times New Roman" w:hAnsi="Times New Roman" w:cs="Times New Roman"/>
          <w:sz w:val="24"/>
          <w:szCs w:val="24"/>
          <w:rPrChange w:id="420" w:author="DuyNgo" w:date="2012-08-10T08:15:00Z">
            <w:rPr>
              <w:rFonts w:asciiTheme="minorHAnsi" w:hAnsiTheme="minorHAnsi" w:cstheme="minorHAnsi"/>
              <w:color w:val="4F81BD" w:themeColor="accent1"/>
              <w:sz w:val="24"/>
              <w:szCs w:val="24"/>
            </w:rPr>
          </w:rPrChange>
        </w:rPr>
        <w:lastRenderedPageBreak/>
        <w:t>Software Project Management Plan</w:t>
      </w:r>
      <w:bookmarkEnd w:id="419"/>
    </w:p>
    <w:p w:rsidR="00682754" w:rsidRPr="00657B96" w:rsidRDefault="00682754" w:rsidP="000F5919">
      <w:pPr>
        <w:pStyle w:val="Heading2"/>
        <w:numPr>
          <w:ilvl w:val="0"/>
          <w:numId w:val="3"/>
        </w:numPr>
        <w:tabs>
          <w:tab w:val="left" w:pos="851"/>
        </w:tabs>
        <w:ind w:left="567" w:firstLine="1"/>
        <w:jc w:val="both"/>
        <w:rPr>
          <w:rFonts w:ascii="Times New Roman" w:hAnsi="Times New Roman" w:cs="Times New Roman"/>
          <w:sz w:val="24"/>
          <w:szCs w:val="24"/>
        </w:rPr>
      </w:pPr>
      <w:bookmarkStart w:id="421" w:name="_Toc283060418"/>
      <w:bookmarkStart w:id="422" w:name="_Toc332774735"/>
      <w:r w:rsidRPr="00657B96">
        <w:rPr>
          <w:rFonts w:ascii="Times New Roman" w:hAnsi="Times New Roman" w:cs="Times New Roman"/>
          <w:sz w:val="24"/>
          <w:szCs w:val="24"/>
        </w:rPr>
        <w:t>Problem Definition</w:t>
      </w:r>
      <w:bookmarkEnd w:id="421"/>
      <w:bookmarkEnd w:id="422"/>
    </w:p>
    <w:p w:rsidR="00682754" w:rsidRPr="00657B96" w:rsidRDefault="00682754" w:rsidP="000F5919">
      <w:pPr>
        <w:pStyle w:val="Heading3"/>
        <w:numPr>
          <w:ilvl w:val="0"/>
          <w:numId w:val="4"/>
        </w:numPr>
        <w:tabs>
          <w:tab w:val="left" w:pos="1134"/>
        </w:tabs>
        <w:ind w:left="851" w:hanging="1"/>
        <w:jc w:val="both"/>
        <w:rPr>
          <w:rFonts w:ascii="Times New Roman" w:hAnsi="Times New Roman" w:cs="Times New Roman"/>
          <w:sz w:val="24"/>
          <w:szCs w:val="24"/>
        </w:rPr>
      </w:pPr>
      <w:bookmarkStart w:id="423" w:name="_Toc291434925"/>
      <w:bookmarkStart w:id="424" w:name="_Toc332774736"/>
      <w:bookmarkStart w:id="425" w:name="_Toc291434932"/>
      <w:bookmarkStart w:id="426" w:name="_Toc283060430"/>
      <w:r w:rsidRPr="00657B96">
        <w:rPr>
          <w:rFonts w:ascii="Times New Roman" w:hAnsi="Times New Roman" w:cs="Times New Roman"/>
          <w:sz w:val="24"/>
          <w:szCs w:val="24"/>
        </w:rPr>
        <w:t>Name of this Capstone Project</w:t>
      </w:r>
      <w:bookmarkEnd w:id="423"/>
      <w:bookmarkEnd w:id="424"/>
    </w:p>
    <w:p w:rsidR="0003647B" w:rsidRPr="00657B96" w:rsidRDefault="0003647B" w:rsidP="0003647B">
      <w:pPr>
        <w:ind w:left="720" w:firstLine="720"/>
        <w:rPr>
          <w:rFonts w:ascii="Times New Roman" w:hAnsi="Times New Roman" w:cs="Times New Roman"/>
          <w:sz w:val="24"/>
          <w:szCs w:val="24"/>
          <w:rPrChange w:id="427" w:author="DuyNgo" w:date="2012-08-10T08:15:00Z">
            <w:rPr/>
          </w:rPrChange>
        </w:rPr>
      </w:pPr>
      <w:r w:rsidRPr="00657B96">
        <w:rPr>
          <w:rFonts w:ascii="Times New Roman" w:hAnsi="Times New Roman" w:cs="Times New Roman"/>
          <w:sz w:val="24"/>
          <w:szCs w:val="24"/>
          <w:rPrChange w:id="428" w:author="DuyNgo" w:date="2012-08-10T08:15:00Z">
            <w:rPr>
              <w:rFonts w:asciiTheme="majorHAnsi" w:eastAsiaTheme="majorEastAsia" w:hAnsiTheme="majorHAnsi" w:cs="Calibri"/>
              <w:b/>
              <w:bCs/>
              <w:color w:val="4F81BD" w:themeColor="accent1"/>
              <w:sz w:val="24"/>
              <w:szCs w:val="24"/>
            </w:rPr>
          </w:rPrChange>
        </w:rPr>
        <w:t>The official and formal project name is “Online Project Management Suite on Portal Framework”.</w:t>
      </w:r>
    </w:p>
    <w:p w:rsidR="00682754" w:rsidRPr="00657B96" w:rsidRDefault="00682754" w:rsidP="000F5919">
      <w:pPr>
        <w:pStyle w:val="Heading3"/>
        <w:numPr>
          <w:ilvl w:val="0"/>
          <w:numId w:val="4"/>
        </w:numPr>
        <w:tabs>
          <w:tab w:val="left" w:pos="1134"/>
        </w:tabs>
        <w:ind w:left="851" w:hanging="1"/>
        <w:jc w:val="both"/>
        <w:rPr>
          <w:rFonts w:ascii="Times New Roman" w:hAnsi="Times New Roman" w:cs="Times New Roman"/>
          <w:sz w:val="24"/>
          <w:szCs w:val="24"/>
        </w:rPr>
      </w:pPr>
      <w:bookmarkStart w:id="429" w:name="_Toc291434926"/>
      <w:bookmarkStart w:id="430" w:name="_Toc332774737"/>
      <w:r w:rsidRPr="00657B96">
        <w:rPr>
          <w:rFonts w:ascii="Times New Roman" w:hAnsi="Times New Roman" w:cs="Times New Roman"/>
          <w:sz w:val="24"/>
          <w:szCs w:val="24"/>
        </w:rPr>
        <w:t>Problem Abstract</w:t>
      </w:r>
      <w:bookmarkEnd w:id="429"/>
      <w:bookmarkEnd w:id="430"/>
    </w:p>
    <w:p w:rsidR="0090355F" w:rsidRPr="00657B96" w:rsidRDefault="0090355F" w:rsidP="0090355F">
      <w:pPr>
        <w:pStyle w:val="ListParagraph"/>
        <w:ind w:firstLine="720"/>
        <w:rPr>
          <w:rFonts w:ascii="Times New Roman" w:hAnsi="Times New Roman" w:cs="Times New Roman"/>
          <w:sz w:val="24"/>
          <w:szCs w:val="24"/>
        </w:rPr>
      </w:pPr>
      <w:r w:rsidRPr="00657B96">
        <w:rPr>
          <w:rFonts w:ascii="Times New Roman" w:hAnsi="Times New Roman" w:cs="Times New Roman"/>
          <w:color w:val="000000"/>
          <w:sz w:val="24"/>
          <w:szCs w:val="24"/>
          <w:rPrChange w:id="431" w:author="DuyNgo" w:date="2012-08-10T08:15:00Z">
            <w:rPr>
              <w:rFonts w:asciiTheme="majorHAnsi" w:eastAsiaTheme="majorEastAsia" w:hAnsiTheme="majorHAnsi" w:cs="Calibri"/>
              <w:b/>
              <w:bCs/>
              <w:color w:val="000000"/>
              <w:sz w:val="24"/>
              <w:szCs w:val="24"/>
            </w:rPr>
          </w:rPrChange>
        </w:rPr>
        <w:t>In the future, software industries could very well depend on how quickly the procedures and systems of project management are adopted. Therefore, Project Manager will play a very important role within organizations. Our mission is to provide an online system that actively assists those managers in managing their project.</w:t>
      </w:r>
    </w:p>
    <w:p w:rsidR="0090355F" w:rsidRPr="00657B96" w:rsidRDefault="0090355F" w:rsidP="0090355F">
      <w:pPr>
        <w:pStyle w:val="ListParagraph"/>
        <w:ind w:firstLine="720"/>
        <w:rPr>
          <w:rFonts w:ascii="Times New Roman" w:hAnsi="Times New Roman" w:cs="Times New Roman"/>
          <w:sz w:val="24"/>
          <w:szCs w:val="24"/>
        </w:rPr>
      </w:pPr>
      <w:r w:rsidRPr="00657B96">
        <w:rPr>
          <w:rFonts w:ascii="Times New Roman" w:hAnsi="Times New Roman" w:cs="Times New Roman"/>
          <w:sz w:val="24"/>
          <w:szCs w:val="24"/>
          <w:rPrChange w:id="432" w:author="DuyNgo" w:date="2012-08-10T08:15:00Z">
            <w:rPr>
              <w:rFonts w:asciiTheme="majorHAnsi" w:eastAsiaTheme="majorEastAsia" w:hAnsiTheme="majorHAnsi" w:cs="Calibri"/>
              <w:b/>
              <w:bCs/>
              <w:color w:val="4F81BD" w:themeColor="accent1"/>
              <w:sz w:val="24"/>
              <w:szCs w:val="24"/>
            </w:rPr>
          </w:rPrChange>
        </w:rPr>
        <w:t>With the increasing number of managers and users, OOPMS must be capable to work well with thousands of users. OOPMS processes a large amount of information, so the system needs to have good performance and accuracy. Any mistakes may lead to a big failure in projects’ statistic and performance.</w:t>
      </w:r>
    </w:p>
    <w:p w:rsidR="00682754" w:rsidRPr="00657B96" w:rsidRDefault="00682754" w:rsidP="000F5919">
      <w:pPr>
        <w:pStyle w:val="Heading3"/>
        <w:numPr>
          <w:ilvl w:val="0"/>
          <w:numId w:val="4"/>
        </w:numPr>
        <w:tabs>
          <w:tab w:val="left" w:pos="1134"/>
        </w:tabs>
        <w:ind w:left="567" w:firstLine="283"/>
        <w:jc w:val="both"/>
        <w:rPr>
          <w:rFonts w:ascii="Times New Roman" w:hAnsi="Times New Roman" w:cs="Times New Roman"/>
          <w:sz w:val="24"/>
          <w:szCs w:val="24"/>
        </w:rPr>
      </w:pPr>
      <w:bookmarkStart w:id="433" w:name="_Toc291434927"/>
      <w:bookmarkStart w:id="434" w:name="_Toc332774738"/>
      <w:r w:rsidRPr="00657B96">
        <w:rPr>
          <w:rFonts w:ascii="Times New Roman" w:hAnsi="Times New Roman" w:cs="Times New Roman"/>
          <w:sz w:val="24"/>
          <w:szCs w:val="24"/>
        </w:rPr>
        <w:t>Project Overview</w:t>
      </w:r>
      <w:bookmarkEnd w:id="433"/>
      <w:bookmarkEnd w:id="434"/>
    </w:p>
    <w:p w:rsidR="00682754" w:rsidRPr="00657B96" w:rsidRDefault="00682754" w:rsidP="008C3CFA">
      <w:pPr>
        <w:pStyle w:val="Heading4"/>
        <w:numPr>
          <w:ilvl w:val="1"/>
          <w:numId w:val="9"/>
        </w:numPr>
        <w:tabs>
          <w:tab w:val="left" w:pos="1418"/>
        </w:tabs>
        <w:ind w:left="709" w:firstLine="284"/>
        <w:jc w:val="both"/>
        <w:rPr>
          <w:rFonts w:ascii="Times New Roman" w:hAnsi="Times New Roman" w:cs="Times New Roman"/>
          <w:sz w:val="24"/>
          <w:szCs w:val="24"/>
        </w:rPr>
      </w:pPr>
      <w:bookmarkStart w:id="435" w:name="_Toc291434928"/>
      <w:bookmarkStart w:id="436" w:name="_Toc332774739"/>
      <w:r w:rsidRPr="00657B96">
        <w:rPr>
          <w:rFonts w:ascii="Times New Roman" w:hAnsi="Times New Roman" w:cs="Times New Roman"/>
          <w:sz w:val="24"/>
          <w:szCs w:val="24"/>
          <w:rPrChange w:id="437" w:author="DuyNgo" w:date="2012-08-10T08:15:00Z">
            <w:rPr>
              <w:rFonts w:asciiTheme="minorHAnsi" w:hAnsiTheme="minorHAnsi" w:cstheme="minorHAnsi"/>
              <w:i w:val="0"/>
              <w:iCs w:val="0"/>
              <w:sz w:val="24"/>
              <w:szCs w:val="24"/>
            </w:rPr>
          </w:rPrChange>
        </w:rPr>
        <w:t>The Current System</w:t>
      </w:r>
      <w:bookmarkEnd w:id="435"/>
      <w:bookmarkEnd w:id="436"/>
    </w:p>
    <w:p w:rsidR="00187125" w:rsidRPr="00657B96" w:rsidRDefault="00187125" w:rsidP="00187125">
      <w:pPr>
        <w:ind w:left="1080"/>
        <w:rPr>
          <w:rFonts w:ascii="Times New Roman" w:hAnsi="Times New Roman" w:cs="Times New Roman"/>
          <w:sz w:val="24"/>
          <w:szCs w:val="24"/>
        </w:rPr>
      </w:pPr>
      <w:r w:rsidRPr="00657B96">
        <w:rPr>
          <w:rFonts w:ascii="Times New Roman" w:hAnsi="Times New Roman" w:cs="Times New Roman"/>
          <w:sz w:val="24"/>
          <w:szCs w:val="24"/>
          <w:rPrChange w:id="438" w:author="DuyNgo" w:date="2012-08-10T08:15:00Z">
            <w:rPr>
              <w:rFonts w:asciiTheme="majorHAnsi" w:eastAsiaTheme="majorEastAsia" w:hAnsiTheme="majorHAnsi" w:cs="Calibri"/>
              <w:b/>
              <w:bCs/>
              <w:color w:val="4F81BD" w:themeColor="accent1"/>
              <w:sz w:val="24"/>
              <w:szCs w:val="24"/>
            </w:rPr>
          </w:rPrChange>
        </w:rPr>
        <w:t>There are many current systems, which provide project management services. Still, project managers find it extremely problematic to apply those systems into their real projects. There are numerous reasons making these systems very difficult to use efficiently:</w:t>
      </w:r>
    </w:p>
    <w:p w:rsidR="00187125" w:rsidRPr="00657B96" w:rsidRDefault="00187125" w:rsidP="008C3CFA">
      <w:pPr>
        <w:pStyle w:val="ListParagraph"/>
        <w:numPr>
          <w:ilvl w:val="2"/>
          <w:numId w:val="24"/>
        </w:numPr>
        <w:rPr>
          <w:rFonts w:ascii="Times New Roman" w:hAnsi="Times New Roman" w:cs="Times New Roman"/>
          <w:sz w:val="24"/>
          <w:szCs w:val="24"/>
        </w:rPr>
      </w:pPr>
      <w:r w:rsidRPr="00657B96">
        <w:rPr>
          <w:rFonts w:ascii="Times New Roman" w:hAnsi="Times New Roman" w:cs="Times New Roman"/>
          <w:sz w:val="24"/>
          <w:szCs w:val="24"/>
          <w:rPrChange w:id="439" w:author="DuyNgo" w:date="2012-08-10T08:15:00Z">
            <w:rPr>
              <w:rFonts w:asciiTheme="majorHAnsi" w:eastAsiaTheme="majorEastAsia" w:hAnsiTheme="majorHAnsi" w:cs="Calibri"/>
              <w:b/>
              <w:bCs/>
              <w:color w:val="4F81BD" w:themeColor="accent1"/>
              <w:sz w:val="24"/>
              <w:szCs w:val="24"/>
            </w:rPr>
          </w:rPrChange>
        </w:rPr>
        <w:t>Unfriendly Interface</w:t>
      </w:r>
    </w:p>
    <w:p w:rsidR="00187125" w:rsidRPr="00657B96" w:rsidRDefault="00187125" w:rsidP="008C3CFA">
      <w:pPr>
        <w:pStyle w:val="ListParagraph"/>
        <w:numPr>
          <w:ilvl w:val="2"/>
          <w:numId w:val="24"/>
        </w:numPr>
        <w:rPr>
          <w:rFonts w:ascii="Times New Roman" w:hAnsi="Times New Roman" w:cs="Times New Roman"/>
          <w:sz w:val="24"/>
          <w:szCs w:val="24"/>
        </w:rPr>
      </w:pPr>
      <w:r w:rsidRPr="00657B96">
        <w:rPr>
          <w:rFonts w:ascii="Times New Roman" w:hAnsi="Times New Roman" w:cs="Times New Roman"/>
          <w:sz w:val="24"/>
          <w:szCs w:val="24"/>
          <w:rPrChange w:id="440" w:author="DuyNgo" w:date="2012-08-10T08:15:00Z">
            <w:rPr>
              <w:rFonts w:asciiTheme="majorHAnsi" w:eastAsiaTheme="majorEastAsia" w:hAnsiTheme="majorHAnsi" w:cs="Calibri"/>
              <w:b/>
              <w:bCs/>
              <w:color w:val="4F81BD" w:themeColor="accent1"/>
              <w:sz w:val="24"/>
              <w:szCs w:val="24"/>
            </w:rPr>
          </w:rPrChange>
        </w:rPr>
        <w:t>Complicated Process</w:t>
      </w:r>
    </w:p>
    <w:p w:rsidR="00187125" w:rsidRPr="00657B96" w:rsidRDefault="00187125" w:rsidP="008C3CFA">
      <w:pPr>
        <w:pStyle w:val="ListParagraph"/>
        <w:numPr>
          <w:ilvl w:val="2"/>
          <w:numId w:val="24"/>
        </w:numPr>
        <w:rPr>
          <w:rFonts w:ascii="Times New Roman" w:hAnsi="Times New Roman" w:cs="Times New Roman"/>
          <w:sz w:val="24"/>
          <w:szCs w:val="24"/>
        </w:rPr>
      </w:pPr>
      <w:r w:rsidRPr="00657B96">
        <w:rPr>
          <w:rFonts w:ascii="Times New Roman" w:hAnsi="Times New Roman" w:cs="Times New Roman"/>
          <w:sz w:val="24"/>
          <w:szCs w:val="24"/>
          <w:rPrChange w:id="441" w:author="DuyNgo" w:date="2012-08-10T08:15:00Z">
            <w:rPr>
              <w:rFonts w:asciiTheme="majorHAnsi" w:eastAsiaTheme="majorEastAsia" w:hAnsiTheme="majorHAnsi" w:cs="Calibri"/>
              <w:b/>
              <w:bCs/>
              <w:color w:val="4F81BD" w:themeColor="accent1"/>
              <w:sz w:val="24"/>
              <w:szCs w:val="24"/>
            </w:rPr>
          </w:rPrChange>
        </w:rPr>
        <w:t>Large cost</w:t>
      </w:r>
    </w:p>
    <w:p w:rsidR="00187125" w:rsidRPr="00657B96" w:rsidRDefault="00187125" w:rsidP="008C3CFA">
      <w:pPr>
        <w:pStyle w:val="ListParagraph"/>
        <w:numPr>
          <w:ilvl w:val="2"/>
          <w:numId w:val="24"/>
        </w:numPr>
        <w:rPr>
          <w:rFonts w:ascii="Times New Roman" w:hAnsi="Times New Roman" w:cs="Times New Roman"/>
          <w:sz w:val="24"/>
          <w:szCs w:val="24"/>
        </w:rPr>
      </w:pPr>
      <w:r w:rsidRPr="00657B96">
        <w:rPr>
          <w:rFonts w:ascii="Times New Roman" w:hAnsi="Times New Roman" w:cs="Times New Roman"/>
          <w:sz w:val="24"/>
          <w:szCs w:val="24"/>
          <w:rPrChange w:id="442" w:author="DuyNgo" w:date="2012-08-10T08:15:00Z">
            <w:rPr>
              <w:rFonts w:asciiTheme="majorHAnsi" w:eastAsiaTheme="majorEastAsia" w:hAnsiTheme="majorHAnsi" w:cs="Calibri"/>
              <w:b/>
              <w:bCs/>
              <w:color w:val="4F81BD" w:themeColor="accent1"/>
              <w:sz w:val="24"/>
              <w:szCs w:val="24"/>
            </w:rPr>
          </w:rPrChange>
        </w:rPr>
        <w:t>Not open source</w:t>
      </w:r>
    </w:p>
    <w:p w:rsidR="00233E78" w:rsidRPr="00657B96" w:rsidRDefault="00187125" w:rsidP="008C3CFA">
      <w:pPr>
        <w:pStyle w:val="ListParagraph"/>
        <w:numPr>
          <w:ilvl w:val="2"/>
          <w:numId w:val="24"/>
        </w:numPr>
        <w:rPr>
          <w:rFonts w:ascii="Times New Roman" w:hAnsi="Times New Roman" w:cs="Times New Roman"/>
          <w:sz w:val="24"/>
          <w:szCs w:val="24"/>
        </w:rPr>
      </w:pPr>
      <w:r w:rsidRPr="00657B96">
        <w:rPr>
          <w:rFonts w:ascii="Times New Roman" w:hAnsi="Times New Roman" w:cs="Times New Roman"/>
          <w:sz w:val="24"/>
          <w:szCs w:val="24"/>
          <w:rPrChange w:id="443" w:author="DuyNgo" w:date="2012-08-10T08:15:00Z">
            <w:rPr>
              <w:rFonts w:asciiTheme="majorHAnsi" w:eastAsiaTheme="majorEastAsia" w:hAnsiTheme="majorHAnsi" w:cs="Calibri"/>
              <w:b/>
              <w:bCs/>
              <w:color w:val="4F81BD" w:themeColor="accent1"/>
              <w:sz w:val="24"/>
              <w:szCs w:val="24"/>
            </w:rPr>
          </w:rPrChange>
        </w:rPr>
        <w:t>Not modularization</w:t>
      </w:r>
    </w:p>
    <w:p w:rsidR="00682754" w:rsidRPr="00657B96" w:rsidRDefault="00682754" w:rsidP="008C3CFA">
      <w:pPr>
        <w:pStyle w:val="Heading4"/>
        <w:numPr>
          <w:ilvl w:val="1"/>
          <w:numId w:val="9"/>
        </w:numPr>
        <w:tabs>
          <w:tab w:val="left" w:pos="1418"/>
        </w:tabs>
        <w:ind w:left="709" w:firstLine="284"/>
        <w:jc w:val="both"/>
        <w:rPr>
          <w:rFonts w:ascii="Times New Roman" w:hAnsi="Times New Roman" w:cs="Times New Roman"/>
          <w:sz w:val="24"/>
          <w:szCs w:val="24"/>
        </w:rPr>
      </w:pPr>
      <w:bookmarkStart w:id="444" w:name="_Toc291434929"/>
      <w:bookmarkStart w:id="445" w:name="_Toc332774740"/>
      <w:r w:rsidRPr="00657B96">
        <w:rPr>
          <w:rFonts w:ascii="Times New Roman" w:hAnsi="Times New Roman" w:cs="Times New Roman"/>
          <w:sz w:val="24"/>
          <w:szCs w:val="24"/>
          <w:rPrChange w:id="446" w:author="DuyNgo" w:date="2012-08-10T08:15:00Z">
            <w:rPr>
              <w:rFonts w:asciiTheme="minorHAnsi" w:hAnsiTheme="minorHAnsi" w:cstheme="minorHAnsi"/>
              <w:i w:val="0"/>
              <w:iCs w:val="0"/>
              <w:sz w:val="24"/>
              <w:szCs w:val="24"/>
            </w:rPr>
          </w:rPrChange>
        </w:rPr>
        <w:t>The Proposed System</w:t>
      </w:r>
      <w:bookmarkEnd w:id="444"/>
      <w:bookmarkEnd w:id="445"/>
    </w:p>
    <w:p w:rsidR="00233E78" w:rsidRPr="00657B96" w:rsidRDefault="0032413A" w:rsidP="0032413A">
      <w:pPr>
        <w:pStyle w:val="ListParagraph"/>
        <w:numPr>
          <w:ilvl w:val="0"/>
          <w:numId w:val="164"/>
        </w:numPr>
        <w:rPr>
          <w:rFonts w:ascii="Times New Roman" w:hAnsi="Times New Roman" w:cs="Times New Roman"/>
          <w:sz w:val="24"/>
          <w:szCs w:val="24"/>
          <w:rPrChange w:id="447" w:author="DuyNgo" w:date="2012-08-10T08:15:00Z">
            <w:rPr/>
          </w:rPrChange>
        </w:rPr>
      </w:pPr>
      <w:r w:rsidRPr="00657B96">
        <w:rPr>
          <w:rFonts w:ascii="Times New Roman" w:hAnsi="Times New Roman" w:cs="Times New Roman"/>
          <w:sz w:val="24"/>
          <w:szCs w:val="24"/>
        </w:rPr>
        <w:t>As Solution ( section 1.7)</w:t>
      </w:r>
    </w:p>
    <w:p w:rsidR="00682754" w:rsidRPr="00657B96" w:rsidRDefault="00682754" w:rsidP="008C3CFA">
      <w:pPr>
        <w:pStyle w:val="Heading4"/>
        <w:numPr>
          <w:ilvl w:val="1"/>
          <w:numId w:val="9"/>
        </w:numPr>
        <w:tabs>
          <w:tab w:val="left" w:pos="1418"/>
        </w:tabs>
        <w:ind w:left="709" w:firstLine="284"/>
        <w:jc w:val="both"/>
        <w:rPr>
          <w:rFonts w:ascii="Times New Roman" w:hAnsi="Times New Roman" w:cs="Times New Roman"/>
          <w:sz w:val="24"/>
          <w:szCs w:val="24"/>
        </w:rPr>
      </w:pPr>
      <w:bookmarkStart w:id="448" w:name="_Toc291434930"/>
      <w:bookmarkStart w:id="449" w:name="_Toc332774741"/>
      <w:r w:rsidRPr="00657B96">
        <w:rPr>
          <w:rFonts w:ascii="Times New Roman" w:hAnsi="Times New Roman" w:cs="Times New Roman"/>
          <w:sz w:val="24"/>
          <w:szCs w:val="24"/>
          <w:rPrChange w:id="450" w:author="DuyNgo" w:date="2012-08-10T08:15:00Z">
            <w:rPr>
              <w:rFonts w:asciiTheme="minorHAnsi" w:hAnsiTheme="minorHAnsi" w:cstheme="minorHAnsi"/>
              <w:i w:val="0"/>
              <w:iCs w:val="0"/>
              <w:sz w:val="24"/>
              <w:szCs w:val="24"/>
            </w:rPr>
          </w:rPrChange>
        </w:rPr>
        <w:t>Boundaries of the System</w:t>
      </w:r>
      <w:bookmarkEnd w:id="448"/>
      <w:bookmarkEnd w:id="449"/>
    </w:p>
    <w:p w:rsidR="00416F70" w:rsidRPr="00657B96" w:rsidRDefault="00416F70" w:rsidP="00416F70">
      <w:pPr>
        <w:ind w:left="851" w:firstLine="425"/>
        <w:rPr>
          <w:rFonts w:ascii="Times New Roman" w:hAnsi="Times New Roman" w:cs="Times New Roman"/>
          <w:sz w:val="24"/>
          <w:szCs w:val="24"/>
        </w:rPr>
      </w:pPr>
      <w:r w:rsidRPr="00657B96">
        <w:rPr>
          <w:rFonts w:ascii="Times New Roman" w:hAnsi="Times New Roman" w:cs="Times New Roman"/>
          <w:sz w:val="24"/>
          <w:szCs w:val="24"/>
          <w:rPrChange w:id="451" w:author="DuyNgo" w:date="2012-08-10T08:15:00Z">
            <w:rPr>
              <w:rFonts w:asciiTheme="majorHAnsi" w:eastAsiaTheme="majorEastAsia" w:hAnsiTheme="majorHAnsi" w:cs="Calibri"/>
              <w:b/>
              <w:bCs/>
              <w:color w:val="4F81BD" w:themeColor="accent1"/>
              <w:sz w:val="24"/>
              <w:szCs w:val="24"/>
            </w:rPr>
          </w:rPrChange>
        </w:rPr>
        <w:t>The system under development of this Capstone Project will include:</w:t>
      </w:r>
    </w:p>
    <w:p w:rsidR="00416F70" w:rsidRPr="00657B96" w:rsidRDefault="00416F70" w:rsidP="00416F70">
      <w:pPr>
        <w:numPr>
          <w:ilvl w:val="0"/>
          <w:numId w:val="1"/>
        </w:numPr>
        <w:ind w:left="993" w:firstLine="283"/>
        <w:contextualSpacing/>
        <w:rPr>
          <w:rFonts w:ascii="Times New Roman" w:hAnsi="Times New Roman" w:cs="Times New Roman"/>
          <w:sz w:val="24"/>
          <w:szCs w:val="24"/>
        </w:rPr>
      </w:pPr>
      <w:r w:rsidRPr="00657B96">
        <w:rPr>
          <w:rFonts w:ascii="Times New Roman" w:hAnsi="Times New Roman" w:cs="Times New Roman"/>
          <w:sz w:val="24"/>
          <w:szCs w:val="24"/>
          <w:rPrChange w:id="452" w:author="DuyNgo" w:date="2012-08-10T08:15:00Z">
            <w:rPr>
              <w:rFonts w:asciiTheme="majorHAnsi" w:eastAsiaTheme="majorEastAsia" w:hAnsiTheme="majorHAnsi" w:cs="Calibri"/>
              <w:b/>
              <w:bCs/>
              <w:color w:val="4F81BD" w:themeColor="accent1"/>
              <w:sz w:val="24"/>
              <w:szCs w:val="24"/>
            </w:rPr>
          </w:rPrChange>
        </w:rPr>
        <w:t>A complete website version and an Android version.</w:t>
      </w:r>
    </w:p>
    <w:p w:rsidR="00416F70" w:rsidRPr="00657B96" w:rsidRDefault="00416F70" w:rsidP="00416F70">
      <w:pPr>
        <w:numPr>
          <w:ilvl w:val="0"/>
          <w:numId w:val="1"/>
        </w:numPr>
        <w:ind w:left="993" w:firstLine="283"/>
        <w:contextualSpacing/>
        <w:rPr>
          <w:rFonts w:ascii="Times New Roman" w:hAnsi="Times New Roman" w:cs="Times New Roman"/>
          <w:sz w:val="24"/>
          <w:szCs w:val="24"/>
        </w:rPr>
      </w:pPr>
      <w:r w:rsidRPr="00657B96">
        <w:rPr>
          <w:rFonts w:ascii="Times New Roman" w:hAnsi="Times New Roman" w:cs="Times New Roman"/>
          <w:sz w:val="24"/>
          <w:szCs w:val="24"/>
          <w:rPrChange w:id="453" w:author="DuyNgo" w:date="2012-08-10T08:15:00Z">
            <w:rPr>
              <w:rFonts w:asciiTheme="majorHAnsi" w:eastAsiaTheme="majorEastAsia" w:hAnsiTheme="majorHAnsi" w:cs="Calibri"/>
              <w:b/>
              <w:bCs/>
              <w:color w:val="4F81BD" w:themeColor="accent1"/>
              <w:sz w:val="24"/>
              <w:szCs w:val="24"/>
            </w:rPr>
          </w:rPrChange>
        </w:rPr>
        <w:t>All the process documents involved.</w:t>
      </w:r>
    </w:p>
    <w:p w:rsidR="00416F70" w:rsidRPr="00657B96" w:rsidRDefault="00416F70" w:rsidP="00416F70">
      <w:pPr>
        <w:rPr>
          <w:rFonts w:ascii="Times New Roman" w:hAnsi="Times New Roman" w:cs="Times New Roman"/>
          <w:sz w:val="24"/>
          <w:szCs w:val="24"/>
          <w:rPrChange w:id="454" w:author="DuyNgo" w:date="2012-08-10T08:15:00Z">
            <w:rPr/>
          </w:rPrChange>
        </w:rPr>
      </w:pPr>
    </w:p>
    <w:p w:rsidR="00682754" w:rsidRPr="00657B96" w:rsidRDefault="00682754" w:rsidP="008C3CFA">
      <w:pPr>
        <w:pStyle w:val="Heading4"/>
        <w:numPr>
          <w:ilvl w:val="1"/>
          <w:numId w:val="9"/>
        </w:numPr>
        <w:tabs>
          <w:tab w:val="left" w:pos="1418"/>
        </w:tabs>
        <w:ind w:left="709" w:firstLine="284"/>
        <w:jc w:val="both"/>
        <w:rPr>
          <w:rFonts w:ascii="Times New Roman" w:hAnsi="Times New Roman" w:cs="Times New Roman"/>
          <w:sz w:val="24"/>
          <w:szCs w:val="24"/>
        </w:rPr>
      </w:pPr>
      <w:bookmarkStart w:id="455" w:name="_Toc291434931"/>
      <w:bookmarkStart w:id="456" w:name="_Toc332774742"/>
      <w:r w:rsidRPr="00657B96">
        <w:rPr>
          <w:rFonts w:ascii="Times New Roman" w:hAnsi="Times New Roman" w:cs="Times New Roman"/>
          <w:sz w:val="24"/>
          <w:szCs w:val="24"/>
          <w:rPrChange w:id="457" w:author="DuyNgo" w:date="2012-08-10T08:15:00Z">
            <w:rPr>
              <w:rFonts w:asciiTheme="minorHAnsi" w:hAnsiTheme="minorHAnsi" w:cstheme="minorHAnsi"/>
              <w:i w:val="0"/>
              <w:iCs w:val="0"/>
              <w:sz w:val="24"/>
              <w:szCs w:val="24"/>
            </w:rPr>
          </w:rPrChange>
        </w:rPr>
        <w:t>Development Environment</w:t>
      </w:r>
      <w:bookmarkEnd w:id="455"/>
      <w:bookmarkEnd w:id="456"/>
    </w:p>
    <w:p w:rsidR="00246DD9" w:rsidRPr="00657B96" w:rsidRDefault="00246DD9" w:rsidP="00246DD9">
      <w:pPr>
        <w:ind w:left="851" w:firstLine="425"/>
        <w:rPr>
          <w:rFonts w:ascii="Times New Roman" w:hAnsi="Times New Roman" w:cs="Times New Roman"/>
          <w:sz w:val="24"/>
          <w:szCs w:val="24"/>
        </w:rPr>
      </w:pPr>
      <w:r w:rsidRPr="00657B96">
        <w:rPr>
          <w:rFonts w:ascii="Times New Roman" w:hAnsi="Times New Roman" w:cs="Times New Roman"/>
          <w:sz w:val="24"/>
          <w:szCs w:val="24"/>
          <w:rPrChange w:id="458" w:author="DuyNgo" w:date="2012-08-10T08:15:00Z">
            <w:rPr>
              <w:rFonts w:asciiTheme="majorHAnsi" w:eastAsiaTheme="majorEastAsia" w:hAnsiTheme="majorHAnsi" w:cs="Calibri"/>
              <w:b/>
              <w:bCs/>
              <w:color w:val="4F81BD" w:themeColor="accent1"/>
              <w:sz w:val="24"/>
              <w:szCs w:val="24"/>
            </w:rPr>
          </w:rPrChange>
        </w:rPr>
        <w:t>Below is the list of hardware and software requirements needed for development environment:</w:t>
      </w:r>
    </w:p>
    <w:p w:rsidR="00246DD9" w:rsidRPr="00657B96" w:rsidRDefault="00246DD9" w:rsidP="00246DD9">
      <w:pPr>
        <w:keepNext/>
        <w:keepLines/>
        <w:spacing w:before="200" w:after="0"/>
        <w:ind w:firstLine="1418"/>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459" w:author="DuyNgo" w:date="2012-08-10T08:15:00Z">
            <w:rPr>
              <w:rFonts w:asciiTheme="majorHAnsi" w:eastAsia="MS Gothic" w:hAnsiTheme="majorHAnsi" w:cs="Calibri"/>
              <w:b/>
              <w:bCs/>
              <w:color w:val="243F60"/>
              <w:sz w:val="24"/>
              <w:szCs w:val="24"/>
            </w:rPr>
          </w:rPrChange>
        </w:rPr>
        <w:lastRenderedPageBreak/>
        <w:t>Hardware requirements:</w:t>
      </w:r>
    </w:p>
    <w:p w:rsidR="00246DD9" w:rsidRPr="00657B96" w:rsidRDefault="00246DD9" w:rsidP="00246DD9">
      <w:pPr>
        <w:numPr>
          <w:ilvl w:val="0"/>
          <w:numId w:val="1"/>
        </w:numPr>
        <w:ind w:left="993" w:firstLine="283"/>
        <w:contextualSpacing/>
        <w:rPr>
          <w:rFonts w:ascii="Times New Roman" w:hAnsi="Times New Roman" w:cs="Times New Roman"/>
          <w:sz w:val="24"/>
          <w:szCs w:val="24"/>
        </w:rPr>
      </w:pPr>
      <w:r w:rsidRPr="00657B96">
        <w:rPr>
          <w:rFonts w:ascii="Times New Roman" w:hAnsi="Times New Roman" w:cs="Times New Roman"/>
          <w:sz w:val="24"/>
          <w:szCs w:val="24"/>
          <w:rPrChange w:id="460" w:author="DuyNgo" w:date="2012-08-10T08:15:00Z">
            <w:rPr>
              <w:rFonts w:asciiTheme="majorHAnsi" w:eastAsiaTheme="majorEastAsia" w:hAnsiTheme="majorHAnsi" w:cs="Calibri"/>
              <w:b/>
              <w:bCs/>
              <w:color w:val="4F81BD" w:themeColor="accent1"/>
              <w:sz w:val="24"/>
              <w:szCs w:val="24"/>
            </w:rPr>
          </w:rPrChange>
        </w:rPr>
        <w:t>Personal computers for developing with the minimum configuration: 2 Gb of RAM, 20Gb of hard disk, Core 2 Duo 2.0 GHz</w:t>
      </w:r>
    </w:p>
    <w:p w:rsidR="00246DD9" w:rsidRPr="00657B96" w:rsidRDefault="00246DD9" w:rsidP="00246DD9">
      <w:pPr>
        <w:keepNext/>
        <w:keepLines/>
        <w:spacing w:before="200" w:after="0"/>
        <w:ind w:firstLine="1418"/>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461" w:author="DuyNgo" w:date="2012-08-10T08:15:00Z">
            <w:rPr>
              <w:rFonts w:asciiTheme="majorHAnsi" w:eastAsia="MS Gothic" w:hAnsiTheme="majorHAnsi" w:cs="Calibri"/>
              <w:b/>
              <w:bCs/>
              <w:color w:val="243F60"/>
              <w:sz w:val="24"/>
              <w:szCs w:val="24"/>
            </w:rPr>
          </w:rPrChange>
        </w:rPr>
        <w:t>Software requirements:</w:t>
      </w:r>
    </w:p>
    <w:p w:rsidR="00246DD9" w:rsidRPr="00657B96" w:rsidRDefault="00246DD9" w:rsidP="00246DD9">
      <w:pPr>
        <w:numPr>
          <w:ilvl w:val="0"/>
          <w:numId w:val="1"/>
        </w:numPr>
        <w:ind w:left="993" w:firstLine="283"/>
        <w:contextualSpacing/>
        <w:rPr>
          <w:rFonts w:ascii="Times New Roman" w:hAnsi="Times New Roman" w:cs="Times New Roman"/>
          <w:sz w:val="24"/>
          <w:szCs w:val="24"/>
        </w:rPr>
      </w:pPr>
      <w:r w:rsidRPr="00657B96">
        <w:rPr>
          <w:rFonts w:ascii="Times New Roman" w:hAnsi="Times New Roman" w:cs="Times New Roman"/>
          <w:sz w:val="24"/>
          <w:szCs w:val="24"/>
          <w:rPrChange w:id="462" w:author="DuyNgo" w:date="2012-08-10T08:15:00Z">
            <w:rPr>
              <w:rFonts w:asciiTheme="majorHAnsi" w:eastAsiaTheme="majorEastAsia" w:hAnsiTheme="majorHAnsi" w:cs="Calibri"/>
              <w:b/>
              <w:bCs/>
              <w:color w:val="4F81BD" w:themeColor="accent1"/>
              <w:sz w:val="24"/>
              <w:szCs w:val="24"/>
            </w:rPr>
          </w:rPrChange>
        </w:rPr>
        <w:t>Operating system: Windows 7/Windows XP</w:t>
      </w:r>
    </w:p>
    <w:p w:rsidR="00246DD9" w:rsidRPr="00657B96" w:rsidRDefault="00246DD9" w:rsidP="00246DD9">
      <w:pPr>
        <w:numPr>
          <w:ilvl w:val="0"/>
          <w:numId w:val="1"/>
        </w:numPr>
        <w:ind w:left="993" w:firstLine="283"/>
        <w:contextualSpacing/>
        <w:rPr>
          <w:rFonts w:ascii="Times New Roman" w:hAnsi="Times New Roman" w:cs="Times New Roman"/>
          <w:sz w:val="24"/>
          <w:szCs w:val="24"/>
        </w:rPr>
      </w:pPr>
      <w:r w:rsidRPr="00657B96">
        <w:rPr>
          <w:rFonts w:ascii="Times New Roman" w:hAnsi="Times New Roman" w:cs="Times New Roman"/>
          <w:sz w:val="24"/>
          <w:szCs w:val="24"/>
          <w:rPrChange w:id="463" w:author="DuyNgo" w:date="2012-08-10T08:15:00Z">
            <w:rPr>
              <w:rFonts w:asciiTheme="majorHAnsi" w:eastAsiaTheme="majorEastAsia" w:hAnsiTheme="majorHAnsi" w:cs="Calibri"/>
              <w:b/>
              <w:bCs/>
              <w:color w:val="4F81BD" w:themeColor="accent1"/>
              <w:sz w:val="24"/>
              <w:szCs w:val="24"/>
            </w:rPr>
          </w:rPrChange>
        </w:rPr>
        <w:t>IDE: Eclipse</w:t>
      </w:r>
    </w:p>
    <w:p w:rsidR="00246DD9" w:rsidRPr="00657B96" w:rsidRDefault="00246DD9" w:rsidP="00246DD9">
      <w:pPr>
        <w:numPr>
          <w:ilvl w:val="0"/>
          <w:numId w:val="1"/>
        </w:numPr>
        <w:ind w:left="993" w:firstLine="283"/>
        <w:contextualSpacing/>
        <w:rPr>
          <w:rFonts w:ascii="Times New Roman" w:hAnsi="Times New Roman" w:cs="Times New Roman"/>
          <w:sz w:val="24"/>
          <w:szCs w:val="24"/>
        </w:rPr>
      </w:pPr>
      <w:r w:rsidRPr="00657B96">
        <w:rPr>
          <w:rFonts w:ascii="Times New Roman" w:hAnsi="Times New Roman" w:cs="Times New Roman"/>
          <w:sz w:val="24"/>
          <w:szCs w:val="24"/>
          <w:rPrChange w:id="464" w:author="DuyNgo" w:date="2012-08-10T08:15:00Z">
            <w:rPr>
              <w:rFonts w:asciiTheme="majorHAnsi" w:eastAsiaTheme="majorEastAsia" w:hAnsiTheme="majorHAnsi" w:cs="Calibri"/>
              <w:b/>
              <w:bCs/>
              <w:color w:val="4F81BD" w:themeColor="accent1"/>
              <w:sz w:val="24"/>
              <w:szCs w:val="24"/>
            </w:rPr>
          </w:rPrChange>
        </w:rPr>
        <w:t>Dreamweaver</w:t>
      </w:r>
    </w:p>
    <w:p w:rsidR="00246DD9" w:rsidRPr="00657B96" w:rsidRDefault="00246DD9" w:rsidP="00246DD9">
      <w:pPr>
        <w:numPr>
          <w:ilvl w:val="0"/>
          <w:numId w:val="1"/>
        </w:numPr>
        <w:ind w:left="993" w:firstLine="283"/>
        <w:contextualSpacing/>
        <w:rPr>
          <w:rFonts w:ascii="Times New Roman" w:hAnsi="Times New Roman" w:cs="Times New Roman"/>
          <w:sz w:val="24"/>
          <w:szCs w:val="24"/>
        </w:rPr>
      </w:pPr>
      <w:r w:rsidRPr="00657B96">
        <w:rPr>
          <w:rFonts w:ascii="Times New Roman" w:hAnsi="Times New Roman" w:cs="Times New Roman"/>
          <w:sz w:val="24"/>
          <w:szCs w:val="24"/>
          <w:rPrChange w:id="465" w:author="DuyNgo" w:date="2012-08-10T08:15:00Z">
            <w:rPr>
              <w:rFonts w:asciiTheme="majorHAnsi" w:eastAsiaTheme="majorEastAsia" w:hAnsiTheme="majorHAnsi" w:cs="Calibri"/>
              <w:b/>
              <w:bCs/>
              <w:color w:val="4F81BD" w:themeColor="accent1"/>
              <w:sz w:val="24"/>
              <w:szCs w:val="24"/>
            </w:rPr>
          </w:rPrChange>
        </w:rPr>
        <w:t>Microsoft Office</w:t>
      </w:r>
    </w:p>
    <w:p w:rsidR="00246DD9" w:rsidRPr="00657B96" w:rsidRDefault="00246DD9" w:rsidP="00246DD9">
      <w:pPr>
        <w:numPr>
          <w:ilvl w:val="0"/>
          <w:numId w:val="1"/>
        </w:numPr>
        <w:ind w:left="993" w:firstLine="283"/>
        <w:contextualSpacing/>
        <w:rPr>
          <w:rFonts w:ascii="Times New Roman" w:hAnsi="Times New Roman" w:cs="Times New Roman"/>
          <w:sz w:val="24"/>
          <w:szCs w:val="24"/>
        </w:rPr>
      </w:pPr>
      <w:r w:rsidRPr="00657B96">
        <w:rPr>
          <w:rFonts w:ascii="Times New Roman" w:hAnsi="Times New Roman" w:cs="Times New Roman"/>
          <w:sz w:val="24"/>
          <w:szCs w:val="24"/>
          <w:rPrChange w:id="466" w:author="DuyNgo" w:date="2012-08-10T08:15:00Z">
            <w:rPr>
              <w:rFonts w:asciiTheme="majorHAnsi" w:eastAsiaTheme="majorEastAsia" w:hAnsiTheme="majorHAnsi" w:cs="Calibri"/>
              <w:b/>
              <w:bCs/>
              <w:color w:val="4F81BD" w:themeColor="accent1"/>
              <w:sz w:val="24"/>
              <w:szCs w:val="24"/>
            </w:rPr>
          </w:rPrChange>
        </w:rPr>
        <w:t>Microsoft Visio</w:t>
      </w:r>
    </w:p>
    <w:p w:rsidR="00246DD9" w:rsidRPr="00657B96" w:rsidRDefault="00246DD9" w:rsidP="00246DD9">
      <w:pPr>
        <w:numPr>
          <w:ilvl w:val="0"/>
          <w:numId w:val="1"/>
        </w:numPr>
        <w:ind w:left="993" w:firstLine="283"/>
        <w:contextualSpacing/>
        <w:rPr>
          <w:rFonts w:ascii="Times New Roman" w:hAnsi="Times New Roman" w:cs="Times New Roman"/>
          <w:sz w:val="24"/>
          <w:szCs w:val="24"/>
        </w:rPr>
      </w:pPr>
      <w:r w:rsidRPr="00657B96">
        <w:rPr>
          <w:rFonts w:ascii="Times New Roman" w:hAnsi="Times New Roman" w:cs="Times New Roman"/>
          <w:sz w:val="24"/>
          <w:szCs w:val="24"/>
          <w:rPrChange w:id="467" w:author="DuyNgo" w:date="2012-08-10T08:15:00Z">
            <w:rPr>
              <w:rFonts w:asciiTheme="majorHAnsi" w:eastAsiaTheme="majorEastAsia" w:hAnsiTheme="majorHAnsi" w:cs="Calibri"/>
              <w:b/>
              <w:bCs/>
              <w:color w:val="4F81BD" w:themeColor="accent1"/>
              <w:sz w:val="24"/>
              <w:szCs w:val="24"/>
            </w:rPr>
          </w:rPrChange>
        </w:rPr>
        <w:t>Microsoft Project</w:t>
      </w:r>
    </w:p>
    <w:p w:rsidR="00246DD9" w:rsidRPr="00657B96" w:rsidRDefault="00246DD9" w:rsidP="00246DD9">
      <w:pPr>
        <w:numPr>
          <w:ilvl w:val="0"/>
          <w:numId w:val="1"/>
        </w:numPr>
        <w:ind w:left="993" w:firstLine="283"/>
        <w:contextualSpacing/>
        <w:rPr>
          <w:rFonts w:ascii="Times New Roman" w:hAnsi="Times New Roman" w:cs="Times New Roman"/>
          <w:sz w:val="24"/>
          <w:szCs w:val="24"/>
        </w:rPr>
      </w:pPr>
      <w:r w:rsidRPr="00657B96">
        <w:rPr>
          <w:rFonts w:ascii="Times New Roman" w:hAnsi="Times New Roman" w:cs="Times New Roman"/>
          <w:sz w:val="24"/>
          <w:szCs w:val="24"/>
          <w:rPrChange w:id="468" w:author="DuyNgo" w:date="2012-08-10T08:15:00Z">
            <w:rPr>
              <w:rFonts w:asciiTheme="majorHAnsi" w:eastAsiaTheme="majorEastAsia" w:hAnsiTheme="majorHAnsi" w:cs="Calibri"/>
              <w:b/>
              <w:bCs/>
              <w:color w:val="4F81BD" w:themeColor="accent1"/>
              <w:sz w:val="24"/>
              <w:szCs w:val="24"/>
            </w:rPr>
          </w:rPrChange>
        </w:rPr>
        <w:t>DBMS: Oracle 10g Express Edition</w:t>
      </w:r>
    </w:p>
    <w:p w:rsidR="00246DD9" w:rsidRPr="00657B96" w:rsidRDefault="00246DD9" w:rsidP="00246DD9">
      <w:pPr>
        <w:numPr>
          <w:ilvl w:val="0"/>
          <w:numId w:val="1"/>
        </w:numPr>
        <w:ind w:left="993" w:firstLine="283"/>
        <w:contextualSpacing/>
        <w:rPr>
          <w:rFonts w:ascii="Times New Roman" w:hAnsi="Times New Roman" w:cs="Times New Roman"/>
          <w:sz w:val="24"/>
          <w:szCs w:val="24"/>
        </w:rPr>
      </w:pPr>
      <w:r w:rsidRPr="00657B96">
        <w:rPr>
          <w:rFonts w:ascii="Times New Roman" w:hAnsi="Times New Roman" w:cs="Times New Roman"/>
          <w:sz w:val="24"/>
          <w:szCs w:val="24"/>
          <w:rPrChange w:id="469" w:author="DuyNgo" w:date="2012-08-10T08:15:00Z">
            <w:rPr>
              <w:rFonts w:asciiTheme="majorHAnsi" w:eastAsiaTheme="majorEastAsia" w:hAnsiTheme="majorHAnsi" w:cs="Calibri"/>
              <w:b/>
              <w:bCs/>
              <w:color w:val="4F81BD" w:themeColor="accent1"/>
              <w:sz w:val="24"/>
              <w:szCs w:val="24"/>
            </w:rPr>
          </w:rPrChange>
        </w:rPr>
        <w:t>Source Control: SVN</w:t>
      </w:r>
    </w:p>
    <w:p w:rsidR="00246DD9" w:rsidRPr="00657B96" w:rsidRDefault="00246DD9" w:rsidP="00246DD9">
      <w:pPr>
        <w:rPr>
          <w:rFonts w:ascii="Times New Roman" w:hAnsi="Times New Roman" w:cs="Times New Roman"/>
          <w:sz w:val="24"/>
          <w:szCs w:val="24"/>
          <w:rPrChange w:id="470" w:author="DuyNgo" w:date="2012-08-10T08:15:00Z">
            <w:rPr/>
          </w:rPrChange>
        </w:rPr>
      </w:pPr>
    </w:p>
    <w:p w:rsidR="00932C40" w:rsidRPr="00657B96" w:rsidRDefault="00682754" w:rsidP="00932C40">
      <w:pPr>
        <w:pStyle w:val="Heading2"/>
        <w:numPr>
          <w:ilvl w:val="0"/>
          <w:numId w:val="3"/>
        </w:numPr>
        <w:tabs>
          <w:tab w:val="left" w:pos="851"/>
        </w:tabs>
        <w:ind w:left="284" w:firstLine="284"/>
        <w:jc w:val="both"/>
        <w:rPr>
          <w:rFonts w:ascii="Times New Roman" w:hAnsi="Times New Roman" w:cs="Times New Roman"/>
          <w:b w:val="0"/>
          <w:sz w:val="24"/>
          <w:szCs w:val="24"/>
          <w:rPrChange w:id="471" w:author="DuyNgo" w:date="2012-08-10T08:15:00Z">
            <w:rPr>
              <w:rFonts w:asciiTheme="minorHAnsi" w:hAnsiTheme="minorHAnsi" w:cstheme="minorHAnsi"/>
              <w:sz w:val="24"/>
              <w:szCs w:val="24"/>
            </w:rPr>
          </w:rPrChange>
        </w:rPr>
      </w:pPr>
      <w:bookmarkStart w:id="472" w:name="_Toc332774743"/>
      <w:r w:rsidRPr="00657B96">
        <w:rPr>
          <w:rFonts w:ascii="Times New Roman" w:hAnsi="Times New Roman" w:cs="Times New Roman"/>
          <w:b w:val="0"/>
          <w:sz w:val="24"/>
          <w:szCs w:val="24"/>
          <w:rPrChange w:id="473" w:author="DuyNgo" w:date="2012-08-10T08:15:00Z">
            <w:rPr>
              <w:rFonts w:asciiTheme="minorHAnsi" w:hAnsiTheme="minorHAnsi" w:cstheme="minorHAnsi"/>
              <w:sz w:val="24"/>
              <w:szCs w:val="24"/>
            </w:rPr>
          </w:rPrChange>
        </w:rPr>
        <w:t>Project Organization</w:t>
      </w:r>
      <w:bookmarkEnd w:id="425"/>
      <w:bookmarkEnd w:id="472"/>
    </w:p>
    <w:p w:rsidR="00932C40" w:rsidRPr="00657B96" w:rsidRDefault="00932C40" w:rsidP="008C3CFA">
      <w:pPr>
        <w:keepNext/>
        <w:keepLines/>
        <w:numPr>
          <w:ilvl w:val="0"/>
          <w:numId w:val="25"/>
        </w:numPr>
        <w:tabs>
          <w:tab w:val="left" w:pos="1276"/>
        </w:tabs>
        <w:spacing w:before="200" w:after="0"/>
        <w:ind w:firstLine="491"/>
        <w:outlineLvl w:val="2"/>
        <w:rPr>
          <w:rFonts w:ascii="Times New Roman" w:eastAsia="MS Gothic" w:hAnsi="Times New Roman" w:cs="Times New Roman"/>
          <w:bCs/>
          <w:color w:val="4F81BD"/>
          <w:sz w:val="24"/>
          <w:szCs w:val="24"/>
          <w:rPrChange w:id="474" w:author="DuyNgo" w:date="2012-08-10T08:15:00Z">
            <w:rPr>
              <w:rFonts w:eastAsia="MS Gothic" w:cstheme="minorHAnsi"/>
              <w:b/>
              <w:bCs/>
              <w:color w:val="4F81BD"/>
              <w:sz w:val="24"/>
              <w:szCs w:val="24"/>
            </w:rPr>
          </w:rPrChange>
        </w:rPr>
      </w:pPr>
      <w:bookmarkStart w:id="475" w:name="_Toc315776641"/>
      <w:bookmarkStart w:id="476" w:name="_Toc325636807"/>
      <w:bookmarkStart w:id="477" w:name="_Toc332774744"/>
      <w:r w:rsidRPr="00657B96">
        <w:rPr>
          <w:rFonts w:ascii="Times New Roman" w:eastAsia="MS Gothic" w:hAnsi="Times New Roman" w:cs="Times New Roman"/>
          <w:bCs/>
          <w:color w:val="4F81BD"/>
          <w:sz w:val="24"/>
          <w:szCs w:val="24"/>
          <w:rPrChange w:id="478" w:author="DuyNgo" w:date="2012-08-10T08:15:00Z">
            <w:rPr>
              <w:rFonts w:asciiTheme="majorHAnsi" w:eastAsia="MS Gothic" w:hAnsiTheme="majorHAnsi" w:cs="Calibri"/>
              <w:b/>
              <w:bCs/>
              <w:color w:val="4F81BD"/>
              <w:sz w:val="24"/>
              <w:szCs w:val="24"/>
            </w:rPr>
          </w:rPrChange>
        </w:rPr>
        <w:t>Software Process Model</w:t>
      </w:r>
      <w:bookmarkEnd w:id="475"/>
      <w:bookmarkEnd w:id="476"/>
      <w:bookmarkEnd w:id="477"/>
    </w:p>
    <w:p w:rsidR="00932C40" w:rsidRPr="00657B96" w:rsidRDefault="00932C40" w:rsidP="00932C40">
      <w:pPr>
        <w:ind w:left="993" w:firstLine="283"/>
        <w:rPr>
          <w:rFonts w:ascii="Times New Roman" w:hAnsi="Times New Roman" w:cs="Times New Roman"/>
          <w:sz w:val="24"/>
          <w:szCs w:val="24"/>
        </w:rPr>
      </w:pPr>
      <w:r w:rsidRPr="00657B96">
        <w:rPr>
          <w:rFonts w:ascii="Times New Roman" w:hAnsi="Times New Roman" w:cs="Times New Roman"/>
          <w:sz w:val="24"/>
          <w:szCs w:val="24"/>
          <w:rPrChange w:id="479" w:author="DuyNgo" w:date="2012-08-10T08:15:00Z">
            <w:rPr>
              <w:rFonts w:asciiTheme="majorHAnsi" w:eastAsiaTheme="majorEastAsia" w:hAnsiTheme="majorHAnsi" w:cs="Calibri"/>
              <w:b/>
              <w:bCs/>
              <w:color w:val="4F81BD" w:themeColor="accent1"/>
              <w:sz w:val="24"/>
              <w:szCs w:val="24"/>
            </w:rPr>
          </w:rPrChange>
        </w:rPr>
        <w:t>The process model used for developing this project is waterfall model.</w:t>
      </w:r>
    </w:p>
    <w:p w:rsidR="00932C40" w:rsidRPr="00657B96" w:rsidRDefault="00932C40" w:rsidP="00932C40">
      <w:pPr>
        <w:jc w:val="center"/>
        <w:rPr>
          <w:rFonts w:ascii="Times New Roman" w:hAnsi="Times New Roman" w:cs="Times New Roman"/>
          <w:sz w:val="24"/>
          <w:szCs w:val="24"/>
        </w:rPr>
      </w:pPr>
      <w:r w:rsidRPr="00657B96">
        <w:rPr>
          <w:rFonts w:ascii="Times New Roman" w:hAnsi="Times New Roman" w:cs="Times New Roman"/>
          <w:noProof/>
          <w:sz w:val="24"/>
          <w:szCs w:val="24"/>
          <w:lang w:eastAsia="ja-JP"/>
          <w:rPrChange w:id="480">
            <w:rPr>
              <w:rFonts w:asciiTheme="majorHAnsi" w:eastAsiaTheme="majorEastAsia" w:hAnsiTheme="majorHAnsi" w:cs="Calibri"/>
              <w:b/>
              <w:bCs/>
              <w:noProof/>
              <w:color w:val="4F81BD" w:themeColor="accent1"/>
              <w:sz w:val="24"/>
              <w:szCs w:val="24"/>
              <w:lang w:eastAsia="ja-JP"/>
            </w:rPr>
          </w:rPrChange>
        </w:rPr>
        <w:drawing>
          <wp:inline distT="0" distB="0" distL="0" distR="0" wp14:anchorId="327DBA6A" wp14:editId="1C654C8D">
            <wp:extent cx="4667250" cy="2857500"/>
            <wp:effectExtent l="0" t="0" r="0" b="0"/>
            <wp:docPr id="2" name="Picture 2" descr="waterfall_model_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_model_problem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67250" cy="2857500"/>
                    </a:xfrm>
                    <a:prstGeom prst="rect">
                      <a:avLst/>
                    </a:prstGeom>
                    <a:noFill/>
                    <a:ln>
                      <a:noFill/>
                    </a:ln>
                  </pic:spPr>
                </pic:pic>
              </a:graphicData>
            </a:graphic>
          </wp:inline>
        </w:drawing>
      </w:r>
    </w:p>
    <w:p w:rsidR="00932C40" w:rsidRPr="00657B96" w:rsidRDefault="00932C40" w:rsidP="00932C40">
      <w:pPr>
        <w:jc w:val="center"/>
        <w:rPr>
          <w:rFonts w:ascii="Times New Roman" w:hAnsi="Times New Roman" w:cs="Times New Roman"/>
          <w:i/>
          <w:sz w:val="24"/>
          <w:szCs w:val="24"/>
        </w:rPr>
      </w:pPr>
    </w:p>
    <w:p w:rsidR="00932C40" w:rsidRPr="00657B96" w:rsidRDefault="00932C40" w:rsidP="00932C40">
      <w:pPr>
        <w:jc w:val="center"/>
        <w:rPr>
          <w:rFonts w:ascii="Times New Roman" w:hAnsi="Times New Roman" w:cs="Times New Roman"/>
          <w:i/>
          <w:sz w:val="24"/>
          <w:szCs w:val="24"/>
        </w:rPr>
      </w:pPr>
    </w:p>
    <w:p w:rsidR="00932C40" w:rsidRPr="00657B96" w:rsidRDefault="00932C40" w:rsidP="008C3CFA">
      <w:pPr>
        <w:keepNext/>
        <w:keepLines/>
        <w:numPr>
          <w:ilvl w:val="0"/>
          <w:numId w:val="25"/>
        </w:numPr>
        <w:tabs>
          <w:tab w:val="left" w:pos="1276"/>
        </w:tabs>
        <w:spacing w:before="200" w:after="0"/>
        <w:ind w:firstLine="491"/>
        <w:outlineLvl w:val="2"/>
        <w:rPr>
          <w:rFonts w:ascii="Times New Roman" w:eastAsia="MS Gothic" w:hAnsi="Times New Roman" w:cs="Times New Roman"/>
          <w:bCs/>
          <w:color w:val="4F81BD"/>
          <w:sz w:val="24"/>
          <w:szCs w:val="24"/>
          <w:rPrChange w:id="481" w:author="DuyNgo" w:date="2012-08-10T08:15:00Z">
            <w:rPr>
              <w:rFonts w:eastAsia="MS Gothic" w:cstheme="minorHAnsi"/>
              <w:b/>
              <w:bCs/>
              <w:color w:val="4F81BD"/>
              <w:sz w:val="24"/>
              <w:szCs w:val="24"/>
            </w:rPr>
          </w:rPrChange>
        </w:rPr>
      </w:pPr>
      <w:bookmarkStart w:id="482" w:name="_Toc315776642"/>
      <w:bookmarkStart w:id="483" w:name="_Toc325636808"/>
      <w:bookmarkStart w:id="484" w:name="_Toc332774745"/>
      <w:r w:rsidRPr="00657B96">
        <w:rPr>
          <w:rFonts w:ascii="Times New Roman" w:eastAsia="MS Gothic" w:hAnsi="Times New Roman" w:cs="Times New Roman"/>
          <w:bCs/>
          <w:color w:val="4F81BD"/>
          <w:sz w:val="24"/>
          <w:szCs w:val="24"/>
          <w:rPrChange w:id="485" w:author="DuyNgo" w:date="2012-08-10T08:15:00Z">
            <w:rPr>
              <w:rFonts w:asciiTheme="majorHAnsi" w:eastAsia="MS Gothic" w:hAnsiTheme="majorHAnsi" w:cs="Calibri"/>
              <w:b/>
              <w:bCs/>
              <w:color w:val="4F81BD"/>
              <w:sz w:val="24"/>
              <w:szCs w:val="24"/>
            </w:rPr>
          </w:rPrChange>
        </w:rPr>
        <w:t>Roles and Responsibilities</w:t>
      </w:r>
      <w:bookmarkEnd w:id="482"/>
      <w:bookmarkEnd w:id="483"/>
      <w:bookmarkEnd w:id="484"/>
      <w:r w:rsidRPr="00657B96">
        <w:rPr>
          <w:rFonts w:ascii="Times New Roman" w:eastAsia="MS Gothic" w:hAnsi="Times New Roman" w:cs="Times New Roman"/>
          <w:bCs/>
          <w:color w:val="4F81BD"/>
          <w:sz w:val="24"/>
          <w:szCs w:val="24"/>
          <w:rPrChange w:id="486" w:author="DuyNgo" w:date="2012-08-10T08:15:00Z">
            <w:rPr>
              <w:rFonts w:asciiTheme="majorHAnsi" w:eastAsia="MS Gothic" w:hAnsiTheme="majorHAnsi" w:cs="Calibri"/>
              <w:b/>
              <w:bCs/>
              <w:color w:val="4F81BD"/>
              <w:sz w:val="24"/>
              <w:szCs w:val="24"/>
            </w:rPr>
          </w:rPrChange>
        </w:rPr>
        <w:br/>
      </w:r>
    </w:p>
    <w:tbl>
      <w:tblPr>
        <w:tblW w:w="9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4"/>
        <w:gridCol w:w="2185"/>
        <w:gridCol w:w="1577"/>
        <w:gridCol w:w="4950"/>
      </w:tblGrid>
      <w:tr w:rsidR="00932C40" w:rsidRPr="00657B96"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tcPr>
          <w:p w:rsidR="00932C40" w:rsidRPr="00657B96" w:rsidRDefault="00932C40" w:rsidP="00946F40">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657B96">
              <w:rPr>
                <w:rFonts w:ascii="Times New Roman" w:hAnsi="Times New Roman" w:cs="Times New Roman"/>
                <w:sz w:val="24"/>
                <w:szCs w:val="24"/>
                <w:rPrChange w:id="487" w:author="DuyNgo" w:date="2012-08-10T08:15:00Z">
                  <w:rPr>
                    <w:rFonts w:asciiTheme="majorHAnsi" w:eastAsiaTheme="majorEastAsia" w:hAnsiTheme="majorHAnsi" w:cs="Calibri"/>
                    <w:b/>
                    <w:bCs/>
                    <w:color w:val="4F81BD" w:themeColor="accent1"/>
                    <w:sz w:val="24"/>
                    <w:szCs w:val="24"/>
                  </w:rPr>
                </w:rPrChange>
              </w:rPr>
              <w:t>No</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657B96" w:rsidRDefault="00932C40" w:rsidP="00946F40">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657B96">
              <w:rPr>
                <w:rFonts w:ascii="Times New Roman" w:hAnsi="Times New Roman" w:cs="Times New Roman"/>
                <w:b/>
                <w:sz w:val="24"/>
                <w:szCs w:val="24"/>
                <w:rPrChange w:id="488" w:author="DuyNgo" w:date="2012-08-10T08:15:00Z">
                  <w:rPr>
                    <w:rFonts w:asciiTheme="majorHAnsi" w:eastAsiaTheme="majorEastAsia" w:hAnsiTheme="majorHAnsi" w:cs="Calibri"/>
                    <w:b/>
                    <w:bCs/>
                    <w:color w:val="4F81BD" w:themeColor="accent1"/>
                    <w:sz w:val="24"/>
                    <w:szCs w:val="24"/>
                  </w:rPr>
                </w:rPrChange>
              </w:rPr>
              <w:t>Full name</w:t>
            </w:r>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657B96" w:rsidRDefault="00932C40" w:rsidP="00946F40">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657B96">
              <w:rPr>
                <w:rFonts w:ascii="Times New Roman" w:hAnsi="Times New Roman" w:cs="Times New Roman"/>
                <w:b/>
                <w:sz w:val="24"/>
                <w:szCs w:val="24"/>
                <w:rPrChange w:id="489" w:author="DuyNgo" w:date="2012-08-10T08:15:00Z">
                  <w:rPr>
                    <w:rFonts w:asciiTheme="majorHAnsi" w:eastAsiaTheme="majorEastAsia" w:hAnsiTheme="majorHAnsi" w:cs="Calibri"/>
                    <w:b/>
                    <w:bCs/>
                    <w:color w:val="4F81BD" w:themeColor="accent1"/>
                    <w:sz w:val="24"/>
                    <w:szCs w:val="24"/>
                  </w:rPr>
                </w:rPrChange>
              </w:rPr>
              <w:t>Role in Group</w:t>
            </w:r>
          </w:p>
        </w:tc>
        <w:tc>
          <w:tcPr>
            <w:tcW w:w="4950" w:type="dxa"/>
            <w:tcBorders>
              <w:top w:val="single" w:sz="4" w:space="0" w:color="auto"/>
              <w:left w:val="single" w:sz="4" w:space="0" w:color="auto"/>
              <w:bottom w:val="single" w:sz="4" w:space="0" w:color="auto"/>
              <w:right w:val="single" w:sz="4" w:space="0" w:color="auto"/>
            </w:tcBorders>
          </w:tcPr>
          <w:p w:rsidR="00932C40" w:rsidRPr="00657B96" w:rsidRDefault="00932C40" w:rsidP="00946F40">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657B96">
              <w:rPr>
                <w:rFonts w:ascii="Times New Roman" w:hAnsi="Times New Roman" w:cs="Times New Roman"/>
                <w:b/>
                <w:sz w:val="24"/>
                <w:szCs w:val="24"/>
                <w:rPrChange w:id="490" w:author="DuyNgo" w:date="2012-08-10T08:15:00Z">
                  <w:rPr>
                    <w:rFonts w:asciiTheme="majorHAnsi" w:eastAsiaTheme="majorEastAsia" w:hAnsiTheme="majorHAnsi" w:cs="Calibri"/>
                    <w:b/>
                    <w:bCs/>
                    <w:color w:val="4F81BD" w:themeColor="accent1"/>
                    <w:sz w:val="24"/>
                    <w:szCs w:val="24"/>
                  </w:rPr>
                </w:rPrChange>
              </w:rPr>
              <w:t>Responsibilities</w:t>
            </w:r>
          </w:p>
        </w:tc>
      </w:tr>
      <w:tr w:rsidR="00932C40" w:rsidRPr="00657B96"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rsidR="00932C40" w:rsidRPr="00657B96" w:rsidRDefault="00932C40" w:rsidP="00946F40">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657B96">
              <w:rPr>
                <w:rFonts w:ascii="Times New Roman" w:hAnsi="Times New Roman" w:cs="Times New Roman"/>
                <w:sz w:val="24"/>
                <w:szCs w:val="24"/>
                <w:rPrChange w:id="491" w:author="DuyNgo" w:date="2012-08-10T08:15:00Z">
                  <w:rPr>
                    <w:rFonts w:asciiTheme="majorHAnsi" w:eastAsiaTheme="majorEastAsia" w:hAnsiTheme="majorHAnsi" w:cs="Calibri"/>
                    <w:b/>
                    <w:bCs/>
                    <w:color w:val="4F81BD" w:themeColor="accent1"/>
                    <w:sz w:val="24"/>
                    <w:szCs w:val="24"/>
                  </w:rPr>
                </w:rPrChange>
              </w:rPr>
              <w:t>1</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657B96"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ascii="Times New Roman" w:hAnsi="Times New Roman" w:cs="Times New Roman"/>
                <w:sz w:val="24"/>
                <w:szCs w:val="24"/>
                <w:rPrChange w:id="492" w:author="DuyNgo" w:date="2012-08-10T08:15:00Z">
                  <w:rPr>
                    <w:rFonts w:ascii="Tahoma" w:hAnsi="Tahoma" w:cs="Calibri"/>
                    <w:color w:val="000000"/>
                    <w:sz w:val="24"/>
                    <w:szCs w:val="24"/>
                  </w:rPr>
                </w:rPrChange>
              </w:rPr>
            </w:pPr>
            <w:r w:rsidRPr="00657B96">
              <w:rPr>
                <w:rFonts w:ascii="Times New Roman" w:hAnsi="Times New Roman" w:cs="Times New Roman"/>
                <w:sz w:val="24"/>
                <w:szCs w:val="24"/>
                <w:rPrChange w:id="493" w:author="DuyNgo" w:date="2012-08-10T08:15:00Z">
                  <w:rPr>
                    <w:rFonts w:asciiTheme="majorHAnsi" w:eastAsiaTheme="majorEastAsia" w:hAnsiTheme="majorHAnsi" w:cs="Calibri"/>
                    <w:b/>
                    <w:bCs/>
                    <w:color w:val="4F81BD" w:themeColor="accent1"/>
                    <w:sz w:val="24"/>
                    <w:szCs w:val="24"/>
                  </w:rPr>
                </w:rPrChange>
              </w:rPr>
              <w:t>Ngô Đức Duy</w:t>
            </w:r>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657B96"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ascii="Times New Roman" w:hAnsi="Times New Roman" w:cs="Times New Roman"/>
                <w:sz w:val="24"/>
                <w:szCs w:val="24"/>
                <w:rPrChange w:id="494" w:author="DuyNgo" w:date="2012-08-10T08:15:00Z">
                  <w:rPr>
                    <w:rFonts w:ascii="Tahoma" w:hAnsi="Tahoma" w:cs="Calibri"/>
                    <w:color w:val="000000"/>
                    <w:sz w:val="24"/>
                    <w:szCs w:val="24"/>
                  </w:rPr>
                </w:rPrChange>
              </w:rPr>
            </w:pPr>
            <w:r w:rsidRPr="00657B96">
              <w:rPr>
                <w:rFonts w:ascii="Times New Roman" w:hAnsi="Times New Roman" w:cs="Times New Roman"/>
                <w:sz w:val="24"/>
                <w:szCs w:val="24"/>
                <w:rPrChange w:id="495" w:author="DuyNgo" w:date="2012-08-10T08:15:00Z">
                  <w:rPr>
                    <w:rFonts w:asciiTheme="majorHAnsi" w:eastAsiaTheme="majorEastAsia" w:hAnsiTheme="majorHAnsi" w:cs="Calibri"/>
                    <w:b/>
                    <w:bCs/>
                    <w:color w:val="4F81BD" w:themeColor="accent1"/>
                    <w:sz w:val="24"/>
                    <w:szCs w:val="24"/>
                  </w:rPr>
                </w:rPrChange>
              </w:rPr>
              <w:t xml:space="preserve">Team Leader, Developer, </w:t>
            </w:r>
            <w:r w:rsidRPr="00657B96">
              <w:rPr>
                <w:rFonts w:ascii="Times New Roman" w:hAnsi="Times New Roman" w:cs="Times New Roman"/>
                <w:sz w:val="24"/>
                <w:szCs w:val="24"/>
                <w:rPrChange w:id="496" w:author="DuyNgo" w:date="2012-08-10T08:15:00Z">
                  <w:rPr>
                    <w:rFonts w:asciiTheme="majorHAnsi" w:eastAsiaTheme="majorEastAsia" w:hAnsiTheme="majorHAnsi" w:cs="Calibri"/>
                    <w:b/>
                    <w:bCs/>
                    <w:color w:val="4F81BD" w:themeColor="accent1"/>
                    <w:sz w:val="24"/>
                    <w:szCs w:val="24"/>
                  </w:rPr>
                </w:rPrChange>
              </w:rPr>
              <w:lastRenderedPageBreak/>
              <w:t>Tester, QA, CM</w:t>
            </w:r>
          </w:p>
        </w:tc>
        <w:tc>
          <w:tcPr>
            <w:tcW w:w="4950" w:type="dxa"/>
            <w:tcBorders>
              <w:top w:val="single" w:sz="4" w:space="0" w:color="auto"/>
              <w:left w:val="single" w:sz="4" w:space="0" w:color="auto"/>
              <w:bottom w:val="single" w:sz="4" w:space="0" w:color="auto"/>
              <w:right w:val="single" w:sz="4" w:space="0" w:color="auto"/>
            </w:tcBorders>
          </w:tcPr>
          <w:p w:rsidR="00932C40" w:rsidRPr="00657B96"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ascii="Times New Roman" w:hAnsi="Times New Roman" w:cs="Times New Roman"/>
                <w:sz w:val="24"/>
                <w:szCs w:val="24"/>
                <w:rPrChange w:id="497" w:author="DuyNgo" w:date="2012-08-10T08:15:00Z">
                  <w:rPr>
                    <w:rFonts w:ascii="Tahoma" w:hAnsi="Tahoma" w:cs="Calibri"/>
                    <w:color w:val="000000"/>
                    <w:sz w:val="24"/>
                    <w:szCs w:val="24"/>
                  </w:rPr>
                </w:rPrChange>
              </w:rPr>
            </w:pPr>
            <w:r w:rsidRPr="00657B96">
              <w:rPr>
                <w:rFonts w:ascii="Times New Roman" w:hAnsi="Times New Roman" w:cs="Times New Roman"/>
                <w:sz w:val="24"/>
                <w:szCs w:val="24"/>
                <w:rPrChange w:id="498" w:author="DuyNgo" w:date="2012-08-10T08:15:00Z">
                  <w:rPr>
                    <w:rFonts w:asciiTheme="majorHAnsi" w:eastAsiaTheme="majorEastAsia" w:hAnsiTheme="majorHAnsi" w:cs="Calibri"/>
                    <w:b/>
                    <w:bCs/>
                    <w:color w:val="4F81BD" w:themeColor="accent1"/>
                    <w:sz w:val="24"/>
                    <w:szCs w:val="24"/>
                  </w:rPr>
                </w:rPrChange>
              </w:rPr>
              <w:lastRenderedPageBreak/>
              <w:t>Managing process</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499" w:author="DuyNgo" w:date="2012-08-10T08:15:00Z">
                  <w:rPr>
                    <w:rFonts w:asciiTheme="majorHAnsi" w:eastAsiaTheme="majorEastAsia" w:hAnsiTheme="majorHAnsi" w:cs="Calibri"/>
                    <w:b/>
                    <w:bCs/>
                    <w:color w:val="4F81BD" w:themeColor="accent1"/>
                    <w:sz w:val="24"/>
                    <w:szCs w:val="24"/>
                  </w:rPr>
                </w:rPrChange>
              </w:rPr>
              <w:t>Designing database</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00" w:author="DuyNgo" w:date="2012-08-10T08:15:00Z">
                  <w:rPr>
                    <w:rFonts w:asciiTheme="majorHAnsi" w:eastAsiaTheme="majorEastAsia" w:hAnsiTheme="majorHAnsi" w:cs="Calibri"/>
                    <w:b/>
                    <w:bCs/>
                    <w:color w:val="4F81BD" w:themeColor="accent1"/>
                    <w:sz w:val="24"/>
                    <w:szCs w:val="24"/>
                  </w:rPr>
                </w:rPrChange>
              </w:rPr>
              <w:lastRenderedPageBreak/>
              <w:t>Requirement development</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01" w:author="DuyNgo" w:date="2012-08-10T08:15:00Z">
                  <w:rPr>
                    <w:rFonts w:asciiTheme="majorHAnsi" w:eastAsiaTheme="majorEastAsia" w:hAnsiTheme="majorHAnsi" w:cs="Calibri"/>
                    <w:b/>
                    <w:bCs/>
                    <w:color w:val="4F81BD" w:themeColor="accent1"/>
                    <w:sz w:val="24"/>
                    <w:szCs w:val="24"/>
                  </w:rPr>
                </w:rPrChange>
              </w:rPr>
              <w:t xml:space="preserve">Requirement analysis </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02" w:author="DuyNgo" w:date="2012-08-10T08:15:00Z">
                  <w:rPr>
                    <w:rFonts w:asciiTheme="majorHAnsi" w:eastAsiaTheme="majorEastAsia" w:hAnsiTheme="majorHAnsi" w:cs="Calibri"/>
                    <w:b/>
                    <w:bCs/>
                    <w:color w:val="4F81BD" w:themeColor="accent1"/>
                    <w:sz w:val="24"/>
                    <w:szCs w:val="24"/>
                  </w:rPr>
                </w:rPrChange>
              </w:rPr>
              <w:t xml:space="preserve">Architectural design </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03"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04" w:author="DuyNgo" w:date="2012-08-10T08:15:00Z">
                  <w:rPr>
                    <w:rFonts w:asciiTheme="majorHAnsi" w:eastAsiaTheme="majorEastAsia" w:hAnsiTheme="majorHAnsi" w:cs="Calibri"/>
                    <w:b/>
                    <w:bCs/>
                    <w:color w:val="4F81BD" w:themeColor="accent1"/>
                    <w:sz w:val="24"/>
                    <w:szCs w:val="24"/>
                  </w:rPr>
                </w:rPrChange>
              </w:rPr>
              <w:t>Task assignment and tracking</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05" w:author="DuyNgo" w:date="2012-08-10T08:15:00Z">
                  <w:rPr>
                    <w:rFonts w:asciiTheme="majorHAnsi" w:eastAsiaTheme="majorEastAsia" w:hAnsiTheme="majorHAnsi" w:cs="Calibri"/>
                    <w:b/>
                    <w:bCs/>
                    <w:color w:val="4F81BD" w:themeColor="accent1"/>
                    <w:sz w:val="24"/>
                    <w:szCs w:val="24"/>
                  </w:rPr>
                </w:rPrChange>
              </w:rPr>
              <w:t>Training</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06" w:author="DuyNgo" w:date="2012-08-10T08:15:00Z">
                  <w:rPr>
                    <w:rFonts w:asciiTheme="majorHAnsi" w:eastAsiaTheme="majorEastAsia" w:hAnsiTheme="majorHAnsi" w:cs="Calibri"/>
                    <w:b/>
                    <w:bCs/>
                    <w:color w:val="4F81BD" w:themeColor="accent1"/>
                    <w:sz w:val="24"/>
                    <w:szCs w:val="24"/>
                  </w:rPr>
                </w:rPrChange>
              </w:rPr>
              <w:t>Coding</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07" w:author="DuyNgo" w:date="2012-08-10T08:15:00Z">
                  <w:rPr>
                    <w:rFonts w:asciiTheme="majorHAnsi" w:eastAsiaTheme="majorEastAsia" w:hAnsiTheme="majorHAnsi" w:cs="Calibri"/>
                    <w:b/>
                    <w:bCs/>
                    <w:color w:val="4F81BD" w:themeColor="accent1"/>
                    <w:sz w:val="24"/>
                    <w:szCs w:val="24"/>
                  </w:rPr>
                </w:rPrChange>
              </w:rPr>
              <w:t>Testing</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08" w:author="DuyNgo" w:date="2012-08-10T08:15:00Z">
                  <w:rPr>
                    <w:rFonts w:asciiTheme="majorHAnsi" w:eastAsiaTheme="majorEastAsia" w:hAnsiTheme="majorHAnsi" w:cs="Calibri"/>
                    <w:b/>
                    <w:bCs/>
                    <w:color w:val="4F81BD" w:themeColor="accent1"/>
                    <w:sz w:val="24"/>
                    <w:szCs w:val="24"/>
                  </w:rPr>
                </w:rPrChange>
              </w:rPr>
              <w:t>Task conducting</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09" w:author="DuyNgo" w:date="2012-08-10T08:15:00Z">
                  <w:rPr>
                    <w:rFonts w:asciiTheme="majorHAnsi" w:eastAsiaTheme="majorEastAsia" w:hAnsiTheme="majorHAnsi" w:cs="Calibri"/>
                    <w:b/>
                    <w:bCs/>
                    <w:color w:val="4F81BD" w:themeColor="accent1"/>
                    <w:sz w:val="24"/>
                    <w:szCs w:val="24"/>
                  </w:rPr>
                </w:rPrChange>
              </w:rPr>
              <w:t>Reporting</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10" w:author="DuyNgo" w:date="2012-08-10T08:15:00Z">
                  <w:rPr>
                    <w:rFonts w:asciiTheme="majorHAnsi" w:eastAsiaTheme="majorEastAsia" w:hAnsiTheme="majorHAnsi" w:cs="Calibri"/>
                    <w:b/>
                    <w:bCs/>
                    <w:color w:val="4F81BD" w:themeColor="accent1"/>
                    <w:sz w:val="24"/>
                    <w:szCs w:val="24"/>
                  </w:rPr>
                </w:rPrChange>
              </w:rPr>
              <w:t>Customer interaction</w:t>
            </w:r>
          </w:p>
        </w:tc>
      </w:tr>
      <w:tr w:rsidR="00932C40" w:rsidRPr="00657B96"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rsidR="00932C40" w:rsidRPr="00657B96"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ascii="Times New Roman" w:hAnsi="Times New Roman" w:cs="Times New Roman"/>
                <w:sz w:val="24"/>
                <w:szCs w:val="24"/>
                <w:rPrChange w:id="511" w:author="DuyNgo" w:date="2012-08-10T08:15:00Z">
                  <w:rPr>
                    <w:rFonts w:ascii="Tahoma" w:hAnsi="Tahoma" w:cs="Calibri"/>
                    <w:color w:val="000000"/>
                    <w:sz w:val="24"/>
                    <w:szCs w:val="24"/>
                  </w:rPr>
                </w:rPrChange>
              </w:rPr>
            </w:pPr>
            <w:r w:rsidRPr="00657B96">
              <w:rPr>
                <w:rFonts w:ascii="Times New Roman" w:hAnsi="Times New Roman" w:cs="Times New Roman"/>
                <w:sz w:val="24"/>
                <w:szCs w:val="24"/>
                <w:rPrChange w:id="512" w:author="DuyNgo" w:date="2012-08-10T08:15:00Z">
                  <w:rPr>
                    <w:rFonts w:asciiTheme="majorHAnsi" w:eastAsiaTheme="majorEastAsia" w:hAnsiTheme="majorHAnsi" w:cs="Calibri"/>
                    <w:b/>
                    <w:bCs/>
                    <w:color w:val="4F81BD" w:themeColor="accent1"/>
                    <w:sz w:val="24"/>
                    <w:szCs w:val="24"/>
                  </w:rPr>
                </w:rPrChange>
              </w:rPr>
              <w:lastRenderedPageBreak/>
              <w:t>2</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657B96"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ascii="Times New Roman" w:hAnsi="Times New Roman" w:cs="Times New Roman"/>
                <w:sz w:val="24"/>
                <w:szCs w:val="24"/>
                <w:rPrChange w:id="513" w:author="DuyNgo" w:date="2012-08-10T08:15:00Z">
                  <w:rPr>
                    <w:rFonts w:ascii="Tahoma" w:hAnsi="Tahoma" w:cs="Calibri"/>
                    <w:color w:val="000000"/>
                    <w:sz w:val="24"/>
                    <w:szCs w:val="24"/>
                  </w:rPr>
                </w:rPrChange>
              </w:rPr>
            </w:pPr>
            <w:r w:rsidRPr="00657B96">
              <w:rPr>
                <w:rFonts w:ascii="Times New Roman" w:hAnsi="Times New Roman" w:cs="Times New Roman"/>
                <w:sz w:val="24"/>
                <w:szCs w:val="24"/>
                <w:rPrChange w:id="514" w:author="DuyNgo" w:date="2012-08-10T08:15:00Z">
                  <w:rPr>
                    <w:rFonts w:asciiTheme="majorHAnsi" w:eastAsiaTheme="majorEastAsia" w:hAnsiTheme="majorHAnsi" w:cs="Calibri"/>
                    <w:b/>
                    <w:bCs/>
                    <w:color w:val="4F81BD" w:themeColor="accent1"/>
                    <w:sz w:val="24"/>
                    <w:szCs w:val="24"/>
                  </w:rPr>
                </w:rPrChange>
              </w:rPr>
              <w:t>Phạm Nguyễn Trường Giang</w:t>
            </w:r>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657B96"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ascii="Times New Roman" w:hAnsi="Times New Roman" w:cs="Times New Roman"/>
                <w:sz w:val="24"/>
                <w:szCs w:val="24"/>
                <w:rPrChange w:id="515" w:author="DuyNgo" w:date="2012-08-10T08:15:00Z">
                  <w:rPr>
                    <w:rFonts w:ascii="Tahoma" w:hAnsi="Tahoma" w:cs="Calibri"/>
                    <w:color w:val="000000"/>
                    <w:sz w:val="24"/>
                    <w:szCs w:val="24"/>
                  </w:rPr>
                </w:rPrChange>
              </w:rPr>
            </w:pPr>
            <w:r w:rsidRPr="00657B96">
              <w:rPr>
                <w:rFonts w:ascii="Times New Roman" w:hAnsi="Times New Roman" w:cs="Times New Roman"/>
                <w:sz w:val="24"/>
                <w:szCs w:val="24"/>
                <w:rPrChange w:id="516" w:author="DuyNgo" w:date="2012-08-10T08:15:00Z">
                  <w:rPr>
                    <w:rFonts w:asciiTheme="majorHAnsi" w:eastAsiaTheme="majorEastAsia" w:hAnsiTheme="majorHAnsi" w:cs="Calibri"/>
                    <w:b/>
                    <w:bCs/>
                    <w:color w:val="4F81BD" w:themeColor="accent1"/>
                    <w:sz w:val="24"/>
                    <w:szCs w:val="24"/>
                  </w:rPr>
                </w:rPrChange>
              </w:rPr>
              <w:t>Developer, Tester, QA, BA</w:t>
            </w:r>
          </w:p>
        </w:tc>
        <w:tc>
          <w:tcPr>
            <w:tcW w:w="4950" w:type="dxa"/>
            <w:tcBorders>
              <w:top w:val="single" w:sz="4" w:space="0" w:color="auto"/>
              <w:left w:val="single" w:sz="4" w:space="0" w:color="auto"/>
              <w:bottom w:val="single" w:sz="4" w:space="0" w:color="auto"/>
              <w:right w:val="single" w:sz="4" w:space="0" w:color="auto"/>
            </w:tcBorders>
          </w:tcPr>
          <w:p w:rsidR="00932C40" w:rsidRPr="00657B96"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ascii="Times New Roman" w:hAnsi="Times New Roman" w:cs="Times New Roman"/>
                <w:sz w:val="24"/>
                <w:szCs w:val="24"/>
                <w:rPrChange w:id="517" w:author="DuyNgo" w:date="2012-08-10T08:15:00Z">
                  <w:rPr>
                    <w:rFonts w:ascii="Tahoma" w:hAnsi="Tahoma" w:cs="Calibri"/>
                    <w:color w:val="000000"/>
                    <w:sz w:val="24"/>
                    <w:szCs w:val="24"/>
                  </w:rPr>
                </w:rPrChange>
              </w:rPr>
            </w:pPr>
            <w:r w:rsidRPr="00657B96">
              <w:rPr>
                <w:rFonts w:ascii="Times New Roman" w:hAnsi="Times New Roman" w:cs="Times New Roman"/>
                <w:sz w:val="24"/>
                <w:szCs w:val="24"/>
                <w:rPrChange w:id="518" w:author="DuyNgo" w:date="2012-08-10T08:15:00Z">
                  <w:rPr>
                    <w:rFonts w:asciiTheme="majorHAnsi" w:eastAsiaTheme="majorEastAsia" w:hAnsiTheme="majorHAnsi" w:cs="Calibri"/>
                    <w:b/>
                    <w:bCs/>
                    <w:color w:val="4F81BD" w:themeColor="accent1"/>
                    <w:sz w:val="24"/>
                    <w:szCs w:val="24"/>
                  </w:rPr>
                </w:rPrChange>
              </w:rPr>
              <w:t>Managing documents</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19" w:author="DuyNgo" w:date="2012-08-10T08:15:00Z">
                  <w:rPr>
                    <w:rFonts w:asciiTheme="majorHAnsi" w:eastAsiaTheme="majorEastAsia" w:hAnsiTheme="majorHAnsi" w:cs="Calibri"/>
                    <w:b/>
                    <w:bCs/>
                    <w:color w:val="4F81BD" w:themeColor="accent1"/>
                    <w:sz w:val="24"/>
                    <w:szCs w:val="24"/>
                  </w:rPr>
                </w:rPrChange>
              </w:rPr>
              <w:t>Creating system test cases</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20" w:author="DuyNgo" w:date="2012-08-10T08:15:00Z">
                  <w:rPr>
                    <w:rFonts w:asciiTheme="majorHAnsi" w:eastAsiaTheme="majorEastAsia" w:hAnsiTheme="majorHAnsi" w:cs="Calibri"/>
                    <w:b/>
                    <w:bCs/>
                    <w:color w:val="4F81BD" w:themeColor="accent1"/>
                    <w:sz w:val="24"/>
                    <w:szCs w:val="24"/>
                  </w:rPr>
                </w:rPrChange>
              </w:rPr>
              <w:t>Designing database</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21" w:author="DuyNgo" w:date="2012-08-10T08:15:00Z">
                  <w:rPr>
                    <w:rFonts w:asciiTheme="majorHAnsi" w:eastAsiaTheme="majorEastAsia" w:hAnsiTheme="majorHAnsi" w:cs="Calibri"/>
                    <w:b/>
                    <w:bCs/>
                    <w:color w:val="4F81BD" w:themeColor="accent1"/>
                    <w:sz w:val="24"/>
                    <w:szCs w:val="24"/>
                  </w:rPr>
                </w:rPrChange>
              </w:rPr>
              <w:t>Requirement development</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22" w:author="DuyNgo" w:date="2012-08-10T08:15:00Z">
                  <w:rPr>
                    <w:rFonts w:asciiTheme="majorHAnsi" w:eastAsiaTheme="majorEastAsia" w:hAnsiTheme="majorHAnsi" w:cs="Calibri"/>
                    <w:b/>
                    <w:bCs/>
                    <w:color w:val="4F81BD" w:themeColor="accent1"/>
                    <w:sz w:val="24"/>
                    <w:szCs w:val="24"/>
                  </w:rPr>
                </w:rPrChange>
              </w:rPr>
              <w:t xml:space="preserve">Requirement analysis </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23" w:author="DuyNgo" w:date="2012-08-10T08:15:00Z">
                  <w:rPr>
                    <w:rFonts w:asciiTheme="majorHAnsi" w:eastAsiaTheme="majorEastAsia" w:hAnsiTheme="majorHAnsi" w:cs="Calibri"/>
                    <w:b/>
                    <w:bCs/>
                    <w:color w:val="4F81BD" w:themeColor="accent1"/>
                    <w:sz w:val="24"/>
                    <w:szCs w:val="24"/>
                  </w:rPr>
                </w:rPrChange>
              </w:rPr>
              <w:t xml:space="preserve">Architectural design </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24"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25" w:author="DuyNgo" w:date="2012-08-10T08:15:00Z">
                  <w:rPr>
                    <w:rFonts w:asciiTheme="majorHAnsi" w:eastAsiaTheme="majorEastAsia" w:hAnsiTheme="majorHAnsi" w:cs="Calibri"/>
                    <w:b/>
                    <w:bCs/>
                    <w:color w:val="4F81BD" w:themeColor="accent1"/>
                    <w:sz w:val="24"/>
                    <w:szCs w:val="24"/>
                  </w:rPr>
                </w:rPrChange>
              </w:rPr>
              <w:t>Coding</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26" w:author="DuyNgo" w:date="2012-08-10T08:15:00Z">
                  <w:rPr>
                    <w:rFonts w:asciiTheme="majorHAnsi" w:eastAsiaTheme="majorEastAsia" w:hAnsiTheme="majorHAnsi" w:cs="Calibri"/>
                    <w:b/>
                    <w:bCs/>
                    <w:color w:val="4F81BD" w:themeColor="accent1"/>
                    <w:sz w:val="24"/>
                    <w:szCs w:val="24"/>
                  </w:rPr>
                </w:rPrChange>
              </w:rPr>
              <w:t>Testing</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27" w:author="DuyNgo" w:date="2012-08-10T08:15:00Z">
                  <w:rPr>
                    <w:rFonts w:asciiTheme="majorHAnsi" w:eastAsiaTheme="majorEastAsia" w:hAnsiTheme="majorHAnsi" w:cs="Calibri"/>
                    <w:b/>
                    <w:bCs/>
                    <w:color w:val="4F81BD" w:themeColor="accent1"/>
                    <w:sz w:val="24"/>
                    <w:szCs w:val="24"/>
                  </w:rPr>
                </w:rPrChange>
              </w:rPr>
              <w:t>Task conducting</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28" w:author="DuyNgo" w:date="2012-08-10T08:15:00Z">
                  <w:rPr>
                    <w:rFonts w:asciiTheme="majorHAnsi" w:eastAsiaTheme="majorEastAsia" w:hAnsiTheme="majorHAnsi" w:cs="Calibri"/>
                    <w:b/>
                    <w:bCs/>
                    <w:color w:val="4F81BD" w:themeColor="accent1"/>
                    <w:sz w:val="24"/>
                    <w:szCs w:val="24"/>
                  </w:rPr>
                </w:rPrChange>
              </w:rPr>
              <w:t>Reporting</w:t>
            </w:r>
          </w:p>
        </w:tc>
      </w:tr>
      <w:tr w:rsidR="00932C40" w:rsidRPr="00657B96"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rsidR="00932C40" w:rsidRPr="00657B96"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ascii="Times New Roman" w:hAnsi="Times New Roman" w:cs="Times New Roman"/>
                <w:sz w:val="24"/>
                <w:szCs w:val="24"/>
                <w:rPrChange w:id="529" w:author="DuyNgo" w:date="2012-08-10T08:15:00Z">
                  <w:rPr>
                    <w:rFonts w:ascii="Tahoma" w:hAnsi="Tahoma" w:cs="Calibri"/>
                    <w:color w:val="000000"/>
                    <w:sz w:val="24"/>
                    <w:szCs w:val="24"/>
                  </w:rPr>
                </w:rPrChange>
              </w:rPr>
            </w:pPr>
            <w:r w:rsidRPr="00657B96">
              <w:rPr>
                <w:rFonts w:ascii="Times New Roman" w:hAnsi="Times New Roman" w:cs="Times New Roman"/>
                <w:sz w:val="24"/>
                <w:szCs w:val="24"/>
                <w:rPrChange w:id="530" w:author="DuyNgo" w:date="2012-08-10T08:15:00Z">
                  <w:rPr>
                    <w:rFonts w:asciiTheme="majorHAnsi" w:eastAsiaTheme="majorEastAsia" w:hAnsiTheme="majorHAnsi" w:cs="Calibri"/>
                    <w:b/>
                    <w:bCs/>
                    <w:color w:val="4F81BD" w:themeColor="accent1"/>
                    <w:sz w:val="24"/>
                    <w:szCs w:val="24"/>
                  </w:rPr>
                </w:rPrChange>
              </w:rPr>
              <w:t>3</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657B96"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ascii="Times New Roman" w:hAnsi="Times New Roman" w:cs="Times New Roman"/>
                <w:sz w:val="24"/>
                <w:szCs w:val="24"/>
                <w:rPrChange w:id="531" w:author="DuyNgo" w:date="2012-08-10T08:15:00Z">
                  <w:rPr>
                    <w:rFonts w:ascii="Tahoma" w:hAnsi="Tahoma" w:cs="Calibri"/>
                    <w:color w:val="000000"/>
                    <w:sz w:val="24"/>
                    <w:szCs w:val="24"/>
                  </w:rPr>
                </w:rPrChange>
              </w:rPr>
            </w:pPr>
            <w:r w:rsidRPr="00657B96">
              <w:rPr>
                <w:rFonts w:ascii="Times New Roman" w:hAnsi="Times New Roman" w:cs="Times New Roman"/>
                <w:sz w:val="24"/>
                <w:szCs w:val="24"/>
                <w:rPrChange w:id="532" w:author="DuyNgo" w:date="2012-08-10T08:15:00Z">
                  <w:rPr>
                    <w:rFonts w:asciiTheme="majorHAnsi" w:eastAsiaTheme="majorEastAsia" w:hAnsiTheme="majorHAnsi" w:cs="Calibri"/>
                    <w:b/>
                    <w:bCs/>
                    <w:color w:val="4F81BD" w:themeColor="accent1"/>
                    <w:sz w:val="24"/>
                    <w:szCs w:val="24"/>
                  </w:rPr>
                </w:rPrChange>
              </w:rPr>
              <w:t>Tô Công Thanh Hải</w:t>
            </w:r>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657B96"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ascii="Times New Roman" w:hAnsi="Times New Roman" w:cs="Times New Roman"/>
                <w:sz w:val="24"/>
                <w:szCs w:val="24"/>
                <w:rPrChange w:id="533" w:author="DuyNgo" w:date="2012-08-10T08:15:00Z">
                  <w:rPr>
                    <w:rFonts w:ascii="Tahoma" w:hAnsi="Tahoma" w:cs="Calibri"/>
                    <w:color w:val="000000"/>
                    <w:sz w:val="24"/>
                    <w:szCs w:val="24"/>
                  </w:rPr>
                </w:rPrChange>
              </w:rPr>
            </w:pPr>
            <w:r w:rsidRPr="00657B96">
              <w:rPr>
                <w:rFonts w:ascii="Times New Roman" w:hAnsi="Times New Roman" w:cs="Times New Roman"/>
                <w:sz w:val="24"/>
                <w:szCs w:val="24"/>
                <w:rPrChange w:id="534" w:author="DuyNgo" w:date="2012-08-10T08:15:00Z">
                  <w:rPr>
                    <w:rFonts w:asciiTheme="majorHAnsi" w:eastAsiaTheme="majorEastAsia" w:hAnsiTheme="majorHAnsi" w:cs="Calibri"/>
                    <w:b/>
                    <w:bCs/>
                    <w:color w:val="4F81BD" w:themeColor="accent1"/>
                    <w:sz w:val="24"/>
                    <w:szCs w:val="24"/>
                  </w:rPr>
                </w:rPrChange>
              </w:rPr>
              <w:t>Developer, Tester, QA</w:t>
            </w:r>
          </w:p>
        </w:tc>
        <w:tc>
          <w:tcPr>
            <w:tcW w:w="4950" w:type="dxa"/>
            <w:tcBorders>
              <w:top w:val="single" w:sz="4" w:space="0" w:color="auto"/>
              <w:left w:val="single" w:sz="4" w:space="0" w:color="auto"/>
              <w:bottom w:val="single" w:sz="4" w:space="0" w:color="auto"/>
              <w:right w:val="single" w:sz="4" w:space="0" w:color="auto"/>
            </w:tcBorders>
          </w:tcPr>
          <w:p w:rsidR="00932C40" w:rsidRPr="00657B96"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ascii="Times New Roman" w:hAnsi="Times New Roman" w:cs="Times New Roman"/>
                <w:sz w:val="24"/>
                <w:szCs w:val="24"/>
                <w:rPrChange w:id="535" w:author="DuyNgo" w:date="2012-08-10T08:15:00Z">
                  <w:rPr>
                    <w:rFonts w:ascii="Tahoma" w:hAnsi="Tahoma" w:cs="Calibri"/>
                    <w:color w:val="000000"/>
                    <w:sz w:val="24"/>
                    <w:szCs w:val="24"/>
                  </w:rPr>
                </w:rPrChange>
              </w:rPr>
            </w:pPr>
            <w:r w:rsidRPr="00657B96">
              <w:rPr>
                <w:rFonts w:ascii="Times New Roman" w:hAnsi="Times New Roman" w:cs="Times New Roman"/>
                <w:sz w:val="24"/>
                <w:szCs w:val="24"/>
                <w:rPrChange w:id="536" w:author="DuyNgo" w:date="2012-08-10T08:15:00Z">
                  <w:rPr>
                    <w:rFonts w:asciiTheme="majorHAnsi" w:eastAsiaTheme="majorEastAsia" w:hAnsiTheme="majorHAnsi" w:cs="Calibri"/>
                    <w:b/>
                    <w:bCs/>
                    <w:color w:val="4F81BD" w:themeColor="accent1"/>
                    <w:sz w:val="24"/>
                    <w:szCs w:val="24"/>
                  </w:rPr>
                </w:rPrChange>
              </w:rPr>
              <w:t>Managing documents</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37" w:author="DuyNgo" w:date="2012-08-10T08:15:00Z">
                  <w:rPr>
                    <w:rFonts w:asciiTheme="majorHAnsi" w:eastAsiaTheme="majorEastAsia" w:hAnsiTheme="majorHAnsi" w:cs="Calibri"/>
                    <w:b/>
                    <w:bCs/>
                    <w:color w:val="4F81BD" w:themeColor="accent1"/>
                    <w:sz w:val="24"/>
                    <w:szCs w:val="24"/>
                  </w:rPr>
                </w:rPrChange>
              </w:rPr>
              <w:t>Creating system test cases</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38" w:author="DuyNgo" w:date="2012-08-10T08:15:00Z">
                  <w:rPr>
                    <w:rFonts w:asciiTheme="majorHAnsi" w:eastAsiaTheme="majorEastAsia" w:hAnsiTheme="majorHAnsi" w:cs="Calibri"/>
                    <w:b/>
                    <w:bCs/>
                    <w:color w:val="4F81BD" w:themeColor="accent1"/>
                    <w:sz w:val="24"/>
                    <w:szCs w:val="24"/>
                  </w:rPr>
                </w:rPrChange>
              </w:rPr>
              <w:t>Designing database</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39" w:author="DuyNgo" w:date="2012-08-10T08:15:00Z">
                  <w:rPr>
                    <w:rFonts w:asciiTheme="majorHAnsi" w:eastAsiaTheme="majorEastAsia" w:hAnsiTheme="majorHAnsi" w:cs="Calibri"/>
                    <w:b/>
                    <w:bCs/>
                    <w:color w:val="4F81BD" w:themeColor="accent1"/>
                    <w:sz w:val="24"/>
                    <w:szCs w:val="24"/>
                  </w:rPr>
                </w:rPrChange>
              </w:rPr>
              <w:t>Requirement development</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40" w:author="DuyNgo" w:date="2012-08-10T08:15:00Z">
                  <w:rPr>
                    <w:rFonts w:asciiTheme="majorHAnsi" w:eastAsiaTheme="majorEastAsia" w:hAnsiTheme="majorHAnsi" w:cs="Calibri"/>
                    <w:b/>
                    <w:bCs/>
                    <w:color w:val="4F81BD" w:themeColor="accent1"/>
                    <w:sz w:val="24"/>
                    <w:szCs w:val="24"/>
                  </w:rPr>
                </w:rPrChange>
              </w:rPr>
              <w:t xml:space="preserve">Requirement analysis </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41" w:author="DuyNgo" w:date="2012-08-10T08:15:00Z">
                  <w:rPr>
                    <w:rFonts w:asciiTheme="majorHAnsi" w:eastAsiaTheme="majorEastAsia" w:hAnsiTheme="majorHAnsi" w:cs="Calibri"/>
                    <w:b/>
                    <w:bCs/>
                    <w:color w:val="4F81BD" w:themeColor="accent1"/>
                    <w:sz w:val="24"/>
                    <w:szCs w:val="24"/>
                  </w:rPr>
                </w:rPrChange>
              </w:rPr>
              <w:t xml:space="preserve">Architectural design </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42"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43" w:author="DuyNgo" w:date="2012-08-10T08:15:00Z">
                  <w:rPr>
                    <w:rFonts w:asciiTheme="majorHAnsi" w:eastAsiaTheme="majorEastAsia" w:hAnsiTheme="majorHAnsi" w:cs="Calibri"/>
                    <w:b/>
                    <w:bCs/>
                    <w:color w:val="4F81BD" w:themeColor="accent1"/>
                    <w:sz w:val="24"/>
                    <w:szCs w:val="24"/>
                  </w:rPr>
                </w:rPrChange>
              </w:rPr>
              <w:t>Coding</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44" w:author="DuyNgo" w:date="2012-08-10T08:15:00Z">
                  <w:rPr>
                    <w:rFonts w:asciiTheme="majorHAnsi" w:eastAsiaTheme="majorEastAsia" w:hAnsiTheme="majorHAnsi" w:cs="Calibri"/>
                    <w:b/>
                    <w:bCs/>
                    <w:color w:val="4F81BD" w:themeColor="accent1"/>
                    <w:sz w:val="24"/>
                    <w:szCs w:val="24"/>
                  </w:rPr>
                </w:rPrChange>
              </w:rPr>
              <w:t>Testing</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45" w:author="DuyNgo" w:date="2012-08-10T08:15:00Z">
                  <w:rPr>
                    <w:rFonts w:asciiTheme="majorHAnsi" w:eastAsiaTheme="majorEastAsia" w:hAnsiTheme="majorHAnsi" w:cs="Calibri"/>
                    <w:b/>
                    <w:bCs/>
                    <w:color w:val="4F81BD" w:themeColor="accent1"/>
                    <w:sz w:val="24"/>
                    <w:szCs w:val="24"/>
                  </w:rPr>
                </w:rPrChange>
              </w:rPr>
              <w:t>Task conducting</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46" w:author="DuyNgo" w:date="2012-08-10T08:15:00Z">
                  <w:rPr>
                    <w:rFonts w:asciiTheme="majorHAnsi" w:eastAsiaTheme="majorEastAsia" w:hAnsiTheme="majorHAnsi" w:cs="Calibri"/>
                    <w:b/>
                    <w:bCs/>
                    <w:color w:val="4F81BD" w:themeColor="accent1"/>
                    <w:sz w:val="24"/>
                    <w:szCs w:val="24"/>
                  </w:rPr>
                </w:rPrChange>
              </w:rPr>
              <w:t>Reporting</w:t>
            </w:r>
          </w:p>
        </w:tc>
      </w:tr>
      <w:tr w:rsidR="00932C40" w:rsidRPr="00657B96"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rsidR="00932C40" w:rsidRPr="00657B96"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ascii="Times New Roman" w:hAnsi="Times New Roman" w:cs="Times New Roman"/>
                <w:sz w:val="24"/>
                <w:szCs w:val="24"/>
                <w:rPrChange w:id="547" w:author="DuyNgo" w:date="2012-08-10T08:15:00Z">
                  <w:rPr>
                    <w:rFonts w:ascii="Tahoma" w:hAnsi="Tahoma" w:cs="Calibri"/>
                    <w:color w:val="000000"/>
                    <w:sz w:val="24"/>
                    <w:szCs w:val="24"/>
                  </w:rPr>
                </w:rPrChange>
              </w:rPr>
            </w:pPr>
            <w:r w:rsidRPr="00657B96">
              <w:rPr>
                <w:rFonts w:ascii="Times New Roman" w:hAnsi="Times New Roman" w:cs="Times New Roman"/>
                <w:sz w:val="24"/>
                <w:szCs w:val="24"/>
                <w:rPrChange w:id="548" w:author="DuyNgo" w:date="2012-08-10T08:15:00Z">
                  <w:rPr>
                    <w:rFonts w:asciiTheme="majorHAnsi" w:eastAsiaTheme="majorEastAsia" w:hAnsiTheme="majorHAnsi" w:cs="Calibri"/>
                    <w:b/>
                    <w:bCs/>
                    <w:color w:val="4F81BD" w:themeColor="accent1"/>
                    <w:sz w:val="24"/>
                    <w:szCs w:val="24"/>
                  </w:rPr>
                </w:rPrChange>
              </w:rPr>
              <w:t>4</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657B96"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ascii="Times New Roman" w:hAnsi="Times New Roman" w:cs="Times New Roman"/>
                <w:sz w:val="24"/>
                <w:szCs w:val="24"/>
                <w:rPrChange w:id="549" w:author="DuyNgo" w:date="2012-08-10T08:15:00Z">
                  <w:rPr>
                    <w:rFonts w:ascii="Tahoma" w:hAnsi="Tahoma" w:cs="Calibri"/>
                    <w:color w:val="000000"/>
                    <w:sz w:val="24"/>
                    <w:szCs w:val="24"/>
                  </w:rPr>
                </w:rPrChange>
              </w:rPr>
            </w:pPr>
            <w:r w:rsidRPr="00657B96">
              <w:rPr>
                <w:rFonts w:ascii="Times New Roman" w:hAnsi="Times New Roman" w:cs="Times New Roman"/>
                <w:sz w:val="24"/>
                <w:szCs w:val="24"/>
                <w:rPrChange w:id="550" w:author="DuyNgo" w:date="2012-08-10T08:15:00Z">
                  <w:rPr>
                    <w:rFonts w:asciiTheme="majorHAnsi" w:eastAsiaTheme="majorEastAsia" w:hAnsiTheme="majorHAnsi" w:cs="Calibri"/>
                    <w:b/>
                    <w:bCs/>
                    <w:color w:val="4F81BD" w:themeColor="accent1"/>
                    <w:sz w:val="24"/>
                    <w:szCs w:val="24"/>
                  </w:rPr>
                </w:rPrChange>
              </w:rPr>
              <w:t>Mạnh Hoàng Trương</w:t>
            </w:r>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657B96"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ascii="Times New Roman" w:hAnsi="Times New Roman" w:cs="Times New Roman"/>
                <w:sz w:val="24"/>
                <w:szCs w:val="24"/>
                <w:rPrChange w:id="551" w:author="DuyNgo" w:date="2012-08-10T08:15:00Z">
                  <w:rPr>
                    <w:rFonts w:ascii="Tahoma" w:hAnsi="Tahoma" w:cs="Calibri"/>
                    <w:color w:val="000000"/>
                    <w:sz w:val="24"/>
                    <w:szCs w:val="24"/>
                  </w:rPr>
                </w:rPrChange>
              </w:rPr>
            </w:pPr>
            <w:r w:rsidRPr="00657B96">
              <w:rPr>
                <w:rFonts w:ascii="Times New Roman" w:hAnsi="Times New Roman" w:cs="Times New Roman"/>
                <w:sz w:val="24"/>
                <w:szCs w:val="24"/>
                <w:rPrChange w:id="552" w:author="DuyNgo" w:date="2012-08-10T08:15:00Z">
                  <w:rPr>
                    <w:rFonts w:asciiTheme="majorHAnsi" w:eastAsiaTheme="majorEastAsia" w:hAnsiTheme="majorHAnsi" w:cs="Calibri"/>
                    <w:b/>
                    <w:bCs/>
                    <w:color w:val="4F81BD" w:themeColor="accent1"/>
                    <w:sz w:val="24"/>
                    <w:szCs w:val="24"/>
                  </w:rPr>
                </w:rPrChange>
              </w:rPr>
              <w:t>Developer, Tester, QA</w:t>
            </w:r>
          </w:p>
        </w:tc>
        <w:tc>
          <w:tcPr>
            <w:tcW w:w="4950" w:type="dxa"/>
            <w:tcBorders>
              <w:top w:val="single" w:sz="4" w:space="0" w:color="auto"/>
              <w:left w:val="single" w:sz="4" w:space="0" w:color="auto"/>
              <w:bottom w:val="single" w:sz="4" w:space="0" w:color="auto"/>
              <w:right w:val="single" w:sz="4" w:space="0" w:color="auto"/>
            </w:tcBorders>
          </w:tcPr>
          <w:p w:rsidR="00932C40" w:rsidRPr="00657B96"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ascii="Times New Roman" w:hAnsi="Times New Roman" w:cs="Times New Roman"/>
                <w:sz w:val="24"/>
                <w:szCs w:val="24"/>
                <w:rPrChange w:id="553" w:author="DuyNgo" w:date="2012-08-10T08:15:00Z">
                  <w:rPr>
                    <w:rFonts w:ascii="Tahoma" w:hAnsi="Tahoma" w:cs="Calibri"/>
                    <w:color w:val="000000"/>
                    <w:sz w:val="24"/>
                    <w:szCs w:val="24"/>
                  </w:rPr>
                </w:rPrChange>
              </w:rPr>
            </w:pPr>
            <w:r w:rsidRPr="00657B96">
              <w:rPr>
                <w:rFonts w:ascii="Times New Roman" w:hAnsi="Times New Roman" w:cs="Times New Roman"/>
                <w:sz w:val="24"/>
                <w:szCs w:val="24"/>
                <w:rPrChange w:id="554" w:author="DuyNgo" w:date="2012-08-10T08:15:00Z">
                  <w:rPr>
                    <w:rFonts w:asciiTheme="majorHAnsi" w:eastAsiaTheme="majorEastAsia" w:hAnsiTheme="majorHAnsi" w:cs="Calibri"/>
                    <w:b/>
                    <w:bCs/>
                    <w:color w:val="4F81BD" w:themeColor="accent1"/>
                    <w:sz w:val="24"/>
                    <w:szCs w:val="24"/>
                  </w:rPr>
                </w:rPrChange>
              </w:rPr>
              <w:t>Managing documents</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55" w:author="DuyNgo" w:date="2012-08-10T08:15:00Z">
                  <w:rPr>
                    <w:rFonts w:asciiTheme="majorHAnsi" w:eastAsiaTheme="majorEastAsia" w:hAnsiTheme="majorHAnsi" w:cs="Calibri"/>
                    <w:b/>
                    <w:bCs/>
                    <w:color w:val="4F81BD" w:themeColor="accent1"/>
                    <w:sz w:val="24"/>
                    <w:szCs w:val="24"/>
                  </w:rPr>
                </w:rPrChange>
              </w:rPr>
              <w:t>Creating system test cases</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56" w:author="DuyNgo" w:date="2012-08-10T08:15:00Z">
                  <w:rPr>
                    <w:rFonts w:asciiTheme="majorHAnsi" w:eastAsiaTheme="majorEastAsia" w:hAnsiTheme="majorHAnsi" w:cs="Calibri"/>
                    <w:b/>
                    <w:bCs/>
                    <w:color w:val="4F81BD" w:themeColor="accent1"/>
                    <w:sz w:val="24"/>
                    <w:szCs w:val="24"/>
                  </w:rPr>
                </w:rPrChange>
              </w:rPr>
              <w:t>Designing database</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57" w:author="DuyNgo" w:date="2012-08-10T08:15:00Z">
                  <w:rPr>
                    <w:rFonts w:asciiTheme="majorHAnsi" w:eastAsiaTheme="majorEastAsia" w:hAnsiTheme="majorHAnsi" w:cs="Calibri"/>
                    <w:b/>
                    <w:bCs/>
                    <w:color w:val="4F81BD" w:themeColor="accent1"/>
                    <w:sz w:val="24"/>
                    <w:szCs w:val="24"/>
                  </w:rPr>
                </w:rPrChange>
              </w:rPr>
              <w:t>Requirement development</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58" w:author="DuyNgo" w:date="2012-08-10T08:15:00Z">
                  <w:rPr>
                    <w:rFonts w:asciiTheme="majorHAnsi" w:eastAsiaTheme="majorEastAsia" w:hAnsiTheme="majorHAnsi" w:cs="Calibri"/>
                    <w:b/>
                    <w:bCs/>
                    <w:color w:val="4F81BD" w:themeColor="accent1"/>
                    <w:sz w:val="24"/>
                    <w:szCs w:val="24"/>
                  </w:rPr>
                </w:rPrChange>
              </w:rPr>
              <w:t xml:space="preserve">Requirement analysis </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59" w:author="DuyNgo" w:date="2012-08-10T08:15:00Z">
                  <w:rPr>
                    <w:rFonts w:asciiTheme="majorHAnsi" w:eastAsiaTheme="majorEastAsia" w:hAnsiTheme="majorHAnsi" w:cs="Calibri"/>
                    <w:b/>
                    <w:bCs/>
                    <w:color w:val="4F81BD" w:themeColor="accent1"/>
                    <w:sz w:val="24"/>
                    <w:szCs w:val="24"/>
                  </w:rPr>
                </w:rPrChange>
              </w:rPr>
              <w:t xml:space="preserve">Architectural design </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60"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61" w:author="DuyNgo" w:date="2012-08-10T08:15:00Z">
                  <w:rPr>
                    <w:rFonts w:asciiTheme="majorHAnsi" w:eastAsiaTheme="majorEastAsia" w:hAnsiTheme="majorHAnsi" w:cs="Calibri"/>
                    <w:b/>
                    <w:bCs/>
                    <w:color w:val="4F81BD" w:themeColor="accent1"/>
                    <w:sz w:val="24"/>
                    <w:szCs w:val="24"/>
                  </w:rPr>
                </w:rPrChange>
              </w:rPr>
              <w:t>Coding</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62" w:author="DuyNgo" w:date="2012-08-10T08:15:00Z">
                  <w:rPr>
                    <w:rFonts w:asciiTheme="majorHAnsi" w:eastAsiaTheme="majorEastAsia" w:hAnsiTheme="majorHAnsi" w:cs="Calibri"/>
                    <w:b/>
                    <w:bCs/>
                    <w:color w:val="4F81BD" w:themeColor="accent1"/>
                    <w:sz w:val="24"/>
                    <w:szCs w:val="24"/>
                  </w:rPr>
                </w:rPrChange>
              </w:rPr>
              <w:t>Testing</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63" w:author="DuyNgo" w:date="2012-08-10T08:15:00Z">
                  <w:rPr>
                    <w:rFonts w:asciiTheme="majorHAnsi" w:eastAsiaTheme="majorEastAsia" w:hAnsiTheme="majorHAnsi" w:cs="Calibri"/>
                    <w:b/>
                    <w:bCs/>
                    <w:color w:val="4F81BD" w:themeColor="accent1"/>
                    <w:sz w:val="24"/>
                    <w:szCs w:val="24"/>
                  </w:rPr>
                </w:rPrChange>
              </w:rPr>
              <w:t>Task conducting</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64" w:author="DuyNgo" w:date="2012-08-10T08:15:00Z">
                  <w:rPr>
                    <w:rFonts w:asciiTheme="majorHAnsi" w:eastAsiaTheme="majorEastAsia" w:hAnsiTheme="majorHAnsi" w:cs="Calibri"/>
                    <w:b/>
                    <w:bCs/>
                    <w:color w:val="4F81BD" w:themeColor="accent1"/>
                    <w:sz w:val="24"/>
                    <w:szCs w:val="24"/>
                  </w:rPr>
                </w:rPrChange>
              </w:rPr>
              <w:lastRenderedPageBreak/>
              <w:t>Reporting</w:t>
            </w:r>
          </w:p>
        </w:tc>
      </w:tr>
      <w:tr w:rsidR="00932C40" w:rsidRPr="00657B96"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tcPr>
          <w:p w:rsidR="00932C40" w:rsidRPr="00657B96"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ascii="Times New Roman" w:hAnsi="Times New Roman" w:cs="Times New Roman"/>
                <w:sz w:val="24"/>
                <w:szCs w:val="24"/>
                <w:rPrChange w:id="565" w:author="DuyNgo" w:date="2012-08-10T08:15:00Z">
                  <w:rPr>
                    <w:rFonts w:ascii="Tahoma" w:hAnsi="Tahoma" w:cs="Calibri"/>
                    <w:color w:val="000000"/>
                    <w:sz w:val="24"/>
                    <w:szCs w:val="24"/>
                  </w:rPr>
                </w:rPrChange>
              </w:rPr>
            </w:pPr>
            <w:r w:rsidRPr="00657B96">
              <w:rPr>
                <w:rFonts w:ascii="Times New Roman" w:hAnsi="Times New Roman" w:cs="Times New Roman"/>
                <w:sz w:val="24"/>
                <w:szCs w:val="24"/>
                <w:rPrChange w:id="566" w:author="DuyNgo" w:date="2012-08-10T08:15:00Z">
                  <w:rPr>
                    <w:rFonts w:asciiTheme="majorHAnsi" w:eastAsiaTheme="majorEastAsia" w:hAnsiTheme="majorHAnsi" w:cs="Calibri"/>
                    <w:b/>
                    <w:bCs/>
                    <w:color w:val="4F81BD" w:themeColor="accent1"/>
                    <w:sz w:val="24"/>
                    <w:szCs w:val="24"/>
                  </w:rPr>
                </w:rPrChange>
              </w:rPr>
              <w:lastRenderedPageBreak/>
              <w:t>5</w:t>
            </w:r>
          </w:p>
        </w:tc>
        <w:tc>
          <w:tcPr>
            <w:tcW w:w="2185" w:type="dxa"/>
            <w:tcBorders>
              <w:top w:val="single" w:sz="4" w:space="0" w:color="auto"/>
              <w:left w:val="single" w:sz="4" w:space="0" w:color="auto"/>
              <w:bottom w:val="single" w:sz="4" w:space="0" w:color="auto"/>
              <w:right w:val="single" w:sz="4" w:space="0" w:color="auto"/>
            </w:tcBorders>
            <w:vAlign w:val="center"/>
          </w:tcPr>
          <w:p w:rsidR="00932C40" w:rsidRPr="00657B96"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ascii="Times New Roman" w:hAnsi="Times New Roman" w:cs="Times New Roman"/>
                <w:sz w:val="24"/>
                <w:szCs w:val="24"/>
                <w:rPrChange w:id="567" w:author="DuyNgo" w:date="2012-08-10T08:15:00Z">
                  <w:rPr>
                    <w:rFonts w:ascii="Tahoma" w:hAnsi="Tahoma" w:cs="Calibri"/>
                    <w:color w:val="000000"/>
                    <w:sz w:val="24"/>
                    <w:szCs w:val="24"/>
                  </w:rPr>
                </w:rPrChange>
              </w:rPr>
            </w:pPr>
            <w:r w:rsidRPr="00657B96">
              <w:rPr>
                <w:rFonts w:ascii="Times New Roman" w:hAnsi="Times New Roman" w:cs="Times New Roman"/>
                <w:sz w:val="24"/>
                <w:szCs w:val="24"/>
                <w:rPrChange w:id="568" w:author="DuyNgo" w:date="2012-08-10T08:15:00Z">
                  <w:rPr>
                    <w:rFonts w:asciiTheme="majorHAnsi" w:eastAsiaTheme="majorEastAsia" w:hAnsiTheme="majorHAnsi" w:cs="Calibri"/>
                    <w:b/>
                    <w:bCs/>
                    <w:color w:val="4F81BD" w:themeColor="accent1"/>
                    <w:sz w:val="24"/>
                    <w:szCs w:val="24"/>
                  </w:rPr>
                </w:rPrChange>
              </w:rPr>
              <w:t>Lê Ngọc Thạch</w:t>
            </w:r>
          </w:p>
        </w:tc>
        <w:tc>
          <w:tcPr>
            <w:tcW w:w="1577" w:type="dxa"/>
            <w:tcBorders>
              <w:top w:val="single" w:sz="4" w:space="0" w:color="auto"/>
              <w:left w:val="single" w:sz="4" w:space="0" w:color="auto"/>
              <w:bottom w:val="single" w:sz="4" w:space="0" w:color="auto"/>
              <w:right w:val="single" w:sz="4" w:space="0" w:color="auto"/>
            </w:tcBorders>
            <w:vAlign w:val="center"/>
          </w:tcPr>
          <w:p w:rsidR="00932C40" w:rsidRPr="00657B96"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ascii="Times New Roman" w:hAnsi="Times New Roman" w:cs="Times New Roman"/>
                <w:sz w:val="24"/>
                <w:szCs w:val="24"/>
                <w:rPrChange w:id="569" w:author="DuyNgo" w:date="2012-08-10T08:15:00Z">
                  <w:rPr>
                    <w:rFonts w:ascii="Tahoma" w:hAnsi="Tahoma" w:cs="Calibri"/>
                    <w:color w:val="000000"/>
                    <w:sz w:val="24"/>
                    <w:szCs w:val="24"/>
                  </w:rPr>
                </w:rPrChange>
              </w:rPr>
            </w:pPr>
            <w:r w:rsidRPr="00657B96">
              <w:rPr>
                <w:rFonts w:ascii="Times New Roman" w:hAnsi="Times New Roman" w:cs="Times New Roman"/>
                <w:sz w:val="24"/>
                <w:szCs w:val="24"/>
                <w:rPrChange w:id="570" w:author="DuyNgo" w:date="2012-08-10T08:15:00Z">
                  <w:rPr>
                    <w:rFonts w:asciiTheme="majorHAnsi" w:eastAsiaTheme="majorEastAsia" w:hAnsiTheme="majorHAnsi" w:cs="Calibri"/>
                    <w:b/>
                    <w:bCs/>
                    <w:color w:val="4F81BD" w:themeColor="accent1"/>
                    <w:sz w:val="24"/>
                    <w:szCs w:val="24"/>
                  </w:rPr>
                </w:rPrChange>
              </w:rPr>
              <w:t>Project Manager</w:t>
            </w:r>
          </w:p>
        </w:tc>
        <w:tc>
          <w:tcPr>
            <w:tcW w:w="4950" w:type="dxa"/>
            <w:tcBorders>
              <w:top w:val="single" w:sz="4" w:space="0" w:color="auto"/>
              <w:left w:val="single" w:sz="4" w:space="0" w:color="auto"/>
              <w:bottom w:val="single" w:sz="4" w:space="0" w:color="auto"/>
              <w:right w:val="single" w:sz="4" w:space="0" w:color="auto"/>
            </w:tcBorders>
          </w:tcPr>
          <w:p w:rsidR="00932C40" w:rsidRPr="00657B96"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ascii="Times New Roman" w:hAnsi="Times New Roman" w:cs="Times New Roman"/>
                <w:sz w:val="24"/>
                <w:szCs w:val="24"/>
                <w:rPrChange w:id="571" w:author="DuyNgo" w:date="2012-08-10T08:15:00Z">
                  <w:rPr>
                    <w:rFonts w:ascii="Tahoma" w:hAnsi="Tahoma" w:cs="Calibri"/>
                    <w:color w:val="000000"/>
                    <w:sz w:val="24"/>
                    <w:szCs w:val="24"/>
                  </w:rPr>
                </w:rPrChange>
              </w:rPr>
            </w:pPr>
            <w:r w:rsidRPr="00657B96">
              <w:rPr>
                <w:rFonts w:ascii="Times New Roman" w:hAnsi="Times New Roman" w:cs="Times New Roman"/>
                <w:sz w:val="24"/>
                <w:szCs w:val="24"/>
                <w:rPrChange w:id="572" w:author="DuyNgo" w:date="2012-08-10T08:15:00Z">
                  <w:rPr>
                    <w:rFonts w:asciiTheme="majorHAnsi" w:eastAsiaTheme="majorEastAsia" w:hAnsiTheme="majorHAnsi" w:cs="Calibri"/>
                    <w:b/>
                    <w:bCs/>
                    <w:color w:val="4F81BD" w:themeColor="accent1"/>
                    <w:sz w:val="24"/>
                    <w:szCs w:val="24"/>
                  </w:rPr>
                </w:rPrChange>
              </w:rPr>
              <w:t>Managing process</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73" w:author="DuyNgo" w:date="2012-08-10T08:15:00Z">
                  <w:rPr>
                    <w:rFonts w:asciiTheme="majorHAnsi" w:eastAsiaTheme="majorEastAsia" w:hAnsiTheme="majorHAnsi" w:cs="Calibri"/>
                    <w:b/>
                    <w:bCs/>
                    <w:color w:val="4F81BD" w:themeColor="accent1"/>
                    <w:sz w:val="24"/>
                    <w:szCs w:val="24"/>
                  </w:rPr>
                </w:rPrChange>
              </w:rPr>
              <w:t xml:space="preserve">Architectural design </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74"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75" w:author="DuyNgo" w:date="2012-08-10T08:15:00Z">
                  <w:rPr>
                    <w:rFonts w:asciiTheme="majorHAnsi" w:eastAsiaTheme="majorEastAsia" w:hAnsiTheme="majorHAnsi" w:cs="Calibri"/>
                    <w:b/>
                    <w:bCs/>
                    <w:color w:val="4F81BD" w:themeColor="accent1"/>
                    <w:sz w:val="24"/>
                    <w:szCs w:val="24"/>
                  </w:rPr>
                </w:rPrChange>
              </w:rPr>
              <w:t>Task assignment and tracking</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76" w:author="DuyNgo" w:date="2012-08-10T08:15:00Z">
                  <w:rPr>
                    <w:rFonts w:asciiTheme="majorHAnsi" w:eastAsiaTheme="majorEastAsia" w:hAnsiTheme="majorHAnsi" w:cs="Calibri"/>
                    <w:b/>
                    <w:bCs/>
                    <w:color w:val="4F81BD" w:themeColor="accent1"/>
                    <w:sz w:val="24"/>
                    <w:szCs w:val="24"/>
                  </w:rPr>
                </w:rPrChange>
              </w:rPr>
              <w:t>Training</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77" w:author="DuyNgo" w:date="2012-08-10T08:15:00Z">
                  <w:rPr>
                    <w:rFonts w:asciiTheme="majorHAnsi" w:eastAsiaTheme="majorEastAsia" w:hAnsiTheme="majorHAnsi" w:cs="Calibri"/>
                    <w:b/>
                    <w:bCs/>
                    <w:color w:val="4F81BD" w:themeColor="accent1"/>
                    <w:sz w:val="24"/>
                    <w:szCs w:val="24"/>
                  </w:rPr>
                </w:rPrChange>
              </w:rPr>
              <w:t>Testing</w:t>
            </w:r>
          </w:p>
          <w:p w:rsidR="00932C40" w:rsidRPr="00657B96" w:rsidRDefault="00932C40" w:rsidP="00946F40">
            <w:pPr>
              <w:tabs>
                <w:tab w:val="left" w:leader="dot" w:pos="1080"/>
                <w:tab w:val="center" w:leader="dot" w:pos="4860"/>
                <w:tab w:val="decimal" w:leader="dot" w:pos="6840"/>
                <w:tab w:val="right" w:leader="dot" w:pos="9180"/>
              </w:tabs>
              <w:spacing w:before="120" w:after="120"/>
              <w:ind w:left="720"/>
              <w:contextualSpacing/>
              <w:rPr>
                <w:rFonts w:ascii="Times New Roman" w:hAnsi="Times New Roman" w:cs="Times New Roman"/>
                <w:sz w:val="24"/>
                <w:szCs w:val="24"/>
              </w:rPr>
            </w:pPr>
            <w:r w:rsidRPr="00657B96">
              <w:rPr>
                <w:rFonts w:ascii="Times New Roman" w:hAnsi="Times New Roman" w:cs="Times New Roman"/>
                <w:sz w:val="24"/>
                <w:szCs w:val="24"/>
                <w:rPrChange w:id="578" w:author="DuyNgo" w:date="2012-08-10T08:15:00Z">
                  <w:rPr>
                    <w:rFonts w:asciiTheme="majorHAnsi" w:eastAsiaTheme="majorEastAsia" w:hAnsiTheme="majorHAnsi" w:cs="Calibri"/>
                    <w:b/>
                    <w:bCs/>
                    <w:color w:val="4F81BD" w:themeColor="accent1"/>
                    <w:sz w:val="24"/>
                    <w:szCs w:val="24"/>
                  </w:rPr>
                </w:rPrChange>
              </w:rPr>
              <w:t>Customer interaction</w:t>
            </w:r>
          </w:p>
        </w:tc>
      </w:tr>
    </w:tbl>
    <w:p w:rsidR="00932C40" w:rsidRPr="00657B96" w:rsidRDefault="00932C40" w:rsidP="00932C40">
      <w:pPr>
        <w:rPr>
          <w:rFonts w:ascii="Times New Roman" w:hAnsi="Times New Roman" w:cs="Times New Roman"/>
          <w:sz w:val="24"/>
          <w:szCs w:val="24"/>
        </w:rPr>
      </w:pPr>
    </w:p>
    <w:p w:rsidR="00932C40" w:rsidRPr="00657B96" w:rsidRDefault="00932C40" w:rsidP="008C3CFA">
      <w:pPr>
        <w:keepNext/>
        <w:keepLines/>
        <w:numPr>
          <w:ilvl w:val="0"/>
          <w:numId w:val="25"/>
        </w:numPr>
        <w:tabs>
          <w:tab w:val="left" w:pos="1276"/>
        </w:tabs>
        <w:spacing w:before="200" w:after="0"/>
        <w:ind w:firstLine="491"/>
        <w:outlineLvl w:val="2"/>
        <w:rPr>
          <w:rFonts w:ascii="Times New Roman" w:eastAsia="MS Gothic" w:hAnsi="Times New Roman" w:cs="Times New Roman"/>
          <w:bCs/>
          <w:color w:val="4F81BD"/>
          <w:sz w:val="24"/>
          <w:szCs w:val="24"/>
          <w:rPrChange w:id="579" w:author="DuyNgo" w:date="2012-08-10T08:15:00Z">
            <w:rPr>
              <w:rFonts w:eastAsia="MS Gothic" w:cstheme="minorHAnsi"/>
              <w:b/>
              <w:bCs/>
              <w:color w:val="4F81BD"/>
              <w:sz w:val="24"/>
              <w:szCs w:val="24"/>
            </w:rPr>
          </w:rPrChange>
        </w:rPr>
      </w:pPr>
      <w:bookmarkStart w:id="580" w:name="_Toc315776643"/>
      <w:bookmarkStart w:id="581" w:name="_Toc325636809"/>
      <w:bookmarkStart w:id="582" w:name="_Toc332774746"/>
      <w:r w:rsidRPr="00657B96">
        <w:rPr>
          <w:rFonts w:ascii="Times New Roman" w:eastAsia="MS Gothic" w:hAnsi="Times New Roman" w:cs="Times New Roman"/>
          <w:bCs/>
          <w:color w:val="4F81BD"/>
          <w:sz w:val="24"/>
          <w:szCs w:val="24"/>
          <w:rPrChange w:id="583" w:author="DuyNgo" w:date="2012-08-10T08:15:00Z">
            <w:rPr>
              <w:rFonts w:asciiTheme="majorHAnsi" w:eastAsia="MS Gothic" w:hAnsiTheme="majorHAnsi" w:cs="Calibri"/>
              <w:b/>
              <w:bCs/>
              <w:color w:val="4F81BD"/>
              <w:sz w:val="24"/>
              <w:szCs w:val="24"/>
            </w:rPr>
          </w:rPrChange>
        </w:rPr>
        <w:t>Tools and Techniques</w:t>
      </w:r>
      <w:bookmarkEnd w:id="580"/>
      <w:bookmarkEnd w:id="581"/>
      <w:bookmarkEnd w:id="582"/>
    </w:p>
    <w:p w:rsidR="00932C40" w:rsidRPr="00657B96" w:rsidRDefault="00932C40" w:rsidP="00932C40">
      <w:pPr>
        <w:numPr>
          <w:ilvl w:val="0"/>
          <w:numId w:val="1"/>
        </w:numPr>
        <w:ind w:left="993" w:firstLine="0"/>
        <w:contextualSpacing/>
        <w:rPr>
          <w:rFonts w:ascii="Times New Roman" w:hAnsi="Times New Roman" w:cs="Times New Roman"/>
          <w:sz w:val="24"/>
          <w:szCs w:val="24"/>
        </w:rPr>
      </w:pPr>
      <w:r w:rsidRPr="00657B96">
        <w:rPr>
          <w:rFonts w:ascii="Times New Roman" w:hAnsi="Times New Roman" w:cs="Times New Roman"/>
          <w:sz w:val="24"/>
          <w:szCs w:val="24"/>
          <w:rPrChange w:id="584" w:author="DuyNgo" w:date="2012-08-10T08:15:00Z">
            <w:rPr>
              <w:rFonts w:asciiTheme="majorHAnsi" w:eastAsiaTheme="majorEastAsia" w:hAnsiTheme="majorHAnsi" w:cs="Calibri"/>
              <w:b/>
              <w:bCs/>
              <w:color w:val="4F81BD" w:themeColor="accent1"/>
              <w:sz w:val="24"/>
              <w:szCs w:val="24"/>
            </w:rPr>
          </w:rPrChange>
        </w:rPr>
        <w:t>Front-end technologies: Java, Portal(JSF168,268), jQuery, AJAX, Javascript, CSS.</w:t>
      </w:r>
    </w:p>
    <w:p w:rsidR="00932C40" w:rsidRPr="00657B96" w:rsidRDefault="00932C40" w:rsidP="00932C40">
      <w:pPr>
        <w:numPr>
          <w:ilvl w:val="0"/>
          <w:numId w:val="1"/>
        </w:numPr>
        <w:ind w:left="993" w:firstLine="0"/>
        <w:contextualSpacing/>
        <w:rPr>
          <w:rFonts w:ascii="Times New Roman" w:hAnsi="Times New Roman" w:cs="Times New Roman"/>
          <w:sz w:val="24"/>
          <w:szCs w:val="24"/>
        </w:rPr>
      </w:pPr>
      <w:r w:rsidRPr="00657B96">
        <w:rPr>
          <w:rFonts w:ascii="Times New Roman" w:hAnsi="Times New Roman" w:cs="Times New Roman"/>
          <w:sz w:val="24"/>
          <w:szCs w:val="24"/>
          <w:rPrChange w:id="585" w:author="DuyNgo" w:date="2012-08-10T08:15:00Z">
            <w:rPr>
              <w:rFonts w:asciiTheme="majorHAnsi" w:eastAsiaTheme="majorEastAsia" w:hAnsiTheme="majorHAnsi" w:cs="Calibri"/>
              <w:b/>
              <w:bCs/>
              <w:color w:val="4F81BD" w:themeColor="accent1"/>
              <w:sz w:val="24"/>
              <w:szCs w:val="24"/>
            </w:rPr>
          </w:rPrChange>
        </w:rPr>
        <w:t>Back-end technologies: Hibernate.</w:t>
      </w:r>
    </w:p>
    <w:p w:rsidR="00932C40" w:rsidRPr="00657B96" w:rsidRDefault="00932C40" w:rsidP="00932C40">
      <w:pPr>
        <w:numPr>
          <w:ilvl w:val="0"/>
          <w:numId w:val="1"/>
        </w:numPr>
        <w:ind w:left="993" w:firstLine="0"/>
        <w:contextualSpacing/>
        <w:rPr>
          <w:rFonts w:ascii="Times New Roman" w:hAnsi="Times New Roman" w:cs="Times New Roman"/>
          <w:sz w:val="24"/>
          <w:szCs w:val="24"/>
        </w:rPr>
      </w:pPr>
      <w:r w:rsidRPr="00657B96">
        <w:rPr>
          <w:rFonts w:ascii="Times New Roman" w:hAnsi="Times New Roman" w:cs="Times New Roman"/>
          <w:sz w:val="24"/>
          <w:szCs w:val="24"/>
          <w:rPrChange w:id="586" w:author="DuyNgo" w:date="2012-08-10T08:15:00Z">
            <w:rPr>
              <w:rFonts w:asciiTheme="majorHAnsi" w:eastAsiaTheme="majorEastAsia" w:hAnsiTheme="majorHAnsi" w:cs="Calibri"/>
              <w:b/>
              <w:bCs/>
              <w:color w:val="4F81BD" w:themeColor="accent1"/>
              <w:sz w:val="24"/>
              <w:szCs w:val="24"/>
            </w:rPr>
          </w:rPrChange>
        </w:rPr>
        <w:t>Tools: Eclipse, JBoss, Oracle 10g, Microsoft Visio 2010, Microsoft Office 2010, Microsoft Project 2010, Source Version Control, Chrome. Architecture and design patterns: Three Tiers Architecture, Repository.</w:t>
      </w:r>
    </w:p>
    <w:p w:rsidR="004D0C5E" w:rsidRPr="00657B96" w:rsidRDefault="005E7058" w:rsidP="004D0C5E">
      <w:pPr>
        <w:pStyle w:val="Heading2"/>
        <w:numPr>
          <w:ilvl w:val="0"/>
          <w:numId w:val="3"/>
        </w:numPr>
        <w:tabs>
          <w:tab w:val="left" w:pos="993"/>
        </w:tabs>
        <w:ind w:left="284" w:firstLine="284"/>
        <w:jc w:val="both"/>
        <w:rPr>
          <w:rFonts w:ascii="Times New Roman" w:hAnsi="Times New Roman" w:cs="Times New Roman"/>
          <w:b w:val="0"/>
          <w:sz w:val="24"/>
          <w:szCs w:val="24"/>
          <w:rPrChange w:id="587" w:author="DuyNgo" w:date="2012-08-10T08:15:00Z">
            <w:rPr>
              <w:rFonts w:asciiTheme="minorHAnsi" w:hAnsiTheme="minorHAnsi" w:cstheme="minorHAnsi"/>
              <w:sz w:val="24"/>
              <w:szCs w:val="24"/>
            </w:rPr>
          </w:rPrChange>
        </w:rPr>
      </w:pPr>
      <w:bookmarkStart w:id="588" w:name="_Toc332774747"/>
      <w:r w:rsidRPr="00657B96">
        <w:rPr>
          <w:rFonts w:ascii="Times New Roman" w:hAnsi="Times New Roman" w:cs="Times New Roman"/>
          <w:b w:val="0"/>
          <w:sz w:val="24"/>
          <w:szCs w:val="24"/>
          <w:rPrChange w:id="589" w:author="DuyNgo" w:date="2012-08-10T08:15:00Z">
            <w:rPr>
              <w:rFonts w:asciiTheme="minorHAnsi" w:hAnsiTheme="minorHAnsi" w:cstheme="minorHAnsi"/>
              <w:sz w:val="24"/>
              <w:szCs w:val="24"/>
            </w:rPr>
          </w:rPrChange>
        </w:rPr>
        <w:t xml:space="preserve">Project Management </w:t>
      </w:r>
      <w:r w:rsidR="00682754" w:rsidRPr="00657B96">
        <w:rPr>
          <w:rFonts w:ascii="Times New Roman" w:hAnsi="Times New Roman" w:cs="Times New Roman"/>
          <w:b w:val="0"/>
          <w:sz w:val="24"/>
          <w:szCs w:val="24"/>
          <w:rPrChange w:id="590" w:author="DuyNgo" w:date="2012-08-10T08:15:00Z">
            <w:rPr>
              <w:rFonts w:asciiTheme="minorHAnsi" w:hAnsiTheme="minorHAnsi" w:cstheme="minorHAnsi"/>
              <w:sz w:val="24"/>
              <w:szCs w:val="24"/>
            </w:rPr>
          </w:rPrChange>
        </w:rPr>
        <w:t>Plan</w:t>
      </w:r>
      <w:bookmarkEnd w:id="426"/>
      <w:bookmarkEnd w:id="588"/>
    </w:p>
    <w:p w:rsidR="004D0C5E" w:rsidRPr="00657B96" w:rsidRDefault="004D0C5E" w:rsidP="008C3CFA">
      <w:pPr>
        <w:keepNext/>
        <w:keepLines/>
        <w:numPr>
          <w:ilvl w:val="0"/>
          <w:numId w:val="26"/>
        </w:numPr>
        <w:tabs>
          <w:tab w:val="left" w:pos="1276"/>
        </w:tabs>
        <w:spacing w:before="200" w:after="0"/>
        <w:ind w:firstLine="491"/>
        <w:outlineLvl w:val="2"/>
        <w:rPr>
          <w:rFonts w:ascii="Times New Roman" w:eastAsia="MS Gothic" w:hAnsi="Times New Roman" w:cs="Times New Roman"/>
          <w:bCs/>
          <w:color w:val="4F81BD"/>
          <w:sz w:val="24"/>
          <w:szCs w:val="24"/>
          <w:rPrChange w:id="591" w:author="DuyNgo" w:date="2012-08-10T08:15:00Z">
            <w:rPr>
              <w:rFonts w:eastAsia="MS Gothic" w:cstheme="minorHAnsi"/>
              <w:b/>
              <w:bCs/>
              <w:color w:val="4F81BD"/>
              <w:sz w:val="24"/>
              <w:szCs w:val="24"/>
            </w:rPr>
          </w:rPrChange>
        </w:rPr>
      </w:pPr>
      <w:bookmarkStart w:id="592" w:name="_Toc283060431"/>
      <w:bookmarkStart w:id="593" w:name="_Toc315776645"/>
      <w:bookmarkStart w:id="594" w:name="_Toc325636811"/>
      <w:bookmarkStart w:id="595" w:name="_Toc332774748"/>
      <w:r w:rsidRPr="00657B96">
        <w:rPr>
          <w:rFonts w:ascii="Times New Roman" w:eastAsia="MS Gothic" w:hAnsi="Times New Roman" w:cs="Times New Roman"/>
          <w:bCs/>
          <w:color w:val="4F81BD"/>
          <w:sz w:val="24"/>
          <w:szCs w:val="24"/>
          <w:rPrChange w:id="596" w:author="DuyNgo" w:date="2012-08-10T08:15:00Z">
            <w:rPr>
              <w:rFonts w:asciiTheme="majorHAnsi" w:eastAsia="MS Gothic" w:hAnsiTheme="majorHAnsi" w:cs="Calibri"/>
              <w:b/>
              <w:bCs/>
              <w:color w:val="4F81BD"/>
              <w:sz w:val="24"/>
              <w:szCs w:val="24"/>
            </w:rPr>
          </w:rPrChange>
        </w:rPr>
        <w:t>Tasks</w:t>
      </w:r>
      <w:bookmarkEnd w:id="592"/>
      <w:bookmarkEnd w:id="593"/>
      <w:bookmarkEnd w:id="594"/>
      <w:bookmarkEnd w:id="595"/>
    </w:p>
    <w:p w:rsidR="004D0C5E" w:rsidRPr="00657B96" w:rsidRDefault="004D0C5E" w:rsidP="008C3CFA">
      <w:pPr>
        <w:keepNext/>
        <w:keepLines/>
        <w:numPr>
          <w:ilvl w:val="0"/>
          <w:numId w:val="27"/>
        </w:numPr>
        <w:spacing w:before="200" w:after="0"/>
        <w:outlineLvl w:val="3"/>
        <w:rPr>
          <w:rFonts w:ascii="Times New Roman" w:eastAsia="MS Gothic" w:hAnsi="Times New Roman" w:cs="Times New Roman"/>
          <w:b/>
          <w:bCs/>
          <w:i/>
          <w:iCs/>
          <w:vanish/>
          <w:color w:val="4F81BD"/>
          <w:sz w:val="24"/>
          <w:szCs w:val="24"/>
        </w:rPr>
      </w:pPr>
      <w:bookmarkStart w:id="597" w:name="_Toc290997530"/>
      <w:bookmarkStart w:id="598" w:name="_Toc291019346"/>
      <w:bookmarkStart w:id="599" w:name="_Toc291065375"/>
      <w:bookmarkStart w:id="600" w:name="_Toc291065780"/>
      <w:bookmarkStart w:id="601" w:name="_Toc291088112"/>
      <w:bookmarkStart w:id="602" w:name="_Toc291198824"/>
      <w:bookmarkStart w:id="603" w:name="_Toc291316154"/>
      <w:bookmarkStart w:id="604" w:name="_Toc315551669"/>
      <w:bookmarkStart w:id="605" w:name="_Toc315766617"/>
      <w:bookmarkStart w:id="606" w:name="_Toc315776554"/>
      <w:bookmarkStart w:id="607" w:name="_Toc315776646"/>
      <w:bookmarkStart w:id="608" w:name="_Toc332349344"/>
      <w:bookmarkStart w:id="609" w:name="_Toc332349700"/>
      <w:bookmarkStart w:id="610" w:name="_Toc332350054"/>
      <w:bookmarkStart w:id="611" w:name="_Toc332350407"/>
      <w:bookmarkStart w:id="612" w:name="_Toc332350758"/>
      <w:bookmarkStart w:id="613" w:name="_Toc332351109"/>
      <w:bookmarkStart w:id="614" w:name="_Toc332726874"/>
      <w:bookmarkStart w:id="615" w:name="_Toc332774749"/>
      <w:bookmarkStart w:id="616" w:name="_Toc283060432"/>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rsidR="004D0C5E" w:rsidRPr="00657B96" w:rsidRDefault="004D0C5E" w:rsidP="005C2AF2">
      <w:pPr>
        <w:keepNext/>
        <w:keepLines/>
        <w:numPr>
          <w:ilvl w:val="1"/>
          <w:numId w:val="28"/>
        </w:numPr>
        <w:spacing w:before="200" w:after="0"/>
        <w:ind w:firstLine="270"/>
        <w:outlineLvl w:val="3"/>
        <w:rPr>
          <w:rFonts w:ascii="Times New Roman" w:eastAsia="MS Gothic" w:hAnsi="Times New Roman" w:cs="Times New Roman"/>
          <w:bCs/>
          <w:i/>
          <w:iCs/>
          <w:color w:val="4F81BD"/>
          <w:sz w:val="24"/>
          <w:szCs w:val="24"/>
          <w:rPrChange w:id="617" w:author="DuyNgo" w:date="2012-08-10T08:15:00Z">
            <w:rPr>
              <w:rFonts w:eastAsia="MS Gothic" w:cstheme="minorHAnsi"/>
              <w:b/>
              <w:bCs/>
              <w:i/>
              <w:iCs/>
              <w:color w:val="4F81BD"/>
              <w:sz w:val="24"/>
              <w:szCs w:val="24"/>
            </w:rPr>
          </w:rPrChange>
        </w:rPr>
      </w:pPr>
      <w:bookmarkStart w:id="618" w:name="_Toc315776647"/>
      <w:bookmarkStart w:id="619" w:name="_Toc332774750"/>
      <w:r w:rsidRPr="00657B96">
        <w:rPr>
          <w:rFonts w:ascii="Times New Roman" w:eastAsia="MS Gothic" w:hAnsi="Times New Roman" w:cs="Times New Roman"/>
          <w:bCs/>
          <w:i/>
          <w:iCs/>
          <w:color w:val="4F81BD"/>
          <w:sz w:val="24"/>
          <w:szCs w:val="24"/>
          <w:rPrChange w:id="620" w:author="DuyNgo" w:date="2012-08-10T08:15:00Z">
            <w:rPr>
              <w:rFonts w:asciiTheme="majorHAnsi" w:eastAsia="MS Gothic" w:hAnsiTheme="majorHAnsi" w:cs="Calibri"/>
              <w:b/>
              <w:bCs/>
              <w:i/>
              <w:iCs/>
              <w:color w:val="4F81BD"/>
              <w:sz w:val="24"/>
              <w:szCs w:val="24"/>
            </w:rPr>
          </w:rPrChange>
        </w:rPr>
        <w:t>Develop Task List</w:t>
      </w:r>
      <w:bookmarkEnd w:id="618"/>
      <w:bookmarkEnd w:id="619"/>
      <w:r w:rsidRPr="00657B96">
        <w:rPr>
          <w:rFonts w:ascii="Times New Roman" w:eastAsia="MS Gothic" w:hAnsi="Times New Roman" w:cs="Times New Roman"/>
          <w:bCs/>
          <w:i/>
          <w:iCs/>
          <w:color w:val="4F81BD"/>
          <w:sz w:val="24"/>
          <w:szCs w:val="24"/>
          <w:rPrChange w:id="621" w:author="DuyNgo" w:date="2012-08-10T08:15:00Z">
            <w:rPr>
              <w:rFonts w:asciiTheme="majorHAnsi" w:eastAsia="MS Gothic" w:hAnsiTheme="majorHAnsi" w:cs="Calibri"/>
              <w:b/>
              <w:bCs/>
              <w:i/>
              <w:iCs/>
              <w:color w:val="4F81BD"/>
              <w:sz w:val="24"/>
              <w:szCs w:val="24"/>
            </w:rPr>
          </w:rPrChange>
        </w:rPr>
        <w:t xml:space="preserve"> </w:t>
      </w:r>
    </w:p>
    <w:p w:rsidR="004D0C5E" w:rsidRPr="00657B96" w:rsidRDefault="004D0C5E" w:rsidP="004D0C5E">
      <w:pPr>
        <w:keepNext/>
        <w:keepLines/>
        <w:spacing w:before="200" w:after="0"/>
        <w:ind w:firstLine="1418"/>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622" w:author="DuyNgo" w:date="2012-08-10T08:15:00Z">
            <w:rPr>
              <w:rFonts w:asciiTheme="majorHAnsi" w:eastAsia="MS Gothic" w:hAnsiTheme="majorHAnsi" w:cs="Calibri"/>
              <w:b/>
              <w:bCs/>
              <w:color w:val="243F60"/>
              <w:sz w:val="24"/>
              <w:szCs w:val="24"/>
            </w:rPr>
          </w:rPrChange>
        </w:rPr>
        <w:t>Description</w:t>
      </w:r>
    </w:p>
    <w:p w:rsidR="004D0C5E" w:rsidRPr="00657B96" w:rsidRDefault="004D0C5E" w:rsidP="004D0C5E">
      <w:pPr>
        <w:ind w:firstLine="1418"/>
        <w:rPr>
          <w:rFonts w:ascii="Times New Roman" w:hAnsi="Times New Roman" w:cs="Times New Roman"/>
          <w:sz w:val="24"/>
          <w:szCs w:val="24"/>
        </w:rPr>
      </w:pPr>
      <w:r w:rsidRPr="00657B96">
        <w:rPr>
          <w:rFonts w:ascii="Times New Roman" w:hAnsi="Times New Roman" w:cs="Times New Roman"/>
          <w:sz w:val="24"/>
          <w:szCs w:val="24"/>
          <w:rPrChange w:id="623" w:author="DuyNgo" w:date="2012-08-10T08:15:00Z">
            <w:rPr>
              <w:rFonts w:asciiTheme="majorHAnsi" w:eastAsiaTheme="majorEastAsia" w:hAnsiTheme="majorHAnsi" w:cs="Calibri"/>
              <w:b/>
              <w:bCs/>
              <w:color w:val="4F81BD" w:themeColor="accent1"/>
              <w:sz w:val="24"/>
              <w:szCs w:val="24"/>
            </w:rPr>
          </w:rPrChange>
        </w:rPr>
        <w:t xml:space="preserve">Develop task, milestone and assign task for team members. </w:t>
      </w:r>
    </w:p>
    <w:p w:rsidR="004D0C5E" w:rsidRPr="00657B96" w:rsidRDefault="004D0C5E" w:rsidP="004D0C5E">
      <w:pPr>
        <w:keepNext/>
        <w:keepLines/>
        <w:spacing w:before="200" w:after="0"/>
        <w:ind w:firstLine="1418"/>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624" w:author="DuyNgo" w:date="2012-08-10T08:15:00Z">
            <w:rPr>
              <w:rFonts w:asciiTheme="majorHAnsi" w:eastAsia="MS Gothic" w:hAnsiTheme="majorHAnsi" w:cs="Calibri"/>
              <w:b/>
              <w:bCs/>
              <w:color w:val="243F60"/>
              <w:sz w:val="24"/>
              <w:szCs w:val="24"/>
            </w:rPr>
          </w:rPrChange>
        </w:rPr>
        <w:t>Output</w:t>
      </w:r>
    </w:p>
    <w:p w:rsidR="004D0C5E" w:rsidRPr="00657B96" w:rsidRDefault="004D0C5E" w:rsidP="004D0C5E">
      <w:pPr>
        <w:ind w:firstLine="1418"/>
        <w:rPr>
          <w:rFonts w:ascii="Times New Roman" w:hAnsi="Times New Roman" w:cs="Times New Roman"/>
          <w:sz w:val="24"/>
          <w:szCs w:val="24"/>
        </w:rPr>
      </w:pPr>
      <w:r w:rsidRPr="00657B96">
        <w:rPr>
          <w:rFonts w:ascii="Times New Roman" w:hAnsi="Times New Roman" w:cs="Times New Roman"/>
          <w:sz w:val="24"/>
          <w:szCs w:val="24"/>
          <w:rPrChange w:id="625" w:author="DuyNgo" w:date="2012-08-10T08:15:00Z">
            <w:rPr>
              <w:rFonts w:asciiTheme="majorHAnsi" w:eastAsiaTheme="majorEastAsia" w:hAnsiTheme="majorHAnsi" w:cs="Calibri"/>
              <w:b/>
              <w:bCs/>
              <w:color w:val="4F81BD" w:themeColor="accent1"/>
              <w:sz w:val="24"/>
              <w:szCs w:val="24"/>
            </w:rPr>
          </w:rPrChange>
        </w:rPr>
        <w:t>Task list</w:t>
      </w:r>
    </w:p>
    <w:p w:rsidR="004D0C5E" w:rsidRPr="00657B96" w:rsidRDefault="004D0C5E" w:rsidP="004D0C5E">
      <w:pPr>
        <w:keepNext/>
        <w:keepLines/>
        <w:spacing w:before="200" w:after="0"/>
        <w:ind w:firstLine="1418"/>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626" w:author="DuyNgo" w:date="2012-08-10T08:15:00Z">
            <w:rPr>
              <w:rFonts w:asciiTheme="majorHAnsi" w:eastAsia="MS Gothic" w:hAnsiTheme="majorHAnsi" w:cs="Calibri"/>
              <w:b/>
              <w:bCs/>
              <w:color w:val="243F60"/>
              <w:sz w:val="24"/>
              <w:szCs w:val="24"/>
            </w:rPr>
          </w:rPrChange>
        </w:rPr>
        <w:t>Deliverables</w:t>
      </w:r>
    </w:p>
    <w:p w:rsidR="004D0C5E" w:rsidRPr="00657B96" w:rsidRDefault="004D0C5E" w:rsidP="004D0C5E">
      <w:pPr>
        <w:ind w:firstLine="1418"/>
        <w:rPr>
          <w:rFonts w:ascii="Times New Roman" w:hAnsi="Times New Roman" w:cs="Times New Roman"/>
          <w:sz w:val="24"/>
          <w:szCs w:val="24"/>
        </w:rPr>
      </w:pPr>
      <w:r w:rsidRPr="00657B96">
        <w:rPr>
          <w:rFonts w:ascii="Times New Roman" w:hAnsi="Times New Roman" w:cs="Times New Roman"/>
          <w:sz w:val="24"/>
          <w:szCs w:val="24"/>
          <w:rPrChange w:id="627" w:author="DuyNgo" w:date="2012-08-10T08:15:00Z">
            <w:rPr>
              <w:rFonts w:asciiTheme="majorHAnsi" w:eastAsiaTheme="majorEastAsia" w:hAnsiTheme="majorHAnsi" w:cs="Calibri"/>
              <w:b/>
              <w:bCs/>
              <w:color w:val="4F81BD" w:themeColor="accent1"/>
              <w:sz w:val="24"/>
              <w:szCs w:val="24"/>
            </w:rPr>
          </w:rPrChange>
        </w:rPr>
        <w:t>Deliver task list, project plan document 24/05/2012</w:t>
      </w:r>
    </w:p>
    <w:p w:rsidR="004D0C5E" w:rsidRPr="00657B96" w:rsidRDefault="004D0C5E" w:rsidP="004D0C5E">
      <w:pPr>
        <w:keepNext/>
        <w:keepLines/>
        <w:spacing w:before="200" w:after="0"/>
        <w:ind w:firstLine="1418"/>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628" w:author="DuyNgo" w:date="2012-08-10T08:15:00Z">
            <w:rPr>
              <w:rFonts w:asciiTheme="majorHAnsi" w:eastAsia="MS Gothic" w:hAnsiTheme="majorHAnsi" w:cs="Calibri"/>
              <w:b/>
              <w:bCs/>
              <w:color w:val="243F60"/>
              <w:sz w:val="24"/>
              <w:szCs w:val="24"/>
            </w:rPr>
          </w:rPrChange>
        </w:rPr>
        <w:t>Resources Needed</w:t>
      </w:r>
    </w:p>
    <w:p w:rsidR="004D0C5E" w:rsidRPr="00657B96" w:rsidRDefault="004D0C5E" w:rsidP="004D0C5E">
      <w:pPr>
        <w:ind w:firstLine="1418"/>
        <w:rPr>
          <w:rFonts w:ascii="Times New Roman" w:hAnsi="Times New Roman" w:cs="Times New Roman"/>
          <w:sz w:val="24"/>
          <w:szCs w:val="24"/>
        </w:rPr>
      </w:pPr>
      <w:r w:rsidRPr="00657B96">
        <w:rPr>
          <w:rFonts w:ascii="Times New Roman" w:hAnsi="Times New Roman" w:cs="Times New Roman"/>
          <w:sz w:val="24"/>
          <w:szCs w:val="24"/>
          <w:rPrChange w:id="629" w:author="DuyNgo" w:date="2012-08-10T08:15:00Z">
            <w:rPr>
              <w:rFonts w:asciiTheme="majorHAnsi" w:eastAsiaTheme="majorEastAsia" w:hAnsiTheme="majorHAnsi" w:cs="Calibri"/>
              <w:b/>
              <w:bCs/>
              <w:color w:val="4F81BD" w:themeColor="accent1"/>
              <w:sz w:val="24"/>
              <w:szCs w:val="24"/>
            </w:rPr>
          </w:rPrChange>
        </w:rPr>
        <w:t>A person for 2 days</w:t>
      </w:r>
    </w:p>
    <w:p w:rsidR="004D0C5E" w:rsidRPr="00657B96" w:rsidRDefault="004D0C5E" w:rsidP="004D0C5E">
      <w:pPr>
        <w:keepNext/>
        <w:keepLines/>
        <w:spacing w:before="200" w:after="0"/>
        <w:ind w:firstLine="1418"/>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630" w:author="DuyNgo" w:date="2012-08-10T08:15:00Z">
            <w:rPr>
              <w:rFonts w:asciiTheme="majorHAnsi" w:eastAsia="MS Gothic" w:hAnsiTheme="majorHAnsi" w:cs="Calibri"/>
              <w:b/>
              <w:bCs/>
              <w:color w:val="243F60"/>
              <w:sz w:val="24"/>
              <w:szCs w:val="24"/>
            </w:rPr>
          </w:rPrChange>
        </w:rPr>
        <w:t>Dependencies and Constraints</w:t>
      </w:r>
    </w:p>
    <w:p w:rsidR="004D0C5E" w:rsidRPr="00657B96" w:rsidRDefault="004D0C5E" w:rsidP="004D0C5E">
      <w:pPr>
        <w:ind w:firstLine="1418"/>
        <w:rPr>
          <w:rFonts w:ascii="Times New Roman" w:hAnsi="Times New Roman" w:cs="Times New Roman"/>
          <w:sz w:val="24"/>
          <w:szCs w:val="24"/>
        </w:rPr>
      </w:pPr>
      <w:r w:rsidRPr="00657B96">
        <w:rPr>
          <w:rFonts w:ascii="Times New Roman" w:hAnsi="Times New Roman" w:cs="Times New Roman"/>
          <w:sz w:val="24"/>
          <w:szCs w:val="24"/>
          <w:rPrChange w:id="631" w:author="DuyNgo" w:date="2012-08-10T08:15:00Z">
            <w:rPr>
              <w:rFonts w:asciiTheme="majorHAnsi" w:eastAsiaTheme="majorEastAsia" w:hAnsiTheme="majorHAnsi" w:cs="Calibri"/>
              <w:b/>
              <w:bCs/>
              <w:color w:val="4F81BD" w:themeColor="accent1"/>
              <w:sz w:val="24"/>
              <w:szCs w:val="24"/>
            </w:rPr>
          </w:rPrChange>
        </w:rPr>
        <w:t>None</w:t>
      </w:r>
    </w:p>
    <w:p w:rsidR="004D0C5E" w:rsidRPr="00657B96" w:rsidRDefault="004D0C5E" w:rsidP="004D0C5E">
      <w:pPr>
        <w:keepNext/>
        <w:keepLines/>
        <w:spacing w:before="200" w:after="0"/>
        <w:ind w:firstLine="1418"/>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632" w:author="DuyNgo" w:date="2012-08-10T08:15:00Z">
            <w:rPr>
              <w:rFonts w:asciiTheme="majorHAnsi" w:eastAsia="MS Gothic" w:hAnsiTheme="majorHAnsi" w:cs="Calibri"/>
              <w:b/>
              <w:bCs/>
              <w:color w:val="243F60"/>
              <w:sz w:val="24"/>
              <w:szCs w:val="24"/>
            </w:rPr>
          </w:rPrChange>
        </w:rPr>
        <w:t>Risks</w:t>
      </w:r>
    </w:p>
    <w:p w:rsidR="004D0C5E" w:rsidRPr="00657B96" w:rsidRDefault="004D0C5E" w:rsidP="004D0C5E">
      <w:pPr>
        <w:ind w:firstLine="1418"/>
        <w:rPr>
          <w:rFonts w:ascii="Times New Roman" w:hAnsi="Times New Roman" w:cs="Times New Roman"/>
          <w:sz w:val="24"/>
          <w:szCs w:val="24"/>
        </w:rPr>
      </w:pPr>
      <w:r w:rsidRPr="00657B96">
        <w:rPr>
          <w:rFonts w:ascii="Times New Roman" w:hAnsi="Times New Roman" w:cs="Times New Roman"/>
          <w:sz w:val="24"/>
          <w:szCs w:val="24"/>
          <w:rPrChange w:id="633" w:author="DuyNgo" w:date="2012-08-10T08:15:00Z">
            <w:rPr>
              <w:rFonts w:asciiTheme="majorHAnsi" w:eastAsiaTheme="majorEastAsia" w:hAnsiTheme="majorHAnsi" w:cs="Calibri"/>
              <w:b/>
              <w:bCs/>
              <w:color w:val="4F81BD" w:themeColor="accent1"/>
              <w:sz w:val="24"/>
              <w:szCs w:val="24"/>
            </w:rPr>
          </w:rPrChange>
        </w:rPr>
        <w:t>None</w:t>
      </w:r>
    </w:p>
    <w:p w:rsidR="004D0C5E" w:rsidRPr="00657B96" w:rsidRDefault="004D0C5E" w:rsidP="008C3CFA">
      <w:pPr>
        <w:keepNext/>
        <w:keepLines/>
        <w:numPr>
          <w:ilvl w:val="1"/>
          <w:numId w:val="28"/>
        </w:numPr>
        <w:spacing w:before="200" w:after="0"/>
        <w:ind w:firstLine="201"/>
        <w:outlineLvl w:val="3"/>
        <w:rPr>
          <w:rFonts w:ascii="Times New Roman" w:eastAsia="MS Gothic" w:hAnsi="Times New Roman" w:cs="Times New Roman"/>
          <w:bCs/>
          <w:i/>
          <w:iCs/>
          <w:color w:val="4F81BD"/>
          <w:sz w:val="24"/>
          <w:szCs w:val="24"/>
          <w:rPrChange w:id="634" w:author="DuyNgo" w:date="2012-08-10T08:15:00Z">
            <w:rPr>
              <w:rFonts w:eastAsia="MS Gothic" w:cstheme="minorHAnsi"/>
              <w:b/>
              <w:bCs/>
              <w:i/>
              <w:iCs/>
              <w:color w:val="4F81BD"/>
              <w:sz w:val="24"/>
              <w:szCs w:val="24"/>
            </w:rPr>
          </w:rPrChange>
        </w:rPr>
      </w:pPr>
      <w:bookmarkStart w:id="635" w:name="_Toc315776648"/>
      <w:bookmarkStart w:id="636" w:name="_Toc332774751"/>
      <w:r w:rsidRPr="00657B96">
        <w:rPr>
          <w:rFonts w:ascii="Times New Roman" w:eastAsia="MS Gothic" w:hAnsi="Times New Roman" w:cs="Times New Roman"/>
          <w:bCs/>
          <w:i/>
          <w:iCs/>
          <w:color w:val="4F81BD"/>
          <w:sz w:val="24"/>
          <w:szCs w:val="24"/>
          <w:rPrChange w:id="637" w:author="DuyNgo" w:date="2012-08-10T08:15:00Z">
            <w:rPr>
              <w:rFonts w:asciiTheme="majorHAnsi" w:eastAsia="MS Gothic" w:hAnsiTheme="majorHAnsi" w:cs="Calibri"/>
              <w:b/>
              <w:bCs/>
              <w:i/>
              <w:iCs/>
              <w:color w:val="4F81BD"/>
              <w:sz w:val="24"/>
              <w:szCs w:val="24"/>
            </w:rPr>
          </w:rPrChange>
        </w:rPr>
        <w:t>Create Software Project Plan</w:t>
      </w:r>
      <w:bookmarkEnd w:id="635"/>
      <w:bookmarkEnd w:id="636"/>
    </w:p>
    <w:p w:rsidR="004D0C5E" w:rsidRPr="00657B96" w:rsidRDefault="004D0C5E" w:rsidP="004D0C5E">
      <w:pPr>
        <w:keepNext/>
        <w:keepLines/>
        <w:spacing w:before="200" w:after="0"/>
        <w:ind w:firstLine="1418"/>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638" w:author="DuyNgo" w:date="2012-08-10T08:15:00Z">
            <w:rPr>
              <w:rFonts w:asciiTheme="majorHAnsi" w:eastAsia="MS Gothic" w:hAnsiTheme="majorHAnsi" w:cs="Calibri"/>
              <w:b/>
              <w:bCs/>
              <w:color w:val="243F60"/>
              <w:sz w:val="24"/>
              <w:szCs w:val="24"/>
            </w:rPr>
          </w:rPrChange>
        </w:rPr>
        <w:t>Description</w:t>
      </w:r>
    </w:p>
    <w:p w:rsidR="004D0C5E" w:rsidRPr="00657B96" w:rsidRDefault="004D0C5E" w:rsidP="004D0C5E">
      <w:pPr>
        <w:ind w:firstLine="1418"/>
        <w:rPr>
          <w:rFonts w:ascii="Times New Roman" w:hAnsi="Times New Roman" w:cs="Times New Roman"/>
          <w:sz w:val="24"/>
          <w:szCs w:val="24"/>
        </w:rPr>
      </w:pPr>
      <w:r w:rsidRPr="00657B96">
        <w:rPr>
          <w:rFonts w:ascii="Times New Roman" w:hAnsi="Times New Roman" w:cs="Times New Roman"/>
          <w:sz w:val="24"/>
          <w:szCs w:val="24"/>
          <w:rPrChange w:id="639" w:author="DuyNgo" w:date="2012-08-10T08:15:00Z">
            <w:rPr>
              <w:rFonts w:asciiTheme="majorHAnsi" w:eastAsiaTheme="majorEastAsia" w:hAnsiTheme="majorHAnsi" w:cs="Calibri"/>
              <w:b/>
              <w:bCs/>
              <w:color w:val="4F81BD" w:themeColor="accent1"/>
              <w:sz w:val="24"/>
              <w:szCs w:val="24"/>
            </w:rPr>
          </w:rPrChange>
        </w:rPr>
        <w:t>Create software project plan</w:t>
      </w:r>
    </w:p>
    <w:p w:rsidR="004D0C5E" w:rsidRPr="00657B96" w:rsidRDefault="004D0C5E" w:rsidP="004D0C5E">
      <w:pPr>
        <w:keepNext/>
        <w:keepLines/>
        <w:spacing w:before="200" w:after="0"/>
        <w:ind w:firstLine="1418"/>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640" w:author="DuyNgo" w:date="2012-08-10T08:15:00Z">
            <w:rPr>
              <w:rFonts w:asciiTheme="majorHAnsi" w:eastAsia="MS Gothic" w:hAnsiTheme="majorHAnsi" w:cs="Calibri"/>
              <w:b/>
              <w:bCs/>
              <w:color w:val="243F60"/>
              <w:sz w:val="24"/>
              <w:szCs w:val="24"/>
            </w:rPr>
          </w:rPrChange>
        </w:rPr>
        <w:lastRenderedPageBreak/>
        <w:t>Output</w:t>
      </w:r>
    </w:p>
    <w:p w:rsidR="004D0C5E" w:rsidRPr="00657B96" w:rsidRDefault="004D0C5E" w:rsidP="004D0C5E">
      <w:pPr>
        <w:ind w:firstLine="1418"/>
        <w:rPr>
          <w:rFonts w:ascii="Times New Roman" w:hAnsi="Times New Roman" w:cs="Times New Roman"/>
          <w:sz w:val="24"/>
          <w:szCs w:val="24"/>
        </w:rPr>
      </w:pPr>
      <w:r w:rsidRPr="00657B96">
        <w:rPr>
          <w:rFonts w:ascii="Times New Roman" w:hAnsi="Times New Roman" w:cs="Times New Roman"/>
          <w:sz w:val="24"/>
          <w:szCs w:val="24"/>
          <w:rPrChange w:id="641" w:author="DuyNgo" w:date="2012-08-10T08:15:00Z">
            <w:rPr>
              <w:rFonts w:asciiTheme="majorHAnsi" w:eastAsiaTheme="majorEastAsia" w:hAnsiTheme="majorHAnsi" w:cs="Calibri"/>
              <w:b/>
              <w:bCs/>
              <w:color w:val="4F81BD" w:themeColor="accent1"/>
              <w:sz w:val="24"/>
              <w:szCs w:val="24"/>
            </w:rPr>
          </w:rPrChange>
        </w:rPr>
        <w:t>Software project management plan (SPM) document</w:t>
      </w:r>
    </w:p>
    <w:p w:rsidR="004D0C5E" w:rsidRPr="00657B96" w:rsidRDefault="004D0C5E" w:rsidP="004D0C5E">
      <w:pPr>
        <w:keepNext/>
        <w:keepLines/>
        <w:spacing w:before="200" w:after="0"/>
        <w:ind w:firstLine="1418"/>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642" w:author="DuyNgo" w:date="2012-08-10T08:15:00Z">
            <w:rPr>
              <w:rFonts w:asciiTheme="majorHAnsi" w:eastAsia="MS Gothic" w:hAnsiTheme="majorHAnsi" w:cs="Calibri"/>
              <w:b/>
              <w:bCs/>
              <w:color w:val="243F60"/>
              <w:sz w:val="24"/>
              <w:szCs w:val="24"/>
            </w:rPr>
          </w:rPrChange>
        </w:rPr>
        <w:t>Deliverables</w:t>
      </w:r>
    </w:p>
    <w:p w:rsidR="004D0C5E" w:rsidRPr="00657B96" w:rsidRDefault="004D0C5E" w:rsidP="004D0C5E">
      <w:pPr>
        <w:ind w:firstLine="1418"/>
        <w:rPr>
          <w:rFonts w:ascii="Times New Roman" w:hAnsi="Times New Roman" w:cs="Times New Roman"/>
          <w:sz w:val="24"/>
          <w:szCs w:val="24"/>
        </w:rPr>
      </w:pPr>
      <w:r w:rsidRPr="00657B96">
        <w:rPr>
          <w:rFonts w:ascii="Times New Roman" w:hAnsi="Times New Roman" w:cs="Times New Roman"/>
          <w:sz w:val="24"/>
          <w:szCs w:val="24"/>
          <w:rPrChange w:id="643" w:author="DuyNgo" w:date="2012-08-10T08:15:00Z">
            <w:rPr>
              <w:rFonts w:asciiTheme="majorHAnsi" w:eastAsiaTheme="majorEastAsia" w:hAnsiTheme="majorHAnsi" w:cs="Calibri"/>
              <w:b/>
              <w:bCs/>
              <w:color w:val="4F81BD" w:themeColor="accent1"/>
              <w:sz w:val="24"/>
              <w:szCs w:val="24"/>
            </w:rPr>
          </w:rPrChange>
        </w:rPr>
        <w:t>Deliver SPM document 24/05/2012</w:t>
      </w:r>
    </w:p>
    <w:p w:rsidR="004D0C5E" w:rsidRPr="00657B96" w:rsidRDefault="004D0C5E" w:rsidP="004D0C5E">
      <w:pPr>
        <w:keepNext/>
        <w:keepLines/>
        <w:spacing w:before="200" w:after="0"/>
        <w:ind w:firstLine="1418"/>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644" w:author="DuyNgo" w:date="2012-08-10T08:15:00Z">
            <w:rPr>
              <w:rFonts w:asciiTheme="majorHAnsi" w:eastAsia="MS Gothic" w:hAnsiTheme="majorHAnsi" w:cs="Calibri"/>
              <w:b/>
              <w:bCs/>
              <w:color w:val="243F60"/>
              <w:sz w:val="24"/>
              <w:szCs w:val="24"/>
            </w:rPr>
          </w:rPrChange>
        </w:rPr>
        <w:t>Resources Needed</w:t>
      </w:r>
    </w:p>
    <w:p w:rsidR="004D0C5E" w:rsidRPr="00657B96" w:rsidRDefault="004D0C5E" w:rsidP="004D0C5E">
      <w:pPr>
        <w:ind w:firstLine="1418"/>
        <w:rPr>
          <w:rFonts w:ascii="Times New Roman" w:hAnsi="Times New Roman" w:cs="Times New Roman"/>
          <w:sz w:val="24"/>
          <w:szCs w:val="24"/>
        </w:rPr>
      </w:pPr>
      <w:r w:rsidRPr="00657B96">
        <w:rPr>
          <w:rFonts w:ascii="Times New Roman" w:hAnsi="Times New Roman" w:cs="Times New Roman"/>
          <w:sz w:val="24"/>
          <w:szCs w:val="24"/>
          <w:rPrChange w:id="645" w:author="DuyNgo" w:date="2012-08-10T08:15:00Z">
            <w:rPr>
              <w:rFonts w:asciiTheme="majorHAnsi" w:eastAsiaTheme="majorEastAsia" w:hAnsiTheme="majorHAnsi" w:cs="Calibri"/>
              <w:b/>
              <w:bCs/>
              <w:color w:val="4F81BD" w:themeColor="accent1"/>
              <w:sz w:val="24"/>
              <w:szCs w:val="24"/>
            </w:rPr>
          </w:rPrChange>
        </w:rPr>
        <w:t>One person for 2 days</w:t>
      </w:r>
    </w:p>
    <w:p w:rsidR="004D0C5E" w:rsidRPr="00657B96" w:rsidRDefault="004D0C5E" w:rsidP="004D0C5E">
      <w:pPr>
        <w:keepNext/>
        <w:keepLines/>
        <w:spacing w:before="200" w:after="0"/>
        <w:ind w:firstLine="1418"/>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646" w:author="DuyNgo" w:date="2012-08-10T08:15:00Z">
            <w:rPr>
              <w:rFonts w:asciiTheme="majorHAnsi" w:eastAsia="MS Gothic" w:hAnsiTheme="majorHAnsi" w:cs="Calibri"/>
              <w:b/>
              <w:bCs/>
              <w:color w:val="243F60"/>
              <w:sz w:val="24"/>
              <w:szCs w:val="24"/>
            </w:rPr>
          </w:rPrChange>
        </w:rPr>
        <w:t>Dependencies and Constraints</w:t>
      </w:r>
    </w:p>
    <w:p w:rsidR="004D0C5E" w:rsidRPr="00657B96" w:rsidRDefault="004D0C5E" w:rsidP="004D0C5E">
      <w:pPr>
        <w:ind w:firstLine="1418"/>
        <w:rPr>
          <w:rFonts w:ascii="Times New Roman" w:hAnsi="Times New Roman" w:cs="Times New Roman"/>
          <w:sz w:val="24"/>
          <w:szCs w:val="24"/>
        </w:rPr>
      </w:pPr>
      <w:r w:rsidRPr="00657B96">
        <w:rPr>
          <w:rFonts w:ascii="Times New Roman" w:hAnsi="Times New Roman" w:cs="Times New Roman"/>
          <w:sz w:val="24"/>
          <w:szCs w:val="24"/>
          <w:rPrChange w:id="647" w:author="DuyNgo" w:date="2012-08-10T08:15:00Z">
            <w:rPr>
              <w:rFonts w:asciiTheme="majorHAnsi" w:eastAsiaTheme="majorEastAsia" w:hAnsiTheme="majorHAnsi" w:cs="Calibri"/>
              <w:b/>
              <w:bCs/>
              <w:color w:val="4F81BD" w:themeColor="accent1"/>
              <w:sz w:val="24"/>
              <w:szCs w:val="24"/>
            </w:rPr>
          </w:rPrChange>
        </w:rPr>
        <w:t>None</w:t>
      </w:r>
    </w:p>
    <w:p w:rsidR="004D0C5E" w:rsidRPr="00657B96" w:rsidRDefault="004D0C5E" w:rsidP="004D0C5E">
      <w:pPr>
        <w:keepNext/>
        <w:keepLines/>
        <w:spacing w:before="200" w:after="0"/>
        <w:ind w:firstLine="1418"/>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648" w:author="DuyNgo" w:date="2012-08-10T08:15:00Z">
            <w:rPr>
              <w:rFonts w:asciiTheme="majorHAnsi" w:eastAsia="MS Gothic" w:hAnsiTheme="majorHAnsi" w:cs="Calibri"/>
              <w:b/>
              <w:bCs/>
              <w:color w:val="243F60"/>
              <w:sz w:val="24"/>
              <w:szCs w:val="24"/>
            </w:rPr>
          </w:rPrChange>
        </w:rPr>
        <w:t>Risks</w:t>
      </w:r>
    </w:p>
    <w:p w:rsidR="004D0C5E" w:rsidRPr="00657B96" w:rsidRDefault="004D0C5E" w:rsidP="004D0C5E">
      <w:pPr>
        <w:ind w:firstLine="1418"/>
        <w:rPr>
          <w:rFonts w:ascii="Times New Roman" w:hAnsi="Times New Roman" w:cs="Times New Roman"/>
          <w:sz w:val="24"/>
          <w:szCs w:val="24"/>
        </w:rPr>
      </w:pPr>
      <w:r w:rsidRPr="00657B96">
        <w:rPr>
          <w:rFonts w:ascii="Times New Roman" w:hAnsi="Times New Roman" w:cs="Times New Roman"/>
          <w:sz w:val="24"/>
          <w:szCs w:val="24"/>
          <w:rPrChange w:id="649" w:author="DuyNgo" w:date="2012-08-10T08:15:00Z">
            <w:rPr>
              <w:rFonts w:asciiTheme="majorHAnsi" w:eastAsiaTheme="majorEastAsia" w:hAnsiTheme="majorHAnsi" w:cs="Calibri"/>
              <w:b/>
              <w:bCs/>
              <w:color w:val="4F81BD" w:themeColor="accent1"/>
              <w:sz w:val="24"/>
              <w:szCs w:val="24"/>
            </w:rPr>
          </w:rPrChange>
        </w:rPr>
        <w:t>None</w:t>
      </w:r>
    </w:p>
    <w:p w:rsidR="004D0C5E" w:rsidRPr="00657B96" w:rsidRDefault="004D0C5E" w:rsidP="008C3CFA">
      <w:pPr>
        <w:keepNext/>
        <w:keepLines/>
        <w:numPr>
          <w:ilvl w:val="1"/>
          <w:numId w:val="28"/>
        </w:numPr>
        <w:spacing w:before="200" w:after="0"/>
        <w:ind w:firstLine="201"/>
        <w:outlineLvl w:val="3"/>
        <w:rPr>
          <w:rFonts w:ascii="Times New Roman" w:eastAsia="MS Gothic" w:hAnsi="Times New Roman" w:cs="Times New Roman"/>
          <w:bCs/>
          <w:i/>
          <w:iCs/>
          <w:color w:val="4F81BD"/>
          <w:sz w:val="24"/>
          <w:szCs w:val="24"/>
          <w:rPrChange w:id="650" w:author="DuyNgo" w:date="2012-08-10T08:15:00Z">
            <w:rPr>
              <w:rFonts w:eastAsia="MS Gothic" w:cstheme="minorHAnsi"/>
              <w:b/>
              <w:bCs/>
              <w:i/>
              <w:iCs/>
              <w:color w:val="4F81BD"/>
              <w:sz w:val="24"/>
              <w:szCs w:val="24"/>
            </w:rPr>
          </w:rPrChange>
        </w:rPr>
      </w:pPr>
      <w:bookmarkStart w:id="651" w:name="_Toc315776649"/>
      <w:bookmarkStart w:id="652" w:name="_Toc332774752"/>
      <w:r w:rsidRPr="00657B96">
        <w:rPr>
          <w:rFonts w:ascii="Times New Roman" w:eastAsia="MS Gothic" w:hAnsi="Times New Roman" w:cs="Times New Roman"/>
          <w:bCs/>
          <w:i/>
          <w:iCs/>
          <w:color w:val="4F81BD"/>
          <w:sz w:val="24"/>
          <w:szCs w:val="24"/>
          <w:rPrChange w:id="653" w:author="DuyNgo" w:date="2012-08-10T08:15:00Z">
            <w:rPr>
              <w:rFonts w:asciiTheme="majorHAnsi" w:eastAsia="MS Gothic" w:hAnsiTheme="majorHAnsi" w:cs="Calibri"/>
              <w:b/>
              <w:bCs/>
              <w:i/>
              <w:iCs/>
              <w:color w:val="4F81BD"/>
              <w:sz w:val="24"/>
              <w:szCs w:val="24"/>
            </w:rPr>
          </w:rPrChange>
        </w:rPr>
        <w:t>Create Software Requirements Specification</w:t>
      </w:r>
      <w:bookmarkEnd w:id="616"/>
      <w:bookmarkEnd w:id="651"/>
      <w:bookmarkEnd w:id="652"/>
    </w:p>
    <w:p w:rsidR="004D0C5E" w:rsidRPr="00657B96" w:rsidRDefault="004D0C5E" w:rsidP="004D0C5E">
      <w:pPr>
        <w:keepNext/>
        <w:keepLines/>
        <w:spacing w:before="200" w:after="0"/>
        <w:ind w:firstLine="1418"/>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654" w:author="DuyNgo" w:date="2012-08-10T08:15:00Z">
            <w:rPr>
              <w:rFonts w:asciiTheme="majorHAnsi" w:eastAsia="MS Gothic" w:hAnsiTheme="majorHAnsi" w:cs="Calibri"/>
              <w:b/>
              <w:bCs/>
              <w:color w:val="243F60"/>
              <w:sz w:val="24"/>
              <w:szCs w:val="24"/>
            </w:rPr>
          </w:rPrChange>
        </w:rPr>
        <w:t>Description</w:t>
      </w:r>
    </w:p>
    <w:p w:rsidR="004D0C5E" w:rsidRPr="00657B96" w:rsidRDefault="004D0C5E" w:rsidP="004D0C5E">
      <w:pPr>
        <w:ind w:firstLine="1418"/>
        <w:rPr>
          <w:rFonts w:ascii="Times New Roman" w:hAnsi="Times New Roman" w:cs="Times New Roman"/>
          <w:sz w:val="24"/>
          <w:szCs w:val="24"/>
        </w:rPr>
      </w:pPr>
      <w:r w:rsidRPr="00657B96">
        <w:rPr>
          <w:rFonts w:ascii="Times New Roman" w:hAnsi="Times New Roman" w:cs="Times New Roman"/>
          <w:sz w:val="24"/>
          <w:szCs w:val="24"/>
          <w:rPrChange w:id="655" w:author="DuyNgo" w:date="2012-08-10T08:15:00Z">
            <w:rPr>
              <w:rFonts w:asciiTheme="majorHAnsi" w:eastAsiaTheme="majorEastAsia" w:hAnsiTheme="majorHAnsi" w:cs="Calibri"/>
              <w:b/>
              <w:bCs/>
              <w:color w:val="4F81BD" w:themeColor="accent1"/>
              <w:sz w:val="24"/>
              <w:szCs w:val="24"/>
            </w:rPr>
          </w:rPrChange>
        </w:rPr>
        <w:t>Create software requirements specification</w:t>
      </w:r>
    </w:p>
    <w:p w:rsidR="004D0C5E" w:rsidRPr="00657B96" w:rsidRDefault="004D0C5E" w:rsidP="004D0C5E">
      <w:pPr>
        <w:keepNext/>
        <w:keepLines/>
        <w:spacing w:before="200" w:after="0"/>
        <w:ind w:firstLine="1418"/>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656" w:author="DuyNgo" w:date="2012-08-10T08:15:00Z">
            <w:rPr>
              <w:rFonts w:asciiTheme="majorHAnsi" w:eastAsia="MS Gothic" w:hAnsiTheme="majorHAnsi" w:cs="Calibri"/>
              <w:b/>
              <w:bCs/>
              <w:color w:val="243F60"/>
              <w:sz w:val="24"/>
              <w:szCs w:val="24"/>
            </w:rPr>
          </w:rPrChange>
        </w:rPr>
        <w:t>Output</w:t>
      </w:r>
    </w:p>
    <w:p w:rsidR="004D0C5E" w:rsidRPr="00657B96" w:rsidRDefault="004D0C5E" w:rsidP="004D0C5E">
      <w:pPr>
        <w:ind w:firstLine="1418"/>
        <w:rPr>
          <w:rFonts w:ascii="Times New Roman" w:hAnsi="Times New Roman" w:cs="Times New Roman"/>
          <w:sz w:val="24"/>
          <w:szCs w:val="24"/>
        </w:rPr>
      </w:pPr>
      <w:r w:rsidRPr="00657B96">
        <w:rPr>
          <w:rFonts w:ascii="Times New Roman" w:hAnsi="Times New Roman" w:cs="Times New Roman"/>
          <w:sz w:val="24"/>
          <w:szCs w:val="24"/>
          <w:rPrChange w:id="657" w:author="DuyNgo" w:date="2012-08-10T08:15:00Z">
            <w:rPr>
              <w:rFonts w:asciiTheme="majorHAnsi" w:eastAsiaTheme="majorEastAsia" w:hAnsiTheme="majorHAnsi" w:cs="Calibri"/>
              <w:b/>
              <w:bCs/>
              <w:color w:val="4F81BD" w:themeColor="accent1"/>
              <w:sz w:val="24"/>
              <w:szCs w:val="24"/>
            </w:rPr>
          </w:rPrChange>
        </w:rPr>
        <w:t>Software Requirement Specification (SRS) document</w:t>
      </w:r>
    </w:p>
    <w:p w:rsidR="004D0C5E" w:rsidRPr="00657B96" w:rsidRDefault="004D0C5E" w:rsidP="004D0C5E">
      <w:pPr>
        <w:keepNext/>
        <w:keepLines/>
        <w:spacing w:before="200" w:after="0"/>
        <w:ind w:firstLine="1418"/>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658" w:author="DuyNgo" w:date="2012-08-10T08:15:00Z">
            <w:rPr>
              <w:rFonts w:asciiTheme="majorHAnsi" w:eastAsia="MS Gothic" w:hAnsiTheme="majorHAnsi" w:cs="Calibri"/>
              <w:b/>
              <w:bCs/>
              <w:color w:val="243F60"/>
              <w:sz w:val="24"/>
              <w:szCs w:val="24"/>
            </w:rPr>
          </w:rPrChange>
        </w:rPr>
        <w:t>Deliverables</w:t>
      </w:r>
    </w:p>
    <w:p w:rsidR="004D0C5E" w:rsidRPr="00657B96" w:rsidRDefault="004D0C5E" w:rsidP="004D0C5E">
      <w:pPr>
        <w:ind w:firstLine="1418"/>
        <w:rPr>
          <w:rFonts w:ascii="Times New Roman" w:hAnsi="Times New Roman" w:cs="Times New Roman"/>
          <w:sz w:val="24"/>
          <w:szCs w:val="24"/>
        </w:rPr>
      </w:pPr>
      <w:r w:rsidRPr="00657B96">
        <w:rPr>
          <w:rFonts w:ascii="Times New Roman" w:hAnsi="Times New Roman" w:cs="Times New Roman"/>
          <w:sz w:val="24"/>
          <w:szCs w:val="24"/>
          <w:rPrChange w:id="659" w:author="DuyNgo" w:date="2012-08-10T08:15:00Z">
            <w:rPr>
              <w:rFonts w:asciiTheme="majorHAnsi" w:eastAsiaTheme="majorEastAsia" w:hAnsiTheme="majorHAnsi" w:cs="Calibri"/>
              <w:b/>
              <w:bCs/>
              <w:color w:val="4F81BD" w:themeColor="accent1"/>
              <w:sz w:val="24"/>
              <w:szCs w:val="24"/>
            </w:rPr>
          </w:rPrChange>
        </w:rPr>
        <w:t>Deliver SRS document 03/06/2012</w:t>
      </w:r>
    </w:p>
    <w:p w:rsidR="004D0C5E" w:rsidRPr="00657B96" w:rsidRDefault="004D0C5E" w:rsidP="004D0C5E">
      <w:pPr>
        <w:keepNext/>
        <w:keepLines/>
        <w:spacing w:before="200" w:after="0"/>
        <w:ind w:firstLine="1418"/>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660" w:author="DuyNgo" w:date="2012-08-10T08:15:00Z">
            <w:rPr>
              <w:rFonts w:asciiTheme="majorHAnsi" w:eastAsia="MS Gothic" w:hAnsiTheme="majorHAnsi" w:cs="Calibri"/>
              <w:b/>
              <w:bCs/>
              <w:color w:val="243F60"/>
              <w:sz w:val="24"/>
              <w:szCs w:val="24"/>
            </w:rPr>
          </w:rPrChange>
        </w:rPr>
        <w:t>Resources Needed</w:t>
      </w:r>
    </w:p>
    <w:p w:rsidR="004D0C5E" w:rsidRPr="00657B96" w:rsidRDefault="004D0C5E" w:rsidP="004D0C5E">
      <w:pPr>
        <w:ind w:firstLine="1418"/>
        <w:rPr>
          <w:rFonts w:ascii="Times New Roman" w:hAnsi="Times New Roman" w:cs="Times New Roman"/>
          <w:sz w:val="24"/>
          <w:szCs w:val="24"/>
        </w:rPr>
      </w:pPr>
      <w:r w:rsidRPr="00657B96">
        <w:rPr>
          <w:rFonts w:ascii="Times New Roman" w:hAnsi="Times New Roman" w:cs="Times New Roman"/>
          <w:sz w:val="24"/>
          <w:szCs w:val="24"/>
          <w:rPrChange w:id="661" w:author="DuyNgo" w:date="2012-08-10T08:15:00Z">
            <w:rPr>
              <w:rFonts w:asciiTheme="majorHAnsi" w:eastAsiaTheme="majorEastAsia" w:hAnsiTheme="majorHAnsi" w:cs="Calibri"/>
              <w:b/>
              <w:bCs/>
              <w:color w:val="4F81BD" w:themeColor="accent1"/>
              <w:sz w:val="24"/>
              <w:szCs w:val="24"/>
            </w:rPr>
          </w:rPrChange>
        </w:rPr>
        <w:t>Four people for 7 days</w:t>
      </w:r>
    </w:p>
    <w:p w:rsidR="004D0C5E" w:rsidRPr="00657B96" w:rsidRDefault="004D0C5E" w:rsidP="004D0C5E">
      <w:pPr>
        <w:keepNext/>
        <w:keepLines/>
        <w:spacing w:before="200" w:after="0"/>
        <w:ind w:firstLine="1418"/>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662" w:author="DuyNgo" w:date="2012-08-10T08:15:00Z">
            <w:rPr>
              <w:rFonts w:asciiTheme="majorHAnsi" w:eastAsia="MS Gothic" w:hAnsiTheme="majorHAnsi" w:cs="Calibri"/>
              <w:b/>
              <w:bCs/>
              <w:color w:val="243F60"/>
              <w:sz w:val="24"/>
              <w:szCs w:val="24"/>
            </w:rPr>
          </w:rPrChange>
        </w:rPr>
        <w:t>Dependencies and Constraints</w:t>
      </w:r>
    </w:p>
    <w:p w:rsidR="004D0C5E" w:rsidRPr="00657B96" w:rsidRDefault="004D0C5E" w:rsidP="004D0C5E">
      <w:pPr>
        <w:ind w:firstLine="1418"/>
        <w:rPr>
          <w:rFonts w:ascii="Times New Roman" w:hAnsi="Times New Roman" w:cs="Times New Roman"/>
          <w:sz w:val="24"/>
          <w:szCs w:val="24"/>
        </w:rPr>
      </w:pPr>
      <w:r w:rsidRPr="00657B96">
        <w:rPr>
          <w:rFonts w:ascii="Times New Roman" w:hAnsi="Times New Roman" w:cs="Times New Roman"/>
          <w:sz w:val="24"/>
          <w:szCs w:val="24"/>
          <w:rPrChange w:id="663" w:author="DuyNgo" w:date="2012-08-10T08:15:00Z">
            <w:rPr>
              <w:rFonts w:asciiTheme="majorHAnsi" w:eastAsiaTheme="majorEastAsia" w:hAnsiTheme="majorHAnsi" w:cs="Calibri"/>
              <w:b/>
              <w:bCs/>
              <w:color w:val="4F81BD" w:themeColor="accent1"/>
              <w:sz w:val="24"/>
              <w:szCs w:val="24"/>
            </w:rPr>
          </w:rPrChange>
        </w:rPr>
        <w:t>None</w:t>
      </w:r>
    </w:p>
    <w:p w:rsidR="004D0C5E" w:rsidRPr="00657B96" w:rsidRDefault="004D0C5E" w:rsidP="004D0C5E">
      <w:pPr>
        <w:keepNext/>
        <w:keepLines/>
        <w:spacing w:before="200" w:after="0"/>
        <w:ind w:firstLine="1418"/>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664" w:author="DuyNgo" w:date="2012-08-10T08:15:00Z">
            <w:rPr>
              <w:rFonts w:asciiTheme="majorHAnsi" w:eastAsia="MS Gothic" w:hAnsiTheme="majorHAnsi" w:cs="Calibri"/>
              <w:b/>
              <w:bCs/>
              <w:color w:val="243F60"/>
              <w:sz w:val="24"/>
              <w:szCs w:val="24"/>
            </w:rPr>
          </w:rPrChange>
        </w:rPr>
        <w:t>Risks</w:t>
      </w:r>
    </w:p>
    <w:p w:rsidR="004D0C5E" w:rsidRPr="00657B96" w:rsidRDefault="0032413A" w:rsidP="0032413A">
      <w:pPr>
        <w:ind w:left="2160"/>
        <w:rPr>
          <w:rFonts w:ascii="Times New Roman" w:hAnsi="Times New Roman" w:cs="Times New Roman"/>
          <w:sz w:val="24"/>
          <w:szCs w:val="24"/>
        </w:rPr>
      </w:pPr>
      <w:r w:rsidRPr="00657B96">
        <w:rPr>
          <w:rFonts w:ascii="Times New Roman" w:hAnsi="Times New Roman" w:cs="Times New Roman"/>
          <w:sz w:val="24"/>
          <w:szCs w:val="24"/>
        </w:rPr>
        <w:t>Missing requirement.</w:t>
      </w:r>
      <w:r w:rsidRPr="00657B96">
        <w:rPr>
          <w:rFonts w:ascii="Times New Roman" w:hAnsi="Times New Roman" w:cs="Times New Roman"/>
          <w:sz w:val="24"/>
          <w:szCs w:val="24"/>
        </w:rPr>
        <w:br/>
        <w:t>C</w:t>
      </w:r>
      <w:r w:rsidR="004D0C5E" w:rsidRPr="00657B96">
        <w:rPr>
          <w:rFonts w:ascii="Times New Roman" w:hAnsi="Times New Roman" w:cs="Times New Roman"/>
          <w:sz w:val="24"/>
          <w:szCs w:val="24"/>
          <w:rPrChange w:id="665" w:author="DuyNgo" w:date="2012-08-10T08:15:00Z">
            <w:rPr>
              <w:rFonts w:asciiTheme="majorHAnsi" w:eastAsiaTheme="majorEastAsia" w:hAnsiTheme="majorHAnsi" w:cs="Calibri"/>
              <w:b/>
              <w:bCs/>
              <w:color w:val="4F81BD" w:themeColor="accent1"/>
              <w:sz w:val="24"/>
              <w:szCs w:val="24"/>
            </w:rPr>
          </w:rPrChange>
        </w:rPr>
        <w:t>hanging requiremen</w:t>
      </w:r>
      <w:r w:rsidRPr="00657B96">
        <w:rPr>
          <w:rFonts w:ascii="Times New Roman" w:hAnsi="Times New Roman" w:cs="Times New Roman"/>
          <w:sz w:val="24"/>
          <w:szCs w:val="24"/>
        </w:rPr>
        <w:t>t.</w:t>
      </w:r>
      <w:r w:rsidRPr="00657B96">
        <w:rPr>
          <w:rFonts w:ascii="Times New Roman" w:hAnsi="Times New Roman" w:cs="Times New Roman"/>
          <w:sz w:val="24"/>
          <w:szCs w:val="24"/>
        </w:rPr>
        <w:br/>
        <w:t>Sc</w:t>
      </w:r>
      <w:r w:rsidR="004D0C5E" w:rsidRPr="00657B96">
        <w:rPr>
          <w:rFonts w:ascii="Times New Roman" w:hAnsi="Times New Roman" w:cs="Times New Roman"/>
          <w:sz w:val="24"/>
          <w:szCs w:val="24"/>
          <w:rPrChange w:id="666" w:author="DuyNgo" w:date="2012-08-10T08:15:00Z">
            <w:rPr>
              <w:rFonts w:asciiTheme="majorHAnsi" w:eastAsiaTheme="majorEastAsia" w:hAnsiTheme="majorHAnsi" w:cs="Calibri"/>
              <w:b/>
              <w:bCs/>
              <w:color w:val="4F81BD" w:themeColor="accent1"/>
              <w:sz w:val="24"/>
              <w:szCs w:val="24"/>
            </w:rPr>
          </w:rPrChange>
        </w:rPr>
        <w:t>ope of this project.</w:t>
      </w:r>
    </w:p>
    <w:p w:rsidR="004D0C5E" w:rsidRPr="00657B96" w:rsidRDefault="004D0C5E" w:rsidP="008C3CFA">
      <w:pPr>
        <w:keepNext/>
        <w:keepLines/>
        <w:numPr>
          <w:ilvl w:val="1"/>
          <w:numId w:val="28"/>
        </w:numPr>
        <w:spacing w:before="200" w:after="0"/>
        <w:ind w:firstLine="201"/>
        <w:outlineLvl w:val="3"/>
        <w:rPr>
          <w:rFonts w:ascii="Times New Roman" w:eastAsia="MS Gothic" w:hAnsi="Times New Roman" w:cs="Times New Roman"/>
          <w:bCs/>
          <w:i/>
          <w:iCs/>
          <w:color w:val="4F81BD"/>
          <w:sz w:val="24"/>
          <w:szCs w:val="24"/>
          <w:rPrChange w:id="667" w:author="DuyNgo" w:date="2012-08-10T08:15:00Z">
            <w:rPr>
              <w:rFonts w:eastAsia="MS Gothic" w:cstheme="minorHAnsi"/>
              <w:b/>
              <w:bCs/>
              <w:i/>
              <w:iCs/>
              <w:color w:val="4F81BD"/>
              <w:sz w:val="24"/>
              <w:szCs w:val="24"/>
            </w:rPr>
          </w:rPrChange>
        </w:rPr>
      </w:pPr>
      <w:bookmarkStart w:id="668" w:name="_Toc283060433"/>
      <w:bookmarkStart w:id="669" w:name="_Toc315776650"/>
      <w:bookmarkStart w:id="670" w:name="_Toc332774753"/>
      <w:r w:rsidRPr="00657B96">
        <w:rPr>
          <w:rFonts w:ascii="Times New Roman" w:eastAsia="MS Gothic" w:hAnsi="Times New Roman" w:cs="Times New Roman"/>
          <w:bCs/>
          <w:i/>
          <w:iCs/>
          <w:color w:val="4F81BD"/>
          <w:sz w:val="24"/>
          <w:szCs w:val="24"/>
          <w:rPrChange w:id="671" w:author="DuyNgo" w:date="2012-08-10T08:15:00Z">
            <w:rPr>
              <w:rFonts w:asciiTheme="majorHAnsi" w:eastAsia="MS Gothic" w:hAnsiTheme="majorHAnsi" w:cs="Calibri"/>
              <w:b/>
              <w:bCs/>
              <w:i/>
              <w:iCs/>
              <w:color w:val="4F81BD"/>
              <w:sz w:val="24"/>
              <w:szCs w:val="24"/>
            </w:rPr>
          </w:rPrChange>
        </w:rPr>
        <w:t>Design Database</w:t>
      </w:r>
      <w:bookmarkEnd w:id="668"/>
      <w:bookmarkEnd w:id="669"/>
      <w:bookmarkEnd w:id="670"/>
    </w:p>
    <w:p w:rsidR="004D0C5E" w:rsidRPr="00657B96" w:rsidRDefault="004D0C5E" w:rsidP="004D0C5E">
      <w:pPr>
        <w:keepNext/>
        <w:keepLines/>
        <w:spacing w:before="200" w:after="0"/>
        <w:ind w:firstLine="1418"/>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672" w:author="DuyNgo" w:date="2012-08-10T08:15:00Z">
            <w:rPr>
              <w:rFonts w:asciiTheme="majorHAnsi" w:eastAsia="MS Gothic" w:hAnsiTheme="majorHAnsi" w:cs="Calibri"/>
              <w:b/>
              <w:bCs/>
              <w:color w:val="243F60"/>
              <w:sz w:val="24"/>
              <w:szCs w:val="24"/>
            </w:rPr>
          </w:rPrChange>
        </w:rPr>
        <w:t>Description</w:t>
      </w:r>
    </w:p>
    <w:p w:rsidR="004D0C5E" w:rsidRPr="00657B96" w:rsidRDefault="004D0C5E" w:rsidP="004D0C5E">
      <w:pPr>
        <w:tabs>
          <w:tab w:val="center" w:pos="4680"/>
        </w:tabs>
        <w:ind w:left="993" w:firstLine="425"/>
        <w:rPr>
          <w:rFonts w:ascii="Times New Roman" w:hAnsi="Times New Roman" w:cs="Times New Roman"/>
          <w:sz w:val="24"/>
          <w:szCs w:val="24"/>
        </w:rPr>
      </w:pPr>
      <w:r w:rsidRPr="00657B96">
        <w:rPr>
          <w:rFonts w:ascii="Times New Roman" w:hAnsi="Times New Roman" w:cs="Times New Roman"/>
          <w:sz w:val="24"/>
          <w:szCs w:val="24"/>
          <w:rPrChange w:id="673" w:author="DuyNgo" w:date="2012-08-10T08:15:00Z">
            <w:rPr>
              <w:rFonts w:asciiTheme="majorHAnsi" w:eastAsiaTheme="majorEastAsia" w:hAnsiTheme="majorHAnsi" w:cs="Calibri"/>
              <w:b/>
              <w:bCs/>
              <w:color w:val="4F81BD" w:themeColor="accent1"/>
              <w:sz w:val="24"/>
              <w:szCs w:val="24"/>
            </w:rPr>
          </w:rPrChange>
        </w:rPr>
        <w:t xml:space="preserve">Create conceptual, logical, physical database design </w:t>
      </w:r>
    </w:p>
    <w:p w:rsidR="004D0C5E" w:rsidRPr="00657B96" w:rsidRDefault="004D0C5E" w:rsidP="004D0C5E">
      <w:pPr>
        <w:keepNext/>
        <w:keepLines/>
        <w:spacing w:before="200" w:after="0"/>
        <w:ind w:left="993" w:firstLine="425"/>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674" w:author="DuyNgo" w:date="2012-08-10T08:15:00Z">
            <w:rPr>
              <w:rFonts w:asciiTheme="majorHAnsi" w:eastAsia="MS Gothic" w:hAnsiTheme="majorHAnsi" w:cs="Calibri"/>
              <w:b/>
              <w:bCs/>
              <w:color w:val="243F60"/>
              <w:sz w:val="24"/>
              <w:szCs w:val="24"/>
            </w:rPr>
          </w:rPrChange>
        </w:rPr>
        <w:t>Output</w:t>
      </w:r>
    </w:p>
    <w:p w:rsidR="004D0C5E" w:rsidRPr="00657B96" w:rsidRDefault="004D0C5E" w:rsidP="004D0C5E">
      <w:pPr>
        <w:ind w:left="993" w:firstLine="425"/>
        <w:rPr>
          <w:rFonts w:ascii="Times New Roman" w:hAnsi="Times New Roman" w:cs="Times New Roman"/>
          <w:sz w:val="24"/>
          <w:szCs w:val="24"/>
        </w:rPr>
      </w:pPr>
      <w:r w:rsidRPr="00657B96">
        <w:rPr>
          <w:rFonts w:ascii="Times New Roman" w:hAnsi="Times New Roman" w:cs="Times New Roman"/>
          <w:sz w:val="24"/>
          <w:szCs w:val="24"/>
          <w:rPrChange w:id="675" w:author="DuyNgo" w:date="2012-08-10T08:15:00Z">
            <w:rPr>
              <w:rFonts w:asciiTheme="majorHAnsi" w:eastAsiaTheme="majorEastAsia" w:hAnsiTheme="majorHAnsi" w:cs="Calibri"/>
              <w:b/>
              <w:bCs/>
              <w:color w:val="4F81BD" w:themeColor="accent1"/>
              <w:sz w:val="24"/>
              <w:szCs w:val="24"/>
            </w:rPr>
          </w:rPrChange>
        </w:rPr>
        <w:t>Database Design and Database script</w:t>
      </w:r>
    </w:p>
    <w:p w:rsidR="004D0C5E" w:rsidRPr="00657B96" w:rsidRDefault="004D0C5E" w:rsidP="004D0C5E">
      <w:pPr>
        <w:keepNext/>
        <w:keepLines/>
        <w:spacing w:before="200" w:after="0"/>
        <w:ind w:left="993" w:firstLine="425"/>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676" w:author="DuyNgo" w:date="2012-08-10T08:15:00Z">
            <w:rPr>
              <w:rFonts w:asciiTheme="majorHAnsi" w:eastAsia="MS Gothic" w:hAnsiTheme="majorHAnsi" w:cs="Calibri"/>
              <w:b/>
              <w:bCs/>
              <w:color w:val="243F60"/>
              <w:sz w:val="24"/>
              <w:szCs w:val="24"/>
            </w:rPr>
          </w:rPrChange>
        </w:rPr>
        <w:t>Deliverables</w:t>
      </w:r>
      <w:r w:rsidRPr="00657B96">
        <w:rPr>
          <w:rFonts w:ascii="Times New Roman" w:eastAsia="MS Gothic" w:hAnsi="Times New Roman" w:cs="Times New Roman"/>
          <w:color w:val="243F60"/>
          <w:sz w:val="24"/>
          <w:szCs w:val="24"/>
          <w:rPrChange w:id="677" w:author="DuyNgo" w:date="2012-08-10T08:15:00Z">
            <w:rPr>
              <w:rFonts w:asciiTheme="majorHAnsi" w:eastAsia="MS Gothic" w:hAnsiTheme="majorHAnsi" w:cs="Calibri"/>
              <w:b/>
              <w:bCs/>
              <w:color w:val="243F60"/>
              <w:sz w:val="24"/>
              <w:szCs w:val="24"/>
            </w:rPr>
          </w:rPrChange>
        </w:rPr>
        <w:tab/>
      </w:r>
    </w:p>
    <w:p w:rsidR="004D0C5E" w:rsidRPr="00657B96" w:rsidRDefault="004D0C5E" w:rsidP="004D0C5E">
      <w:pPr>
        <w:tabs>
          <w:tab w:val="left" w:pos="5855"/>
        </w:tabs>
        <w:ind w:left="993" w:firstLine="425"/>
        <w:rPr>
          <w:rFonts w:ascii="Times New Roman" w:hAnsi="Times New Roman" w:cs="Times New Roman"/>
          <w:sz w:val="24"/>
          <w:szCs w:val="24"/>
        </w:rPr>
      </w:pPr>
      <w:r w:rsidRPr="00657B96">
        <w:rPr>
          <w:rFonts w:ascii="Times New Roman" w:hAnsi="Times New Roman" w:cs="Times New Roman"/>
          <w:sz w:val="24"/>
          <w:szCs w:val="24"/>
          <w:rPrChange w:id="678" w:author="DuyNgo" w:date="2012-08-10T08:15:00Z">
            <w:rPr>
              <w:rFonts w:asciiTheme="majorHAnsi" w:eastAsiaTheme="majorEastAsia" w:hAnsiTheme="majorHAnsi" w:cs="Calibri"/>
              <w:b/>
              <w:bCs/>
              <w:color w:val="4F81BD" w:themeColor="accent1"/>
              <w:sz w:val="24"/>
              <w:szCs w:val="24"/>
            </w:rPr>
          </w:rPrChange>
        </w:rPr>
        <w:t>Deliver with Software Design Description 10/06/2012</w:t>
      </w:r>
    </w:p>
    <w:p w:rsidR="004D0C5E" w:rsidRPr="00657B96" w:rsidRDefault="004D0C5E" w:rsidP="004D0C5E">
      <w:pPr>
        <w:keepNext/>
        <w:keepLines/>
        <w:spacing w:before="200" w:after="0"/>
        <w:ind w:left="993" w:firstLine="425"/>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679" w:author="DuyNgo" w:date="2012-08-10T08:15:00Z">
            <w:rPr>
              <w:rFonts w:asciiTheme="majorHAnsi" w:eastAsia="MS Gothic" w:hAnsiTheme="majorHAnsi" w:cs="Calibri"/>
              <w:b/>
              <w:bCs/>
              <w:color w:val="243F60"/>
              <w:sz w:val="24"/>
              <w:szCs w:val="24"/>
            </w:rPr>
          </w:rPrChange>
        </w:rPr>
        <w:lastRenderedPageBreak/>
        <w:t>Resources Needed</w:t>
      </w:r>
    </w:p>
    <w:p w:rsidR="004D0C5E" w:rsidRPr="00657B96" w:rsidRDefault="004D0C5E" w:rsidP="004D0C5E">
      <w:pPr>
        <w:ind w:left="993" w:firstLine="425"/>
        <w:rPr>
          <w:rFonts w:ascii="Times New Roman" w:hAnsi="Times New Roman" w:cs="Times New Roman"/>
          <w:sz w:val="24"/>
          <w:szCs w:val="24"/>
        </w:rPr>
      </w:pPr>
      <w:r w:rsidRPr="00657B96">
        <w:rPr>
          <w:rFonts w:ascii="Times New Roman" w:hAnsi="Times New Roman" w:cs="Times New Roman"/>
          <w:sz w:val="24"/>
          <w:szCs w:val="24"/>
          <w:rPrChange w:id="680" w:author="DuyNgo" w:date="2012-08-10T08:15:00Z">
            <w:rPr>
              <w:rFonts w:asciiTheme="majorHAnsi" w:eastAsiaTheme="majorEastAsia" w:hAnsiTheme="majorHAnsi" w:cs="Calibri"/>
              <w:b/>
              <w:bCs/>
              <w:color w:val="4F81BD" w:themeColor="accent1"/>
              <w:sz w:val="24"/>
              <w:szCs w:val="24"/>
            </w:rPr>
          </w:rPrChange>
        </w:rPr>
        <w:t>Four people for 7 days</w:t>
      </w:r>
    </w:p>
    <w:p w:rsidR="004D0C5E" w:rsidRPr="00657B96" w:rsidRDefault="004D0C5E" w:rsidP="004D0C5E">
      <w:pPr>
        <w:keepNext/>
        <w:keepLines/>
        <w:spacing w:before="200" w:after="0"/>
        <w:ind w:left="993" w:firstLine="425"/>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681" w:author="DuyNgo" w:date="2012-08-10T08:15:00Z">
            <w:rPr>
              <w:rFonts w:asciiTheme="majorHAnsi" w:eastAsia="MS Gothic" w:hAnsiTheme="majorHAnsi" w:cs="Calibri"/>
              <w:b/>
              <w:bCs/>
              <w:color w:val="243F60"/>
              <w:sz w:val="24"/>
              <w:szCs w:val="24"/>
            </w:rPr>
          </w:rPrChange>
        </w:rPr>
        <w:t>Dependencies and Constraints</w:t>
      </w:r>
    </w:p>
    <w:p w:rsidR="004D0C5E" w:rsidRPr="00657B96" w:rsidRDefault="004D0C5E" w:rsidP="004D0C5E">
      <w:pPr>
        <w:ind w:left="993" w:firstLine="425"/>
        <w:rPr>
          <w:rFonts w:ascii="Times New Roman" w:hAnsi="Times New Roman" w:cs="Times New Roman"/>
          <w:sz w:val="24"/>
          <w:szCs w:val="24"/>
        </w:rPr>
      </w:pPr>
      <w:r w:rsidRPr="00657B96">
        <w:rPr>
          <w:rFonts w:ascii="Times New Roman" w:hAnsi="Times New Roman" w:cs="Times New Roman"/>
          <w:sz w:val="24"/>
          <w:szCs w:val="24"/>
          <w:rPrChange w:id="682" w:author="DuyNgo" w:date="2012-08-10T08:15:00Z">
            <w:rPr>
              <w:rFonts w:asciiTheme="majorHAnsi" w:eastAsiaTheme="majorEastAsia" w:hAnsiTheme="majorHAnsi" w:cs="Calibri"/>
              <w:b/>
              <w:bCs/>
              <w:color w:val="4F81BD" w:themeColor="accent1"/>
              <w:sz w:val="24"/>
              <w:szCs w:val="24"/>
            </w:rPr>
          </w:rPrChange>
        </w:rPr>
        <w:t>Depends on the completion of SRS</w:t>
      </w:r>
    </w:p>
    <w:p w:rsidR="004D0C5E" w:rsidRPr="00657B96" w:rsidRDefault="004D0C5E" w:rsidP="004D0C5E">
      <w:pPr>
        <w:keepNext/>
        <w:keepLines/>
        <w:spacing w:before="200" w:after="0"/>
        <w:ind w:left="993" w:firstLine="425"/>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683" w:author="DuyNgo" w:date="2012-08-10T08:15:00Z">
            <w:rPr>
              <w:rFonts w:asciiTheme="majorHAnsi" w:eastAsia="MS Gothic" w:hAnsiTheme="majorHAnsi" w:cs="Calibri"/>
              <w:b/>
              <w:bCs/>
              <w:color w:val="243F60"/>
              <w:sz w:val="24"/>
              <w:szCs w:val="24"/>
            </w:rPr>
          </w:rPrChange>
        </w:rPr>
        <w:t>Risks</w:t>
      </w:r>
    </w:p>
    <w:p w:rsidR="004D0C5E" w:rsidRPr="00657B96" w:rsidRDefault="004D0C5E" w:rsidP="004D0C5E">
      <w:pPr>
        <w:ind w:left="1418"/>
        <w:rPr>
          <w:rFonts w:ascii="Times New Roman" w:hAnsi="Times New Roman" w:cs="Times New Roman"/>
          <w:sz w:val="24"/>
          <w:szCs w:val="24"/>
        </w:rPr>
      </w:pPr>
      <w:r w:rsidRPr="00657B96">
        <w:rPr>
          <w:rFonts w:ascii="Times New Roman" w:hAnsi="Times New Roman" w:cs="Times New Roman"/>
          <w:sz w:val="24"/>
          <w:szCs w:val="24"/>
          <w:rPrChange w:id="684" w:author="DuyNgo" w:date="2012-08-10T08:15:00Z">
            <w:rPr>
              <w:rFonts w:asciiTheme="majorHAnsi" w:eastAsiaTheme="majorEastAsia" w:hAnsiTheme="majorHAnsi" w:cs="Calibri"/>
              <w:b/>
              <w:bCs/>
              <w:color w:val="4F81BD" w:themeColor="accent1"/>
              <w:sz w:val="24"/>
              <w:szCs w:val="24"/>
            </w:rPr>
          </w:rPrChange>
        </w:rPr>
        <w:t>SRS may not be detailed enough to capture the business rules, causing the database design to be inappropriate or will be changed much in the future.</w:t>
      </w:r>
    </w:p>
    <w:p w:rsidR="004D0C5E" w:rsidRPr="00657B96" w:rsidRDefault="004D0C5E" w:rsidP="008C3CFA">
      <w:pPr>
        <w:keepNext/>
        <w:keepLines/>
        <w:numPr>
          <w:ilvl w:val="1"/>
          <w:numId w:val="28"/>
        </w:numPr>
        <w:spacing w:before="200" w:after="0"/>
        <w:ind w:firstLine="201"/>
        <w:outlineLvl w:val="3"/>
        <w:rPr>
          <w:rFonts w:ascii="Times New Roman" w:eastAsia="MS Gothic" w:hAnsi="Times New Roman" w:cs="Times New Roman"/>
          <w:bCs/>
          <w:i/>
          <w:iCs/>
          <w:color w:val="4F81BD"/>
          <w:sz w:val="24"/>
          <w:szCs w:val="24"/>
          <w:rPrChange w:id="685" w:author="DuyNgo" w:date="2012-08-10T08:15:00Z">
            <w:rPr>
              <w:rFonts w:eastAsia="MS Gothic" w:cstheme="minorHAnsi"/>
              <w:b/>
              <w:bCs/>
              <w:i/>
              <w:iCs/>
              <w:color w:val="4F81BD"/>
              <w:sz w:val="24"/>
              <w:szCs w:val="24"/>
            </w:rPr>
          </w:rPrChange>
        </w:rPr>
      </w:pPr>
      <w:bookmarkStart w:id="686" w:name="_Toc283060434"/>
      <w:bookmarkStart w:id="687" w:name="_Toc315776651"/>
      <w:bookmarkStart w:id="688" w:name="_Toc332774754"/>
      <w:r w:rsidRPr="00657B96">
        <w:rPr>
          <w:rFonts w:ascii="Times New Roman" w:eastAsia="MS Gothic" w:hAnsi="Times New Roman" w:cs="Times New Roman"/>
          <w:bCs/>
          <w:i/>
          <w:iCs/>
          <w:color w:val="4F81BD"/>
          <w:sz w:val="24"/>
          <w:szCs w:val="24"/>
          <w:rPrChange w:id="689" w:author="DuyNgo" w:date="2012-08-10T08:15:00Z">
            <w:rPr>
              <w:rFonts w:asciiTheme="majorHAnsi" w:eastAsia="MS Gothic" w:hAnsiTheme="majorHAnsi" w:cs="Calibri"/>
              <w:b/>
              <w:bCs/>
              <w:i/>
              <w:iCs/>
              <w:color w:val="4F81BD"/>
              <w:sz w:val="24"/>
              <w:szCs w:val="24"/>
            </w:rPr>
          </w:rPrChange>
        </w:rPr>
        <w:t>Create Software Design Description</w:t>
      </w:r>
      <w:bookmarkEnd w:id="686"/>
      <w:bookmarkEnd w:id="687"/>
      <w:bookmarkEnd w:id="688"/>
    </w:p>
    <w:p w:rsidR="004D0C5E" w:rsidRPr="00657B96" w:rsidRDefault="004D0C5E" w:rsidP="004D0C5E">
      <w:pPr>
        <w:keepNext/>
        <w:keepLines/>
        <w:spacing w:before="200" w:after="0"/>
        <w:ind w:left="993" w:firstLine="425"/>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690" w:author="DuyNgo" w:date="2012-08-10T08:15:00Z">
            <w:rPr>
              <w:rFonts w:asciiTheme="majorHAnsi" w:eastAsia="MS Gothic" w:hAnsiTheme="majorHAnsi" w:cs="Calibri"/>
              <w:b/>
              <w:bCs/>
              <w:color w:val="243F60"/>
              <w:sz w:val="24"/>
              <w:szCs w:val="24"/>
            </w:rPr>
          </w:rPrChange>
        </w:rPr>
        <w:t>Description</w:t>
      </w:r>
    </w:p>
    <w:p w:rsidR="004D0C5E" w:rsidRPr="00657B96" w:rsidRDefault="004D0C5E" w:rsidP="004D0C5E">
      <w:pPr>
        <w:tabs>
          <w:tab w:val="center" w:pos="4680"/>
        </w:tabs>
        <w:ind w:left="993" w:firstLine="425"/>
        <w:rPr>
          <w:rFonts w:ascii="Times New Roman" w:hAnsi="Times New Roman" w:cs="Times New Roman"/>
          <w:sz w:val="24"/>
          <w:szCs w:val="24"/>
        </w:rPr>
      </w:pPr>
      <w:r w:rsidRPr="00657B96">
        <w:rPr>
          <w:rFonts w:ascii="Times New Roman" w:hAnsi="Times New Roman" w:cs="Times New Roman"/>
          <w:sz w:val="24"/>
          <w:szCs w:val="24"/>
          <w:rPrChange w:id="691" w:author="DuyNgo" w:date="2012-08-10T08:15:00Z">
            <w:rPr>
              <w:rFonts w:asciiTheme="majorHAnsi" w:eastAsiaTheme="majorEastAsia" w:hAnsiTheme="majorHAnsi" w:cs="Calibri"/>
              <w:b/>
              <w:bCs/>
              <w:color w:val="4F81BD" w:themeColor="accent1"/>
              <w:sz w:val="24"/>
              <w:szCs w:val="24"/>
            </w:rPr>
          </w:rPrChange>
        </w:rPr>
        <w:t>Design the system in an OOP manner.</w:t>
      </w:r>
    </w:p>
    <w:p w:rsidR="004D0C5E" w:rsidRPr="00657B96" w:rsidRDefault="004D0C5E" w:rsidP="004D0C5E">
      <w:pPr>
        <w:keepNext/>
        <w:keepLines/>
        <w:spacing w:before="200" w:after="0"/>
        <w:ind w:left="993" w:firstLine="425"/>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692" w:author="DuyNgo" w:date="2012-08-10T08:15:00Z">
            <w:rPr>
              <w:rFonts w:asciiTheme="majorHAnsi" w:eastAsia="MS Gothic" w:hAnsiTheme="majorHAnsi" w:cs="Calibri"/>
              <w:b/>
              <w:bCs/>
              <w:color w:val="243F60"/>
              <w:sz w:val="24"/>
              <w:szCs w:val="24"/>
            </w:rPr>
          </w:rPrChange>
        </w:rPr>
        <w:t>Output</w:t>
      </w:r>
    </w:p>
    <w:p w:rsidR="004D0C5E" w:rsidRPr="00657B96" w:rsidRDefault="004D0C5E" w:rsidP="004D0C5E">
      <w:pPr>
        <w:ind w:left="993" w:firstLine="425"/>
        <w:rPr>
          <w:rFonts w:ascii="Times New Roman" w:hAnsi="Times New Roman" w:cs="Times New Roman"/>
          <w:sz w:val="24"/>
          <w:szCs w:val="24"/>
        </w:rPr>
      </w:pPr>
      <w:r w:rsidRPr="00657B96">
        <w:rPr>
          <w:rFonts w:ascii="Times New Roman" w:hAnsi="Times New Roman" w:cs="Times New Roman"/>
          <w:sz w:val="24"/>
          <w:szCs w:val="24"/>
          <w:rPrChange w:id="693" w:author="DuyNgo" w:date="2012-08-10T08:15:00Z">
            <w:rPr>
              <w:rFonts w:asciiTheme="majorHAnsi" w:eastAsiaTheme="majorEastAsia" w:hAnsiTheme="majorHAnsi" w:cs="Calibri"/>
              <w:b/>
              <w:bCs/>
              <w:color w:val="4F81BD" w:themeColor="accent1"/>
              <w:sz w:val="24"/>
              <w:szCs w:val="24"/>
            </w:rPr>
          </w:rPrChange>
        </w:rPr>
        <w:t>Architecture design, detailed design, diagrams and design specification</w:t>
      </w:r>
    </w:p>
    <w:p w:rsidR="004D0C5E" w:rsidRPr="00657B96" w:rsidRDefault="004D0C5E" w:rsidP="004D0C5E">
      <w:pPr>
        <w:keepNext/>
        <w:keepLines/>
        <w:spacing w:before="200" w:after="0"/>
        <w:ind w:left="993" w:firstLine="425"/>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694" w:author="DuyNgo" w:date="2012-08-10T08:15:00Z">
            <w:rPr>
              <w:rFonts w:asciiTheme="majorHAnsi" w:eastAsia="MS Gothic" w:hAnsiTheme="majorHAnsi" w:cs="Calibri"/>
              <w:b/>
              <w:bCs/>
              <w:color w:val="243F60"/>
              <w:sz w:val="24"/>
              <w:szCs w:val="24"/>
            </w:rPr>
          </w:rPrChange>
        </w:rPr>
        <w:t>Deliverables</w:t>
      </w:r>
    </w:p>
    <w:p w:rsidR="004D0C5E" w:rsidRPr="00657B96" w:rsidRDefault="004D0C5E" w:rsidP="004D0C5E">
      <w:pPr>
        <w:ind w:left="993" w:firstLine="425"/>
        <w:rPr>
          <w:rFonts w:ascii="Times New Roman" w:hAnsi="Times New Roman" w:cs="Times New Roman"/>
          <w:sz w:val="24"/>
          <w:szCs w:val="24"/>
        </w:rPr>
      </w:pPr>
      <w:r w:rsidRPr="00657B96">
        <w:rPr>
          <w:rFonts w:ascii="Times New Roman" w:hAnsi="Times New Roman" w:cs="Times New Roman"/>
          <w:sz w:val="24"/>
          <w:szCs w:val="24"/>
          <w:rPrChange w:id="695" w:author="DuyNgo" w:date="2012-08-10T08:15:00Z">
            <w:rPr>
              <w:rFonts w:asciiTheme="majorHAnsi" w:eastAsiaTheme="majorEastAsia" w:hAnsiTheme="majorHAnsi" w:cs="Calibri"/>
              <w:b/>
              <w:bCs/>
              <w:color w:val="4F81BD" w:themeColor="accent1"/>
              <w:sz w:val="24"/>
              <w:szCs w:val="24"/>
            </w:rPr>
          </w:rPrChange>
        </w:rPr>
        <w:t>SDD 22/06/2012</w:t>
      </w:r>
    </w:p>
    <w:p w:rsidR="004D0C5E" w:rsidRPr="00657B96" w:rsidRDefault="004D0C5E" w:rsidP="004D0C5E">
      <w:pPr>
        <w:keepNext/>
        <w:keepLines/>
        <w:spacing w:before="200" w:after="0"/>
        <w:ind w:left="993" w:firstLine="425"/>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696" w:author="DuyNgo" w:date="2012-08-10T08:15:00Z">
            <w:rPr>
              <w:rFonts w:asciiTheme="majorHAnsi" w:eastAsia="MS Gothic" w:hAnsiTheme="majorHAnsi" w:cs="Calibri"/>
              <w:b/>
              <w:bCs/>
              <w:color w:val="243F60"/>
              <w:sz w:val="24"/>
              <w:szCs w:val="24"/>
            </w:rPr>
          </w:rPrChange>
        </w:rPr>
        <w:t>Resources Needed</w:t>
      </w:r>
    </w:p>
    <w:p w:rsidR="004D0C5E" w:rsidRPr="00657B96" w:rsidRDefault="004D0C5E" w:rsidP="004D0C5E">
      <w:pPr>
        <w:ind w:left="993" w:firstLine="425"/>
        <w:rPr>
          <w:rFonts w:ascii="Times New Roman" w:hAnsi="Times New Roman" w:cs="Times New Roman"/>
          <w:sz w:val="24"/>
          <w:szCs w:val="24"/>
        </w:rPr>
      </w:pPr>
      <w:r w:rsidRPr="00657B96">
        <w:rPr>
          <w:rFonts w:ascii="Times New Roman" w:hAnsi="Times New Roman" w:cs="Times New Roman"/>
          <w:sz w:val="24"/>
          <w:szCs w:val="24"/>
          <w:rPrChange w:id="697" w:author="DuyNgo" w:date="2012-08-10T08:15:00Z">
            <w:rPr>
              <w:rFonts w:asciiTheme="majorHAnsi" w:eastAsiaTheme="majorEastAsia" w:hAnsiTheme="majorHAnsi" w:cs="Calibri"/>
              <w:b/>
              <w:bCs/>
              <w:color w:val="4F81BD" w:themeColor="accent1"/>
              <w:sz w:val="24"/>
              <w:szCs w:val="24"/>
            </w:rPr>
          </w:rPrChange>
        </w:rPr>
        <w:t>Four people for 12 days</w:t>
      </w:r>
    </w:p>
    <w:p w:rsidR="004D0C5E" w:rsidRPr="00657B96" w:rsidRDefault="004D0C5E" w:rsidP="004D0C5E">
      <w:pPr>
        <w:keepNext/>
        <w:keepLines/>
        <w:spacing w:before="200" w:after="0"/>
        <w:ind w:left="993" w:firstLine="425"/>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698" w:author="DuyNgo" w:date="2012-08-10T08:15:00Z">
            <w:rPr>
              <w:rFonts w:asciiTheme="majorHAnsi" w:eastAsia="MS Gothic" w:hAnsiTheme="majorHAnsi" w:cs="Calibri"/>
              <w:b/>
              <w:bCs/>
              <w:color w:val="243F60"/>
              <w:sz w:val="24"/>
              <w:szCs w:val="24"/>
            </w:rPr>
          </w:rPrChange>
        </w:rPr>
        <w:t>Dependencies and Constraints</w:t>
      </w:r>
    </w:p>
    <w:p w:rsidR="004D0C5E" w:rsidRPr="00657B96" w:rsidRDefault="004D0C5E" w:rsidP="004D0C5E">
      <w:pPr>
        <w:ind w:left="993" w:firstLine="425"/>
        <w:rPr>
          <w:rFonts w:ascii="Times New Roman" w:hAnsi="Times New Roman" w:cs="Times New Roman"/>
          <w:sz w:val="24"/>
          <w:szCs w:val="24"/>
        </w:rPr>
      </w:pPr>
      <w:r w:rsidRPr="00657B96">
        <w:rPr>
          <w:rFonts w:ascii="Times New Roman" w:hAnsi="Times New Roman" w:cs="Times New Roman"/>
          <w:sz w:val="24"/>
          <w:szCs w:val="24"/>
          <w:rPrChange w:id="699" w:author="DuyNgo" w:date="2012-08-10T08:15:00Z">
            <w:rPr>
              <w:rFonts w:asciiTheme="majorHAnsi" w:eastAsiaTheme="majorEastAsia" w:hAnsiTheme="majorHAnsi" w:cs="Calibri"/>
              <w:b/>
              <w:bCs/>
              <w:color w:val="4F81BD" w:themeColor="accent1"/>
              <w:sz w:val="24"/>
              <w:szCs w:val="24"/>
            </w:rPr>
          </w:rPrChange>
        </w:rPr>
        <w:t>Depends on the completion of SRS</w:t>
      </w:r>
    </w:p>
    <w:p w:rsidR="004D0C5E" w:rsidRPr="00657B96" w:rsidRDefault="004D0C5E" w:rsidP="004D0C5E">
      <w:pPr>
        <w:keepNext/>
        <w:keepLines/>
        <w:spacing w:before="200" w:after="0"/>
        <w:ind w:left="993" w:firstLine="425"/>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700" w:author="DuyNgo" w:date="2012-08-10T08:15:00Z">
            <w:rPr>
              <w:rFonts w:asciiTheme="majorHAnsi" w:eastAsia="MS Gothic" w:hAnsiTheme="majorHAnsi" w:cs="Calibri"/>
              <w:b/>
              <w:bCs/>
              <w:color w:val="243F60"/>
              <w:sz w:val="24"/>
              <w:szCs w:val="24"/>
            </w:rPr>
          </w:rPrChange>
        </w:rPr>
        <w:t>Risks</w:t>
      </w:r>
    </w:p>
    <w:p w:rsidR="004D0C5E" w:rsidRPr="00657B96" w:rsidRDefault="004D0C5E" w:rsidP="004D0C5E">
      <w:pPr>
        <w:ind w:left="993" w:firstLine="425"/>
        <w:rPr>
          <w:rFonts w:ascii="Times New Roman" w:hAnsi="Times New Roman" w:cs="Times New Roman"/>
          <w:sz w:val="24"/>
          <w:szCs w:val="24"/>
        </w:rPr>
      </w:pPr>
      <w:r w:rsidRPr="00657B96">
        <w:rPr>
          <w:rFonts w:ascii="Times New Roman" w:hAnsi="Times New Roman" w:cs="Times New Roman"/>
          <w:sz w:val="24"/>
          <w:szCs w:val="24"/>
          <w:rPrChange w:id="701" w:author="DuyNgo" w:date="2012-08-10T08:15:00Z">
            <w:rPr>
              <w:rFonts w:asciiTheme="majorHAnsi" w:eastAsiaTheme="majorEastAsia" w:hAnsiTheme="majorHAnsi" w:cs="Calibri"/>
              <w:b/>
              <w:bCs/>
              <w:color w:val="4F81BD" w:themeColor="accent1"/>
              <w:sz w:val="24"/>
              <w:szCs w:val="24"/>
            </w:rPr>
          </w:rPrChange>
        </w:rPr>
        <w:t>Misunderstanding SRS and not review carefully will make risk occur.</w:t>
      </w:r>
    </w:p>
    <w:p w:rsidR="004D0C5E" w:rsidRPr="00657B96" w:rsidRDefault="004D0C5E" w:rsidP="008C3CFA">
      <w:pPr>
        <w:keepNext/>
        <w:keepLines/>
        <w:numPr>
          <w:ilvl w:val="1"/>
          <w:numId w:val="28"/>
        </w:numPr>
        <w:spacing w:before="200" w:after="0"/>
        <w:ind w:firstLine="201"/>
        <w:outlineLvl w:val="3"/>
        <w:rPr>
          <w:rFonts w:ascii="Times New Roman" w:eastAsia="MS Gothic" w:hAnsi="Times New Roman" w:cs="Times New Roman"/>
          <w:bCs/>
          <w:i/>
          <w:iCs/>
          <w:color w:val="4F81BD"/>
          <w:sz w:val="24"/>
          <w:szCs w:val="24"/>
          <w:rPrChange w:id="702" w:author="DuyNgo" w:date="2012-08-10T08:15:00Z">
            <w:rPr>
              <w:rFonts w:eastAsia="MS Gothic" w:cstheme="minorHAnsi"/>
              <w:b/>
              <w:bCs/>
              <w:i/>
              <w:iCs/>
              <w:color w:val="4F81BD"/>
              <w:sz w:val="24"/>
              <w:szCs w:val="24"/>
            </w:rPr>
          </w:rPrChange>
        </w:rPr>
      </w:pPr>
      <w:bookmarkStart w:id="703" w:name="_Toc283060437"/>
      <w:bookmarkStart w:id="704" w:name="_Toc315776652"/>
      <w:bookmarkStart w:id="705" w:name="_Toc332774755"/>
      <w:bookmarkStart w:id="706" w:name="_Toc283060441"/>
      <w:r w:rsidRPr="00657B96">
        <w:rPr>
          <w:rFonts w:ascii="Times New Roman" w:eastAsia="MS Gothic" w:hAnsi="Times New Roman" w:cs="Times New Roman"/>
          <w:bCs/>
          <w:i/>
          <w:iCs/>
          <w:color w:val="4F81BD"/>
          <w:sz w:val="24"/>
          <w:szCs w:val="24"/>
          <w:rPrChange w:id="707" w:author="DuyNgo" w:date="2012-08-10T08:15:00Z">
            <w:rPr>
              <w:rFonts w:asciiTheme="majorHAnsi" w:eastAsia="MS Gothic" w:hAnsiTheme="majorHAnsi" w:cs="Calibri"/>
              <w:b/>
              <w:bCs/>
              <w:i/>
              <w:iCs/>
              <w:color w:val="4F81BD"/>
              <w:sz w:val="24"/>
              <w:szCs w:val="24"/>
            </w:rPr>
          </w:rPrChange>
        </w:rPr>
        <w:t>Coding</w:t>
      </w:r>
      <w:bookmarkEnd w:id="703"/>
      <w:bookmarkEnd w:id="704"/>
      <w:bookmarkEnd w:id="705"/>
    </w:p>
    <w:p w:rsidR="004D0C5E" w:rsidRPr="00657B96" w:rsidRDefault="004D0C5E" w:rsidP="004D0C5E">
      <w:pPr>
        <w:keepNext/>
        <w:keepLines/>
        <w:spacing w:before="200" w:after="0"/>
        <w:ind w:left="993" w:firstLine="425"/>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708" w:author="DuyNgo" w:date="2012-08-10T08:15:00Z">
            <w:rPr>
              <w:rFonts w:asciiTheme="majorHAnsi" w:eastAsia="MS Gothic" w:hAnsiTheme="majorHAnsi" w:cs="Calibri"/>
              <w:b/>
              <w:bCs/>
              <w:color w:val="243F60"/>
              <w:sz w:val="24"/>
              <w:szCs w:val="24"/>
            </w:rPr>
          </w:rPrChange>
        </w:rPr>
        <w:t>Description</w:t>
      </w:r>
    </w:p>
    <w:p w:rsidR="004D0C5E" w:rsidRPr="00657B96" w:rsidRDefault="004D0C5E" w:rsidP="004D0C5E">
      <w:pPr>
        <w:tabs>
          <w:tab w:val="left" w:pos="4958"/>
        </w:tabs>
        <w:ind w:left="993" w:firstLine="425"/>
        <w:rPr>
          <w:rFonts w:ascii="Times New Roman" w:hAnsi="Times New Roman" w:cs="Times New Roman"/>
          <w:sz w:val="24"/>
          <w:szCs w:val="24"/>
        </w:rPr>
      </w:pPr>
      <w:r w:rsidRPr="00657B96">
        <w:rPr>
          <w:rFonts w:ascii="Times New Roman" w:hAnsi="Times New Roman" w:cs="Times New Roman"/>
          <w:sz w:val="24"/>
          <w:szCs w:val="24"/>
          <w:rPrChange w:id="709" w:author="DuyNgo" w:date="2012-08-10T08:15:00Z">
            <w:rPr>
              <w:rFonts w:asciiTheme="majorHAnsi" w:eastAsiaTheme="majorEastAsia" w:hAnsiTheme="majorHAnsi" w:cs="Calibri"/>
              <w:b/>
              <w:bCs/>
              <w:color w:val="4F81BD" w:themeColor="accent1"/>
              <w:sz w:val="24"/>
              <w:szCs w:val="24"/>
            </w:rPr>
          </w:rPrChange>
        </w:rPr>
        <w:t xml:space="preserve">Implement the system to reflect </w:t>
      </w:r>
      <w:r w:rsidR="0032413A" w:rsidRPr="00657B96">
        <w:rPr>
          <w:rFonts w:ascii="Times New Roman" w:hAnsi="Times New Roman" w:cs="Times New Roman"/>
          <w:sz w:val="24"/>
          <w:szCs w:val="24"/>
        </w:rPr>
        <w:t>software design document.</w:t>
      </w:r>
    </w:p>
    <w:p w:rsidR="004D0C5E" w:rsidRPr="00657B96" w:rsidRDefault="004D0C5E" w:rsidP="004D0C5E">
      <w:pPr>
        <w:keepNext/>
        <w:keepLines/>
        <w:spacing w:before="200" w:after="0"/>
        <w:ind w:left="993" w:firstLine="425"/>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710" w:author="DuyNgo" w:date="2012-08-10T08:15:00Z">
            <w:rPr>
              <w:rFonts w:asciiTheme="majorHAnsi" w:eastAsia="MS Gothic" w:hAnsiTheme="majorHAnsi" w:cs="Calibri"/>
              <w:b/>
              <w:bCs/>
              <w:color w:val="243F60"/>
              <w:sz w:val="24"/>
              <w:szCs w:val="24"/>
            </w:rPr>
          </w:rPrChange>
        </w:rPr>
        <w:t>Output</w:t>
      </w:r>
    </w:p>
    <w:p w:rsidR="004D0C5E" w:rsidRPr="00657B96" w:rsidRDefault="004D0C5E" w:rsidP="004D0C5E">
      <w:pPr>
        <w:ind w:left="993" w:firstLine="425"/>
        <w:rPr>
          <w:rFonts w:ascii="Times New Roman" w:hAnsi="Times New Roman" w:cs="Times New Roman"/>
          <w:sz w:val="24"/>
          <w:szCs w:val="24"/>
        </w:rPr>
      </w:pPr>
      <w:r w:rsidRPr="00657B96">
        <w:rPr>
          <w:rFonts w:ascii="Times New Roman" w:hAnsi="Times New Roman" w:cs="Times New Roman"/>
          <w:sz w:val="24"/>
          <w:szCs w:val="24"/>
          <w:rPrChange w:id="711" w:author="DuyNgo" w:date="2012-08-10T08:15:00Z">
            <w:rPr>
              <w:rFonts w:asciiTheme="majorHAnsi" w:eastAsiaTheme="majorEastAsia" w:hAnsiTheme="majorHAnsi" w:cs="Calibri"/>
              <w:b/>
              <w:bCs/>
              <w:color w:val="4F81BD" w:themeColor="accent1"/>
              <w:sz w:val="24"/>
              <w:szCs w:val="24"/>
            </w:rPr>
          </w:rPrChange>
        </w:rPr>
        <w:t>Source code of the project, unit test report</w:t>
      </w:r>
      <w:r w:rsidR="0032413A" w:rsidRPr="00657B96">
        <w:rPr>
          <w:rFonts w:ascii="Times New Roman" w:hAnsi="Times New Roman" w:cs="Times New Roman"/>
          <w:sz w:val="24"/>
          <w:szCs w:val="24"/>
        </w:rPr>
        <w:t>s using CheckStyle, FindBug.</w:t>
      </w:r>
    </w:p>
    <w:p w:rsidR="004D0C5E" w:rsidRPr="00657B96" w:rsidRDefault="004D0C5E" w:rsidP="004D0C5E">
      <w:pPr>
        <w:keepNext/>
        <w:keepLines/>
        <w:spacing w:before="200" w:after="0"/>
        <w:ind w:left="993" w:firstLine="425"/>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712" w:author="DuyNgo" w:date="2012-08-10T08:15:00Z">
            <w:rPr>
              <w:rFonts w:asciiTheme="majorHAnsi" w:eastAsia="MS Gothic" w:hAnsiTheme="majorHAnsi" w:cs="Calibri"/>
              <w:b/>
              <w:bCs/>
              <w:color w:val="243F60"/>
              <w:sz w:val="24"/>
              <w:szCs w:val="24"/>
            </w:rPr>
          </w:rPrChange>
        </w:rPr>
        <w:t>Deliverables</w:t>
      </w:r>
    </w:p>
    <w:p w:rsidR="004D0C5E" w:rsidRPr="00657B96" w:rsidRDefault="004D0C5E" w:rsidP="004D0C5E">
      <w:pPr>
        <w:ind w:left="993" w:firstLine="425"/>
        <w:rPr>
          <w:rFonts w:ascii="Times New Roman" w:hAnsi="Times New Roman" w:cs="Times New Roman"/>
          <w:sz w:val="24"/>
          <w:szCs w:val="24"/>
        </w:rPr>
      </w:pPr>
      <w:r w:rsidRPr="00657B96">
        <w:rPr>
          <w:rFonts w:ascii="Times New Roman" w:hAnsi="Times New Roman" w:cs="Times New Roman"/>
          <w:sz w:val="24"/>
          <w:szCs w:val="24"/>
          <w:rPrChange w:id="713" w:author="DuyNgo" w:date="2012-08-10T08:15:00Z">
            <w:rPr>
              <w:rFonts w:asciiTheme="majorHAnsi" w:eastAsiaTheme="majorEastAsia" w:hAnsiTheme="majorHAnsi" w:cs="Calibri"/>
              <w:b/>
              <w:bCs/>
              <w:color w:val="4F81BD" w:themeColor="accent1"/>
              <w:sz w:val="24"/>
              <w:szCs w:val="24"/>
            </w:rPr>
          </w:rPrChange>
        </w:rPr>
        <w:t>Executable programs and source code 27/07/2012</w:t>
      </w:r>
    </w:p>
    <w:p w:rsidR="004D0C5E" w:rsidRPr="00657B96" w:rsidRDefault="004D0C5E" w:rsidP="004D0C5E">
      <w:pPr>
        <w:keepNext/>
        <w:keepLines/>
        <w:spacing w:before="200" w:after="0"/>
        <w:ind w:left="993" w:firstLine="425"/>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714" w:author="DuyNgo" w:date="2012-08-10T08:15:00Z">
            <w:rPr>
              <w:rFonts w:asciiTheme="majorHAnsi" w:eastAsia="MS Gothic" w:hAnsiTheme="majorHAnsi" w:cs="Calibri"/>
              <w:b/>
              <w:bCs/>
              <w:color w:val="243F60"/>
              <w:sz w:val="24"/>
              <w:szCs w:val="24"/>
            </w:rPr>
          </w:rPrChange>
        </w:rPr>
        <w:t>Resources Needed</w:t>
      </w:r>
    </w:p>
    <w:p w:rsidR="004D0C5E" w:rsidRPr="00657B96" w:rsidRDefault="004D0C5E" w:rsidP="004D0C5E">
      <w:pPr>
        <w:ind w:left="993" w:firstLine="425"/>
        <w:rPr>
          <w:rFonts w:ascii="Times New Roman" w:hAnsi="Times New Roman" w:cs="Times New Roman"/>
          <w:sz w:val="24"/>
          <w:szCs w:val="24"/>
        </w:rPr>
      </w:pPr>
      <w:r w:rsidRPr="00657B96">
        <w:rPr>
          <w:rFonts w:ascii="Times New Roman" w:hAnsi="Times New Roman" w:cs="Times New Roman"/>
          <w:sz w:val="24"/>
          <w:szCs w:val="24"/>
          <w:rPrChange w:id="715" w:author="DuyNgo" w:date="2012-08-10T08:15:00Z">
            <w:rPr>
              <w:rFonts w:asciiTheme="majorHAnsi" w:eastAsiaTheme="majorEastAsia" w:hAnsiTheme="majorHAnsi" w:cs="Calibri"/>
              <w:b/>
              <w:bCs/>
              <w:color w:val="4F81BD" w:themeColor="accent1"/>
              <w:sz w:val="24"/>
              <w:szCs w:val="24"/>
            </w:rPr>
          </w:rPrChange>
        </w:rPr>
        <w:t>Four people for 35 days</w:t>
      </w:r>
    </w:p>
    <w:p w:rsidR="004D0C5E" w:rsidRPr="00657B96" w:rsidRDefault="004D0C5E" w:rsidP="004D0C5E">
      <w:pPr>
        <w:keepNext/>
        <w:keepLines/>
        <w:spacing w:before="200" w:after="0"/>
        <w:ind w:left="993" w:firstLine="425"/>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716" w:author="DuyNgo" w:date="2012-08-10T08:15:00Z">
            <w:rPr>
              <w:rFonts w:asciiTheme="majorHAnsi" w:eastAsia="MS Gothic" w:hAnsiTheme="majorHAnsi" w:cs="Calibri"/>
              <w:b/>
              <w:bCs/>
              <w:color w:val="243F60"/>
              <w:sz w:val="24"/>
              <w:szCs w:val="24"/>
            </w:rPr>
          </w:rPrChange>
        </w:rPr>
        <w:t>Dependencies and Constraints</w:t>
      </w:r>
    </w:p>
    <w:p w:rsidR="004D0C5E" w:rsidRPr="00657B96" w:rsidRDefault="004D0C5E" w:rsidP="004D0C5E">
      <w:pPr>
        <w:ind w:left="993" w:firstLine="425"/>
        <w:rPr>
          <w:rFonts w:ascii="Times New Roman" w:hAnsi="Times New Roman" w:cs="Times New Roman"/>
          <w:sz w:val="24"/>
          <w:szCs w:val="24"/>
        </w:rPr>
      </w:pPr>
      <w:r w:rsidRPr="00657B96">
        <w:rPr>
          <w:rFonts w:ascii="Times New Roman" w:hAnsi="Times New Roman" w:cs="Times New Roman"/>
          <w:sz w:val="24"/>
          <w:szCs w:val="24"/>
          <w:rPrChange w:id="717" w:author="DuyNgo" w:date="2012-08-10T08:15:00Z">
            <w:rPr>
              <w:rFonts w:asciiTheme="majorHAnsi" w:eastAsiaTheme="majorEastAsia" w:hAnsiTheme="majorHAnsi" w:cs="Calibri"/>
              <w:b/>
              <w:bCs/>
              <w:color w:val="4F81BD" w:themeColor="accent1"/>
              <w:sz w:val="24"/>
              <w:szCs w:val="24"/>
            </w:rPr>
          </w:rPrChange>
        </w:rPr>
        <w:t>Depends on the completion of SRS, SDD, Database design, Coding framework</w:t>
      </w:r>
    </w:p>
    <w:p w:rsidR="004D0C5E" w:rsidRPr="00657B96" w:rsidRDefault="004D0C5E" w:rsidP="004D0C5E">
      <w:pPr>
        <w:keepNext/>
        <w:keepLines/>
        <w:spacing w:before="200" w:after="0"/>
        <w:ind w:left="993" w:firstLine="425"/>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718" w:author="DuyNgo" w:date="2012-08-10T08:15:00Z">
            <w:rPr>
              <w:rFonts w:asciiTheme="majorHAnsi" w:eastAsia="MS Gothic" w:hAnsiTheme="majorHAnsi" w:cs="Calibri"/>
              <w:b/>
              <w:bCs/>
              <w:color w:val="243F60"/>
              <w:sz w:val="24"/>
              <w:szCs w:val="24"/>
            </w:rPr>
          </w:rPrChange>
        </w:rPr>
        <w:lastRenderedPageBreak/>
        <w:t>Risks</w:t>
      </w:r>
    </w:p>
    <w:p w:rsidR="004D0C5E" w:rsidRPr="00657B96" w:rsidRDefault="004D0C5E" w:rsidP="004D0C5E">
      <w:pPr>
        <w:numPr>
          <w:ilvl w:val="0"/>
          <w:numId w:val="1"/>
        </w:numPr>
        <w:tabs>
          <w:tab w:val="left" w:pos="1701"/>
        </w:tabs>
        <w:ind w:left="993" w:firstLine="425"/>
        <w:contextualSpacing/>
        <w:rPr>
          <w:rFonts w:ascii="Times New Roman" w:hAnsi="Times New Roman" w:cs="Times New Roman"/>
          <w:sz w:val="24"/>
          <w:szCs w:val="24"/>
        </w:rPr>
      </w:pPr>
      <w:r w:rsidRPr="00657B96">
        <w:rPr>
          <w:rFonts w:ascii="Times New Roman" w:hAnsi="Times New Roman" w:cs="Times New Roman"/>
          <w:sz w:val="24"/>
          <w:szCs w:val="24"/>
          <w:rPrChange w:id="719" w:author="DuyNgo" w:date="2012-08-10T08:15:00Z">
            <w:rPr>
              <w:rFonts w:asciiTheme="majorHAnsi" w:eastAsiaTheme="majorEastAsia" w:hAnsiTheme="majorHAnsi" w:cs="Calibri"/>
              <w:b/>
              <w:bCs/>
              <w:color w:val="4F81BD" w:themeColor="accent1"/>
              <w:sz w:val="24"/>
              <w:szCs w:val="24"/>
            </w:rPr>
          </w:rPrChange>
        </w:rPr>
        <w:t>Unit test may not be performed thoroughly causing spending many efforts in system test phase.</w:t>
      </w:r>
    </w:p>
    <w:p w:rsidR="004D0C5E" w:rsidRPr="00657B96" w:rsidRDefault="004D0C5E" w:rsidP="004D0C5E">
      <w:pPr>
        <w:numPr>
          <w:ilvl w:val="0"/>
          <w:numId w:val="1"/>
        </w:numPr>
        <w:tabs>
          <w:tab w:val="left" w:pos="1701"/>
        </w:tabs>
        <w:ind w:left="993" w:firstLine="425"/>
        <w:contextualSpacing/>
        <w:rPr>
          <w:rFonts w:ascii="Times New Roman" w:hAnsi="Times New Roman" w:cs="Times New Roman"/>
          <w:sz w:val="24"/>
          <w:szCs w:val="24"/>
        </w:rPr>
      </w:pPr>
      <w:r w:rsidRPr="00657B96">
        <w:rPr>
          <w:rFonts w:ascii="Times New Roman" w:hAnsi="Times New Roman" w:cs="Times New Roman"/>
          <w:sz w:val="24"/>
          <w:szCs w:val="24"/>
          <w:rPrChange w:id="720" w:author="DuyNgo" w:date="2012-08-10T08:15:00Z">
            <w:rPr>
              <w:rFonts w:asciiTheme="majorHAnsi" w:eastAsiaTheme="majorEastAsia" w:hAnsiTheme="majorHAnsi" w:cs="Calibri"/>
              <w:b/>
              <w:bCs/>
              <w:color w:val="4F81BD" w:themeColor="accent1"/>
              <w:sz w:val="24"/>
              <w:szCs w:val="24"/>
            </w:rPr>
          </w:rPrChange>
        </w:rPr>
        <w:t>The team don’t have a common place, so it is hard to perform collaboration and CM</w:t>
      </w:r>
    </w:p>
    <w:p w:rsidR="004D0C5E" w:rsidRPr="00657B96" w:rsidRDefault="004D0C5E" w:rsidP="004D0C5E">
      <w:pPr>
        <w:numPr>
          <w:ilvl w:val="0"/>
          <w:numId w:val="1"/>
        </w:numPr>
        <w:tabs>
          <w:tab w:val="left" w:pos="1701"/>
        </w:tabs>
        <w:ind w:left="993" w:firstLine="425"/>
        <w:contextualSpacing/>
        <w:rPr>
          <w:rFonts w:ascii="Times New Roman" w:hAnsi="Times New Roman" w:cs="Times New Roman"/>
          <w:sz w:val="24"/>
          <w:szCs w:val="24"/>
        </w:rPr>
      </w:pPr>
      <w:r w:rsidRPr="00657B96">
        <w:rPr>
          <w:rFonts w:ascii="Times New Roman" w:hAnsi="Times New Roman" w:cs="Times New Roman"/>
          <w:sz w:val="24"/>
          <w:szCs w:val="24"/>
          <w:rPrChange w:id="721" w:author="DuyNgo" w:date="2012-08-10T08:15:00Z">
            <w:rPr>
              <w:rFonts w:asciiTheme="majorHAnsi" w:eastAsiaTheme="majorEastAsia" w:hAnsiTheme="majorHAnsi" w:cs="Calibri"/>
              <w:b/>
              <w:bCs/>
              <w:color w:val="4F81BD" w:themeColor="accent1"/>
              <w:sz w:val="24"/>
              <w:szCs w:val="24"/>
            </w:rPr>
          </w:rPrChange>
        </w:rPr>
        <w:t>Team members may not easily get used to new technologies.</w:t>
      </w:r>
    </w:p>
    <w:p w:rsidR="004D0C5E" w:rsidRPr="00657B96" w:rsidRDefault="004D0C5E" w:rsidP="004D0C5E">
      <w:pPr>
        <w:numPr>
          <w:ilvl w:val="0"/>
          <w:numId w:val="1"/>
        </w:numPr>
        <w:tabs>
          <w:tab w:val="left" w:pos="1701"/>
        </w:tabs>
        <w:ind w:left="993" w:firstLine="425"/>
        <w:contextualSpacing/>
        <w:rPr>
          <w:rFonts w:ascii="Times New Roman" w:hAnsi="Times New Roman" w:cs="Times New Roman"/>
          <w:sz w:val="24"/>
          <w:szCs w:val="24"/>
        </w:rPr>
      </w:pPr>
      <w:r w:rsidRPr="00657B96">
        <w:rPr>
          <w:rFonts w:ascii="Times New Roman" w:hAnsi="Times New Roman" w:cs="Times New Roman"/>
          <w:sz w:val="24"/>
          <w:szCs w:val="24"/>
          <w:rPrChange w:id="722" w:author="DuyNgo" w:date="2012-08-10T08:15:00Z">
            <w:rPr>
              <w:rFonts w:asciiTheme="majorHAnsi" w:eastAsiaTheme="majorEastAsia" w:hAnsiTheme="majorHAnsi" w:cs="Calibri"/>
              <w:b/>
              <w:bCs/>
              <w:color w:val="4F81BD" w:themeColor="accent1"/>
              <w:sz w:val="24"/>
              <w:szCs w:val="24"/>
            </w:rPr>
          </w:rPrChange>
        </w:rPr>
        <w:t>Team members are not expert in developing layout and css. This can cause more time for improve layout.</w:t>
      </w:r>
    </w:p>
    <w:p w:rsidR="004D0C5E" w:rsidRPr="00657B96" w:rsidRDefault="004D0C5E" w:rsidP="008C3CFA">
      <w:pPr>
        <w:keepNext/>
        <w:keepLines/>
        <w:numPr>
          <w:ilvl w:val="1"/>
          <w:numId w:val="28"/>
        </w:numPr>
        <w:spacing w:before="200" w:after="0"/>
        <w:ind w:firstLine="201"/>
        <w:outlineLvl w:val="3"/>
        <w:rPr>
          <w:rFonts w:ascii="Times New Roman" w:eastAsia="MS Gothic" w:hAnsi="Times New Roman" w:cs="Times New Roman"/>
          <w:bCs/>
          <w:i/>
          <w:iCs/>
          <w:color w:val="4F81BD"/>
          <w:sz w:val="24"/>
          <w:szCs w:val="24"/>
          <w:rPrChange w:id="723" w:author="DuyNgo" w:date="2012-08-10T08:15:00Z">
            <w:rPr>
              <w:rFonts w:eastAsia="MS Gothic" w:cstheme="minorHAnsi"/>
              <w:b/>
              <w:bCs/>
              <w:i/>
              <w:iCs/>
              <w:color w:val="4F81BD"/>
              <w:sz w:val="24"/>
              <w:szCs w:val="24"/>
            </w:rPr>
          </w:rPrChange>
        </w:rPr>
      </w:pPr>
      <w:bookmarkStart w:id="724" w:name="_Toc283060438"/>
      <w:bookmarkStart w:id="725" w:name="_Toc315776653"/>
      <w:bookmarkStart w:id="726" w:name="_Toc332774756"/>
      <w:r w:rsidRPr="00657B96">
        <w:rPr>
          <w:rFonts w:ascii="Times New Roman" w:eastAsia="MS Gothic" w:hAnsi="Times New Roman" w:cs="Times New Roman"/>
          <w:bCs/>
          <w:i/>
          <w:iCs/>
          <w:color w:val="4F81BD"/>
          <w:sz w:val="24"/>
          <w:szCs w:val="24"/>
          <w:rPrChange w:id="727" w:author="DuyNgo" w:date="2012-08-10T08:15:00Z">
            <w:rPr>
              <w:rFonts w:asciiTheme="majorHAnsi" w:eastAsia="MS Gothic" w:hAnsiTheme="majorHAnsi" w:cs="Calibri"/>
              <w:b/>
              <w:bCs/>
              <w:i/>
              <w:iCs/>
              <w:color w:val="4F81BD"/>
              <w:sz w:val="24"/>
              <w:szCs w:val="24"/>
            </w:rPr>
          </w:rPrChange>
        </w:rPr>
        <w:t>System Test</w:t>
      </w:r>
      <w:bookmarkEnd w:id="724"/>
      <w:bookmarkEnd w:id="725"/>
      <w:bookmarkEnd w:id="726"/>
    </w:p>
    <w:p w:rsidR="004D0C5E" w:rsidRPr="00657B96" w:rsidRDefault="004D0C5E" w:rsidP="004D0C5E">
      <w:pPr>
        <w:keepNext/>
        <w:keepLines/>
        <w:spacing w:before="200" w:after="0"/>
        <w:ind w:left="993" w:firstLine="425"/>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728" w:author="DuyNgo" w:date="2012-08-10T08:15:00Z">
            <w:rPr>
              <w:rFonts w:asciiTheme="majorHAnsi" w:eastAsia="MS Gothic" w:hAnsiTheme="majorHAnsi" w:cs="Calibri"/>
              <w:b/>
              <w:bCs/>
              <w:color w:val="243F60"/>
              <w:sz w:val="24"/>
              <w:szCs w:val="24"/>
            </w:rPr>
          </w:rPrChange>
        </w:rPr>
        <w:t>Description</w:t>
      </w:r>
    </w:p>
    <w:p w:rsidR="004D0C5E" w:rsidRPr="00657B96" w:rsidRDefault="004D0C5E" w:rsidP="004D0C5E">
      <w:pPr>
        <w:tabs>
          <w:tab w:val="left" w:pos="4958"/>
        </w:tabs>
        <w:ind w:left="993" w:firstLine="425"/>
        <w:rPr>
          <w:rFonts w:ascii="Times New Roman" w:hAnsi="Times New Roman" w:cs="Times New Roman"/>
          <w:sz w:val="24"/>
          <w:szCs w:val="24"/>
        </w:rPr>
      </w:pPr>
      <w:r w:rsidRPr="00657B96">
        <w:rPr>
          <w:rFonts w:ascii="Times New Roman" w:hAnsi="Times New Roman" w:cs="Times New Roman"/>
          <w:sz w:val="24"/>
          <w:szCs w:val="24"/>
          <w:rPrChange w:id="729" w:author="DuyNgo" w:date="2012-08-10T08:15:00Z">
            <w:rPr>
              <w:rFonts w:asciiTheme="majorHAnsi" w:eastAsiaTheme="majorEastAsia" w:hAnsiTheme="majorHAnsi" w:cs="Calibri"/>
              <w:b/>
              <w:bCs/>
              <w:color w:val="4F81BD" w:themeColor="accent1"/>
              <w:sz w:val="24"/>
              <w:szCs w:val="24"/>
            </w:rPr>
          </w:rPrChange>
        </w:rPr>
        <w:t>Perform system test for the system</w:t>
      </w:r>
    </w:p>
    <w:p w:rsidR="004D0C5E" w:rsidRPr="00657B96" w:rsidRDefault="004D0C5E" w:rsidP="004D0C5E">
      <w:pPr>
        <w:keepNext/>
        <w:keepLines/>
        <w:spacing w:before="200" w:after="0"/>
        <w:ind w:left="993" w:firstLine="425"/>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730" w:author="DuyNgo" w:date="2012-08-10T08:15:00Z">
            <w:rPr>
              <w:rFonts w:asciiTheme="majorHAnsi" w:eastAsia="MS Gothic" w:hAnsiTheme="majorHAnsi" w:cs="Calibri"/>
              <w:b/>
              <w:bCs/>
              <w:color w:val="243F60"/>
              <w:sz w:val="24"/>
              <w:szCs w:val="24"/>
            </w:rPr>
          </w:rPrChange>
        </w:rPr>
        <w:t>Output</w:t>
      </w:r>
    </w:p>
    <w:p w:rsidR="004D0C5E" w:rsidRPr="00657B96" w:rsidRDefault="004D0C5E" w:rsidP="004D0C5E">
      <w:pPr>
        <w:ind w:left="993" w:firstLine="425"/>
        <w:rPr>
          <w:rFonts w:ascii="Times New Roman" w:hAnsi="Times New Roman" w:cs="Times New Roman"/>
          <w:sz w:val="24"/>
          <w:szCs w:val="24"/>
        </w:rPr>
      </w:pPr>
      <w:r w:rsidRPr="00657B96">
        <w:rPr>
          <w:rFonts w:ascii="Times New Roman" w:hAnsi="Times New Roman" w:cs="Times New Roman"/>
          <w:sz w:val="24"/>
          <w:szCs w:val="24"/>
          <w:rPrChange w:id="731" w:author="DuyNgo" w:date="2012-08-10T08:15:00Z">
            <w:rPr>
              <w:rFonts w:asciiTheme="majorHAnsi" w:eastAsiaTheme="majorEastAsia" w:hAnsiTheme="majorHAnsi" w:cs="Calibri"/>
              <w:b/>
              <w:bCs/>
              <w:color w:val="4F81BD" w:themeColor="accent1"/>
              <w:sz w:val="24"/>
              <w:szCs w:val="24"/>
            </w:rPr>
          </w:rPrChange>
        </w:rPr>
        <w:t>System test report</w:t>
      </w:r>
    </w:p>
    <w:p w:rsidR="004D0C5E" w:rsidRPr="00657B96" w:rsidRDefault="004D0C5E" w:rsidP="004D0C5E">
      <w:pPr>
        <w:keepNext/>
        <w:keepLines/>
        <w:spacing w:before="200" w:after="0"/>
        <w:ind w:left="993" w:firstLine="425"/>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732" w:author="DuyNgo" w:date="2012-08-10T08:15:00Z">
            <w:rPr>
              <w:rFonts w:asciiTheme="majorHAnsi" w:eastAsia="MS Gothic" w:hAnsiTheme="majorHAnsi" w:cs="Calibri"/>
              <w:b/>
              <w:bCs/>
              <w:color w:val="243F60"/>
              <w:sz w:val="24"/>
              <w:szCs w:val="24"/>
            </w:rPr>
          </w:rPrChange>
        </w:rPr>
        <w:t>Deliverables</w:t>
      </w:r>
    </w:p>
    <w:p w:rsidR="004D0C5E" w:rsidRPr="00657B96" w:rsidRDefault="004D0C5E" w:rsidP="004D0C5E">
      <w:pPr>
        <w:ind w:left="993" w:firstLine="425"/>
        <w:rPr>
          <w:rFonts w:ascii="Times New Roman" w:hAnsi="Times New Roman" w:cs="Times New Roman"/>
          <w:sz w:val="24"/>
          <w:szCs w:val="24"/>
        </w:rPr>
      </w:pPr>
      <w:r w:rsidRPr="00657B96">
        <w:rPr>
          <w:rFonts w:ascii="Times New Roman" w:hAnsi="Times New Roman" w:cs="Times New Roman"/>
          <w:sz w:val="24"/>
          <w:szCs w:val="24"/>
          <w:rPrChange w:id="733" w:author="DuyNgo" w:date="2012-08-10T08:15:00Z">
            <w:rPr>
              <w:rFonts w:asciiTheme="majorHAnsi" w:eastAsiaTheme="majorEastAsia" w:hAnsiTheme="majorHAnsi" w:cs="Calibri"/>
              <w:b/>
              <w:bCs/>
              <w:color w:val="4F81BD" w:themeColor="accent1"/>
              <w:sz w:val="24"/>
              <w:szCs w:val="24"/>
            </w:rPr>
          </w:rPrChange>
        </w:rPr>
        <w:t>Software Test Documentation before 12/08/2012</w:t>
      </w:r>
    </w:p>
    <w:p w:rsidR="004D0C5E" w:rsidRPr="00657B96" w:rsidRDefault="004D0C5E" w:rsidP="004D0C5E">
      <w:pPr>
        <w:keepNext/>
        <w:keepLines/>
        <w:spacing w:before="200" w:after="0"/>
        <w:ind w:left="993" w:firstLine="425"/>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734" w:author="DuyNgo" w:date="2012-08-10T08:15:00Z">
            <w:rPr>
              <w:rFonts w:asciiTheme="majorHAnsi" w:eastAsia="MS Gothic" w:hAnsiTheme="majorHAnsi" w:cs="Calibri"/>
              <w:b/>
              <w:bCs/>
              <w:color w:val="243F60"/>
              <w:sz w:val="24"/>
              <w:szCs w:val="24"/>
            </w:rPr>
          </w:rPrChange>
        </w:rPr>
        <w:t>Resources Needed</w:t>
      </w:r>
    </w:p>
    <w:p w:rsidR="004D0C5E" w:rsidRPr="00657B96" w:rsidRDefault="004D0C5E" w:rsidP="004D0C5E">
      <w:pPr>
        <w:ind w:left="993" w:firstLine="425"/>
        <w:rPr>
          <w:rFonts w:ascii="Times New Roman" w:hAnsi="Times New Roman" w:cs="Times New Roman"/>
          <w:sz w:val="24"/>
          <w:szCs w:val="24"/>
        </w:rPr>
      </w:pPr>
      <w:r w:rsidRPr="00657B96">
        <w:rPr>
          <w:rFonts w:ascii="Times New Roman" w:hAnsi="Times New Roman" w:cs="Times New Roman"/>
          <w:sz w:val="24"/>
          <w:szCs w:val="24"/>
          <w:rPrChange w:id="735" w:author="DuyNgo" w:date="2012-08-10T08:15:00Z">
            <w:rPr>
              <w:rFonts w:asciiTheme="majorHAnsi" w:eastAsiaTheme="majorEastAsia" w:hAnsiTheme="majorHAnsi" w:cs="Calibri"/>
              <w:b/>
              <w:bCs/>
              <w:color w:val="4F81BD" w:themeColor="accent1"/>
              <w:sz w:val="24"/>
              <w:szCs w:val="24"/>
            </w:rPr>
          </w:rPrChange>
        </w:rPr>
        <w:t>Four people for 15 days</w:t>
      </w:r>
    </w:p>
    <w:p w:rsidR="004D0C5E" w:rsidRPr="00657B96" w:rsidRDefault="004D0C5E" w:rsidP="004D0C5E">
      <w:pPr>
        <w:keepNext/>
        <w:keepLines/>
        <w:spacing w:before="200" w:after="0"/>
        <w:ind w:left="993" w:firstLine="425"/>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736" w:author="DuyNgo" w:date="2012-08-10T08:15:00Z">
            <w:rPr>
              <w:rFonts w:asciiTheme="majorHAnsi" w:eastAsia="MS Gothic" w:hAnsiTheme="majorHAnsi" w:cs="Calibri"/>
              <w:b/>
              <w:bCs/>
              <w:color w:val="243F60"/>
              <w:sz w:val="24"/>
              <w:szCs w:val="24"/>
            </w:rPr>
          </w:rPrChange>
        </w:rPr>
        <w:t>Dependencies and Constraints</w:t>
      </w:r>
    </w:p>
    <w:p w:rsidR="004D0C5E" w:rsidRPr="00657B96" w:rsidRDefault="004D0C5E" w:rsidP="004D0C5E">
      <w:pPr>
        <w:ind w:left="993" w:firstLine="425"/>
        <w:rPr>
          <w:rFonts w:ascii="Times New Roman" w:hAnsi="Times New Roman" w:cs="Times New Roman"/>
          <w:sz w:val="24"/>
          <w:szCs w:val="24"/>
        </w:rPr>
      </w:pPr>
      <w:r w:rsidRPr="00657B96">
        <w:rPr>
          <w:rFonts w:ascii="Times New Roman" w:hAnsi="Times New Roman" w:cs="Times New Roman"/>
          <w:sz w:val="24"/>
          <w:szCs w:val="24"/>
          <w:rPrChange w:id="737" w:author="DuyNgo" w:date="2012-08-10T08:15:00Z">
            <w:rPr>
              <w:rFonts w:asciiTheme="majorHAnsi" w:eastAsiaTheme="majorEastAsia" w:hAnsiTheme="majorHAnsi" w:cs="Calibri"/>
              <w:b/>
              <w:bCs/>
              <w:color w:val="4F81BD" w:themeColor="accent1"/>
              <w:sz w:val="24"/>
              <w:szCs w:val="24"/>
            </w:rPr>
          </w:rPrChange>
        </w:rPr>
        <w:t>Coding is finished</w:t>
      </w:r>
    </w:p>
    <w:p w:rsidR="004D0C5E" w:rsidRPr="00657B96" w:rsidRDefault="004D0C5E" w:rsidP="004D0C5E">
      <w:pPr>
        <w:keepNext/>
        <w:keepLines/>
        <w:spacing w:before="200" w:after="0"/>
        <w:ind w:left="993" w:firstLine="425"/>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738" w:author="DuyNgo" w:date="2012-08-10T08:15:00Z">
            <w:rPr>
              <w:rFonts w:asciiTheme="majorHAnsi" w:eastAsia="MS Gothic" w:hAnsiTheme="majorHAnsi" w:cs="Calibri"/>
              <w:b/>
              <w:bCs/>
              <w:color w:val="243F60"/>
              <w:sz w:val="24"/>
              <w:szCs w:val="24"/>
            </w:rPr>
          </w:rPrChange>
        </w:rPr>
        <w:t>Risks</w:t>
      </w:r>
    </w:p>
    <w:p w:rsidR="004D0C5E" w:rsidRPr="00657B96" w:rsidRDefault="004D0C5E" w:rsidP="004D0C5E">
      <w:pPr>
        <w:numPr>
          <w:ilvl w:val="0"/>
          <w:numId w:val="1"/>
        </w:numPr>
        <w:tabs>
          <w:tab w:val="left" w:pos="1701"/>
        </w:tabs>
        <w:ind w:left="993" w:firstLine="425"/>
        <w:contextualSpacing/>
        <w:rPr>
          <w:rFonts w:ascii="Times New Roman" w:hAnsi="Times New Roman" w:cs="Times New Roman"/>
          <w:sz w:val="24"/>
          <w:szCs w:val="24"/>
        </w:rPr>
      </w:pPr>
      <w:r w:rsidRPr="00657B96">
        <w:rPr>
          <w:rFonts w:ascii="Times New Roman" w:hAnsi="Times New Roman" w:cs="Times New Roman"/>
          <w:sz w:val="24"/>
          <w:szCs w:val="24"/>
          <w:rPrChange w:id="739" w:author="DuyNgo" w:date="2012-08-10T08:15:00Z">
            <w:rPr>
              <w:rFonts w:asciiTheme="majorHAnsi" w:eastAsiaTheme="majorEastAsia" w:hAnsiTheme="majorHAnsi" w:cs="Calibri"/>
              <w:b/>
              <w:bCs/>
              <w:color w:val="4F81BD" w:themeColor="accent1"/>
              <w:sz w:val="24"/>
              <w:szCs w:val="24"/>
            </w:rPr>
          </w:rPrChange>
        </w:rPr>
        <w:t>Lack of professional testers in team</w:t>
      </w:r>
    </w:p>
    <w:p w:rsidR="004D0C5E" w:rsidRPr="00657B96" w:rsidRDefault="004D0C5E" w:rsidP="004D0C5E">
      <w:pPr>
        <w:numPr>
          <w:ilvl w:val="0"/>
          <w:numId w:val="1"/>
        </w:numPr>
        <w:tabs>
          <w:tab w:val="left" w:pos="1701"/>
        </w:tabs>
        <w:ind w:left="993" w:firstLine="425"/>
        <w:contextualSpacing/>
        <w:rPr>
          <w:rFonts w:ascii="Times New Roman" w:hAnsi="Times New Roman" w:cs="Times New Roman"/>
          <w:sz w:val="24"/>
          <w:szCs w:val="24"/>
        </w:rPr>
      </w:pPr>
      <w:r w:rsidRPr="00657B96">
        <w:rPr>
          <w:rFonts w:ascii="Times New Roman" w:hAnsi="Times New Roman" w:cs="Times New Roman"/>
          <w:sz w:val="24"/>
          <w:szCs w:val="24"/>
          <w:rPrChange w:id="740" w:author="DuyNgo" w:date="2012-08-10T08:15:00Z">
            <w:rPr>
              <w:rFonts w:asciiTheme="majorHAnsi" w:eastAsiaTheme="majorEastAsia" w:hAnsiTheme="majorHAnsi" w:cs="Calibri"/>
              <w:b/>
              <w:bCs/>
              <w:color w:val="4F81BD" w:themeColor="accent1"/>
              <w:sz w:val="24"/>
              <w:szCs w:val="24"/>
            </w:rPr>
          </w:rPrChange>
        </w:rPr>
        <w:t>Developers are also responsible for system testing, this may lead to compromise</w:t>
      </w:r>
    </w:p>
    <w:p w:rsidR="004D0C5E" w:rsidRPr="00657B96" w:rsidRDefault="004D0C5E" w:rsidP="008C3CFA">
      <w:pPr>
        <w:keepNext/>
        <w:keepLines/>
        <w:numPr>
          <w:ilvl w:val="1"/>
          <w:numId w:val="28"/>
        </w:numPr>
        <w:spacing w:before="200" w:after="0"/>
        <w:ind w:firstLine="201"/>
        <w:outlineLvl w:val="3"/>
        <w:rPr>
          <w:rFonts w:ascii="Times New Roman" w:eastAsia="MS Gothic" w:hAnsi="Times New Roman" w:cs="Times New Roman"/>
          <w:bCs/>
          <w:i/>
          <w:iCs/>
          <w:color w:val="4F81BD"/>
          <w:sz w:val="24"/>
          <w:szCs w:val="24"/>
          <w:rPrChange w:id="741" w:author="DuyNgo" w:date="2012-08-10T08:15:00Z">
            <w:rPr>
              <w:rFonts w:eastAsia="MS Gothic" w:cstheme="minorHAnsi"/>
              <w:b/>
              <w:bCs/>
              <w:i/>
              <w:iCs/>
              <w:color w:val="4F81BD"/>
              <w:sz w:val="24"/>
              <w:szCs w:val="24"/>
            </w:rPr>
          </w:rPrChange>
        </w:rPr>
      </w:pPr>
      <w:bookmarkStart w:id="742" w:name="_Toc283060440"/>
      <w:bookmarkStart w:id="743" w:name="_Toc315776654"/>
      <w:bookmarkStart w:id="744" w:name="_Toc332774757"/>
      <w:r w:rsidRPr="00657B96">
        <w:rPr>
          <w:rFonts w:ascii="Times New Roman" w:eastAsia="MS Gothic" w:hAnsi="Times New Roman" w:cs="Times New Roman"/>
          <w:bCs/>
          <w:i/>
          <w:iCs/>
          <w:color w:val="4F81BD"/>
          <w:sz w:val="24"/>
          <w:szCs w:val="24"/>
          <w:rPrChange w:id="745" w:author="DuyNgo" w:date="2012-08-10T08:15:00Z">
            <w:rPr>
              <w:rFonts w:asciiTheme="majorHAnsi" w:eastAsia="MS Gothic" w:hAnsiTheme="majorHAnsi" w:cs="Calibri"/>
              <w:b/>
              <w:bCs/>
              <w:i/>
              <w:iCs/>
              <w:color w:val="4F81BD"/>
              <w:sz w:val="24"/>
              <w:szCs w:val="24"/>
            </w:rPr>
          </w:rPrChange>
        </w:rPr>
        <w:t>Deployment</w:t>
      </w:r>
      <w:bookmarkEnd w:id="742"/>
      <w:bookmarkEnd w:id="743"/>
      <w:bookmarkEnd w:id="744"/>
    </w:p>
    <w:p w:rsidR="004D0C5E" w:rsidRPr="00657B96" w:rsidRDefault="004D0C5E" w:rsidP="004D0C5E">
      <w:pPr>
        <w:keepNext/>
        <w:keepLines/>
        <w:spacing w:before="200" w:after="0"/>
        <w:ind w:left="993" w:firstLine="425"/>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746" w:author="DuyNgo" w:date="2012-08-10T08:15:00Z">
            <w:rPr>
              <w:rFonts w:asciiTheme="majorHAnsi" w:eastAsia="MS Gothic" w:hAnsiTheme="majorHAnsi" w:cs="Calibri"/>
              <w:b/>
              <w:bCs/>
              <w:color w:val="243F60"/>
              <w:sz w:val="24"/>
              <w:szCs w:val="24"/>
            </w:rPr>
          </w:rPrChange>
        </w:rPr>
        <w:t>Description</w:t>
      </w:r>
    </w:p>
    <w:p w:rsidR="004D0C5E" w:rsidRPr="00657B96" w:rsidRDefault="004D0C5E" w:rsidP="004D0C5E">
      <w:pPr>
        <w:tabs>
          <w:tab w:val="left" w:pos="4958"/>
        </w:tabs>
        <w:ind w:left="993" w:firstLine="425"/>
        <w:rPr>
          <w:rFonts w:ascii="Times New Roman" w:hAnsi="Times New Roman" w:cs="Times New Roman"/>
          <w:sz w:val="24"/>
          <w:szCs w:val="24"/>
        </w:rPr>
      </w:pPr>
      <w:r w:rsidRPr="00657B96">
        <w:rPr>
          <w:rFonts w:ascii="Times New Roman" w:hAnsi="Times New Roman" w:cs="Times New Roman"/>
          <w:sz w:val="24"/>
          <w:szCs w:val="24"/>
          <w:rPrChange w:id="747" w:author="DuyNgo" w:date="2012-08-10T08:15:00Z">
            <w:rPr>
              <w:rFonts w:asciiTheme="majorHAnsi" w:eastAsiaTheme="majorEastAsia" w:hAnsiTheme="majorHAnsi" w:cs="Calibri"/>
              <w:b/>
              <w:bCs/>
              <w:color w:val="4F81BD" w:themeColor="accent1"/>
              <w:sz w:val="24"/>
              <w:szCs w:val="24"/>
            </w:rPr>
          </w:rPrChange>
        </w:rPr>
        <w:t>Deploy the system, create user manual</w:t>
      </w:r>
    </w:p>
    <w:p w:rsidR="004D0C5E" w:rsidRPr="00657B96" w:rsidRDefault="004D0C5E" w:rsidP="004D0C5E">
      <w:pPr>
        <w:keepNext/>
        <w:keepLines/>
        <w:spacing w:before="200" w:after="0"/>
        <w:ind w:left="993" w:firstLine="425"/>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748" w:author="DuyNgo" w:date="2012-08-10T08:15:00Z">
            <w:rPr>
              <w:rFonts w:asciiTheme="majorHAnsi" w:eastAsia="MS Gothic" w:hAnsiTheme="majorHAnsi" w:cs="Calibri"/>
              <w:b/>
              <w:bCs/>
              <w:color w:val="243F60"/>
              <w:sz w:val="24"/>
              <w:szCs w:val="24"/>
            </w:rPr>
          </w:rPrChange>
        </w:rPr>
        <w:t>Output</w:t>
      </w:r>
    </w:p>
    <w:p w:rsidR="004D0C5E" w:rsidRPr="00657B96" w:rsidRDefault="004D0C5E" w:rsidP="004D0C5E">
      <w:pPr>
        <w:ind w:left="993" w:firstLine="425"/>
        <w:rPr>
          <w:rFonts w:ascii="Times New Roman" w:hAnsi="Times New Roman" w:cs="Times New Roman"/>
          <w:sz w:val="24"/>
          <w:szCs w:val="24"/>
        </w:rPr>
      </w:pPr>
      <w:r w:rsidRPr="00657B96">
        <w:rPr>
          <w:rFonts w:ascii="Times New Roman" w:hAnsi="Times New Roman" w:cs="Times New Roman"/>
          <w:sz w:val="24"/>
          <w:szCs w:val="24"/>
          <w:rPrChange w:id="749" w:author="DuyNgo" w:date="2012-08-10T08:15:00Z">
            <w:rPr>
              <w:rFonts w:asciiTheme="majorHAnsi" w:eastAsiaTheme="majorEastAsia" w:hAnsiTheme="majorHAnsi" w:cs="Calibri"/>
              <w:b/>
              <w:bCs/>
              <w:color w:val="4F81BD" w:themeColor="accent1"/>
              <w:sz w:val="24"/>
              <w:szCs w:val="24"/>
            </w:rPr>
          </w:rPrChange>
        </w:rPr>
        <w:t>Running website with domain and hosting, user manual</w:t>
      </w:r>
    </w:p>
    <w:p w:rsidR="004D0C5E" w:rsidRPr="00657B96" w:rsidRDefault="004D0C5E" w:rsidP="004D0C5E">
      <w:pPr>
        <w:keepNext/>
        <w:keepLines/>
        <w:spacing w:before="200" w:after="0"/>
        <w:ind w:left="993" w:firstLine="425"/>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750" w:author="DuyNgo" w:date="2012-08-10T08:15:00Z">
            <w:rPr>
              <w:rFonts w:asciiTheme="majorHAnsi" w:eastAsia="MS Gothic" w:hAnsiTheme="majorHAnsi" w:cs="Calibri"/>
              <w:b/>
              <w:bCs/>
              <w:color w:val="243F60"/>
              <w:sz w:val="24"/>
              <w:szCs w:val="24"/>
            </w:rPr>
          </w:rPrChange>
        </w:rPr>
        <w:t>Deliverables</w:t>
      </w:r>
    </w:p>
    <w:p w:rsidR="004D0C5E" w:rsidRPr="00657B96" w:rsidRDefault="004D0C5E" w:rsidP="004D0C5E">
      <w:pPr>
        <w:ind w:left="993" w:firstLine="425"/>
        <w:rPr>
          <w:rFonts w:ascii="Times New Roman" w:hAnsi="Times New Roman" w:cs="Times New Roman"/>
          <w:sz w:val="24"/>
          <w:szCs w:val="24"/>
        </w:rPr>
      </w:pPr>
      <w:r w:rsidRPr="00657B96">
        <w:rPr>
          <w:rFonts w:ascii="Times New Roman" w:hAnsi="Times New Roman" w:cs="Times New Roman"/>
          <w:sz w:val="24"/>
          <w:szCs w:val="24"/>
          <w:rPrChange w:id="751" w:author="DuyNgo" w:date="2012-08-10T08:15:00Z">
            <w:rPr>
              <w:rFonts w:asciiTheme="majorHAnsi" w:eastAsiaTheme="majorEastAsia" w:hAnsiTheme="majorHAnsi" w:cs="Calibri"/>
              <w:b/>
              <w:bCs/>
              <w:color w:val="4F81BD" w:themeColor="accent1"/>
              <w:sz w:val="24"/>
              <w:szCs w:val="24"/>
            </w:rPr>
          </w:rPrChange>
        </w:rPr>
        <w:t>Delivery user manual before 18/08/2012</w:t>
      </w:r>
    </w:p>
    <w:p w:rsidR="004D0C5E" w:rsidRPr="00657B96" w:rsidRDefault="004D0C5E" w:rsidP="004D0C5E">
      <w:pPr>
        <w:keepNext/>
        <w:keepLines/>
        <w:spacing w:before="200" w:after="0"/>
        <w:ind w:left="993" w:firstLine="425"/>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752" w:author="DuyNgo" w:date="2012-08-10T08:15:00Z">
            <w:rPr>
              <w:rFonts w:asciiTheme="majorHAnsi" w:eastAsia="MS Gothic" w:hAnsiTheme="majorHAnsi" w:cs="Calibri"/>
              <w:b/>
              <w:bCs/>
              <w:color w:val="243F60"/>
              <w:sz w:val="24"/>
              <w:szCs w:val="24"/>
            </w:rPr>
          </w:rPrChange>
        </w:rPr>
        <w:t>Resources Needed</w:t>
      </w:r>
    </w:p>
    <w:p w:rsidR="004D0C5E" w:rsidRPr="00657B96" w:rsidRDefault="004D0C5E" w:rsidP="004D0C5E">
      <w:pPr>
        <w:ind w:left="993" w:firstLine="425"/>
        <w:rPr>
          <w:rFonts w:ascii="Times New Roman" w:hAnsi="Times New Roman" w:cs="Times New Roman"/>
          <w:sz w:val="24"/>
          <w:szCs w:val="24"/>
        </w:rPr>
      </w:pPr>
      <w:r w:rsidRPr="00657B96">
        <w:rPr>
          <w:rFonts w:ascii="Times New Roman" w:hAnsi="Times New Roman" w:cs="Times New Roman"/>
          <w:sz w:val="24"/>
          <w:szCs w:val="24"/>
          <w:rPrChange w:id="753" w:author="DuyNgo" w:date="2012-08-10T08:15:00Z">
            <w:rPr>
              <w:rFonts w:asciiTheme="majorHAnsi" w:eastAsiaTheme="majorEastAsia" w:hAnsiTheme="majorHAnsi" w:cs="Calibri"/>
              <w:b/>
              <w:bCs/>
              <w:color w:val="4F81BD" w:themeColor="accent1"/>
              <w:sz w:val="24"/>
              <w:szCs w:val="24"/>
            </w:rPr>
          </w:rPrChange>
        </w:rPr>
        <w:t>Four people for 6 days</w:t>
      </w:r>
    </w:p>
    <w:p w:rsidR="004D0C5E" w:rsidRPr="00657B96" w:rsidRDefault="004D0C5E" w:rsidP="004D0C5E">
      <w:pPr>
        <w:keepNext/>
        <w:keepLines/>
        <w:spacing w:before="200" w:after="0"/>
        <w:ind w:left="993" w:firstLine="425"/>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754" w:author="DuyNgo" w:date="2012-08-10T08:15:00Z">
            <w:rPr>
              <w:rFonts w:asciiTheme="majorHAnsi" w:eastAsia="MS Gothic" w:hAnsiTheme="majorHAnsi" w:cs="Calibri"/>
              <w:b/>
              <w:bCs/>
              <w:color w:val="243F60"/>
              <w:sz w:val="24"/>
              <w:szCs w:val="24"/>
            </w:rPr>
          </w:rPrChange>
        </w:rPr>
        <w:t>Dependencies and Constraints</w:t>
      </w:r>
    </w:p>
    <w:p w:rsidR="004D0C5E" w:rsidRPr="00657B96" w:rsidRDefault="004D0C5E" w:rsidP="004D0C5E">
      <w:pPr>
        <w:ind w:left="993" w:firstLine="425"/>
        <w:rPr>
          <w:rFonts w:ascii="Times New Roman" w:hAnsi="Times New Roman" w:cs="Times New Roman"/>
          <w:sz w:val="24"/>
          <w:szCs w:val="24"/>
        </w:rPr>
      </w:pPr>
      <w:r w:rsidRPr="00657B96">
        <w:rPr>
          <w:rFonts w:ascii="Times New Roman" w:hAnsi="Times New Roman" w:cs="Times New Roman"/>
          <w:sz w:val="24"/>
          <w:szCs w:val="24"/>
          <w:rPrChange w:id="755" w:author="DuyNgo" w:date="2012-08-10T08:15:00Z">
            <w:rPr>
              <w:rFonts w:asciiTheme="majorHAnsi" w:eastAsiaTheme="majorEastAsia" w:hAnsiTheme="majorHAnsi" w:cs="Calibri"/>
              <w:b/>
              <w:bCs/>
              <w:color w:val="4F81BD" w:themeColor="accent1"/>
              <w:sz w:val="24"/>
              <w:szCs w:val="24"/>
            </w:rPr>
          </w:rPrChange>
        </w:rPr>
        <w:t>Coding and system test are finished, initial data is inputted</w:t>
      </w:r>
    </w:p>
    <w:p w:rsidR="004D0C5E" w:rsidRPr="00657B96" w:rsidRDefault="004D0C5E" w:rsidP="004D0C5E">
      <w:pPr>
        <w:keepNext/>
        <w:keepLines/>
        <w:spacing w:before="200" w:after="0"/>
        <w:ind w:left="993" w:firstLine="425"/>
        <w:outlineLvl w:val="4"/>
        <w:rPr>
          <w:rFonts w:ascii="Times New Roman" w:eastAsia="MS Gothic" w:hAnsi="Times New Roman" w:cs="Times New Roman"/>
          <w:color w:val="243F60"/>
          <w:sz w:val="24"/>
          <w:szCs w:val="24"/>
        </w:rPr>
      </w:pPr>
      <w:r w:rsidRPr="00657B96">
        <w:rPr>
          <w:rFonts w:ascii="Times New Roman" w:eastAsia="MS Gothic" w:hAnsi="Times New Roman" w:cs="Times New Roman"/>
          <w:color w:val="243F60"/>
          <w:sz w:val="24"/>
          <w:szCs w:val="24"/>
          <w:rPrChange w:id="756" w:author="DuyNgo" w:date="2012-08-10T08:15:00Z">
            <w:rPr>
              <w:rFonts w:asciiTheme="majorHAnsi" w:eastAsia="MS Gothic" w:hAnsiTheme="majorHAnsi" w:cs="Calibri"/>
              <w:b/>
              <w:bCs/>
              <w:color w:val="243F60"/>
              <w:sz w:val="24"/>
              <w:szCs w:val="24"/>
            </w:rPr>
          </w:rPrChange>
        </w:rPr>
        <w:lastRenderedPageBreak/>
        <w:t>Risks</w:t>
      </w:r>
    </w:p>
    <w:p w:rsidR="004D0C5E" w:rsidRPr="00657B96" w:rsidRDefault="004D0C5E" w:rsidP="004D0C5E">
      <w:pPr>
        <w:numPr>
          <w:ilvl w:val="0"/>
          <w:numId w:val="1"/>
        </w:numPr>
        <w:tabs>
          <w:tab w:val="left" w:pos="1701"/>
        </w:tabs>
        <w:ind w:left="993" w:firstLine="425"/>
        <w:contextualSpacing/>
        <w:rPr>
          <w:rFonts w:ascii="Times New Roman" w:hAnsi="Times New Roman" w:cs="Times New Roman"/>
          <w:sz w:val="24"/>
          <w:szCs w:val="24"/>
        </w:rPr>
      </w:pPr>
      <w:r w:rsidRPr="00657B96">
        <w:rPr>
          <w:rFonts w:ascii="Times New Roman" w:hAnsi="Times New Roman" w:cs="Times New Roman"/>
          <w:sz w:val="24"/>
          <w:szCs w:val="24"/>
          <w:rPrChange w:id="757" w:author="DuyNgo" w:date="2012-08-10T08:15:00Z">
            <w:rPr>
              <w:rFonts w:asciiTheme="majorHAnsi" w:eastAsiaTheme="majorEastAsia" w:hAnsiTheme="majorHAnsi" w:cs="Calibri"/>
              <w:b/>
              <w:bCs/>
              <w:color w:val="4F81BD" w:themeColor="accent1"/>
              <w:sz w:val="24"/>
              <w:szCs w:val="24"/>
            </w:rPr>
          </w:rPrChange>
        </w:rPr>
        <w:t>Composing document can cause by integrate from many team members’ document.</w:t>
      </w:r>
    </w:p>
    <w:p w:rsidR="004D0C5E" w:rsidRPr="00657B96" w:rsidRDefault="004D0C5E" w:rsidP="004D0C5E">
      <w:pPr>
        <w:numPr>
          <w:ilvl w:val="0"/>
          <w:numId w:val="1"/>
        </w:numPr>
        <w:tabs>
          <w:tab w:val="left" w:pos="1701"/>
        </w:tabs>
        <w:ind w:left="993" w:firstLine="425"/>
        <w:contextualSpacing/>
        <w:rPr>
          <w:rFonts w:ascii="Times New Roman" w:hAnsi="Times New Roman" w:cs="Times New Roman"/>
          <w:sz w:val="24"/>
          <w:szCs w:val="24"/>
        </w:rPr>
      </w:pPr>
      <w:r w:rsidRPr="00657B96">
        <w:rPr>
          <w:rFonts w:ascii="Times New Roman" w:hAnsi="Times New Roman" w:cs="Times New Roman"/>
          <w:sz w:val="24"/>
          <w:szCs w:val="24"/>
          <w:rPrChange w:id="758" w:author="DuyNgo" w:date="2012-08-10T08:15:00Z">
            <w:rPr>
              <w:rFonts w:asciiTheme="majorHAnsi" w:eastAsiaTheme="majorEastAsia" w:hAnsiTheme="majorHAnsi" w:cs="Calibri"/>
              <w:b/>
              <w:bCs/>
              <w:color w:val="4F81BD" w:themeColor="accent1"/>
              <w:sz w:val="24"/>
              <w:szCs w:val="24"/>
            </w:rPr>
          </w:rPrChange>
        </w:rPr>
        <w:t>Training staff may take more time.</w:t>
      </w:r>
    </w:p>
    <w:p w:rsidR="004D0C5E" w:rsidRPr="00657B96" w:rsidRDefault="004D0C5E" w:rsidP="008C3CFA">
      <w:pPr>
        <w:keepNext/>
        <w:keepLines/>
        <w:numPr>
          <w:ilvl w:val="0"/>
          <w:numId w:val="26"/>
        </w:numPr>
        <w:tabs>
          <w:tab w:val="left" w:pos="1276"/>
        </w:tabs>
        <w:spacing w:before="200" w:after="0"/>
        <w:ind w:firstLine="491"/>
        <w:outlineLvl w:val="2"/>
        <w:rPr>
          <w:rFonts w:ascii="Times New Roman" w:eastAsia="MS Gothic" w:hAnsi="Times New Roman" w:cs="Times New Roman"/>
          <w:bCs/>
          <w:color w:val="4F81BD"/>
          <w:sz w:val="24"/>
          <w:szCs w:val="24"/>
          <w:rPrChange w:id="759" w:author="DuyNgo" w:date="2012-08-10T08:15:00Z">
            <w:rPr>
              <w:rFonts w:eastAsia="MS Gothic" w:cstheme="minorHAnsi"/>
              <w:b/>
              <w:bCs/>
              <w:color w:val="4F81BD"/>
              <w:sz w:val="24"/>
              <w:szCs w:val="24"/>
            </w:rPr>
          </w:rPrChange>
        </w:rPr>
      </w:pPr>
      <w:bookmarkStart w:id="760" w:name="_Toc315776655"/>
      <w:bookmarkStart w:id="761" w:name="_Toc325636812"/>
      <w:bookmarkStart w:id="762" w:name="_Toc332774758"/>
      <w:r w:rsidRPr="00657B96">
        <w:rPr>
          <w:rFonts w:ascii="Times New Roman" w:eastAsia="MS Gothic" w:hAnsi="Times New Roman" w:cs="Times New Roman"/>
          <w:bCs/>
          <w:color w:val="4F81BD"/>
          <w:sz w:val="24"/>
          <w:szCs w:val="24"/>
          <w:rPrChange w:id="763" w:author="DuyNgo" w:date="2012-08-10T08:15:00Z">
            <w:rPr>
              <w:rFonts w:asciiTheme="majorHAnsi" w:eastAsia="MS Gothic" w:hAnsiTheme="majorHAnsi" w:cs="Calibri"/>
              <w:b/>
              <w:bCs/>
              <w:color w:val="4F81BD"/>
              <w:sz w:val="24"/>
              <w:szCs w:val="24"/>
            </w:rPr>
          </w:rPrChange>
        </w:rPr>
        <w:t>Task Sheet: Assignments and Timetable</w:t>
      </w:r>
      <w:bookmarkEnd w:id="706"/>
      <w:bookmarkEnd w:id="760"/>
      <w:bookmarkEnd w:id="761"/>
      <w:bookmarkEnd w:id="762"/>
    </w:p>
    <w:p w:rsidR="004D0C5E" w:rsidRPr="00657B96" w:rsidRDefault="004D0C5E" w:rsidP="004D0C5E">
      <w:pPr>
        <w:rPr>
          <w:ins w:id="764" w:author="DuyNgo" w:date="2012-08-10T08:18:00Z"/>
          <w:rFonts w:ascii="Times New Roman" w:hAnsi="Times New Roman" w:cs="Times New Roman"/>
          <w:sz w:val="24"/>
          <w:szCs w:val="24"/>
        </w:rPr>
      </w:pPr>
      <w:r w:rsidRPr="00657B96">
        <w:rPr>
          <w:rFonts w:ascii="Times New Roman" w:hAnsi="Times New Roman" w:cs="Times New Roman"/>
          <w:sz w:val="24"/>
          <w:szCs w:val="24"/>
          <w:rPrChange w:id="765" w:author="DuyNgo" w:date="2012-08-10T08:15:00Z">
            <w:rPr>
              <w:rFonts w:asciiTheme="majorHAnsi" w:eastAsiaTheme="majorEastAsia" w:hAnsiTheme="majorHAnsi" w:cs="Calibri"/>
              <w:b/>
              <w:bCs/>
              <w:color w:val="4F81BD" w:themeColor="accent1"/>
              <w:sz w:val="24"/>
              <w:szCs w:val="24"/>
            </w:rPr>
          </w:rPrChange>
        </w:rPr>
        <w:tab/>
      </w:r>
      <w:r w:rsidRPr="00657B96">
        <w:rPr>
          <w:rFonts w:ascii="Times New Roman" w:hAnsi="Times New Roman" w:cs="Times New Roman"/>
          <w:sz w:val="24"/>
          <w:szCs w:val="24"/>
          <w:rPrChange w:id="766" w:author="DuyNgo" w:date="2012-08-10T08:15:00Z">
            <w:rPr>
              <w:rFonts w:asciiTheme="majorHAnsi" w:eastAsiaTheme="majorEastAsia" w:hAnsiTheme="majorHAnsi" w:cs="Calibri"/>
              <w:b/>
              <w:bCs/>
              <w:color w:val="4F81BD" w:themeColor="accent1"/>
              <w:sz w:val="24"/>
              <w:szCs w:val="24"/>
            </w:rPr>
          </w:rPrChange>
        </w:rPr>
        <w:tab/>
        <w:t>Refer to</w:t>
      </w:r>
      <w:r w:rsidR="0086429F" w:rsidRPr="00657B96">
        <w:rPr>
          <w:rFonts w:ascii="Times New Roman" w:hAnsi="Times New Roman" w:cs="Times New Roman"/>
          <w:sz w:val="24"/>
          <w:szCs w:val="24"/>
          <w:rPrChange w:id="767" w:author="DuyNgo" w:date="2012-08-10T08:15:00Z">
            <w:rPr>
              <w:rFonts w:asciiTheme="majorHAnsi" w:eastAsiaTheme="majorEastAsia" w:hAnsiTheme="majorHAnsi" w:cs="Calibri"/>
              <w:b/>
              <w:bCs/>
              <w:color w:val="4F81BD" w:themeColor="accent1"/>
              <w:sz w:val="24"/>
              <w:szCs w:val="24"/>
            </w:rPr>
          </w:rPrChange>
        </w:rPr>
        <w:t xml:space="preserve"> OOPMS_Task</w:t>
      </w:r>
      <w:r w:rsidRPr="00657B96">
        <w:rPr>
          <w:rFonts w:ascii="Times New Roman" w:hAnsi="Times New Roman" w:cs="Times New Roman"/>
          <w:sz w:val="24"/>
          <w:szCs w:val="24"/>
          <w:rPrChange w:id="768" w:author="DuyNgo" w:date="2012-08-10T08:15:00Z">
            <w:rPr>
              <w:rFonts w:asciiTheme="majorHAnsi" w:eastAsiaTheme="majorEastAsia" w:hAnsiTheme="majorHAnsi" w:cs="Calibri"/>
              <w:b/>
              <w:bCs/>
              <w:color w:val="4F81BD" w:themeColor="accent1"/>
              <w:sz w:val="24"/>
              <w:szCs w:val="24"/>
            </w:rPr>
          </w:rPrChange>
        </w:rPr>
        <w:t>List.mpp</w:t>
      </w:r>
    </w:p>
    <w:tbl>
      <w:tblPr>
        <w:tblStyle w:val="TableGrid"/>
        <w:tblW w:w="0" w:type="auto"/>
        <w:tblLook w:val="04A0" w:firstRow="1" w:lastRow="0" w:firstColumn="1" w:lastColumn="0" w:noHBand="0" w:noVBand="1"/>
      </w:tblPr>
      <w:tblGrid>
        <w:gridCol w:w="1596"/>
        <w:gridCol w:w="1045"/>
        <w:gridCol w:w="1068"/>
        <w:gridCol w:w="833"/>
        <w:gridCol w:w="1069"/>
        <w:gridCol w:w="1070"/>
        <w:gridCol w:w="1013"/>
        <w:gridCol w:w="1310"/>
      </w:tblGrid>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769" w:author="DuyNgo" w:date="2012-08-10T08:18:00Z">
              <w:r w:rsidRPr="00657B96">
                <w:rPr>
                  <w:rFonts w:ascii="Times New Roman" w:eastAsiaTheme="minorEastAsia" w:hAnsi="Times New Roman" w:cs="Times New Roman"/>
                  <w:sz w:val="24"/>
                  <w:szCs w:val="24"/>
                  <w:lang w:eastAsia="ja-JP"/>
                </w:rPr>
                <w:t>OOPMS</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770" w:author="DuyNgo" w:date="2012-08-10T08:18:00Z">
              <w:r w:rsidRPr="00657B96">
                <w:rPr>
                  <w:rFonts w:ascii="Times New Roman" w:eastAsiaTheme="minorEastAsia" w:hAnsi="Times New Roman" w:cs="Times New Roman"/>
                  <w:sz w:val="24"/>
                  <w:szCs w:val="24"/>
                  <w:lang w:eastAsia="ja-JP"/>
                </w:rPr>
                <w:t>76.85d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771" w:author="DuyNgo" w:date="2012-08-10T08:18:00Z">
              <w:r w:rsidRPr="00657B96">
                <w:rPr>
                  <w:rFonts w:ascii="Times New Roman" w:eastAsiaTheme="minorEastAsia" w:hAnsi="Times New Roman" w:cs="Times New Roman"/>
                  <w:sz w:val="24"/>
                  <w:szCs w:val="24"/>
                  <w:lang w:eastAsia="ja-JP"/>
                </w:rPr>
                <w:t>Mon 5/7/12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772" w:author="DuyNgo" w:date="2012-08-10T08:18:00Z">
              <w:r w:rsidRPr="00657B96">
                <w:rPr>
                  <w:rFonts w:ascii="Times New Roman" w:eastAsiaTheme="minorEastAsia" w:hAnsi="Times New Roman" w:cs="Times New Roman"/>
                  <w:sz w:val="24"/>
                  <w:szCs w:val="24"/>
                  <w:lang w:eastAsia="ja-JP"/>
                </w:rPr>
                <w:t>Tue 8/21/12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773" w:author="DuyNgo" w:date="2012-08-10T08:18:00Z">
              <w:r w:rsidRPr="00657B96">
                <w:rPr>
                  <w:rFonts w:ascii="Times New Roman" w:eastAsiaTheme="minorEastAsia" w:hAnsi="Times New Roman" w:cs="Times New Roman"/>
                  <w:sz w:val="24"/>
                  <w:szCs w:val="24"/>
                  <w:lang w:eastAsia="ja-JP"/>
                </w:rPr>
                <w:t>70%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774" w:author="DuyNgo" w:date="2012-08-10T08:18:00Z">
              <w:r w:rsidRPr="00657B96">
                <w:rPr>
                  <w:rFonts w:ascii="Times New Roman" w:eastAsiaTheme="minorEastAsia" w:hAnsi="Times New Roman" w:cs="Times New Roman"/>
                  <w:sz w:val="24"/>
                  <w:szCs w:val="24"/>
                  <w:lang w:eastAsia="ja-JP"/>
                </w:rPr>
                <w:t>Initiation</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775" w:author="DuyNgo" w:date="2012-08-10T08:18:00Z">
              <w:r w:rsidRPr="00657B96">
                <w:rPr>
                  <w:rFonts w:ascii="Times New Roman" w:eastAsiaTheme="minorEastAsia" w:hAnsi="Times New Roman" w:cs="Times New Roman"/>
                  <w:sz w:val="24"/>
                  <w:szCs w:val="24"/>
                  <w:lang w:eastAsia="ja-JP"/>
                </w:rPr>
                <w:t>2d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776" w:author="DuyNgo" w:date="2012-08-10T08:18:00Z">
              <w:r w:rsidRPr="00657B96">
                <w:rPr>
                  <w:rFonts w:ascii="Times New Roman" w:eastAsiaTheme="minorEastAsia" w:hAnsi="Times New Roman" w:cs="Times New Roman"/>
                  <w:sz w:val="24"/>
                  <w:szCs w:val="24"/>
                  <w:lang w:eastAsia="ja-JP"/>
                </w:rPr>
                <w:t>Mon 5/7/12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777" w:author="DuyNgo" w:date="2012-08-10T08:18:00Z">
              <w:r w:rsidRPr="00657B96">
                <w:rPr>
                  <w:rFonts w:ascii="Times New Roman" w:eastAsiaTheme="minorEastAsia" w:hAnsi="Times New Roman" w:cs="Times New Roman"/>
                  <w:sz w:val="24"/>
                  <w:szCs w:val="24"/>
                  <w:lang w:eastAsia="ja-JP"/>
                </w:rPr>
                <w:t>Tue 5/8/12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778" w:author="DuyNgo" w:date="2012-08-10T08:18:00Z">
              <w:r w:rsidRPr="00657B96">
                <w:rPr>
                  <w:rFonts w:ascii="Times New Roman" w:eastAsiaTheme="minorEastAsia" w:hAnsi="Times New Roman" w:cs="Times New Roman"/>
                  <w:sz w:val="24"/>
                  <w:szCs w:val="24"/>
                  <w:lang w:eastAsia="ja-JP"/>
                </w:rPr>
                <w:t>100%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779" w:author="DuyNgo" w:date="2012-08-10T08:18:00Z">
              <w:r w:rsidRPr="00657B96">
                <w:rPr>
                  <w:rFonts w:ascii="Times New Roman" w:eastAsiaTheme="minorEastAsia" w:hAnsi="Times New Roman" w:cs="Times New Roman"/>
                  <w:sz w:val="24"/>
                  <w:szCs w:val="24"/>
                  <w:lang w:eastAsia="ja-JP"/>
                </w:rPr>
                <w:t>All team members</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780" w:author="DuyNgo" w:date="2012-08-10T08:18:00Z">
              <w:r w:rsidRPr="00657B96">
                <w:rPr>
                  <w:rFonts w:ascii="Times New Roman" w:eastAsiaTheme="minorEastAsia" w:hAnsi="Times New Roman" w:cs="Times New Roman"/>
                  <w:sz w:val="24"/>
                  <w:szCs w:val="24"/>
                  <w:lang w:eastAsia="ja-JP"/>
                </w:rPr>
                <w:t>Kick-off meeting</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781" w:author="DuyNgo" w:date="2012-08-10T08:18:00Z">
              <w:r w:rsidRPr="00657B96">
                <w:rPr>
                  <w:rFonts w:ascii="Times New Roman" w:eastAsiaTheme="minorEastAsia" w:hAnsi="Times New Roman" w:cs="Times New Roman"/>
                  <w:sz w:val="24"/>
                  <w:szCs w:val="24"/>
                  <w:lang w:eastAsia="ja-JP"/>
                </w:rPr>
                <w:t>1d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782" w:author="DuyNgo" w:date="2012-08-10T08:18:00Z">
              <w:r w:rsidRPr="00657B96">
                <w:rPr>
                  <w:rFonts w:ascii="Times New Roman" w:eastAsiaTheme="minorEastAsia" w:hAnsi="Times New Roman" w:cs="Times New Roman"/>
                  <w:sz w:val="24"/>
                  <w:szCs w:val="24"/>
                  <w:lang w:eastAsia="ja-JP"/>
                </w:rPr>
                <w:t>Mon 5/7/12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783" w:author="DuyNgo" w:date="2012-08-10T08:18:00Z">
              <w:r w:rsidRPr="00657B96">
                <w:rPr>
                  <w:rFonts w:ascii="Times New Roman" w:eastAsiaTheme="minorEastAsia" w:hAnsi="Times New Roman" w:cs="Times New Roman"/>
                  <w:sz w:val="24"/>
                  <w:szCs w:val="24"/>
                  <w:lang w:eastAsia="ja-JP"/>
                </w:rPr>
                <w:t>Mon 5/7/12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784" w:author="DuyNgo" w:date="2012-08-10T08:18:00Z">
              <w:r w:rsidRPr="00657B96">
                <w:rPr>
                  <w:rFonts w:ascii="Times New Roman" w:eastAsiaTheme="minorEastAsia" w:hAnsi="Times New Roman" w:cs="Times New Roman"/>
                  <w:sz w:val="24"/>
                  <w:szCs w:val="24"/>
                  <w:lang w:eastAsia="ja-JP"/>
                </w:rPr>
                <w:t>100%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785" w:author="DuyNgo" w:date="2012-08-10T08:18:00Z">
              <w:r w:rsidRPr="00657B96">
                <w:rPr>
                  <w:rFonts w:ascii="Times New Roman" w:eastAsiaTheme="minorEastAsia" w:hAnsi="Times New Roman" w:cs="Times New Roman"/>
                  <w:sz w:val="24"/>
                  <w:szCs w:val="24"/>
                  <w:lang w:eastAsia="ja-JP"/>
                </w:rPr>
                <w:t>Introduce overview about Eclipse plug-in development</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786" w:author="DuyNgo" w:date="2012-08-10T08:18:00Z">
              <w:r w:rsidRPr="00657B96">
                <w:rPr>
                  <w:rFonts w:ascii="Times New Roman" w:eastAsiaTheme="minorEastAsia" w:hAnsi="Times New Roman" w:cs="Times New Roman"/>
                  <w:sz w:val="24"/>
                  <w:szCs w:val="24"/>
                  <w:lang w:eastAsia="ja-JP"/>
                </w:rPr>
                <w:t>4h</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787" w:author="DuyNgo" w:date="2012-08-10T08:18:00Z">
              <w:r w:rsidRPr="00657B96">
                <w:rPr>
                  <w:rFonts w:ascii="Times New Roman" w:eastAsiaTheme="minorEastAsia" w:hAnsi="Times New Roman" w:cs="Times New Roman"/>
                  <w:sz w:val="24"/>
                  <w:szCs w:val="24"/>
                  <w:lang w:eastAsia="ja-JP"/>
                </w:rPr>
                <w:t>Tue 5/8/12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788" w:author="DuyNgo" w:date="2012-08-10T08:18:00Z">
              <w:r w:rsidRPr="00657B96">
                <w:rPr>
                  <w:rFonts w:ascii="Times New Roman" w:eastAsiaTheme="minorEastAsia" w:hAnsi="Times New Roman" w:cs="Times New Roman"/>
                  <w:sz w:val="24"/>
                  <w:szCs w:val="24"/>
                  <w:lang w:eastAsia="ja-JP"/>
                </w:rPr>
                <w:t>Tue 5/8/12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789" w:author="DuyNgo" w:date="2012-08-10T08:18:00Z">
              <w:r w:rsidRPr="00657B96">
                <w:rPr>
                  <w:rFonts w:ascii="Times New Roman" w:eastAsiaTheme="minorEastAsia" w:hAnsi="Times New Roman" w:cs="Times New Roman"/>
                  <w:sz w:val="24"/>
                  <w:szCs w:val="24"/>
                  <w:lang w:eastAsia="ja-JP"/>
                </w:rPr>
                <w:t>3</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790" w:author="DuyNgo" w:date="2012-08-10T08:18:00Z">
              <w:r w:rsidRPr="00657B96">
                <w:rPr>
                  <w:rFonts w:ascii="Times New Roman" w:eastAsiaTheme="minorEastAsia" w:hAnsi="Times New Roman" w:cs="Times New Roman"/>
                  <w:sz w:val="24"/>
                  <w:szCs w:val="24"/>
                  <w:lang w:eastAsia="ja-JP"/>
                </w:rPr>
                <w:t>100%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791" w:author="DuyNgo" w:date="2012-08-10T08:18:00Z">
              <w:r w:rsidRPr="00657B96">
                <w:rPr>
                  <w:rFonts w:ascii="Times New Roman" w:eastAsiaTheme="minorEastAsia" w:hAnsi="Times New Roman" w:cs="Times New Roman"/>
                  <w:sz w:val="24"/>
                  <w:szCs w:val="24"/>
                  <w:lang w:eastAsia="ja-JP"/>
                </w:rPr>
                <w:t>Introduce overview about Android development</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792" w:author="DuyNgo" w:date="2012-08-10T08:18:00Z">
              <w:r w:rsidRPr="00657B96">
                <w:rPr>
                  <w:rFonts w:ascii="Times New Roman" w:eastAsiaTheme="minorEastAsia" w:hAnsi="Times New Roman" w:cs="Times New Roman"/>
                  <w:sz w:val="24"/>
                  <w:szCs w:val="24"/>
                  <w:lang w:eastAsia="ja-JP"/>
                </w:rPr>
                <w:t>4h</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793" w:author="DuyNgo" w:date="2012-08-10T08:18:00Z">
              <w:r w:rsidRPr="00657B96">
                <w:rPr>
                  <w:rFonts w:ascii="Times New Roman" w:eastAsiaTheme="minorEastAsia" w:hAnsi="Times New Roman" w:cs="Times New Roman"/>
                  <w:sz w:val="24"/>
                  <w:szCs w:val="24"/>
                  <w:lang w:eastAsia="ja-JP"/>
                </w:rPr>
                <w:t>Tue 5/8/12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794" w:author="DuyNgo" w:date="2012-08-10T08:18:00Z">
              <w:r w:rsidRPr="00657B96">
                <w:rPr>
                  <w:rFonts w:ascii="Times New Roman" w:eastAsiaTheme="minorEastAsia" w:hAnsi="Times New Roman" w:cs="Times New Roman"/>
                  <w:sz w:val="24"/>
                  <w:szCs w:val="24"/>
                  <w:lang w:eastAsia="ja-JP"/>
                </w:rPr>
                <w:t>Tue 5/8/12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795" w:author="DuyNgo" w:date="2012-08-10T08:18:00Z">
              <w:r w:rsidRPr="00657B96">
                <w:rPr>
                  <w:rFonts w:ascii="Times New Roman" w:eastAsiaTheme="minorEastAsia" w:hAnsi="Times New Roman" w:cs="Times New Roman"/>
                  <w:sz w:val="24"/>
                  <w:szCs w:val="24"/>
                  <w:lang w:eastAsia="ja-JP"/>
                </w:rPr>
                <w:t>4</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796" w:author="DuyNgo" w:date="2012-08-10T08:18:00Z">
              <w:r w:rsidRPr="00657B96">
                <w:rPr>
                  <w:rFonts w:ascii="Times New Roman" w:eastAsiaTheme="minorEastAsia" w:hAnsi="Times New Roman" w:cs="Times New Roman"/>
                  <w:sz w:val="24"/>
                  <w:szCs w:val="24"/>
                  <w:lang w:eastAsia="ja-JP"/>
                </w:rPr>
                <w:t>100%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797" w:author="DuyNgo" w:date="2012-08-10T08:18:00Z">
              <w:r w:rsidRPr="00657B96">
                <w:rPr>
                  <w:rFonts w:ascii="Times New Roman" w:eastAsiaTheme="minorEastAsia" w:hAnsi="Times New Roman" w:cs="Times New Roman"/>
                  <w:sz w:val="24"/>
                  <w:szCs w:val="24"/>
                  <w:lang w:eastAsia="ja-JP"/>
                </w:rPr>
                <w:t xml:space="preserve">Planning </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798" w:author="DuyNgo" w:date="2012-08-10T08:18:00Z">
              <w:r w:rsidRPr="00657B96">
                <w:rPr>
                  <w:rFonts w:ascii="Times New Roman" w:eastAsiaTheme="minorEastAsia" w:hAnsi="Times New Roman" w:cs="Times New Roman"/>
                  <w:sz w:val="24"/>
                  <w:szCs w:val="24"/>
                  <w:lang w:eastAsia="ja-JP"/>
                </w:rPr>
                <w:t>5d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799" w:author="DuyNgo" w:date="2012-08-10T08:18:00Z">
              <w:r w:rsidRPr="00657B96">
                <w:rPr>
                  <w:rFonts w:ascii="Times New Roman" w:eastAsiaTheme="minorEastAsia" w:hAnsi="Times New Roman" w:cs="Times New Roman"/>
                  <w:sz w:val="24"/>
                  <w:szCs w:val="24"/>
                  <w:lang w:eastAsia="ja-JP"/>
                </w:rPr>
                <w:t>Wed 5/9/12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00" w:author="DuyNgo" w:date="2012-08-10T08:18:00Z">
              <w:r w:rsidRPr="00657B96">
                <w:rPr>
                  <w:rFonts w:ascii="Times New Roman" w:eastAsiaTheme="minorEastAsia" w:hAnsi="Times New Roman" w:cs="Times New Roman"/>
                  <w:sz w:val="24"/>
                  <w:szCs w:val="24"/>
                  <w:lang w:eastAsia="ja-JP"/>
                </w:rPr>
                <w:t>Tue 5/15/12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01" w:author="DuyNgo" w:date="2012-08-10T08:18:00Z">
              <w:r w:rsidRPr="00657B96">
                <w:rPr>
                  <w:rFonts w:ascii="Times New Roman" w:eastAsiaTheme="minorEastAsia" w:hAnsi="Times New Roman" w:cs="Times New Roman"/>
                  <w:sz w:val="24"/>
                  <w:szCs w:val="24"/>
                  <w:lang w:eastAsia="ja-JP"/>
                </w:rPr>
                <w:t>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02" w:author="DuyNgo" w:date="2012-08-10T08:18:00Z">
              <w:r w:rsidRPr="00657B96">
                <w:rPr>
                  <w:rFonts w:ascii="Times New Roman" w:eastAsiaTheme="minorEastAsia" w:hAnsi="Times New Roman" w:cs="Times New Roman"/>
                  <w:sz w:val="24"/>
                  <w:szCs w:val="24"/>
                  <w:lang w:eastAsia="ja-JP"/>
                </w:rPr>
                <w:t>100%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03" w:author="DuyNgo" w:date="2012-08-10T08:18:00Z">
              <w:r w:rsidRPr="00657B96">
                <w:rPr>
                  <w:rFonts w:ascii="Times New Roman" w:eastAsiaTheme="minorEastAsia" w:hAnsi="Times New Roman" w:cs="Times New Roman"/>
                  <w:sz w:val="24"/>
                  <w:szCs w:val="24"/>
                  <w:lang w:eastAsia="ja-JP"/>
                </w:rPr>
                <w:t xml:space="preserve">Develop scope statement </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04" w:author="DuyNgo" w:date="2012-08-10T08:18:00Z">
              <w:r w:rsidRPr="00657B96">
                <w:rPr>
                  <w:rFonts w:ascii="Times New Roman" w:eastAsiaTheme="minorEastAsia" w:hAnsi="Times New Roman" w:cs="Times New Roman"/>
                  <w:sz w:val="24"/>
                  <w:szCs w:val="24"/>
                  <w:lang w:eastAsia="ja-JP"/>
                </w:rPr>
                <w:t>3d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05" w:author="DuyNgo" w:date="2012-08-10T08:18:00Z">
              <w:r w:rsidRPr="00657B96">
                <w:rPr>
                  <w:rFonts w:ascii="Times New Roman" w:eastAsiaTheme="minorEastAsia" w:hAnsi="Times New Roman" w:cs="Times New Roman"/>
                  <w:sz w:val="24"/>
                  <w:szCs w:val="24"/>
                  <w:lang w:eastAsia="ja-JP"/>
                </w:rPr>
                <w:t>Wed 5/9/12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06" w:author="DuyNgo" w:date="2012-08-10T08:18:00Z">
              <w:r w:rsidRPr="00657B96">
                <w:rPr>
                  <w:rFonts w:ascii="Times New Roman" w:eastAsiaTheme="minorEastAsia" w:hAnsi="Times New Roman" w:cs="Times New Roman"/>
                  <w:sz w:val="24"/>
                  <w:szCs w:val="24"/>
                  <w:lang w:eastAsia="ja-JP"/>
                </w:rPr>
                <w:t>Fri 5/11/12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07" w:author="DuyNgo" w:date="2012-08-10T08:18:00Z">
              <w:r w:rsidRPr="00657B96">
                <w:rPr>
                  <w:rFonts w:ascii="Times New Roman" w:eastAsiaTheme="minorEastAsia" w:hAnsi="Times New Roman" w:cs="Times New Roman"/>
                  <w:sz w:val="24"/>
                  <w:szCs w:val="24"/>
                  <w:lang w:eastAsia="ja-JP"/>
                </w:rPr>
                <w:t>100%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08" w:author="DuyNgo" w:date="2012-08-10T08:18:00Z">
              <w:r w:rsidRPr="00657B96">
                <w:rPr>
                  <w:rFonts w:ascii="Times New Roman" w:eastAsiaTheme="minorEastAsia" w:hAnsi="Times New Roman" w:cs="Times New Roman"/>
                  <w:sz w:val="24"/>
                  <w:szCs w:val="24"/>
                  <w:lang w:eastAsia="ja-JP"/>
                </w:rPr>
                <w:t>All team members</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09" w:author="DuyNgo" w:date="2012-08-10T08:18:00Z">
              <w:r w:rsidRPr="00657B96">
                <w:rPr>
                  <w:rFonts w:ascii="Times New Roman" w:eastAsiaTheme="minorEastAsia" w:hAnsi="Times New Roman" w:cs="Times New Roman"/>
                  <w:sz w:val="24"/>
                  <w:szCs w:val="24"/>
                  <w:lang w:eastAsia="ja-JP"/>
                </w:rPr>
                <w:t xml:space="preserve">Create WBS </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10" w:author="DuyNgo" w:date="2012-08-10T08:18:00Z">
              <w:r w:rsidRPr="00657B96">
                <w:rPr>
                  <w:rFonts w:ascii="Times New Roman" w:eastAsiaTheme="minorEastAsia" w:hAnsi="Times New Roman" w:cs="Times New Roman"/>
                  <w:sz w:val="24"/>
                  <w:szCs w:val="24"/>
                  <w:lang w:eastAsia="ja-JP"/>
                </w:rPr>
                <w:t>2d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11" w:author="DuyNgo" w:date="2012-08-10T08:18:00Z">
              <w:r w:rsidRPr="00657B96">
                <w:rPr>
                  <w:rFonts w:ascii="Times New Roman" w:eastAsiaTheme="minorEastAsia" w:hAnsi="Times New Roman" w:cs="Times New Roman"/>
                  <w:sz w:val="24"/>
                  <w:szCs w:val="24"/>
                  <w:lang w:eastAsia="ja-JP"/>
                </w:rPr>
                <w:t>Wed 5/9/12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12" w:author="DuyNgo" w:date="2012-08-10T08:18:00Z">
              <w:r w:rsidRPr="00657B96">
                <w:rPr>
                  <w:rFonts w:ascii="Times New Roman" w:eastAsiaTheme="minorEastAsia" w:hAnsi="Times New Roman" w:cs="Times New Roman"/>
                  <w:sz w:val="24"/>
                  <w:szCs w:val="24"/>
                  <w:lang w:eastAsia="ja-JP"/>
                </w:rPr>
                <w:t>Thu 5/10/12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13" w:author="DuyNgo" w:date="2012-08-10T08:18:00Z">
              <w:r w:rsidRPr="00657B96">
                <w:rPr>
                  <w:rFonts w:ascii="Times New Roman" w:eastAsiaTheme="minorEastAsia" w:hAnsi="Times New Roman" w:cs="Times New Roman"/>
                  <w:sz w:val="24"/>
                  <w:szCs w:val="24"/>
                  <w:lang w:eastAsia="ja-JP"/>
                </w:rPr>
                <w:t>100%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14" w:author="DuyNgo" w:date="2012-08-10T08:18:00Z">
              <w:r w:rsidRPr="00657B96">
                <w:rPr>
                  <w:rFonts w:ascii="Times New Roman" w:eastAsiaTheme="minorEastAsia" w:hAnsi="Times New Roman" w:cs="Times New Roman"/>
                  <w:sz w:val="24"/>
                  <w:szCs w:val="24"/>
                  <w:lang w:eastAsia="ja-JP"/>
                </w:rPr>
                <w:t>DuyND</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15" w:author="DuyNgo" w:date="2012-08-10T08:18:00Z">
              <w:r w:rsidRPr="00657B96">
                <w:rPr>
                  <w:rFonts w:ascii="Times New Roman" w:eastAsiaTheme="minorEastAsia" w:hAnsi="Times New Roman" w:cs="Times New Roman"/>
                  <w:sz w:val="24"/>
                  <w:szCs w:val="24"/>
                  <w:lang w:eastAsia="ja-JP"/>
                </w:rPr>
                <w:t xml:space="preserve">Develop and refine other plans </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16" w:author="DuyNgo" w:date="2012-08-10T08:18:00Z">
              <w:r w:rsidRPr="00657B96">
                <w:rPr>
                  <w:rFonts w:ascii="Times New Roman" w:eastAsiaTheme="minorEastAsia" w:hAnsi="Times New Roman" w:cs="Times New Roman"/>
                  <w:sz w:val="24"/>
                  <w:szCs w:val="24"/>
                  <w:lang w:eastAsia="ja-JP"/>
                </w:rPr>
                <w:t>2d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17" w:author="DuyNgo" w:date="2012-08-10T08:18:00Z">
              <w:r w:rsidRPr="00657B96">
                <w:rPr>
                  <w:rFonts w:ascii="Times New Roman" w:eastAsiaTheme="minorEastAsia" w:hAnsi="Times New Roman" w:cs="Times New Roman"/>
                  <w:sz w:val="24"/>
                  <w:szCs w:val="24"/>
                  <w:lang w:eastAsia="ja-JP"/>
                </w:rPr>
                <w:t>Mon 5/14/12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18" w:author="DuyNgo" w:date="2012-08-10T08:18:00Z">
              <w:r w:rsidRPr="00657B96">
                <w:rPr>
                  <w:rFonts w:ascii="Times New Roman" w:eastAsiaTheme="minorEastAsia" w:hAnsi="Times New Roman" w:cs="Times New Roman"/>
                  <w:sz w:val="24"/>
                  <w:szCs w:val="24"/>
                  <w:lang w:eastAsia="ja-JP"/>
                </w:rPr>
                <w:t>Tue 5/15/12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19" w:author="DuyNgo" w:date="2012-08-10T08:18:00Z">
              <w:r w:rsidRPr="00657B96">
                <w:rPr>
                  <w:rFonts w:ascii="Times New Roman" w:eastAsiaTheme="minorEastAsia" w:hAnsi="Times New Roman" w:cs="Times New Roman"/>
                  <w:sz w:val="24"/>
                  <w:szCs w:val="24"/>
                  <w:lang w:eastAsia="ja-JP"/>
                </w:rPr>
                <w:t>7</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20" w:author="DuyNgo" w:date="2012-08-10T08:18:00Z">
              <w:r w:rsidRPr="00657B96">
                <w:rPr>
                  <w:rFonts w:ascii="Times New Roman" w:eastAsiaTheme="minorEastAsia" w:hAnsi="Times New Roman" w:cs="Times New Roman"/>
                  <w:sz w:val="24"/>
                  <w:szCs w:val="24"/>
                  <w:lang w:eastAsia="ja-JP"/>
                </w:rPr>
                <w:t>100%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21" w:author="DuyNgo" w:date="2012-08-10T08:18:00Z">
              <w:r w:rsidRPr="00657B96">
                <w:rPr>
                  <w:rFonts w:ascii="Times New Roman" w:eastAsiaTheme="minorEastAsia" w:hAnsi="Times New Roman" w:cs="Times New Roman"/>
                  <w:sz w:val="24"/>
                  <w:szCs w:val="24"/>
                  <w:lang w:eastAsia="ja-JP"/>
                </w:rPr>
                <w:t>All team members</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22" w:author="DuyNgo" w:date="2012-08-10T08:18:00Z">
              <w:r w:rsidRPr="00657B96">
                <w:rPr>
                  <w:rFonts w:ascii="Times New Roman" w:eastAsiaTheme="minorEastAsia" w:hAnsi="Times New Roman" w:cs="Times New Roman"/>
                  <w:sz w:val="24"/>
                  <w:szCs w:val="24"/>
                  <w:lang w:eastAsia="ja-JP"/>
                </w:rPr>
                <w:t>Solution</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23" w:author="DuyNgo" w:date="2012-08-10T08:18:00Z">
              <w:r w:rsidRPr="00657B96">
                <w:rPr>
                  <w:rFonts w:ascii="Times New Roman" w:eastAsiaTheme="minorEastAsia" w:hAnsi="Times New Roman" w:cs="Times New Roman"/>
                  <w:sz w:val="24"/>
                  <w:szCs w:val="24"/>
                  <w:lang w:eastAsia="ja-JP"/>
                </w:rPr>
                <w:t>28d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24" w:author="DuyNgo" w:date="2012-08-10T08:18:00Z">
              <w:r w:rsidRPr="00657B96">
                <w:rPr>
                  <w:rFonts w:ascii="Times New Roman" w:eastAsiaTheme="minorEastAsia" w:hAnsi="Times New Roman" w:cs="Times New Roman"/>
                  <w:sz w:val="24"/>
                  <w:szCs w:val="24"/>
                  <w:lang w:eastAsia="ja-JP"/>
                </w:rPr>
                <w:t>Wed 5/16/12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25" w:author="DuyNgo" w:date="2012-08-10T08:18:00Z">
              <w:r w:rsidRPr="00657B96">
                <w:rPr>
                  <w:rFonts w:ascii="Times New Roman" w:eastAsiaTheme="minorEastAsia" w:hAnsi="Times New Roman" w:cs="Times New Roman"/>
                  <w:sz w:val="24"/>
                  <w:szCs w:val="24"/>
                  <w:lang w:eastAsia="ja-JP"/>
                </w:rPr>
                <w:t>Fri 6/22/12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26" w:author="DuyNgo" w:date="2012-08-10T08:18:00Z">
              <w:r w:rsidRPr="00657B96">
                <w:rPr>
                  <w:rFonts w:ascii="Times New Roman" w:eastAsiaTheme="minorEastAsia" w:hAnsi="Times New Roman" w:cs="Times New Roman"/>
                  <w:sz w:val="24"/>
                  <w:szCs w:val="24"/>
                  <w:lang w:eastAsia="ja-JP"/>
                </w:rPr>
                <w:t>92%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27" w:author="DuyNgo" w:date="2012-08-10T08:18:00Z">
              <w:r w:rsidRPr="00657B96">
                <w:rPr>
                  <w:rFonts w:ascii="Times New Roman" w:eastAsiaTheme="minorEastAsia" w:hAnsi="Times New Roman" w:cs="Times New Roman"/>
                  <w:sz w:val="24"/>
                  <w:szCs w:val="24"/>
                  <w:lang w:eastAsia="ja-JP"/>
                </w:rPr>
                <w:t>Report 1</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28" w:author="DuyNgo" w:date="2012-08-10T08:18:00Z">
              <w:r w:rsidRPr="00657B96">
                <w:rPr>
                  <w:rFonts w:ascii="Times New Roman" w:eastAsiaTheme="minorEastAsia" w:hAnsi="Times New Roman" w:cs="Times New Roman"/>
                  <w:sz w:val="24"/>
                  <w:szCs w:val="24"/>
                  <w:lang w:eastAsia="ja-JP"/>
                </w:rPr>
                <w:t>4d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29" w:author="DuyNgo" w:date="2012-08-10T08:18:00Z">
              <w:r w:rsidRPr="00657B96">
                <w:rPr>
                  <w:rFonts w:ascii="Times New Roman" w:eastAsiaTheme="minorEastAsia" w:hAnsi="Times New Roman" w:cs="Times New Roman"/>
                  <w:sz w:val="24"/>
                  <w:szCs w:val="24"/>
                  <w:lang w:eastAsia="ja-JP"/>
                </w:rPr>
                <w:t>Wed 5/16/12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30" w:author="DuyNgo" w:date="2012-08-10T08:18:00Z">
              <w:r w:rsidRPr="00657B96">
                <w:rPr>
                  <w:rFonts w:ascii="Times New Roman" w:eastAsiaTheme="minorEastAsia" w:hAnsi="Times New Roman" w:cs="Times New Roman"/>
                  <w:sz w:val="24"/>
                  <w:szCs w:val="24"/>
                  <w:lang w:eastAsia="ja-JP"/>
                </w:rPr>
                <w:t>Mon 5/21/12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31" w:author="DuyNgo" w:date="2012-08-10T08:18:00Z">
              <w:r w:rsidRPr="00657B96">
                <w:rPr>
                  <w:rFonts w:ascii="Times New Roman" w:eastAsiaTheme="minorEastAsia" w:hAnsi="Times New Roman" w:cs="Times New Roman"/>
                  <w:sz w:val="24"/>
                  <w:szCs w:val="24"/>
                  <w:lang w:eastAsia="ja-JP"/>
                </w:rPr>
                <w:t>6</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32" w:author="DuyNgo" w:date="2012-08-10T08:18:00Z">
              <w:r w:rsidRPr="00657B96">
                <w:rPr>
                  <w:rFonts w:ascii="Times New Roman" w:eastAsiaTheme="minorEastAsia" w:hAnsi="Times New Roman" w:cs="Times New Roman"/>
                  <w:sz w:val="24"/>
                  <w:szCs w:val="24"/>
                  <w:lang w:eastAsia="ja-JP"/>
                </w:rPr>
                <w:t>100%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33" w:author="DuyNgo" w:date="2012-08-10T08:18:00Z">
              <w:r w:rsidRPr="00657B96">
                <w:rPr>
                  <w:rFonts w:ascii="Times New Roman" w:eastAsiaTheme="minorEastAsia" w:hAnsi="Times New Roman" w:cs="Times New Roman"/>
                  <w:sz w:val="24"/>
                  <w:szCs w:val="24"/>
                  <w:lang w:eastAsia="ja-JP"/>
                </w:rPr>
                <w:t>All team members</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34" w:author="DuyNgo" w:date="2012-08-10T08:18:00Z">
              <w:r w:rsidRPr="00657B96">
                <w:rPr>
                  <w:rFonts w:ascii="Times New Roman" w:eastAsiaTheme="minorEastAsia" w:hAnsi="Times New Roman" w:cs="Times New Roman"/>
                  <w:sz w:val="24"/>
                  <w:szCs w:val="24"/>
                  <w:lang w:eastAsia="ja-JP"/>
                </w:rPr>
                <w:t>Study Requirements + Report 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35" w:author="DuyNgo" w:date="2012-08-10T08:18:00Z">
              <w:r w:rsidRPr="00657B96">
                <w:rPr>
                  <w:rFonts w:ascii="Times New Roman" w:eastAsiaTheme="minorEastAsia" w:hAnsi="Times New Roman" w:cs="Times New Roman"/>
                  <w:sz w:val="24"/>
                  <w:szCs w:val="24"/>
                  <w:lang w:eastAsia="ja-JP"/>
                </w:rPr>
                <w:t>4d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36" w:author="DuyNgo" w:date="2012-08-10T08:18:00Z">
              <w:r w:rsidRPr="00657B96">
                <w:rPr>
                  <w:rFonts w:ascii="Times New Roman" w:eastAsiaTheme="minorEastAsia" w:hAnsi="Times New Roman" w:cs="Times New Roman"/>
                  <w:sz w:val="24"/>
                  <w:szCs w:val="24"/>
                  <w:lang w:eastAsia="ja-JP"/>
                </w:rPr>
                <w:t>Tue 5/22/12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37" w:author="DuyNgo" w:date="2012-08-10T08:18:00Z">
              <w:r w:rsidRPr="00657B96">
                <w:rPr>
                  <w:rFonts w:ascii="Times New Roman" w:eastAsiaTheme="minorEastAsia" w:hAnsi="Times New Roman" w:cs="Times New Roman"/>
                  <w:sz w:val="24"/>
                  <w:szCs w:val="24"/>
                  <w:lang w:eastAsia="ja-JP"/>
                </w:rPr>
                <w:t>Fri 5/25/12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38" w:author="DuyNgo" w:date="2012-08-10T08:18:00Z">
              <w:r w:rsidRPr="00657B96">
                <w:rPr>
                  <w:rFonts w:ascii="Times New Roman" w:eastAsiaTheme="minorEastAsia" w:hAnsi="Times New Roman" w:cs="Times New Roman"/>
                  <w:sz w:val="24"/>
                  <w:szCs w:val="24"/>
                  <w:lang w:eastAsia="ja-JP"/>
                </w:rPr>
                <w:t>11</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39" w:author="DuyNgo" w:date="2012-08-10T08:18:00Z">
              <w:r w:rsidRPr="00657B96">
                <w:rPr>
                  <w:rFonts w:ascii="Times New Roman" w:eastAsiaTheme="minorEastAsia" w:hAnsi="Times New Roman" w:cs="Times New Roman"/>
                  <w:sz w:val="24"/>
                  <w:szCs w:val="24"/>
                  <w:lang w:eastAsia="ja-JP"/>
                </w:rPr>
                <w:t>100%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40" w:author="DuyNgo" w:date="2012-08-10T08:18:00Z">
              <w:r w:rsidRPr="00657B96">
                <w:rPr>
                  <w:rFonts w:ascii="Times New Roman" w:eastAsiaTheme="minorEastAsia" w:hAnsi="Times New Roman" w:cs="Times New Roman"/>
                  <w:sz w:val="24"/>
                  <w:szCs w:val="24"/>
                  <w:lang w:eastAsia="ja-JP"/>
                </w:rPr>
                <w:t>All team members</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41" w:author="DuyNgo" w:date="2012-08-10T08:18:00Z">
              <w:r w:rsidRPr="00657B96">
                <w:rPr>
                  <w:rFonts w:ascii="Times New Roman" w:eastAsiaTheme="minorEastAsia" w:hAnsi="Times New Roman" w:cs="Times New Roman"/>
                  <w:sz w:val="24"/>
                  <w:szCs w:val="24"/>
                  <w:lang w:eastAsia="ja-JP"/>
                </w:rPr>
                <w:t>Develop functional specifications</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42" w:author="DuyNgo" w:date="2012-08-10T08:18:00Z">
              <w:r w:rsidRPr="00657B96">
                <w:rPr>
                  <w:rFonts w:ascii="Times New Roman" w:eastAsiaTheme="minorEastAsia" w:hAnsi="Times New Roman" w:cs="Times New Roman"/>
                  <w:sz w:val="24"/>
                  <w:szCs w:val="24"/>
                  <w:lang w:eastAsia="ja-JP"/>
                </w:rPr>
                <w:t>5d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43" w:author="DuyNgo" w:date="2012-08-10T08:18:00Z">
              <w:r w:rsidRPr="00657B96">
                <w:rPr>
                  <w:rFonts w:ascii="Times New Roman" w:eastAsiaTheme="minorEastAsia" w:hAnsi="Times New Roman" w:cs="Times New Roman"/>
                  <w:sz w:val="24"/>
                  <w:szCs w:val="24"/>
                  <w:lang w:eastAsia="ja-JP"/>
                </w:rPr>
                <w:t>Mon 5/28/12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44" w:author="DuyNgo" w:date="2012-08-10T08:18:00Z">
              <w:r w:rsidRPr="00657B96">
                <w:rPr>
                  <w:rFonts w:ascii="Times New Roman" w:eastAsiaTheme="minorEastAsia" w:hAnsi="Times New Roman" w:cs="Times New Roman"/>
                  <w:sz w:val="24"/>
                  <w:szCs w:val="24"/>
                  <w:lang w:eastAsia="ja-JP"/>
                </w:rPr>
                <w:t>Fri 6/1/12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45" w:author="DuyNgo" w:date="2012-08-10T08:18:00Z">
              <w:r w:rsidRPr="00657B96">
                <w:rPr>
                  <w:rFonts w:ascii="Times New Roman" w:eastAsiaTheme="minorEastAsia" w:hAnsi="Times New Roman" w:cs="Times New Roman"/>
                  <w:sz w:val="24"/>
                  <w:szCs w:val="24"/>
                  <w:lang w:eastAsia="ja-JP"/>
                </w:rPr>
                <w:t>90%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46" w:author="DuyNgo" w:date="2012-08-10T08:18:00Z">
              <w:r w:rsidRPr="00657B96">
                <w:rPr>
                  <w:rFonts w:ascii="Times New Roman" w:eastAsiaTheme="minorEastAsia" w:hAnsi="Times New Roman" w:cs="Times New Roman"/>
                  <w:sz w:val="24"/>
                  <w:szCs w:val="24"/>
                  <w:lang w:eastAsia="ja-JP"/>
                </w:rPr>
                <w:t xml:space="preserve">Create SRS </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47" w:author="DuyNgo" w:date="2012-08-10T08:18:00Z">
              <w:r w:rsidRPr="00657B96">
                <w:rPr>
                  <w:rFonts w:ascii="Times New Roman" w:eastAsiaTheme="minorEastAsia" w:hAnsi="Times New Roman" w:cs="Times New Roman"/>
                  <w:sz w:val="24"/>
                  <w:szCs w:val="24"/>
                  <w:lang w:eastAsia="ja-JP"/>
                </w:rPr>
                <w:t>5d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48" w:author="DuyNgo" w:date="2012-08-10T08:18:00Z">
              <w:r w:rsidRPr="00657B96">
                <w:rPr>
                  <w:rFonts w:ascii="Times New Roman" w:eastAsiaTheme="minorEastAsia" w:hAnsi="Times New Roman" w:cs="Times New Roman"/>
                  <w:sz w:val="24"/>
                  <w:szCs w:val="24"/>
                  <w:lang w:eastAsia="ja-JP"/>
                </w:rPr>
                <w:t>Mon 5/28/12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49" w:author="DuyNgo" w:date="2012-08-10T08:18:00Z">
              <w:r w:rsidRPr="00657B96">
                <w:rPr>
                  <w:rFonts w:ascii="Times New Roman" w:eastAsiaTheme="minorEastAsia" w:hAnsi="Times New Roman" w:cs="Times New Roman"/>
                  <w:sz w:val="24"/>
                  <w:szCs w:val="24"/>
                  <w:lang w:eastAsia="ja-JP"/>
                </w:rPr>
                <w:t>Fri 6/1/12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50" w:author="DuyNgo" w:date="2012-08-10T08:18:00Z">
              <w:r w:rsidRPr="00657B96">
                <w:rPr>
                  <w:rFonts w:ascii="Times New Roman" w:eastAsiaTheme="minorEastAsia" w:hAnsi="Times New Roman" w:cs="Times New Roman"/>
                  <w:sz w:val="24"/>
                  <w:szCs w:val="24"/>
                  <w:lang w:eastAsia="ja-JP"/>
                </w:rPr>
                <w:t>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51" w:author="DuyNgo" w:date="2012-08-10T08:18:00Z">
              <w:r w:rsidRPr="00657B96">
                <w:rPr>
                  <w:rFonts w:ascii="Times New Roman" w:eastAsiaTheme="minorEastAsia" w:hAnsi="Times New Roman" w:cs="Times New Roman"/>
                  <w:sz w:val="24"/>
                  <w:szCs w:val="24"/>
                  <w:lang w:eastAsia="ja-JP"/>
                </w:rPr>
                <w:t>90%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52" w:author="DuyNgo" w:date="2012-08-10T08:18:00Z">
              <w:r w:rsidRPr="00657B96">
                <w:rPr>
                  <w:rFonts w:ascii="Times New Roman" w:eastAsiaTheme="minorEastAsia" w:hAnsi="Times New Roman" w:cs="Times New Roman"/>
                  <w:sz w:val="24"/>
                  <w:szCs w:val="24"/>
                  <w:lang w:eastAsia="ja-JP"/>
                </w:rPr>
                <w:t>All team members</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53" w:author="DuyNgo" w:date="2012-08-10T08:18:00Z">
              <w:r w:rsidRPr="00657B96">
                <w:rPr>
                  <w:rFonts w:ascii="Times New Roman" w:eastAsiaTheme="minorEastAsia" w:hAnsi="Times New Roman" w:cs="Times New Roman"/>
                  <w:sz w:val="24"/>
                  <w:szCs w:val="24"/>
                  <w:lang w:eastAsia="ja-JP"/>
                </w:rPr>
                <w:t xml:space="preserve">Develop prototype based on </w:t>
              </w:r>
              <w:r w:rsidRPr="00657B96">
                <w:rPr>
                  <w:rFonts w:ascii="Times New Roman" w:eastAsiaTheme="minorEastAsia" w:hAnsi="Times New Roman" w:cs="Times New Roman"/>
                  <w:sz w:val="24"/>
                  <w:szCs w:val="24"/>
                  <w:lang w:eastAsia="ja-JP"/>
                </w:rPr>
                <w:lastRenderedPageBreak/>
                <w:t>functional specifications</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54" w:author="DuyNgo" w:date="2012-08-10T08:18:00Z">
              <w:r w:rsidRPr="00657B96">
                <w:rPr>
                  <w:rFonts w:ascii="Times New Roman" w:eastAsiaTheme="minorEastAsia" w:hAnsi="Times New Roman" w:cs="Times New Roman"/>
                  <w:sz w:val="24"/>
                  <w:szCs w:val="24"/>
                  <w:lang w:eastAsia="ja-JP"/>
                </w:rPr>
                <w:lastRenderedPageBreak/>
                <w:t>13d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55" w:author="DuyNgo" w:date="2012-08-10T08:18:00Z">
              <w:r w:rsidRPr="00657B96">
                <w:rPr>
                  <w:rFonts w:ascii="Times New Roman" w:eastAsiaTheme="minorEastAsia" w:hAnsi="Times New Roman" w:cs="Times New Roman"/>
                  <w:sz w:val="24"/>
                  <w:szCs w:val="24"/>
                  <w:lang w:eastAsia="ja-JP"/>
                </w:rPr>
                <w:t>Mon 6/4/12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56" w:author="DuyNgo" w:date="2012-08-10T08:18:00Z">
              <w:r w:rsidRPr="00657B96">
                <w:rPr>
                  <w:rFonts w:ascii="Times New Roman" w:eastAsiaTheme="minorEastAsia" w:hAnsi="Times New Roman" w:cs="Times New Roman"/>
                  <w:sz w:val="24"/>
                  <w:szCs w:val="24"/>
                  <w:lang w:eastAsia="ja-JP"/>
                </w:rPr>
                <w:t>Wed 6/20/12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57" w:author="DuyNgo" w:date="2012-08-10T08:18:00Z">
              <w:r w:rsidRPr="00657B96">
                <w:rPr>
                  <w:rFonts w:ascii="Times New Roman" w:eastAsiaTheme="minorEastAsia" w:hAnsi="Times New Roman" w:cs="Times New Roman"/>
                  <w:sz w:val="24"/>
                  <w:szCs w:val="24"/>
                  <w:lang w:eastAsia="ja-JP"/>
                </w:rPr>
                <w:t>14</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58" w:author="DuyNgo" w:date="2012-08-10T08:18:00Z">
              <w:r w:rsidRPr="00657B96">
                <w:rPr>
                  <w:rFonts w:ascii="Times New Roman" w:eastAsiaTheme="minorEastAsia" w:hAnsi="Times New Roman" w:cs="Times New Roman"/>
                  <w:sz w:val="24"/>
                  <w:szCs w:val="24"/>
                  <w:lang w:eastAsia="ja-JP"/>
                </w:rPr>
                <w:t>87%</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59" w:author="DuyNgo" w:date="2012-08-10T08:18:00Z">
              <w:r w:rsidRPr="00657B96">
                <w:rPr>
                  <w:rFonts w:ascii="Times New Roman" w:eastAsiaTheme="minorEastAsia" w:hAnsi="Times New Roman" w:cs="Times New Roman"/>
                  <w:sz w:val="24"/>
                  <w:szCs w:val="24"/>
                  <w:lang w:eastAsia="ja-JP"/>
                </w:rPr>
                <w:lastRenderedPageBreak/>
                <w:t>Database Design</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60" w:author="DuyNgo" w:date="2012-08-10T08:18:00Z">
              <w:r w:rsidRPr="00657B96">
                <w:rPr>
                  <w:rFonts w:ascii="Times New Roman" w:eastAsiaTheme="minorEastAsia" w:hAnsi="Times New Roman" w:cs="Times New Roman"/>
                  <w:sz w:val="24"/>
                  <w:szCs w:val="24"/>
                  <w:lang w:eastAsia="ja-JP"/>
                </w:rPr>
                <w:t>5d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61" w:author="DuyNgo" w:date="2012-08-10T08:18:00Z">
              <w:r w:rsidRPr="00657B96">
                <w:rPr>
                  <w:rFonts w:ascii="Times New Roman" w:eastAsiaTheme="minorEastAsia" w:hAnsi="Times New Roman" w:cs="Times New Roman"/>
                  <w:sz w:val="24"/>
                  <w:szCs w:val="24"/>
                  <w:lang w:eastAsia="ja-JP"/>
                </w:rPr>
                <w:t>Mon 6/4/12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62" w:author="DuyNgo" w:date="2012-08-10T08:18:00Z">
              <w:r w:rsidRPr="00657B96">
                <w:rPr>
                  <w:rFonts w:ascii="Times New Roman" w:eastAsiaTheme="minorEastAsia" w:hAnsi="Times New Roman" w:cs="Times New Roman"/>
                  <w:sz w:val="24"/>
                  <w:szCs w:val="24"/>
                  <w:lang w:eastAsia="ja-JP"/>
                </w:rPr>
                <w:t>Fri 6/8/12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63" w:author="DuyNgo" w:date="2012-08-10T08:18:00Z">
              <w:r w:rsidRPr="00657B96">
                <w:rPr>
                  <w:rFonts w:ascii="Times New Roman" w:eastAsiaTheme="minorEastAsia" w:hAnsi="Times New Roman" w:cs="Times New Roman"/>
                  <w:sz w:val="24"/>
                  <w:szCs w:val="24"/>
                  <w:lang w:eastAsia="ja-JP"/>
                </w:rPr>
                <w:t>85%</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64" w:author="DuyNgo" w:date="2012-08-10T08:18:00Z">
              <w:r w:rsidRPr="00657B96">
                <w:rPr>
                  <w:rFonts w:ascii="Times New Roman" w:eastAsiaTheme="minorEastAsia" w:hAnsi="Times New Roman" w:cs="Times New Roman"/>
                  <w:sz w:val="24"/>
                  <w:szCs w:val="24"/>
                  <w:lang w:eastAsia="ja-JP"/>
                </w:rPr>
                <w:t>All team members</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65" w:author="DuyNgo" w:date="2012-08-10T08:18:00Z">
              <w:r w:rsidRPr="00657B96">
                <w:rPr>
                  <w:rFonts w:ascii="Times New Roman" w:eastAsiaTheme="minorEastAsia" w:hAnsi="Times New Roman" w:cs="Times New Roman"/>
                  <w:sz w:val="24"/>
                  <w:szCs w:val="24"/>
                  <w:lang w:eastAsia="ja-JP"/>
                </w:rPr>
                <w:t>ScreenDesign</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66" w:author="DuyNgo" w:date="2012-08-10T08:18:00Z">
              <w:r w:rsidRPr="00657B96">
                <w:rPr>
                  <w:rFonts w:ascii="Times New Roman" w:eastAsiaTheme="minorEastAsia" w:hAnsi="Times New Roman" w:cs="Times New Roman"/>
                  <w:sz w:val="24"/>
                  <w:szCs w:val="24"/>
                  <w:lang w:eastAsia="ja-JP"/>
                </w:rPr>
                <w:t>2d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67" w:author="DuyNgo" w:date="2012-08-10T08:18:00Z">
              <w:r w:rsidRPr="00657B96">
                <w:rPr>
                  <w:rFonts w:ascii="Times New Roman" w:eastAsiaTheme="minorEastAsia" w:hAnsi="Times New Roman" w:cs="Times New Roman"/>
                  <w:sz w:val="24"/>
                  <w:szCs w:val="24"/>
                  <w:lang w:eastAsia="ja-JP"/>
                </w:rPr>
                <w:t>Mon 6/11/12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68" w:author="DuyNgo" w:date="2012-08-10T08:18:00Z">
              <w:r w:rsidRPr="00657B96">
                <w:rPr>
                  <w:rFonts w:ascii="Times New Roman" w:eastAsiaTheme="minorEastAsia" w:hAnsi="Times New Roman" w:cs="Times New Roman"/>
                  <w:sz w:val="24"/>
                  <w:szCs w:val="24"/>
                  <w:lang w:eastAsia="ja-JP"/>
                </w:rPr>
                <w:t>Tue 6/12/12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69" w:author="DuyNgo" w:date="2012-08-10T08:18:00Z">
              <w:r w:rsidRPr="00657B96">
                <w:rPr>
                  <w:rFonts w:ascii="Times New Roman" w:eastAsiaTheme="minorEastAsia" w:hAnsi="Times New Roman" w:cs="Times New Roman"/>
                  <w:sz w:val="24"/>
                  <w:szCs w:val="24"/>
                  <w:lang w:eastAsia="ja-JP"/>
                </w:rPr>
                <w:t>16</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70" w:author="DuyNgo" w:date="2012-08-10T08:18:00Z">
              <w:r w:rsidRPr="00657B96">
                <w:rPr>
                  <w:rFonts w:ascii="Times New Roman" w:eastAsiaTheme="minorEastAsia" w:hAnsi="Times New Roman" w:cs="Times New Roman"/>
                  <w:sz w:val="24"/>
                  <w:szCs w:val="24"/>
                  <w:lang w:eastAsia="ja-JP"/>
                </w:rPr>
                <w:t>85%</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71" w:author="DuyNgo" w:date="2012-08-10T08:18:00Z">
              <w:r w:rsidRPr="00657B96">
                <w:rPr>
                  <w:rFonts w:ascii="Times New Roman" w:eastAsiaTheme="minorEastAsia" w:hAnsi="Times New Roman" w:cs="Times New Roman"/>
                  <w:sz w:val="24"/>
                  <w:szCs w:val="24"/>
                  <w:lang w:eastAsia="ja-JP"/>
                </w:rPr>
                <w:t>All team members</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72" w:author="DuyNgo" w:date="2012-08-10T08:18:00Z">
              <w:r w:rsidRPr="00657B96">
                <w:rPr>
                  <w:rFonts w:ascii="Times New Roman" w:eastAsiaTheme="minorEastAsia" w:hAnsi="Times New Roman" w:cs="Times New Roman"/>
                  <w:sz w:val="24"/>
                  <w:szCs w:val="24"/>
                  <w:lang w:eastAsia="ja-JP"/>
                </w:rPr>
                <w:t>Activity Diagram</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73" w:author="DuyNgo" w:date="2012-08-10T08:18:00Z">
              <w:r w:rsidRPr="00657B96">
                <w:rPr>
                  <w:rFonts w:ascii="Times New Roman" w:eastAsiaTheme="minorEastAsia" w:hAnsi="Times New Roman" w:cs="Times New Roman"/>
                  <w:sz w:val="24"/>
                  <w:szCs w:val="24"/>
                  <w:lang w:eastAsia="ja-JP"/>
                </w:rPr>
                <w:t>2d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74" w:author="DuyNgo" w:date="2012-08-10T08:18:00Z">
              <w:r w:rsidRPr="00657B96">
                <w:rPr>
                  <w:rFonts w:ascii="Times New Roman" w:eastAsiaTheme="minorEastAsia" w:hAnsi="Times New Roman" w:cs="Times New Roman"/>
                  <w:sz w:val="24"/>
                  <w:szCs w:val="24"/>
                  <w:lang w:eastAsia="ja-JP"/>
                </w:rPr>
                <w:t>Wed 6/13/12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75" w:author="DuyNgo" w:date="2012-08-10T08:18:00Z">
              <w:r w:rsidRPr="00657B96">
                <w:rPr>
                  <w:rFonts w:ascii="Times New Roman" w:eastAsiaTheme="minorEastAsia" w:hAnsi="Times New Roman" w:cs="Times New Roman"/>
                  <w:sz w:val="24"/>
                  <w:szCs w:val="24"/>
                  <w:lang w:eastAsia="ja-JP"/>
                </w:rPr>
                <w:t>Thu 6/14/12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76" w:author="DuyNgo" w:date="2012-08-10T08:18:00Z">
              <w:r w:rsidRPr="00657B96">
                <w:rPr>
                  <w:rFonts w:ascii="Times New Roman" w:eastAsiaTheme="minorEastAsia" w:hAnsi="Times New Roman" w:cs="Times New Roman"/>
                  <w:sz w:val="24"/>
                  <w:szCs w:val="24"/>
                  <w:lang w:eastAsia="ja-JP"/>
                </w:rPr>
                <w:t>17</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77" w:author="DuyNgo" w:date="2012-08-10T08:18:00Z">
              <w:r w:rsidRPr="00657B96">
                <w:rPr>
                  <w:rFonts w:ascii="Times New Roman" w:eastAsiaTheme="minorEastAsia" w:hAnsi="Times New Roman" w:cs="Times New Roman"/>
                  <w:sz w:val="24"/>
                  <w:szCs w:val="24"/>
                  <w:lang w:eastAsia="ja-JP"/>
                </w:rPr>
                <w:t>90%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78" w:author="DuyNgo" w:date="2012-08-10T08:18:00Z">
              <w:r w:rsidRPr="00657B96">
                <w:rPr>
                  <w:rFonts w:ascii="Times New Roman" w:eastAsiaTheme="minorEastAsia" w:hAnsi="Times New Roman" w:cs="Times New Roman"/>
                  <w:sz w:val="24"/>
                  <w:szCs w:val="24"/>
                  <w:lang w:eastAsia="ja-JP"/>
                </w:rPr>
                <w:t>All team members</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79" w:author="DuyNgo" w:date="2012-08-10T08:18:00Z">
              <w:r w:rsidRPr="00657B96">
                <w:rPr>
                  <w:rFonts w:ascii="Times New Roman" w:eastAsiaTheme="minorEastAsia" w:hAnsi="Times New Roman" w:cs="Times New Roman"/>
                  <w:sz w:val="24"/>
                  <w:szCs w:val="24"/>
                  <w:lang w:eastAsia="ja-JP"/>
                </w:rPr>
                <w:t>Sequence Diagram</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80" w:author="DuyNgo" w:date="2012-08-10T08:18:00Z">
              <w:r w:rsidRPr="00657B96">
                <w:rPr>
                  <w:rFonts w:ascii="Times New Roman" w:eastAsiaTheme="minorEastAsia" w:hAnsi="Times New Roman" w:cs="Times New Roman"/>
                  <w:sz w:val="24"/>
                  <w:szCs w:val="24"/>
                  <w:lang w:eastAsia="ja-JP"/>
                </w:rPr>
                <w:t>2d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81" w:author="DuyNgo" w:date="2012-08-10T08:18:00Z">
              <w:r w:rsidRPr="00657B96">
                <w:rPr>
                  <w:rFonts w:ascii="Times New Roman" w:eastAsiaTheme="minorEastAsia" w:hAnsi="Times New Roman" w:cs="Times New Roman"/>
                  <w:sz w:val="24"/>
                  <w:szCs w:val="24"/>
                  <w:lang w:eastAsia="ja-JP"/>
                </w:rPr>
                <w:t>Fri 6/15/12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82" w:author="DuyNgo" w:date="2012-08-10T08:18:00Z">
              <w:r w:rsidRPr="00657B96">
                <w:rPr>
                  <w:rFonts w:ascii="Times New Roman" w:eastAsiaTheme="minorEastAsia" w:hAnsi="Times New Roman" w:cs="Times New Roman"/>
                  <w:sz w:val="24"/>
                  <w:szCs w:val="24"/>
                  <w:lang w:eastAsia="ja-JP"/>
                </w:rPr>
                <w:t>Mon 6/18/12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83" w:author="DuyNgo" w:date="2012-08-10T08:18:00Z">
              <w:r w:rsidRPr="00657B96">
                <w:rPr>
                  <w:rFonts w:ascii="Times New Roman" w:eastAsiaTheme="minorEastAsia" w:hAnsi="Times New Roman" w:cs="Times New Roman"/>
                  <w:sz w:val="24"/>
                  <w:szCs w:val="24"/>
                  <w:lang w:eastAsia="ja-JP"/>
                </w:rPr>
                <w:t>18</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84" w:author="DuyNgo" w:date="2012-08-10T08:18:00Z">
              <w:r w:rsidRPr="00657B96">
                <w:rPr>
                  <w:rFonts w:ascii="Times New Roman" w:eastAsiaTheme="minorEastAsia" w:hAnsi="Times New Roman" w:cs="Times New Roman"/>
                  <w:sz w:val="24"/>
                  <w:szCs w:val="24"/>
                  <w:lang w:eastAsia="ja-JP"/>
                </w:rPr>
                <w:t>90%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85" w:author="DuyNgo" w:date="2012-08-10T08:18:00Z">
              <w:r w:rsidRPr="00657B96">
                <w:rPr>
                  <w:rFonts w:ascii="Times New Roman" w:eastAsiaTheme="minorEastAsia" w:hAnsi="Times New Roman" w:cs="Times New Roman"/>
                  <w:sz w:val="24"/>
                  <w:szCs w:val="24"/>
                  <w:lang w:eastAsia="ja-JP"/>
                </w:rPr>
                <w:t>All team members</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86" w:author="DuyNgo" w:date="2012-08-10T08:18:00Z">
              <w:r w:rsidRPr="00657B96">
                <w:rPr>
                  <w:rFonts w:ascii="Times New Roman" w:eastAsiaTheme="minorEastAsia" w:hAnsi="Times New Roman" w:cs="Times New Roman"/>
                  <w:sz w:val="24"/>
                  <w:szCs w:val="24"/>
                  <w:lang w:eastAsia="ja-JP"/>
                </w:rPr>
                <w:t>DDD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87" w:author="DuyNgo" w:date="2012-08-10T08:18:00Z">
              <w:r w:rsidRPr="00657B96">
                <w:rPr>
                  <w:rFonts w:ascii="Times New Roman" w:eastAsiaTheme="minorEastAsia" w:hAnsi="Times New Roman" w:cs="Times New Roman"/>
                  <w:sz w:val="24"/>
                  <w:szCs w:val="24"/>
                  <w:lang w:eastAsia="ja-JP"/>
                </w:rPr>
                <w:t>2d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88" w:author="DuyNgo" w:date="2012-08-10T08:18:00Z">
              <w:r w:rsidRPr="00657B96">
                <w:rPr>
                  <w:rFonts w:ascii="Times New Roman" w:eastAsiaTheme="minorEastAsia" w:hAnsi="Times New Roman" w:cs="Times New Roman"/>
                  <w:sz w:val="24"/>
                  <w:szCs w:val="24"/>
                  <w:lang w:eastAsia="ja-JP"/>
                </w:rPr>
                <w:t>Tue 6/19/12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89" w:author="DuyNgo" w:date="2012-08-10T08:18:00Z">
              <w:r w:rsidRPr="00657B96">
                <w:rPr>
                  <w:rFonts w:ascii="Times New Roman" w:eastAsiaTheme="minorEastAsia" w:hAnsi="Times New Roman" w:cs="Times New Roman"/>
                  <w:sz w:val="24"/>
                  <w:szCs w:val="24"/>
                  <w:lang w:eastAsia="ja-JP"/>
                </w:rPr>
                <w:t>Wed 6/20/12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90" w:author="DuyNgo" w:date="2012-08-10T08:18:00Z">
              <w:r w:rsidRPr="00657B96">
                <w:rPr>
                  <w:rFonts w:ascii="Times New Roman" w:eastAsiaTheme="minorEastAsia" w:hAnsi="Times New Roman" w:cs="Times New Roman"/>
                  <w:sz w:val="24"/>
                  <w:szCs w:val="24"/>
                  <w:lang w:eastAsia="ja-JP"/>
                </w:rPr>
                <w:t>19</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91" w:author="DuyNgo" w:date="2012-08-10T08:18:00Z">
              <w:r w:rsidRPr="00657B96">
                <w:rPr>
                  <w:rFonts w:ascii="Times New Roman" w:eastAsiaTheme="minorEastAsia" w:hAnsi="Times New Roman" w:cs="Times New Roman"/>
                  <w:sz w:val="24"/>
                  <w:szCs w:val="24"/>
                  <w:lang w:eastAsia="ja-JP"/>
                </w:rPr>
                <w:t>85%</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92" w:author="DuyNgo" w:date="2012-08-10T08:18:00Z">
              <w:r w:rsidRPr="00657B96">
                <w:rPr>
                  <w:rFonts w:ascii="Times New Roman" w:eastAsiaTheme="minorEastAsia" w:hAnsi="Times New Roman" w:cs="Times New Roman"/>
                  <w:sz w:val="24"/>
                  <w:szCs w:val="24"/>
                  <w:lang w:eastAsia="ja-JP"/>
                </w:rPr>
                <w:t>All team members</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93" w:author="DuyNgo" w:date="2012-08-10T08:18:00Z">
              <w:r w:rsidRPr="00657B96">
                <w:rPr>
                  <w:rFonts w:ascii="Times New Roman" w:eastAsiaTheme="minorEastAsia" w:hAnsi="Times New Roman" w:cs="Times New Roman"/>
                  <w:sz w:val="24"/>
                  <w:szCs w:val="24"/>
                  <w:lang w:eastAsia="ja-JP"/>
                </w:rPr>
                <w:t>Review functional specifications (Offline)</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94" w:author="DuyNgo" w:date="2012-08-10T08:18:00Z">
              <w:r w:rsidRPr="00657B96">
                <w:rPr>
                  <w:rFonts w:ascii="Times New Roman" w:eastAsiaTheme="minorEastAsia" w:hAnsi="Times New Roman" w:cs="Times New Roman"/>
                  <w:sz w:val="24"/>
                  <w:szCs w:val="24"/>
                  <w:lang w:eastAsia="ja-JP"/>
                </w:rPr>
                <w:t>1d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95" w:author="DuyNgo" w:date="2012-08-10T08:18:00Z">
              <w:r w:rsidRPr="00657B96">
                <w:rPr>
                  <w:rFonts w:ascii="Times New Roman" w:eastAsiaTheme="minorEastAsia" w:hAnsi="Times New Roman" w:cs="Times New Roman"/>
                  <w:sz w:val="24"/>
                  <w:szCs w:val="24"/>
                  <w:lang w:eastAsia="ja-JP"/>
                </w:rPr>
                <w:t>Thu 6/21/12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96" w:author="DuyNgo" w:date="2012-08-10T08:18:00Z">
              <w:r w:rsidRPr="00657B96">
                <w:rPr>
                  <w:rFonts w:ascii="Times New Roman" w:eastAsiaTheme="minorEastAsia" w:hAnsi="Times New Roman" w:cs="Times New Roman"/>
                  <w:sz w:val="24"/>
                  <w:szCs w:val="24"/>
                  <w:lang w:eastAsia="ja-JP"/>
                </w:rPr>
                <w:t>Thu 6/21/12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97" w:author="DuyNgo" w:date="2012-08-10T08:18:00Z">
              <w:r w:rsidRPr="00657B96">
                <w:rPr>
                  <w:rFonts w:ascii="Times New Roman" w:eastAsiaTheme="minorEastAsia" w:hAnsi="Times New Roman" w:cs="Times New Roman"/>
                  <w:sz w:val="24"/>
                  <w:szCs w:val="24"/>
                  <w:lang w:eastAsia="ja-JP"/>
                </w:rPr>
                <w:t>20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98" w:author="DuyNgo" w:date="2012-08-10T08:18:00Z">
              <w:r w:rsidRPr="00657B96">
                <w:rPr>
                  <w:rFonts w:ascii="Times New Roman" w:eastAsiaTheme="minorEastAsia" w:hAnsi="Times New Roman" w:cs="Times New Roman"/>
                  <w:sz w:val="24"/>
                  <w:szCs w:val="24"/>
                  <w:lang w:eastAsia="ja-JP"/>
                </w:rPr>
                <w:t>100%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899" w:author="DuyNgo" w:date="2012-08-10T08:18:00Z">
              <w:r w:rsidRPr="00657B96">
                <w:rPr>
                  <w:rFonts w:ascii="Times New Roman" w:eastAsiaTheme="minorEastAsia" w:hAnsi="Times New Roman" w:cs="Times New Roman"/>
                  <w:sz w:val="24"/>
                  <w:szCs w:val="24"/>
                  <w:lang w:eastAsia="ja-JP"/>
                </w:rPr>
                <w:t>All team members</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00" w:author="DuyNgo" w:date="2012-08-10T08:18:00Z">
              <w:r w:rsidRPr="00657B96">
                <w:rPr>
                  <w:rFonts w:ascii="Times New Roman" w:eastAsiaTheme="minorEastAsia" w:hAnsi="Times New Roman" w:cs="Times New Roman"/>
                  <w:sz w:val="24"/>
                  <w:szCs w:val="24"/>
                  <w:lang w:eastAsia="ja-JP"/>
                </w:rPr>
                <w:t>Assess Understand the requirement</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01" w:author="DuyNgo" w:date="2012-08-10T08:18:00Z">
              <w:r w:rsidRPr="00657B96">
                <w:rPr>
                  <w:rFonts w:ascii="Times New Roman" w:eastAsiaTheme="minorEastAsia" w:hAnsi="Times New Roman" w:cs="Times New Roman"/>
                  <w:sz w:val="24"/>
                  <w:szCs w:val="24"/>
                  <w:lang w:eastAsia="ja-JP"/>
                </w:rPr>
                <w:t>1d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02" w:author="DuyNgo" w:date="2012-08-10T08:18:00Z">
              <w:r w:rsidRPr="00657B96">
                <w:rPr>
                  <w:rFonts w:ascii="Times New Roman" w:eastAsiaTheme="minorEastAsia" w:hAnsi="Times New Roman" w:cs="Times New Roman"/>
                  <w:sz w:val="24"/>
                  <w:szCs w:val="24"/>
                  <w:lang w:eastAsia="ja-JP"/>
                </w:rPr>
                <w:t>Fri 6/22/12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03" w:author="DuyNgo" w:date="2012-08-10T08:18:00Z">
              <w:r w:rsidRPr="00657B96">
                <w:rPr>
                  <w:rFonts w:ascii="Times New Roman" w:eastAsiaTheme="minorEastAsia" w:hAnsi="Times New Roman" w:cs="Times New Roman"/>
                  <w:sz w:val="24"/>
                  <w:szCs w:val="24"/>
                  <w:lang w:eastAsia="ja-JP"/>
                </w:rPr>
                <w:t>Fri 6/22/12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04" w:author="DuyNgo" w:date="2012-08-10T08:18:00Z">
              <w:r w:rsidRPr="00657B96">
                <w:rPr>
                  <w:rFonts w:ascii="Times New Roman" w:eastAsiaTheme="minorEastAsia" w:hAnsi="Times New Roman" w:cs="Times New Roman"/>
                  <w:sz w:val="24"/>
                  <w:szCs w:val="24"/>
                  <w:lang w:eastAsia="ja-JP"/>
                </w:rPr>
                <w:t>21</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05" w:author="DuyNgo" w:date="2012-08-10T08:18:00Z">
              <w:r w:rsidRPr="00657B96">
                <w:rPr>
                  <w:rFonts w:ascii="Times New Roman" w:eastAsiaTheme="minorEastAsia" w:hAnsi="Times New Roman" w:cs="Times New Roman"/>
                  <w:sz w:val="24"/>
                  <w:szCs w:val="24"/>
                  <w:lang w:eastAsia="ja-JP"/>
                </w:rPr>
                <w:t>100%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06" w:author="DuyNgo" w:date="2012-08-10T08:18:00Z">
              <w:r w:rsidRPr="00657B96">
                <w:rPr>
                  <w:rFonts w:ascii="Times New Roman" w:eastAsiaTheme="minorEastAsia" w:hAnsi="Times New Roman" w:cs="Times New Roman"/>
                  <w:sz w:val="24"/>
                  <w:szCs w:val="24"/>
                  <w:lang w:eastAsia="ja-JP"/>
                </w:rPr>
                <w:t>All team members</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07" w:author="DuyNgo" w:date="2012-08-10T08:18:00Z">
              <w:r w:rsidRPr="00657B96">
                <w:rPr>
                  <w:rFonts w:ascii="Times New Roman" w:eastAsiaTheme="minorEastAsia" w:hAnsi="Times New Roman" w:cs="Times New Roman"/>
                  <w:sz w:val="24"/>
                  <w:szCs w:val="24"/>
                  <w:lang w:eastAsia="ja-JP"/>
                </w:rPr>
                <w:t>Construction</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08" w:author="DuyNgo" w:date="2012-08-10T08:18:00Z">
              <w:r w:rsidRPr="00657B96">
                <w:rPr>
                  <w:rFonts w:ascii="Times New Roman" w:eastAsiaTheme="minorEastAsia" w:hAnsi="Times New Roman" w:cs="Times New Roman"/>
                  <w:sz w:val="24"/>
                  <w:szCs w:val="24"/>
                  <w:lang w:eastAsia="ja-JP"/>
                </w:rPr>
                <w:t>36.85d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09" w:author="DuyNgo" w:date="2012-08-10T08:18:00Z">
              <w:r w:rsidRPr="00657B96">
                <w:rPr>
                  <w:rFonts w:ascii="Times New Roman" w:eastAsiaTheme="minorEastAsia" w:hAnsi="Times New Roman" w:cs="Times New Roman"/>
                  <w:sz w:val="24"/>
                  <w:szCs w:val="24"/>
                  <w:lang w:eastAsia="ja-JP"/>
                </w:rPr>
                <w:t>Mon 6/25/12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10" w:author="DuyNgo" w:date="2012-08-10T08:18:00Z">
              <w:r w:rsidRPr="00657B96">
                <w:rPr>
                  <w:rFonts w:ascii="Times New Roman" w:eastAsiaTheme="minorEastAsia" w:hAnsi="Times New Roman" w:cs="Times New Roman"/>
                  <w:sz w:val="24"/>
                  <w:szCs w:val="24"/>
                  <w:lang w:eastAsia="ja-JP"/>
                </w:rPr>
                <w:t>Tue 8/14/12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11" w:author="DuyNgo" w:date="2012-08-10T08:18:00Z">
              <w:r w:rsidRPr="00657B96">
                <w:rPr>
                  <w:rFonts w:ascii="Times New Roman" w:eastAsiaTheme="minorEastAsia" w:hAnsi="Times New Roman" w:cs="Times New Roman"/>
                  <w:sz w:val="24"/>
                  <w:szCs w:val="24"/>
                  <w:lang w:eastAsia="ja-JP"/>
                </w:rPr>
                <w:t>10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12" w:author="DuyNgo" w:date="2012-08-10T08:18:00Z">
              <w:r w:rsidRPr="00657B96">
                <w:rPr>
                  <w:rFonts w:ascii="Times New Roman" w:eastAsiaTheme="minorEastAsia" w:hAnsi="Times New Roman" w:cs="Times New Roman"/>
                  <w:sz w:val="24"/>
                  <w:szCs w:val="24"/>
                  <w:lang w:eastAsia="ja-JP"/>
                </w:rPr>
                <w:t>58%</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13" w:author="DuyNgo" w:date="2012-08-10T08:18:00Z">
              <w:r w:rsidRPr="00657B96">
                <w:rPr>
                  <w:rFonts w:ascii="Times New Roman" w:eastAsiaTheme="minorEastAsia" w:hAnsi="Times New Roman" w:cs="Times New Roman"/>
                  <w:sz w:val="24"/>
                  <w:szCs w:val="24"/>
                  <w:lang w:eastAsia="ja-JP"/>
                </w:rPr>
                <w:t>Development</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14" w:author="DuyNgo" w:date="2012-08-10T08:18:00Z">
              <w:r w:rsidRPr="00657B96">
                <w:rPr>
                  <w:rFonts w:ascii="Times New Roman" w:eastAsiaTheme="minorEastAsia" w:hAnsi="Times New Roman" w:cs="Times New Roman"/>
                  <w:sz w:val="24"/>
                  <w:szCs w:val="24"/>
                  <w:lang w:eastAsia="ja-JP"/>
                </w:rPr>
                <w:t>25.5d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15" w:author="DuyNgo" w:date="2012-08-10T08:18:00Z">
              <w:r w:rsidRPr="00657B96">
                <w:rPr>
                  <w:rFonts w:ascii="Times New Roman" w:eastAsiaTheme="minorEastAsia" w:hAnsi="Times New Roman" w:cs="Times New Roman"/>
                  <w:sz w:val="24"/>
                  <w:szCs w:val="24"/>
                  <w:lang w:eastAsia="ja-JP"/>
                </w:rPr>
                <w:t>Mon 6/25/12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16" w:author="DuyNgo" w:date="2012-08-10T08:18:00Z">
              <w:r w:rsidRPr="00657B96">
                <w:rPr>
                  <w:rFonts w:ascii="Times New Roman" w:eastAsiaTheme="minorEastAsia" w:hAnsi="Times New Roman" w:cs="Times New Roman"/>
                  <w:sz w:val="24"/>
                  <w:szCs w:val="24"/>
                  <w:lang w:eastAsia="ja-JP"/>
                </w:rPr>
                <w:t>Mon 7/30/12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17" w:author="DuyNgo" w:date="2012-08-10T08:18:00Z">
              <w:r w:rsidRPr="00657B96">
                <w:rPr>
                  <w:rFonts w:ascii="Times New Roman" w:eastAsiaTheme="minorEastAsia" w:hAnsi="Times New Roman" w:cs="Times New Roman"/>
                  <w:sz w:val="24"/>
                  <w:szCs w:val="24"/>
                  <w:lang w:eastAsia="ja-JP"/>
                </w:rPr>
                <w:t>52%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18" w:author="DuyNgo" w:date="2012-08-10T08:18:00Z">
              <w:r w:rsidRPr="00657B96">
                <w:rPr>
                  <w:rFonts w:ascii="Times New Roman" w:eastAsiaTheme="minorEastAsia" w:hAnsi="Times New Roman" w:cs="Times New Roman"/>
                  <w:sz w:val="24"/>
                  <w:szCs w:val="24"/>
                  <w:lang w:eastAsia="ja-JP"/>
                </w:rPr>
                <w:t>Create coding plan</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19" w:author="DuyNgo" w:date="2012-08-10T08:18:00Z">
              <w:r w:rsidRPr="00657B96">
                <w:rPr>
                  <w:rFonts w:ascii="Times New Roman" w:eastAsiaTheme="minorEastAsia" w:hAnsi="Times New Roman" w:cs="Times New Roman"/>
                  <w:sz w:val="24"/>
                  <w:szCs w:val="24"/>
                  <w:lang w:eastAsia="ja-JP"/>
                </w:rPr>
                <w:t>4h</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20" w:author="DuyNgo" w:date="2012-08-10T08:18:00Z">
              <w:r w:rsidRPr="00657B96">
                <w:rPr>
                  <w:rFonts w:ascii="Times New Roman" w:eastAsiaTheme="minorEastAsia" w:hAnsi="Times New Roman" w:cs="Times New Roman"/>
                  <w:sz w:val="24"/>
                  <w:szCs w:val="24"/>
                  <w:lang w:eastAsia="ja-JP"/>
                </w:rPr>
                <w:t>Mon 6/25/12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21" w:author="DuyNgo" w:date="2012-08-10T08:18:00Z">
              <w:r w:rsidRPr="00657B96">
                <w:rPr>
                  <w:rFonts w:ascii="Times New Roman" w:eastAsiaTheme="minorEastAsia" w:hAnsi="Times New Roman" w:cs="Times New Roman"/>
                  <w:sz w:val="24"/>
                  <w:szCs w:val="24"/>
                  <w:lang w:eastAsia="ja-JP"/>
                </w:rPr>
                <w:t>Mon 6/25/12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22" w:author="DuyNgo" w:date="2012-08-10T08:18:00Z">
              <w:r w:rsidRPr="00657B96">
                <w:rPr>
                  <w:rFonts w:ascii="Times New Roman" w:eastAsiaTheme="minorEastAsia" w:hAnsi="Times New Roman" w:cs="Times New Roman"/>
                  <w:sz w:val="24"/>
                  <w:szCs w:val="24"/>
                  <w:lang w:eastAsia="ja-JP"/>
                </w:rPr>
                <w:t>100%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23" w:author="DuyNgo" w:date="2012-08-10T08:18:00Z">
              <w:r w:rsidRPr="00657B96">
                <w:rPr>
                  <w:rFonts w:ascii="Times New Roman" w:eastAsiaTheme="minorEastAsia" w:hAnsi="Times New Roman" w:cs="Times New Roman"/>
                  <w:sz w:val="24"/>
                  <w:szCs w:val="24"/>
                  <w:lang w:eastAsia="ja-JP"/>
                </w:rPr>
                <w:t>Development</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24" w:author="DuyNgo" w:date="2012-08-10T08:18:00Z">
              <w:r w:rsidRPr="00657B96">
                <w:rPr>
                  <w:rFonts w:ascii="Times New Roman" w:eastAsiaTheme="minorEastAsia" w:hAnsi="Times New Roman" w:cs="Times New Roman"/>
                  <w:sz w:val="24"/>
                  <w:szCs w:val="24"/>
                  <w:lang w:eastAsia="ja-JP"/>
                </w:rPr>
                <w:t>16d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25" w:author="DuyNgo" w:date="2012-08-10T08:18:00Z">
              <w:r w:rsidRPr="00657B96">
                <w:rPr>
                  <w:rFonts w:ascii="Times New Roman" w:eastAsiaTheme="minorEastAsia" w:hAnsi="Times New Roman" w:cs="Times New Roman"/>
                  <w:sz w:val="24"/>
                  <w:szCs w:val="24"/>
                  <w:lang w:eastAsia="ja-JP"/>
                </w:rPr>
                <w:t>Mon 6/25/12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26" w:author="DuyNgo" w:date="2012-08-10T08:18:00Z">
              <w:r w:rsidRPr="00657B96">
                <w:rPr>
                  <w:rFonts w:ascii="Times New Roman" w:eastAsiaTheme="minorEastAsia" w:hAnsi="Times New Roman" w:cs="Times New Roman"/>
                  <w:sz w:val="24"/>
                  <w:szCs w:val="24"/>
                  <w:lang w:eastAsia="ja-JP"/>
                </w:rPr>
                <w:t>Tue 7/17/12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27" w:author="DuyNgo" w:date="2012-08-10T08:18:00Z">
              <w:r w:rsidRPr="00657B96">
                <w:rPr>
                  <w:rFonts w:ascii="Times New Roman" w:eastAsiaTheme="minorEastAsia" w:hAnsi="Times New Roman" w:cs="Times New Roman"/>
                  <w:sz w:val="24"/>
                  <w:szCs w:val="24"/>
                  <w:lang w:eastAsia="ja-JP"/>
                </w:rPr>
                <w:t>25</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28" w:author="DuyNgo" w:date="2012-08-10T08:18:00Z">
              <w:r w:rsidRPr="00657B96">
                <w:rPr>
                  <w:rFonts w:ascii="Times New Roman" w:eastAsiaTheme="minorEastAsia" w:hAnsi="Times New Roman" w:cs="Times New Roman"/>
                  <w:sz w:val="24"/>
                  <w:szCs w:val="24"/>
                  <w:lang w:eastAsia="ja-JP"/>
                </w:rPr>
                <w:t>49%</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29" w:author="DuyNgo" w:date="2012-08-10T08:18:00Z">
              <w:r w:rsidRPr="00657B96">
                <w:rPr>
                  <w:rFonts w:ascii="Times New Roman" w:eastAsiaTheme="minorEastAsia" w:hAnsi="Times New Roman" w:cs="Times New Roman"/>
                  <w:sz w:val="24"/>
                  <w:szCs w:val="24"/>
                  <w:lang w:eastAsia="ja-JP"/>
                </w:rPr>
                <w:t>Screen design</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30" w:author="DuyNgo" w:date="2012-08-10T08:18:00Z">
              <w:r w:rsidRPr="00657B96">
                <w:rPr>
                  <w:rFonts w:ascii="Times New Roman" w:eastAsiaTheme="minorEastAsia" w:hAnsi="Times New Roman" w:cs="Times New Roman"/>
                  <w:sz w:val="24"/>
                  <w:szCs w:val="24"/>
                  <w:lang w:eastAsia="ja-JP"/>
                </w:rPr>
                <w:t>5d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31" w:author="DuyNgo" w:date="2012-08-10T08:18:00Z">
              <w:r w:rsidRPr="00657B96">
                <w:rPr>
                  <w:rFonts w:ascii="Times New Roman" w:eastAsiaTheme="minorEastAsia" w:hAnsi="Times New Roman" w:cs="Times New Roman"/>
                  <w:sz w:val="24"/>
                  <w:szCs w:val="24"/>
                  <w:lang w:eastAsia="ja-JP"/>
                </w:rPr>
                <w:t>Mon 6/25/12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32" w:author="DuyNgo" w:date="2012-08-10T08:18:00Z">
              <w:r w:rsidRPr="00657B96">
                <w:rPr>
                  <w:rFonts w:ascii="Times New Roman" w:eastAsiaTheme="minorEastAsia" w:hAnsi="Times New Roman" w:cs="Times New Roman"/>
                  <w:sz w:val="24"/>
                  <w:szCs w:val="24"/>
                  <w:lang w:eastAsia="ja-JP"/>
                </w:rPr>
                <w:t>Mon 7/2/12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33" w:author="DuyNgo" w:date="2012-08-10T08:18:00Z">
              <w:r w:rsidRPr="00657B96">
                <w:rPr>
                  <w:rFonts w:ascii="Times New Roman" w:eastAsiaTheme="minorEastAsia" w:hAnsi="Times New Roman" w:cs="Times New Roman"/>
                  <w:sz w:val="24"/>
                  <w:szCs w:val="24"/>
                  <w:lang w:eastAsia="ja-JP"/>
                </w:rPr>
                <w:t>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34" w:author="DuyNgo" w:date="2012-08-10T08:18:00Z">
              <w:r w:rsidRPr="00657B96">
                <w:rPr>
                  <w:rFonts w:ascii="Times New Roman" w:eastAsiaTheme="minorEastAsia" w:hAnsi="Times New Roman" w:cs="Times New Roman"/>
                  <w:sz w:val="24"/>
                  <w:szCs w:val="24"/>
                  <w:lang w:eastAsia="ja-JP"/>
                </w:rPr>
                <w:t>"Pages (Requirement, Portal)"</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35" w:author="DuyNgo" w:date="2012-08-10T08:18:00Z">
              <w:r w:rsidRPr="00657B96">
                <w:rPr>
                  <w:rFonts w:ascii="Times New Roman" w:eastAsiaTheme="minorEastAsia" w:hAnsi="Times New Roman" w:cs="Times New Roman"/>
                  <w:sz w:val="24"/>
                  <w:szCs w:val="24"/>
                  <w:lang w:eastAsia="ja-JP"/>
                </w:rPr>
                <w:t>3d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36" w:author="DuyNgo" w:date="2012-08-10T08:18:00Z">
              <w:r w:rsidRPr="00657B96">
                <w:rPr>
                  <w:rFonts w:ascii="Times New Roman" w:eastAsiaTheme="minorEastAsia" w:hAnsi="Times New Roman" w:cs="Times New Roman"/>
                  <w:sz w:val="24"/>
                  <w:szCs w:val="24"/>
                  <w:lang w:eastAsia="ja-JP"/>
                </w:rPr>
                <w:t>Mon 6/25/12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37" w:author="DuyNgo" w:date="2012-08-10T08:18:00Z">
              <w:r w:rsidRPr="00657B96">
                <w:rPr>
                  <w:rFonts w:ascii="Times New Roman" w:eastAsiaTheme="minorEastAsia" w:hAnsi="Times New Roman" w:cs="Times New Roman"/>
                  <w:sz w:val="24"/>
                  <w:szCs w:val="24"/>
                  <w:lang w:eastAsia="ja-JP"/>
                </w:rPr>
                <w:t>Thu 6/28/12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38" w:author="DuyNgo" w:date="2012-08-10T08:18:00Z">
              <w:r w:rsidRPr="00657B96">
                <w:rPr>
                  <w:rFonts w:ascii="Times New Roman" w:eastAsiaTheme="minorEastAsia" w:hAnsi="Times New Roman" w:cs="Times New Roman"/>
                  <w:sz w:val="24"/>
                  <w:szCs w:val="24"/>
                  <w:lang w:eastAsia="ja-JP"/>
                </w:rPr>
                <w:t>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39" w:author="DuyNgo" w:date="2012-08-10T08:18:00Z">
              <w:r w:rsidRPr="00657B96">
                <w:rPr>
                  <w:rFonts w:ascii="Times New Roman" w:eastAsiaTheme="minorEastAsia" w:hAnsi="Times New Roman" w:cs="Times New Roman"/>
                  <w:sz w:val="24"/>
                  <w:szCs w:val="24"/>
                  <w:lang w:eastAsia="ja-JP"/>
                </w:rPr>
                <w:t>DuyND</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40" w:author="DuyNgo" w:date="2012-08-10T08:18:00Z">
              <w:r w:rsidRPr="00657B96">
                <w:rPr>
                  <w:rFonts w:ascii="Times New Roman" w:eastAsiaTheme="minorEastAsia" w:hAnsi="Times New Roman" w:cs="Times New Roman"/>
                  <w:sz w:val="24"/>
                  <w:szCs w:val="24"/>
                  <w:lang w:eastAsia="ja-JP"/>
                </w:rPr>
                <w:t>"Pages (DMS, Timesheet)"</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41" w:author="DuyNgo" w:date="2012-08-10T08:18:00Z">
              <w:r w:rsidRPr="00657B96">
                <w:rPr>
                  <w:rFonts w:ascii="Times New Roman" w:eastAsiaTheme="minorEastAsia" w:hAnsi="Times New Roman" w:cs="Times New Roman"/>
                  <w:sz w:val="24"/>
                  <w:szCs w:val="24"/>
                  <w:lang w:eastAsia="ja-JP"/>
                </w:rPr>
                <w:t>3d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42" w:author="DuyNgo" w:date="2012-08-10T08:18:00Z">
              <w:r w:rsidRPr="00657B96">
                <w:rPr>
                  <w:rFonts w:ascii="Times New Roman" w:eastAsiaTheme="minorEastAsia" w:hAnsi="Times New Roman" w:cs="Times New Roman"/>
                  <w:sz w:val="24"/>
                  <w:szCs w:val="24"/>
                  <w:lang w:eastAsia="ja-JP"/>
                </w:rPr>
                <w:t>Mon 6/25/12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43" w:author="DuyNgo" w:date="2012-08-10T08:18:00Z">
              <w:r w:rsidRPr="00657B96">
                <w:rPr>
                  <w:rFonts w:ascii="Times New Roman" w:eastAsiaTheme="minorEastAsia" w:hAnsi="Times New Roman" w:cs="Times New Roman"/>
                  <w:sz w:val="24"/>
                  <w:szCs w:val="24"/>
                  <w:lang w:eastAsia="ja-JP"/>
                </w:rPr>
                <w:t>Thu 6/28/12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44" w:author="DuyNgo" w:date="2012-08-10T08:18:00Z">
              <w:r w:rsidRPr="00657B96">
                <w:rPr>
                  <w:rFonts w:ascii="Times New Roman" w:eastAsiaTheme="minorEastAsia" w:hAnsi="Times New Roman" w:cs="Times New Roman"/>
                  <w:sz w:val="24"/>
                  <w:szCs w:val="24"/>
                  <w:lang w:eastAsia="ja-JP"/>
                </w:rPr>
                <w:t>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45" w:author="DuyNgo" w:date="2012-08-10T08:18:00Z">
              <w:r w:rsidRPr="00657B96">
                <w:rPr>
                  <w:rFonts w:ascii="Times New Roman" w:eastAsiaTheme="minorEastAsia" w:hAnsi="Times New Roman" w:cs="Times New Roman"/>
                  <w:sz w:val="24"/>
                  <w:szCs w:val="24"/>
                  <w:lang w:eastAsia="ja-JP"/>
                </w:rPr>
                <w:t>TruongMH</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46" w:author="DuyNgo" w:date="2012-08-10T08:18:00Z">
              <w:r w:rsidRPr="00657B96">
                <w:rPr>
                  <w:rFonts w:ascii="Times New Roman" w:eastAsiaTheme="minorEastAsia" w:hAnsi="Times New Roman" w:cs="Times New Roman"/>
                  <w:sz w:val="24"/>
                  <w:szCs w:val="24"/>
                  <w:lang w:eastAsia="ja-JP"/>
                </w:rPr>
                <w:t>"Pages (Project Eyes, Admin, Product)"</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47" w:author="DuyNgo" w:date="2012-08-10T08:18:00Z">
              <w:r w:rsidRPr="00657B96">
                <w:rPr>
                  <w:rFonts w:ascii="Times New Roman" w:eastAsiaTheme="minorEastAsia" w:hAnsi="Times New Roman" w:cs="Times New Roman"/>
                  <w:sz w:val="24"/>
                  <w:szCs w:val="24"/>
                  <w:lang w:eastAsia="ja-JP"/>
                </w:rPr>
                <w:t>3d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48" w:author="DuyNgo" w:date="2012-08-10T08:18:00Z">
              <w:r w:rsidRPr="00657B96">
                <w:rPr>
                  <w:rFonts w:ascii="Times New Roman" w:eastAsiaTheme="minorEastAsia" w:hAnsi="Times New Roman" w:cs="Times New Roman"/>
                  <w:sz w:val="24"/>
                  <w:szCs w:val="24"/>
                  <w:lang w:eastAsia="ja-JP"/>
                </w:rPr>
                <w:t>Mon 6/25/12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49" w:author="DuyNgo" w:date="2012-08-10T08:18:00Z">
              <w:r w:rsidRPr="00657B96">
                <w:rPr>
                  <w:rFonts w:ascii="Times New Roman" w:eastAsiaTheme="minorEastAsia" w:hAnsi="Times New Roman" w:cs="Times New Roman"/>
                  <w:sz w:val="24"/>
                  <w:szCs w:val="24"/>
                  <w:lang w:eastAsia="ja-JP"/>
                </w:rPr>
                <w:t>Thu 6/28/12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50" w:author="DuyNgo" w:date="2012-08-10T08:18:00Z">
              <w:r w:rsidRPr="00657B96">
                <w:rPr>
                  <w:rFonts w:ascii="Times New Roman" w:eastAsiaTheme="minorEastAsia" w:hAnsi="Times New Roman" w:cs="Times New Roman"/>
                  <w:sz w:val="24"/>
                  <w:szCs w:val="24"/>
                  <w:lang w:eastAsia="ja-JP"/>
                </w:rPr>
                <w:t>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51" w:author="DuyNgo" w:date="2012-08-10T08:18:00Z">
              <w:r w:rsidRPr="00657B96">
                <w:rPr>
                  <w:rFonts w:ascii="Times New Roman" w:eastAsiaTheme="minorEastAsia" w:hAnsi="Times New Roman" w:cs="Times New Roman"/>
                  <w:sz w:val="24"/>
                  <w:szCs w:val="24"/>
                  <w:lang w:eastAsia="ja-JP"/>
                </w:rPr>
                <w:t>HaiTCT</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52" w:author="DuyNgo" w:date="2012-08-10T08:18:00Z">
              <w:r w:rsidRPr="00657B96">
                <w:rPr>
                  <w:rFonts w:ascii="Times New Roman" w:eastAsiaTheme="minorEastAsia" w:hAnsi="Times New Roman" w:cs="Times New Roman"/>
                  <w:sz w:val="24"/>
                  <w:szCs w:val="24"/>
                  <w:lang w:eastAsia="ja-JP"/>
                </w:rPr>
                <w:t>"Pages (Report, Dashboard, Planner)"</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53" w:author="DuyNgo" w:date="2012-08-10T08:18:00Z">
              <w:r w:rsidRPr="00657B96">
                <w:rPr>
                  <w:rFonts w:ascii="Times New Roman" w:eastAsiaTheme="minorEastAsia" w:hAnsi="Times New Roman" w:cs="Times New Roman"/>
                  <w:sz w:val="24"/>
                  <w:szCs w:val="24"/>
                  <w:lang w:eastAsia="ja-JP"/>
                </w:rPr>
                <w:t>3d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54" w:author="DuyNgo" w:date="2012-08-10T08:18:00Z">
              <w:r w:rsidRPr="00657B96">
                <w:rPr>
                  <w:rFonts w:ascii="Times New Roman" w:eastAsiaTheme="minorEastAsia" w:hAnsi="Times New Roman" w:cs="Times New Roman"/>
                  <w:sz w:val="24"/>
                  <w:szCs w:val="24"/>
                  <w:lang w:eastAsia="ja-JP"/>
                </w:rPr>
                <w:t>Mon 6/25/12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55" w:author="DuyNgo" w:date="2012-08-10T08:18:00Z">
              <w:r w:rsidRPr="00657B96">
                <w:rPr>
                  <w:rFonts w:ascii="Times New Roman" w:eastAsiaTheme="minorEastAsia" w:hAnsi="Times New Roman" w:cs="Times New Roman"/>
                  <w:sz w:val="24"/>
                  <w:szCs w:val="24"/>
                  <w:lang w:eastAsia="ja-JP"/>
                </w:rPr>
                <w:t>Thu 6/28/12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56" w:author="DuyNgo" w:date="2012-08-10T08:18:00Z">
              <w:r w:rsidRPr="00657B96">
                <w:rPr>
                  <w:rFonts w:ascii="Times New Roman" w:eastAsiaTheme="minorEastAsia" w:hAnsi="Times New Roman" w:cs="Times New Roman"/>
                  <w:sz w:val="24"/>
                  <w:szCs w:val="24"/>
                  <w:lang w:eastAsia="ja-JP"/>
                </w:rPr>
                <w:t>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57" w:author="DuyNgo" w:date="2012-08-10T08:18:00Z">
              <w:r w:rsidRPr="00657B96">
                <w:rPr>
                  <w:rFonts w:ascii="Times New Roman" w:eastAsiaTheme="minorEastAsia" w:hAnsi="Times New Roman" w:cs="Times New Roman"/>
                  <w:sz w:val="24"/>
                  <w:szCs w:val="24"/>
                  <w:lang w:eastAsia="ja-JP"/>
                </w:rPr>
                <w:t>GiangPNT</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58" w:author="DuyNgo" w:date="2012-08-10T08:18:00Z">
              <w:r w:rsidRPr="00657B96">
                <w:rPr>
                  <w:rFonts w:ascii="Times New Roman" w:eastAsiaTheme="minorEastAsia" w:hAnsi="Times New Roman" w:cs="Times New Roman"/>
                  <w:sz w:val="24"/>
                  <w:szCs w:val="24"/>
                  <w:lang w:eastAsia="ja-JP"/>
                </w:rPr>
                <w:t>Review Pages</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59" w:author="DuyNgo" w:date="2012-08-10T08:18:00Z">
              <w:r w:rsidRPr="00657B96">
                <w:rPr>
                  <w:rFonts w:ascii="Times New Roman" w:eastAsiaTheme="minorEastAsia" w:hAnsi="Times New Roman" w:cs="Times New Roman"/>
                  <w:sz w:val="24"/>
                  <w:szCs w:val="24"/>
                  <w:lang w:eastAsia="ja-JP"/>
                </w:rPr>
                <w:t>2d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60" w:author="DuyNgo" w:date="2012-08-10T08:18:00Z">
              <w:r w:rsidRPr="00657B96">
                <w:rPr>
                  <w:rFonts w:ascii="Times New Roman" w:eastAsiaTheme="minorEastAsia" w:hAnsi="Times New Roman" w:cs="Times New Roman"/>
                  <w:sz w:val="24"/>
                  <w:szCs w:val="24"/>
                  <w:lang w:eastAsia="ja-JP"/>
                </w:rPr>
                <w:t>Thu 6/28/12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61" w:author="DuyNgo" w:date="2012-08-10T08:18:00Z">
              <w:r w:rsidRPr="00657B96">
                <w:rPr>
                  <w:rFonts w:ascii="Times New Roman" w:eastAsiaTheme="minorEastAsia" w:hAnsi="Times New Roman" w:cs="Times New Roman"/>
                  <w:sz w:val="24"/>
                  <w:szCs w:val="24"/>
                  <w:lang w:eastAsia="ja-JP"/>
                </w:rPr>
                <w:t>Mon 7/2/12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62" w:author="DuyNgo" w:date="2012-08-10T08:18:00Z">
              <w:r w:rsidRPr="00657B96">
                <w:rPr>
                  <w:rFonts w:ascii="Times New Roman" w:eastAsiaTheme="minorEastAsia" w:hAnsi="Times New Roman" w:cs="Times New Roman"/>
                  <w:sz w:val="24"/>
                  <w:szCs w:val="24"/>
                  <w:lang w:eastAsia="ja-JP"/>
                </w:rPr>
                <w:t>31</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63" w:author="DuyNgo" w:date="2012-08-10T08:18:00Z">
              <w:r w:rsidRPr="00657B96">
                <w:rPr>
                  <w:rFonts w:ascii="Times New Roman" w:eastAsiaTheme="minorEastAsia" w:hAnsi="Times New Roman" w:cs="Times New Roman"/>
                  <w:sz w:val="24"/>
                  <w:szCs w:val="24"/>
                  <w:lang w:eastAsia="ja-JP"/>
                </w:rPr>
                <w:t>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64" w:author="DuyNgo" w:date="2012-08-10T08:18:00Z">
              <w:r w:rsidRPr="00657B96">
                <w:rPr>
                  <w:rFonts w:ascii="Times New Roman" w:eastAsiaTheme="minorEastAsia" w:hAnsi="Times New Roman" w:cs="Times New Roman"/>
                  <w:sz w:val="24"/>
                  <w:szCs w:val="24"/>
                  <w:lang w:eastAsia="ja-JP"/>
                </w:rPr>
                <w:t>All team members</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65" w:author="DuyNgo" w:date="2012-08-10T08:18:00Z">
              <w:r w:rsidRPr="00657B96">
                <w:rPr>
                  <w:rFonts w:ascii="Times New Roman" w:eastAsiaTheme="minorEastAsia" w:hAnsi="Times New Roman" w:cs="Times New Roman"/>
                  <w:sz w:val="24"/>
                  <w:szCs w:val="24"/>
                  <w:lang w:eastAsia="ja-JP"/>
                </w:rPr>
                <w:t>"Database Design, Pages review, mapping"</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66" w:author="DuyNgo" w:date="2012-08-10T08:18:00Z">
              <w:r w:rsidRPr="00657B96">
                <w:rPr>
                  <w:rFonts w:ascii="Times New Roman" w:eastAsiaTheme="minorEastAsia" w:hAnsi="Times New Roman" w:cs="Times New Roman"/>
                  <w:sz w:val="24"/>
                  <w:szCs w:val="24"/>
                  <w:lang w:eastAsia="ja-JP"/>
                </w:rPr>
                <w:t>2d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67" w:author="DuyNgo" w:date="2012-08-10T08:18:00Z">
              <w:r w:rsidRPr="00657B96">
                <w:rPr>
                  <w:rFonts w:ascii="Times New Roman" w:eastAsiaTheme="minorEastAsia" w:hAnsi="Times New Roman" w:cs="Times New Roman"/>
                  <w:sz w:val="24"/>
                  <w:szCs w:val="24"/>
                  <w:lang w:eastAsia="ja-JP"/>
                </w:rPr>
                <w:t>Mon 7/2/12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68" w:author="DuyNgo" w:date="2012-08-10T08:18:00Z">
              <w:r w:rsidRPr="00657B96">
                <w:rPr>
                  <w:rFonts w:ascii="Times New Roman" w:eastAsiaTheme="minorEastAsia" w:hAnsi="Times New Roman" w:cs="Times New Roman"/>
                  <w:sz w:val="24"/>
                  <w:szCs w:val="24"/>
                  <w:lang w:eastAsia="ja-JP"/>
                </w:rPr>
                <w:t>Wed 7/4/12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69" w:author="DuyNgo" w:date="2012-08-10T08:18:00Z">
              <w:r w:rsidRPr="00657B96">
                <w:rPr>
                  <w:rFonts w:ascii="Times New Roman" w:eastAsiaTheme="minorEastAsia" w:hAnsi="Times New Roman" w:cs="Times New Roman"/>
                  <w:sz w:val="24"/>
                  <w:szCs w:val="24"/>
                  <w:lang w:eastAsia="ja-JP"/>
                </w:rPr>
                <w:t>32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70" w:author="DuyNgo" w:date="2012-08-10T08:18:00Z">
              <w:r w:rsidRPr="00657B96">
                <w:rPr>
                  <w:rFonts w:ascii="Times New Roman" w:eastAsiaTheme="minorEastAsia" w:hAnsi="Times New Roman" w:cs="Times New Roman"/>
                  <w:sz w:val="24"/>
                  <w:szCs w:val="24"/>
                  <w:lang w:eastAsia="ja-JP"/>
                </w:rPr>
                <w:t>100%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71" w:author="DuyNgo" w:date="2012-08-10T08:18:00Z">
              <w:r w:rsidRPr="00657B96">
                <w:rPr>
                  <w:rFonts w:ascii="Times New Roman" w:eastAsiaTheme="minorEastAsia" w:hAnsi="Times New Roman" w:cs="Times New Roman"/>
                  <w:sz w:val="24"/>
                  <w:szCs w:val="24"/>
                  <w:lang w:eastAsia="ja-JP"/>
                </w:rPr>
                <w:t>All team members</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72" w:author="DuyNgo" w:date="2012-08-10T08:18:00Z">
              <w:r w:rsidRPr="00657B96">
                <w:rPr>
                  <w:rFonts w:ascii="Times New Roman" w:eastAsiaTheme="minorEastAsia" w:hAnsi="Times New Roman" w:cs="Times New Roman"/>
                  <w:sz w:val="24"/>
                  <w:szCs w:val="24"/>
                  <w:lang w:eastAsia="ja-JP"/>
                </w:rPr>
                <w:lastRenderedPageBreak/>
                <w:t>Functions code</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73" w:author="DuyNgo" w:date="2012-08-10T08:18:00Z">
              <w:r w:rsidRPr="00657B96">
                <w:rPr>
                  <w:rFonts w:ascii="Times New Roman" w:eastAsiaTheme="minorEastAsia" w:hAnsi="Times New Roman" w:cs="Times New Roman"/>
                  <w:sz w:val="24"/>
                  <w:szCs w:val="24"/>
                  <w:lang w:eastAsia="ja-JP"/>
                </w:rPr>
                <w:t>9d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74" w:author="DuyNgo" w:date="2012-08-10T08:18:00Z">
              <w:r w:rsidRPr="00657B96">
                <w:rPr>
                  <w:rFonts w:ascii="Times New Roman" w:eastAsiaTheme="minorEastAsia" w:hAnsi="Times New Roman" w:cs="Times New Roman"/>
                  <w:sz w:val="24"/>
                  <w:szCs w:val="24"/>
                  <w:lang w:eastAsia="ja-JP"/>
                </w:rPr>
                <w:t>Wed 7/4/12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75" w:author="DuyNgo" w:date="2012-08-10T08:18:00Z">
              <w:r w:rsidRPr="00657B96">
                <w:rPr>
                  <w:rFonts w:ascii="Times New Roman" w:eastAsiaTheme="minorEastAsia" w:hAnsi="Times New Roman" w:cs="Times New Roman"/>
                  <w:sz w:val="24"/>
                  <w:szCs w:val="24"/>
                  <w:lang w:eastAsia="ja-JP"/>
                </w:rPr>
                <w:t>Tue 7/17/12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76" w:author="DuyNgo" w:date="2012-08-10T08:18:00Z">
              <w:r w:rsidRPr="00657B96">
                <w:rPr>
                  <w:rFonts w:ascii="Times New Roman" w:eastAsiaTheme="minorEastAsia" w:hAnsi="Times New Roman" w:cs="Times New Roman"/>
                  <w:sz w:val="24"/>
                  <w:szCs w:val="24"/>
                  <w:lang w:eastAsia="ja-JP"/>
                </w:rPr>
                <w:t>33</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77" w:author="DuyNgo" w:date="2012-08-10T08:18:00Z">
              <w:r w:rsidRPr="00657B96">
                <w:rPr>
                  <w:rFonts w:ascii="Times New Roman" w:eastAsiaTheme="minorEastAsia" w:hAnsi="Times New Roman" w:cs="Times New Roman"/>
                  <w:sz w:val="24"/>
                  <w:szCs w:val="24"/>
                  <w:lang w:eastAsia="ja-JP"/>
                </w:rPr>
                <w:t>67%</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78" w:author="DuyNgo" w:date="2012-08-10T08:18:00Z">
              <w:r w:rsidRPr="00657B96">
                <w:rPr>
                  <w:rFonts w:ascii="Times New Roman" w:eastAsiaTheme="minorEastAsia" w:hAnsi="Times New Roman" w:cs="Times New Roman"/>
                  <w:sz w:val="24"/>
                  <w:szCs w:val="24"/>
                  <w:lang w:eastAsia="ja-JP"/>
                </w:rPr>
                <w:t>Function 1 Requirement</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79" w:author="DuyNgo" w:date="2012-08-10T08:18:00Z">
              <w:r w:rsidRPr="00657B96">
                <w:rPr>
                  <w:rFonts w:ascii="Times New Roman" w:eastAsiaTheme="minorEastAsia" w:hAnsi="Times New Roman" w:cs="Times New Roman"/>
                  <w:sz w:val="24"/>
                  <w:szCs w:val="24"/>
                  <w:lang w:eastAsia="ja-JP"/>
                </w:rPr>
                <w:t>3d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80" w:author="DuyNgo" w:date="2012-08-10T08:18:00Z">
              <w:r w:rsidRPr="00657B96">
                <w:rPr>
                  <w:rFonts w:ascii="Times New Roman" w:eastAsiaTheme="minorEastAsia" w:hAnsi="Times New Roman" w:cs="Times New Roman"/>
                  <w:sz w:val="24"/>
                  <w:szCs w:val="24"/>
                  <w:lang w:eastAsia="ja-JP"/>
                </w:rPr>
                <w:t>Wed 7/4/12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81" w:author="DuyNgo" w:date="2012-08-10T08:18:00Z">
              <w:r w:rsidRPr="00657B96">
                <w:rPr>
                  <w:rFonts w:ascii="Times New Roman" w:eastAsiaTheme="minorEastAsia" w:hAnsi="Times New Roman" w:cs="Times New Roman"/>
                  <w:sz w:val="24"/>
                  <w:szCs w:val="24"/>
                  <w:lang w:eastAsia="ja-JP"/>
                </w:rPr>
                <w:t>Mon 7/9/12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82" w:author="DuyNgo" w:date="2012-08-10T08:18:00Z">
              <w:r w:rsidRPr="00657B96">
                <w:rPr>
                  <w:rFonts w:ascii="Times New Roman" w:eastAsiaTheme="minorEastAsia" w:hAnsi="Times New Roman" w:cs="Times New Roman"/>
                  <w:sz w:val="24"/>
                  <w:szCs w:val="24"/>
                  <w:lang w:eastAsia="ja-JP"/>
                </w:rPr>
                <w:t>100%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83" w:author="DuyNgo" w:date="2012-08-10T08:18:00Z">
              <w:r w:rsidRPr="00657B96">
                <w:rPr>
                  <w:rFonts w:ascii="Times New Roman" w:eastAsiaTheme="minorEastAsia" w:hAnsi="Times New Roman" w:cs="Times New Roman"/>
                  <w:sz w:val="24"/>
                  <w:szCs w:val="24"/>
                  <w:lang w:eastAsia="ja-JP"/>
                </w:rPr>
                <w:t>DuyND</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84" w:author="DuyNgo" w:date="2012-08-10T08:18:00Z">
              <w:r w:rsidRPr="00657B96">
                <w:rPr>
                  <w:rFonts w:ascii="Times New Roman" w:eastAsiaTheme="minorEastAsia" w:hAnsi="Times New Roman" w:cs="Times New Roman"/>
                  <w:sz w:val="24"/>
                  <w:szCs w:val="24"/>
                  <w:lang w:eastAsia="ja-JP"/>
                </w:rPr>
                <w:t>Function 2 DMS</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85" w:author="DuyNgo" w:date="2012-08-10T08:18:00Z">
              <w:r w:rsidRPr="00657B96">
                <w:rPr>
                  <w:rFonts w:ascii="Times New Roman" w:eastAsiaTheme="minorEastAsia" w:hAnsi="Times New Roman" w:cs="Times New Roman"/>
                  <w:sz w:val="24"/>
                  <w:szCs w:val="24"/>
                  <w:lang w:eastAsia="ja-JP"/>
                </w:rPr>
                <w:t>3d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86" w:author="DuyNgo" w:date="2012-08-10T08:18:00Z">
              <w:r w:rsidRPr="00657B96">
                <w:rPr>
                  <w:rFonts w:ascii="Times New Roman" w:eastAsiaTheme="minorEastAsia" w:hAnsi="Times New Roman" w:cs="Times New Roman"/>
                  <w:sz w:val="24"/>
                  <w:szCs w:val="24"/>
                  <w:lang w:eastAsia="ja-JP"/>
                </w:rPr>
                <w:t>Wed 7/4/12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87" w:author="DuyNgo" w:date="2012-08-10T08:18:00Z">
              <w:r w:rsidRPr="00657B96">
                <w:rPr>
                  <w:rFonts w:ascii="Times New Roman" w:eastAsiaTheme="minorEastAsia" w:hAnsi="Times New Roman" w:cs="Times New Roman"/>
                  <w:sz w:val="24"/>
                  <w:szCs w:val="24"/>
                  <w:lang w:eastAsia="ja-JP"/>
                </w:rPr>
                <w:t>Mon 7/9/12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88" w:author="DuyNgo" w:date="2012-08-10T08:18:00Z">
              <w:r w:rsidRPr="00657B96">
                <w:rPr>
                  <w:rFonts w:ascii="Times New Roman" w:eastAsiaTheme="minorEastAsia" w:hAnsi="Times New Roman" w:cs="Times New Roman"/>
                  <w:sz w:val="24"/>
                  <w:szCs w:val="24"/>
                  <w:lang w:eastAsia="ja-JP"/>
                </w:rPr>
                <w:t>30%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89" w:author="DuyNgo" w:date="2012-08-10T08:18:00Z">
              <w:r w:rsidRPr="00657B96">
                <w:rPr>
                  <w:rFonts w:ascii="Times New Roman" w:eastAsiaTheme="minorEastAsia" w:hAnsi="Times New Roman" w:cs="Times New Roman"/>
                  <w:sz w:val="24"/>
                  <w:szCs w:val="24"/>
                  <w:lang w:eastAsia="ja-JP"/>
                </w:rPr>
                <w:t>TruongMH</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90" w:author="DuyNgo" w:date="2012-08-10T08:18:00Z">
              <w:r w:rsidRPr="00657B96">
                <w:rPr>
                  <w:rFonts w:ascii="Times New Roman" w:eastAsiaTheme="minorEastAsia" w:hAnsi="Times New Roman" w:cs="Times New Roman"/>
                  <w:sz w:val="24"/>
                  <w:szCs w:val="24"/>
                  <w:lang w:eastAsia="ja-JP"/>
                </w:rPr>
                <w:t>Function 3 Admin</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91" w:author="DuyNgo" w:date="2012-08-10T08:18:00Z">
              <w:r w:rsidRPr="00657B96">
                <w:rPr>
                  <w:rFonts w:ascii="Times New Roman" w:eastAsiaTheme="minorEastAsia" w:hAnsi="Times New Roman" w:cs="Times New Roman"/>
                  <w:sz w:val="24"/>
                  <w:szCs w:val="24"/>
                  <w:lang w:eastAsia="ja-JP"/>
                </w:rPr>
                <w:t>3d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92" w:author="DuyNgo" w:date="2012-08-10T08:18:00Z">
              <w:r w:rsidRPr="00657B96">
                <w:rPr>
                  <w:rFonts w:ascii="Times New Roman" w:eastAsiaTheme="minorEastAsia" w:hAnsi="Times New Roman" w:cs="Times New Roman"/>
                  <w:sz w:val="24"/>
                  <w:szCs w:val="24"/>
                  <w:lang w:eastAsia="ja-JP"/>
                </w:rPr>
                <w:t>Wed 7/4/12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93" w:author="DuyNgo" w:date="2012-08-10T08:18:00Z">
              <w:r w:rsidRPr="00657B96">
                <w:rPr>
                  <w:rFonts w:ascii="Times New Roman" w:eastAsiaTheme="minorEastAsia" w:hAnsi="Times New Roman" w:cs="Times New Roman"/>
                  <w:sz w:val="24"/>
                  <w:szCs w:val="24"/>
                  <w:lang w:eastAsia="ja-JP"/>
                </w:rPr>
                <w:t>Mon 7/9/12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94" w:author="DuyNgo" w:date="2012-08-10T08:18:00Z">
              <w:r w:rsidRPr="00657B96">
                <w:rPr>
                  <w:rFonts w:ascii="Times New Roman" w:eastAsiaTheme="minorEastAsia" w:hAnsi="Times New Roman" w:cs="Times New Roman"/>
                  <w:sz w:val="24"/>
                  <w:szCs w:val="24"/>
                  <w:lang w:eastAsia="ja-JP"/>
                </w:rPr>
                <w:t>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95" w:author="DuyNgo" w:date="2012-08-10T08:18:00Z">
              <w:r w:rsidRPr="00657B96">
                <w:rPr>
                  <w:rFonts w:ascii="Times New Roman" w:eastAsiaTheme="minorEastAsia" w:hAnsi="Times New Roman" w:cs="Times New Roman"/>
                  <w:sz w:val="24"/>
                  <w:szCs w:val="24"/>
                  <w:lang w:eastAsia="ja-JP"/>
                </w:rPr>
                <w:t>HaiTCT</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96" w:author="DuyNgo" w:date="2012-08-10T08:18:00Z">
              <w:r w:rsidRPr="00657B96">
                <w:rPr>
                  <w:rFonts w:ascii="Times New Roman" w:eastAsiaTheme="minorEastAsia" w:hAnsi="Times New Roman" w:cs="Times New Roman"/>
                  <w:sz w:val="24"/>
                  <w:szCs w:val="24"/>
                  <w:lang w:eastAsia="ja-JP"/>
                </w:rPr>
                <w:t>Function 4 Dashboard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97" w:author="DuyNgo" w:date="2012-08-10T08:18:00Z">
              <w:r w:rsidRPr="00657B96">
                <w:rPr>
                  <w:rFonts w:ascii="Times New Roman" w:eastAsiaTheme="minorEastAsia" w:hAnsi="Times New Roman" w:cs="Times New Roman"/>
                  <w:sz w:val="24"/>
                  <w:szCs w:val="24"/>
                  <w:lang w:eastAsia="ja-JP"/>
                </w:rPr>
                <w:t>3d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98" w:author="DuyNgo" w:date="2012-08-10T08:18:00Z">
              <w:r w:rsidRPr="00657B96">
                <w:rPr>
                  <w:rFonts w:ascii="Times New Roman" w:eastAsiaTheme="minorEastAsia" w:hAnsi="Times New Roman" w:cs="Times New Roman"/>
                  <w:sz w:val="24"/>
                  <w:szCs w:val="24"/>
                  <w:lang w:eastAsia="ja-JP"/>
                </w:rPr>
                <w:t>Wed 7/4/12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999" w:author="DuyNgo" w:date="2012-08-10T08:18:00Z">
              <w:r w:rsidRPr="00657B96">
                <w:rPr>
                  <w:rFonts w:ascii="Times New Roman" w:eastAsiaTheme="minorEastAsia" w:hAnsi="Times New Roman" w:cs="Times New Roman"/>
                  <w:sz w:val="24"/>
                  <w:szCs w:val="24"/>
                  <w:lang w:eastAsia="ja-JP"/>
                </w:rPr>
                <w:t>Mon 7/9/12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00" w:author="DuyNgo" w:date="2012-08-10T08:18:00Z">
              <w:r w:rsidRPr="00657B96">
                <w:rPr>
                  <w:rFonts w:ascii="Times New Roman" w:eastAsiaTheme="minorEastAsia" w:hAnsi="Times New Roman" w:cs="Times New Roman"/>
                  <w:sz w:val="24"/>
                  <w:szCs w:val="24"/>
                  <w:lang w:eastAsia="ja-JP"/>
                </w:rPr>
                <w:t>25%</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01" w:author="DuyNgo" w:date="2012-08-10T08:18:00Z">
              <w:r w:rsidRPr="00657B96">
                <w:rPr>
                  <w:rFonts w:ascii="Times New Roman" w:eastAsiaTheme="minorEastAsia" w:hAnsi="Times New Roman" w:cs="Times New Roman"/>
                  <w:sz w:val="24"/>
                  <w:szCs w:val="24"/>
                  <w:lang w:eastAsia="ja-JP"/>
                </w:rPr>
                <w:t>GiangPNT</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02" w:author="DuyNgo" w:date="2012-08-10T08:18:00Z">
              <w:r w:rsidRPr="00657B96">
                <w:rPr>
                  <w:rFonts w:ascii="Times New Roman" w:eastAsiaTheme="minorEastAsia" w:hAnsi="Times New Roman" w:cs="Times New Roman"/>
                  <w:sz w:val="24"/>
                  <w:szCs w:val="24"/>
                  <w:lang w:eastAsia="ja-JP"/>
                </w:rPr>
                <w:t>Function 5 Portal</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03" w:author="DuyNgo" w:date="2012-08-10T08:18:00Z">
              <w:r w:rsidRPr="00657B96">
                <w:rPr>
                  <w:rFonts w:ascii="Times New Roman" w:eastAsiaTheme="minorEastAsia" w:hAnsi="Times New Roman" w:cs="Times New Roman"/>
                  <w:sz w:val="24"/>
                  <w:szCs w:val="24"/>
                  <w:lang w:eastAsia="ja-JP"/>
                </w:rPr>
                <w:t>4d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04" w:author="DuyNgo" w:date="2012-08-10T08:18:00Z">
              <w:r w:rsidRPr="00657B96">
                <w:rPr>
                  <w:rFonts w:ascii="Times New Roman" w:eastAsiaTheme="minorEastAsia" w:hAnsi="Times New Roman" w:cs="Times New Roman"/>
                  <w:sz w:val="24"/>
                  <w:szCs w:val="24"/>
                  <w:lang w:eastAsia="ja-JP"/>
                </w:rPr>
                <w:t>Mon 7/9/12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05" w:author="DuyNgo" w:date="2012-08-10T08:18:00Z">
              <w:r w:rsidRPr="00657B96">
                <w:rPr>
                  <w:rFonts w:ascii="Times New Roman" w:eastAsiaTheme="minorEastAsia" w:hAnsi="Times New Roman" w:cs="Times New Roman"/>
                  <w:sz w:val="24"/>
                  <w:szCs w:val="24"/>
                  <w:lang w:eastAsia="ja-JP"/>
                </w:rPr>
                <w:t>Fri 7/13/12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06" w:author="DuyNgo" w:date="2012-08-10T08:18:00Z">
              <w:r w:rsidRPr="00657B96">
                <w:rPr>
                  <w:rFonts w:ascii="Times New Roman" w:eastAsiaTheme="minorEastAsia" w:hAnsi="Times New Roman" w:cs="Times New Roman"/>
                  <w:sz w:val="24"/>
                  <w:szCs w:val="24"/>
                  <w:lang w:eastAsia="ja-JP"/>
                </w:rPr>
                <w:t>35</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07" w:author="DuyNgo" w:date="2012-08-10T08:18:00Z">
              <w:r w:rsidRPr="00657B96">
                <w:rPr>
                  <w:rFonts w:ascii="Times New Roman" w:eastAsiaTheme="minorEastAsia" w:hAnsi="Times New Roman" w:cs="Times New Roman"/>
                  <w:sz w:val="24"/>
                  <w:szCs w:val="24"/>
                  <w:lang w:eastAsia="ja-JP"/>
                </w:rPr>
                <w:t>90%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08" w:author="DuyNgo" w:date="2012-08-10T08:18:00Z">
              <w:r w:rsidRPr="00657B96">
                <w:rPr>
                  <w:rFonts w:ascii="Times New Roman" w:eastAsiaTheme="minorEastAsia" w:hAnsi="Times New Roman" w:cs="Times New Roman"/>
                  <w:sz w:val="24"/>
                  <w:szCs w:val="24"/>
                  <w:lang w:eastAsia="ja-JP"/>
                </w:rPr>
                <w:t>DuyND</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09" w:author="DuyNgo" w:date="2012-08-10T08:18:00Z">
              <w:r w:rsidRPr="00657B96">
                <w:rPr>
                  <w:rFonts w:ascii="Times New Roman" w:eastAsiaTheme="minorEastAsia" w:hAnsi="Times New Roman" w:cs="Times New Roman"/>
                  <w:sz w:val="24"/>
                  <w:szCs w:val="24"/>
                  <w:lang w:eastAsia="ja-JP"/>
                </w:rPr>
                <w:t>Function 6 Timesheet</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10" w:author="DuyNgo" w:date="2012-08-10T08:18:00Z">
              <w:r w:rsidRPr="00657B96">
                <w:rPr>
                  <w:rFonts w:ascii="Times New Roman" w:eastAsiaTheme="minorEastAsia" w:hAnsi="Times New Roman" w:cs="Times New Roman"/>
                  <w:sz w:val="24"/>
                  <w:szCs w:val="24"/>
                  <w:lang w:eastAsia="ja-JP"/>
                </w:rPr>
                <w:t>4d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11" w:author="DuyNgo" w:date="2012-08-10T08:18:00Z">
              <w:r w:rsidRPr="00657B96">
                <w:rPr>
                  <w:rFonts w:ascii="Times New Roman" w:eastAsiaTheme="minorEastAsia" w:hAnsi="Times New Roman" w:cs="Times New Roman"/>
                  <w:sz w:val="24"/>
                  <w:szCs w:val="24"/>
                  <w:lang w:eastAsia="ja-JP"/>
                </w:rPr>
                <w:t>Mon 7/9/12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12" w:author="DuyNgo" w:date="2012-08-10T08:18:00Z">
              <w:r w:rsidRPr="00657B96">
                <w:rPr>
                  <w:rFonts w:ascii="Times New Roman" w:eastAsiaTheme="minorEastAsia" w:hAnsi="Times New Roman" w:cs="Times New Roman"/>
                  <w:sz w:val="24"/>
                  <w:szCs w:val="24"/>
                  <w:lang w:eastAsia="ja-JP"/>
                </w:rPr>
                <w:t>Fri 7/13/12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13" w:author="DuyNgo" w:date="2012-08-10T08:18:00Z">
              <w:r w:rsidRPr="00657B96">
                <w:rPr>
                  <w:rFonts w:ascii="Times New Roman" w:eastAsiaTheme="minorEastAsia" w:hAnsi="Times New Roman" w:cs="Times New Roman"/>
                  <w:sz w:val="24"/>
                  <w:szCs w:val="24"/>
                  <w:lang w:eastAsia="ja-JP"/>
                </w:rPr>
                <w:t>36</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14" w:author="DuyNgo" w:date="2012-08-10T08:18:00Z">
              <w:r w:rsidRPr="00657B96">
                <w:rPr>
                  <w:rFonts w:ascii="Times New Roman" w:eastAsiaTheme="minorEastAsia" w:hAnsi="Times New Roman" w:cs="Times New Roman"/>
                  <w:sz w:val="24"/>
                  <w:szCs w:val="24"/>
                  <w:lang w:eastAsia="ja-JP"/>
                </w:rPr>
                <w:t>100%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15" w:author="DuyNgo" w:date="2012-08-10T08:18:00Z">
              <w:r w:rsidRPr="00657B96">
                <w:rPr>
                  <w:rFonts w:ascii="Times New Roman" w:eastAsiaTheme="minorEastAsia" w:hAnsi="Times New Roman" w:cs="Times New Roman"/>
                  <w:sz w:val="24"/>
                  <w:szCs w:val="24"/>
                  <w:lang w:eastAsia="ja-JP"/>
                </w:rPr>
                <w:t>TruongMH</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16" w:author="DuyNgo" w:date="2012-08-10T08:18:00Z">
              <w:r w:rsidRPr="00657B96">
                <w:rPr>
                  <w:rFonts w:ascii="Times New Roman" w:eastAsiaTheme="minorEastAsia" w:hAnsi="Times New Roman" w:cs="Times New Roman"/>
                  <w:sz w:val="24"/>
                  <w:szCs w:val="24"/>
                  <w:lang w:eastAsia="ja-JP"/>
                </w:rPr>
                <w:t>"Function 7 Admin, Product"</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17" w:author="DuyNgo" w:date="2012-08-10T08:18:00Z">
              <w:r w:rsidRPr="00657B96">
                <w:rPr>
                  <w:rFonts w:ascii="Times New Roman" w:eastAsiaTheme="minorEastAsia" w:hAnsi="Times New Roman" w:cs="Times New Roman"/>
                  <w:sz w:val="24"/>
                  <w:szCs w:val="24"/>
                  <w:lang w:eastAsia="ja-JP"/>
                </w:rPr>
                <w:t>4d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18" w:author="DuyNgo" w:date="2012-08-10T08:18:00Z">
              <w:r w:rsidRPr="00657B96">
                <w:rPr>
                  <w:rFonts w:ascii="Times New Roman" w:eastAsiaTheme="minorEastAsia" w:hAnsi="Times New Roman" w:cs="Times New Roman"/>
                  <w:sz w:val="24"/>
                  <w:szCs w:val="24"/>
                  <w:lang w:eastAsia="ja-JP"/>
                </w:rPr>
                <w:t>Mon 7/9/12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19" w:author="DuyNgo" w:date="2012-08-10T08:18:00Z">
              <w:r w:rsidRPr="00657B96">
                <w:rPr>
                  <w:rFonts w:ascii="Times New Roman" w:eastAsiaTheme="minorEastAsia" w:hAnsi="Times New Roman" w:cs="Times New Roman"/>
                  <w:sz w:val="24"/>
                  <w:szCs w:val="24"/>
                  <w:lang w:eastAsia="ja-JP"/>
                </w:rPr>
                <w:t>Fri 7/13/12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20" w:author="DuyNgo" w:date="2012-08-10T08:18:00Z">
              <w:r w:rsidRPr="00657B96">
                <w:rPr>
                  <w:rFonts w:ascii="Times New Roman" w:eastAsiaTheme="minorEastAsia" w:hAnsi="Times New Roman" w:cs="Times New Roman"/>
                  <w:sz w:val="24"/>
                  <w:szCs w:val="24"/>
                  <w:lang w:eastAsia="ja-JP"/>
                </w:rPr>
                <w:t>37</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21" w:author="DuyNgo" w:date="2012-08-10T08:18:00Z">
              <w:r w:rsidRPr="00657B96">
                <w:rPr>
                  <w:rFonts w:ascii="Times New Roman" w:eastAsiaTheme="minorEastAsia" w:hAnsi="Times New Roman" w:cs="Times New Roman"/>
                  <w:sz w:val="24"/>
                  <w:szCs w:val="24"/>
                  <w:lang w:eastAsia="ja-JP"/>
                </w:rPr>
                <w:t>80%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22" w:author="DuyNgo" w:date="2012-08-10T08:18:00Z">
              <w:r w:rsidRPr="00657B96">
                <w:rPr>
                  <w:rFonts w:ascii="Times New Roman" w:eastAsiaTheme="minorEastAsia" w:hAnsi="Times New Roman" w:cs="Times New Roman"/>
                  <w:sz w:val="24"/>
                  <w:szCs w:val="24"/>
                  <w:lang w:eastAsia="ja-JP"/>
                </w:rPr>
                <w:t>HaiTCT</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23" w:author="DuyNgo" w:date="2012-08-10T08:18:00Z">
              <w:r w:rsidRPr="00657B96">
                <w:rPr>
                  <w:rFonts w:ascii="Times New Roman" w:eastAsiaTheme="minorEastAsia" w:hAnsi="Times New Roman" w:cs="Times New Roman"/>
                  <w:sz w:val="24"/>
                  <w:szCs w:val="24"/>
                  <w:lang w:eastAsia="ja-JP"/>
                </w:rPr>
                <w:t>Function 8 Planner</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24" w:author="DuyNgo" w:date="2012-08-10T08:18:00Z">
              <w:r w:rsidRPr="00657B96">
                <w:rPr>
                  <w:rFonts w:ascii="Times New Roman" w:eastAsiaTheme="minorEastAsia" w:hAnsi="Times New Roman" w:cs="Times New Roman"/>
                  <w:sz w:val="24"/>
                  <w:szCs w:val="24"/>
                  <w:lang w:eastAsia="ja-JP"/>
                </w:rPr>
                <w:t>4d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25" w:author="DuyNgo" w:date="2012-08-10T08:18:00Z">
              <w:r w:rsidRPr="00657B96">
                <w:rPr>
                  <w:rFonts w:ascii="Times New Roman" w:eastAsiaTheme="minorEastAsia" w:hAnsi="Times New Roman" w:cs="Times New Roman"/>
                  <w:sz w:val="24"/>
                  <w:szCs w:val="24"/>
                  <w:lang w:eastAsia="ja-JP"/>
                </w:rPr>
                <w:t>Mon 7/9/12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26" w:author="DuyNgo" w:date="2012-08-10T08:18:00Z">
              <w:r w:rsidRPr="00657B96">
                <w:rPr>
                  <w:rFonts w:ascii="Times New Roman" w:eastAsiaTheme="minorEastAsia" w:hAnsi="Times New Roman" w:cs="Times New Roman"/>
                  <w:sz w:val="24"/>
                  <w:szCs w:val="24"/>
                  <w:lang w:eastAsia="ja-JP"/>
                </w:rPr>
                <w:t>Fri 7/13/12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27" w:author="DuyNgo" w:date="2012-08-10T08:18:00Z">
              <w:r w:rsidRPr="00657B96">
                <w:rPr>
                  <w:rFonts w:ascii="Times New Roman" w:eastAsiaTheme="minorEastAsia" w:hAnsi="Times New Roman" w:cs="Times New Roman"/>
                  <w:sz w:val="24"/>
                  <w:szCs w:val="24"/>
                  <w:lang w:eastAsia="ja-JP"/>
                </w:rPr>
                <w:t>38</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28" w:author="DuyNgo" w:date="2012-08-10T08:18:00Z">
              <w:r w:rsidRPr="00657B96">
                <w:rPr>
                  <w:rFonts w:ascii="Times New Roman" w:eastAsiaTheme="minorEastAsia" w:hAnsi="Times New Roman" w:cs="Times New Roman"/>
                  <w:sz w:val="24"/>
                  <w:szCs w:val="24"/>
                  <w:lang w:eastAsia="ja-JP"/>
                </w:rPr>
                <w:t>95%</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29" w:author="DuyNgo" w:date="2012-08-10T08:18:00Z">
              <w:r w:rsidRPr="00657B96">
                <w:rPr>
                  <w:rFonts w:ascii="Times New Roman" w:eastAsiaTheme="minorEastAsia" w:hAnsi="Times New Roman" w:cs="Times New Roman"/>
                  <w:sz w:val="24"/>
                  <w:szCs w:val="24"/>
                  <w:lang w:eastAsia="ja-JP"/>
                </w:rPr>
                <w:t>GiangPNT</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30" w:author="DuyNgo" w:date="2012-08-10T08:18:00Z">
              <w:r w:rsidRPr="00657B96">
                <w:rPr>
                  <w:rFonts w:ascii="Times New Roman" w:eastAsiaTheme="minorEastAsia" w:hAnsi="Times New Roman" w:cs="Times New Roman"/>
                  <w:sz w:val="24"/>
                  <w:szCs w:val="24"/>
                  <w:lang w:eastAsia="ja-JP"/>
                </w:rPr>
                <w:t>Function 9  Project Eye</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31" w:author="DuyNgo" w:date="2012-08-10T08:18:00Z">
              <w:r w:rsidRPr="00657B96">
                <w:rPr>
                  <w:rFonts w:ascii="Times New Roman" w:eastAsiaTheme="minorEastAsia" w:hAnsi="Times New Roman" w:cs="Times New Roman"/>
                  <w:sz w:val="24"/>
                  <w:szCs w:val="24"/>
                  <w:lang w:eastAsia="ja-JP"/>
                </w:rPr>
                <w:t>2d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32" w:author="DuyNgo" w:date="2012-08-10T08:18:00Z">
              <w:r w:rsidRPr="00657B96">
                <w:rPr>
                  <w:rFonts w:ascii="Times New Roman" w:eastAsiaTheme="minorEastAsia" w:hAnsi="Times New Roman" w:cs="Times New Roman"/>
                  <w:sz w:val="24"/>
                  <w:szCs w:val="24"/>
                  <w:lang w:eastAsia="ja-JP"/>
                </w:rPr>
                <w:t>Fri 7/13/12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33" w:author="DuyNgo" w:date="2012-08-10T08:18:00Z">
              <w:r w:rsidRPr="00657B96">
                <w:rPr>
                  <w:rFonts w:ascii="Times New Roman" w:eastAsiaTheme="minorEastAsia" w:hAnsi="Times New Roman" w:cs="Times New Roman"/>
                  <w:sz w:val="24"/>
                  <w:szCs w:val="24"/>
                  <w:lang w:eastAsia="ja-JP"/>
                </w:rPr>
                <w:t>Tue 7/17/12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34" w:author="DuyNgo" w:date="2012-08-10T08:18:00Z">
              <w:r w:rsidRPr="00657B96">
                <w:rPr>
                  <w:rFonts w:ascii="Times New Roman" w:eastAsiaTheme="minorEastAsia" w:hAnsi="Times New Roman" w:cs="Times New Roman"/>
                  <w:sz w:val="24"/>
                  <w:szCs w:val="24"/>
                  <w:lang w:eastAsia="ja-JP"/>
                </w:rPr>
                <w:t>39</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35" w:author="DuyNgo" w:date="2012-08-10T08:18:00Z">
              <w:r w:rsidRPr="00657B96">
                <w:rPr>
                  <w:rFonts w:ascii="Times New Roman" w:eastAsiaTheme="minorEastAsia" w:hAnsi="Times New Roman" w:cs="Times New Roman"/>
                  <w:sz w:val="24"/>
                  <w:szCs w:val="24"/>
                  <w:lang w:eastAsia="ja-JP"/>
                </w:rPr>
                <w:t>90%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36" w:author="DuyNgo" w:date="2012-08-10T08:18:00Z">
              <w:r w:rsidRPr="00657B96">
                <w:rPr>
                  <w:rFonts w:ascii="Times New Roman" w:eastAsiaTheme="minorEastAsia" w:hAnsi="Times New Roman" w:cs="Times New Roman"/>
                  <w:sz w:val="24"/>
                  <w:szCs w:val="24"/>
                  <w:lang w:eastAsia="ja-JP"/>
                </w:rPr>
                <w:t>All team members</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37" w:author="DuyNgo" w:date="2012-08-10T08:18:00Z">
              <w:r w:rsidRPr="00657B96">
                <w:rPr>
                  <w:rFonts w:ascii="Times New Roman" w:eastAsiaTheme="minorEastAsia" w:hAnsi="Times New Roman" w:cs="Times New Roman"/>
                  <w:sz w:val="24"/>
                  <w:szCs w:val="24"/>
                  <w:lang w:eastAsia="ja-JP"/>
                </w:rPr>
                <w:t>Function 10 Receipt</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38" w:author="DuyNgo" w:date="2012-08-10T08:18:00Z">
              <w:r w:rsidRPr="00657B96">
                <w:rPr>
                  <w:rFonts w:ascii="Times New Roman" w:eastAsiaTheme="minorEastAsia" w:hAnsi="Times New Roman" w:cs="Times New Roman"/>
                  <w:sz w:val="24"/>
                  <w:szCs w:val="24"/>
                  <w:lang w:eastAsia="ja-JP"/>
                </w:rPr>
                <w:t>2d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39" w:author="DuyNgo" w:date="2012-08-10T08:18:00Z">
              <w:r w:rsidRPr="00657B96">
                <w:rPr>
                  <w:rFonts w:ascii="Times New Roman" w:eastAsiaTheme="minorEastAsia" w:hAnsi="Times New Roman" w:cs="Times New Roman"/>
                  <w:sz w:val="24"/>
                  <w:szCs w:val="24"/>
                  <w:lang w:eastAsia="ja-JP"/>
                </w:rPr>
                <w:t>Fri 7/13/12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40" w:author="DuyNgo" w:date="2012-08-10T08:18:00Z">
              <w:r w:rsidRPr="00657B96">
                <w:rPr>
                  <w:rFonts w:ascii="Times New Roman" w:eastAsiaTheme="minorEastAsia" w:hAnsi="Times New Roman" w:cs="Times New Roman"/>
                  <w:sz w:val="24"/>
                  <w:szCs w:val="24"/>
                  <w:lang w:eastAsia="ja-JP"/>
                </w:rPr>
                <w:t>Tue 7/17/12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41" w:author="DuyNgo" w:date="2012-08-10T08:18:00Z">
              <w:r w:rsidRPr="00657B96">
                <w:rPr>
                  <w:rFonts w:ascii="Times New Roman" w:eastAsiaTheme="minorEastAsia" w:hAnsi="Times New Roman" w:cs="Times New Roman"/>
                  <w:sz w:val="24"/>
                  <w:szCs w:val="24"/>
                  <w:lang w:eastAsia="ja-JP"/>
                </w:rPr>
                <w:t>39</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42" w:author="DuyNgo" w:date="2012-08-10T08:18:00Z">
              <w:r w:rsidRPr="00657B96">
                <w:rPr>
                  <w:rFonts w:ascii="Times New Roman" w:eastAsiaTheme="minorEastAsia" w:hAnsi="Times New Roman" w:cs="Times New Roman"/>
                  <w:sz w:val="24"/>
                  <w:szCs w:val="24"/>
                  <w:lang w:eastAsia="ja-JP"/>
                </w:rPr>
                <w:t>25%</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43" w:author="DuyNgo" w:date="2012-08-10T08:18:00Z">
              <w:r w:rsidRPr="00657B96">
                <w:rPr>
                  <w:rFonts w:ascii="Times New Roman" w:eastAsiaTheme="minorEastAsia" w:hAnsi="Times New Roman" w:cs="Times New Roman"/>
                  <w:sz w:val="24"/>
                  <w:szCs w:val="24"/>
                  <w:lang w:eastAsia="ja-JP"/>
                </w:rPr>
                <w:t>All team members</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44" w:author="DuyNgo" w:date="2012-08-10T08:18:00Z">
              <w:r w:rsidRPr="00657B96">
                <w:rPr>
                  <w:rFonts w:ascii="Times New Roman" w:eastAsiaTheme="minorEastAsia" w:hAnsi="Times New Roman" w:cs="Times New Roman"/>
                  <w:sz w:val="24"/>
                  <w:szCs w:val="24"/>
                  <w:lang w:eastAsia="ja-JP"/>
                </w:rPr>
                <w:t>Review code offline</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45" w:author="DuyNgo" w:date="2012-08-10T08:18:00Z">
              <w:r w:rsidRPr="00657B96">
                <w:rPr>
                  <w:rFonts w:ascii="Times New Roman" w:eastAsiaTheme="minorEastAsia" w:hAnsi="Times New Roman" w:cs="Times New Roman"/>
                  <w:sz w:val="24"/>
                  <w:szCs w:val="24"/>
                  <w:lang w:eastAsia="ja-JP"/>
                </w:rPr>
                <w:t>1d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46" w:author="DuyNgo" w:date="2012-08-10T08:18:00Z">
              <w:r w:rsidRPr="00657B96">
                <w:rPr>
                  <w:rFonts w:ascii="Times New Roman" w:eastAsiaTheme="minorEastAsia" w:hAnsi="Times New Roman" w:cs="Times New Roman"/>
                  <w:sz w:val="24"/>
                  <w:szCs w:val="24"/>
                  <w:lang w:eastAsia="ja-JP"/>
                </w:rPr>
                <w:t>Tue 7/17/12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47" w:author="DuyNgo" w:date="2012-08-10T08:18:00Z">
              <w:r w:rsidRPr="00657B96">
                <w:rPr>
                  <w:rFonts w:ascii="Times New Roman" w:eastAsiaTheme="minorEastAsia" w:hAnsi="Times New Roman" w:cs="Times New Roman"/>
                  <w:sz w:val="24"/>
                  <w:szCs w:val="24"/>
                  <w:lang w:eastAsia="ja-JP"/>
                </w:rPr>
                <w:t>Wed 7/18/12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48" w:author="DuyNgo" w:date="2012-08-10T08:18:00Z">
              <w:r w:rsidRPr="00657B96">
                <w:rPr>
                  <w:rFonts w:ascii="Times New Roman" w:eastAsiaTheme="minorEastAsia" w:hAnsi="Times New Roman" w:cs="Times New Roman"/>
                  <w:sz w:val="24"/>
                  <w:szCs w:val="24"/>
                  <w:lang w:eastAsia="ja-JP"/>
                </w:rPr>
                <w:t>44</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49" w:author="DuyNgo" w:date="2012-08-10T08:18:00Z">
              <w:r w:rsidRPr="00657B96">
                <w:rPr>
                  <w:rFonts w:ascii="Times New Roman" w:eastAsiaTheme="minorEastAsia" w:hAnsi="Times New Roman" w:cs="Times New Roman"/>
                  <w:sz w:val="24"/>
                  <w:szCs w:val="24"/>
                  <w:lang w:eastAsia="ja-JP"/>
                </w:rPr>
                <w:t>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50" w:author="DuyNgo" w:date="2012-08-10T08:18:00Z">
              <w:r w:rsidRPr="00657B96">
                <w:rPr>
                  <w:rFonts w:ascii="Times New Roman" w:eastAsiaTheme="minorEastAsia" w:hAnsi="Times New Roman" w:cs="Times New Roman"/>
                  <w:sz w:val="24"/>
                  <w:szCs w:val="24"/>
                  <w:lang w:eastAsia="ja-JP"/>
                </w:rPr>
                <w:t>All team members</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51" w:author="DuyNgo" w:date="2012-08-10T08:18:00Z">
              <w:r w:rsidRPr="00657B96">
                <w:rPr>
                  <w:rFonts w:ascii="Times New Roman" w:eastAsiaTheme="minorEastAsia" w:hAnsi="Times New Roman" w:cs="Times New Roman"/>
                  <w:sz w:val="24"/>
                  <w:szCs w:val="24"/>
                  <w:lang w:eastAsia="ja-JP"/>
                </w:rPr>
                <w:t>Review to update/fix bug for final documents</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52" w:author="DuyNgo" w:date="2012-08-10T08:18:00Z">
              <w:r w:rsidRPr="00657B96">
                <w:rPr>
                  <w:rFonts w:ascii="Times New Roman" w:eastAsiaTheme="minorEastAsia" w:hAnsi="Times New Roman" w:cs="Times New Roman"/>
                  <w:sz w:val="24"/>
                  <w:szCs w:val="24"/>
                  <w:lang w:eastAsia="ja-JP"/>
                </w:rPr>
                <w:t>1d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53" w:author="DuyNgo" w:date="2012-08-10T08:18:00Z">
              <w:r w:rsidRPr="00657B96">
                <w:rPr>
                  <w:rFonts w:ascii="Times New Roman" w:eastAsiaTheme="minorEastAsia" w:hAnsi="Times New Roman" w:cs="Times New Roman"/>
                  <w:sz w:val="24"/>
                  <w:szCs w:val="24"/>
                  <w:lang w:eastAsia="ja-JP"/>
                </w:rPr>
                <w:t>Wed 7/18/12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54" w:author="DuyNgo" w:date="2012-08-10T08:18:00Z">
              <w:r w:rsidRPr="00657B96">
                <w:rPr>
                  <w:rFonts w:ascii="Times New Roman" w:eastAsiaTheme="minorEastAsia" w:hAnsi="Times New Roman" w:cs="Times New Roman"/>
                  <w:sz w:val="24"/>
                  <w:szCs w:val="24"/>
                  <w:lang w:eastAsia="ja-JP"/>
                </w:rPr>
                <w:t>Thu 7/19/12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55" w:author="DuyNgo" w:date="2012-08-10T08:18:00Z">
              <w:r w:rsidRPr="00657B96">
                <w:rPr>
                  <w:rFonts w:ascii="Times New Roman" w:eastAsiaTheme="minorEastAsia" w:hAnsi="Times New Roman" w:cs="Times New Roman"/>
                  <w:sz w:val="24"/>
                  <w:szCs w:val="24"/>
                  <w:lang w:eastAsia="ja-JP"/>
                </w:rPr>
                <w:t>45</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56" w:author="DuyNgo" w:date="2012-08-10T08:18:00Z">
              <w:r w:rsidRPr="00657B96">
                <w:rPr>
                  <w:rFonts w:ascii="Times New Roman" w:eastAsiaTheme="minorEastAsia" w:hAnsi="Times New Roman" w:cs="Times New Roman"/>
                  <w:sz w:val="24"/>
                  <w:szCs w:val="24"/>
                  <w:lang w:eastAsia="ja-JP"/>
                </w:rPr>
                <w:t>60%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57" w:author="DuyNgo" w:date="2012-08-10T08:18:00Z">
              <w:r w:rsidRPr="00657B96">
                <w:rPr>
                  <w:rFonts w:ascii="Times New Roman" w:eastAsiaTheme="minorEastAsia" w:hAnsi="Times New Roman" w:cs="Times New Roman"/>
                  <w:sz w:val="24"/>
                  <w:szCs w:val="24"/>
                  <w:lang w:eastAsia="ja-JP"/>
                </w:rPr>
                <w:t>Modify if needed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58" w:author="DuyNgo" w:date="2012-08-10T08:18:00Z">
              <w:r w:rsidRPr="00657B96">
                <w:rPr>
                  <w:rFonts w:ascii="Times New Roman" w:eastAsiaTheme="minorEastAsia" w:hAnsi="Times New Roman" w:cs="Times New Roman"/>
                  <w:sz w:val="24"/>
                  <w:szCs w:val="24"/>
                  <w:lang w:eastAsia="ja-JP"/>
                </w:rPr>
                <w:t>1d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59" w:author="DuyNgo" w:date="2012-08-10T08:18:00Z">
              <w:r w:rsidRPr="00657B96">
                <w:rPr>
                  <w:rFonts w:ascii="Times New Roman" w:eastAsiaTheme="minorEastAsia" w:hAnsi="Times New Roman" w:cs="Times New Roman"/>
                  <w:sz w:val="24"/>
                  <w:szCs w:val="24"/>
                  <w:lang w:eastAsia="ja-JP"/>
                </w:rPr>
                <w:t>Thu 7/19/12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60" w:author="DuyNgo" w:date="2012-08-10T08:18:00Z">
              <w:r w:rsidRPr="00657B96">
                <w:rPr>
                  <w:rFonts w:ascii="Times New Roman" w:eastAsiaTheme="minorEastAsia" w:hAnsi="Times New Roman" w:cs="Times New Roman"/>
                  <w:sz w:val="24"/>
                  <w:szCs w:val="24"/>
                  <w:lang w:eastAsia="ja-JP"/>
                </w:rPr>
                <w:t>Fri 7/20/12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61" w:author="DuyNgo" w:date="2012-08-10T08:18:00Z">
              <w:r w:rsidRPr="00657B96">
                <w:rPr>
                  <w:rFonts w:ascii="Times New Roman" w:eastAsiaTheme="minorEastAsia" w:hAnsi="Times New Roman" w:cs="Times New Roman"/>
                  <w:sz w:val="24"/>
                  <w:szCs w:val="24"/>
                  <w:lang w:eastAsia="ja-JP"/>
                </w:rPr>
                <w:t>46</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62" w:author="DuyNgo" w:date="2012-08-10T08:18:00Z">
              <w:r w:rsidRPr="00657B96">
                <w:rPr>
                  <w:rFonts w:ascii="Times New Roman" w:eastAsiaTheme="minorEastAsia" w:hAnsi="Times New Roman" w:cs="Times New Roman"/>
                  <w:sz w:val="24"/>
                  <w:szCs w:val="24"/>
                  <w:lang w:eastAsia="ja-JP"/>
                </w:rPr>
                <w:t>60%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63" w:author="DuyNgo" w:date="2012-08-10T08:18:00Z">
              <w:r w:rsidRPr="00657B96">
                <w:rPr>
                  <w:rFonts w:ascii="Times New Roman" w:eastAsiaTheme="minorEastAsia" w:hAnsi="Times New Roman" w:cs="Times New Roman"/>
                  <w:sz w:val="24"/>
                  <w:szCs w:val="24"/>
                  <w:lang w:eastAsia="ja-JP"/>
                </w:rPr>
                <w:t>All team members</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64" w:author="DuyNgo" w:date="2012-08-10T08:18:00Z">
              <w:r w:rsidRPr="00657B96">
                <w:rPr>
                  <w:rFonts w:ascii="Times New Roman" w:eastAsiaTheme="minorEastAsia" w:hAnsi="Times New Roman" w:cs="Times New Roman"/>
                  <w:sz w:val="24"/>
                  <w:szCs w:val="24"/>
                  <w:lang w:eastAsia="ja-JP"/>
                </w:rPr>
                <w:t>Integration</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65" w:author="DuyNgo" w:date="2012-08-10T08:18:00Z">
              <w:r w:rsidRPr="00657B96">
                <w:rPr>
                  <w:rFonts w:ascii="Times New Roman" w:eastAsiaTheme="minorEastAsia" w:hAnsi="Times New Roman" w:cs="Times New Roman"/>
                  <w:sz w:val="24"/>
                  <w:szCs w:val="24"/>
                  <w:lang w:eastAsia="ja-JP"/>
                </w:rPr>
                <w:t>2d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66" w:author="DuyNgo" w:date="2012-08-10T08:18:00Z">
              <w:r w:rsidRPr="00657B96">
                <w:rPr>
                  <w:rFonts w:ascii="Times New Roman" w:eastAsiaTheme="minorEastAsia" w:hAnsi="Times New Roman" w:cs="Times New Roman"/>
                  <w:sz w:val="24"/>
                  <w:szCs w:val="24"/>
                  <w:lang w:eastAsia="ja-JP"/>
                </w:rPr>
                <w:t>Fri 7/20/12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67" w:author="DuyNgo" w:date="2012-08-10T08:18:00Z">
              <w:r w:rsidRPr="00657B96">
                <w:rPr>
                  <w:rFonts w:ascii="Times New Roman" w:eastAsiaTheme="minorEastAsia" w:hAnsi="Times New Roman" w:cs="Times New Roman"/>
                  <w:sz w:val="24"/>
                  <w:szCs w:val="24"/>
                  <w:lang w:eastAsia="ja-JP"/>
                </w:rPr>
                <w:t>Tue 7/24/12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68" w:author="DuyNgo" w:date="2012-08-10T08:18:00Z">
              <w:r w:rsidRPr="00657B96">
                <w:rPr>
                  <w:rFonts w:ascii="Times New Roman" w:eastAsiaTheme="minorEastAsia" w:hAnsi="Times New Roman" w:cs="Times New Roman"/>
                  <w:sz w:val="24"/>
                  <w:szCs w:val="24"/>
                  <w:lang w:eastAsia="ja-JP"/>
                </w:rPr>
                <w:t>47</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69" w:author="DuyNgo" w:date="2012-08-10T08:18:00Z">
              <w:r w:rsidRPr="00657B96">
                <w:rPr>
                  <w:rFonts w:ascii="Times New Roman" w:eastAsiaTheme="minorEastAsia" w:hAnsi="Times New Roman" w:cs="Times New Roman"/>
                  <w:sz w:val="24"/>
                  <w:szCs w:val="24"/>
                  <w:lang w:eastAsia="ja-JP"/>
                </w:rPr>
                <w:t>80%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70" w:author="DuyNgo" w:date="2012-08-10T08:18:00Z">
              <w:r w:rsidRPr="00657B96">
                <w:rPr>
                  <w:rFonts w:ascii="Times New Roman" w:eastAsiaTheme="minorEastAsia" w:hAnsi="Times New Roman" w:cs="Times New Roman"/>
                  <w:sz w:val="24"/>
                  <w:szCs w:val="24"/>
                  <w:lang w:eastAsia="ja-JP"/>
                </w:rPr>
                <w:t>All team members</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71" w:author="DuyNgo" w:date="2012-08-10T08:18:00Z">
              <w:r w:rsidRPr="00657B96">
                <w:rPr>
                  <w:rFonts w:ascii="Times New Roman" w:eastAsiaTheme="minorEastAsia" w:hAnsi="Times New Roman" w:cs="Times New Roman"/>
                  <w:sz w:val="24"/>
                  <w:szCs w:val="24"/>
                  <w:lang w:eastAsia="ja-JP"/>
                </w:rPr>
                <w:t>Study and develop Android Version</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72" w:author="DuyNgo" w:date="2012-08-10T08:18:00Z">
              <w:r w:rsidRPr="00657B96">
                <w:rPr>
                  <w:rFonts w:ascii="Times New Roman" w:eastAsiaTheme="minorEastAsia" w:hAnsi="Times New Roman" w:cs="Times New Roman"/>
                  <w:sz w:val="24"/>
                  <w:szCs w:val="24"/>
                  <w:lang w:eastAsia="ja-JP"/>
                </w:rPr>
                <w:t>4d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73" w:author="DuyNgo" w:date="2012-08-10T08:18:00Z">
              <w:r w:rsidRPr="00657B96">
                <w:rPr>
                  <w:rFonts w:ascii="Times New Roman" w:eastAsiaTheme="minorEastAsia" w:hAnsi="Times New Roman" w:cs="Times New Roman"/>
                  <w:sz w:val="24"/>
                  <w:szCs w:val="24"/>
                  <w:lang w:eastAsia="ja-JP"/>
                </w:rPr>
                <w:t>Tue 7/24/12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74" w:author="DuyNgo" w:date="2012-08-10T08:18:00Z">
              <w:r w:rsidRPr="00657B96">
                <w:rPr>
                  <w:rFonts w:ascii="Times New Roman" w:eastAsiaTheme="minorEastAsia" w:hAnsi="Times New Roman" w:cs="Times New Roman"/>
                  <w:sz w:val="24"/>
                  <w:szCs w:val="24"/>
                  <w:lang w:eastAsia="ja-JP"/>
                </w:rPr>
                <w:t>Mon 7/30/12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75" w:author="DuyNgo" w:date="2012-08-10T08:18:00Z">
              <w:r w:rsidRPr="00657B96">
                <w:rPr>
                  <w:rFonts w:ascii="Times New Roman" w:eastAsiaTheme="minorEastAsia" w:hAnsi="Times New Roman" w:cs="Times New Roman"/>
                  <w:sz w:val="24"/>
                  <w:szCs w:val="24"/>
                  <w:lang w:eastAsia="ja-JP"/>
                </w:rPr>
                <w:t>48</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76" w:author="DuyNgo" w:date="2012-08-10T08:18:00Z">
              <w:r w:rsidRPr="00657B96">
                <w:rPr>
                  <w:rFonts w:ascii="Times New Roman" w:eastAsiaTheme="minorEastAsia" w:hAnsi="Times New Roman" w:cs="Times New Roman"/>
                  <w:sz w:val="24"/>
                  <w:szCs w:val="24"/>
                  <w:lang w:eastAsia="ja-JP"/>
                </w:rPr>
                <w:t>70%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77" w:author="DuyNgo" w:date="2012-08-10T08:18:00Z">
              <w:r w:rsidRPr="00657B96">
                <w:rPr>
                  <w:rFonts w:ascii="Times New Roman" w:eastAsiaTheme="minorEastAsia" w:hAnsi="Times New Roman" w:cs="Times New Roman"/>
                  <w:sz w:val="24"/>
                  <w:szCs w:val="24"/>
                  <w:lang w:eastAsia="ja-JP"/>
                </w:rPr>
                <w:t>All team members</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78" w:author="DuyNgo" w:date="2012-08-10T08:18:00Z">
              <w:r w:rsidRPr="00657B96">
                <w:rPr>
                  <w:rFonts w:ascii="Times New Roman" w:eastAsiaTheme="minorEastAsia" w:hAnsi="Times New Roman" w:cs="Times New Roman"/>
                  <w:sz w:val="24"/>
                  <w:szCs w:val="24"/>
                  <w:lang w:eastAsia="ja-JP"/>
                </w:rPr>
                <w:t>Testing</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79" w:author="DuyNgo" w:date="2012-08-10T08:18:00Z">
              <w:r w:rsidRPr="00657B96">
                <w:rPr>
                  <w:rFonts w:ascii="Times New Roman" w:eastAsiaTheme="minorEastAsia" w:hAnsi="Times New Roman" w:cs="Times New Roman"/>
                  <w:sz w:val="24"/>
                  <w:szCs w:val="24"/>
                  <w:lang w:eastAsia="ja-JP"/>
                </w:rPr>
                <w:t>12.35d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80" w:author="DuyNgo" w:date="2012-08-10T08:18:00Z">
              <w:r w:rsidRPr="00657B96">
                <w:rPr>
                  <w:rFonts w:ascii="Times New Roman" w:eastAsiaTheme="minorEastAsia" w:hAnsi="Times New Roman" w:cs="Times New Roman"/>
                  <w:sz w:val="24"/>
                  <w:szCs w:val="24"/>
                  <w:lang w:eastAsia="ja-JP"/>
                </w:rPr>
                <w:t>Fri 7/27/12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81" w:author="DuyNgo" w:date="2012-08-10T08:18:00Z">
              <w:r w:rsidRPr="00657B96">
                <w:rPr>
                  <w:rFonts w:ascii="Times New Roman" w:eastAsiaTheme="minorEastAsia" w:hAnsi="Times New Roman" w:cs="Times New Roman"/>
                  <w:sz w:val="24"/>
                  <w:szCs w:val="24"/>
                  <w:lang w:eastAsia="ja-JP"/>
                </w:rPr>
                <w:t>Tue 8/14/12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82" w:author="DuyNgo" w:date="2012-08-10T08:18:00Z">
              <w:r w:rsidRPr="00657B96">
                <w:rPr>
                  <w:rFonts w:ascii="Times New Roman" w:eastAsiaTheme="minorEastAsia" w:hAnsi="Times New Roman" w:cs="Times New Roman"/>
                  <w:sz w:val="24"/>
                  <w:szCs w:val="24"/>
                  <w:lang w:eastAsia="ja-JP"/>
                </w:rPr>
                <w:t>49</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83" w:author="DuyNgo" w:date="2012-08-10T08:18:00Z">
              <w:r w:rsidRPr="00657B96">
                <w:rPr>
                  <w:rFonts w:ascii="Times New Roman" w:eastAsiaTheme="minorEastAsia" w:hAnsi="Times New Roman" w:cs="Times New Roman"/>
                  <w:sz w:val="24"/>
                  <w:szCs w:val="24"/>
                  <w:lang w:eastAsia="ja-JP"/>
                </w:rPr>
                <w:t>90%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84" w:author="DuyNgo" w:date="2012-08-10T08:18:00Z">
              <w:r w:rsidRPr="00657B96">
                <w:rPr>
                  <w:rFonts w:ascii="Times New Roman" w:eastAsiaTheme="minorEastAsia" w:hAnsi="Times New Roman" w:cs="Times New Roman"/>
                  <w:sz w:val="24"/>
                  <w:szCs w:val="24"/>
                  <w:lang w:eastAsia="ja-JP"/>
                </w:rPr>
                <w:t>All team members</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85" w:author="DuyNgo" w:date="2012-08-10T08:18:00Z">
              <w:r w:rsidRPr="00657B96">
                <w:rPr>
                  <w:rFonts w:ascii="Times New Roman" w:eastAsiaTheme="minorEastAsia" w:hAnsi="Times New Roman" w:cs="Times New Roman"/>
                  <w:sz w:val="24"/>
                  <w:szCs w:val="24"/>
                  <w:lang w:eastAsia="ja-JP"/>
                </w:rPr>
                <w:t>Create Testing plan + Document</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86" w:author="DuyNgo" w:date="2012-08-10T08:18:00Z">
              <w:r w:rsidRPr="00657B96">
                <w:rPr>
                  <w:rFonts w:ascii="Times New Roman" w:eastAsiaTheme="minorEastAsia" w:hAnsi="Times New Roman" w:cs="Times New Roman"/>
                  <w:sz w:val="24"/>
                  <w:szCs w:val="24"/>
                  <w:lang w:eastAsia="ja-JP"/>
                </w:rPr>
                <w:t>4h</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87" w:author="DuyNgo" w:date="2012-08-10T08:18:00Z">
              <w:r w:rsidRPr="00657B96">
                <w:rPr>
                  <w:rFonts w:ascii="Times New Roman" w:eastAsiaTheme="minorEastAsia" w:hAnsi="Times New Roman" w:cs="Times New Roman"/>
                  <w:sz w:val="24"/>
                  <w:szCs w:val="24"/>
                  <w:lang w:eastAsia="ja-JP"/>
                </w:rPr>
                <w:t>Fri 7/27/12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88" w:author="DuyNgo" w:date="2012-08-10T08:18:00Z">
              <w:r w:rsidRPr="00657B96">
                <w:rPr>
                  <w:rFonts w:ascii="Times New Roman" w:eastAsiaTheme="minorEastAsia" w:hAnsi="Times New Roman" w:cs="Times New Roman"/>
                  <w:sz w:val="24"/>
                  <w:szCs w:val="24"/>
                  <w:lang w:eastAsia="ja-JP"/>
                </w:rPr>
                <w:t>Mon 7/30/12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89" w:author="DuyNgo" w:date="2012-08-10T08:18:00Z">
              <w:r w:rsidRPr="00657B96">
                <w:rPr>
                  <w:rFonts w:ascii="Times New Roman" w:eastAsiaTheme="minorEastAsia" w:hAnsi="Times New Roman" w:cs="Times New Roman"/>
                  <w:sz w:val="24"/>
                  <w:szCs w:val="24"/>
                  <w:lang w:eastAsia="ja-JP"/>
                </w:rPr>
                <w:t>80%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90" w:author="DuyNgo" w:date="2012-08-10T08:18:00Z">
              <w:r w:rsidRPr="00657B96">
                <w:rPr>
                  <w:rFonts w:ascii="Times New Roman" w:eastAsiaTheme="minorEastAsia" w:hAnsi="Times New Roman" w:cs="Times New Roman"/>
                  <w:sz w:val="24"/>
                  <w:szCs w:val="24"/>
                  <w:lang w:eastAsia="ja-JP"/>
                </w:rPr>
                <w:t>Unit Testing</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91" w:author="DuyNgo" w:date="2012-08-10T08:18:00Z">
              <w:r w:rsidRPr="00657B96">
                <w:rPr>
                  <w:rFonts w:ascii="Times New Roman" w:eastAsiaTheme="minorEastAsia" w:hAnsi="Times New Roman" w:cs="Times New Roman"/>
                  <w:sz w:val="24"/>
                  <w:szCs w:val="24"/>
                  <w:lang w:eastAsia="ja-JP"/>
                </w:rPr>
                <w:t>5.5d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92" w:author="DuyNgo" w:date="2012-08-10T08:18:00Z">
              <w:r w:rsidRPr="00657B96">
                <w:rPr>
                  <w:rFonts w:ascii="Times New Roman" w:eastAsiaTheme="minorEastAsia" w:hAnsi="Times New Roman" w:cs="Times New Roman"/>
                  <w:sz w:val="24"/>
                  <w:szCs w:val="24"/>
                  <w:lang w:eastAsia="ja-JP"/>
                </w:rPr>
                <w:t>Mon 7/30/12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93" w:author="DuyNgo" w:date="2012-08-10T08:18:00Z">
              <w:r w:rsidRPr="00657B96">
                <w:rPr>
                  <w:rFonts w:ascii="Times New Roman" w:eastAsiaTheme="minorEastAsia" w:hAnsi="Times New Roman" w:cs="Times New Roman"/>
                  <w:sz w:val="24"/>
                  <w:szCs w:val="24"/>
                  <w:lang w:eastAsia="ja-JP"/>
                </w:rPr>
                <w:t>Tue 8/7/12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94" w:author="DuyNgo" w:date="2012-08-10T08:18:00Z">
              <w:r w:rsidRPr="00657B96">
                <w:rPr>
                  <w:rFonts w:ascii="Times New Roman" w:eastAsiaTheme="minorEastAsia" w:hAnsi="Times New Roman" w:cs="Times New Roman"/>
                  <w:sz w:val="24"/>
                  <w:szCs w:val="24"/>
                  <w:lang w:eastAsia="ja-JP"/>
                </w:rPr>
                <w:t>100%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95" w:author="DuyNgo" w:date="2012-08-10T08:18:00Z">
              <w:r w:rsidRPr="00657B96">
                <w:rPr>
                  <w:rFonts w:ascii="Times New Roman" w:eastAsiaTheme="minorEastAsia" w:hAnsi="Times New Roman" w:cs="Times New Roman"/>
                  <w:sz w:val="24"/>
                  <w:szCs w:val="24"/>
                  <w:lang w:eastAsia="ja-JP"/>
                </w:rPr>
                <w:t>Create Test case</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96" w:author="DuyNgo" w:date="2012-08-10T08:18:00Z">
              <w:r w:rsidRPr="00657B96">
                <w:rPr>
                  <w:rFonts w:ascii="Times New Roman" w:eastAsiaTheme="minorEastAsia" w:hAnsi="Times New Roman" w:cs="Times New Roman"/>
                  <w:sz w:val="24"/>
                  <w:szCs w:val="24"/>
                  <w:lang w:eastAsia="ja-JP"/>
                </w:rPr>
                <w:t>1d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97" w:author="DuyNgo" w:date="2012-08-10T08:18:00Z">
              <w:r w:rsidRPr="00657B96">
                <w:rPr>
                  <w:rFonts w:ascii="Times New Roman" w:eastAsiaTheme="minorEastAsia" w:hAnsi="Times New Roman" w:cs="Times New Roman"/>
                  <w:sz w:val="24"/>
                  <w:szCs w:val="24"/>
                  <w:lang w:eastAsia="ja-JP"/>
                </w:rPr>
                <w:t>Mon 7/30/12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98" w:author="DuyNgo" w:date="2012-08-10T08:18:00Z">
              <w:r w:rsidRPr="00657B96">
                <w:rPr>
                  <w:rFonts w:ascii="Times New Roman" w:eastAsiaTheme="minorEastAsia" w:hAnsi="Times New Roman" w:cs="Times New Roman"/>
                  <w:sz w:val="24"/>
                  <w:szCs w:val="24"/>
                  <w:lang w:eastAsia="ja-JP"/>
                </w:rPr>
                <w:t>Tue 7/31/12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099" w:author="DuyNgo" w:date="2012-08-10T08:18:00Z">
              <w:r w:rsidRPr="00657B96">
                <w:rPr>
                  <w:rFonts w:ascii="Times New Roman" w:eastAsiaTheme="minorEastAsia" w:hAnsi="Times New Roman" w:cs="Times New Roman"/>
                  <w:sz w:val="24"/>
                  <w:szCs w:val="24"/>
                  <w:lang w:eastAsia="ja-JP"/>
                </w:rPr>
                <w:t>51</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00" w:author="DuyNgo" w:date="2012-08-10T08:18:00Z">
              <w:r w:rsidRPr="00657B96">
                <w:rPr>
                  <w:rFonts w:ascii="Times New Roman" w:eastAsiaTheme="minorEastAsia" w:hAnsi="Times New Roman" w:cs="Times New Roman"/>
                  <w:sz w:val="24"/>
                  <w:szCs w:val="24"/>
                  <w:lang w:eastAsia="ja-JP"/>
                </w:rPr>
                <w:t>100%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01" w:author="DuyNgo" w:date="2012-08-10T08:18:00Z">
              <w:r w:rsidRPr="00657B96">
                <w:rPr>
                  <w:rFonts w:ascii="Times New Roman" w:eastAsiaTheme="minorEastAsia" w:hAnsi="Times New Roman" w:cs="Times New Roman"/>
                  <w:sz w:val="24"/>
                  <w:szCs w:val="24"/>
                  <w:lang w:eastAsia="ja-JP"/>
                </w:rPr>
                <w:t>Review test case online</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02" w:author="DuyNgo" w:date="2012-08-10T08:18:00Z">
              <w:r w:rsidRPr="00657B96">
                <w:rPr>
                  <w:rFonts w:ascii="Times New Roman" w:eastAsiaTheme="minorEastAsia" w:hAnsi="Times New Roman" w:cs="Times New Roman"/>
                  <w:sz w:val="24"/>
                  <w:szCs w:val="24"/>
                  <w:lang w:eastAsia="ja-JP"/>
                </w:rPr>
                <w:t>1d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03" w:author="DuyNgo" w:date="2012-08-10T08:18:00Z">
              <w:r w:rsidRPr="00657B96">
                <w:rPr>
                  <w:rFonts w:ascii="Times New Roman" w:eastAsiaTheme="minorEastAsia" w:hAnsi="Times New Roman" w:cs="Times New Roman"/>
                  <w:sz w:val="24"/>
                  <w:szCs w:val="24"/>
                  <w:lang w:eastAsia="ja-JP"/>
                </w:rPr>
                <w:t>Tue 7/31/12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04" w:author="DuyNgo" w:date="2012-08-10T08:18:00Z">
              <w:r w:rsidRPr="00657B96">
                <w:rPr>
                  <w:rFonts w:ascii="Times New Roman" w:eastAsiaTheme="minorEastAsia" w:hAnsi="Times New Roman" w:cs="Times New Roman"/>
                  <w:sz w:val="24"/>
                  <w:szCs w:val="24"/>
                  <w:lang w:eastAsia="ja-JP"/>
                </w:rPr>
                <w:t>Wed 8/1/12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05" w:author="DuyNgo" w:date="2012-08-10T08:18:00Z">
              <w:r w:rsidRPr="00657B96">
                <w:rPr>
                  <w:rFonts w:ascii="Times New Roman" w:eastAsiaTheme="minorEastAsia" w:hAnsi="Times New Roman" w:cs="Times New Roman"/>
                  <w:sz w:val="24"/>
                  <w:szCs w:val="24"/>
                  <w:lang w:eastAsia="ja-JP"/>
                </w:rPr>
                <w:t>53</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06" w:author="DuyNgo" w:date="2012-08-10T08:18:00Z">
              <w:r w:rsidRPr="00657B96">
                <w:rPr>
                  <w:rFonts w:ascii="Times New Roman" w:eastAsiaTheme="minorEastAsia" w:hAnsi="Times New Roman" w:cs="Times New Roman"/>
                  <w:sz w:val="24"/>
                  <w:szCs w:val="24"/>
                  <w:lang w:eastAsia="ja-JP"/>
                </w:rPr>
                <w:t>100%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07" w:author="DuyNgo" w:date="2012-08-10T08:18:00Z">
              <w:r w:rsidRPr="00657B96">
                <w:rPr>
                  <w:rFonts w:ascii="Times New Roman" w:eastAsiaTheme="minorEastAsia" w:hAnsi="Times New Roman" w:cs="Times New Roman"/>
                  <w:sz w:val="24"/>
                  <w:szCs w:val="24"/>
                  <w:lang w:eastAsia="ja-JP"/>
                </w:rPr>
                <w:t xml:space="preserve">Create Test </w:t>
              </w:r>
              <w:r w:rsidRPr="00657B96">
                <w:rPr>
                  <w:rFonts w:ascii="Times New Roman" w:eastAsiaTheme="minorEastAsia" w:hAnsi="Times New Roman" w:cs="Times New Roman"/>
                  <w:sz w:val="24"/>
                  <w:szCs w:val="24"/>
                  <w:lang w:eastAsia="ja-JP"/>
                </w:rPr>
                <w:lastRenderedPageBreak/>
                <w:t>code</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08" w:author="DuyNgo" w:date="2012-08-10T08:18:00Z">
              <w:r w:rsidRPr="00657B96">
                <w:rPr>
                  <w:rFonts w:ascii="Times New Roman" w:eastAsiaTheme="minorEastAsia" w:hAnsi="Times New Roman" w:cs="Times New Roman"/>
                  <w:sz w:val="24"/>
                  <w:szCs w:val="24"/>
                  <w:lang w:eastAsia="ja-JP"/>
                </w:rPr>
                <w:lastRenderedPageBreak/>
                <w:t>1d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09" w:author="DuyNgo" w:date="2012-08-10T08:18:00Z">
              <w:r w:rsidRPr="00657B96">
                <w:rPr>
                  <w:rFonts w:ascii="Times New Roman" w:eastAsiaTheme="minorEastAsia" w:hAnsi="Times New Roman" w:cs="Times New Roman"/>
                  <w:sz w:val="24"/>
                  <w:szCs w:val="24"/>
                  <w:lang w:eastAsia="ja-JP"/>
                </w:rPr>
                <w:t xml:space="preserve">Wed </w:t>
              </w:r>
              <w:r w:rsidRPr="00657B96">
                <w:rPr>
                  <w:rFonts w:ascii="Times New Roman" w:eastAsiaTheme="minorEastAsia" w:hAnsi="Times New Roman" w:cs="Times New Roman"/>
                  <w:sz w:val="24"/>
                  <w:szCs w:val="24"/>
                  <w:lang w:eastAsia="ja-JP"/>
                </w:rPr>
                <w:lastRenderedPageBreak/>
                <w:t>8/1/12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10" w:author="DuyNgo" w:date="2012-08-10T08:18:00Z">
              <w:r w:rsidRPr="00657B96">
                <w:rPr>
                  <w:rFonts w:ascii="Times New Roman" w:eastAsiaTheme="minorEastAsia" w:hAnsi="Times New Roman" w:cs="Times New Roman"/>
                  <w:sz w:val="24"/>
                  <w:szCs w:val="24"/>
                  <w:lang w:eastAsia="ja-JP"/>
                </w:rPr>
                <w:t xml:space="preserve">Thu </w:t>
              </w:r>
              <w:r w:rsidRPr="00657B96">
                <w:rPr>
                  <w:rFonts w:ascii="Times New Roman" w:eastAsiaTheme="minorEastAsia" w:hAnsi="Times New Roman" w:cs="Times New Roman"/>
                  <w:sz w:val="24"/>
                  <w:szCs w:val="24"/>
                  <w:lang w:eastAsia="ja-JP"/>
                </w:rPr>
                <w:lastRenderedPageBreak/>
                <w:t>8/2/12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11" w:author="DuyNgo" w:date="2012-08-10T08:18:00Z">
              <w:r w:rsidRPr="00657B96">
                <w:rPr>
                  <w:rFonts w:ascii="Times New Roman" w:eastAsiaTheme="minorEastAsia" w:hAnsi="Times New Roman" w:cs="Times New Roman"/>
                  <w:sz w:val="24"/>
                  <w:szCs w:val="24"/>
                  <w:lang w:eastAsia="ja-JP"/>
                </w:rPr>
                <w:lastRenderedPageBreak/>
                <w:t>54</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12" w:author="DuyNgo" w:date="2012-08-10T08:18:00Z">
              <w:r w:rsidRPr="00657B96">
                <w:rPr>
                  <w:rFonts w:ascii="Times New Roman" w:eastAsiaTheme="minorEastAsia" w:hAnsi="Times New Roman" w:cs="Times New Roman"/>
                  <w:sz w:val="24"/>
                  <w:szCs w:val="24"/>
                  <w:lang w:eastAsia="ja-JP"/>
                </w:rPr>
                <w:t>100%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13" w:author="DuyNgo" w:date="2012-08-10T08:18:00Z">
              <w:r w:rsidRPr="00657B96">
                <w:rPr>
                  <w:rFonts w:ascii="Times New Roman" w:eastAsiaTheme="minorEastAsia" w:hAnsi="Times New Roman" w:cs="Times New Roman"/>
                  <w:sz w:val="24"/>
                  <w:szCs w:val="24"/>
                  <w:lang w:eastAsia="ja-JP"/>
                </w:rPr>
                <w:lastRenderedPageBreak/>
                <w:t>Review Test code and Unit Test Statistical Report</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14" w:author="DuyNgo" w:date="2012-08-10T08:18:00Z">
              <w:r w:rsidRPr="00657B96">
                <w:rPr>
                  <w:rFonts w:ascii="Times New Roman" w:eastAsiaTheme="minorEastAsia" w:hAnsi="Times New Roman" w:cs="Times New Roman"/>
                  <w:sz w:val="24"/>
                  <w:szCs w:val="24"/>
                  <w:lang w:eastAsia="ja-JP"/>
                </w:rPr>
                <w:t>4h</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15" w:author="DuyNgo" w:date="2012-08-10T08:18:00Z">
              <w:r w:rsidRPr="00657B96">
                <w:rPr>
                  <w:rFonts w:ascii="Times New Roman" w:eastAsiaTheme="minorEastAsia" w:hAnsi="Times New Roman" w:cs="Times New Roman"/>
                  <w:sz w:val="24"/>
                  <w:szCs w:val="24"/>
                  <w:lang w:eastAsia="ja-JP"/>
                </w:rPr>
                <w:t>Thu 8/2/12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16" w:author="DuyNgo" w:date="2012-08-10T08:18:00Z">
              <w:r w:rsidRPr="00657B96">
                <w:rPr>
                  <w:rFonts w:ascii="Times New Roman" w:eastAsiaTheme="minorEastAsia" w:hAnsi="Times New Roman" w:cs="Times New Roman"/>
                  <w:sz w:val="24"/>
                  <w:szCs w:val="24"/>
                  <w:lang w:eastAsia="ja-JP"/>
                </w:rPr>
                <w:t>Fri 8/3/12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17" w:author="DuyNgo" w:date="2012-08-10T08:18:00Z">
              <w:r w:rsidRPr="00657B96">
                <w:rPr>
                  <w:rFonts w:ascii="Times New Roman" w:eastAsiaTheme="minorEastAsia" w:hAnsi="Times New Roman" w:cs="Times New Roman"/>
                  <w:sz w:val="24"/>
                  <w:szCs w:val="24"/>
                  <w:lang w:eastAsia="ja-JP"/>
                </w:rPr>
                <w:t>55</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18" w:author="DuyNgo" w:date="2012-08-10T08:18:00Z">
              <w:r w:rsidRPr="00657B96">
                <w:rPr>
                  <w:rFonts w:ascii="Times New Roman" w:eastAsiaTheme="minorEastAsia" w:hAnsi="Times New Roman" w:cs="Times New Roman"/>
                  <w:sz w:val="24"/>
                  <w:szCs w:val="24"/>
                  <w:lang w:eastAsia="ja-JP"/>
                </w:rPr>
                <w:t>100%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19" w:author="DuyNgo" w:date="2012-08-10T08:18:00Z">
              <w:r w:rsidRPr="00657B96">
                <w:rPr>
                  <w:rFonts w:ascii="Times New Roman" w:eastAsiaTheme="minorEastAsia" w:hAnsi="Times New Roman" w:cs="Times New Roman"/>
                  <w:sz w:val="24"/>
                  <w:szCs w:val="24"/>
                  <w:lang w:eastAsia="ja-JP"/>
                </w:rPr>
                <w:t>"Modify code (fix bug, if any)"</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20" w:author="DuyNgo" w:date="2012-08-10T08:18:00Z">
              <w:r w:rsidRPr="00657B96">
                <w:rPr>
                  <w:rFonts w:ascii="Times New Roman" w:eastAsiaTheme="minorEastAsia" w:hAnsi="Times New Roman" w:cs="Times New Roman"/>
                  <w:sz w:val="24"/>
                  <w:szCs w:val="24"/>
                  <w:lang w:eastAsia="ja-JP"/>
                </w:rPr>
                <w:t>1d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21" w:author="DuyNgo" w:date="2012-08-10T08:18:00Z">
              <w:r w:rsidRPr="00657B96">
                <w:rPr>
                  <w:rFonts w:ascii="Times New Roman" w:eastAsiaTheme="minorEastAsia" w:hAnsi="Times New Roman" w:cs="Times New Roman"/>
                  <w:sz w:val="24"/>
                  <w:szCs w:val="24"/>
                  <w:lang w:eastAsia="ja-JP"/>
                </w:rPr>
                <w:t>Fri 8/3/12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22" w:author="DuyNgo" w:date="2012-08-10T08:18:00Z">
              <w:r w:rsidRPr="00657B96">
                <w:rPr>
                  <w:rFonts w:ascii="Times New Roman" w:eastAsiaTheme="minorEastAsia" w:hAnsi="Times New Roman" w:cs="Times New Roman"/>
                  <w:sz w:val="24"/>
                  <w:szCs w:val="24"/>
                  <w:lang w:eastAsia="ja-JP"/>
                </w:rPr>
                <w:t>Mon 8/6/12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23" w:author="DuyNgo" w:date="2012-08-10T08:18:00Z">
              <w:r w:rsidRPr="00657B96">
                <w:rPr>
                  <w:rFonts w:ascii="Times New Roman" w:eastAsiaTheme="minorEastAsia" w:hAnsi="Times New Roman" w:cs="Times New Roman"/>
                  <w:sz w:val="24"/>
                  <w:szCs w:val="24"/>
                  <w:lang w:eastAsia="ja-JP"/>
                </w:rPr>
                <w:t>56</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24" w:author="DuyNgo" w:date="2012-08-10T08:18:00Z">
              <w:r w:rsidRPr="00657B96">
                <w:rPr>
                  <w:rFonts w:ascii="Times New Roman" w:eastAsiaTheme="minorEastAsia" w:hAnsi="Times New Roman" w:cs="Times New Roman"/>
                  <w:sz w:val="24"/>
                  <w:szCs w:val="24"/>
                  <w:lang w:eastAsia="ja-JP"/>
                </w:rPr>
                <w:t>100%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25" w:author="DuyNgo" w:date="2012-08-10T08:18:00Z">
              <w:r w:rsidRPr="00657B96">
                <w:rPr>
                  <w:rFonts w:ascii="Times New Roman" w:eastAsiaTheme="minorEastAsia" w:hAnsi="Times New Roman" w:cs="Times New Roman"/>
                  <w:sz w:val="24"/>
                  <w:szCs w:val="24"/>
                  <w:lang w:eastAsia="ja-JP"/>
                </w:rPr>
                <w:t>Re-test modified code</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26" w:author="DuyNgo" w:date="2012-08-10T08:18:00Z">
              <w:r w:rsidRPr="00657B96">
                <w:rPr>
                  <w:rFonts w:ascii="Times New Roman" w:eastAsiaTheme="minorEastAsia" w:hAnsi="Times New Roman" w:cs="Times New Roman"/>
                  <w:sz w:val="24"/>
                  <w:szCs w:val="24"/>
                  <w:lang w:eastAsia="ja-JP"/>
                </w:rPr>
                <w:t>4h</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27" w:author="DuyNgo" w:date="2012-08-10T08:18:00Z">
              <w:r w:rsidRPr="00657B96">
                <w:rPr>
                  <w:rFonts w:ascii="Times New Roman" w:eastAsiaTheme="minorEastAsia" w:hAnsi="Times New Roman" w:cs="Times New Roman"/>
                  <w:sz w:val="24"/>
                  <w:szCs w:val="24"/>
                  <w:lang w:eastAsia="ja-JP"/>
                </w:rPr>
                <w:t>Mon 8/6/12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28" w:author="DuyNgo" w:date="2012-08-10T08:18:00Z">
              <w:r w:rsidRPr="00657B96">
                <w:rPr>
                  <w:rFonts w:ascii="Times New Roman" w:eastAsiaTheme="minorEastAsia" w:hAnsi="Times New Roman" w:cs="Times New Roman"/>
                  <w:sz w:val="24"/>
                  <w:szCs w:val="24"/>
                  <w:lang w:eastAsia="ja-JP"/>
                </w:rPr>
                <w:t>Mon 8/6/12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29" w:author="DuyNgo" w:date="2012-08-10T08:18:00Z">
              <w:r w:rsidRPr="00657B96">
                <w:rPr>
                  <w:rFonts w:ascii="Times New Roman" w:eastAsiaTheme="minorEastAsia" w:hAnsi="Times New Roman" w:cs="Times New Roman"/>
                  <w:sz w:val="24"/>
                  <w:szCs w:val="24"/>
                  <w:lang w:eastAsia="ja-JP"/>
                </w:rPr>
                <w:t>57</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30" w:author="DuyNgo" w:date="2012-08-10T08:18:00Z">
              <w:r w:rsidRPr="00657B96">
                <w:rPr>
                  <w:rFonts w:ascii="Times New Roman" w:eastAsiaTheme="minorEastAsia" w:hAnsi="Times New Roman" w:cs="Times New Roman"/>
                  <w:sz w:val="24"/>
                  <w:szCs w:val="24"/>
                  <w:lang w:eastAsia="ja-JP"/>
                </w:rPr>
                <w:t>100%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31" w:author="DuyNgo" w:date="2012-08-10T08:18:00Z">
              <w:r w:rsidRPr="00657B96">
                <w:rPr>
                  <w:rFonts w:ascii="Times New Roman" w:eastAsiaTheme="minorEastAsia" w:hAnsi="Times New Roman" w:cs="Times New Roman"/>
                  <w:sz w:val="24"/>
                  <w:szCs w:val="24"/>
                  <w:lang w:eastAsia="ja-JP"/>
                </w:rPr>
                <w:t>"Assess Unit Testing (Write Test Case, Test Code, Test Report)"</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32" w:author="DuyNgo" w:date="2012-08-10T08:18:00Z">
              <w:r w:rsidRPr="00657B96">
                <w:rPr>
                  <w:rFonts w:ascii="Times New Roman" w:eastAsiaTheme="minorEastAsia" w:hAnsi="Times New Roman" w:cs="Times New Roman"/>
                  <w:sz w:val="24"/>
                  <w:szCs w:val="24"/>
                  <w:lang w:eastAsia="ja-JP"/>
                </w:rPr>
                <w:t>4h</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33" w:author="DuyNgo" w:date="2012-08-10T08:18:00Z">
              <w:r w:rsidRPr="00657B96">
                <w:rPr>
                  <w:rFonts w:ascii="Times New Roman" w:eastAsiaTheme="minorEastAsia" w:hAnsi="Times New Roman" w:cs="Times New Roman"/>
                  <w:sz w:val="24"/>
                  <w:szCs w:val="24"/>
                  <w:lang w:eastAsia="ja-JP"/>
                </w:rPr>
                <w:t>Mon 8/6/12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34" w:author="DuyNgo" w:date="2012-08-10T08:18:00Z">
              <w:r w:rsidRPr="00657B96">
                <w:rPr>
                  <w:rFonts w:ascii="Times New Roman" w:eastAsiaTheme="minorEastAsia" w:hAnsi="Times New Roman" w:cs="Times New Roman"/>
                  <w:sz w:val="24"/>
                  <w:szCs w:val="24"/>
                  <w:lang w:eastAsia="ja-JP"/>
                </w:rPr>
                <w:t>Tue 8/7/12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35" w:author="DuyNgo" w:date="2012-08-10T08:18:00Z">
              <w:r w:rsidRPr="00657B96">
                <w:rPr>
                  <w:rFonts w:ascii="Times New Roman" w:eastAsiaTheme="minorEastAsia" w:hAnsi="Times New Roman" w:cs="Times New Roman"/>
                  <w:sz w:val="24"/>
                  <w:szCs w:val="24"/>
                  <w:lang w:eastAsia="ja-JP"/>
                </w:rPr>
                <w:t>58</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36" w:author="DuyNgo" w:date="2012-08-10T08:18:00Z">
              <w:r w:rsidRPr="00657B96">
                <w:rPr>
                  <w:rFonts w:ascii="Times New Roman" w:eastAsiaTheme="minorEastAsia" w:hAnsi="Times New Roman" w:cs="Times New Roman"/>
                  <w:sz w:val="24"/>
                  <w:szCs w:val="24"/>
                  <w:lang w:eastAsia="ja-JP"/>
                </w:rPr>
                <w:t>100%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37" w:author="DuyNgo" w:date="2012-08-10T08:18:00Z">
              <w:r w:rsidRPr="00657B96">
                <w:rPr>
                  <w:rFonts w:ascii="Times New Roman" w:eastAsiaTheme="minorEastAsia" w:hAnsi="Times New Roman" w:cs="Times New Roman"/>
                  <w:sz w:val="24"/>
                  <w:szCs w:val="24"/>
                  <w:lang w:eastAsia="ja-JP"/>
                </w:rPr>
                <w:t>Integration Testing</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38" w:author="DuyNgo" w:date="2012-08-10T08:18:00Z">
              <w:r w:rsidRPr="00657B96">
                <w:rPr>
                  <w:rFonts w:ascii="Times New Roman" w:eastAsiaTheme="minorEastAsia" w:hAnsi="Times New Roman" w:cs="Times New Roman"/>
                  <w:sz w:val="24"/>
                  <w:szCs w:val="24"/>
                  <w:lang w:eastAsia="ja-JP"/>
                </w:rPr>
                <w:t>5.5d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39" w:author="DuyNgo" w:date="2012-08-10T08:18:00Z">
              <w:r w:rsidRPr="00657B96">
                <w:rPr>
                  <w:rFonts w:ascii="Times New Roman" w:eastAsiaTheme="minorEastAsia" w:hAnsi="Times New Roman" w:cs="Times New Roman"/>
                  <w:sz w:val="24"/>
                  <w:szCs w:val="24"/>
                  <w:lang w:eastAsia="ja-JP"/>
                </w:rPr>
                <w:t>Tue 8/7/12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40" w:author="DuyNgo" w:date="2012-08-10T08:18:00Z">
              <w:r w:rsidRPr="00657B96">
                <w:rPr>
                  <w:rFonts w:ascii="Times New Roman" w:eastAsiaTheme="minorEastAsia" w:hAnsi="Times New Roman" w:cs="Times New Roman"/>
                  <w:sz w:val="24"/>
                  <w:szCs w:val="24"/>
                  <w:lang w:eastAsia="ja-JP"/>
                </w:rPr>
                <w:t>Tue 8/14/12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41" w:author="DuyNgo" w:date="2012-08-10T08:18:00Z">
              <w:r w:rsidRPr="00657B96">
                <w:rPr>
                  <w:rFonts w:ascii="Times New Roman" w:eastAsiaTheme="minorEastAsia" w:hAnsi="Times New Roman" w:cs="Times New Roman"/>
                  <w:sz w:val="24"/>
                  <w:szCs w:val="24"/>
                  <w:lang w:eastAsia="ja-JP"/>
                </w:rPr>
                <w:t>80%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42" w:author="DuyNgo" w:date="2012-08-10T08:18:00Z">
              <w:r w:rsidRPr="00657B96">
                <w:rPr>
                  <w:rFonts w:ascii="Times New Roman" w:eastAsiaTheme="minorEastAsia" w:hAnsi="Times New Roman" w:cs="Times New Roman"/>
                  <w:sz w:val="24"/>
                  <w:szCs w:val="24"/>
                  <w:lang w:eastAsia="ja-JP"/>
                </w:rPr>
                <w:t>Create Test case</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43" w:author="DuyNgo" w:date="2012-08-10T08:18:00Z">
              <w:r w:rsidRPr="00657B96">
                <w:rPr>
                  <w:rFonts w:ascii="Times New Roman" w:eastAsiaTheme="minorEastAsia" w:hAnsi="Times New Roman" w:cs="Times New Roman"/>
                  <w:sz w:val="24"/>
                  <w:szCs w:val="24"/>
                  <w:lang w:eastAsia="ja-JP"/>
                </w:rPr>
                <w:t>1d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44" w:author="DuyNgo" w:date="2012-08-10T08:18:00Z">
              <w:r w:rsidRPr="00657B96">
                <w:rPr>
                  <w:rFonts w:ascii="Times New Roman" w:eastAsiaTheme="minorEastAsia" w:hAnsi="Times New Roman" w:cs="Times New Roman"/>
                  <w:sz w:val="24"/>
                  <w:szCs w:val="24"/>
                  <w:lang w:eastAsia="ja-JP"/>
                </w:rPr>
                <w:t>Tue 8/7/12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45" w:author="DuyNgo" w:date="2012-08-10T08:18:00Z">
              <w:r w:rsidRPr="00657B96">
                <w:rPr>
                  <w:rFonts w:ascii="Times New Roman" w:eastAsiaTheme="minorEastAsia" w:hAnsi="Times New Roman" w:cs="Times New Roman"/>
                  <w:sz w:val="24"/>
                  <w:szCs w:val="24"/>
                  <w:lang w:eastAsia="ja-JP"/>
                </w:rPr>
                <w:t>Wed 8/8/12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46" w:author="DuyNgo" w:date="2012-08-10T08:18:00Z">
              <w:r w:rsidRPr="00657B96">
                <w:rPr>
                  <w:rFonts w:ascii="Times New Roman" w:eastAsiaTheme="minorEastAsia" w:hAnsi="Times New Roman" w:cs="Times New Roman"/>
                  <w:sz w:val="24"/>
                  <w:szCs w:val="24"/>
                  <w:lang w:eastAsia="ja-JP"/>
                </w:rPr>
                <w:t>"48,59"</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47" w:author="DuyNgo" w:date="2012-08-10T08:18:00Z">
              <w:r w:rsidRPr="00657B96">
                <w:rPr>
                  <w:rFonts w:ascii="Times New Roman" w:eastAsiaTheme="minorEastAsia" w:hAnsi="Times New Roman" w:cs="Times New Roman"/>
                  <w:sz w:val="24"/>
                  <w:szCs w:val="24"/>
                  <w:lang w:eastAsia="ja-JP"/>
                </w:rPr>
                <w:t>100%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48" w:author="DuyNgo" w:date="2012-08-10T08:18:00Z">
              <w:r w:rsidRPr="00657B96">
                <w:rPr>
                  <w:rFonts w:ascii="Times New Roman" w:eastAsiaTheme="minorEastAsia" w:hAnsi="Times New Roman" w:cs="Times New Roman"/>
                  <w:sz w:val="24"/>
                  <w:szCs w:val="24"/>
                  <w:lang w:eastAsia="ja-JP"/>
                </w:rPr>
                <w:t>Review test case online</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49" w:author="DuyNgo" w:date="2012-08-10T08:18:00Z">
              <w:r w:rsidRPr="00657B96">
                <w:rPr>
                  <w:rFonts w:ascii="Times New Roman" w:eastAsiaTheme="minorEastAsia" w:hAnsi="Times New Roman" w:cs="Times New Roman"/>
                  <w:sz w:val="24"/>
                  <w:szCs w:val="24"/>
                  <w:lang w:eastAsia="ja-JP"/>
                </w:rPr>
                <w:t>1d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50" w:author="DuyNgo" w:date="2012-08-10T08:18:00Z">
              <w:r w:rsidRPr="00657B96">
                <w:rPr>
                  <w:rFonts w:ascii="Times New Roman" w:eastAsiaTheme="minorEastAsia" w:hAnsi="Times New Roman" w:cs="Times New Roman"/>
                  <w:sz w:val="24"/>
                  <w:szCs w:val="24"/>
                  <w:lang w:eastAsia="ja-JP"/>
                </w:rPr>
                <w:t>Wed 8/8/12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51" w:author="DuyNgo" w:date="2012-08-10T08:18:00Z">
              <w:r w:rsidRPr="00657B96">
                <w:rPr>
                  <w:rFonts w:ascii="Times New Roman" w:eastAsiaTheme="minorEastAsia" w:hAnsi="Times New Roman" w:cs="Times New Roman"/>
                  <w:sz w:val="24"/>
                  <w:szCs w:val="24"/>
                  <w:lang w:eastAsia="ja-JP"/>
                </w:rPr>
                <w:t>Thu 8/9/12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52" w:author="DuyNgo" w:date="2012-08-10T08:18:00Z">
              <w:r w:rsidRPr="00657B96">
                <w:rPr>
                  <w:rFonts w:ascii="Times New Roman" w:eastAsiaTheme="minorEastAsia" w:hAnsi="Times New Roman" w:cs="Times New Roman"/>
                  <w:sz w:val="24"/>
                  <w:szCs w:val="24"/>
                  <w:lang w:eastAsia="ja-JP"/>
                </w:rPr>
                <w:t>61</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53" w:author="DuyNgo" w:date="2012-08-10T08:18:00Z">
              <w:r w:rsidRPr="00657B96">
                <w:rPr>
                  <w:rFonts w:ascii="Times New Roman" w:eastAsiaTheme="minorEastAsia" w:hAnsi="Times New Roman" w:cs="Times New Roman"/>
                  <w:sz w:val="24"/>
                  <w:szCs w:val="24"/>
                  <w:lang w:eastAsia="ja-JP"/>
                </w:rPr>
                <w:t>100%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54" w:author="DuyNgo" w:date="2012-08-10T08:18:00Z">
              <w:r w:rsidRPr="00657B96">
                <w:rPr>
                  <w:rFonts w:ascii="Times New Roman" w:eastAsiaTheme="minorEastAsia" w:hAnsi="Times New Roman" w:cs="Times New Roman"/>
                  <w:sz w:val="24"/>
                  <w:szCs w:val="24"/>
                  <w:lang w:eastAsia="ja-JP"/>
                </w:rPr>
                <w:t>Create Test code</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55" w:author="DuyNgo" w:date="2012-08-10T08:18:00Z">
              <w:r w:rsidRPr="00657B96">
                <w:rPr>
                  <w:rFonts w:ascii="Times New Roman" w:eastAsiaTheme="minorEastAsia" w:hAnsi="Times New Roman" w:cs="Times New Roman"/>
                  <w:sz w:val="24"/>
                  <w:szCs w:val="24"/>
                  <w:lang w:eastAsia="ja-JP"/>
                </w:rPr>
                <w:t>1d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56" w:author="DuyNgo" w:date="2012-08-10T08:18:00Z">
              <w:r w:rsidRPr="00657B96">
                <w:rPr>
                  <w:rFonts w:ascii="Times New Roman" w:eastAsiaTheme="minorEastAsia" w:hAnsi="Times New Roman" w:cs="Times New Roman"/>
                  <w:sz w:val="24"/>
                  <w:szCs w:val="24"/>
                  <w:lang w:eastAsia="ja-JP"/>
                </w:rPr>
                <w:t>Thu 8/9/12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57" w:author="DuyNgo" w:date="2012-08-10T08:18:00Z">
              <w:r w:rsidRPr="00657B96">
                <w:rPr>
                  <w:rFonts w:ascii="Times New Roman" w:eastAsiaTheme="minorEastAsia" w:hAnsi="Times New Roman" w:cs="Times New Roman"/>
                  <w:sz w:val="24"/>
                  <w:szCs w:val="24"/>
                  <w:lang w:eastAsia="ja-JP"/>
                </w:rPr>
                <w:t>Fri 8/10/12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58" w:author="DuyNgo" w:date="2012-08-10T08:18:00Z">
              <w:r w:rsidRPr="00657B96">
                <w:rPr>
                  <w:rFonts w:ascii="Times New Roman" w:eastAsiaTheme="minorEastAsia" w:hAnsi="Times New Roman" w:cs="Times New Roman"/>
                  <w:sz w:val="24"/>
                  <w:szCs w:val="24"/>
                  <w:lang w:eastAsia="ja-JP"/>
                </w:rPr>
                <w:t>62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59" w:author="DuyNgo" w:date="2012-08-10T08:18:00Z">
              <w:r w:rsidRPr="00657B96">
                <w:rPr>
                  <w:rFonts w:ascii="Times New Roman" w:eastAsiaTheme="minorEastAsia" w:hAnsi="Times New Roman" w:cs="Times New Roman"/>
                  <w:sz w:val="24"/>
                  <w:szCs w:val="24"/>
                  <w:lang w:eastAsia="ja-JP"/>
                </w:rPr>
                <w:t>100%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60" w:author="DuyNgo" w:date="2012-08-10T08:18:00Z">
              <w:r w:rsidRPr="00657B96">
                <w:rPr>
                  <w:rFonts w:ascii="Times New Roman" w:eastAsiaTheme="minorEastAsia" w:hAnsi="Times New Roman" w:cs="Times New Roman"/>
                  <w:sz w:val="24"/>
                  <w:szCs w:val="24"/>
                  <w:lang w:eastAsia="ja-JP"/>
                </w:rPr>
                <w:t>Review Test code and Unit Test Statistical Report</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61" w:author="DuyNgo" w:date="2012-08-10T08:18:00Z">
              <w:r w:rsidRPr="00657B96">
                <w:rPr>
                  <w:rFonts w:ascii="Times New Roman" w:eastAsiaTheme="minorEastAsia" w:hAnsi="Times New Roman" w:cs="Times New Roman"/>
                  <w:sz w:val="24"/>
                  <w:szCs w:val="24"/>
                  <w:lang w:eastAsia="ja-JP"/>
                </w:rPr>
                <w:t>4h</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62" w:author="DuyNgo" w:date="2012-08-10T08:18:00Z">
              <w:r w:rsidRPr="00657B96">
                <w:rPr>
                  <w:rFonts w:ascii="Times New Roman" w:eastAsiaTheme="minorEastAsia" w:hAnsi="Times New Roman" w:cs="Times New Roman"/>
                  <w:sz w:val="24"/>
                  <w:szCs w:val="24"/>
                  <w:lang w:eastAsia="ja-JP"/>
                </w:rPr>
                <w:t>Fri 8/10/12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63" w:author="DuyNgo" w:date="2012-08-10T08:18:00Z">
              <w:r w:rsidRPr="00657B96">
                <w:rPr>
                  <w:rFonts w:ascii="Times New Roman" w:eastAsiaTheme="minorEastAsia" w:hAnsi="Times New Roman" w:cs="Times New Roman"/>
                  <w:sz w:val="24"/>
                  <w:szCs w:val="24"/>
                  <w:lang w:eastAsia="ja-JP"/>
                </w:rPr>
                <w:t>Fri 8/10/12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64" w:author="DuyNgo" w:date="2012-08-10T08:18:00Z">
              <w:r w:rsidRPr="00657B96">
                <w:rPr>
                  <w:rFonts w:ascii="Times New Roman" w:eastAsiaTheme="minorEastAsia" w:hAnsi="Times New Roman" w:cs="Times New Roman"/>
                  <w:sz w:val="24"/>
                  <w:szCs w:val="24"/>
                  <w:lang w:eastAsia="ja-JP"/>
                </w:rPr>
                <w:t>63</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65" w:author="DuyNgo" w:date="2012-08-10T08:18:00Z">
              <w:r w:rsidRPr="00657B96">
                <w:rPr>
                  <w:rFonts w:ascii="Times New Roman" w:eastAsiaTheme="minorEastAsia" w:hAnsi="Times New Roman" w:cs="Times New Roman"/>
                  <w:sz w:val="24"/>
                  <w:szCs w:val="24"/>
                  <w:lang w:eastAsia="ja-JP"/>
                </w:rPr>
                <w:t>100%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66" w:author="DuyNgo" w:date="2012-08-10T08:18:00Z">
              <w:r w:rsidRPr="00657B96">
                <w:rPr>
                  <w:rFonts w:ascii="Times New Roman" w:eastAsiaTheme="minorEastAsia" w:hAnsi="Times New Roman" w:cs="Times New Roman"/>
                  <w:sz w:val="24"/>
                  <w:szCs w:val="24"/>
                  <w:lang w:eastAsia="ja-JP"/>
                </w:rPr>
                <w:t>"Modify code (fix bug, if any)"</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67" w:author="DuyNgo" w:date="2012-08-10T08:18:00Z">
              <w:r w:rsidRPr="00657B96">
                <w:rPr>
                  <w:rFonts w:ascii="Times New Roman" w:eastAsiaTheme="minorEastAsia" w:hAnsi="Times New Roman" w:cs="Times New Roman"/>
                  <w:sz w:val="24"/>
                  <w:szCs w:val="24"/>
                  <w:lang w:eastAsia="ja-JP"/>
                </w:rPr>
                <w:t>1d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68" w:author="DuyNgo" w:date="2012-08-10T08:18:00Z">
              <w:r w:rsidRPr="00657B96">
                <w:rPr>
                  <w:rFonts w:ascii="Times New Roman" w:eastAsiaTheme="minorEastAsia" w:hAnsi="Times New Roman" w:cs="Times New Roman"/>
                  <w:sz w:val="24"/>
                  <w:szCs w:val="24"/>
                  <w:lang w:eastAsia="ja-JP"/>
                </w:rPr>
                <w:t>Fri 8/10/12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69" w:author="DuyNgo" w:date="2012-08-10T08:18:00Z">
              <w:r w:rsidRPr="00657B96">
                <w:rPr>
                  <w:rFonts w:ascii="Times New Roman" w:eastAsiaTheme="minorEastAsia" w:hAnsi="Times New Roman" w:cs="Times New Roman"/>
                  <w:sz w:val="24"/>
                  <w:szCs w:val="24"/>
                  <w:lang w:eastAsia="ja-JP"/>
                </w:rPr>
                <w:t>Mon 8/13/12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70" w:author="DuyNgo" w:date="2012-08-10T08:18:00Z">
              <w:r w:rsidRPr="00657B96">
                <w:rPr>
                  <w:rFonts w:ascii="Times New Roman" w:eastAsiaTheme="minorEastAsia" w:hAnsi="Times New Roman" w:cs="Times New Roman"/>
                  <w:sz w:val="24"/>
                  <w:szCs w:val="24"/>
                  <w:lang w:eastAsia="ja-JP"/>
                </w:rPr>
                <w:t>64</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71" w:author="DuyNgo" w:date="2012-08-10T08:18:00Z">
              <w:r w:rsidRPr="00657B96">
                <w:rPr>
                  <w:rFonts w:ascii="Times New Roman" w:eastAsiaTheme="minorEastAsia" w:hAnsi="Times New Roman" w:cs="Times New Roman"/>
                  <w:sz w:val="24"/>
                  <w:szCs w:val="24"/>
                  <w:lang w:eastAsia="ja-JP"/>
                </w:rPr>
                <w:t>90%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72" w:author="DuyNgo" w:date="2012-08-10T08:18:00Z">
              <w:r w:rsidRPr="00657B96">
                <w:rPr>
                  <w:rFonts w:ascii="Times New Roman" w:eastAsiaTheme="minorEastAsia" w:hAnsi="Times New Roman" w:cs="Times New Roman"/>
                  <w:sz w:val="24"/>
                  <w:szCs w:val="24"/>
                  <w:lang w:eastAsia="ja-JP"/>
                </w:rPr>
                <w:t>Re-test modified code</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73" w:author="DuyNgo" w:date="2012-08-10T08:18:00Z">
              <w:r w:rsidRPr="00657B96">
                <w:rPr>
                  <w:rFonts w:ascii="Times New Roman" w:eastAsiaTheme="minorEastAsia" w:hAnsi="Times New Roman" w:cs="Times New Roman"/>
                  <w:sz w:val="24"/>
                  <w:szCs w:val="24"/>
                  <w:lang w:eastAsia="ja-JP"/>
                </w:rPr>
                <w:t>4h</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74" w:author="DuyNgo" w:date="2012-08-10T08:18:00Z">
              <w:r w:rsidRPr="00657B96">
                <w:rPr>
                  <w:rFonts w:ascii="Times New Roman" w:eastAsiaTheme="minorEastAsia" w:hAnsi="Times New Roman" w:cs="Times New Roman"/>
                  <w:sz w:val="24"/>
                  <w:szCs w:val="24"/>
                  <w:lang w:eastAsia="ja-JP"/>
                </w:rPr>
                <w:t>Mon 8/13/12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75" w:author="DuyNgo" w:date="2012-08-10T08:18:00Z">
              <w:r w:rsidRPr="00657B96">
                <w:rPr>
                  <w:rFonts w:ascii="Times New Roman" w:eastAsiaTheme="minorEastAsia" w:hAnsi="Times New Roman" w:cs="Times New Roman"/>
                  <w:sz w:val="24"/>
                  <w:szCs w:val="24"/>
                  <w:lang w:eastAsia="ja-JP"/>
                </w:rPr>
                <w:t>Tue 8/14/12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76" w:author="DuyNgo" w:date="2012-08-10T08:18:00Z">
              <w:r w:rsidRPr="00657B96">
                <w:rPr>
                  <w:rFonts w:ascii="Times New Roman" w:eastAsiaTheme="minorEastAsia" w:hAnsi="Times New Roman" w:cs="Times New Roman"/>
                  <w:sz w:val="24"/>
                  <w:szCs w:val="24"/>
                  <w:lang w:eastAsia="ja-JP"/>
                </w:rPr>
                <w:t>65</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77" w:author="DuyNgo" w:date="2012-08-10T08:18:00Z">
              <w:r w:rsidRPr="00657B96">
                <w:rPr>
                  <w:rFonts w:ascii="Times New Roman" w:eastAsiaTheme="minorEastAsia" w:hAnsi="Times New Roman" w:cs="Times New Roman"/>
                  <w:sz w:val="24"/>
                  <w:szCs w:val="24"/>
                  <w:lang w:eastAsia="ja-JP"/>
                </w:rPr>
                <w:t>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78" w:author="DuyNgo" w:date="2012-08-10T08:18:00Z">
              <w:r w:rsidRPr="00657B96">
                <w:rPr>
                  <w:rFonts w:ascii="Times New Roman" w:eastAsiaTheme="minorEastAsia" w:hAnsi="Times New Roman" w:cs="Times New Roman"/>
                  <w:sz w:val="24"/>
                  <w:szCs w:val="24"/>
                  <w:lang w:eastAsia="ja-JP"/>
                </w:rPr>
                <w:t>"Assess Unit Testing (Write Test Case, Test Code, Test Report)"</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79" w:author="DuyNgo" w:date="2012-08-10T08:18:00Z">
              <w:r w:rsidRPr="00657B96">
                <w:rPr>
                  <w:rFonts w:ascii="Times New Roman" w:eastAsiaTheme="minorEastAsia" w:hAnsi="Times New Roman" w:cs="Times New Roman"/>
                  <w:sz w:val="24"/>
                  <w:szCs w:val="24"/>
                  <w:lang w:eastAsia="ja-JP"/>
                </w:rPr>
                <w:t>4h</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80" w:author="DuyNgo" w:date="2012-08-10T08:18:00Z">
              <w:r w:rsidRPr="00657B96">
                <w:rPr>
                  <w:rFonts w:ascii="Times New Roman" w:eastAsiaTheme="minorEastAsia" w:hAnsi="Times New Roman" w:cs="Times New Roman"/>
                  <w:sz w:val="24"/>
                  <w:szCs w:val="24"/>
                  <w:lang w:eastAsia="ja-JP"/>
                </w:rPr>
                <w:t>Tue 8/14/12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81" w:author="DuyNgo" w:date="2012-08-10T08:18:00Z">
              <w:r w:rsidRPr="00657B96">
                <w:rPr>
                  <w:rFonts w:ascii="Times New Roman" w:eastAsiaTheme="minorEastAsia" w:hAnsi="Times New Roman" w:cs="Times New Roman"/>
                  <w:sz w:val="24"/>
                  <w:szCs w:val="24"/>
                  <w:lang w:eastAsia="ja-JP"/>
                </w:rPr>
                <w:t>Tue 8/14/12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82" w:author="DuyNgo" w:date="2012-08-10T08:18:00Z">
              <w:r w:rsidRPr="00657B96">
                <w:rPr>
                  <w:rFonts w:ascii="Times New Roman" w:eastAsiaTheme="minorEastAsia" w:hAnsi="Times New Roman" w:cs="Times New Roman"/>
                  <w:sz w:val="24"/>
                  <w:szCs w:val="24"/>
                  <w:lang w:eastAsia="ja-JP"/>
                </w:rPr>
                <w:t>66</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83" w:author="DuyNgo" w:date="2012-08-10T08:18:00Z">
              <w:r w:rsidRPr="00657B96">
                <w:rPr>
                  <w:rFonts w:ascii="Times New Roman" w:eastAsiaTheme="minorEastAsia" w:hAnsi="Times New Roman" w:cs="Times New Roman"/>
                  <w:sz w:val="24"/>
                  <w:szCs w:val="24"/>
                  <w:lang w:eastAsia="ja-JP"/>
                </w:rPr>
                <w:t>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84" w:author="DuyNgo" w:date="2012-08-10T08:18:00Z">
              <w:r w:rsidRPr="00657B96">
                <w:rPr>
                  <w:rFonts w:ascii="Times New Roman" w:eastAsiaTheme="minorEastAsia" w:hAnsi="Times New Roman" w:cs="Times New Roman"/>
                  <w:sz w:val="24"/>
                  <w:szCs w:val="24"/>
                  <w:lang w:eastAsia="ja-JP"/>
                </w:rPr>
                <w:t>Monitoring and Controlling</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85" w:author="DuyNgo" w:date="2012-08-10T08:18:00Z">
              <w:r w:rsidRPr="00657B96">
                <w:rPr>
                  <w:rFonts w:ascii="Times New Roman" w:eastAsiaTheme="minorEastAsia" w:hAnsi="Times New Roman" w:cs="Times New Roman"/>
                  <w:sz w:val="24"/>
                  <w:szCs w:val="24"/>
                  <w:lang w:eastAsia="ja-JP"/>
                </w:rPr>
                <w:t>63d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86" w:author="DuyNgo" w:date="2012-08-10T08:18:00Z">
              <w:r w:rsidRPr="00657B96">
                <w:rPr>
                  <w:rFonts w:ascii="Times New Roman" w:eastAsiaTheme="minorEastAsia" w:hAnsi="Times New Roman" w:cs="Times New Roman"/>
                  <w:sz w:val="24"/>
                  <w:szCs w:val="24"/>
                  <w:lang w:eastAsia="ja-JP"/>
                </w:rPr>
                <w:t>Wed 5/16/12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87" w:author="DuyNgo" w:date="2012-08-10T08:18:00Z">
              <w:r w:rsidRPr="00657B96">
                <w:rPr>
                  <w:rFonts w:ascii="Times New Roman" w:eastAsiaTheme="minorEastAsia" w:hAnsi="Times New Roman" w:cs="Times New Roman"/>
                  <w:sz w:val="24"/>
                  <w:szCs w:val="24"/>
                  <w:lang w:eastAsia="ja-JP"/>
                </w:rPr>
                <w:t>Fri 8/10/12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88" w:author="DuyNgo" w:date="2012-08-10T08:18:00Z">
              <w:r w:rsidRPr="00657B96">
                <w:rPr>
                  <w:rFonts w:ascii="Times New Roman" w:eastAsiaTheme="minorEastAsia" w:hAnsi="Times New Roman" w:cs="Times New Roman"/>
                  <w:sz w:val="24"/>
                  <w:szCs w:val="24"/>
                  <w:lang w:eastAsia="ja-JP"/>
                </w:rPr>
                <w:t>6</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89" w:author="DuyNgo" w:date="2012-08-10T08:18:00Z">
              <w:r w:rsidRPr="00657B96">
                <w:rPr>
                  <w:rFonts w:ascii="Times New Roman" w:eastAsiaTheme="minorEastAsia" w:hAnsi="Times New Roman" w:cs="Times New Roman"/>
                  <w:sz w:val="24"/>
                  <w:szCs w:val="24"/>
                  <w:lang w:eastAsia="ja-JP"/>
                </w:rPr>
                <w:t>75%</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90" w:author="DuyNgo" w:date="2012-08-10T08:18:00Z">
              <w:r w:rsidRPr="00657B96">
                <w:rPr>
                  <w:rFonts w:ascii="Times New Roman" w:eastAsiaTheme="minorEastAsia" w:hAnsi="Times New Roman" w:cs="Times New Roman"/>
                  <w:sz w:val="24"/>
                  <w:szCs w:val="24"/>
                  <w:lang w:eastAsia="ja-JP"/>
                </w:rPr>
                <w:t>DuyND</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91" w:author="DuyNgo" w:date="2012-08-10T08:18:00Z">
              <w:r w:rsidRPr="00657B96">
                <w:rPr>
                  <w:rFonts w:ascii="Times New Roman" w:eastAsiaTheme="minorEastAsia" w:hAnsi="Times New Roman" w:cs="Times New Roman"/>
                  <w:sz w:val="24"/>
                  <w:szCs w:val="24"/>
                  <w:lang w:eastAsia="ja-JP"/>
                </w:rPr>
                <w:t>Termination</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92" w:author="DuyNgo" w:date="2012-08-10T08:18:00Z">
              <w:r w:rsidRPr="00657B96">
                <w:rPr>
                  <w:rFonts w:ascii="Times New Roman" w:eastAsiaTheme="minorEastAsia" w:hAnsi="Times New Roman" w:cs="Times New Roman"/>
                  <w:sz w:val="24"/>
                  <w:szCs w:val="24"/>
                  <w:lang w:eastAsia="ja-JP"/>
                </w:rPr>
                <w:t>5d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93" w:author="DuyNgo" w:date="2012-08-10T08:18:00Z">
              <w:r w:rsidRPr="00657B96">
                <w:rPr>
                  <w:rFonts w:ascii="Times New Roman" w:eastAsiaTheme="minorEastAsia" w:hAnsi="Times New Roman" w:cs="Times New Roman"/>
                  <w:sz w:val="24"/>
                  <w:szCs w:val="24"/>
                  <w:lang w:eastAsia="ja-JP"/>
                </w:rPr>
                <w:t>Tue 8/14/12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94" w:author="DuyNgo" w:date="2012-08-10T08:18:00Z">
              <w:r w:rsidRPr="00657B96">
                <w:rPr>
                  <w:rFonts w:ascii="Times New Roman" w:eastAsiaTheme="minorEastAsia" w:hAnsi="Times New Roman" w:cs="Times New Roman"/>
                  <w:sz w:val="24"/>
                  <w:szCs w:val="24"/>
                  <w:lang w:eastAsia="ja-JP"/>
                </w:rPr>
                <w:t>Tue 8/21/12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95" w:author="DuyNgo" w:date="2012-08-10T08:18:00Z">
              <w:r w:rsidRPr="00657B96">
                <w:rPr>
                  <w:rFonts w:ascii="Times New Roman" w:eastAsiaTheme="minorEastAsia" w:hAnsi="Times New Roman" w:cs="Times New Roman"/>
                  <w:sz w:val="24"/>
                  <w:szCs w:val="24"/>
                  <w:lang w:eastAsia="ja-JP"/>
                </w:rPr>
                <w:t>23</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96" w:author="DuyNgo" w:date="2012-08-10T08:18:00Z">
              <w:r w:rsidRPr="00657B96">
                <w:rPr>
                  <w:rFonts w:ascii="Times New Roman" w:eastAsiaTheme="minorEastAsia" w:hAnsi="Times New Roman" w:cs="Times New Roman"/>
                  <w:sz w:val="24"/>
                  <w:szCs w:val="24"/>
                  <w:lang w:eastAsia="ja-JP"/>
                </w:rPr>
                <w:t>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97" w:author="DuyNgo" w:date="2012-08-10T08:18:00Z">
              <w:r w:rsidRPr="00657B96">
                <w:rPr>
                  <w:rFonts w:ascii="Times New Roman" w:eastAsiaTheme="minorEastAsia" w:hAnsi="Times New Roman" w:cs="Times New Roman"/>
                  <w:sz w:val="24"/>
                  <w:szCs w:val="24"/>
                  <w:lang w:eastAsia="ja-JP"/>
                </w:rPr>
                <w:t>All team members</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98" w:author="DuyNgo" w:date="2012-08-10T08:18:00Z">
              <w:r w:rsidRPr="00657B96">
                <w:rPr>
                  <w:rFonts w:ascii="Times New Roman" w:eastAsiaTheme="minorEastAsia" w:hAnsi="Times New Roman" w:cs="Times New Roman"/>
                  <w:sz w:val="24"/>
                  <w:szCs w:val="24"/>
                  <w:lang w:eastAsia="ja-JP"/>
                </w:rPr>
                <w:t>Milestone assessment</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199" w:author="DuyNgo" w:date="2012-08-10T08:18:00Z">
              <w:r w:rsidRPr="00657B96">
                <w:rPr>
                  <w:rFonts w:ascii="Times New Roman" w:eastAsiaTheme="minorEastAsia" w:hAnsi="Times New Roman" w:cs="Times New Roman"/>
                  <w:sz w:val="24"/>
                  <w:szCs w:val="24"/>
                  <w:lang w:eastAsia="ja-JP"/>
                </w:rPr>
                <w:t>2d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200" w:author="DuyNgo" w:date="2012-08-10T08:18:00Z">
              <w:r w:rsidRPr="00657B96">
                <w:rPr>
                  <w:rFonts w:ascii="Times New Roman" w:eastAsiaTheme="minorEastAsia" w:hAnsi="Times New Roman" w:cs="Times New Roman"/>
                  <w:sz w:val="24"/>
                  <w:szCs w:val="24"/>
                  <w:lang w:eastAsia="ja-JP"/>
                </w:rPr>
                <w:t>Tue 8/14/12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201" w:author="DuyNgo" w:date="2012-08-10T08:18:00Z">
              <w:r w:rsidRPr="00657B96">
                <w:rPr>
                  <w:rFonts w:ascii="Times New Roman" w:eastAsiaTheme="minorEastAsia" w:hAnsi="Times New Roman" w:cs="Times New Roman"/>
                  <w:sz w:val="24"/>
                  <w:szCs w:val="24"/>
                  <w:lang w:eastAsia="ja-JP"/>
                </w:rPr>
                <w:t>Thu 8/16/12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202" w:author="DuyNgo" w:date="2012-08-10T08:18:00Z">
              <w:r w:rsidRPr="00657B96">
                <w:rPr>
                  <w:rFonts w:ascii="Times New Roman" w:eastAsiaTheme="minorEastAsia" w:hAnsi="Times New Roman" w:cs="Times New Roman"/>
                  <w:sz w:val="24"/>
                  <w:szCs w:val="24"/>
                  <w:lang w:eastAsia="ja-JP"/>
                </w:rPr>
                <w:t>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203" w:author="DuyNgo" w:date="2012-08-10T08:18:00Z">
              <w:r w:rsidRPr="00657B96">
                <w:rPr>
                  <w:rFonts w:ascii="Times New Roman" w:eastAsiaTheme="minorEastAsia" w:hAnsi="Times New Roman" w:cs="Times New Roman"/>
                  <w:sz w:val="24"/>
                  <w:szCs w:val="24"/>
                  <w:lang w:eastAsia="ja-JP"/>
                </w:rPr>
                <w:t>All team members</w:t>
              </w:r>
            </w:ins>
          </w:p>
        </w:tc>
      </w:tr>
      <w:tr w:rsidR="00C23B61" w:rsidRPr="00657B96" w:rsidTr="00C23B61">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204" w:author="DuyNgo" w:date="2012-08-10T08:18:00Z">
              <w:r w:rsidRPr="00657B96">
                <w:rPr>
                  <w:rFonts w:ascii="Times New Roman" w:eastAsiaTheme="minorEastAsia" w:hAnsi="Times New Roman" w:cs="Times New Roman"/>
                  <w:sz w:val="24"/>
                  <w:szCs w:val="24"/>
                  <w:lang w:eastAsia="ja-JP"/>
                </w:rPr>
                <w:t>Deployment</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205" w:author="DuyNgo" w:date="2012-08-10T08:18:00Z">
              <w:r w:rsidRPr="00657B96">
                <w:rPr>
                  <w:rFonts w:ascii="Times New Roman" w:eastAsiaTheme="minorEastAsia" w:hAnsi="Times New Roman" w:cs="Times New Roman"/>
                  <w:sz w:val="24"/>
                  <w:szCs w:val="24"/>
                  <w:lang w:eastAsia="ja-JP"/>
                </w:rPr>
                <w:t>3d</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206" w:author="DuyNgo" w:date="2012-08-10T08:18:00Z">
              <w:r w:rsidRPr="00657B96">
                <w:rPr>
                  <w:rFonts w:ascii="Times New Roman" w:eastAsiaTheme="minorEastAsia" w:hAnsi="Times New Roman" w:cs="Times New Roman"/>
                  <w:sz w:val="24"/>
                  <w:szCs w:val="24"/>
                  <w:lang w:eastAsia="ja-JP"/>
                </w:rPr>
                <w:t xml:space="preserve">Thu </w:t>
              </w:r>
              <w:r w:rsidRPr="00657B96">
                <w:rPr>
                  <w:rFonts w:ascii="Times New Roman" w:eastAsiaTheme="minorEastAsia" w:hAnsi="Times New Roman" w:cs="Times New Roman"/>
                  <w:sz w:val="24"/>
                  <w:szCs w:val="24"/>
                  <w:lang w:eastAsia="ja-JP"/>
                </w:rPr>
                <w:lastRenderedPageBreak/>
                <w:t>8/16/12</w:t>
              </w:r>
            </w:ins>
          </w:p>
        </w:tc>
        <w:tc>
          <w:tcPr>
            <w:tcW w:w="1125"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207" w:author="DuyNgo" w:date="2012-08-10T08:18:00Z">
              <w:r w:rsidRPr="00657B96">
                <w:rPr>
                  <w:rFonts w:ascii="Times New Roman" w:eastAsiaTheme="minorEastAsia" w:hAnsi="Times New Roman" w:cs="Times New Roman"/>
                  <w:sz w:val="24"/>
                  <w:szCs w:val="24"/>
                  <w:lang w:eastAsia="ja-JP"/>
                </w:rPr>
                <w:t xml:space="preserve">Tue </w:t>
              </w:r>
              <w:r w:rsidRPr="00657B96">
                <w:rPr>
                  <w:rFonts w:ascii="Times New Roman" w:eastAsiaTheme="minorEastAsia" w:hAnsi="Times New Roman" w:cs="Times New Roman"/>
                  <w:sz w:val="24"/>
                  <w:szCs w:val="24"/>
                  <w:lang w:eastAsia="ja-JP"/>
                </w:rPr>
                <w:lastRenderedPageBreak/>
                <w:t>8/21/12</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208" w:author="DuyNgo" w:date="2012-08-10T08:18:00Z">
              <w:r w:rsidRPr="00657B96">
                <w:rPr>
                  <w:rFonts w:ascii="Times New Roman" w:eastAsiaTheme="minorEastAsia" w:hAnsi="Times New Roman" w:cs="Times New Roman"/>
                  <w:sz w:val="24"/>
                  <w:szCs w:val="24"/>
                  <w:lang w:eastAsia="ja-JP"/>
                </w:rPr>
                <w:lastRenderedPageBreak/>
                <w:t>70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ins w:id="1209" w:author="DuyNgo" w:date="2012-08-10T08:18:00Z">
              <w:r w:rsidRPr="00657B96">
                <w:rPr>
                  <w:rFonts w:ascii="Times New Roman" w:eastAsiaTheme="minorEastAsia" w:hAnsi="Times New Roman" w:cs="Times New Roman"/>
                  <w:sz w:val="24"/>
                  <w:szCs w:val="24"/>
                  <w:lang w:eastAsia="ja-JP"/>
                </w:rPr>
                <w:t>0%</w:t>
              </w:r>
            </w:ins>
          </w:p>
        </w:tc>
        <w:tc>
          <w:tcPr>
            <w:tcW w:w="1126" w:type="dxa"/>
          </w:tcPr>
          <w:p w:rsidR="00C23B61" w:rsidRPr="00657B96" w:rsidRDefault="00C23B61" w:rsidP="00C23B61">
            <w:pPr>
              <w:autoSpaceDE w:val="0"/>
              <w:autoSpaceDN w:val="0"/>
              <w:adjustRightInd w:val="0"/>
              <w:rPr>
                <w:rFonts w:ascii="Times New Roman" w:eastAsiaTheme="minorEastAsia" w:hAnsi="Times New Roman" w:cs="Times New Roman"/>
                <w:sz w:val="24"/>
                <w:szCs w:val="24"/>
                <w:lang w:eastAsia="ja-JP"/>
              </w:rPr>
            </w:pPr>
          </w:p>
        </w:tc>
      </w:tr>
    </w:tbl>
    <w:p w:rsidR="00E936E3" w:rsidRPr="00657B96" w:rsidRDefault="00E936E3" w:rsidP="00E936E3">
      <w:pPr>
        <w:autoSpaceDE w:val="0"/>
        <w:autoSpaceDN w:val="0"/>
        <w:adjustRightInd w:val="0"/>
        <w:spacing w:after="0" w:line="240" w:lineRule="auto"/>
        <w:rPr>
          <w:ins w:id="1210" w:author="DuyNgo" w:date="2012-08-10T08:18:00Z"/>
          <w:rFonts w:ascii="Times New Roman" w:eastAsiaTheme="minorEastAsia" w:hAnsi="Times New Roman" w:cs="Times New Roman"/>
          <w:sz w:val="24"/>
          <w:szCs w:val="24"/>
          <w:lang w:eastAsia="ja-JP"/>
        </w:rPr>
      </w:pPr>
    </w:p>
    <w:p w:rsidR="00E936E3" w:rsidRPr="00657B96" w:rsidRDefault="00E936E3" w:rsidP="004D0C5E">
      <w:pPr>
        <w:rPr>
          <w:rFonts w:ascii="Times New Roman" w:hAnsi="Times New Roman" w:cs="Times New Roman"/>
          <w:sz w:val="24"/>
          <w:szCs w:val="24"/>
        </w:rPr>
      </w:pPr>
    </w:p>
    <w:p w:rsidR="00682754" w:rsidRPr="00657B96" w:rsidRDefault="00682754" w:rsidP="000F5919">
      <w:pPr>
        <w:pStyle w:val="Heading2"/>
        <w:numPr>
          <w:ilvl w:val="0"/>
          <w:numId w:val="3"/>
        </w:numPr>
        <w:tabs>
          <w:tab w:val="left" w:pos="993"/>
        </w:tabs>
        <w:ind w:left="284" w:firstLine="284"/>
        <w:jc w:val="both"/>
        <w:rPr>
          <w:rFonts w:ascii="Times New Roman" w:hAnsi="Times New Roman" w:cs="Times New Roman"/>
          <w:sz w:val="24"/>
          <w:szCs w:val="24"/>
        </w:rPr>
      </w:pPr>
      <w:bookmarkStart w:id="1211" w:name="_Toc283060447"/>
      <w:bookmarkStart w:id="1212" w:name="_Toc332774759"/>
      <w:r w:rsidRPr="00657B96">
        <w:rPr>
          <w:rFonts w:ascii="Times New Roman" w:hAnsi="Times New Roman" w:cs="Times New Roman"/>
          <w:sz w:val="24"/>
          <w:szCs w:val="24"/>
        </w:rPr>
        <w:t>Coding Conventions</w:t>
      </w:r>
      <w:bookmarkEnd w:id="1211"/>
      <w:bookmarkEnd w:id="1212"/>
    </w:p>
    <w:p w:rsidR="003D4964" w:rsidRPr="00657B96" w:rsidDel="00ED2774" w:rsidRDefault="003D4964" w:rsidP="003D4964">
      <w:pPr>
        <w:pStyle w:val="ListParagraph"/>
        <w:ind w:left="1080"/>
        <w:rPr>
          <w:del w:id="1213" w:author="DuyNgo" w:date="2012-08-10T08:18:00Z"/>
          <w:rFonts w:ascii="Times New Roman" w:hAnsi="Times New Roman" w:cs="Times New Roman"/>
          <w:sz w:val="24"/>
          <w:szCs w:val="24"/>
        </w:rPr>
      </w:pPr>
      <w:r w:rsidRPr="00657B96">
        <w:rPr>
          <w:rFonts w:ascii="Times New Roman" w:hAnsi="Times New Roman" w:cs="Times New Roman"/>
          <w:sz w:val="24"/>
          <w:szCs w:val="24"/>
          <w:rPrChange w:id="1214" w:author="DuyNgo" w:date="2012-08-10T08:15:00Z">
            <w:rPr>
              <w:rFonts w:asciiTheme="majorHAnsi" w:eastAsiaTheme="majorEastAsia" w:hAnsiTheme="majorHAnsi" w:cs="Calibri"/>
              <w:b/>
              <w:bCs/>
              <w:color w:val="4F81BD" w:themeColor="accent1"/>
              <w:sz w:val="24"/>
              <w:szCs w:val="24"/>
            </w:rPr>
          </w:rPrChange>
        </w:rPr>
        <w:t xml:space="preserve">Refer to </w:t>
      </w:r>
      <w:r w:rsidR="00946F40" w:rsidRPr="00657B96">
        <w:rPr>
          <w:rFonts w:ascii="Times New Roman" w:hAnsi="Times New Roman" w:cs="Times New Roman"/>
          <w:rPrChange w:id="1215" w:author="DuyNgo" w:date="2012-08-10T08:15:00Z">
            <w:rPr>
              <w:rStyle w:val="Hyperlink"/>
              <w:rFonts w:asciiTheme="majorHAnsi" w:eastAsiaTheme="majorEastAsia" w:hAnsiTheme="majorHAnsi" w:cs="Calibri"/>
              <w:b/>
              <w:bCs/>
              <w:sz w:val="24"/>
              <w:szCs w:val="24"/>
            </w:rPr>
          </w:rPrChange>
        </w:rPr>
        <w:fldChar w:fldCharType="begin"/>
      </w:r>
      <w:r w:rsidR="00946F40" w:rsidRPr="00657B96">
        <w:rPr>
          <w:rFonts w:ascii="Times New Roman" w:hAnsi="Times New Roman" w:cs="Times New Roman"/>
          <w:sz w:val="24"/>
          <w:szCs w:val="24"/>
          <w:rPrChange w:id="1216" w:author="DuyNgo" w:date="2012-08-10T08:15:00Z">
            <w:rPr>
              <w:rFonts w:asciiTheme="majorHAnsi" w:eastAsiaTheme="majorEastAsia" w:hAnsiTheme="majorHAnsi" w:cstheme="majorBidi"/>
              <w:b/>
              <w:bCs/>
              <w:color w:val="4F81BD" w:themeColor="accent1"/>
              <w:sz w:val="26"/>
              <w:szCs w:val="26"/>
            </w:rPr>
          </w:rPrChange>
        </w:rPr>
        <w:instrText xml:space="preserve"> HYPERLINK "http://code.google.com/p/oopms/wiki/Standard_Java_Coding_Convention" </w:instrText>
      </w:r>
      <w:r w:rsidR="00946F40" w:rsidRPr="00657B96">
        <w:rPr>
          <w:rFonts w:ascii="Times New Roman" w:hAnsi="Times New Roman" w:cs="Times New Roman"/>
          <w:rPrChange w:id="1217" w:author="DuyNgo" w:date="2012-08-10T08:15:00Z">
            <w:rPr>
              <w:rStyle w:val="Hyperlink"/>
              <w:rFonts w:asciiTheme="majorHAnsi" w:eastAsiaTheme="majorEastAsia" w:hAnsiTheme="majorHAnsi" w:cs="Calibri"/>
              <w:b/>
              <w:bCs/>
              <w:sz w:val="24"/>
              <w:szCs w:val="24"/>
            </w:rPr>
          </w:rPrChange>
        </w:rPr>
        <w:fldChar w:fldCharType="separate"/>
      </w:r>
      <w:r w:rsidRPr="00657B96">
        <w:rPr>
          <w:rStyle w:val="Hyperlink"/>
          <w:rFonts w:ascii="Times New Roman" w:hAnsi="Times New Roman" w:cs="Times New Roman"/>
          <w:sz w:val="24"/>
          <w:szCs w:val="24"/>
          <w:rPrChange w:id="1218" w:author="DuyNgo" w:date="2012-08-10T08:15:00Z">
            <w:rPr>
              <w:rStyle w:val="Hyperlink"/>
              <w:rFonts w:asciiTheme="majorHAnsi" w:eastAsiaTheme="majorEastAsia" w:hAnsiTheme="majorHAnsi" w:cs="Calibri"/>
              <w:b/>
              <w:bCs/>
              <w:sz w:val="24"/>
              <w:szCs w:val="24"/>
            </w:rPr>
          </w:rPrChange>
        </w:rPr>
        <w:t>http://code.google.com/p/oopms/wiki/Standard_Java_Coding_Convention</w:t>
      </w:r>
      <w:r w:rsidR="00946F40" w:rsidRPr="00657B96">
        <w:rPr>
          <w:rStyle w:val="Hyperlink"/>
          <w:rFonts w:ascii="Times New Roman" w:hAnsi="Times New Roman" w:cs="Times New Roman"/>
          <w:sz w:val="24"/>
          <w:szCs w:val="24"/>
          <w:rPrChange w:id="1219" w:author="DuyNgo" w:date="2012-08-10T08:15:00Z">
            <w:rPr>
              <w:rStyle w:val="Hyperlink"/>
              <w:rFonts w:asciiTheme="majorHAnsi" w:eastAsiaTheme="majorEastAsia" w:hAnsiTheme="majorHAnsi" w:cs="Calibri"/>
              <w:b/>
              <w:bCs/>
              <w:sz w:val="24"/>
              <w:szCs w:val="24"/>
            </w:rPr>
          </w:rPrChange>
        </w:rPr>
        <w:fldChar w:fldCharType="end"/>
      </w:r>
      <w:r w:rsidRPr="00657B96">
        <w:rPr>
          <w:rFonts w:ascii="Times New Roman" w:hAnsi="Times New Roman" w:cs="Times New Roman"/>
          <w:sz w:val="24"/>
          <w:szCs w:val="24"/>
          <w:rPrChange w:id="1220" w:author="DuyNgo" w:date="2012-08-10T08:15:00Z">
            <w:rPr>
              <w:rFonts w:asciiTheme="majorHAnsi" w:eastAsiaTheme="majorEastAsia" w:hAnsiTheme="majorHAnsi" w:cs="Calibri"/>
              <w:b/>
              <w:bCs/>
              <w:color w:val="4F81BD" w:themeColor="accent1"/>
              <w:sz w:val="24"/>
              <w:szCs w:val="24"/>
            </w:rPr>
          </w:rPrChange>
        </w:rPr>
        <w:t xml:space="preserve"> </w:t>
      </w:r>
    </w:p>
    <w:p w:rsidR="001858DE" w:rsidRPr="00657B96" w:rsidRDefault="001858DE">
      <w:pPr>
        <w:pStyle w:val="ListParagraph"/>
        <w:ind w:left="1080"/>
        <w:rPr>
          <w:rFonts w:ascii="Times New Roman" w:hAnsi="Times New Roman" w:cs="Times New Roman"/>
          <w:sz w:val="24"/>
          <w:szCs w:val="24"/>
        </w:rPr>
        <w:pPrChange w:id="1221" w:author="DuyNgo" w:date="2012-08-10T08:18:00Z">
          <w:pPr>
            <w:ind w:left="1134"/>
            <w:jc w:val="both"/>
          </w:pPr>
        </w:pPrChange>
      </w:pPr>
    </w:p>
    <w:p w:rsidR="00682754" w:rsidRPr="00657B96" w:rsidRDefault="00682754" w:rsidP="000F5919">
      <w:pPr>
        <w:pStyle w:val="Heading1"/>
        <w:numPr>
          <w:ilvl w:val="0"/>
          <w:numId w:val="2"/>
        </w:numPr>
        <w:tabs>
          <w:tab w:val="left" w:pos="709"/>
        </w:tabs>
        <w:ind w:left="0" w:firstLine="284"/>
        <w:jc w:val="both"/>
        <w:rPr>
          <w:rFonts w:ascii="Times New Roman" w:hAnsi="Times New Roman" w:cs="Times New Roman"/>
          <w:sz w:val="24"/>
          <w:szCs w:val="24"/>
        </w:rPr>
      </w:pPr>
      <w:bookmarkStart w:id="1222" w:name="_Toc332774760"/>
      <w:r w:rsidRPr="00657B96">
        <w:rPr>
          <w:rFonts w:ascii="Times New Roman" w:hAnsi="Times New Roman" w:cs="Times New Roman"/>
          <w:sz w:val="24"/>
          <w:szCs w:val="24"/>
          <w:rPrChange w:id="1223" w:author="DuyNgo" w:date="2012-08-10T08:15:00Z">
            <w:rPr>
              <w:rFonts w:asciiTheme="minorHAnsi" w:eastAsiaTheme="minorHAnsi" w:hAnsiTheme="minorHAnsi" w:cstheme="minorHAnsi"/>
              <w:b w:val="0"/>
              <w:bCs w:val="0"/>
              <w:color w:val="4F81BD" w:themeColor="accent1"/>
              <w:sz w:val="24"/>
              <w:szCs w:val="24"/>
            </w:rPr>
          </w:rPrChange>
        </w:rPr>
        <w:t>Software Requirement Specifications</w:t>
      </w:r>
      <w:bookmarkEnd w:id="1222"/>
    </w:p>
    <w:p w:rsidR="00682754" w:rsidRPr="00657B96" w:rsidRDefault="00682754" w:rsidP="008C3CFA">
      <w:pPr>
        <w:pStyle w:val="Heading2"/>
        <w:numPr>
          <w:ilvl w:val="0"/>
          <w:numId w:val="10"/>
        </w:numPr>
        <w:tabs>
          <w:tab w:val="left" w:pos="993"/>
        </w:tabs>
        <w:ind w:left="284" w:firstLine="283"/>
        <w:jc w:val="both"/>
        <w:rPr>
          <w:rFonts w:ascii="Times New Roman" w:hAnsi="Times New Roman" w:cs="Times New Roman"/>
          <w:sz w:val="24"/>
          <w:szCs w:val="24"/>
        </w:rPr>
      </w:pPr>
      <w:bookmarkStart w:id="1224" w:name="_Toc285292841"/>
      <w:bookmarkStart w:id="1225" w:name="_Toc332774761"/>
      <w:r w:rsidRPr="00657B96">
        <w:rPr>
          <w:rFonts w:ascii="Times New Roman" w:hAnsi="Times New Roman" w:cs="Times New Roman"/>
          <w:sz w:val="24"/>
          <w:szCs w:val="24"/>
          <w:rPrChange w:id="1226" w:author="DuyNgo" w:date="2012-08-10T08:15:00Z">
            <w:rPr>
              <w:rFonts w:asciiTheme="minorHAnsi" w:eastAsiaTheme="minorHAnsi" w:hAnsiTheme="minorHAnsi" w:cstheme="minorHAnsi"/>
              <w:b w:val="0"/>
              <w:bCs w:val="0"/>
              <w:color w:val="auto"/>
              <w:sz w:val="24"/>
              <w:szCs w:val="24"/>
            </w:rPr>
          </w:rPrChange>
        </w:rPr>
        <w:t>User Requirement Specification</w:t>
      </w:r>
      <w:bookmarkEnd w:id="1224"/>
      <w:bookmarkEnd w:id="1225"/>
    </w:p>
    <w:p w:rsidR="00DC5F1F" w:rsidRPr="00657B96" w:rsidRDefault="00DC5F1F" w:rsidP="00DC5F1F">
      <w:pPr>
        <w:pStyle w:val="Heading3"/>
        <w:rPr>
          <w:rFonts w:ascii="Times New Roman" w:hAnsi="Times New Roman" w:cs="Times New Roman"/>
          <w:sz w:val="24"/>
          <w:szCs w:val="24"/>
          <w:rPrChange w:id="1227" w:author="DuyNgo" w:date="2012-08-10T08:15:00Z">
            <w:rPr/>
          </w:rPrChange>
        </w:rPr>
      </w:pPr>
      <w:bookmarkStart w:id="1228" w:name="_Toc326243610"/>
      <w:bookmarkStart w:id="1229" w:name="_Toc332774762"/>
      <w:r w:rsidRPr="00657B96">
        <w:rPr>
          <w:rFonts w:ascii="Times New Roman" w:hAnsi="Times New Roman" w:cs="Times New Roman"/>
          <w:sz w:val="24"/>
          <w:szCs w:val="24"/>
          <w:rPrChange w:id="1230" w:author="DuyNgo" w:date="2012-08-10T08:15:00Z">
            <w:rPr>
              <w:rFonts w:asciiTheme="minorHAnsi" w:eastAsiaTheme="minorHAnsi" w:hAnsiTheme="minorHAnsi" w:cstheme="minorBidi"/>
              <w:b w:val="0"/>
              <w:bCs w:val="0"/>
              <w:color w:val="auto"/>
              <w:sz w:val="26"/>
              <w:szCs w:val="26"/>
            </w:rPr>
          </w:rPrChange>
        </w:rPr>
        <w:t>Overview OOPMS User requirement</w:t>
      </w:r>
      <w:bookmarkEnd w:id="1228"/>
      <w:bookmarkEnd w:id="1229"/>
    </w:p>
    <w:p w:rsidR="00DC5F1F" w:rsidRPr="00657B96" w:rsidRDefault="00DC5F1F" w:rsidP="00DC5F1F">
      <w:pPr>
        <w:rPr>
          <w:rFonts w:ascii="Times New Roman" w:hAnsi="Times New Roman" w:cs="Times New Roman"/>
          <w:sz w:val="24"/>
          <w:szCs w:val="24"/>
        </w:rPr>
      </w:pPr>
      <w:r w:rsidRPr="00657B96">
        <w:rPr>
          <w:rFonts w:ascii="Times New Roman" w:hAnsi="Times New Roman" w:cs="Times New Roman"/>
          <w:sz w:val="24"/>
          <w:szCs w:val="24"/>
          <w:rPrChange w:id="1231" w:author="DuyNgo" w:date="2012-08-10T08:15:00Z">
            <w:rPr>
              <w:rFonts w:ascii="Times New Roman" w:eastAsiaTheme="majorEastAsia" w:hAnsi="Times New Roman" w:cs="Times New Roman"/>
              <w:b/>
              <w:bCs/>
              <w:color w:val="4F81BD" w:themeColor="accent1"/>
              <w:sz w:val="24"/>
              <w:szCs w:val="24"/>
            </w:rPr>
          </w:rPrChange>
        </w:rPr>
        <w:t>This section of the document describes all the functions that the PMS application shall provide accordingly to user requirements.</w:t>
      </w:r>
    </w:p>
    <w:p w:rsidR="00DC5F1F" w:rsidRPr="00657B96" w:rsidRDefault="00DC5F1F" w:rsidP="008C3CFA">
      <w:pPr>
        <w:pStyle w:val="Heading3"/>
        <w:numPr>
          <w:ilvl w:val="3"/>
          <w:numId w:val="18"/>
        </w:numPr>
        <w:ind w:left="360"/>
        <w:rPr>
          <w:rFonts w:ascii="Times New Roman" w:hAnsi="Times New Roman" w:cs="Times New Roman"/>
          <w:sz w:val="24"/>
          <w:szCs w:val="24"/>
          <w:rPrChange w:id="1232" w:author="DuyNgo" w:date="2012-08-10T08:15:00Z">
            <w:rPr/>
          </w:rPrChange>
        </w:rPr>
      </w:pPr>
      <w:bookmarkStart w:id="1233" w:name="_Toc326243611"/>
      <w:bookmarkStart w:id="1234" w:name="_Toc332774763"/>
      <w:r w:rsidRPr="00657B96">
        <w:rPr>
          <w:rFonts w:ascii="Times New Roman" w:hAnsi="Times New Roman" w:cs="Times New Roman"/>
          <w:sz w:val="24"/>
          <w:szCs w:val="24"/>
          <w:rPrChange w:id="1235" w:author="DuyNgo" w:date="2012-08-10T08:15:00Z">
            <w:rPr>
              <w:rFonts w:asciiTheme="minorHAnsi" w:eastAsiaTheme="minorHAnsi" w:hAnsiTheme="minorHAnsi" w:cstheme="minorBidi"/>
              <w:b w:val="0"/>
              <w:bCs w:val="0"/>
              <w:color w:val="auto"/>
              <w:sz w:val="26"/>
              <w:szCs w:val="26"/>
            </w:rPr>
          </w:rPrChange>
        </w:rPr>
        <w:t>Dashboard</w:t>
      </w:r>
      <w:bookmarkEnd w:id="1233"/>
      <w:bookmarkEnd w:id="1234"/>
      <w:r w:rsidRPr="00657B96">
        <w:rPr>
          <w:rFonts w:ascii="Times New Roman" w:hAnsi="Times New Roman" w:cs="Times New Roman"/>
          <w:sz w:val="24"/>
          <w:szCs w:val="24"/>
          <w:rPrChange w:id="1236" w:author="DuyNgo" w:date="2012-08-10T08:15:00Z">
            <w:rPr>
              <w:rFonts w:asciiTheme="minorHAnsi" w:eastAsiaTheme="minorHAnsi" w:hAnsiTheme="minorHAnsi" w:cstheme="minorBidi"/>
              <w:b w:val="0"/>
              <w:bCs w:val="0"/>
              <w:color w:val="auto"/>
              <w:sz w:val="26"/>
              <w:szCs w:val="26"/>
            </w:rPr>
          </w:rPrChange>
        </w:rPr>
        <w:br/>
      </w:r>
    </w:p>
    <w:p w:rsidR="00DC5F1F" w:rsidRPr="00657B96" w:rsidRDefault="00DC5F1F" w:rsidP="00DC5F1F">
      <w:pPr>
        <w:rPr>
          <w:rFonts w:ascii="Times New Roman" w:hAnsi="Times New Roman" w:cs="Times New Roman"/>
          <w:sz w:val="24"/>
          <w:szCs w:val="24"/>
        </w:rPr>
      </w:pPr>
      <w:r w:rsidRPr="00657B96">
        <w:rPr>
          <w:rFonts w:ascii="Times New Roman" w:hAnsi="Times New Roman" w:cs="Times New Roman"/>
          <w:sz w:val="24"/>
          <w:szCs w:val="24"/>
          <w:rPrChange w:id="1237" w:author="DuyNgo" w:date="2012-08-10T08:15:00Z">
            <w:rPr>
              <w:rFonts w:ascii="Times New Roman" w:eastAsiaTheme="majorEastAsia" w:hAnsi="Times New Roman" w:cs="Times New Roman"/>
              <w:b/>
              <w:bCs/>
              <w:color w:val="4F81BD" w:themeColor="accent1"/>
              <w:sz w:val="24"/>
              <w:szCs w:val="24"/>
            </w:rPr>
          </w:rPrChange>
        </w:rPr>
        <w:t>This function provides brief information about all projects in the system:</w:t>
      </w:r>
    </w:p>
    <w:p w:rsidR="00DC5F1F" w:rsidRPr="00657B96" w:rsidRDefault="00DC5F1F" w:rsidP="008C3CFA">
      <w:pPr>
        <w:pStyle w:val="ListParagraph"/>
        <w:numPr>
          <w:ilvl w:val="0"/>
          <w:numId w:val="33"/>
        </w:numPr>
        <w:rPr>
          <w:rFonts w:ascii="Times New Roman" w:hAnsi="Times New Roman" w:cs="Times New Roman"/>
          <w:sz w:val="24"/>
          <w:szCs w:val="24"/>
        </w:rPr>
      </w:pPr>
      <w:r w:rsidRPr="00657B96">
        <w:rPr>
          <w:rFonts w:ascii="Times New Roman" w:hAnsi="Times New Roman" w:cs="Times New Roman"/>
          <w:sz w:val="24"/>
          <w:szCs w:val="24"/>
          <w:rPrChange w:id="1238" w:author="DuyNgo" w:date="2012-08-10T08:15:00Z">
            <w:rPr>
              <w:rFonts w:ascii="Times New Roman" w:eastAsiaTheme="majorEastAsia" w:hAnsi="Times New Roman" w:cs="Times New Roman"/>
              <w:b/>
              <w:bCs/>
              <w:color w:val="4F81BD" w:themeColor="accent1"/>
              <w:sz w:val="24"/>
              <w:szCs w:val="24"/>
            </w:rPr>
          </w:rPrChange>
        </w:rPr>
        <w:t>Provide ove</w:t>
      </w:r>
      <w:r w:rsidR="00102492" w:rsidRPr="00657B96">
        <w:rPr>
          <w:rFonts w:ascii="Times New Roman" w:hAnsi="Times New Roman" w:cs="Times New Roman"/>
          <w:sz w:val="24"/>
          <w:szCs w:val="24"/>
        </w:rPr>
        <w:t>rall information about projects</w:t>
      </w:r>
      <w:r w:rsidRPr="00657B96">
        <w:rPr>
          <w:rFonts w:ascii="Times New Roman" w:hAnsi="Times New Roman" w:cs="Times New Roman"/>
          <w:sz w:val="24"/>
          <w:szCs w:val="24"/>
          <w:rPrChange w:id="1239" w:author="DuyNgo" w:date="2012-08-10T08:15:00Z">
            <w:rPr>
              <w:rFonts w:ascii="Times New Roman" w:eastAsiaTheme="majorEastAsia" w:hAnsi="Times New Roman" w:cs="Times New Roman"/>
              <w:b/>
              <w:bCs/>
              <w:color w:val="4F81BD" w:themeColor="accent1"/>
              <w:sz w:val="24"/>
              <w:szCs w:val="24"/>
            </w:rPr>
          </w:rPrChange>
        </w:rPr>
        <w:t>‘</w:t>
      </w:r>
      <w:r w:rsidR="0036283F" w:rsidRPr="00657B96">
        <w:rPr>
          <w:rFonts w:ascii="Times New Roman" w:hAnsi="Times New Roman" w:cs="Times New Roman"/>
          <w:sz w:val="24"/>
          <w:szCs w:val="24"/>
        </w:rPr>
        <w:t xml:space="preserve"> </w:t>
      </w:r>
      <w:r w:rsidRPr="00657B96">
        <w:rPr>
          <w:rFonts w:ascii="Times New Roman" w:hAnsi="Times New Roman" w:cs="Times New Roman"/>
          <w:sz w:val="24"/>
          <w:szCs w:val="24"/>
          <w:rPrChange w:id="1240" w:author="DuyNgo" w:date="2012-08-10T08:15:00Z">
            <w:rPr>
              <w:rFonts w:ascii="Times New Roman" w:eastAsiaTheme="majorEastAsia" w:hAnsi="Times New Roman" w:cs="Times New Roman"/>
              <w:b/>
              <w:bCs/>
              <w:color w:val="4F81BD" w:themeColor="accent1"/>
              <w:sz w:val="24"/>
              <w:szCs w:val="24"/>
            </w:rPr>
          </w:rPrChange>
        </w:rPr>
        <w:t>status including name, health, cost, progress, quality, efficiency, date, effort.</w:t>
      </w:r>
    </w:p>
    <w:p w:rsidR="00DC5F1F" w:rsidRPr="00657B96" w:rsidRDefault="00DC5F1F" w:rsidP="008C3CFA">
      <w:pPr>
        <w:pStyle w:val="ListParagraph"/>
        <w:numPr>
          <w:ilvl w:val="0"/>
          <w:numId w:val="33"/>
        </w:numPr>
        <w:rPr>
          <w:rFonts w:ascii="Times New Roman" w:hAnsi="Times New Roman" w:cs="Times New Roman"/>
          <w:sz w:val="24"/>
          <w:szCs w:val="24"/>
        </w:rPr>
      </w:pPr>
      <w:r w:rsidRPr="00657B96">
        <w:rPr>
          <w:rFonts w:ascii="Times New Roman" w:hAnsi="Times New Roman" w:cs="Times New Roman"/>
          <w:sz w:val="24"/>
          <w:szCs w:val="24"/>
          <w:rPrChange w:id="1241" w:author="DuyNgo" w:date="2012-08-10T08:15:00Z">
            <w:rPr>
              <w:rFonts w:ascii="Times New Roman" w:eastAsiaTheme="majorEastAsia" w:hAnsi="Times New Roman" w:cs="Times New Roman"/>
              <w:b/>
              <w:bCs/>
              <w:color w:val="4F81BD" w:themeColor="accent1"/>
              <w:sz w:val="24"/>
              <w:szCs w:val="24"/>
            </w:rPr>
          </w:rPrChange>
        </w:rPr>
        <w:t>Allow user to filter projects by status, category, date, cost, progress, efficiency.</w:t>
      </w:r>
    </w:p>
    <w:p w:rsidR="00DC5F1F" w:rsidRPr="00657B96" w:rsidRDefault="00DC5F1F" w:rsidP="008C3CFA">
      <w:pPr>
        <w:pStyle w:val="ListParagraph"/>
        <w:numPr>
          <w:ilvl w:val="0"/>
          <w:numId w:val="33"/>
        </w:numPr>
        <w:rPr>
          <w:rFonts w:ascii="Times New Roman" w:hAnsi="Times New Roman" w:cs="Times New Roman"/>
          <w:sz w:val="24"/>
          <w:szCs w:val="24"/>
        </w:rPr>
      </w:pPr>
      <w:r w:rsidRPr="00657B96">
        <w:rPr>
          <w:rFonts w:ascii="Times New Roman" w:hAnsi="Times New Roman" w:cs="Times New Roman"/>
          <w:sz w:val="24"/>
          <w:szCs w:val="24"/>
          <w:rPrChange w:id="1242" w:author="DuyNgo" w:date="2012-08-10T08:15:00Z">
            <w:rPr>
              <w:rFonts w:ascii="Times New Roman" w:eastAsiaTheme="majorEastAsia" w:hAnsi="Times New Roman" w:cs="Times New Roman"/>
              <w:b/>
              <w:bCs/>
              <w:color w:val="4F81BD" w:themeColor="accent1"/>
              <w:sz w:val="24"/>
              <w:szCs w:val="24"/>
            </w:rPr>
          </w:rPrChange>
        </w:rPr>
        <w:t>Allow user to sort projects by name, date, project manager.</w:t>
      </w:r>
    </w:p>
    <w:p w:rsidR="00DC5F1F" w:rsidRPr="00657B96" w:rsidRDefault="00DC5F1F" w:rsidP="008C3CFA">
      <w:pPr>
        <w:pStyle w:val="ListParagraph"/>
        <w:numPr>
          <w:ilvl w:val="0"/>
          <w:numId w:val="33"/>
        </w:numPr>
        <w:rPr>
          <w:rFonts w:ascii="Times New Roman" w:hAnsi="Times New Roman" w:cs="Times New Roman"/>
          <w:sz w:val="24"/>
          <w:szCs w:val="24"/>
        </w:rPr>
      </w:pPr>
      <w:r w:rsidRPr="00657B96">
        <w:rPr>
          <w:rFonts w:ascii="Times New Roman" w:hAnsi="Times New Roman" w:cs="Times New Roman"/>
          <w:sz w:val="24"/>
          <w:szCs w:val="24"/>
          <w:rPrChange w:id="1243" w:author="DuyNgo" w:date="2012-08-10T08:15:00Z">
            <w:rPr>
              <w:rFonts w:ascii="Times New Roman" w:eastAsiaTheme="majorEastAsia" w:hAnsi="Times New Roman" w:cs="Times New Roman"/>
              <w:b/>
              <w:bCs/>
              <w:color w:val="4F81BD" w:themeColor="accent1"/>
              <w:sz w:val="24"/>
              <w:szCs w:val="24"/>
            </w:rPr>
          </w:rPrChange>
        </w:rPr>
        <w:t>Provide link to project detail information and export feature.</w:t>
      </w:r>
    </w:p>
    <w:p w:rsidR="00DC5F1F" w:rsidRPr="00657B96" w:rsidRDefault="00DC5F1F" w:rsidP="008C3CFA">
      <w:pPr>
        <w:pStyle w:val="Heading3"/>
        <w:numPr>
          <w:ilvl w:val="3"/>
          <w:numId w:val="18"/>
        </w:numPr>
        <w:ind w:left="360"/>
        <w:rPr>
          <w:rFonts w:ascii="Times New Roman" w:hAnsi="Times New Roman" w:cs="Times New Roman"/>
          <w:sz w:val="24"/>
          <w:szCs w:val="24"/>
          <w:rPrChange w:id="1244" w:author="DuyNgo" w:date="2012-08-10T08:15:00Z">
            <w:rPr/>
          </w:rPrChange>
        </w:rPr>
      </w:pPr>
      <w:bookmarkStart w:id="1245" w:name="_Toc326243612"/>
      <w:bookmarkStart w:id="1246" w:name="_Toc332774764"/>
      <w:r w:rsidRPr="00657B96">
        <w:rPr>
          <w:rFonts w:ascii="Times New Roman" w:hAnsi="Times New Roman" w:cs="Times New Roman"/>
          <w:sz w:val="24"/>
          <w:szCs w:val="24"/>
          <w:rPrChange w:id="1247" w:author="DuyNgo" w:date="2012-08-10T08:15:00Z">
            <w:rPr>
              <w:rFonts w:asciiTheme="minorHAnsi" w:eastAsiaTheme="minorHAnsi" w:hAnsiTheme="minorHAnsi" w:cstheme="minorBidi"/>
              <w:b w:val="0"/>
              <w:bCs w:val="0"/>
              <w:color w:val="auto"/>
              <w:sz w:val="26"/>
              <w:szCs w:val="26"/>
            </w:rPr>
          </w:rPrChange>
        </w:rPr>
        <w:t>Planner</w:t>
      </w:r>
      <w:bookmarkEnd w:id="1245"/>
      <w:bookmarkEnd w:id="1246"/>
      <w:r w:rsidRPr="00657B96">
        <w:rPr>
          <w:rFonts w:ascii="Times New Roman" w:hAnsi="Times New Roman" w:cs="Times New Roman"/>
          <w:sz w:val="24"/>
          <w:szCs w:val="24"/>
          <w:rPrChange w:id="1248" w:author="DuyNgo" w:date="2012-08-10T08:15:00Z">
            <w:rPr>
              <w:rFonts w:asciiTheme="minorHAnsi" w:eastAsiaTheme="minorHAnsi" w:hAnsiTheme="minorHAnsi" w:cstheme="minorBidi"/>
              <w:b w:val="0"/>
              <w:bCs w:val="0"/>
              <w:color w:val="auto"/>
              <w:sz w:val="26"/>
              <w:szCs w:val="26"/>
            </w:rPr>
          </w:rPrChange>
        </w:rPr>
        <w:br/>
      </w:r>
    </w:p>
    <w:p w:rsidR="00DC5F1F" w:rsidRPr="00657B96" w:rsidRDefault="00DC5F1F" w:rsidP="00DC5F1F">
      <w:pPr>
        <w:rPr>
          <w:rFonts w:ascii="Times New Roman" w:hAnsi="Times New Roman" w:cs="Times New Roman"/>
          <w:sz w:val="24"/>
          <w:szCs w:val="24"/>
        </w:rPr>
      </w:pPr>
      <w:r w:rsidRPr="00657B96">
        <w:rPr>
          <w:rFonts w:ascii="Times New Roman" w:hAnsi="Times New Roman" w:cs="Times New Roman"/>
          <w:sz w:val="24"/>
          <w:szCs w:val="24"/>
          <w:rPrChange w:id="1249" w:author="DuyNgo" w:date="2012-08-10T08:15:00Z">
            <w:rPr>
              <w:rFonts w:ascii="Times New Roman" w:eastAsiaTheme="majorEastAsia" w:hAnsi="Times New Roman" w:cs="Times New Roman"/>
              <w:b/>
              <w:bCs/>
              <w:color w:val="4F81BD" w:themeColor="accent1"/>
              <w:sz w:val="24"/>
              <w:szCs w:val="24"/>
            </w:rPr>
          </w:rPrChange>
        </w:rPr>
        <w:t>This function allow user to keep track of tasks, progress of project:</w:t>
      </w:r>
    </w:p>
    <w:p w:rsidR="00DC5F1F" w:rsidRPr="00657B96" w:rsidRDefault="00DC5F1F" w:rsidP="008C3CFA">
      <w:pPr>
        <w:pStyle w:val="ListParagraph"/>
        <w:numPr>
          <w:ilvl w:val="0"/>
          <w:numId w:val="33"/>
        </w:numPr>
        <w:rPr>
          <w:rFonts w:ascii="Times New Roman" w:hAnsi="Times New Roman" w:cs="Times New Roman"/>
          <w:sz w:val="24"/>
          <w:szCs w:val="24"/>
        </w:rPr>
      </w:pPr>
      <w:r w:rsidRPr="00657B96">
        <w:rPr>
          <w:rFonts w:ascii="Times New Roman" w:hAnsi="Times New Roman" w:cs="Times New Roman"/>
          <w:sz w:val="24"/>
          <w:szCs w:val="24"/>
          <w:rPrChange w:id="1250" w:author="DuyNgo" w:date="2012-08-10T08:15:00Z">
            <w:rPr>
              <w:rFonts w:ascii="Times New Roman" w:eastAsiaTheme="majorEastAsia" w:hAnsi="Times New Roman" w:cs="Times New Roman"/>
              <w:b/>
              <w:bCs/>
              <w:color w:val="4F81BD" w:themeColor="accent1"/>
              <w:sz w:val="24"/>
              <w:szCs w:val="24"/>
            </w:rPr>
          </w:rPrChange>
        </w:rPr>
        <w:t>Allow project manager to manage tasks: add new task, update, delete, assign, monitor progress, completeness rate, and date.</w:t>
      </w:r>
    </w:p>
    <w:p w:rsidR="00DC5F1F" w:rsidRPr="00657B96" w:rsidRDefault="00DC5F1F" w:rsidP="008C3CFA">
      <w:pPr>
        <w:pStyle w:val="ListParagraph"/>
        <w:numPr>
          <w:ilvl w:val="0"/>
          <w:numId w:val="33"/>
        </w:numPr>
        <w:rPr>
          <w:rFonts w:ascii="Times New Roman" w:hAnsi="Times New Roman" w:cs="Times New Roman"/>
          <w:sz w:val="24"/>
          <w:szCs w:val="24"/>
        </w:rPr>
      </w:pPr>
      <w:r w:rsidRPr="00657B96">
        <w:rPr>
          <w:rFonts w:ascii="Times New Roman" w:hAnsi="Times New Roman" w:cs="Times New Roman"/>
          <w:sz w:val="24"/>
          <w:szCs w:val="24"/>
          <w:rPrChange w:id="1251" w:author="DuyNgo" w:date="2012-08-10T08:15:00Z">
            <w:rPr>
              <w:rFonts w:ascii="Times New Roman" w:eastAsiaTheme="majorEastAsia" w:hAnsi="Times New Roman" w:cs="Times New Roman"/>
              <w:b/>
              <w:bCs/>
              <w:color w:val="4F81BD" w:themeColor="accent1"/>
              <w:sz w:val="24"/>
              <w:szCs w:val="24"/>
            </w:rPr>
          </w:rPrChange>
        </w:rPr>
        <w:t>Feature filter projects by status, assigned to.</w:t>
      </w:r>
    </w:p>
    <w:p w:rsidR="00DC5F1F" w:rsidRPr="00657B96" w:rsidRDefault="00DC5F1F" w:rsidP="008C3CFA">
      <w:pPr>
        <w:pStyle w:val="ListParagraph"/>
        <w:numPr>
          <w:ilvl w:val="0"/>
          <w:numId w:val="33"/>
        </w:numPr>
        <w:rPr>
          <w:rFonts w:ascii="Times New Roman" w:hAnsi="Times New Roman" w:cs="Times New Roman"/>
          <w:sz w:val="24"/>
          <w:szCs w:val="24"/>
        </w:rPr>
      </w:pPr>
      <w:r w:rsidRPr="00657B96">
        <w:rPr>
          <w:rFonts w:ascii="Times New Roman" w:hAnsi="Times New Roman" w:cs="Times New Roman"/>
          <w:sz w:val="24"/>
          <w:szCs w:val="24"/>
          <w:rPrChange w:id="1252" w:author="DuyNgo" w:date="2012-08-10T08:15:00Z">
            <w:rPr>
              <w:rFonts w:ascii="Times New Roman" w:eastAsiaTheme="majorEastAsia" w:hAnsi="Times New Roman" w:cs="Times New Roman"/>
              <w:b/>
              <w:bCs/>
              <w:color w:val="4F81BD" w:themeColor="accent1"/>
              <w:sz w:val="24"/>
              <w:szCs w:val="24"/>
            </w:rPr>
          </w:rPrChange>
        </w:rPr>
        <w:t>Allow user to sort status, date, assigned to.</w:t>
      </w:r>
    </w:p>
    <w:p w:rsidR="00DC5F1F" w:rsidRPr="00657B96" w:rsidRDefault="00DC5F1F" w:rsidP="008C3CFA">
      <w:pPr>
        <w:pStyle w:val="ListParagraph"/>
        <w:numPr>
          <w:ilvl w:val="0"/>
          <w:numId w:val="33"/>
        </w:numPr>
        <w:rPr>
          <w:rFonts w:ascii="Times New Roman" w:hAnsi="Times New Roman" w:cs="Times New Roman"/>
          <w:sz w:val="24"/>
          <w:szCs w:val="24"/>
        </w:rPr>
      </w:pPr>
      <w:r w:rsidRPr="00657B96">
        <w:rPr>
          <w:rFonts w:ascii="Times New Roman" w:hAnsi="Times New Roman" w:cs="Times New Roman"/>
          <w:sz w:val="24"/>
          <w:szCs w:val="24"/>
          <w:rPrChange w:id="1253" w:author="DuyNgo" w:date="2012-08-10T08:15:00Z">
            <w:rPr>
              <w:rFonts w:ascii="Times New Roman" w:eastAsiaTheme="majorEastAsia" w:hAnsi="Times New Roman" w:cs="Times New Roman"/>
              <w:b/>
              <w:bCs/>
              <w:color w:val="4F81BD" w:themeColor="accent1"/>
              <w:sz w:val="24"/>
              <w:szCs w:val="24"/>
            </w:rPr>
          </w:rPrChange>
        </w:rPr>
        <w:t>Import feature using Microsoft Project and export report.</w:t>
      </w:r>
    </w:p>
    <w:p w:rsidR="00DC5F1F" w:rsidRPr="00657B96" w:rsidRDefault="00DC5F1F" w:rsidP="008C3CFA">
      <w:pPr>
        <w:pStyle w:val="ListParagraph"/>
        <w:numPr>
          <w:ilvl w:val="0"/>
          <w:numId w:val="33"/>
        </w:numPr>
        <w:rPr>
          <w:rFonts w:ascii="Times New Roman" w:hAnsi="Times New Roman" w:cs="Times New Roman"/>
          <w:sz w:val="24"/>
          <w:szCs w:val="24"/>
        </w:rPr>
      </w:pPr>
      <w:r w:rsidRPr="00657B96">
        <w:rPr>
          <w:rFonts w:ascii="Times New Roman" w:hAnsi="Times New Roman" w:cs="Times New Roman"/>
          <w:sz w:val="24"/>
          <w:szCs w:val="24"/>
          <w:rPrChange w:id="1254" w:author="DuyNgo" w:date="2012-08-10T08:15:00Z">
            <w:rPr>
              <w:rFonts w:ascii="Times New Roman" w:eastAsiaTheme="majorEastAsia" w:hAnsi="Times New Roman" w:cs="Times New Roman"/>
              <w:b/>
              <w:bCs/>
              <w:color w:val="4F81BD" w:themeColor="accent1"/>
              <w:sz w:val="24"/>
              <w:szCs w:val="24"/>
            </w:rPr>
          </w:rPrChange>
        </w:rPr>
        <w:t>Team members can update tasks’ progress.</w:t>
      </w:r>
    </w:p>
    <w:p w:rsidR="00DC5F1F" w:rsidRPr="00657B96" w:rsidRDefault="00DC5F1F" w:rsidP="008C3CFA">
      <w:pPr>
        <w:pStyle w:val="Heading3"/>
        <w:numPr>
          <w:ilvl w:val="3"/>
          <w:numId w:val="18"/>
        </w:numPr>
        <w:ind w:left="360"/>
        <w:rPr>
          <w:rFonts w:ascii="Times New Roman" w:hAnsi="Times New Roman" w:cs="Times New Roman"/>
          <w:sz w:val="24"/>
          <w:szCs w:val="24"/>
          <w:rPrChange w:id="1255" w:author="DuyNgo" w:date="2012-08-10T08:15:00Z">
            <w:rPr/>
          </w:rPrChange>
        </w:rPr>
      </w:pPr>
      <w:bookmarkStart w:id="1256" w:name="_Toc326243613"/>
      <w:bookmarkStart w:id="1257" w:name="_Toc332774765"/>
      <w:r w:rsidRPr="00657B96">
        <w:rPr>
          <w:rFonts w:ascii="Times New Roman" w:hAnsi="Times New Roman" w:cs="Times New Roman"/>
          <w:sz w:val="24"/>
          <w:szCs w:val="24"/>
          <w:rPrChange w:id="1258" w:author="DuyNgo" w:date="2012-08-10T08:15:00Z">
            <w:rPr>
              <w:rFonts w:asciiTheme="minorHAnsi" w:eastAsiaTheme="minorHAnsi" w:hAnsiTheme="minorHAnsi" w:cstheme="minorBidi"/>
              <w:b w:val="0"/>
              <w:bCs w:val="0"/>
              <w:color w:val="auto"/>
              <w:sz w:val="26"/>
              <w:szCs w:val="26"/>
            </w:rPr>
          </w:rPrChange>
        </w:rPr>
        <w:t>Report</w:t>
      </w:r>
      <w:bookmarkEnd w:id="1256"/>
      <w:bookmarkEnd w:id="1257"/>
    </w:p>
    <w:p w:rsidR="00DC5F1F" w:rsidRPr="00657B96" w:rsidRDefault="00DC5F1F" w:rsidP="00DC5F1F">
      <w:pPr>
        <w:rPr>
          <w:rFonts w:ascii="Times New Roman" w:hAnsi="Times New Roman" w:cs="Times New Roman"/>
          <w:sz w:val="24"/>
          <w:szCs w:val="24"/>
        </w:rPr>
      </w:pPr>
      <w:r w:rsidRPr="00657B96">
        <w:rPr>
          <w:rFonts w:ascii="Times New Roman" w:hAnsi="Times New Roman" w:cs="Times New Roman"/>
          <w:sz w:val="24"/>
          <w:szCs w:val="24"/>
          <w:rPrChange w:id="1259" w:author="DuyNgo" w:date="2012-08-10T08:15:00Z">
            <w:rPr>
              <w:rFonts w:ascii="Times New Roman" w:eastAsiaTheme="majorEastAsia" w:hAnsi="Times New Roman" w:cs="Times New Roman"/>
              <w:b/>
              <w:bCs/>
              <w:color w:val="4F81BD" w:themeColor="accent1"/>
              <w:sz w:val="24"/>
              <w:szCs w:val="24"/>
            </w:rPr>
          </w:rPrChange>
        </w:rPr>
        <w:br/>
        <w:t xml:space="preserve">This function provides report features: </w:t>
      </w:r>
    </w:p>
    <w:p w:rsidR="00DC5F1F" w:rsidRPr="00657B96" w:rsidRDefault="00DC5F1F" w:rsidP="008C3CFA">
      <w:pPr>
        <w:pStyle w:val="ListParagraph"/>
        <w:numPr>
          <w:ilvl w:val="0"/>
          <w:numId w:val="34"/>
        </w:numPr>
        <w:rPr>
          <w:rFonts w:ascii="Times New Roman" w:hAnsi="Times New Roman" w:cs="Times New Roman"/>
          <w:sz w:val="24"/>
          <w:szCs w:val="24"/>
        </w:rPr>
      </w:pPr>
      <w:r w:rsidRPr="00657B96">
        <w:rPr>
          <w:rFonts w:ascii="Times New Roman" w:hAnsi="Times New Roman" w:cs="Times New Roman"/>
          <w:sz w:val="24"/>
          <w:szCs w:val="24"/>
          <w:rPrChange w:id="1260" w:author="DuyNgo" w:date="2012-08-10T08:15:00Z">
            <w:rPr>
              <w:rFonts w:ascii="Times New Roman" w:eastAsiaTheme="majorEastAsia" w:hAnsi="Times New Roman" w:cs="Times New Roman"/>
              <w:b/>
              <w:bCs/>
              <w:color w:val="4F81BD" w:themeColor="accent1"/>
              <w:sz w:val="24"/>
              <w:szCs w:val="24"/>
            </w:rPr>
          </w:rPrChange>
        </w:rPr>
        <w:t>Project information</w:t>
      </w:r>
    </w:p>
    <w:p w:rsidR="00DC5F1F" w:rsidRPr="00657B96" w:rsidRDefault="00DC5F1F" w:rsidP="008C3CFA">
      <w:pPr>
        <w:pStyle w:val="ListParagraph"/>
        <w:numPr>
          <w:ilvl w:val="0"/>
          <w:numId w:val="34"/>
        </w:numPr>
        <w:rPr>
          <w:rFonts w:ascii="Times New Roman" w:hAnsi="Times New Roman" w:cs="Times New Roman"/>
          <w:sz w:val="24"/>
          <w:szCs w:val="24"/>
        </w:rPr>
      </w:pPr>
      <w:r w:rsidRPr="00657B96">
        <w:rPr>
          <w:rFonts w:ascii="Times New Roman" w:hAnsi="Times New Roman" w:cs="Times New Roman"/>
          <w:sz w:val="24"/>
          <w:szCs w:val="24"/>
          <w:rPrChange w:id="1261" w:author="DuyNgo" w:date="2012-08-10T08:15:00Z">
            <w:rPr>
              <w:rFonts w:ascii="Times New Roman" w:eastAsiaTheme="majorEastAsia" w:hAnsi="Times New Roman" w:cs="Times New Roman"/>
              <w:b/>
              <w:bCs/>
              <w:color w:val="4F81BD" w:themeColor="accent1"/>
              <w:sz w:val="24"/>
              <w:szCs w:val="24"/>
            </w:rPr>
          </w:rPrChange>
        </w:rPr>
        <w:t>Planner</w:t>
      </w:r>
    </w:p>
    <w:p w:rsidR="00DC5F1F" w:rsidRPr="00657B96" w:rsidRDefault="00DC5F1F" w:rsidP="008C3CFA">
      <w:pPr>
        <w:pStyle w:val="ListParagraph"/>
        <w:numPr>
          <w:ilvl w:val="0"/>
          <w:numId w:val="34"/>
        </w:numPr>
        <w:rPr>
          <w:rFonts w:ascii="Times New Roman" w:hAnsi="Times New Roman" w:cs="Times New Roman"/>
          <w:sz w:val="24"/>
          <w:szCs w:val="24"/>
        </w:rPr>
      </w:pPr>
      <w:r w:rsidRPr="00657B96">
        <w:rPr>
          <w:rFonts w:ascii="Times New Roman" w:hAnsi="Times New Roman" w:cs="Times New Roman"/>
          <w:sz w:val="24"/>
          <w:szCs w:val="24"/>
          <w:rPrChange w:id="1262" w:author="DuyNgo" w:date="2012-08-10T08:15:00Z">
            <w:rPr>
              <w:rFonts w:ascii="Times New Roman" w:eastAsiaTheme="majorEastAsia" w:hAnsi="Times New Roman" w:cs="Times New Roman"/>
              <w:b/>
              <w:bCs/>
              <w:color w:val="4F81BD" w:themeColor="accent1"/>
              <w:sz w:val="24"/>
              <w:szCs w:val="24"/>
            </w:rPr>
          </w:rPrChange>
        </w:rPr>
        <w:t>DMS</w:t>
      </w:r>
    </w:p>
    <w:p w:rsidR="00DC5F1F" w:rsidRPr="00657B96" w:rsidRDefault="00DC5F1F" w:rsidP="008C3CFA">
      <w:pPr>
        <w:pStyle w:val="ListParagraph"/>
        <w:numPr>
          <w:ilvl w:val="0"/>
          <w:numId w:val="34"/>
        </w:numPr>
        <w:rPr>
          <w:rFonts w:ascii="Times New Roman" w:hAnsi="Times New Roman" w:cs="Times New Roman"/>
          <w:sz w:val="24"/>
          <w:szCs w:val="24"/>
        </w:rPr>
      </w:pPr>
      <w:r w:rsidRPr="00657B96">
        <w:rPr>
          <w:rFonts w:ascii="Times New Roman" w:hAnsi="Times New Roman" w:cs="Times New Roman"/>
          <w:sz w:val="24"/>
          <w:szCs w:val="24"/>
          <w:rPrChange w:id="1263" w:author="DuyNgo" w:date="2012-08-10T08:15:00Z">
            <w:rPr>
              <w:rFonts w:ascii="Times New Roman" w:eastAsiaTheme="majorEastAsia" w:hAnsi="Times New Roman" w:cs="Times New Roman"/>
              <w:b/>
              <w:bCs/>
              <w:color w:val="4F81BD" w:themeColor="accent1"/>
              <w:sz w:val="24"/>
              <w:szCs w:val="24"/>
            </w:rPr>
          </w:rPrChange>
        </w:rPr>
        <w:lastRenderedPageBreak/>
        <w:t>Timesheet</w:t>
      </w:r>
      <w:r w:rsidRPr="00657B96">
        <w:rPr>
          <w:rFonts w:ascii="Times New Roman" w:hAnsi="Times New Roman" w:cs="Times New Roman"/>
          <w:sz w:val="24"/>
          <w:szCs w:val="24"/>
          <w:rPrChange w:id="1264" w:author="DuyNgo" w:date="2012-08-10T08:15:00Z">
            <w:rPr>
              <w:rFonts w:ascii="Times New Roman" w:eastAsiaTheme="majorEastAsia" w:hAnsi="Times New Roman" w:cs="Times New Roman"/>
              <w:b/>
              <w:bCs/>
              <w:color w:val="4F81BD" w:themeColor="accent1"/>
              <w:sz w:val="24"/>
              <w:szCs w:val="24"/>
            </w:rPr>
          </w:rPrChange>
        </w:rPr>
        <w:br/>
      </w:r>
    </w:p>
    <w:p w:rsidR="00DC5F1F" w:rsidRPr="00657B96" w:rsidRDefault="00DC5F1F" w:rsidP="008C3CFA">
      <w:pPr>
        <w:pStyle w:val="Heading3"/>
        <w:numPr>
          <w:ilvl w:val="3"/>
          <w:numId w:val="18"/>
        </w:numPr>
        <w:ind w:left="360"/>
        <w:rPr>
          <w:rFonts w:ascii="Times New Roman" w:hAnsi="Times New Roman" w:cs="Times New Roman"/>
          <w:sz w:val="24"/>
          <w:szCs w:val="24"/>
          <w:rPrChange w:id="1265" w:author="DuyNgo" w:date="2012-08-10T08:15:00Z">
            <w:rPr/>
          </w:rPrChange>
        </w:rPr>
      </w:pPr>
      <w:bookmarkStart w:id="1266" w:name="_Toc326243614"/>
      <w:bookmarkStart w:id="1267" w:name="_Toc332774766"/>
      <w:r w:rsidRPr="00657B96">
        <w:rPr>
          <w:rFonts w:ascii="Times New Roman" w:hAnsi="Times New Roman" w:cs="Times New Roman"/>
          <w:sz w:val="24"/>
          <w:szCs w:val="24"/>
          <w:rPrChange w:id="1268" w:author="DuyNgo" w:date="2012-08-10T08:15:00Z">
            <w:rPr>
              <w:rFonts w:asciiTheme="minorHAnsi" w:eastAsiaTheme="minorHAnsi" w:hAnsiTheme="minorHAnsi" w:cstheme="minorBidi"/>
              <w:b w:val="0"/>
              <w:bCs w:val="0"/>
              <w:color w:val="auto"/>
              <w:sz w:val="26"/>
              <w:szCs w:val="26"/>
            </w:rPr>
          </w:rPrChange>
        </w:rPr>
        <w:t>Project Eye</w:t>
      </w:r>
      <w:bookmarkEnd w:id="1266"/>
      <w:bookmarkEnd w:id="1267"/>
      <w:r w:rsidRPr="00657B96">
        <w:rPr>
          <w:rFonts w:ascii="Times New Roman" w:hAnsi="Times New Roman" w:cs="Times New Roman"/>
          <w:sz w:val="24"/>
          <w:szCs w:val="24"/>
          <w:rPrChange w:id="1269" w:author="DuyNgo" w:date="2012-08-10T08:15:00Z">
            <w:rPr>
              <w:rFonts w:asciiTheme="minorHAnsi" w:eastAsiaTheme="minorHAnsi" w:hAnsiTheme="minorHAnsi" w:cstheme="minorBidi"/>
              <w:b w:val="0"/>
              <w:bCs w:val="0"/>
              <w:color w:val="auto"/>
              <w:sz w:val="26"/>
              <w:szCs w:val="26"/>
            </w:rPr>
          </w:rPrChange>
        </w:rPr>
        <w:br/>
      </w:r>
    </w:p>
    <w:p w:rsidR="00DC5F1F" w:rsidRPr="00657B96" w:rsidRDefault="00DC5F1F" w:rsidP="00DC5F1F">
      <w:pPr>
        <w:pStyle w:val="PlainText"/>
        <w:rPr>
          <w:rFonts w:ascii="Times New Roman" w:eastAsia="MS Gothic" w:hAnsi="Times New Roman" w:cs="Times New Roman"/>
          <w:sz w:val="24"/>
          <w:szCs w:val="24"/>
        </w:rPr>
      </w:pPr>
      <w:r w:rsidRPr="00657B96">
        <w:rPr>
          <w:rFonts w:ascii="Times New Roman" w:eastAsia="MS Gothic" w:hAnsi="Times New Roman" w:cs="Times New Roman"/>
          <w:sz w:val="24"/>
          <w:szCs w:val="24"/>
          <w:rPrChange w:id="1270" w:author="DuyNgo" w:date="2012-08-10T08:15:00Z">
            <w:rPr>
              <w:rFonts w:ascii="Times New Roman" w:eastAsia="MS Gothic" w:hAnsi="Times New Roman" w:cs="Times New Roman"/>
              <w:b/>
              <w:bCs/>
              <w:color w:val="4F81BD" w:themeColor="accent1"/>
              <w:sz w:val="24"/>
              <w:szCs w:val="24"/>
              <w:lang w:eastAsia="en-US"/>
            </w:rPr>
          </w:rPrChange>
        </w:rPr>
        <w:t>This function allows Admin and Project Manager to create new project, edit a project’s information. The function also provides Admin with search function to help them quickly find a project.</w:t>
      </w:r>
    </w:p>
    <w:p w:rsidR="00DC5F1F" w:rsidRPr="00657B96" w:rsidRDefault="00DC5F1F" w:rsidP="00DC5F1F">
      <w:pPr>
        <w:pStyle w:val="PlainText"/>
        <w:rPr>
          <w:rFonts w:ascii="Times New Roman" w:eastAsia="MS Gothic" w:hAnsi="Times New Roman" w:cs="Times New Roman"/>
          <w:sz w:val="24"/>
          <w:szCs w:val="24"/>
        </w:rPr>
      </w:pPr>
    </w:p>
    <w:p w:rsidR="00DC5F1F" w:rsidRPr="00657B96" w:rsidRDefault="00DC5F1F" w:rsidP="00DC5F1F">
      <w:pPr>
        <w:pStyle w:val="PlainText"/>
        <w:rPr>
          <w:rFonts w:ascii="Times New Roman" w:eastAsia="MS Gothic" w:hAnsi="Times New Roman" w:cs="Times New Roman"/>
          <w:b/>
          <w:bCs/>
          <w:sz w:val="24"/>
          <w:szCs w:val="24"/>
        </w:rPr>
      </w:pPr>
      <w:r w:rsidRPr="00657B96">
        <w:rPr>
          <w:rFonts w:ascii="Times New Roman" w:eastAsia="MS Gothic" w:hAnsi="Times New Roman" w:cs="Times New Roman"/>
          <w:b/>
          <w:bCs/>
          <w:sz w:val="24"/>
          <w:szCs w:val="24"/>
          <w:rPrChange w:id="1271" w:author="DuyNgo" w:date="2012-08-10T08:15:00Z">
            <w:rPr>
              <w:rFonts w:ascii="Times New Roman" w:eastAsia="MS Gothic" w:hAnsi="Times New Roman" w:cs="Times New Roman"/>
              <w:b/>
              <w:bCs/>
              <w:color w:val="4F81BD" w:themeColor="accent1"/>
              <w:sz w:val="24"/>
              <w:szCs w:val="24"/>
              <w:lang w:eastAsia="en-US"/>
            </w:rPr>
          </w:rPrChange>
        </w:rPr>
        <w:t>4.1 Manage User</w:t>
      </w:r>
      <w:r w:rsidRPr="00657B96">
        <w:rPr>
          <w:rFonts w:ascii="Times New Roman" w:eastAsia="MS Gothic" w:hAnsi="Times New Roman" w:cs="Times New Roman"/>
          <w:b/>
          <w:bCs/>
          <w:sz w:val="24"/>
          <w:szCs w:val="24"/>
          <w:rPrChange w:id="1272"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657B96" w:rsidRDefault="00DC5F1F" w:rsidP="00DC5F1F">
      <w:pPr>
        <w:pStyle w:val="PlainText"/>
        <w:rPr>
          <w:rFonts w:ascii="Times New Roman" w:eastAsia="MS Gothic" w:hAnsi="Times New Roman" w:cs="Times New Roman"/>
          <w:sz w:val="24"/>
          <w:szCs w:val="24"/>
        </w:rPr>
      </w:pPr>
      <w:r w:rsidRPr="00657B96">
        <w:rPr>
          <w:rFonts w:ascii="Times New Roman" w:eastAsia="MS Gothic" w:hAnsi="Times New Roman" w:cs="Times New Roman"/>
          <w:sz w:val="24"/>
          <w:szCs w:val="24"/>
          <w:rPrChange w:id="1273" w:author="DuyNgo" w:date="2012-08-10T08:15:00Z">
            <w:rPr>
              <w:rFonts w:ascii="Times New Roman" w:eastAsia="MS Gothic" w:hAnsi="Times New Roman" w:cs="Times New Roman"/>
              <w:b/>
              <w:bCs/>
              <w:color w:val="4F81BD" w:themeColor="accent1"/>
              <w:sz w:val="24"/>
              <w:szCs w:val="24"/>
              <w:lang w:eastAsia="en-US"/>
            </w:rPr>
          </w:rPrChange>
        </w:rPr>
        <w:t xml:space="preserve">This function provides Admin with the ability manage users of the </w:t>
      </w:r>
      <w:r w:rsidR="004A6384" w:rsidRPr="00657B96">
        <w:rPr>
          <w:rFonts w:ascii="Times New Roman" w:eastAsia="MS Gothic" w:hAnsi="Times New Roman" w:cs="Times New Roman"/>
          <w:sz w:val="24"/>
          <w:szCs w:val="24"/>
        </w:rPr>
        <w:t>OO</w:t>
      </w:r>
      <w:r w:rsidRPr="00657B96">
        <w:rPr>
          <w:rFonts w:ascii="Times New Roman" w:eastAsia="MS Gothic" w:hAnsi="Times New Roman" w:cs="Times New Roman"/>
          <w:sz w:val="24"/>
          <w:szCs w:val="24"/>
          <w:rPrChange w:id="1274" w:author="DuyNgo" w:date="2012-08-10T08:15:00Z">
            <w:rPr>
              <w:rFonts w:ascii="Times New Roman" w:eastAsia="MS Gothic" w:hAnsi="Times New Roman" w:cs="Times New Roman"/>
              <w:b/>
              <w:bCs/>
              <w:color w:val="4F81BD" w:themeColor="accent1"/>
              <w:sz w:val="24"/>
              <w:szCs w:val="24"/>
              <w:lang w:eastAsia="en-US"/>
            </w:rPr>
          </w:rPrChange>
        </w:rPr>
        <w:t>PMS system. This function includes search users, create user, and edit user’s information and status.</w:t>
      </w:r>
    </w:p>
    <w:p w:rsidR="00DC5F1F" w:rsidRPr="00657B96" w:rsidRDefault="00DC5F1F" w:rsidP="00DC5F1F">
      <w:pPr>
        <w:pStyle w:val="PlainText"/>
        <w:rPr>
          <w:rFonts w:ascii="Times New Roman" w:eastAsia="MS Gothic" w:hAnsi="Times New Roman" w:cs="Times New Roman"/>
          <w:sz w:val="24"/>
          <w:szCs w:val="24"/>
        </w:rPr>
      </w:pPr>
    </w:p>
    <w:p w:rsidR="00DC5F1F" w:rsidRPr="00657B96" w:rsidRDefault="00DC5F1F" w:rsidP="00DC5F1F">
      <w:pPr>
        <w:pStyle w:val="PlainText"/>
        <w:rPr>
          <w:rFonts w:ascii="Times New Roman" w:eastAsia="MS Gothic" w:hAnsi="Times New Roman" w:cs="Times New Roman"/>
          <w:b/>
          <w:bCs/>
          <w:sz w:val="24"/>
          <w:szCs w:val="24"/>
        </w:rPr>
      </w:pPr>
      <w:r w:rsidRPr="00657B96">
        <w:rPr>
          <w:rFonts w:ascii="Times New Roman" w:eastAsia="MS Gothic" w:hAnsi="Times New Roman" w:cs="Times New Roman"/>
          <w:b/>
          <w:bCs/>
          <w:sz w:val="24"/>
          <w:szCs w:val="24"/>
          <w:rPrChange w:id="1275" w:author="DuyNgo" w:date="2012-08-10T08:15:00Z">
            <w:rPr>
              <w:rFonts w:ascii="Times New Roman" w:eastAsia="MS Gothic" w:hAnsi="Times New Roman" w:cs="Times New Roman"/>
              <w:b/>
              <w:bCs/>
              <w:color w:val="4F81BD" w:themeColor="accent1"/>
              <w:sz w:val="24"/>
              <w:szCs w:val="24"/>
              <w:lang w:eastAsia="en-US"/>
            </w:rPr>
          </w:rPrChange>
        </w:rPr>
        <w:t>4.2 Manage Project Team</w:t>
      </w:r>
      <w:r w:rsidRPr="00657B96">
        <w:rPr>
          <w:rFonts w:ascii="Times New Roman" w:eastAsia="MS Gothic" w:hAnsi="Times New Roman" w:cs="Times New Roman"/>
          <w:b/>
          <w:bCs/>
          <w:sz w:val="24"/>
          <w:szCs w:val="24"/>
          <w:rPrChange w:id="1276"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657B96" w:rsidRDefault="00DC5F1F" w:rsidP="00DC5F1F">
      <w:pPr>
        <w:pStyle w:val="PlainText"/>
        <w:rPr>
          <w:rFonts w:ascii="Times New Roman" w:eastAsia="MS Gothic" w:hAnsi="Times New Roman" w:cs="Times New Roman"/>
          <w:sz w:val="24"/>
          <w:szCs w:val="24"/>
        </w:rPr>
      </w:pPr>
      <w:r w:rsidRPr="00657B96">
        <w:rPr>
          <w:rFonts w:ascii="Times New Roman" w:eastAsia="MS Gothic" w:hAnsi="Times New Roman" w:cs="Times New Roman"/>
          <w:sz w:val="24"/>
          <w:szCs w:val="24"/>
          <w:rPrChange w:id="1277" w:author="DuyNgo" w:date="2012-08-10T08:15:00Z">
            <w:rPr>
              <w:rFonts w:ascii="Times New Roman" w:eastAsia="MS Gothic" w:hAnsi="Times New Roman" w:cs="Times New Roman"/>
              <w:b/>
              <w:bCs/>
              <w:color w:val="4F81BD" w:themeColor="accent1"/>
              <w:sz w:val="24"/>
              <w:szCs w:val="24"/>
              <w:lang w:eastAsia="en-US"/>
            </w:rPr>
          </w:rPrChange>
        </w:rPr>
        <w:t>This function provides Admin and Project Manager the ability to manage a project’s team. This function includes search users to add to project’s team, change team member’s role, and remove member from project’s team.</w:t>
      </w:r>
    </w:p>
    <w:p w:rsidR="00DC5F1F" w:rsidRPr="00657B96" w:rsidRDefault="00DC5F1F" w:rsidP="00DC5F1F">
      <w:pPr>
        <w:pStyle w:val="PlainText"/>
        <w:rPr>
          <w:rFonts w:ascii="Times New Roman" w:eastAsia="MS Gothic" w:hAnsi="Times New Roman" w:cs="Times New Roman"/>
          <w:sz w:val="24"/>
          <w:szCs w:val="24"/>
        </w:rPr>
      </w:pPr>
    </w:p>
    <w:p w:rsidR="00DC5F1F" w:rsidRPr="00657B96" w:rsidRDefault="00DC5F1F" w:rsidP="00DC5F1F">
      <w:pPr>
        <w:pStyle w:val="PlainText"/>
        <w:rPr>
          <w:rFonts w:ascii="Times New Roman" w:eastAsia="MS Gothic" w:hAnsi="Times New Roman" w:cs="Times New Roman"/>
          <w:b/>
          <w:bCs/>
          <w:sz w:val="24"/>
          <w:szCs w:val="24"/>
        </w:rPr>
      </w:pPr>
      <w:r w:rsidRPr="00657B96">
        <w:rPr>
          <w:rFonts w:ascii="Times New Roman" w:eastAsia="MS Gothic" w:hAnsi="Times New Roman" w:cs="Times New Roman"/>
          <w:b/>
          <w:bCs/>
          <w:sz w:val="24"/>
          <w:szCs w:val="24"/>
          <w:rPrChange w:id="1278" w:author="DuyNgo" w:date="2012-08-10T08:15:00Z">
            <w:rPr>
              <w:rFonts w:ascii="Times New Roman" w:eastAsia="MS Gothic" w:hAnsi="Times New Roman" w:cs="Times New Roman"/>
              <w:b/>
              <w:bCs/>
              <w:color w:val="4F81BD" w:themeColor="accent1"/>
              <w:sz w:val="24"/>
              <w:szCs w:val="24"/>
              <w:lang w:eastAsia="en-US"/>
            </w:rPr>
          </w:rPrChange>
        </w:rPr>
        <w:t>4.3 Manage Project Module</w:t>
      </w:r>
      <w:r w:rsidRPr="00657B96">
        <w:rPr>
          <w:rFonts w:ascii="Times New Roman" w:eastAsia="MS Gothic" w:hAnsi="Times New Roman" w:cs="Times New Roman"/>
          <w:b/>
          <w:bCs/>
          <w:sz w:val="24"/>
          <w:szCs w:val="24"/>
          <w:rPrChange w:id="1279"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657B96" w:rsidRDefault="00DC5F1F" w:rsidP="00DC5F1F">
      <w:pPr>
        <w:pStyle w:val="PlainText"/>
        <w:rPr>
          <w:rFonts w:ascii="Times New Roman" w:eastAsia="MS Gothic" w:hAnsi="Times New Roman" w:cs="Times New Roman"/>
          <w:sz w:val="24"/>
          <w:szCs w:val="24"/>
        </w:rPr>
      </w:pPr>
      <w:r w:rsidRPr="00657B96">
        <w:rPr>
          <w:rFonts w:ascii="Times New Roman" w:eastAsia="MS Gothic" w:hAnsi="Times New Roman" w:cs="Times New Roman"/>
          <w:sz w:val="24"/>
          <w:szCs w:val="24"/>
          <w:rPrChange w:id="1280" w:author="DuyNgo" w:date="2012-08-10T08:15:00Z">
            <w:rPr>
              <w:rFonts w:ascii="Times New Roman" w:eastAsia="MS Gothic" w:hAnsi="Times New Roman" w:cs="Times New Roman"/>
              <w:b/>
              <w:bCs/>
              <w:color w:val="4F81BD" w:themeColor="accent1"/>
              <w:sz w:val="24"/>
              <w:szCs w:val="24"/>
              <w:lang w:eastAsia="en-US"/>
            </w:rPr>
          </w:rPrChange>
        </w:rPr>
        <w:t xml:space="preserve">This function provides Admin and Project Manager the ability to manage a project’s modules usage. This function will help admin and project manager to choose what modules they want to use in a project. </w:t>
      </w:r>
    </w:p>
    <w:p w:rsidR="00DC5F1F" w:rsidRPr="00657B96" w:rsidRDefault="00DC5F1F" w:rsidP="00DC5F1F">
      <w:pPr>
        <w:pStyle w:val="PlainText"/>
        <w:ind w:firstLine="720"/>
        <w:rPr>
          <w:rFonts w:ascii="Times New Roman" w:eastAsia="MS Gothic" w:hAnsi="Times New Roman" w:cs="Times New Roman"/>
          <w:sz w:val="24"/>
          <w:szCs w:val="24"/>
        </w:rPr>
      </w:pPr>
      <w:r w:rsidRPr="00657B96">
        <w:rPr>
          <w:rFonts w:ascii="Times New Roman" w:eastAsia="MS Gothic" w:hAnsi="Times New Roman" w:cs="Times New Roman"/>
          <w:sz w:val="24"/>
          <w:szCs w:val="24"/>
          <w:rPrChange w:id="1281" w:author="DuyNgo" w:date="2012-08-10T08:15:00Z">
            <w:rPr>
              <w:rFonts w:ascii="Times New Roman" w:eastAsia="MS Gothic" w:hAnsi="Times New Roman" w:cs="Times New Roman"/>
              <w:b/>
              <w:bCs/>
              <w:color w:val="4F81BD" w:themeColor="accent1"/>
              <w:sz w:val="24"/>
              <w:szCs w:val="24"/>
              <w:lang w:eastAsia="en-US"/>
            </w:rPr>
          </w:rPrChange>
        </w:rPr>
        <w:t xml:space="preserve">Here is the list of modules: </w:t>
      </w:r>
    </w:p>
    <w:p w:rsidR="00DC5F1F" w:rsidRPr="00657B96" w:rsidRDefault="00DC5F1F" w:rsidP="008C3CFA">
      <w:pPr>
        <w:pStyle w:val="PlainText"/>
        <w:numPr>
          <w:ilvl w:val="0"/>
          <w:numId w:val="30"/>
        </w:numPr>
        <w:rPr>
          <w:rFonts w:ascii="Times New Roman" w:eastAsia="MS Gothic" w:hAnsi="Times New Roman" w:cs="Times New Roman"/>
          <w:sz w:val="24"/>
          <w:szCs w:val="24"/>
        </w:rPr>
      </w:pPr>
      <w:r w:rsidRPr="00657B96">
        <w:rPr>
          <w:rFonts w:ascii="Times New Roman" w:eastAsia="MS Gothic" w:hAnsi="Times New Roman" w:cs="Times New Roman"/>
          <w:sz w:val="24"/>
          <w:szCs w:val="24"/>
          <w:rPrChange w:id="1282" w:author="DuyNgo" w:date="2012-08-10T08:15:00Z">
            <w:rPr>
              <w:rFonts w:ascii="Times New Roman" w:eastAsia="MS Gothic" w:hAnsi="Times New Roman" w:cs="Times New Roman"/>
              <w:b/>
              <w:bCs/>
              <w:color w:val="4F81BD" w:themeColor="accent1"/>
              <w:sz w:val="24"/>
              <w:szCs w:val="24"/>
              <w:lang w:eastAsia="en-US"/>
            </w:rPr>
          </w:rPrChange>
        </w:rPr>
        <w:t>Time Sheet</w:t>
      </w:r>
    </w:p>
    <w:p w:rsidR="00DC5F1F" w:rsidRPr="00657B96" w:rsidRDefault="00DC5F1F" w:rsidP="008C3CFA">
      <w:pPr>
        <w:pStyle w:val="PlainText"/>
        <w:numPr>
          <w:ilvl w:val="0"/>
          <w:numId w:val="30"/>
        </w:numPr>
        <w:rPr>
          <w:rFonts w:ascii="Times New Roman" w:eastAsia="MS Gothic" w:hAnsi="Times New Roman" w:cs="Times New Roman"/>
          <w:sz w:val="24"/>
          <w:szCs w:val="24"/>
        </w:rPr>
      </w:pPr>
      <w:r w:rsidRPr="00657B96">
        <w:rPr>
          <w:rFonts w:ascii="Times New Roman" w:eastAsia="MS Gothic" w:hAnsi="Times New Roman" w:cs="Times New Roman"/>
          <w:sz w:val="24"/>
          <w:szCs w:val="24"/>
          <w:rPrChange w:id="1283" w:author="DuyNgo" w:date="2012-08-10T08:15:00Z">
            <w:rPr>
              <w:rFonts w:ascii="Times New Roman" w:eastAsia="MS Gothic" w:hAnsi="Times New Roman" w:cs="Times New Roman"/>
              <w:b/>
              <w:bCs/>
              <w:color w:val="4F81BD" w:themeColor="accent1"/>
              <w:sz w:val="24"/>
              <w:szCs w:val="24"/>
              <w:lang w:eastAsia="en-US"/>
            </w:rPr>
          </w:rPrChange>
        </w:rPr>
        <w:t>Project Planner</w:t>
      </w:r>
    </w:p>
    <w:p w:rsidR="00DC5F1F" w:rsidRPr="00657B96" w:rsidRDefault="00DC5F1F" w:rsidP="008C3CFA">
      <w:pPr>
        <w:pStyle w:val="PlainText"/>
        <w:numPr>
          <w:ilvl w:val="0"/>
          <w:numId w:val="30"/>
        </w:numPr>
        <w:rPr>
          <w:rFonts w:ascii="Times New Roman" w:eastAsia="MS Gothic" w:hAnsi="Times New Roman" w:cs="Times New Roman"/>
          <w:sz w:val="24"/>
          <w:szCs w:val="24"/>
        </w:rPr>
      </w:pPr>
      <w:r w:rsidRPr="00657B96">
        <w:rPr>
          <w:rFonts w:ascii="Times New Roman" w:eastAsia="MS Gothic" w:hAnsi="Times New Roman" w:cs="Times New Roman"/>
          <w:sz w:val="24"/>
          <w:szCs w:val="24"/>
          <w:rPrChange w:id="1284" w:author="DuyNgo" w:date="2012-08-10T08:15:00Z">
            <w:rPr>
              <w:rFonts w:ascii="Times New Roman" w:eastAsia="MS Gothic" w:hAnsi="Times New Roman" w:cs="Times New Roman"/>
              <w:b/>
              <w:bCs/>
              <w:color w:val="4F81BD" w:themeColor="accent1"/>
              <w:sz w:val="24"/>
              <w:szCs w:val="24"/>
              <w:lang w:eastAsia="en-US"/>
            </w:rPr>
          </w:rPrChange>
        </w:rPr>
        <w:t>Defect Management</w:t>
      </w:r>
    </w:p>
    <w:p w:rsidR="00DC5F1F" w:rsidRPr="00657B96" w:rsidRDefault="00DC5F1F" w:rsidP="008C3CFA">
      <w:pPr>
        <w:pStyle w:val="PlainText"/>
        <w:numPr>
          <w:ilvl w:val="0"/>
          <w:numId w:val="30"/>
        </w:numPr>
        <w:rPr>
          <w:rFonts w:ascii="Times New Roman" w:eastAsia="MS Gothic" w:hAnsi="Times New Roman" w:cs="Times New Roman"/>
          <w:sz w:val="24"/>
          <w:szCs w:val="24"/>
        </w:rPr>
      </w:pPr>
      <w:r w:rsidRPr="00657B96">
        <w:rPr>
          <w:rFonts w:ascii="Times New Roman" w:eastAsia="MS Gothic" w:hAnsi="Times New Roman" w:cs="Times New Roman"/>
          <w:sz w:val="24"/>
          <w:szCs w:val="24"/>
          <w:rPrChange w:id="1285" w:author="DuyNgo" w:date="2012-08-10T08:15:00Z">
            <w:rPr>
              <w:rFonts w:ascii="Times New Roman" w:eastAsia="MS Gothic" w:hAnsi="Times New Roman" w:cs="Times New Roman"/>
              <w:b/>
              <w:bCs/>
              <w:color w:val="4F81BD" w:themeColor="accent1"/>
              <w:sz w:val="24"/>
              <w:szCs w:val="24"/>
              <w:lang w:eastAsia="en-US"/>
            </w:rPr>
          </w:rPrChange>
        </w:rPr>
        <w:t>Report</w:t>
      </w:r>
    </w:p>
    <w:p w:rsidR="00DC5F1F" w:rsidRPr="00657B96" w:rsidRDefault="00DC5F1F" w:rsidP="008C3CFA">
      <w:pPr>
        <w:pStyle w:val="PlainText"/>
        <w:numPr>
          <w:ilvl w:val="0"/>
          <w:numId w:val="30"/>
        </w:numPr>
        <w:rPr>
          <w:rFonts w:ascii="Times New Roman" w:eastAsia="MS Gothic" w:hAnsi="Times New Roman" w:cs="Times New Roman"/>
          <w:sz w:val="24"/>
          <w:szCs w:val="24"/>
        </w:rPr>
      </w:pPr>
      <w:r w:rsidRPr="00657B96">
        <w:rPr>
          <w:rFonts w:ascii="Times New Roman" w:eastAsia="MS Gothic" w:hAnsi="Times New Roman" w:cs="Times New Roman"/>
          <w:sz w:val="24"/>
          <w:szCs w:val="24"/>
          <w:rPrChange w:id="1286" w:author="DuyNgo" w:date="2012-08-10T08:15:00Z">
            <w:rPr>
              <w:rFonts w:ascii="Times New Roman" w:eastAsia="MS Gothic" w:hAnsi="Times New Roman" w:cs="Times New Roman"/>
              <w:b/>
              <w:bCs/>
              <w:color w:val="4F81BD" w:themeColor="accent1"/>
              <w:sz w:val="24"/>
              <w:szCs w:val="24"/>
              <w:lang w:eastAsia="en-US"/>
            </w:rPr>
          </w:rPrChange>
        </w:rPr>
        <w:t>Requirement Management</w:t>
      </w:r>
    </w:p>
    <w:p w:rsidR="00DC5F1F" w:rsidRPr="00657B96" w:rsidRDefault="00DC5F1F" w:rsidP="008C3CFA">
      <w:pPr>
        <w:pStyle w:val="PlainText"/>
        <w:numPr>
          <w:ilvl w:val="0"/>
          <w:numId w:val="30"/>
        </w:numPr>
        <w:rPr>
          <w:rFonts w:ascii="Times New Roman" w:eastAsia="MS Gothic" w:hAnsi="Times New Roman" w:cs="Times New Roman"/>
          <w:sz w:val="24"/>
          <w:szCs w:val="24"/>
        </w:rPr>
      </w:pPr>
      <w:r w:rsidRPr="00657B96">
        <w:rPr>
          <w:rFonts w:ascii="Times New Roman" w:eastAsia="MS Gothic" w:hAnsi="Times New Roman" w:cs="Times New Roman"/>
          <w:sz w:val="24"/>
          <w:szCs w:val="24"/>
          <w:rPrChange w:id="1287" w:author="DuyNgo" w:date="2012-08-10T08:15:00Z">
            <w:rPr>
              <w:rFonts w:ascii="Times New Roman" w:eastAsia="MS Gothic" w:hAnsi="Times New Roman" w:cs="Times New Roman"/>
              <w:b/>
              <w:bCs/>
              <w:color w:val="4F81BD" w:themeColor="accent1"/>
              <w:sz w:val="24"/>
              <w:szCs w:val="24"/>
              <w:lang w:eastAsia="en-US"/>
            </w:rPr>
          </w:rPrChange>
        </w:rPr>
        <w:t>Risk, Issue Management</w:t>
      </w:r>
    </w:p>
    <w:p w:rsidR="00DC5F1F" w:rsidRPr="00657B96" w:rsidRDefault="00DC5F1F" w:rsidP="008C3CFA">
      <w:pPr>
        <w:pStyle w:val="PlainText"/>
        <w:numPr>
          <w:ilvl w:val="0"/>
          <w:numId w:val="30"/>
        </w:numPr>
        <w:rPr>
          <w:rFonts w:ascii="Times New Roman" w:eastAsia="MS Gothic" w:hAnsi="Times New Roman" w:cs="Times New Roman"/>
          <w:sz w:val="24"/>
          <w:szCs w:val="24"/>
        </w:rPr>
      </w:pPr>
      <w:r w:rsidRPr="00657B96">
        <w:rPr>
          <w:rFonts w:ascii="Times New Roman" w:eastAsia="MS Gothic" w:hAnsi="Times New Roman" w:cs="Times New Roman"/>
          <w:sz w:val="24"/>
          <w:szCs w:val="24"/>
          <w:rPrChange w:id="1288" w:author="DuyNgo" w:date="2012-08-10T08:15:00Z">
            <w:rPr>
              <w:rFonts w:ascii="Times New Roman" w:eastAsia="MS Gothic" w:hAnsi="Times New Roman" w:cs="Times New Roman"/>
              <w:b/>
              <w:bCs/>
              <w:color w:val="4F81BD" w:themeColor="accent1"/>
              <w:sz w:val="24"/>
              <w:szCs w:val="24"/>
              <w:lang w:eastAsia="en-US"/>
            </w:rPr>
          </w:rPrChange>
        </w:rPr>
        <w:t>Change Request Management</w:t>
      </w:r>
    </w:p>
    <w:p w:rsidR="00DC5F1F" w:rsidRPr="00657B96" w:rsidRDefault="00DC5F1F" w:rsidP="008C3CFA">
      <w:pPr>
        <w:pStyle w:val="PlainText"/>
        <w:numPr>
          <w:ilvl w:val="0"/>
          <w:numId w:val="30"/>
        </w:numPr>
        <w:rPr>
          <w:rFonts w:ascii="Times New Roman" w:eastAsia="MS Gothic" w:hAnsi="Times New Roman" w:cs="Times New Roman"/>
          <w:sz w:val="24"/>
          <w:szCs w:val="24"/>
        </w:rPr>
      </w:pPr>
      <w:r w:rsidRPr="00657B96">
        <w:rPr>
          <w:rFonts w:ascii="Times New Roman" w:eastAsia="MS Gothic" w:hAnsi="Times New Roman" w:cs="Times New Roman"/>
          <w:sz w:val="24"/>
          <w:szCs w:val="24"/>
          <w:rPrChange w:id="1289" w:author="DuyNgo" w:date="2012-08-10T08:15:00Z">
            <w:rPr>
              <w:rFonts w:ascii="Times New Roman" w:eastAsia="MS Gothic" w:hAnsi="Times New Roman" w:cs="Times New Roman"/>
              <w:b/>
              <w:bCs/>
              <w:color w:val="4F81BD" w:themeColor="accent1"/>
              <w:sz w:val="24"/>
              <w:szCs w:val="24"/>
              <w:lang w:eastAsia="en-US"/>
            </w:rPr>
          </w:rPrChange>
        </w:rPr>
        <w:t>Cost Management</w:t>
      </w:r>
    </w:p>
    <w:p w:rsidR="00DC5F1F" w:rsidRPr="00657B96" w:rsidRDefault="00DC5F1F" w:rsidP="00DC5F1F">
      <w:pPr>
        <w:pStyle w:val="PlainText"/>
        <w:rPr>
          <w:rFonts w:ascii="Times New Roman" w:eastAsia="MS Gothic" w:hAnsi="Times New Roman" w:cs="Times New Roman"/>
          <w:sz w:val="24"/>
          <w:szCs w:val="24"/>
        </w:rPr>
      </w:pPr>
    </w:p>
    <w:p w:rsidR="00DC5F1F" w:rsidRPr="00657B96" w:rsidRDefault="00DC5F1F" w:rsidP="00DC5F1F">
      <w:pPr>
        <w:pStyle w:val="PlainText"/>
        <w:rPr>
          <w:rFonts w:ascii="Times New Roman" w:eastAsia="MS Gothic" w:hAnsi="Times New Roman" w:cs="Times New Roman"/>
          <w:b/>
          <w:bCs/>
          <w:sz w:val="24"/>
          <w:szCs w:val="24"/>
        </w:rPr>
      </w:pPr>
      <w:r w:rsidRPr="00657B96">
        <w:rPr>
          <w:rFonts w:ascii="Times New Roman" w:eastAsia="MS Gothic" w:hAnsi="Times New Roman" w:cs="Times New Roman"/>
          <w:b/>
          <w:bCs/>
          <w:sz w:val="24"/>
          <w:szCs w:val="24"/>
          <w:rPrChange w:id="1290" w:author="DuyNgo" w:date="2012-08-10T08:15:00Z">
            <w:rPr>
              <w:rFonts w:ascii="Times New Roman" w:eastAsia="MS Gothic" w:hAnsi="Times New Roman" w:cs="Times New Roman"/>
              <w:b/>
              <w:bCs/>
              <w:color w:val="4F81BD" w:themeColor="accent1"/>
              <w:sz w:val="24"/>
              <w:szCs w:val="24"/>
              <w:lang w:eastAsia="en-US"/>
            </w:rPr>
          </w:rPrChange>
        </w:rPr>
        <w:t>4.4 Change User’s Information</w:t>
      </w:r>
      <w:r w:rsidRPr="00657B96">
        <w:rPr>
          <w:rFonts w:ascii="Times New Roman" w:eastAsia="MS Gothic" w:hAnsi="Times New Roman" w:cs="Times New Roman"/>
          <w:b/>
          <w:bCs/>
          <w:sz w:val="24"/>
          <w:szCs w:val="24"/>
          <w:rPrChange w:id="1291"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657B96" w:rsidRDefault="00DC5F1F" w:rsidP="00DC5F1F">
      <w:pPr>
        <w:pStyle w:val="PlainText"/>
        <w:rPr>
          <w:rFonts w:ascii="Times New Roman" w:eastAsia="MS Gothic" w:hAnsi="Times New Roman" w:cs="Times New Roman"/>
          <w:sz w:val="24"/>
          <w:szCs w:val="24"/>
        </w:rPr>
      </w:pPr>
      <w:r w:rsidRPr="00657B96">
        <w:rPr>
          <w:rFonts w:ascii="Times New Roman" w:eastAsia="MS Gothic" w:hAnsi="Times New Roman" w:cs="Times New Roman"/>
          <w:sz w:val="24"/>
          <w:szCs w:val="24"/>
          <w:rPrChange w:id="1292" w:author="DuyNgo" w:date="2012-08-10T08:15:00Z">
            <w:rPr>
              <w:rFonts w:ascii="Times New Roman" w:eastAsia="MS Gothic" w:hAnsi="Times New Roman" w:cs="Times New Roman"/>
              <w:b/>
              <w:bCs/>
              <w:color w:val="4F81BD" w:themeColor="accent1"/>
              <w:sz w:val="24"/>
              <w:szCs w:val="24"/>
              <w:lang w:eastAsia="en-US"/>
            </w:rPr>
          </w:rPrChange>
        </w:rPr>
        <w:t>This function provides users of PMS system the ability to change their user’s information. This also includes changing password function.</w:t>
      </w:r>
    </w:p>
    <w:p w:rsidR="00DC5F1F" w:rsidRPr="00657B96" w:rsidRDefault="00DC5F1F" w:rsidP="00DC5F1F">
      <w:pPr>
        <w:pStyle w:val="PlainText"/>
        <w:ind w:left="720"/>
        <w:rPr>
          <w:rFonts w:ascii="Times New Roman" w:eastAsia="MS Gothic" w:hAnsi="Times New Roman" w:cs="Times New Roman"/>
          <w:b/>
          <w:bCs/>
          <w:sz w:val="24"/>
          <w:szCs w:val="24"/>
        </w:rPr>
      </w:pPr>
      <w:r w:rsidRPr="00657B96">
        <w:rPr>
          <w:rFonts w:ascii="Times New Roman" w:eastAsia="MS Gothic" w:hAnsi="Times New Roman" w:cs="Times New Roman"/>
          <w:b/>
          <w:bCs/>
          <w:sz w:val="24"/>
          <w:szCs w:val="24"/>
          <w:rPrChange w:id="1293" w:author="DuyNgo" w:date="2012-08-10T08:15:00Z">
            <w:rPr>
              <w:rFonts w:ascii="Times New Roman" w:eastAsia="MS Gothic" w:hAnsi="Times New Roman" w:cs="Times New Roman"/>
              <w:b/>
              <w:bCs/>
              <w:color w:val="4F81BD" w:themeColor="accent1"/>
              <w:sz w:val="24"/>
              <w:szCs w:val="24"/>
              <w:lang w:eastAsia="en-US"/>
            </w:rPr>
          </w:rPrChange>
        </w:rPr>
        <w:br/>
        <w:t>Reset Password</w:t>
      </w:r>
    </w:p>
    <w:p w:rsidR="00DC5F1F" w:rsidRPr="00657B96" w:rsidRDefault="00DC5F1F" w:rsidP="00DC5F1F">
      <w:pPr>
        <w:pStyle w:val="PlainText"/>
        <w:ind w:left="720"/>
        <w:rPr>
          <w:rFonts w:ascii="Times New Roman" w:eastAsia="MS Gothic" w:hAnsi="Times New Roman" w:cs="Times New Roman"/>
          <w:sz w:val="24"/>
          <w:szCs w:val="24"/>
        </w:rPr>
      </w:pPr>
      <w:r w:rsidRPr="00657B96">
        <w:rPr>
          <w:rFonts w:ascii="Times New Roman" w:eastAsia="MS Gothic" w:hAnsi="Times New Roman" w:cs="Times New Roman"/>
          <w:sz w:val="24"/>
          <w:szCs w:val="24"/>
          <w:rPrChange w:id="1294" w:author="DuyNgo" w:date="2012-08-10T08:15:00Z">
            <w:rPr>
              <w:rFonts w:ascii="Times New Roman" w:eastAsia="MS Gothic" w:hAnsi="Times New Roman" w:cs="Times New Roman"/>
              <w:b/>
              <w:bCs/>
              <w:color w:val="4F81BD" w:themeColor="accent1"/>
              <w:sz w:val="24"/>
              <w:szCs w:val="24"/>
              <w:lang w:eastAsia="en-US"/>
            </w:rPr>
          </w:rPrChange>
        </w:rPr>
        <w:t>This function will help users of PMS system when they forget their password. Users provide their username and this function will reset and send their password to their Email in user’s information.</w:t>
      </w:r>
    </w:p>
    <w:p w:rsidR="00DC5F1F" w:rsidRPr="00657B96" w:rsidRDefault="00DC5F1F" w:rsidP="00DC5F1F">
      <w:pPr>
        <w:pStyle w:val="PlainText"/>
        <w:rPr>
          <w:rFonts w:ascii="Times New Roman" w:eastAsia="MS Gothic" w:hAnsi="Times New Roman" w:cs="Times New Roman"/>
          <w:sz w:val="24"/>
          <w:szCs w:val="24"/>
        </w:rPr>
      </w:pPr>
    </w:p>
    <w:p w:rsidR="00DC5F1F" w:rsidRPr="00657B96" w:rsidRDefault="00DC5F1F" w:rsidP="00DC5F1F">
      <w:pPr>
        <w:pStyle w:val="PlainText"/>
        <w:rPr>
          <w:rFonts w:ascii="Times New Roman" w:eastAsia="MS Gothic" w:hAnsi="Times New Roman" w:cs="Times New Roman"/>
          <w:b/>
          <w:bCs/>
          <w:sz w:val="24"/>
          <w:szCs w:val="24"/>
        </w:rPr>
      </w:pPr>
      <w:r w:rsidRPr="00657B96">
        <w:rPr>
          <w:rFonts w:ascii="Times New Roman" w:eastAsia="MS Gothic" w:hAnsi="Times New Roman" w:cs="Times New Roman"/>
          <w:b/>
          <w:bCs/>
          <w:sz w:val="24"/>
          <w:szCs w:val="24"/>
          <w:rPrChange w:id="1295" w:author="DuyNgo" w:date="2012-08-10T08:15:00Z">
            <w:rPr>
              <w:rFonts w:ascii="Times New Roman" w:eastAsia="MS Gothic" w:hAnsi="Times New Roman" w:cs="Times New Roman"/>
              <w:b/>
              <w:bCs/>
              <w:color w:val="4F81BD" w:themeColor="accent1"/>
              <w:sz w:val="24"/>
              <w:szCs w:val="24"/>
              <w:lang w:eastAsia="en-US"/>
            </w:rPr>
          </w:rPrChange>
        </w:rPr>
        <w:t>4.5 Manage Cost</w:t>
      </w:r>
      <w:r w:rsidRPr="00657B96">
        <w:rPr>
          <w:rFonts w:ascii="Times New Roman" w:eastAsia="MS Gothic" w:hAnsi="Times New Roman" w:cs="Times New Roman"/>
          <w:b/>
          <w:bCs/>
          <w:sz w:val="24"/>
          <w:szCs w:val="24"/>
          <w:rPrChange w:id="1296"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657B96" w:rsidRDefault="00DC5F1F" w:rsidP="00DC5F1F">
      <w:pPr>
        <w:pStyle w:val="PlainText"/>
        <w:rPr>
          <w:rFonts w:ascii="Times New Roman" w:eastAsia="MS Gothic" w:hAnsi="Times New Roman" w:cs="Times New Roman"/>
          <w:sz w:val="24"/>
          <w:szCs w:val="24"/>
        </w:rPr>
      </w:pPr>
      <w:r w:rsidRPr="00657B96">
        <w:rPr>
          <w:rFonts w:ascii="Times New Roman" w:eastAsia="MS Gothic" w:hAnsi="Times New Roman" w:cs="Times New Roman"/>
          <w:sz w:val="24"/>
          <w:szCs w:val="24"/>
          <w:rPrChange w:id="1297" w:author="DuyNgo" w:date="2012-08-10T08:15:00Z">
            <w:rPr>
              <w:rFonts w:ascii="Times New Roman" w:eastAsia="MS Gothic" w:hAnsi="Times New Roman" w:cs="Times New Roman"/>
              <w:b/>
              <w:bCs/>
              <w:color w:val="4F81BD" w:themeColor="accent1"/>
              <w:sz w:val="24"/>
              <w:szCs w:val="24"/>
              <w:lang w:eastAsia="en-US"/>
            </w:rPr>
          </w:rPrChange>
        </w:rPr>
        <w:t xml:space="preserve">This function provides Project Managers the ability to control a project’s finance. This function will help them manage budget and tracking expense daily. It also alarms them </w:t>
      </w:r>
      <w:r w:rsidRPr="00657B96">
        <w:rPr>
          <w:rFonts w:ascii="Times New Roman" w:eastAsia="MS Gothic" w:hAnsi="Times New Roman" w:cs="Times New Roman"/>
          <w:sz w:val="24"/>
          <w:szCs w:val="24"/>
          <w:rPrChange w:id="1298" w:author="DuyNgo" w:date="2012-08-10T08:15:00Z">
            <w:rPr>
              <w:rFonts w:ascii="Times New Roman" w:eastAsia="MS Gothic" w:hAnsi="Times New Roman" w:cs="Times New Roman"/>
              <w:b/>
              <w:bCs/>
              <w:color w:val="4F81BD" w:themeColor="accent1"/>
              <w:sz w:val="24"/>
              <w:szCs w:val="24"/>
              <w:lang w:eastAsia="en-US"/>
            </w:rPr>
          </w:rPrChange>
        </w:rPr>
        <w:lastRenderedPageBreak/>
        <w:t>when their project will be over budget at the time they planning the project’s expense. Project Managers can defy their project’s buffer, the Manage Cost module will notice them the status of the current buffer.</w:t>
      </w:r>
    </w:p>
    <w:p w:rsidR="00DC5F1F" w:rsidRPr="00657B96" w:rsidRDefault="00DC5F1F" w:rsidP="00DC5F1F">
      <w:pPr>
        <w:pStyle w:val="PlainText"/>
        <w:ind w:left="765"/>
        <w:rPr>
          <w:rFonts w:ascii="Times New Roman" w:eastAsia="MS Gothic" w:hAnsi="Times New Roman" w:cs="Times New Roman"/>
          <w:sz w:val="24"/>
          <w:szCs w:val="24"/>
        </w:rPr>
      </w:pPr>
    </w:p>
    <w:p w:rsidR="00DC5F1F" w:rsidRPr="00657B96" w:rsidRDefault="00DC5F1F" w:rsidP="00DC5F1F">
      <w:pPr>
        <w:pStyle w:val="PlainText"/>
        <w:rPr>
          <w:rFonts w:ascii="Times New Roman" w:eastAsia="MS Gothic" w:hAnsi="Times New Roman" w:cs="Times New Roman"/>
          <w:b/>
          <w:bCs/>
          <w:sz w:val="24"/>
          <w:szCs w:val="24"/>
        </w:rPr>
      </w:pPr>
    </w:p>
    <w:p w:rsidR="00DC5F1F" w:rsidRPr="00657B96" w:rsidRDefault="00DC5F1F" w:rsidP="00DC5F1F">
      <w:pPr>
        <w:pStyle w:val="PlainText"/>
        <w:rPr>
          <w:rFonts w:ascii="Times New Roman" w:eastAsia="MS Gothic" w:hAnsi="Times New Roman" w:cs="Times New Roman"/>
          <w:b/>
          <w:bCs/>
          <w:sz w:val="24"/>
          <w:szCs w:val="24"/>
        </w:rPr>
      </w:pPr>
      <w:r w:rsidRPr="00657B96">
        <w:rPr>
          <w:rFonts w:ascii="Times New Roman" w:eastAsia="MS Gothic" w:hAnsi="Times New Roman" w:cs="Times New Roman"/>
          <w:b/>
          <w:bCs/>
          <w:sz w:val="24"/>
          <w:szCs w:val="24"/>
          <w:rPrChange w:id="1299" w:author="DuyNgo" w:date="2012-08-10T08:15:00Z">
            <w:rPr>
              <w:rFonts w:ascii="Times New Roman" w:eastAsia="MS Gothic" w:hAnsi="Times New Roman" w:cs="Times New Roman"/>
              <w:b/>
              <w:bCs/>
              <w:color w:val="4F81BD" w:themeColor="accent1"/>
              <w:sz w:val="24"/>
              <w:szCs w:val="24"/>
              <w:lang w:eastAsia="en-US"/>
            </w:rPr>
          </w:rPrChange>
        </w:rPr>
        <w:t>4.6 Manage Product</w:t>
      </w:r>
      <w:r w:rsidRPr="00657B96">
        <w:rPr>
          <w:rFonts w:ascii="Times New Roman" w:eastAsia="MS Gothic" w:hAnsi="Times New Roman" w:cs="Times New Roman"/>
          <w:b/>
          <w:bCs/>
          <w:sz w:val="24"/>
          <w:szCs w:val="24"/>
          <w:rPrChange w:id="1300"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657B96" w:rsidRDefault="00DC5F1F" w:rsidP="00DC5F1F">
      <w:pPr>
        <w:pStyle w:val="PlainText"/>
        <w:rPr>
          <w:rFonts w:ascii="Times New Roman" w:eastAsia="MS Gothic" w:hAnsi="Times New Roman" w:cs="Times New Roman"/>
          <w:sz w:val="24"/>
          <w:szCs w:val="24"/>
        </w:rPr>
      </w:pPr>
      <w:r w:rsidRPr="00657B96">
        <w:rPr>
          <w:rFonts w:ascii="Times New Roman" w:eastAsia="MS Gothic" w:hAnsi="Times New Roman" w:cs="Times New Roman"/>
          <w:sz w:val="24"/>
          <w:szCs w:val="24"/>
          <w:rPrChange w:id="1301" w:author="DuyNgo" w:date="2012-08-10T08:15:00Z">
            <w:rPr>
              <w:rFonts w:ascii="Times New Roman" w:eastAsia="MS Gothic" w:hAnsi="Times New Roman" w:cs="Times New Roman"/>
              <w:b/>
              <w:bCs/>
              <w:color w:val="4F81BD" w:themeColor="accent1"/>
              <w:sz w:val="24"/>
              <w:szCs w:val="24"/>
              <w:lang w:eastAsia="en-US"/>
            </w:rPr>
          </w:rPrChange>
        </w:rPr>
        <w:t>This function provides Project Manager and Team Member the ability to control a project’s products. Project Manager and Team Member can add, modify and delete products.</w:t>
      </w:r>
    </w:p>
    <w:p w:rsidR="00DC5F1F" w:rsidRPr="00657B96" w:rsidRDefault="00DC5F1F" w:rsidP="00DC5F1F">
      <w:pPr>
        <w:pStyle w:val="PlainText"/>
        <w:rPr>
          <w:rFonts w:ascii="Times New Roman" w:eastAsia="MS Gothic" w:hAnsi="Times New Roman" w:cs="Times New Roman"/>
          <w:sz w:val="24"/>
          <w:szCs w:val="24"/>
        </w:rPr>
      </w:pPr>
    </w:p>
    <w:p w:rsidR="00DC5F1F" w:rsidRPr="00657B96" w:rsidRDefault="00DC5F1F" w:rsidP="00DC5F1F">
      <w:pPr>
        <w:pStyle w:val="PlainText"/>
        <w:rPr>
          <w:rFonts w:ascii="Times New Roman" w:eastAsia="MS Gothic" w:hAnsi="Times New Roman" w:cs="Times New Roman"/>
          <w:b/>
          <w:bCs/>
          <w:sz w:val="24"/>
          <w:szCs w:val="24"/>
        </w:rPr>
      </w:pPr>
      <w:r w:rsidRPr="00657B96">
        <w:rPr>
          <w:rFonts w:ascii="Times New Roman" w:eastAsia="MS Gothic" w:hAnsi="Times New Roman" w:cs="Times New Roman"/>
          <w:b/>
          <w:bCs/>
          <w:sz w:val="24"/>
          <w:szCs w:val="24"/>
          <w:rPrChange w:id="1302" w:author="DuyNgo" w:date="2012-08-10T08:15:00Z">
            <w:rPr>
              <w:rFonts w:ascii="Times New Roman" w:eastAsia="MS Gothic" w:hAnsi="Times New Roman" w:cs="Times New Roman"/>
              <w:b/>
              <w:bCs/>
              <w:color w:val="4F81BD" w:themeColor="accent1"/>
              <w:sz w:val="24"/>
              <w:szCs w:val="24"/>
              <w:lang w:eastAsia="en-US"/>
            </w:rPr>
          </w:rPrChange>
        </w:rPr>
        <w:t>4.7 Manage Work Order</w:t>
      </w:r>
      <w:r w:rsidRPr="00657B96">
        <w:rPr>
          <w:rFonts w:ascii="Times New Roman" w:eastAsia="MS Gothic" w:hAnsi="Times New Roman" w:cs="Times New Roman"/>
          <w:b/>
          <w:bCs/>
          <w:sz w:val="24"/>
          <w:szCs w:val="24"/>
          <w:rPrChange w:id="1303"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657B96" w:rsidRDefault="00DC5F1F" w:rsidP="00DC5F1F">
      <w:pPr>
        <w:pStyle w:val="PlainText"/>
        <w:rPr>
          <w:rFonts w:ascii="Times New Roman" w:eastAsia="MS Gothic" w:hAnsi="Times New Roman" w:cs="Times New Roman"/>
          <w:sz w:val="24"/>
          <w:szCs w:val="24"/>
        </w:rPr>
      </w:pPr>
      <w:r w:rsidRPr="00657B96">
        <w:rPr>
          <w:rFonts w:ascii="Times New Roman" w:eastAsia="MS Gothic" w:hAnsi="Times New Roman" w:cs="Times New Roman"/>
          <w:sz w:val="24"/>
          <w:szCs w:val="24"/>
          <w:rPrChange w:id="1304" w:author="DuyNgo" w:date="2012-08-10T08:15:00Z">
            <w:rPr>
              <w:rFonts w:ascii="Times New Roman" w:eastAsia="MS Gothic" w:hAnsi="Times New Roman" w:cs="Times New Roman"/>
              <w:b/>
              <w:bCs/>
              <w:color w:val="4F81BD" w:themeColor="accent1"/>
              <w:sz w:val="24"/>
              <w:szCs w:val="24"/>
              <w:lang w:eastAsia="en-US"/>
            </w:rPr>
          </w:rPrChange>
        </w:rPr>
        <w:t>This function provides Project Manager the ability to control a project’s stage and deliverables’ schedule. Project Managers can set how many stages a project has and their duration. They can also set when and which product to deliver in each stage.</w:t>
      </w:r>
    </w:p>
    <w:p w:rsidR="00DC5F1F" w:rsidRPr="00657B96" w:rsidRDefault="00DC5F1F" w:rsidP="00DC5F1F">
      <w:pPr>
        <w:pStyle w:val="PlainText"/>
        <w:rPr>
          <w:rFonts w:ascii="Times New Roman" w:eastAsia="MS Gothic" w:hAnsi="Times New Roman" w:cs="Times New Roman"/>
          <w:sz w:val="24"/>
          <w:szCs w:val="24"/>
        </w:rPr>
      </w:pPr>
    </w:p>
    <w:p w:rsidR="00DC5F1F" w:rsidRPr="00657B96" w:rsidRDefault="00DC5F1F" w:rsidP="00DC5F1F">
      <w:pPr>
        <w:pStyle w:val="PlainText"/>
        <w:rPr>
          <w:rFonts w:ascii="Times New Roman" w:eastAsia="MS Gothic" w:hAnsi="Times New Roman" w:cs="Times New Roman"/>
          <w:b/>
          <w:bCs/>
          <w:sz w:val="24"/>
          <w:szCs w:val="24"/>
        </w:rPr>
      </w:pPr>
      <w:r w:rsidRPr="00657B96">
        <w:rPr>
          <w:rFonts w:ascii="Times New Roman" w:eastAsia="MS Gothic" w:hAnsi="Times New Roman" w:cs="Times New Roman"/>
          <w:b/>
          <w:bCs/>
          <w:sz w:val="24"/>
          <w:szCs w:val="24"/>
          <w:rPrChange w:id="1305" w:author="DuyNgo" w:date="2012-08-10T08:15:00Z">
            <w:rPr>
              <w:rFonts w:ascii="Times New Roman" w:eastAsia="MS Gothic" w:hAnsi="Times New Roman" w:cs="Times New Roman"/>
              <w:b/>
              <w:bCs/>
              <w:color w:val="4F81BD" w:themeColor="accent1"/>
              <w:sz w:val="24"/>
              <w:szCs w:val="24"/>
              <w:lang w:eastAsia="en-US"/>
            </w:rPr>
          </w:rPrChange>
        </w:rPr>
        <w:t>4.8 Manage Risk, Issue, Change Request</w:t>
      </w:r>
      <w:r w:rsidRPr="00657B96">
        <w:rPr>
          <w:rFonts w:ascii="Times New Roman" w:eastAsia="MS Gothic" w:hAnsi="Times New Roman" w:cs="Times New Roman"/>
          <w:b/>
          <w:bCs/>
          <w:sz w:val="24"/>
          <w:szCs w:val="24"/>
          <w:rPrChange w:id="1306"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657B96" w:rsidRDefault="00DC5F1F" w:rsidP="00DC5F1F">
      <w:pPr>
        <w:rPr>
          <w:rFonts w:ascii="Times New Roman" w:hAnsi="Times New Roman" w:cs="Times New Roman"/>
          <w:sz w:val="24"/>
          <w:szCs w:val="24"/>
        </w:rPr>
      </w:pPr>
      <w:r w:rsidRPr="00657B96">
        <w:rPr>
          <w:rFonts w:ascii="Times New Roman" w:eastAsia="MS Gothic" w:hAnsi="Times New Roman" w:cs="Times New Roman"/>
          <w:sz w:val="24"/>
          <w:szCs w:val="24"/>
          <w:rPrChange w:id="1307" w:author="DuyNgo" w:date="2012-08-10T08:15:00Z">
            <w:rPr>
              <w:rFonts w:ascii="Times New Roman" w:eastAsia="MS Gothic" w:hAnsi="Times New Roman" w:cs="Times New Roman"/>
              <w:b/>
              <w:bCs/>
              <w:color w:val="4F81BD" w:themeColor="accent1"/>
              <w:sz w:val="24"/>
              <w:szCs w:val="24"/>
            </w:rPr>
          </w:rPrChange>
        </w:rPr>
        <w:t>This function provides Project Manager and Team Member the ability to control a project’s risk, issue and change request. They can add, modify and delete risk, issue and change request.</w:t>
      </w:r>
    </w:p>
    <w:p w:rsidR="00DC5F1F" w:rsidRPr="00657B96" w:rsidRDefault="00DC5F1F" w:rsidP="008C3CFA">
      <w:pPr>
        <w:pStyle w:val="Heading3"/>
        <w:numPr>
          <w:ilvl w:val="3"/>
          <w:numId w:val="18"/>
        </w:numPr>
        <w:ind w:left="360"/>
        <w:rPr>
          <w:rFonts w:ascii="Times New Roman" w:hAnsi="Times New Roman" w:cs="Times New Roman"/>
          <w:sz w:val="24"/>
          <w:szCs w:val="24"/>
          <w:rPrChange w:id="1308" w:author="DuyNgo" w:date="2012-08-10T08:15:00Z">
            <w:rPr/>
          </w:rPrChange>
        </w:rPr>
      </w:pPr>
      <w:bookmarkStart w:id="1309" w:name="_Toc326243615"/>
      <w:bookmarkStart w:id="1310" w:name="_Toc332774767"/>
      <w:r w:rsidRPr="00657B96">
        <w:rPr>
          <w:rFonts w:ascii="Times New Roman" w:hAnsi="Times New Roman" w:cs="Times New Roman"/>
          <w:sz w:val="24"/>
          <w:szCs w:val="24"/>
          <w:rPrChange w:id="1311" w:author="DuyNgo" w:date="2012-08-10T08:15:00Z">
            <w:rPr>
              <w:rFonts w:asciiTheme="minorHAnsi" w:eastAsiaTheme="minorHAnsi" w:hAnsiTheme="minorHAnsi" w:cstheme="minorBidi"/>
              <w:b w:val="0"/>
              <w:bCs w:val="0"/>
              <w:color w:val="auto"/>
              <w:sz w:val="26"/>
              <w:szCs w:val="26"/>
            </w:rPr>
          </w:rPrChange>
        </w:rPr>
        <w:t>Timesheet</w:t>
      </w:r>
      <w:bookmarkEnd w:id="1309"/>
      <w:bookmarkEnd w:id="1310"/>
      <w:r w:rsidRPr="00657B96">
        <w:rPr>
          <w:rFonts w:ascii="Times New Roman" w:hAnsi="Times New Roman" w:cs="Times New Roman"/>
          <w:sz w:val="24"/>
          <w:szCs w:val="24"/>
          <w:rPrChange w:id="1312" w:author="DuyNgo" w:date="2012-08-10T08:15:00Z">
            <w:rPr>
              <w:rFonts w:asciiTheme="minorHAnsi" w:eastAsiaTheme="minorHAnsi" w:hAnsiTheme="minorHAnsi" w:cstheme="minorBidi"/>
              <w:b w:val="0"/>
              <w:bCs w:val="0"/>
              <w:color w:val="auto"/>
              <w:sz w:val="26"/>
              <w:szCs w:val="26"/>
            </w:rPr>
          </w:rPrChange>
        </w:rPr>
        <w:br/>
      </w:r>
    </w:p>
    <w:p w:rsidR="00DC5F1F" w:rsidRPr="00657B96" w:rsidRDefault="00DC5F1F" w:rsidP="00DC5F1F">
      <w:pPr>
        <w:rPr>
          <w:rFonts w:ascii="Times New Roman" w:hAnsi="Times New Roman" w:cs="Times New Roman"/>
          <w:sz w:val="24"/>
          <w:szCs w:val="24"/>
        </w:rPr>
      </w:pPr>
      <w:r w:rsidRPr="00657B96">
        <w:rPr>
          <w:rFonts w:ascii="Times New Roman" w:hAnsi="Times New Roman" w:cs="Times New Roman"/>
          <w:sz w:val="24"/>
          <w:szCs w:val="24"/>
          <w:rPrChange w:id="1313" w:author="DuyNgo" w:date="2012-08-10T08:15:00Z">
            <w:rPr>
              <w:rFonts w:ascii="Times New Roman" w:eastAsiaTheme="majorEastAsia" w:hAnsi="Times New Roman" w:cs="Times New Roman"/>
              <w:b/>
              <w:bCs/>
              <w:color w:val="4F81BD" w:themeColor="accent1"/>
              <w:sz w:val="24"/>
              <w:szCs w:val="24"/>
            </w:rPr>
          </w:rPrChange>
        </w:rPr>
        <w:t>This function allows manager to keep track of time and effort:</w:t>
      </w:r>
    </w:p>
    <w:p w:rsidR="00DC5F1F" w:rsidRPr="00657B96" w:rsidRDefault="00DC5F1F" w:rsidP="008C3CFA">
      <w:pPr>
        <w:pStyle w:val="ListParagraph"/>
        <w:numPr>
          <w:ilvl w:val="0"/>
          <w:numId w:val="33"/>
        </w:numPr>
        <w:rPr>
          <w:rFonts w:ascii="Times New Roman" w:hAnsi="Times New Roman" w:cs="Times New Roman"/>
          <w:sz w:val="24"/>
          <w:szCs w:val="24"/>
        </w:rPr>
      </w:pPr>
      <w:r w:rsidRPr="00657B96">
        <w:rPr>
          <w:rFonts w:ascii="Times New Roman" w:hAnsi="Times New Roman" w:cs="Times New Roman"/>
          <w:sz w:val="24"/>
          <w:szCs w:val="24"/>
          <w:rPrChange w:id="1314" w:author="DuyNgo" w:date="2012-08-10T08:15:00Z">
            <w:rPr>
              <w:rFonts w:ascii="Times New Roman" w:eastAsiaTheme="majorEastAsia" w:hAnsi="Times New Roman" w:cs="Times New Roman"/>
              <w:b/>
              <w:bCs/>
              <w:color w:val="4F81BD" w:themeColor="accent1"/>
              <w:sz w:val="24"/>
              <w:szCs w:val="24"/>
            </w:rPr>
          </w:rPrChange>
        </w:rPr>
        <w:t>Allow project manager to monitor timework and effort of team member.</w:t>
      </w:r>
    </w:p>
    <w:p w:rsidR="00DC5F1F" w:rsidRPr="00657B96" w:rsidRDefault="00DC5F1F" w:rsidP="008C3CFA">
      <w:pPr>
        <w:pStyle w:val="ListParagraph"/>
        <w:numPr>
          <w:ilvl w:val="0"/>
          <w:numId w:val="33"/>
        </w:numPr>
        <w:rPr>
          <w:rFonts w:ascii="Times New Roman" w:hAnsi="Times New Roman" w:cs="Times New Roman"/>
          <w:sz w:val="24"/>
          <w:szCs w:val="24"/>
        </w:rPr>
      </w:pPr>
      <w:r w:rsidRPr="00657B96">
        <w:rPr>
          <w:rFonts w:ascii="Times New Roman" w:hAnsi="Times New Roman" w:cs="Times New Roman"/>
          <w:sz w:val="24"/>
          <w:szCs w:val="24"/>
          <w:rPrChange w:id="1315" w:author="DuyNgo" w:date="2012-08-10T08:15:00Z">
            <w:rPr>
              <w:rFonts w:ascii="Times New Roman" w:eastAsiaTheme="majorEastAsia" w:hAnsi="Times New Roman" w:cs="Times New Roman"/>
              <w:b/>
              <w:bCs/>
              <w:color w:val="4F81BD" w:themeColor="accent1"/>
              <w:sz w:val="24"/>
              <w:szCs w:val="24"/>
            </w:rPr>
          </w:rPrChange>
        </w:rPr>
        <w:t>Feature filter projects by date, status, project.</w:t>
      </w:r>
    </w:p>
    <w:p w:rsidR="00DC5F1F" w:rsidRPr="00657B96" w:rsidRDefault="00DC5F1F" w:rsidP="008C3CFA">
      <w:pPr>
        <w:pStyle w:val="ListParagraph"/>
        <w:numPr>
          <w:ilvl w:val="0"/>
          <w:numId w:val="33"/>
        </w:numPr>
        <w:rPr>
          <w:rFonts w:ascii="Times New Roman" w:hAnsi="Times New Roman" w:cs="Times New Roman"/>
          <w:sz w:val="24"/>
          <w:szCs w:val="24"/>
        </w:rPr>
      </w:pPr>
      <w:r w:rsidRPr="00657B96">
        <w:rPr>
          <w:rFonts w:ascii="Times New Roman" w:hAnsi="Times New Roman" w:cs="Times New Roman"/>
          <w:sz w:val="24"/>
          <w:szCs w:val="24"/>
          <w:rPrChange w:id="1316" w:author="DuyNgo" w:date="2012-08-10T08:15:00Z">
            <w:rPr>
              <w:rFonts w:ascii="Times New Roman" w:eastAsiaTheme="majorEastAsia" w:hAnsi="Times New Roman" w:cs="Times New Roman"/>
              <w:b/>
              <w:bCs/>
              <w:color w:val="4F81BD" w:themeColor="accent1"/>
              <w:sz w:val="24"/>
              <w:szCs w:val="24"/>
            </w:rPr>
          </w:rPrChange>
        </w:rPr>
        <w:t>Team members can log timesheet as their works daily or weekly.</w:t>
      </w:r>
    </w:p>
    <w:p w:rsidR="00DC5F1F" w:rsidRPr="00657B96" w:rsidRDefault="00DC5F1F" w:rsidP="008C3CFA">
      <w:pPr>
        <w:pStyle w:val="Heading3"/>
        <w:numPr>
          <w:ilvl w:val="3"/>
          <w:numId w:val="18"/>
        </w:numPr>
        <w:ind w:left="360"/>
        <w:rPr>
          <w:rFonts w:ascii="Times New Roman" w:hAnsi="Times New Roman" w:cs="Times New Roman"/>
          <w:sz w:val="24"/>
          <w:szCs w:val="24"/>
          <w:rPrChange w:id="1317" w:author="DuyNgo" w:date="2012-08-10T08:15:00Z">
            <w:rPr/>
          </w:rPrChange>
        </w:rPr>
      </w:pPr>
      <w:bookmarkStart w:id="1318" w:name="_Toc326243616"/>
      <w:bookmarkStart w:id="1319" w:name="_Toc332774768"/>
      <w:r w:rsidRPr="00657B96">
        <w:rPr>
          <w:rFonts w:ascii="Times New Roman" w:hAnsi="Times New Roman" w:cs="Times New Roman"/>
          <w:sz w:val="24"/>
          <w:szCs w:val="24"/>
          <w:rPrChange w:id="1320" w:author="DuyNgo" w:date="2012-08-10T08:15:00Z">
            <w:rPr>
              <w:rFonts w:asciiTheme="minorHAnsi" w:eastAsiaTheme="minorHAnsi" w:hAnsiTheme="minorHAnsi" w:cstheme="minorBidi"/>
              <w:b w:val="0"/>
              <w:bCs w:val="0"/>
              <w:color w:val="auto"/>
              <w:sz w:val="26"/>
              <w:szCs w:val="26"/>
            </w:rPr>
          </w:rPrChange>
        </w:rPr>
        <w:t>DMS</w:t>
      </w:r>
      <w:bookmarkEnd w:id="1318"/>
      <w:bookmarkEnd w:id="1319"/>
    </w:p>
    <w:p w:rsidR="00DC5F1F" w:rsidRPr="00657B96" w:rsidRDefault="00DC5F1F" w:rsidP="00DC5F1F">
      <w:pPr>
        <w:rPr>
          <w:rFonts w:ascii="Times New Roman" w:hAnsi="Times New Roman" w:cs="Times New Roman"/>
          <w:sz w:val="24"/>
          <w:szCs w:val="24"/>
        </w:rPr>
      </w:pPr>
      <w:r w:rsidRPr="00657B96">
        <w:rPr>
          <w:rFonts w:ascii="Times New Roman" w:hAnsi="Times New Roman" w:cs="Times New Roman"/>
          <w:sz w:val="24"/>
          <w:szCs w:val="24"/>
          <w:rPrChange w:id="1321" w:author="DuyNgo" w:date="2012-08-10T08:15:00Z">
            <w:rPr>
              <w:rFonts w:ascii="Times New Roman" w:eastAsiaTheme="majorEastAsia" w:hAnsi="Times New Roman" w:cs="Times New Roman"/>
              <w:b/>
              <w:bCs/>
              <w:color w:val="4F81BD" w:themeColor="accent1"/>
              <w:sz w:val="24"/>
              <w:szCs w:val="24"/>
            </w:rPr>
          </w:rPrChange>
        </w:rPr>
        <w:br/>
        <w:t>This function allows manager to keep track of defects:</w:t>
      </w:r>
    </w:p>
    <w:p w:rsidR="00DC5F1F" w:rsidRPr="00657B96" w:rsidRDefault="00DC5F1F" w:rsidP="008C3CFA">
      <w:pPr>
        <w:pStyle w:val="ListParagraph"/>
        <w:numPr>
          <w:ilvl w:val="0"/>
          <w:numId w:val="35"/>
        </w:numPr>
        <w:ind w:left="1080"/>
        <w:rPr>
          <w:rFonts w:ascii="Times New Roman" w:hAnsi="Times New Roman" w:cs="Times New Roman"/>
          <w:sz w:val="24"/>
          <w:szCs w:val="24"/>
        </w:rPr>
      </w:pPr>
      <w:r w:rsidRPr="00657B96">
        <w:rPr>
          <w:rFonts w:ascii="Times New Roman" w:hAnsi="Times New Roman" w:cs="Times New Roman"/>
          <w:sz w:val="24"/>
          <w:szCs w:val="24"/>
          <w:rPrChange w:id="1322" w:author="DuyNgo" w:date="2012-08-10T08:15:00Z">
            <w:rPr>
              <w:rFonts w:ascii="Times New Roman" w:eastAsiaTheme="majorEastAsia" w:hAnsi="Times New Roman" w:cs="Times New Roman"/>
              <w:b/>
              <w:bCs/>
              <w:color w:val="4F81BD" w:themeColor="accent1"/>
              <w:sz w:val="24"/>
              <w:szCs w:val="24"/>
            </w:rPr>
          </w:rPrChange>
        </w:rPr>
        <w:t>Allow project manager to monitor defect and fix bug effort of team.</w:t>
      </w:r>
    </w:p>
    <w:p w:rsidR="00DC5F1F" w:rsidRPr="00657B96" w:rsidRDefault="00DC5F1F" w:rsidP="008C3CFA">
      <w:pPr>
        <w:pStyle w:val="ListParagraph"/>
        <w:numPr>
          <w:ilvl w:val="0"/>
          <w:numId w:val="35"/>
        </w:numPr>
        <w:ind w:left="1080"/>
        <w:rPr>
          <w:rFonts w:ascii="Times New Roman" w:hAnsi="Times New Roman" w:cs="Times New Roman"/>
          <w:sz w:val="24"/>
          <w:szCs w:val="24"/>
        </w:rPr>
      </w:pPr>
      <w:r w:rsidRPr="00657B96">
        <w:rPr>
          <w:rFonts w:ascii="Times New Roman" w:hAnsi="Times New Roman" w:cs="Times New Roman"/>
          <w:sz w:val="24"/>
          <w:szCs w:val="24"/>
          <w:rPrChange w:id="1323" w:author="DuyNgo" w:date="2012-08-10T08:15:00Z">
            <w:rPr>
              <w:rFonts w:ascii="Times New Roman" w:eastAsiaTheme="majorEastAsia" w:hAnsi="Times New Roman" w:cs="Times New Roman"/>
              <w:b/>
              <w:bCs/>
              <w:color w:val="4F81BD" w:themeColor="accent1"/>
              <w:sz w:val="24"/>
              <w:szCs w:val="24"/>
            </w:rPr>
          </w:rPrChange>
        </w:rPr>
        <w:t>Feature filter projects by date, status, and project, creator, assigned to.</w:t>
      </w:r>
    </w:p>
    <w:p w:rsidR="00DC5F1F" w:rsidRPr="00657B96" w:rsidRDefault="00DC5F1F" w:rsidP="008C3CFA">
      <w:pPr>
        <w:pStyle w:val="ListParagraph"/>
        <w:numPr>
          <w:ilvl w:val="0"/>
          <w:numId w:val="35"/>
        </w:numPr>
        <w:ind w:left="1080"/>
        <w:rPr>
          <w:rFonts w:ascii="Times New Roman" w:hAnsi="Times New Roman" w:cs="Times New Roman"/>
          <w:sz w:val="24"/>
          <w:szCs w:val="24"/>
        </w:rPr>
      </w:pPr>
      <w:r w:rsidRPr="00657B96">
        <w:rPr>
          <w:rFonts w:ascii="Times New Roman" w:hAnsi="Times New Roman" w:cs="Times New Roman"/>
          <w:sz w:val="24"/>
          <w:szCs w:val="24"/>
          <w:rPrChange w:id="1324" w:author="DuyNgo" w:date="2012-08-10T08:15:00Z">
            <w:rPr>
              <w:rFonts w:ascii="Times New Roman" w:eastAsiaTheme="majorEastAsia" w:hAnsi="Times New Roman" w:cs="Times New Roman"/>
              <w:b/>
              <w:bCs/>
              <w:color w:val="4F81BD" w:themeColor="accent1"/>
              <w:sz w:val="24"/>
              <w:szCs w:val="24"/>
            </w:rPr>
          </w:rPrChange>
        </w:rPr>
        <w:t>Team members can update defect status.</w:t>
      </w:r>
    </w:p>
    <w:p w:rsidR="00DC5F1F" w:rsidRPr="00657B96" w:rsidRDefault="00BF6328" w:rsidP="00DC5F1F">
      <w:pPr>
        <w:pStyle w:val="Heading3"/>
        <w:rPr>
          <w:rFonts w:ascii="Times New Roman" w:hAnsi="Times New Roman" w:cs="Times New Roman"/>
          <w:sz w:val="24"/>
          <w:szCs w:val="24"/>
          <w:rPrChange w:id="1325" w:author="DuyNgo" w:date="2012-08-10T08:15:00Z">
            <w:rPr/>
          </w:rPrChange>
        </w:rPr>
      </w:pPr>
      <w:bookmarkStart w:id="1326" w:name="_Toc326243617"/>
      <w:bookmarkStart w:id="1327" w:name="_Toc332774769"/>
      <w:r w:rsidRPr="00657B96">
        <w:rPr>
          <w:rFonts w:ascii="Times New Roman" w:hAnsi="Times New Roman" w:cs="Times New Roman"/>
          <w:sz w:val="24"/>
          <w:szCs w:val="24"/>
          <w:rPrChange w:id="1328" w:author="DuyNgo" w:date="2012-08-10T08:15:00Z">
            <w:rPr>
              <w:rFonts w:asciiTheme="minorHAnsi" w:eastAsiaTheme="minorHAnsi" w:hAnsiTheme="minorHAnsi" w:cstheme="minorBidi"/>
              <w:b w:val="0"/>
              <w:bCs w:val="0"/>
              <w:color w:val="auto"/>
              <w:sz w:val="26"/>
              <w:szCs w:val="26"/>
            </w:rPr>
          </w:rPrChange>
        </w:rPr>
        <w:t xml:space="preserve">7. </w:t>
      </w:r>
      <w:r w:rsidR="00DC5F1F" w:rsidRPr="00657B96">
        <w:rPr>
          <w:rFonts w:ascii="Times New Roman" w:hAnsi="Times New Roman" w:cs="Times New Roman"/>
          <w:sz w:val="24"/>
          <w:szCs w:val="24"/>
          <w:rPrChange w:id="1329" w:author="DuyNgo" w:date="2012-08-10T08:15:00Z">
            <w:rPr>
              <w:rFonts w:asciiTheme="minorHAnsi" w:eastAsiaTheme="minorHAnsi" w:hAnsiTheme="minorHAnsi" w:cstheme="minorBidi"/>
              <w:b w:val="0"/>
              <w:bCs w:val="0"/>
              <w:color w:val="auto"/>
              <w:sz w:val="26"/>
              <w:szCs w:val="26"/>
            </w:rPr>
          </w:rPrChange>
        </w:rPr>
        <w:t>Admin</w:t>
      </w:r>
      <w:bookmarkEnd w:id="1326"/>
      <w:r w:rsidR="004A6384" w:rsidRPr="00657B96">
        <w:rPr>
          <w:rFonts w:ascii="Times New Roman" w:hAnsi="Times New Roman" w:cs="Times New Roman"/>
          <w:sz w:val="24"/>
          <w:szCs w:val="24"/>
        </w:rPr>
        <w:t xml:space="preserve"> - uPortal</w:t>
      </w:r>
      <w:bookmarkEnd w:id="1327"/>
      <w:r w:rsidR="00DC5F1F" w:rsidRPr="00657B96">
        <w:rPr>
          <w:rFonts w:ascii="Times New Roman" w:hAnsi="Times New Roman" w:cs="Times New Roman"/>
          <w:sz w:val="24"/>
          <w:szCs w:val="24"/>
          <w:rPrChange w:id="1330" w:author="DuyNgo" w:date="2012-08-10T08:15:00Z">
            <w:rPr>
              <w:rFonts w:asciiTheme="minorHAnsi" w:eastAsiaTheme="minorHAnsi" w:hAnsiTheme="minorHAnsi" w:cstheme="minorBidi"/>
              <w:b w:val="0"/>
              <w:bCs w:val="0"/>
              <w:color w:val="auto"/>
              <w:sz w:val="26"/>
              <w:szCs w:val="26"/>
            </w:rPr>
          </w:rPrChange>
        </w:rPr>
        <w:br/>
      </w:r>
    </w:p>
    <w:p w:rsidR="00DC5F1F" w:rsidRPr="00657B96" w:rsidRDefault="00DC5F1F" w:rsidP="00DC5F1F">
      <w:pPr>
        <w:pStyle w:val="PlainText"/>
        <w:rPr>
          <w:rFonts w:ascii="Times New Roman" w:eastAsia="MS Gothic" w:hAnsi="Times New Roman" w:cs="Times New Roman"/>
          <w:b/>
          <w:bCs/>
          <w:sz w:val="24"/>
          <w:szCs w:val="24"/>
        </w:rPr>
      </w:pPr>
      <w:r w:rsidRPr="00657B96">
        <w:rPr>
          <w:rFonts w:ascii="Times New Roman" w:eastAsia="MS Gothic" w:hAnsi="Times New Roman" w:cs="Times New Roman"/>
          <w:b/>
          <w:bCs/>
          <w:sz w:val="24"/>
          <w:szCs w:val="24"/>
          <w:rPrChange w:id="1331" w:author="DuyNgo" w:date="2012-08-10T08:15:00Z">
            <w:rPr>
              <w:rFonts w:ascii="Times New Roman" w:eastAsia="MS Gothic" w:hAnsi="Times New Roman" w:cs="Times New Roman"/>
              <w:b/>
              <w:bCs/>
              <w:color w:val="4F81BD" w:themeColor="accent1"/>
              <w:sz w:val="24"/>
              <w:szCs w:val="24"/>
              <w:lang w:eastAsia="en-US"/>
            </w:rPr>
          </w:rPrChange>
        </w:rPr>
        <w:t>7.1 Admin</w:t>
      </w:r>
      <w:r w:rsidRPr="00657B96">
        <w:rPr>
          <w:rFonts w:ascii="Times New Roman" w:eastAsia="MS Gothic" w:hAnsi="Times New Roman" w:cs="Times New Roman"/>
          <w:b/>
          <w:bCs/>
          <w:sz w:val="24"/>
          <w:szCs w:val="24"/>
          <w:rPrChange w:id="1332"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657B96" w:rsidRDefault="00DC5F1F" w:rsidP="008C3CFA">
      <w:pPr>
        <w:pStyle w:val="PlainText"/>
        <w:numPr>
          <w:ilvl w:val="0"/>
          <w:numId w:val="31"/>
        </w:numPr>
        <w:rPr>
          <w:rFonts w:ascii="Times New Roman" w:eastAsia="MS Gothic" w:hAnsi="Times New Roman" w:cs="Times New Roman"/>
          <w:sz w:val="24"/>
          <w:szCs w:val="24"/>
        </w:rPr>
      </w:pPr>
      <w:r w:rsidRPr="00657B96">
        <w:rPr>
          <w:rFonts w:ascii="Times New Roman" w:eastAsia="MS Gothic" w:hAnsi="Times New Roman" w:cs="Times New Roman"/>
          <w:sz w:val="24"/>
          <w:szCs w:val="24"/>
          <w:rPrChange w:id="1333" w:author="DuyNgo" w:date="2012-08-10T08:15:00Z">
            <w:rPr>
              <w:rFonts w:ascii="Times New Roman" w:eastAsia="MS Gothic" w:hAnsi="Times New Roman" w:cs="Times New Roman"/>
              <w:b/>
              <w:bCs/>
              <w:color w:val="4F81BD" w:themeColor="accent1"/>
              <w:sz w:val="24"/>
              <w:szCs w:val="24"/>
              <w:lang w:eastAsia="en-US"/>
            </w:rPr>
          </w:rPrChange>
        </w:rPr>
        <w:t xml:space="preserve">Manage Project </w:t>
      </w:r>
    </w:p>
    <w:p w:rsidR="00DC5F1F" w:rsidRPr="00657B96" w:rsidRDefault="00DC5F1F" w:rsidP="008C3CFA">
      <w:pPr>
        <w:pStyle w:val="PlainText"/>
        <w:numPr>
          <w:ilvl w:val="0"/>
          <w:numId w:val="31"/>
        </w:numPr>
        <w:rPr>
          <w:rFonts w:ascii="Times New Roman" w:eastAsia="MS Gothic" w:hAnsi="Times New Roman" w:cs="Times New Roman"/>
          <w:sz w:val="24"/>
          <w:szCs w:val="24"/>
        </w:rPr>
      </w:pPr>
      <w:r w:rsidRPr="00657B96">
        <w:rPr>
          <w:rFonts w:ascii="Times New Roman" w:eastAsia="MS Gothic" w:hAnsi="Times New Roman" w:cs="Times New Roman"/>
          <w:sz w:val="24"/>
          <w:szCs w:val="24"/>
          <w:rPrChange w:id="1334" w:author="DuyNgo" w:date="2012-08-10T08:15:00Z">
            <w:rPr>
              <w:rFonts w:ascii="Times New Roman" w:eastAsia="MS Gothic" w:hAnsi="Times New Roman" w:cs="Times New Roman"/>
              <w:b/>
              <w:bCs/>
              <w:color w:val="4F81BD" w:themeColor="accent1"/>
              <w:sz w:val="24"/>
              <w:szCs w:val="24"/>
              <w:lang w:eastAsia="en-US"/>
            </w:rPr>
          </w:rPrChange>
        </w:rPr>
        <w:t xml:space="preserve">Manage User </w:t>
      </w:r>
    </w:p>
    <w:p w:rsidR="00DC5F1F" w:rsidRPr="00657B96" w:rsidRDefault="00DC5F1F" w:rsidP="008C3CFA">
      <w:pPr>
        <w:pStyle w:val="PlainText"/>
        <w:numPr>
          <w:ilvl w:val="0"/>
          <w:numId w:val="31"/>
        </w:numPr>
        <w:rPr>
          <w:rFonts w:ascii="Times New Roman" w:eastAsia="MS Gothic" w:hAnsi="Times New Roman" w:cs="Times New Roman"/>
          <w:sz w:val="24"/>
          <w:szCs w:val="24"/>
        </w:rPr>
      </w:pPr>
      <w:r w:rsidRPr="00657B96">
        <w:rPr>
          <w:rFonts w:ascii="Times New Roman" w:eastAsia="MS Gothic" w:hAnsi="Times New Roman" w:cs="Times New Roman"/>
          <w:sz w:val="24"/>
          <w:szCs w:val="24"/>
          <w:rPrChange w:id="1335" w:author="DuyNgo" w:date="2012-08-10T08:15:00Z">
            <w:rPr>
              <w:rFonts w:ascii="Times New Roman" w:eastAsia="MS Gothic" w:hAnsi="Times New Roman" w:cs="Times New Roman"/>
              <w:b/>
              <w:bCs/>
              <w:color w:val="4F81BD" w:themeColor="accent1"/>
              <w:sz w:val="24"/>
              <w:szCs w:val="24"/>
              <w:lang w:eastAsia="en-US"/>
            </w:rPr>
          </w:rPrChange>
        </w:rPr>
        <w:t xml:space="preserve">Manage Project Team </w:t>
      </w:r>
    </w:p>
    <w:p w:rsidR="00DC5F1F" w:rsidRPr="00657B96" w:rsidRDefault="00DC5F1F" w:rsidP="008C3CFA">
      <w:pPr>
        <w:pStyle w:val="PlainText"/>
        <w:numPr>
          <w:ilvl w:val="0"/>
          <w:numId w:val="31"/>
        </w:numPr>
        <w:rPr>
          <w:rFonts w:ascii="Times New Roman" w:eastAsia="MS Gothic" w:hAnsi="Times New Roman" w:cs="Times New Roman"/>
          <w:sz w:val="24"/>
          <w:szCs w:val="24"/>
        </w:rPr>
      </w:pPr>
      <w:r w:rsidRPr="00657B96">
        <w:rPr>
          <w:rFonts w:ascii="Times New Roman" w:eastAsia="MS Gothic" w:hAnsi="Times New Roman" w:cs="Times New Roman"/>
          <w:sz w:val="24"/>
          <w:szCs w:val="24"/>
          <w:rPrChange w:id="1336" w:author="DuyNgo" w:date="2012-08-10T08:15:00Z">
            <w:rPr>
              <w:rFonts w:ascii="Times New Roman" w:eastAsia="MS Gothic" w:hAnsi="Times New Roman" w:cs="Times New Roman"/>
              <w:b/>
              <w:bCs/>
              <w:color w:val="4F81BD" w:themeColor="accent1"/>
              <w:sz w:val="24"/>
              <w:szCs w:val="24"/>
              <w:lang w:eastAsia="en-US"/>
            </w:rPr>
          </w:rPrChange>
        </w:rPr>
        <w:t xml:space="preserve">Manage Project Module </w:t>
      </w:r>
    </w:p>
    <w:p w:rsidR="00DC5F1F" w:rsidRPr="00657B96" w:rsidRDefault="00DC5F1F" w:rsidP="00DC5F1F">
      <w:pPr>
        <w:pStyle w:val="PlainText"/>
        <w:rPr>
          <w:rFonts w:ascii="Times New Roman" w:eastAsia="MS Gothic" w:hAnsi="Times New Roman" w:cs="Times New Roman"/>
          <w:b/>
          <w:bCs/>
          <w:sz w:val="24"/>
          <w:szCs w:val="24"/>
        </w:rPr>
      </w:pPr>
      <w:r w:rsidRPr="00657B96">
        <w:rPr>
          <w:rFonts w:ascii="Times New Roman" w:eastAsia="MS Gothic" w:hAnsi="Times New Roman" w:cs="Times New Roman"/>
          <w:b/>
          <w:bCs/>
          <w:sz w:val="24"/>
          <w:szCs w:val="24"/>
          <w:rPrChange w:id="1337" w:author="DuyNgo" w:date="2012-08-10T08:15:00Z">
            <w:rPr>
              <w:rFonts w:ascii="Times New Roman" w:eastAsia="MS Gothic" w:hAnsi="Times New Roman" w:cs="Times New Roman"/>
              <w:b/>
              <w:bCs/>
              <w:color w:val="4F81BD" w:themeColor="accent1"/>
              <w:sz w:val="24"/>
              <w:szCs w:val="24"/>
              <w:lang w:eastAsia="en-US"/>
            </w:rPr>
          </w:rPrChange>
        </w:rPr>
        <w:lastRenderedPageBreak/>
        <w:br/>
        <w:t>7.2 User</w:t>
      </w:r>
      <w:r w:rsidRPr="00657B96">
        <w:rPr>
          <w:rFonts w:ascii="Times New Roman" w:eastAsia="MS Gothic" w:hAnsi="Times New Roman" w:cs="Times New Roman"/>
          <w:b/>
          <w:bCs/>
          <w:sz w:val="24"/>
          <w:szCs w:val="24"/>
          <w:rPrChange w:id="1338"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657B96" w:rsidRDefault="00DC5F1F" w:rsidP="008C3CFA">
      <w:pPr>
        <w:pStyle w:val="PlainText"/>
        <w:numPr>
          <w:ilvl w:val="0"/>
          <w:numId w:val="32"/>
        </w:numPr>
        <w:rPr>
          <w:rFonts w:ascii="Times New Roman" w:eastAsia="MS Gothic" w:hAnsi="Times New Roman" w:cs="Times New Roman"/>
          <w:sz w:val="24"/>
          <w:szCs w:val="24"/>
        </w:rPr>
      </w:pPr>
      <w:r w:rsidRPr="00657B96">
        <w:rPr>
          <w:rFonts w:ascii="Times New Roman" w:eastAsia="MS Gothic" w:hAnsi="Times New Roman" w:cs="Times New Roman"/>
          <w:sz w:val="24"/>
          <w:szCs w:val="24"/>
          <w:rPrChange w:id="1339" w:author="DuyNgo" w:date="2012-08-10T08:15:00Z">
            <w:rPr>
              <w:rFonts w:ascii="Times New Roman" w:eastAsia="MS Gothic" w:hAnsi="Times New Roman" w:cs="Times New Roman"/>
              <w:b/>
              <w:bCs/>
              <w:color w:val="4F81BD" w:themeColor="accent1"/>
              <w:sz w:val="24"/>
              <w:szCs w:val="24"/>
              <w:lang w:eastAsia="en-US"/>
            </w:rPr>
          </w:rPrChange>
        </w:rPr>
        <w:t>Change User’s Information</w:t>
      </w:r>
    </w:p>
    <w:p w:rsidR="00DC5F1F" w:rsidRPr="00657B96" w:rsidRDefault="00DC5F1F" w:rsidP="008C3CFA">
      <w:pPr>
        <w:pStyle w:val="PlainText"/>
        <w:numPr>
          <w:ilvl w:val="0"/>
          <w:numId w:val="32"/>
        </w:numPr>
        <w:rPr>
          <w:rFonts w:ascii="Times New Roman" w:eastAsia="MS Gothic" w:hAnsi="Times New Roman" w:cs="Times New Roman"/>
          <w:sz w:val="24"/>
          <w:szCs w:val="24"/>
        </w:rPr>
      </w:pPr>
      <w:r w:rsidRPr="00657B96">
        <w:rPr>
          <w:rFonts w:ascii="Times New Roman" w:eastAsia="MS Gothic" w:hAnsi="Times New Roman" w:cs="Times New Roman"/>
          <w:sz w:val="24"/>
          <w:szCs w:val="24"/>
          <w:rPrChange w:id="1340" w:author="DuyNgo" w:date="2012-08-10T08:15:00Z">
            <w:rPr>
              <w:rFonts w:ascii="Times New Roman" w:eastAsia="MS Gothic" w:hAnsi="Times New Roman" w:cs="Times New Roman"/>
              <w:b/>
              <w:bCs/>
              <w:color w:val="4F81BD" w:themeColor="accent1"/>
              <w:sz w:val="24"/>
              <w:szCs w:val="24"/>
              <w:lang w:eastAsia="en-US"/>
            </w:rPr>
          </w:rPrChange>
        </w:rPr>
        <w:t>Reset Password</w:t>
      </w:r>
    </w:p>
    <w:p w:rsidR="00DC5F1F" w:rsidRPr="00657B96" w:rsidRDefault="00DC5F1F" w:rsidP="008C3CFA">
      <w:pPr>
        <w:pStyle w:val="PlainText"/>
        <w:numPr>
          <w:ilvl w:val="0"/>
          <w:numId w:val="32"/>
        </w:numPr>
        <w:rPr>
          <w:rFonts w:ascii="Times New Roman" w:eastAsia="MS Gothic" w:hAnsi="Times New Roman" w:cs="Times New Roman"/>
          <w:sz w:val="24"/>
          <w:szCs w:val="24"/>
        </w:rPr>
      </w:pPr>
      <w:r w:rsidRPr="00657B96">
        <w:rPr>
          <w:rFonts w:ascii="Times New Roman" w:eastAsia="MS Gothic" w:hAnsi="Times New Roman" w:cs="Times New Roman"/>
          <w:sz w:val="24"/>
          <w:szCs w:val="24"/>
          <w:rPrChange w:id="1341" w:author="DuyNgo" w:date="2012-08-10T08:15:00Z">
            <w:rPr>
              <w:rFonts w:ascii="Times New Roman" w:eastAsia="MS Gothic" w:hAnsi="Times New Roman" w:cs="Times New Roman"/>
              <w:b/>
              <w:bCs/>
              <w:color w:val="4F81BD" w:themeColor="accent1"/>
              <w:sz w:val="24"/>
              <w:szCs w:val="24"/>
              <w:lang w:eastAsia="en-US"/>
            </w:rPr>
          </w:rPrChange>
        </w:rPr>
        <w:t xml:space="preserve">Manage Project </w:t>
      </w:r>
    </w:p>
    <w:p w:rsidR="00DC5F1F" w:rsidRPr="00657B96" w:rsidRDefault="00DC5F1F" w:rsidP="008C3CFA">
      <w:pPr>
        <w:pStyle w:val="PlainText"/>
        <w:numPr>
          <w:ilvl w:val="0"/>
          <w:numId w:val="32"/>
        </w:numPr>
        <w:rPr>
          <w:rFonts w:ascii="Times New Roman" w:eastAsia="MS Gothic" w:hAnsi="Times New Roman" w:cs="Times New Roman"/>
          <w:sz w:val="24"/>
          <w:szCs w:val="24"/>
        </w:rPr>
      </w:pPr>
      <w:r w:rsidRPr="00657B96">
        <w:rPr>
          <w:rFonts w:ascii="Times New Roman" w:eastAsia="MS Gothic" w:hAnsi="Times New Roman" w:cs="Times New Roman"/>
          <w:sz w:val="24"/>
          <w:szCs w:val="24"/>
          <w:rPrChange w:id="1342" w:author="DuyNgo" w:date="2012-08-10T08:15:00Z">
            <w:rPr>
              <w:rFonts w:ascii="Times New Roman" w:eastAsia="MS Gothic" w:hAnsi="Times New Roman" w:cs="Times New Roman"/>
              <w:b/>
              <w:bCs/>
              <w:color w:val="4F81BD" w:themeColor="accent1"/>
              <w:sz w:val="24"/>
              <w:szCs w:val="24"/>
              <w:lang w:eastAsia="en-US"/>
            </w:rPr>
          </w:rPrChange>
        </w:rPr>
        <w:t xml:space="preserve">Manage Project Team </w:t>
      </w:r>
    </w:p>
    <w:p w:rsidR="00DC5F1F" w:rsidRPr="00657B96" w:rsidRDefault="00DC5F1F" w:rsidP="008C3CFA">
      <w:pPr>
        <w:pStyle w:val="PlainText"/>
        <w:numPr>
          <w:ilvl w:val="0"/>
          <w:numId w:val="32"/>
        </w:numPr>
        <w:rPr>
          <w:rFonts w:ascii="Times New Roman" w:eastAsia="MS Gothic" w:hAnsi="Times New Roman" w:cs="Times New Roman"/>
          <w:sz w:val="24"/>
          <w:szCs w:val="24"/>
        </w:rPr>
      </w:pPr>
      <w:r w:rsidRPr="00657B96">
        <w:rPr>
          <w:rFonts w:ascii="Times New Roman" w:eastAsia="MS Gothic" w:hAnsi="Times New Roman" w:cs="Times New Roman"/>
          <w:sz w:val="24"/>
          <w:szCs w:val="24"/>
          <w:rPrChange w:id="1343" w:author="DuyNgo" w:date="2012-08-10T08:15:00Z">
            <w:rPr>
              <w:rFonts w:ascii="Times New Roman" w:eastAsia="MS Gothic" w:hAnsi="Times New Roman" w:cs="Times New Roman"/>
              <w:b/>
              <w:bCs/>
              <w:color w:val="4F81BD" w:themeColor="accent1"/>
              <w:sz w:val="24"/>
              <w:szCs w:val="24"/>
              <w:lang w:eastAsia="en-US"/>
            </w:rPr>
          </w:rPrChange>
        </w:rPr>
        <w:t xml:space="preserve">Manage Project Module </w:t>
      </w:r>
    </w:p>
    <w:p w:rsidR="00DC5F1F" w:rsidRPr="00657B96" w:rsidRDefault="00DC5F1F" w:rsidP="008C3CFA">
      <w:pPr>
        <w:pStyle w:val="PlainText"/>
        <w:numPr>
          <w:ilvl w:val="0"/>
          <w:numId w:val="32"/>
        </w:numPr>
        <w:rPr>
          <w:rFonts w:ascii="Times New Roman" w:eastAsia="MS Gothic" w:hAnsi="Times New Roman" w:cs="Times New Roman"/>
          <w:sz w:val="24"/>
          <w:szCs w:val="24"/>
        </w:rPr>
      </w:pPr>
      <w:r w:rsidRPr="00657B96">
        <w:rPr>
          <w:rFonts w:ascii="Times New Roman" w:eastAsia="MS Gothic" w:hAnsi="Times New Roman" w:cs="Times New Roman"/>
          <w:sz w:val="24"/>
          <w:szCs w:val="24"/>
          <w:rPrChange w:id="1344" w:author="DuyNgo" w:date="2012-08-10T08:15:00Z">
            <w:rPr>
              <w:rFonts w:ascii="Times New Roman" w:eastAsia="MS Gothic" w:hAnsi="Times New Roman" w:cs="Times New Roman"/>
              <w:b/>
              <w:bCs/>
              <w:color w:val="4F81BD" w:themeColor="accent1"/>
              <w:sz w:val="24"/>
              <w:szCs w:val="24"/>
              <w:lang w:eastAsia="en-US"/>
            </w:rPr>
          </w:rPrChange>
        </w:rPr>
        <w:t>Manage Cost</w:t>
      </w:r>
    </w:p>
    <w:p w:rsidR="00DC5F1F" w:rsidRPr="00657B96" w:rsidRDefault="00DC5F1F" w:rsidP="008C3CFA">
      <w:pPr>
        <w:pStyle w:val="PlainText"/>
        <w:numPr>
          <w:ilvl w:val="0"/>
          <w:numId w:val="32"/>
        </w:numPr>
        <w:rPr>
          <w:rFonts w:ascii="Times New Roman" w:eastAsia="MS Gothic" w:hAnsi="Times New Roman" w:cs="Times New Roman"/>
          <w:sz w:val="24"/>
          <w:szCs w:val="24"/>
        </w:rPr>
      </w:pPr>
      <w:r w:rsidRPr="00657B96">
        <w:rPr>
          <w:rFonts w:ascii="Times New Roman" w:eastAsia="MS Gothic" w:hAnsi="Times New Roman" w:cs="Times New Roman"/>
          <w:sz w:val="24"/>
          <w:szCs w:val="24"/>
          <w:rPrChange w:id="1345" w:author="DuyNgo" w:date="2012-08-10T08:15:00Z">
            <w:rPr>
              <w:rFonts w:ascii="Times New Roman" w:eastAsia="MS Gothic" w:hAnsi="Times New Roman" w:cs="Times New Roman"/>
              <w:b/>
              <w:bCs/>
              <w:color w:val="4F81BD" w:themeColor="accent1"/>
              <w:sz w:val="24"/>
              <w:szCs w:val="24"/>
              <w:lang w:eastAsia="en-US"/>
            </w:rPr>
          </w:rPrChange>
        </w:rPr>
        <w:t>Manage Product</w:t>
      </w:r>
    </w:p>
    <w:p w:rsidR="00DC5F1F" w:rsidRPr="00657B96" w:rsidRDefault="00DC5F1F" w:rsidP="008C3CFA">
      <w:pPr>
        <w:pStyle w:val="PlainText"/>
        <w:numPr>
          <w:ilvl w:val="0"/>
          <w:numId w:val="32"/>
        </w:numPr>
        <w:rPr>
          <w:rFonts w:ascii="Times New Roman" w:eastAsia="MS Gothic" w:hAnsi="Times New Roman" w:cs="Times New Roman"/>
          <w:sz w:val="24"/>
          <w:szCs w:val="24"/>
        </w:rPr>
      </w:pPr>
      <w:r w:rsidRPr="00657B96">
        <w:rPr>
          <w:rFonts w:ascii="Times New Roman" w:eastAsia="MS Gothic" w:hAnsi="Times New Roman" w:cs="Times New Roman"/>
          <w:sz w:val="24"/>
          <w:szCs w:val="24"/>
          <w:rPrChange w:id="1346" w:author="DuyNgo" w:date="2012-08-10T08:15:00Z">
            <w:rPr>
              <w:rFonts w:ascii="Times New Roman" w:eastAsia="MS Gothic" w:hAnsi="Times New Roman" w:cs="Times New Roman"/>
              <w:b/>
              <w:bCs/>
              <w:color w:val="4F81BD" w:themeColor="accent1"/>
              <w:sz w:val="24"/>
              <w:szCs w:val="24"/>
              <w:lang w:eastAsia="en-US"/>
            </w:rPr>
          </w:rPrChange>
        </w:rPr>
        <w:t>Manage Work Order</w:t>
      </w:r>
    </w:p>
    <w:p w:rsidR="00DC5F1F" w:rsidRPr="00657B96" w:rsidRDefault="00DC5F1F" w:rsidP="008C3CFA">
      <w:pPr>
        <w:pStyle w:val="PlainText"/>
        <w:numPr>
          <w:ilvl w:val="0"/>
          <w:numId w:val="32"/>
        </w:numPr>
        <w:rPr>
          <w:rFonts w:ascii="Times New Roman" w:eastAsia="MS Gothic" w:hAnsi="Times New Roman" w:cs="Times New Roman"/>
          <w:sz w:val="24"/>
          <w:szCs w:val="24"/>
        </w:rPr>
      </w:pPr>
      <w:r w:rsidRPr="00657B96">
        <w:rPr>
          <w:rFonts w:ascii="Times New Roman" w:eastAsia="MS Gothic" w:hAnsi="Times New Roman" w:cs="Times New Roman"/>
          <w:sz w:val="24"/>
          <w:szCs w:val="24"/>
          <w:rPrChange w:id="1347" w:author="DuyNgo" w:date="2012-08-10T08:15:00Z">
            <w:rPr>
              <w:rFonts w:ascii="Times New Roman" w:eastAsia="MS Gothic" w:hAnsi="Times New Roman" w:cs="Times New Roman"/>
              <w:b/>
              <w:bCs/>
              <w:color w:val="4F81BD" w:themeColor="accent1"/>
              <w:sz w:val="24"/>
              <w:szCs w:val="24"/>
              <w:lang w:eastAsia="en-US"/>
            </w:rPr>
          </w:rPrChange>
        </w:rPr>
        <w:t>Manage Risk, Issue, Change Request</w:t>
      </w:r>
    </w:p>
    <w:p w:rsidR="00DC5F1F" w:rsidRPr="00657B96" w:rsidRDefault="00DC5F1F" w:rsidP="00DC5F1F">
      <w:pPr>
        <w:rPr>
          <w:rFonts w:ascii="Times New Roman" w:hAnsi="Times New Roman" w:cs="Times New Roman"/>
          <w:sz w:val="24"/>
          <w:szCs w:val="24"/>
        </w:rPr>
      </w:pPr>
    </w:p>
    <w:p w:rsidR="00DC5F1F" w:rsidRPr="00657B96" w:rsidRDefault="00DC5F1F" w:rsidP="008C3CFA">
      <w:pPr>
        <w:pStyle w:val="Heading3"/>
        <w:numPr>
          <w:ilvl w:val="0"/>
          <w:numId w:val="36"/>
        </w:numPr>
        <w:ind w:left="360"/>
        <w:rPr>
          <w:rFonts w:ascii="Times New Roman" w:hAnsi="Times New Roman" w:cs="Times New Roman"/>
          <w:sz w:val="24"/>
          <w:szCs w:val="24"/>
          <w:rPrChange w:id="1348" w:author="DuyNgo" w:date="2012-08-10T08:15:00Z">
            <w:rPr/>
          </w:rPrChange>
        </w:rPr>
      </w:pPr>
      <w:bookmarkStart w:id="1349" w:name="_Toc326243618"/>
      <w:bookmarkStart w:id="1350" w:name="_Toc332774770"/>
      <w:r w:rsidRPr="00657B96">
        <w:rPr>
          <w:rFonts w:ascii="Times New Roman" w:hAnsi="Times New Roman" w:cs="Times New Roman"/>
          <w:sz w:val="24"/>
          <w:szCs w:val="24"/>
          <w:rPrChange w:id="1351" w:author="DuyNgo" w:date="2012-08-10T08:15:00Z">
            <w:rPr>
              <w:rFonts w:asciiTheme="minorHAnsi" w:eastAsiaTheme="minorHAnsi" w:hAnsiTheme="minorHAnsi" w:cstheme="minorBidi"/>
              <w:b w:val="0"/>
              <w:bCs w:val="0"/>
              <w:color w:val="auto"/>
              <w:sz w:val="26"/>
              <w:szCs w:val="26"/>
            </w:rPr>
          </w:rPrChange>
        </w:rPr>
        <w:t>Requirements</w:t>
      </w:r>
      <w:bookmarkEnd w:id="1349"/>
      <w:bookmarkEnd w:id="1350"/>
    </w:p>
    <w:p w:rsidR="00DC5F1F" w:rsidRPr="00657B96" w:rsidRDefault="00DC5F1F" w:rsidP="008C3CFA">
      <w:pPr>
        <w:pStyle w:val="ListParagraph"/>
        <w:numPr>
          <w:ilvl w:val="0"/>
          <w:numId w:val="29"/>
        </w:numPr>
        <w:rPr>
          <w:rFonts w:ascii="Times New Roman" w:hAnsi="Times New Roman" w:cs="Times New Roman"/>
          <w:sz w:val="24"/>
          <w:szCs w:val="24"/>
        </w:rPr>
      </w:pPr>
      <w:r w:rsidRPr="00657B96">
        <w:rPr>
          <w:rFonts w:ascii="Times New Roman" w:hAnsi="Times New Roman" w:cs="Times New Roman"/>
          <w:sz w:val="24"/>
          <w:szCs w:val="24"/>
          <w:rPrChange w:id="1352" w:author="DuyNgo" w:date="2012-08-10T08:15:00Z">
            <w:rPr>
              <w:rFonts w:ascii="Times New Roman" w:eastAsiaTheme="majorEastAsia" w:hAnsi="Times New Roman" w:cs="Times New Roman"/>
              <w:b/>
              <w:bCs/>
              <w:color w:val="4F81BD" w:themeColor="accent1"/>
              <w:sz w:val="24"/>
              <w:szCs w:val="24"/>
            </w:rPr>
          </w:rPrChange>
        </w:rPr>
        <w:t>Managing feature enables user to store and manage their requirement documents.</w:t>
      </w:r>
    </w:p>
    <w:p w:rsidR="00DC5F1F" w:rsidRPr="00657B96" w:rsidRDefault="00DC5F1F" w:rsidP="008C3CFA">
      <w:pPr>
        <w:pStyle w:val="ListParagraph"/>
        <w:numPr>
          <w:ilvl w:val="0"/>
          <w:numId w:val="29"/>
        </w:numPr>
        <w:rPr>
          <w:rFonts w:ascii="Times New Roman" w:hAnsi="Times New Roman" w:cs="Times New Roman"/>
          <w:sz w:val="24"/>
          <w:szCs w:val="24"/>
        </w:rPr>
      </w:pPr>
      <w:r w:rsidRPr="00657B96">
        <w:rPr>
          <w:rFonts w:ascii="Times New Roman" w:hAnsi="Times New Roman" w:cs="Times New Roman"/>
          <w:sz w:val="24"/>
          <w:szCs w:val="24"/>
          <w:rPrChange w:id="1353" w:author="DuyNgo" w:date="2012-08-10T08:15:00Z">
            <w:rPr>
              <w:rFonts w:ascii="Times New Roman" w:eastAsiaTheme="majorEastAsia" w:hAnsi="Times New Roman" w:cs="Times New Roman"/>
              <w:b/>
              <w:bCs/>
              <w:color w:val="4F81BD" w:themeColor="accent1"/>
              <w:sz w:val="24"/>
              <w:szCs w:val="24"/>
            </w:rPr>
          </w:rPrChange>
        </w:rPr>
        <w:t>Including: Add, update, remove</w:t>
      </w:r>
    </w:p>
    <w:p w:rsidR="00DC5F1F" w:rsidRPr="00657B96" w:rsidRDefault="00DC5F1F" w:rsidP="008C3CFA">
      <w:pPr>
        <w:pStyle w:val="ListParagraph"/>
        <w:numPr>
          <w:ilvl w:val="0"/>
          <w:numId w:val="29"/>
        </w:numPr>
        <w:rPr>
          <w:rFonts w:ascii="Times New Roman" w:hAnsi="Times New Roman" w:cs="Times New Roman"/>
          <w:sz w:val="24"/>
          <w:szCs w:val="24"/>
        </w:rPr>
      </w:pPr>
      <w:r w:rsidRPr="00657B96">
        <w:rPr>
          <w:rFonts w:ascii="Times New Roman" w:hAnsi="Times New Roman" w:cs="Times New Roman"/>
          <w:sz w:val="24"/>
          <w:szCs w:val="24"/>
          <w:rPrChange w:id="1354" w:author="DuyNgo" w:date="2012-08-10T08:15:00Z">
            <w:rPr>
              <w:rFonts w:ascii="Times New Roman" w:eastAsiaTheme="majorEastAsia" w:hAnsi="Times New Roman" w:cs="Times New Roman"/>
              <w:b/>
              <w:bCs/>
              <w:color w:val="4F81BD" w:themeColor="accent1"/>
              <w:sz w:val="24"/>
              <w:szCs w:val="24"/>
            </w:rPr>
          </w:rPrChange>
        </w:rPr>
        <w:t>User interface allows user to sort requirement by type, date, priority.</w:t>
      </w:r>
    </w:p>
    <w:p w:rsidR="00DC5F1F" w:rsidRPr="00657B96" w:rsidRDefault="00DC5F1F" w:rsidP="008C3CFA">
      <w:pPr>
        <w:pStyle w:val="ListParagraph"/>
        <w:numPr>
          <w:ilvl w:val="0"/>
          <w:numId w:val="29"/>
        </w:numPr>
        <w:rPr>
          <w:rFonts w:ascii="Times New Roman" w:hAnsi="Times New Roman" w:cs="Times New Roman"/>
          <w:sz w:val="24"/>
          <w:szCs w:val="24"/>
        </w:rPr>
      </w:pPr>
      <w:r w:rsidRPr="00657B96">
        <w:rPr>
          <w:rFonts w:ascii="Times New Roman" w:hAnsi="Times New Roman" w:cs="Times New Roman"/>
          <w:sz w:val="24"/>
          <w:szCs w:val="24"/>
          <w:rPrChange w:id="1355" w:author="DuyNgo" w:date="2012-08-10T08:15:00Z">
            <w:rPr>
              <w:rFonts w:ascii="Times New Roman" w:eastAsiaTheme="majorEastAsia" w:hAnsi="Times New Roman" w:cs="Times New Roman"/>
              <w:b/>
              <w:bCs/>
              <w:color w:val="4F81BD" w:themeColor="accent1"/>
              <w:sz w:val="24"/>
              <w:szCs w:val="24"/>
            </w:rPr>
          </w:rPrChange>
        </w:rPr>
        <w:t>Display completeness rate updated by user.</w:t>
      </w:r>
    </w:p>
    <w:p w:rsidR="00DC5F1F" w:rsidRPr="00657B96" w:rsidRDefault="00DC5F1F" w:rsidP="00DC5F1F">
      <w:pPr>
        <w:rPr>
          <w:rFonts w:ascii="Times New Roman" w:hAnsi="Times New Roman" w:cs="Times New Roman"/>
          <w:sz w:val="24"/>
          <w:szCs w:val="24"/>
          <w:rPrChange w:id="1356" w:author="DuyNgo" w:date="2012-08-10T08:15:00Z">
            <w:rPr/>
          </w:rPrChange>
        </w:rPr>
      </w:pPr>
    </w:p>
    <w:p w:rsidR="00682754" w:rsidRPr="00657B96" w:rsidRDefault="00682754" w:rsidP="008C3CFA">
      <w:pPr>
        <w:pStyle w:val="Heading2"/>
        <w:numPr>
          <w:ilvl w:val="0"/>
          <w:numId w:val="10"/>
        </w:numPr>
        <w:tabs>
          <w:tab w:val="left" w:pos="993"/>
        </w:tabs>
        <w:ind w:left="284" w:firstLine="283"/>
        <w:jc w:val="both"/>
        <w:rPr>
          <w:rFonts w:ascii="Times New Roman" w:hAnsi="Times New Roman" w:cs="Times New Roman"/>
          <w:sz w:val="24"/>
          <w:szCs w:val="24"/>
        </w:rPr>
      </w:pPr>
      <w:bookmarkStart w:id="1357" w:name="_Toc285292849"/>
      <w:bookmarkStart w:id="1358" w:name="_Toc332774771"/>
      <w:r w:rsidRPr="00657B96">
        <w:rPr>
          <w:rFonts w:ascii="Times New Roman" w:hAnsi="Times New Roman" w:cs="Times New Roman"/>
          <w:sz w:val="24"/>
          <w:szCs w:val="24"/>
          <w:rPrChange w:id="1359" w:author="DuyNgo" w:date="2012-08-10T08:15:00Z">
            <w:rPr>
              <w:rFonts w:asciiTheme="minorHAnsi" w:eastAsiaTheme="minorHAnsi" w:hAnsiTheme="minorHAnsi" w:cstheme="minorHAnsi"/>
              <w:b w:val="0"/>
              <w:bCs w:val="0"/>
              <w:color w:val="auto"/>
              <w:sz w:val="24"/>
              <w:szCs w:val="24"/>
            </w:rPr>
          </w:rPrChange>
        </w:rPr>
        <w:t>System Requirement Specification (Specific Requirements)</w:t>
      </w:r>
      <w:bookmarkEnd w:id="1357"/>
      <w:bookmarkEnd w:id="1358"/>
    </w:p>
    <w:p w:rsidR="005E0E76" w:rsidRPr="00657B96" w:rsidRDefault="00BA69A7" w:rsidP="004971A9">
      <w:pPr>
        <w:pStyle w:val="Heading3"/>
        <w:rPr>
          <w:rFonts w:ascii="Times New Roman" w:hAnsi="Times New Roman" w:cs="Times New Roman"/>
          <w:sz w:val="24"/>
          <w:szCs w:val="24"/>
        </w:rPr>
      </w:pPr>
      <w:bookmarkStart w:id="1360" w:name="_Toc521150196"/>
      <w:bookmarkStart w:id="1361" w:name="_Toc326240988"/>
      <w:bookmarkStart w:id="1362" w:name="_Toc332774772"/>
      <w:r w:rsidRPr="00657B96">
        <w:rPr>
          <w:rStyle w:val="Heading3Char"/>
          <w:rFonts w:ascii="Times New Roman" w:hAnsi="Times New Roman" w:cs="Times New Roman"/>
          <w:sz w:val="24"/>
          <w:szCs w:val="24"/>
          <w:rPrChange w:id="1363" w:author="DuyNgo" w:date="2012-08-10T08:15:00Z">
            <w:rPr>
              <w:rStyle w:val="Heading3Char"/>
              <w:b/>
              <w:bCs/>
              <w:sz w:val="26"/>
              <w:szCs w:val="26"/>
            </w:rPr>
          </w:rPrChange>
        </w:rPr>
        <w:t xml:space="preserve">2.1 </w:t>
      </w:r>
      <w:r w:rsidR="005E0E76" w:rsidRPr="00657B96">
        <w:rPr>
          <w:rStyle w:val="Heading3Char"/>
          <w:rFonts w:ascii="Times New Roman" w:hAnsi="Times New Roman" w:cs="Times New Roman"/>
          <w:sz w:val="24"/>
          <w:szCs w:val="24"/>
          <w:rPrChange w:id="1364" w:author="DuyNgo" w:date="2012-08-10T08:15:00Z">
            <w:rPr>
              <w:rStyle w:val="Heading3Char"/>
              <w:b/>
              <w:bCs/>
              <w:sz w:val="26"/>
              <w:szCs w:val="26"/>
            </w:rPr>
          </w:rPrChange>
        </w:rPr>
        <w:t>Introduction</w:t>
      </w:r>
      <w:bookmarkEnd w:id="1360"/>
      <w:bookmarkEnd w:id="1361"/>
      <w:bookmarkEnd w:id="1362"/>
    </w:p>
    <w:p w:rsidR="005E0E76" w:rsidRPr="00657B96" w:rsidRDefault="005E0E76" w:rsidP="004A6384">
      <w:pPr>
        <w:pStyle w:val="BodyText"/>
        <w:rPr>
          <w:rFonts w:ascii="Times New Roman" w:hAnsi="Times New Roman"/>
          <w:sz w:val="24"/>
          <w:szCs w:val="24"/>
        </w:rPr>
      </w:pPr>
      <w:r w:rsidRPr="00657B96">
        <w:rPr>
          <w:rFonts w:ascii="Times New Roman" w:hAnsi="Times New Roman"/>
          <w:sz w:val="24"/>
          <w:szCs w:val="24"/>
          <w:rPrChange w:id="1365" w:author="DuyNgo" w:date="2012-08-10T08:15:00Z">
            <w:rPr>
              <w:rFonts w:asciiTheme="minorHAnsi" w:eastAsiaTheme="majorEastAsia" w:hAnsiTheme="minorHAnsi" w:cstheme="minorHAnsi"/>
              <w:b/>
              <w:bCs/>
              <w:color w:val="4F81BD" w:themeColor="accent1"/>
              <w:sz w:val="24"/>
              <w:szCs w:val="26"/>
              <w:lang w:eastAsia="en-US"/>
            </w:rPr>
          </w:rPrChange>
        </w:rPr>
        <w:tab/>
      </w:r>
      <w:r w:rsidR="004A6384" w:rsidRPr="00657B96">
        <w:rPr>
          <w:rFonts w:ascii="Times New Roman" w:hAnsi="Times New Roman"/>
          <w:sz w:val="24"/>
          <w:szCs w:val="24"/>
        </w:rPr>
        <w:t>Refer to A.1</w:t>
      </w:r>
    </w:p>
    <w:p w:rsidR="005E0E76" w:rsidRPr="00657B96" w:rsidRDefault="005E0E76" w:rsidP="005E0E76">
      <w:pPr>
        <w:rPr>
          <w:rFonts w:ascii="Times New Roman" w:hAnsi="Times New Roman" w:cs="Times New Roman"/>
          <w:sz w:val="24"/>
          <w:szCs w:val="24"/>
        </w:rPr>
      </w:pPr>
    </w:p>
    <w:p w:rsidR="005E0E76" w:rsidRPr="00657B96" w:rsidRDefault="00BA69A7" w:rsidP="00DC771B">
      <w:pPr>
        <w:pStyle w:val="Heading4"/>
        <w:rPr>
          <w:rFonts w:ascii="Times New Roman" w:hAnsi="Times New Roman" w:cs="Times New Roman"/>
          <w:sz w:val="24"/>
          <w:szCs w:val="24"/>
        </w:rPr>
      </w:pPr>
      <w:bookmarkStart w:id="1366" w:name="_Toc521150197"/>
      <w:bookmarkStart w:id="1367" w:name="_Toc326240989"/>
      <w:bookmarkStart w:id="1368" w:name="_Toc332774773"/>
      <w:r w:rsidRPr="00657B96">
        <w:rPr>
          <w:rStyle w:val="Heading4Char"/>
          <w:rFonts w:ascii="Times New Roman" w:hAnsi="Times New Roman" w:cs="Times New Roman"/>
          <w:sz w:val="24"/>
          <w:szCs w:val="24"/>
          <w:rPrChange w:id="1369" w:author="DuyNgo" w:date="2012-08-10T08:15:00Z">
            <w:rPr>
              <w:rStyle w:val="Heading4Char"/>
              <w:b/>
              <w:bCs/>
              <w:i/>
              <w:iCs/>
              <w:sz w:val="26"/>
              <w:szCs w:val="26"/>
            </w:rPr>
          </w:rPrChange>
        </w:rPr>
        <w:t xml:space="preserve">2.1.1 </w:t>
      </w:r>
      <w:r w:rsidR="005E0E76" w:rsidRPr="00657B96">
        <w:rPr>
          <w:rStyle w:val="Heading4Char"/>
          <w:rFonts w:ascii="Times New Roman" w:hAnsi="Times New Roman" w:cs="Times New Roman"/>
          <w:sz w:val="24"/>
          <w:szCs w:val="24"/>
          <w:rPrChange w:id="1370" w:author="DuyNgo" w:date="2012-08-10T08:15:00Z">
            <w:rPr>
              <w:rStyle w:val="Heading4Char"/>
              <w:b/>
              <w:bCs/>
              <w:i/>
              <w:iCs/>
              <w:sz w:val="26"/>
              <w:szCs w:val="26"/>
            </w:rPr>
          </w:rPrChange>
        </w:rPr>
        <w:t>Purpose</w:t>
      </w:r>
      <w:bookmarkEnd w:id="1366"/>
      <w:bookmarkEnd w:id="1367"/>
      <w:bookmarkEnd w:id="1368"/>
    </w:p>
    <w:p w:rsidR="005E0E76" w:rsidRPr="00657B96" w:rsidRDefault="005E0E76" w:rsidP="005E0E76">
      <w:pPr>
        <w:pStyle w:val="BodyText"/>
        <w:rPr>
          <w:rFonts w:ascii="Times New Roman" w:hAnsi="Times New Roman"/>
          <w:sz w:val="24"/>
          <w:szCs w:val="24"/>
        </w:rPr>
      </w:pPr>
      <w:r w:rsidRPr="00657B96">
        <w:rPr>
          <w:rFonts w:ascii="Times New Roman" w:hAnsi="Times New Roman"/>
          <w:sz w:val="24"/>
          <w:szCs w:val="24"/>
          <w:rPrChange w:id="1371" w:author="DuyNgo" w:date="2012-08-10T08:15:00Z">
            <w:rPr>
              <w:rFonts w:asciiTheme="minorHAnsi" w:eastAsiaTheme="majorEastAsia" w:hAnsiTheme="minorHAnsi" w:cstheme="minorHAnsi"/>
              <w:b/>
              <w:bCs/>
              <w:color w:val="4F81BD" w:themeColor="accent1"/>
              <w:sz w:val="24"/>
              <w:szCs w:val="26"/>
              <w:lang w:eastAsia="en-US"/>
            </w:rPr>
          </w:rPrChange>
        </w:rPr>
        <w:t>This Software Requirements Specification provides a complete description of all the functional requirements, non-functional requirements, constraints and other requirement specification of the “Project Management System”.</w:t>
      </w:r>
    </w:p>
    <w:p w:rsidR="005E0E76" w:rsidRPr="00657B96" w:rsidRDefault="00FB4227" w:rsidP="000F28C2">
      <w:pPr>
        <w:pStyle w:val="Heading4"/>
        <w:rPr>
          <w:rFonts w:ascii="Times New Roman" w:hAnsi="Times New Roman" w:cs="Times New Roman"/>
          <w:sz w:val="24"/>
          <w:szCs w:val="24"/>
          <w:rPrChange w:id="1372" w:author="DuyNgo" w:date="2012-08-10T08:15:00Z">
            <w:rPr/>
          </w:rPrChange>
        </w:rPr>
      </w:pPr>
      <w:bookmarkStart w:id="1373" w:name="_Toc521150198"/>
      <w:bookmarkStart w:id="1374" w:name="_Toc326240990"/>
      <w:bookmarkStart w:id="1375" w:name="_Toc332774774"/>
      <w:r w:rsidRPr="00657B96">
        <w:rPr>
          <w:rFonts w:ascii="Times New Roman" w:hAnsi="Times New Roman" w:cs="Times New Roman"/>
          <w:sz w:val="24"/>
          <w:szCs w:val="24"/>
          <w:rPrChange w:id="1376" w:author="DuyNgo" w:date="2012-08-10T08:15:00Z">
            <w:rPr>
              <w:rFonts w:asciiTheme="minorHAnsi" w:eastAsiaTheme="minorHAnsi" w:hAnsiTheme="minorHAnsi" w:cstheme="minorBidi"/>
              <w:b w:val="0"/>
              <w:bCs w:val="0"/>
              <w:i w:val="0"/>
              <w:iCs w:val="0"/>
              <w:color w:val="auto"/>
              <w:sz w:val="26"/>
              <w:szCs w:val="26"/>
            </w:rPr>
          </w:rPrChange>
        </w:rPr>
        <w:t>2.1.2</w:t>
      </w:r>
      <w:r w:rsidR="005E0E76" w:rsidRPr="00657B96">
        <w:rPr>
          <w:rFonts w:ascii="Times New Roman" w:hAnsi="Times New Roman" w:cs="Times New Roman"/>
          <w:sz w:val="24"/>
          <w:szCs w:val="24"/>
          <w:rPrChange w:id="1377" w:author="DuyNgo" w:date="2012-08-10T08:15:00Z">
            <w:rPr>
              <w:rFonts w:asciiTheme="minorHAnsi" w:eastAsiaTheme="minorHAnsi" w:hAnsiTheme="minorHAnsi" w:cstheme="minorBidi"/>
              <w:b w:val="0"/>
              <w:bCs w:val="0"/>
              <w:i w:val="0"/>
              <w:iCs w:val="0"/>
              <w:color w:val="auto"/>
              <w:sz w:val="26"/>
              <w:szCs w:val="26"/>
            </w:rPr>
          </w:rPrChange>
        </w:rPr>
        <w:t xml:space="preserve"> </w:t>
      </w:r>
      <w:r w:rsidR="005E0E76" w:rsidRPr="00657B96">
        <w:rPr>
          <w:rStyle w:val="Heading4Char"/>
          <w:rFonts w:ascii="Times New Roman" w:hAnsi="Times New Roman" w:cs="Times New Roman"/>
          <w:sz w:val="24"/>
          <w:szCs w:val="24"/>
          <w:rPrChange w:id="1378" w:author="DuyNgo" w:date="2012-08-10T08:15:00Z">
            <w:rPr>
              <w:rStyle w:val="Heading4Char"/>
              <w:b/>
              <w:bCs/>
              <w:i/>
              <w:iCs/>
              <w:sz w:val="26"/>
              <w:szCs w:val="26"/>
            </w:rPr>
          </w:rPrChange>
        </w:rPr>
        <w:t>Scope</w:t>
      </w:r>
      <w:bookmarkEnd w:id="1373"/>
      <w:bookmarkEnd w:id="1374"/>
      <w:bookmarkEnd w:id="1375"/>
    </w:p>
    <w:p w:rsidR="005E0E76" w:rsidRPr="00657B96" w:rsidRDefault="005E0E76" w:rsidP="005E0E76">
      <w:pPr>
        <w:rPr>
          <w:rFonts w:ascii="Times New Roman" w:hAnsi="Times New Roman" w:cs="Times New Roman"/>
          <w:sz w:val="24"/>
          <w:szCs w:val="24"/>
        </w:rPr>
      </w:pPr>
      <w:bookmarkStart w:id="1379" w:name="_Toc521150199"/>
      <w:r w:rsidRPr="00657B96">
        <w:rPr>
          <w:rFonts w:ascii="Times New Roman" w:hAnsi="Times New Roman" w:cs="Times New Roman"/>
          <w:sz w:val="24"/>
          <w:szCs w:val="24"/>
          <w:rPrChange w:id="1380" w:author="DuyNgo" w:date="2012-08-10T08:15:00Z">
            <w:rPr>
              <w:rFonts w:asciiTheme="majorHAnsi" w:eastAsiaTheme="majorEastAsia" w:hAnsiTheme="majorHAnsi" w:cstheme="minorHAnsi"/>
              <w:b/>
              <w:bCs/>
              <w:color w:val="4F81BD" w:themeColor="accent1"/>
              <w:sz w:val="24"/>
              <w:szCs w:val="26"/>
            </w:rPr>
          </w:rPrChange>
        </w:rPr>
        <w:t>This project aims to create an online Software Project Management System. With friendly interface, powerful tools, OOPMS provides powerful and efficient customized service for numerous kinds of managers from small to medium projects. Besides, OOPMS can deploy on J2EE portal servers (JSR168, JSR268).</w:t>
      </w:r>
    </w:p>
    <w:p w:rsidR="00AA7E02" w:rsidRPr="00657B96" w:rsidRDefault="00AA7E02" w:rsidP="005E0E76">
      <w:pPr>
        <w:rPr>
          <w:rFonts w:ascii="Times New Roman" w:hAnsi="Times New Roman" w:cs="Times New Roman"/>
          <w:sz w:val="24"/>
          <w:szCs w:val="24"/>
        </w:rPr>
      </w:pPr>
    </w:p>
    <w:p w:rsidR="00AA7E02" w:rsidRPr="00657B96" w:rsidRDefault="00AA7E02" w:rsidP="005E0E76">
      <w:pPr>
        <w:rPr>
          <w:rFonts w:ascii="Times New Roman" w:eastAsia="MS Gothic" w:hAnsi="Times New Roman" w:cs="Times New Roman"/>
          <w:b/>
          <w:bCs/>
          <w:color w:val="4F81BD"/>
          <w:sz w:val="24"/>
          <w:szCs w:val="24"/>
        </w:rPr>
      </w:pPr>
    </w:p>
    <w:p w:rsidR="005E0E76" w:rsidRPr="00657B96" w:rsidRDefault="00AA0A1B" w:rsidP="000F28C2">
      <w:pPr>
        <w:pStyle w:val="Heading4"/>
        <w:rPr>
          <w:rFonts w:ascii="Times New Roman" w:hAnsi="Times New Roman" w:cs="Times New Roman"/>
          <w:sz w:val="24"/>
          <w:szCs w:val="24"/>
          <w:rPrChange w:id="1381" w:author="DuyNgo" w:date="2012-08-10T08:15:00Z">
            <w:rPr/>
          </w:rPrChange>
        </w:rPr>
      </w:pPr>
      <w:bookmarkStart w:id="1382" w:name="_Toc326240991"/>
      <w:bookmarkStart w:id="1383" w:name="_Toc332774775"/>
      <w:r w:rsidRPr="00657B96">
        <w:rPr>
          <w:rFonts w:ascii="Times New Roman" w:hAnsi="Times New Roman" w:cs="Times New Roman"/>
          <w:sz w:val="24"/>
          <w:szCs w:val="24"/>
          <w:rPrChange w:id="1384" w:author="DuyNgo" w:date="2012-08-10T08:15:00Z">
            <w:rPr>
              <w:rFonts w:asciiTheme="minorHAnsi" w:eastAsiaTheme="minorHAnsi" w:hAnsiTheme="minorHAnsi" w:cstheme="minorBidi"/>
              <w:b w:val="0"/>
              <w:bCs w:val="0"/>
              <w:i w:val="0"/>
              <w:iCs w:val="0"/>
              <w:color w:val="auto"/>
              <w:sz w:val="26"/>
              <w:szCs w:val="26"/>
            </w:rPr>
          </w:rPrChange>
        </w:rPr>
        <w:t>2.1.3</w:t>
      </w:r>
      <w:r w:rsidR="005E0E76" w:rsidRPr="00657B96">
        <w:rPr>
          <w:rFonts w:ascii="Times New Roman" w:hAnsi="Times New Roman" w:cs="Times New Roman"/>
          <w:sz w:val="24"/>
          <w:szCs w:val="24"/>
          <w:rPrChange w:id="1385" w:author="DuyNgo" w:date="2012-08-10T08:15:00Z">
            <w:rPr>
              <w:rFonts w:asciiTheme="minorHAnsi" w:eastAsiaTheme="minorHAnsi" w:hAnsiTheme="minorHAnsi" w:cstheme="minorBidi"/>
              <w:b w:val="0"/>
              <w:bCs w:val="0"/>
              <w:i w:val="0"/>
              <w:iCs w:val="0"/>
              <w:color w:val="auto"/>
              <w:sz w:val="26"/>
              <w:szCs w:val="26"/>
            </w:rPr>
          </w:rPrChange>
        </w:rPr>
        <w:t>Definitions, Acronyms, and Abbreviations</w:t>
      </w:r>
      <w:bookmarkEnd w:id="1379"/>
      <w:bookmarkEnd w:id="1382"/>
      <w:bookmarkEnd w:id="1383"/>
    </w:p>
    <w:p w:rsidR="005E0E76" w:rsidRPr="00657B96" w:rsidRDefault="005E0E76" w:rsidP="005E0E76">
      <w:pPr>
        <w:pStyle w:val="BodyText"/>
        <w:ind w:left="-1170" w:firstLine="1170"/>
        <w:rPr>
          <w:rFonts w:ascii="Times New Roman" w:hAnsi="Times New Roman"/>
          <w:sz w:val="24"/>
          <w:szCs w:val="24"/>
        </w:rPr>
      </w:pPr>
      <w:r w:rsidRPr="00657B96">
        <w:rPr>
          <w:rFonts w:ascii="Times New Roman" w:hAnsi="Times New Roman"/>
          <w:sz w:val="24"/>
          <w:szCs w:val="24"/>
          <w:rPrChange w:id="1386" w:author="DuyNgo" w:date="2012-08-10T08:15:00Z">
            <w:rPr>
              <w:rFonts w:asciiTheme="minorHAnsi" w:eastAsiaTheme="majorEastAsia" w:hAnsiTheme="minorHAnsi" w:cstheme="minorHAnsi"/>
              <w:b/>
              <w:bCs/>
              <w:color w:val="4F81BD" w:themeColor="accent1"/>
              <w:sz w:val="24"/>
              <w:szCs w:val="26"/>
              <w:lang w:eastAsia="en-US"/>
            </w:rPr>
          </w:rPrChange>
        </w:rPr>
        <w:tab/>
      </w:r>
    </w:p>
    <w:p w:rsidR="005E0E76" w:rsidRPr="00657B96" w:rsidRDefault="005E0E76" w:rsidP="005E0E76">
      <w:pPr>
        <w:pStyle w:val="Caption"/>
        <w:rPr>
          <w:rFonts w:ascii="Times New Roman" w:hAnsi="Times New Roman" w:cs="Times New Roman"/>
          <w:sz w:val="24"/>
          <w:szCs w:val="24"/>
        </w:rPr>
      </w:pPr>
      <w:bookmarkStart w:id="1387" w:name="_Toc285402299"/>
      <w:bookmarkStart w:id="1388" w:name="_Toc286123827"/>
      <w:bookmarkStart w:id="1389" w:name="_Toc286124585"/>
      <w:bookmarkStart w:id="1390" w:name="_Toc286124620"/>
      <w:bookmarkStart w:id="1391" w:name="_Toc286128696"/>
      <w:bookmarkStart w:id="1392" w:name="_Toc286128733"/>
      <w:bookmarkStart w:id="1393" w:name="_Toc286136530"/>
      <w:r w:rsidRPr="00657B96">
        <w:rPr>
          <w:rFonts w:ascii="Times New Roman" w:hAnsi="Times New Roman" w:cs="Times New Roman"/>
          <w:sz w:val="24"/>
          <w:szCs w:val="24"/>
          <w:rPrChange w:id="1394" w:author="DuyNgo" w:date="2012-08-10T08:15:00Z">
            <w:rPr>
              <w:rFonts w:asciiTheme="minorHAnsi" w:eastAsiaTheme="majorEastAsia" w:hAnsiTheme="minorHAnsi" w:cstheme="minorHAnsi"/>
              <w:b/>
              <w:bCs w:val="0"/>
              <w:i w:val="0"/>
              <w:color w:val="4F81BD" w:themeColor="accent1"/>
              <w:sz w:val="24"/>
              <w:szCs w:val="24"/>
            </w:rPr>
          </w:rPrChange>
        </w:rPr>
        <w:t xml:space="preserve">Table </w:t>
      </w:r>
      <w:r w:rsidRPr="00657B96">
        <w:rPr>
          <w:rFonts w:ascii="Times New Roman" w:hAnsi="Times New Roman" w:cs="Times New Roman"/>
          <w:sz w:val="24"/>
          <w:szCs w:val="24"/>
          <w:rPrChange w:id="1395" w:author="DuyNgo" w:date="2012-08-10T08:15:00Z">
            <w:rPr>
              <w:rFonts w:asciiTheme="minorHAnsi" w:eastAsiaTheme="majorEastAsia" w:hAnsiTheme="minorHAnsi" w:cstheme="minorHAnsi"/>
              <w:b/>
              <w:bCs w:val="0"/>
              <w:i w:val="0"/>
              <w:noProof/>
              <w:color w:val="4F81BD" w:themeColor="accent1"/>
              <w:sz w:val="24"/>
              <w:szCs w:val="24"/>
            </w:rPr>
          </w:rPrChange>
        </w:rPr>
        <w:fldChar w:fldCharType="begin"/>
      </w:r>
      <w:r w:rsidRPr="00657B96">
        <w:rPr>
          <w:rFonts w:ascii="Times New Roman" w:hAnsi="Times New Roman" w:cs="Times New Roman"/>
          <w:sz w:val="24"/>
          <w:szCs w:val="24"/>
          <w:rPrChange w:id="1396" w:author="DuyNgo" w:date="2012-08-10T08:15:00Z">
            <w:rPr>
              <w:rFonts w:asciiTheme="minorHAnsi" w:eastAsiaTheme="majorEastAsia" w:hAnsiTheme="minorHAnsi" w:cstheme="minorHAnsi"/>
              <w:b/>
              <w:bCs w:val="0"/>
              <w:i w:val="0"/>
              <w:color w:val="4F81BD" w:themeColor="accent1"/>
              <w:sz w:val="24"/>
              <w:szCs w:val="24"/>
            </w:rPr>
          </w:rPrChange>
        </w:rPr>
        <w:instrText xml:space="preserve"> SEQ Table \* ARABIC </w:instrText>
      </w:r>
      <w:r w:rsidRPr="00657B96">
        <w:rPr>
          <w:rFonts w:ascii="Times New Roman" w:hAnsi="Times New Roman" w:cs="Times New Roman"/>
          <w:sz w:val="24"/>
          <w:szCs w:val="24"/>
          <w:rPrChange w:id="1397" w:author="DuyNgo" w:date="2012-08-10T08:15:00Z">
            <w:rPr>
              <w:rFonts w:asciiTheme="minorHAnsi" w:eastAsiaTheme="majorEastAsia" w:hAnsiTheme="minorHAnsi" w:cstheme="minorHAnsi"/>
              <w:b/>
              <w:bCs w:val="0"/>
              <w:i w:val="0"/>
              <w:noProof/>
              <w:color w:val="4F81BD" w:themeColor="accent1"/>
              <w:sz w:val="24"/>
              <w:szCs w:val="24"/>
            </w:rPr>
          </w:rPrChange>
        </w:rPr>
        <w:fldChar w:fldCharType="separate"/>
      </w:r>
      <w:r w:rsidR="005A6268">
        <w:rPr>
          <w:rFonts w:ascii="Times New Roman" w:hAnsi="Times New Roman" w:cs="Times New Roman"/>
          <w:noProof/>
          <w:sz w:val="24"/>
          <w:szCs w:val="24"/>
        </w:rPr>
        <w:t>1</w:t>
      </w:r>
      <w:r w:rsidRPr="00657B96">
        <w:rPr>
          <w:rFonts w:ascii="Times New Roman" w:hAnsi="Times New Roman" w:cs="Times New Roman"/>
          <w:noProof/>
          <w:sz w:val="24"/>
          <w:szCs w:val="24"/>
          <w:rPrChange w:id="1398" w:author="DuyNgo" w:date="2012-08-10T08:15:00Z">
            <w:rPr>
              <w:rFonts w:asciiTheme="minorHAnsi" w:eastAsiaTheme="majorEastAsia" w:hAnsiTheme="minorHAnsi" w:cstheme="minorHAnsi"/>
              <w:b/>
              <w:bCs w:val="0"/>
              <w:i w:val="0"/>
              <w:noProof/>
              <w:color w:val="4F81BD" w:themeColor="accent1"/>
              <w:sz w:val="24"/>
              <w:szCs w:val="24"/>
            </w:rPr>
          </w:rPrChange>
        </w:rPr>
        <w:fldChar w:fldCharType="end"/>
      </w:r>
      <w:r w:rsidRPr="00657B96">
        <w:rPr>
          <w:rFonts w:ascii="Times New Roman" w:hAnsi="Times New Roman" w:cs="Times New Roman"/>
          <w:sz w:val="24"/>
          <w:szCs w:val="24"/>
          <w:rPrChange w:id="1399" w:author="DuyNgo" w:date="2012-08-10T08:15:00Z">
            <w:rPr>
              <w:rFonts w:asciiTheme="minorHAnsi" w:eastAsiaTheme="majorEastAsia" w:hAnsiTheme="minorHAnsi" w:cstheme="minorHAnsi"/>
              <w:b/>
              <w:bCs w:val="0"/>
              <w:i w:val="0"/>
              <w:color w:val="4F81BD" w:themeColor="accent1"/>
              <w:sz w:val="24"/>
              <w:szCs w:val="24"/>
            </w:rPr>
          </w:rPrChange>
        </w:rPr>
        <w:t xml:space="preserve"> Abbreviations</w:t>
      </w:r>
      <w:bookmarkEnd w:id="1387"/>
      <w:bookmarkEnd w:id="1388"/>
      <w:bookmarkEnd w:id="1389"/>
      <w:bookmarkEnd w:id="1390"/>
      <w:bookmarkEnd w:id="1391"/>
      <w:bookmarkEnd w:id="1392"/>
      <w:bookmarkEnd w:id="1393"/>
    </w:p>
    <w:tbl>
      <w:tblPr>
        <w:tblStyle w:val="TableGrid"/>
        <w:tblW w:w="0" w:type="auto"/>
        <w:tblInd w:w="926" w:type="dxa"/>
        <w:tblLook w:val="04A0" w:firstRow="1" w:lastRow="0" w:firstColumn="1" w:lastColumn="0" w:noHBand="0" w:noVBand="1"/>
      </w:tblPr>
      <w:tblGrid>
        <w:gridCol w:w="658"/>
        <w:gridCol w:w="2236"/>
        <w:gridCol w:w="5184"/>
      </w:tblGrid>
      <w:tr w:rsidR="005E0E76" w:rsidRPr="00657B96" w:rsidTr="00946F40">
        <w:tc>
          <w:tcPr>
            <w:tcW w:w="660" w:type="dxa"/>
            <w:shd w:val="clear" w:color="auto" w:fill="DBE5F1" w:themeFill="accent1" w:themeFillTint="33"/>
          </w:tcPr>
          <w:p w:rsidR="005E0E76" w:rsidRPr="00657B96" w:rsidRDefault="005E0E76" w:rsidP="00946F40">
            <w:pPr>
              <w:spacing w:after="200" w:line="276" w:lineRule="auto"/>
              <w:rPr>
                <w:rFonts w:ascii="Times New Roman" w:hAnsi="Times New Roman" w:cs="Times New Roman"/>
                <w:sz w:val="24"/>
                <w:szCs w:val="24"/>
              </w:rPr>
            </w:pPr>
            <w:r w:rsidRPr="00657B96">
              <w:rPr>
                <w:rFonts w:ascii="Times New Roman" w:hAnsi="Times New Roman" w:cs="Times New Roman"/>
                <w:sz w:val="24"/>
                <w:szCs w:val="24"/>
                <w:rPrChange w:id="1400" w:author="DuyNgo" w:date="2012-08-10T08:15:00Z">
                  <w:rPr>
                    <w:rFonts w:asciiTheme="majorHAnsi" w:eastAsiaTheme="majorEastAsia" w:hAnsiTheme="majorHAnsi" w:cstheme="minorHAnsi"/>
                    <w:b/>
                    <w:bCs/>
                    <w:color w:val="4F81BD" w:themeColor="accent1"/>
                    <w:sz w:val="24"/>
                    <w:szCs w:val="26"/>
                  </w:rPr>
                </w:rPrChange>
              </w:rPr>
              <w:lastRenderedPageBreak/>
              <w:t>No.</w:t>
            </w:r>
          </w:p>
        </w:tc>
        <w:tc>
          <w:tcPr>
            <w:tcW w:w="2263" w:type="dxa"/>
            <w:shd w:val="clear" w:color="auto" w:fill="DBE5F1" w:themeFill="accent1" w:themeFillTint="33"/>
          </w:tcPr>
          <w:p w:rsidR="005E0E76" w:rsidRPr="00657B96" w:rsidRDefault="005E0E76" w:rsidP="00946F40">
            <w:pPr>
              <w:spacing w:after="200" w:line="276" w:lineRule="auto"/>
              <w:rPr>
                <w:rFonts w:ascii="Times New Roman" w:hAnsi="Times New Roman" w:cs="Times New Roman"/>
                <w:sz w:val="24"/>
                <w:szCs w:val="24"/>
              </w:rPr>
            </w:pPr>
            <w:r w:rsidRPr="00657B96">
              <w:rPr>
                <w:rFonts w:ascii="Times New Roman" w:hAnsi="Times New Roman" w:cs="Times New Roman"/>
                <w:sz w:val="24"/>
                <w:szCs w:val="24"/>
                <w:rPrChange w:id="1401" w:author="DuyNgo" w:date="2012-08-10T08:15:00Z">
                  <w:rPr>
                    <w:rFonts w:asciiTheme="majorHAnsi" w:eastAsiaTheme="majorEastAsia" w:hAnsiTheme="majorHAnsi" w:cstheme="minorHAnsi"/>
                    <w:b/>
                    <w:bCs/>
                    <w:color w:val="4F81BD" w:themeColor="accent1"/>
                    <w:sz w:val="24"/>
                    <w:szCs w:val="26"/>
                  </w:rPr>
                </w:rPrChange>
              </w:rPr>
              <w:t>Key word</w:t>
            </w:r>
          </w:p>
        </w:tc>
        <w:tc>
          <w:tcPr>
            <w:tcW w:w="5250" w:type="dxa"/>
            <w:shd w:val="clear" w:color="auto" w:fill="DBE5F1" w:themeFill="accent1" w:themeFillTint="33"/>
          </w:tcPr>
          <w:p w:rsidR="005E0E76" w:rsidRPr="00657B96" w:rsidRDefault="005E0E76" w:rsidP="00946F40">
            <w:pPr>
              <w:spacing w:after="200" w:line="276" w:lineRule="auto"/>
              <w:rPr>
                <w:rFonts w:ascii="Times New Roman" w:hAnsi="Times New Roman" w:cs="Times New Roman"/>
                <w:sz w:val="24"/>
                <w:szCs w:val="24"/>
              </w:rPr>
            </w:pPr>
            <w:r w:rsidRPr="00657B96">
              <w:rPr>
                <w:rFonts w:ascii="Times New Roman" w:hAnsi="Times New Roman" w:cs="Times New Roman"/>
                <w:sz w:val="24"/>
                <w:szCs w:val="24"/>
                <w:rPrChange w:id="1402" w:author="DuyNgo" w:date="2012-08-10T08:15:00Z">
                  <w:rPr>
                    <w:rFonts w:asciiTheme="majorHAnsi" w:eastAsiaTheme="majorEastAsia" w:hAnsiTheme="majorHAnsi" w:cstheme="minorHAnsi"/>
                    <w:b/>
                    <w:bCs/>
                    <w:color w:val="4F81BD" w:themeColor="accent1"/>
                    <w:sz w:val="24"/>
                    <w:szCs w:val="26"/>
                  </w:rPr>
                </w:rPrChange>
              </w:rPr>
              <w:t>Meaning</w:t>
            </w:r>
          </w:p>
        </w:tc>
      </w:tr>
      <w:tr w:rsidR="005E0E76" w:rsidRPr="00657B96" w:rsidTr="00946F40">
        <w:tc>
          <w:tcPr>
            <w:tcW w:w="660" w:type="dxa"/>
          </w:tcPr>
          <w:p w:rsidR="005E0E76" w:rsidRPr="00657B96" w:rsidRDefault="005E0E76" w:rsidP="00946F40">
            <w:pPr>
              <w:spacing w:after="200" w:line="276" w:lineRule="auto"/>
              <w:rPr>
                <w:rFonts w:ascii="Times New Roman" w:hAnsi="Times New Roman" w:cs="Times New Roman"/>
                <w:sz w:val="24"/>
                <w:szCs w:val="24"/>
              </w:rPr>
            </w:pPr>
            <w:r w:rsidRPr="00657B96">
              <w:rPr>
                <w:rFonts w:ascii="Times New Roman" w:hAnsi="Times New Roman" w:cs="Times New Roman"/>
                <w:sz w:val="24"/>
                <w:szCs w:val="24"/>
                <w:rPrChange w:id="1403" w:author="DuyNgo" w:date="2012-08-10T08:15:00Z">
                  <w:rPr>
                    <w:rFonts w:asciiTheme="majorHAnsi" w:eastAsiaTheme="majorEastAsia" w:hAnsiTheme="majorHAnsi" w:cstheme="minorHAnsi"/>
                    <w:b/>
                    <w:bCs/>
                    <w:color w:val="4F81BD" w:themeColor="accent1"/>
                    <w:sz w:val="24"/>
                    <w:szCs w:val="26"/>
                  </w:rPr>
                </w:rPrChange>
              </w:rPr>
              <w:t>1</w:t>
            </w:r>
          </w:p>
        </w:tc>
        <w:tc>
          <w:tcPr>
            <w:tcW w:w="2263" w:type="dxa"/>
          </w:tcPr>
          <w:p w:rsidR="005E0E76" w:rsidRPr="00657B96" w:rsidRDefault="005E0E76" w:rsidP="00946F40">
            <w:pPr>
              <w:shd w:val="clear" w:color="FFFFCC" w:fill="FFFFFF"/>
              <w:spacing w:before="100" w:beforeAutospacing="1" w:after="100" w:afterAutospacing="1"/>
              <w:rPr>
                <w:rFonts w:ascii="Times New Roman" w:hAnsi="Times New Roman" w:cs="Times New Roman"/>
                <w:sz w:val="24"/>
                <w:szCs w:val="24"/>
                <w:rPrChange w:id="140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405" w:author="DuyNgo" w:date="2012-08-10T08:15:00Z">
                  <w:rPr>
                    <w:rFonts w:asciiTheme="majorHAnsi" w:eastAsiaTheme="majorEastAsia" w:hAnsiTheme="majorHAnsi" w:cstheme="minorHAnsi"/>
                    <w:b/>
                    <w:bCs/>
                    <w:color w:val="4F81BD" w:themeColor="accent1"/>
                    <w:sz w:val="24"/>
                    <w:szCs w:val="26"/>
                  </w:rPr>
                </w:rPrChange>
              </w:rPr>
              <w:t>PM</w:t>
            </w:r>
          </w:p>
        </w:tc>
        <w:tc>
          <w:tcPr>
            <w:tcW w:w="5250" w:type="dxa"/>
          </w:tcPr>
          <w:p w:rsidR="005E0E76" w:rsidRPr="00657B96" w:rsidRDefault="005E0E76" w:rsidP="00946F40">
            <w:pPr>
              <w:shd w:val="clear" w:color="FFFFCC" w:fill="FFFFFF"/>
              <w:spacing w:before="100" w:beforeAutospacing="1" w:after="100" w:afterAutospacing="1"/>
              <w:rPr>
                <w:rFonts w:ascii="Times New Roman" w:hAnsi="Times New Roman" w:cs="Times New Roman"/>
                <w:sz w:val="24"/>
                <w:szCs w:val="24"/>
                <w:rPrChange w:id="140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407"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657B96" w:rsidTr="00946F40">
        <w:tc>
          <w:tcPr>
            <w:tcW w:w="660" w:type="dxa"/>
          </w:tcPr>
          <w:p w:rsidR="005E0E76" w:rsidRPr="00657B96" w:rsidRDefault="005E0E76" w:rsidP="00946F40">
            <w:pPr>
              <w:shd w:val="clear" w:color="FFFFCC" w:fill="FFFFFF"/>
              <w:spacing w:before="100" w:beforeAutospacing="1" w:after="100" w:afterAutospacing="1"/>
              <w:rPr>
                <w:rFonts w:ascii="Times New Roman" w:hAnsi="Times New Roman" w:cs="Times New Roman"/>
                <w:sz w:val="24"/>
                <w:szCs w:val="24"/>
                <w:rPrChange w:id="140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409" w:author="DuyNgo" w:date="2012-08-10T08:15:00Z">
                  <w:rPr>
                    <w:rFonts w:asciiTheme="majorHAnsi" w:eastAsiaTheme="majorEastAsia" w:hAnsiTheme="majorHAnsi" w:cstheme="minorHAnsi"/>
                    <w:b/>
                    <w:bCs/>
                    <w:color w:val="4F81BD" w:themeColor="accent1"/>
                    <w:sz w:val="24"/>
                    <w:szCs w:val="26"/>
                  </w:rPr>
                </w:rPrChange>
              </w:rPr>
              <w:t>2</w:t>
            </w:r>
          </w:p>
        </w:tc>
        <w:tc>
          <w:tcPr>
            <w:tcW w:w="2263" w:type="dxa"/>
          </w:tcPr>
          <w:p w:rsidR="005E0E76" w:rsidRPr="00657B96" w:rsidRDefault="005E0E76" w:rsidP="00946F40">
            <w:pPr>
              <w:shd w:val="clear" w:color="FFFFCC" w:fill="FFFFFF"/>
              <w:spacing w:before="100" w:beforeAutospacing="1" w:after="100" w:afterAutospacing="1"/>
              <w:rPr>
                <w:rFonts w:ascii="Times New Roman" w:hAnsi="Times New Roman" w:cs="Times New Roman"/>
                <w:sz w:val="24"/>
                <w:szCs w:val="24"/>
                <w:rPrChange w:id="141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411" w:author="DuyNgo" w:date="2012-08-10T08:15:00Z">
                  <w:rPr>
                    <w:rFonts w:asciiTheme="majorHAnsi" w:eastAsiaTheme="majorEastAsia" w:hAnsiTheme="majorHAnsi" w:cstheme="minorHAnsi"/>
                    <w:b/>
                    <w:bCs/>
                    <w:color w:val="4F81BD" w:themeColor="accent1"/>
                    <w:sz w:val="24"/>
                    <w:szCs w:val="26"/>
                  </w:rPr>
                </w:rPrChange>
              </w:rPr>
              <w:t>PMS</w:t>
            </w:r>
          </w:p>
        </w:tc>
        <w:tc>
          <w:tcPr>
            <w:tcW w:w="5250" w:type="dxa"/>
          </w:tcPr>
          <w:p w:rsidR="005E0E76" w:rsidRPr="00657B96" w:rsidRDefault="005E0E76" w:rsidP="00946F40">
            <w:pPr>
              <w:shd w:val="clear" w:color="FFFFCC" w:fill="FFFFFF"/>
              <w:spacing w:before="100" w:beforeAutospacing="1" w:after="100" w:afterAutospacing="1"/>
              <w:rPr>
                <w:rFonts w:ascii="Times New Roman" w:hAnsi="Times New Roman" w:cs="Times New Roman"/>
                <w:sz w:val="24"/>
                <w:szCs w:val="24"/>
                <w:rPrChange w:id="141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413" w:author="DuyNgo" w:date="2012-08-10T08:15:00Z">
                  <w:rPr>
                    <w:rFonts w:asciiTheme="majorHAnsi" w:eastAsiaTheme="majorEastAsia" w:hAnsiTheme="majorHAnsi" w:cstheme="minorHAnsi"/>
                    <w:b/>
                    <w:bCs/>
                    <w:color w:val="4F81BD" w:themeColor="accent1"/>
                    <w:sz w:val="24"/>
                    <w:szCs w:val="26"/>
                  </w:rPr>
                </w:rPrChange>
              </w:rPr>
              <w:t>Project Management System</w:t>
            </w:r>
          </w:p>
        </w:tc>
      </w:tr>
      <w:tr w:rsidR="005E0E76" w:rsidRPr="00657B96" w:rsidTr="00946F40">
        <w:tc>
          <w:tcPr>
            <w:tcW w:w="660" w:type="dxa"/>
          </w:tcPr>
          <w:p w:rsidR="005E0E76" w:rsidRPr="00657B96" w:rsidRDefault="005E0E76" w:rsidP="00946F40">
            <w:pPr>
              <w:shd w:val="clear" w:color="FFFFCC" w:fill="FFFFFF"/>
              <w:spacing w:before="100" w:beforeAutospacing="1" w:after="100" w:afterAutospacing="1"/>
              <w:rPr>
                <w:rFonts w:ascii="Times New Roman" w:hAnsi="Times New Roman" w:cs="Times New Roman"/>
                <w:sz w:val="24"/>
                <w:szCs w:val="24"/>
                <w:rPrChange w:id="141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415" w:author="DuyNgo" w:date="2012-08-10T08:15:00Z">
                  <w:rPr>
                    <w:rFonts w:asciiTheme="majorHAnsi" w:eastAsiaTheme="majorEastAsia" w:hAnsiTheme="majorHAnsi" w:cstheme="minorHAnsi"/>
                    <w:b/>
                    <w:bCs/>
                    <w:color w:val="4F81BD" w:themeColor="accent1"/>
                    <w:sz w:val="24"/>
                    <w:szCs w:val="26"/>
                  </w:rPr>
                </w:rPrChange>
              </w:rPr>
              <w:t>3</w:t>
            </w:r>
          </w:p>
        </w:tc>
        <w:tc>
          <w:tcPr>
            <w:tcW w:w="2263" w:type="dxa"/>
          </w:tcPr>
          <w:p w:rsidR="005E0E76" w:rsidRPr="00657B96" w:rsidRDefault="005E0E76" w:rsidP="00946F40">
            <w:pPr>
              <w:shd w:val="clear" w:color="FFFFCC" w:fill="FFFFFF"/>
              <w:spacing w:before="100" w:beforeAutospacing="1" w:after="100" w:afterAutospacing="1"/>
              <w:rPr>
                <w:rFonts w:ascii="Times New Roman" w:hAnsi="Times New Roman" w:cs="Times New Roman"/>
                <w:sz w:val="24"/>
                <w:szCs w:val="24"/>
                <w:rPrChange w:id="141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417" w:author="DuyNgo" w:date="2012-08-10T08:15:00Z">
                  <w:rPr>
                    <w:rFonts w:asciiTheme="majorHAnsi" w:eastAsiaTheme="majorEastAsia" w:hAnsiTheme="majorHAnsi" w:cstheme="minorHAnsi"/>
                    <w:b/>
                    <w:bCs/>
                    <w:color w:val="4F81BD" w:themeColor="accent1"/>
                    <w:sz w:val="24"/>
                    <w:szCs w:val="26"/>
                  </w:rPr>
                </w:rPrChange>
              </w:rPr>
              <w:t>ISO</w:t>
            </w:r>
          </w:p>
        </w:tc>
        <w:tc>
          <w:tcPr>
            <w:tcW w:w="5250" w:type="dxa"/>
          </w:tcPr>
          <w:p w:rsidR="005E0E76" w:rsidRPr="00657B96" w:rsidRDefault="005E0E76" w:rsidP="00946F40">
            <w:pPr>
              <w:shd w:val="clear" w:color="FFFFCC" w:fill="FFFFFF"/>
              <w:spacing w:before="100" w:beforeAutospacing="1" w:after="100" w:afterAutospacing="1"/>
              <w:rPr>
                <w:rFonts w:ascii="Times New Roman" w:hAnsi="Times New Roman" w:cs="Times New Roman"/>
                <w:sz w:val="24"/>
                <w:szCs w:val="24"/>
                <w:rPrChange w:id="141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419" w:author="DuyNgo" w:date="2012-08-10T08:15:00Z">
                  <w:rPr>
                    <w:rFonts w:asciiTheme="majorHAnsi" w:eastAsiaTheme="majorEastAsia" w:hAnsiTheme="majorHAnsi" w:cstheme="minorHAnsi"/>
                    <w:b/>
                    <w:bCs/>
                    <w:color w:val="4F81BD" w:themeColor="accent1"/>
                    <w:sz w:val="24"/>
                    <w:szCs w:val="26"/>
                  </w:rPr>
                </w:rPrChange>
              </w:rPr>
              <w:t>International Standard Organization</w:t>
            </w:r>
          </w:p>
        </w:tc>
      </w:tr>
    </w:tbl>
    <w:p w:rsidR="005E0E76" w:rsidRPr="00657B96" w:rsidRDefault="005E0E76" w:rsidP="005E0E76">
      <w:pPr>
        <w:pStyle w:val="BodyText"/>
        <w:rPr>
          <w:rFonts w:ascii="Times New Roman" w:hAnsi="Times New Roman"/>
          <w:sz w:val="24"/>
          <w:szCs w:val="24"/>
        </w:rPr>
      </w:pPr>
    </w:p>
    <w:p w:rsidR="005E0E76" w:rsidRPr="00657B96" w:rsidRDefault="005E0E76" w:rsidP="005E0E76">
      <w:pPr>
        <w:pStyle w:val="BodyText"/>
        <w:rPr>
          <w:rFonts w:ascii="Times New Roman" w:hAnsi="Times New Roman"/>
          <w:sz w:val="24"/>
          <w:szCs w:val="24"/>
        </w:rPr>
      </w:pPr>
      <w:r w:rsidRPr="00657B96">
        <w:rPr>
          <w:rFonts w:ascii="Times New Roman" w:hAnsi="Times New Roman"/>
          <w:sz w:val="24"/>
          <w:szCs w:val="24"/>
          <w:rPrChange w:id="1420" w:author="DuyNgo" w:date="2012-08-10T08:15:00Z">
            <w:rPr>
              <w:rFonts w:asciiTheme="minorHAnsi" w:eastAsiaTheme="majorEastAsia" w:hAnsiTheme="minorHAnsi" w:cstheme="minorHAnsi"/>
              <w:b/>
              <w:bCs/>
              <w:color w:val="4F81BD" w:themeColor="accent1"/>
              <w:sz w:val="24"/>
              <w:szCs w:val="26"/>
              <w:lang w:eastAsia="en-US"/>
            </w:rPr>
          </w:rPrChange>
        </w:rPr>
        <w:tab/>
      </w:r>
      <w:r w:rsidRPr="00657B96">
        <w:rPr>
          <w:rFonts w:ascii="Times New Roman" w:hAnsi="Times New Roman"/>
          <w:sz w:val="24"/>
          <w:szCs w:val="24"/>
          <w:rPrChange w:id="1421" w:author="DuyNgo" w:date="2012-08-10T08:15:00Z">
            <w:rPr>
              <w:rFonts w:asciiTheme="minorHAnsi" w:eastAsiaTheme="majorEastAsia" w:hAnsiTheme="minorHAnsi" w:cstheme="minorHAnsi"/>
              <w:b/>
              <w:bCs/>
              <w:color w:val="4F81BD" w:themeColor="accent1"/>
              <w:sz w:val="24"/>
              <w:szCs w:val="26"/>
              <w:lang w:eastAsia="en-US"/>
            </w:rPr>
          </w:rPrChange>
        </w:rPr>
        <w:tab/>
      </w:r>
      <w:r w:rsidRPr="00657B96">
        <w:rPr>
          <w:rFonts w:ascii="Times New Roman" w:hAnsi="Times New Roman"/>
          <w:sz w:val="24"/>
          <w:szCs w:val="24"/>
          <w:rPrChange w:id="1422" w:author="DuyNgo" w:date="2012-08-10T08:15:00Z">
            <w:rPr>
              <w:rFonts w:asciiTheme="minorHAnsi" w:eastAsiaTheme="majorEastAsia" w:hAnsiTheme="minorHAnsi" w:cstheme="minorHAnsi"/>
              <w:b/>
              <w:bCs/>
              <w:color w:val="4F81BD" w:themeColor="accent1"/>
              <w:sz w:val="24"/>
              <w:szCs w:val="26"/>
              <w:lang w:eastAsia="en-US"/>
            </w:rPr>
          </w:rPrChange>
        </w:rPr>
        <w:tab/>
      </w:r>
      <w:r w:rsidR="00AA7E02" w:rsidRPr="00657B96">
        <w:rPr>
          <w:rFonts w:ascii="Times New Roman" w:hAnsi="Times New Roman"/>
          <w:sz w:val="24"/>
          <w:szCs w:val="24"/>
          <w:rPrChange w:id="1423" w:author="DuyNgo" w:date="2012-08-10T08:15:00Z">
            <w:rPr>
              <w:rFonts w:asciiTheme="minorHAnsi" w:eastAsiaTheme="majorEastAsia" w:hAnsiTheme="minorHAnsi" w:cstheme="minorHAnsi"/>
              <w:b/>
              <w:bCs/>
              <w:color w:val="4F81BD" w:themeColor="accent1"/>
              <w:sz w:val="24"/>
              <w:szCs w:val="26"/>
              <w:lang w:eastAsia="en-US"/>
            </w:rPr>
          </w:rPrChange>
        </w:rPr>
        <w:t>Table</w:t>
      </w:r>
      <w:r w:rsidRPr="00657B96">
        <w:rPr>
          <w:rFonts w:ascii="Times New Roman" w:hAnsi="Times New Roman"/>
          <w:sz w:val="24"/>
          <w:szCs w:val="24"/>
          <w:rPrChange w:id="1424" w:author="DuyNgo" w:date="2012-08-10T08:15:00Z">
            <w:rPr>
              <w:rFonts w:asciiTheme="minorHAnsi" w:eastAsiaTheme="majorEastAsia" w:hAnsiTheme="minorHAnsi" w:cstheme="minorHAnsi"/>
              <w:b/>
              <w:bCs/>
              <w:color w:val="4F81BD" w:themeColor="accent1"/>
              <w:sz w:val="24"/>
              <w:szCs w:val="26"/>
              <w:lang w:eastAsia="en-US"/>
            </w:rPr>
          </w:rPrChange>
        </w:rPr>
        <w:t>: Abbreviations</w:t>
      </w:r>
    </w:p>
    <w:p w:rsidR="005E0E76" w:rsidRPr="00657B96" w:rsidRDefault="008B0176" w:rsidP="008B0176">
      <w:pPr>
        <w:pStyle w:val="Heading4"/>
        <w:rPr>
          <w:rFonts w:ascii="Times New Roman" w:hAnsi="Times New Roman" w:cs="Times New Roman"/>
          <w:sz w:val="24"/>
          <w:szCs w:val="24"/>
          <w:rPrChange w:id="1425" w:author="DuyNgo" w:date="2012-08-10T08:15:00Z">
            <w:rPr/>
          </w:rPrChange>
        </w:rPr>
      </w:pPr>
      <w:bookmarkStart w:id="1426" w:name="_Toc521150200"/>
      <w:bookmarkStart w:id="1427" w:name="_Toc326240992"/>
      <w:bookmarkStart w:id="1428" w:name="_Toc332774776"/>
      <w:r w:rsidRPr="00657B96">
        <w:rPr>
          <w:rFonts w:ascii="Times New Roman" w:hAnsi="Times New Roman" w:cs="Times New Roman"/>
          <w:sz w:val="24"/>
          <w:szCs w:val="24"/>
          <w:rPrChange w:id="1429" w:author="DuyNgo" w:date="2012-08-10T08:15:00Z">
            <w:rPr>
              <w:rFonts w:asciiTheme="minorHAnsi" w:eastAsiaTheme="minorHAnsi" w:hAnsiTheme="minorHAnsi" w:cstheme="minorBidi"/>
              <w:b w:val="0"/>
              <w:bCs w:val="0"/>
              <w:i w:val="0"/>
              <w:iCs w:val="0"/>
              <w:color w:val="auto"/>
              <w:sz w:val="26"/>
              <w:szCs w:val="26"/>
            </w:rPr>
          </w:rPrChange>
        </w:rPr>
        <w:t xml:space="preserve">2.1.4 </w:t>
      </w:r>
      <w:r w:rsidR="005E0E76" w:rsidRPr="00657B96">
        <w:rPr>
          <w:rFonts w:ascii="Times New Roman" w:hAnsi="Times New Roman" w:cs="Times New Roman"/>
          <w:sz w:val="24"/>
          <w:szCs w:val="24"/>
          <w:rPrChange w:id="1430" w:author="DuyNgo" w:date="2012-08-10T08:15:00Z">
            <w:rPr>
              <w:rFonts w:asciiTheme="minorHAnsi" w:eastAsiaTheme="minorHAnsi" w:hAnsiTheme="minorHAnsi" w:cstheme="minorBidi"/>
              <w:b w:val="0"/>
              <w:bCs w:val="0"/>
              <w:i w:val="0"/>
              <w:iCs w:val="0"/>
              <w:color w:val="auto"/>
              <w:sz w:val="26"/>
              <w:szCs w:val="26"/>
            </w:rPr>
          </w:rPrChange>
        </w:rPr>
        <w:t>References</w:t>
      </w:r>
      <w:bookmarkEnd w:id="1426"/>
      <w:bookmarkEnd w:id="1427"/>
      <w:bookmarkEnd w:id="1428"/>
    </w:p>
    <w:p w:rsidR="005E0E76" w:rsidRPr="00657B96" w:rsidRDefault="004A6384" w:rsidP="005E0E76">
      <w:pPr>
        <w:rPr>
          <w:rFonts w:ascii="Times New Roman" w:hAnsi="Times New Roman" w:cs="Times New Roman"/>
          <w:sz w:val="24"/>
          <w:szCs w:val="24"/>
        </w:rPr>
      </w:pPr>
      <w:r w:rsidRPr="00657B96">
        <w:rPr>
          <w:rFonts w:ascii="Times New Roman" w:hAnsi="Times New Roman" w:cs="Times New Roman"/>
          <w:sz w:val="24"/>
          <w:szCs w:val="24"/>
        </w:rPr>
        <w:t>FSOFT F</w:t>
      </w:r>
      <w:r w:rsidR="005E0E76" w:rsidRPr="00657B96">
        <w:rPr>
          <w:rFonts w:ascii="Times New Roman" w:hAnsi="Times New Roman" w:cs="Times New Roman"/>
          <w:sz w:val="24"/>
          <w:szCs w:val="24"/>
          <w:rPrChange w:id="1431" w:author="DuyNgo" w:date="2012-08-10T08:15:00Z">
            <w:rPr>
              <w:rFonts w:asciiTheme="majorHAnsi" w:eastAsiaTheme="majorEastAsia" w:hAnsiTheme="majorHAnsi" w:cstheme="minorHAnsi"/>
              <w:b/>
              <w:bCs/>
              <w:color w:val="4F81BD" w:themeColor="accent1"/>
              <w:sz w:val="24"/>
              <w:szCs w:val="26"/>
            </w:rPr>
          </w:rPrChange>
        </w:rPr>
        <w:t>MS System</w:t>
      </w:r>
      <w:r w:rsidRPr="00657B96">
        <w:rPr>
          <w:rFonts w:ascii="Times New Roman" w:hAnsi="Times New Roman" w:cs="Times New Roman"/>
          <w:sz w:val="24"/>
          <w:szCs w:val="24"/>
        </w:rPr>
        <w:t xml:space="preserve"> Public Version 2009.</w:t>
      </w:r>
    </w:p>
    <w:p w:rsidR="005E0E76" w:rsidRPr="00657B96" w:rsidRDefault="008B0176" w:rsidP="000F28C2">
      <w:pPr>
        <w:pStyle w:val="Heading3"/>
        <w:rPr>
          <w:rFonts w:ascii="Times New Roman" w:hAnsi="Times New Roman" w:cs="Times New Roman"/>
          <w:sz w:val="24"/>
          <w:szCs w:val="24"/>
          <w:rPrChange w:id="1432" w:author="DuyNgo" w:date="2012-08-10T08:15:00Z">
            <w:rPr/>
          </w:rPrChange>
        </w:rPr>
      </w:pPr>
      <w:bookmarkStart w:id="1433" w:name="_Toc521150202"/>
      <w:bookmarkStart w:id="1434" w:name="_Toc326240994"/>
      <w:bookmarkStart w:id="1435" w:name="_Toc332774777"/>
      <w:r w:rsidRPr="00657B96">
        <w:rPr>
          <w:rFonts w:ascii="Times New Roman" w:hAnsi="Times New Roman" w:cs="Times New Roman"/>
          <w:sz w:val="24"/>
          <w:szCs w:val="24"/>
          <w:rPrChange w:id="1436" w:author="DuyNgo" w:date="2012-08-10T08:15:00Z">
            <w:rPr>
              <w:rFonts w:asciiTheme="minorHAnsi" w:eastAsiaTheme="minorHAnsi" w:hAnsiTheme="minorHAnsi" w:cstheme="minorBidi"/>
              <w:b w:val="0"/>
              <w:bCs w:val="0"/>
              <w:color w:val="auto"/>
              <w:sz w:val="26"/>
              <w:szCs w:val="26"/>
            </w:rPr>
          </w:rPrChange>
        </w:rPr>
        <w:t xml:space="preserve">2.2 </w:t>
      </w:r>
      <w:r w:rsidR="005E0E76" w:rsidRPr="00657B96">
        <w:rPr>
          <w:rStyle w:val="Heading3Char"/>
          <w:rFonts w:ascii="Times New Roman" w:hAnsi="Times New Roman" w:cs="Times New Roman"/>
          <w:b/>
          <w:bCs/>
          <w:sz w:val="24"/>
          <w:szCs w:val="24"/>
          <w:rPrChange w:id="1437" w:author="DuyNgo" w:date="2012-08-10T08:15:00Z">
            <w:rPr>
              <w:rStyle w:val="Heading3Char"/>
              <w:b/>
              <w:bCs/>
              <w:sz w:val="26"/>
              <w:szCs w:val="26"/>
            </w:rPr>
          </w:rPrChange>
        </w:rPr>
        <w:t>Overall Description</w:t>
      </w:r>
      <w:bookmarkEnd w:id="1433"/>
      <w:bookmarkEnd w:id="1434"/>
      <w:bookmarkEnd w:id="1435"/>
    </w:p>
    <w:p w:rsidR="005E0E76" w:rsidRPr="00657B96" w:rsidRDefault="005E0E76" w:rsidP="005E0E76">
      <w:pPr>
        <w:pStyle w:val="BodyText"/>
        <w:rPr>
          <w:rFonts w:ascii="Times New Roman" w:hAnsi="Times New Roman"/>
          <w:sz w:val="24"/>
          <w:szCs w:val="24"/>
        </w:rPr>
      </w:pP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1438" w:author="DuyNgo" w:date="2012-08-10T08:15:00Z">
            <w:rPr>
              <w:rFonts w:asciiTheme="majorHAnsi" w:eastAsiaTheme="majorEastAsia" w:hAnsiTheme="majorHAnsi" w:cstheme="minorHAnsi"/>
              <w:b/>
              <w:bCs/>
              <w:color w:val="4F81BD" w:themeColor="accent1"/>
              <w:sz w:val="24"/>
              <w:szCs w:val="26"/>
            </w:rPr>
          </w:rPrChange>
        </w:rPr>
        <w:t>This chapter describes an overview description of this document by listing all</w:t>
      </w:r>
      <w:r w:rsidRPr="00657B96">
        <w:rPr>
          <w:rStyle w:val="CommentReference"/>
          <w:rFonts w:ascii="Times New Roman" w:hAnsi="Times New Roman" w:cs="Times New Roman"/>
          <w:sz w:val="24"/>
          <w:szCs w:val="24"/>
          <w:rPrChange w:id="1439"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1440"/>
      </w:r>
      <w:r w:rsidRPr="00657B96">
        <w:rPr>
          <w:rFonts w:ascii="Times New Roman" w:hAnsi="Times New Roman" w:cs="Times New Roman"/>
          <w:sz w:val="24"/>
          <w:szCs w:val="24"/>
          <w:rPrChange w:id="1441" w:author="DuyNgo" w:date="2012-08-10T08:15:00Z">
            <w:rPr>
              <w:rFonts w:asciiTheme="majorHAnsi" w:eastAsiaTheme="majorEastAsia" w:hAnsiTheme="majorHAnsi" w:cstheme="minorHAnsi"/>
              <w:b/>
              <w:bCs/>
              <w:color w:val="4F81BD" w:themeColor="accent1"/>
              <w:sz w:val="24"/>
              <w:szCs w:val="26"/>
            </w:rPr>
          </w:rPrChange>
        </w:rPr>
        <w:t xml:space="preserve"> the functions, characteristics, constraints of the application.</w:t>
      </w:r>
    </w:p>
    <w:p w:rsidR="005E0E76" w:rsidRPr="00657B96" w:rsidRDefault="005E0E76" w:rsidP="005E0E76">
      <w:pPr>
        <w:rPr>
          <w:rFonts w:ascii="Times New Roman" w:hAnsi="Times New Roman" w:cs="Times New Roman"/>
          <w:sz w:val="24"/>
          <w:szCs w:val="24"/>
        </w:rPr>
      </w:pP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1442" w:author="DuyNgo" w:date="2012-08-10T08:15:00Z">
            <w:rPr>
              <w:rFonts w:ascii="Times New Roman" w:hAnsi="Times New Roman" w:cs="Times New Roman"/>
              <w:sz w:val="24"/>
              <w:szCs w:val="24"/>
            </w:rPr>
          </w:rPrChange>
        </w:rPr>
        <w:object w:dxaOrig="11576" w:dyaOrig="4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75pt;height:189.2pt" o:ole="">
            <v:imagedata r:id="rId12" o:title=""/>
          </v:shape>
          <o:OLEObject Type="Embed" ProgID="Visio.Drawing.11" ShapeID="_x0000_i1025" DrawAspect="Content" ObjectID="_1406517010" r:id="rId13"/>
        </w:object>
      </w:r>
    </w:p>
    <w:p w:rsidR="005E0E76" w:rsidRPr="00657B96" w:rsidRDefault="005E0E76" w:rsidP="005E0E76">
      <w:pPr>
        <w:rPr>
          <w:rFonts w:ascii="Times New Roman" w:hAnsi="Times New Roman" w:cs="Times New Roman"/>
          <w:sz w:val="24"/>
          <w:szCs w:val="24"/>
        </w:rPr>
      </w:pPr>
    </w:p>
    <w:p w:rsidR="005E0E76" w:rsidRPr="00657B96" w:rsidRDefault="008B0176" w:rsidP="008B0176">
      <w:pPr>
        <w:pStyle w:val="Heading4"/>
        <w:rPr>
          <w:rFonts w:ascii="Times New Roman" w:hAnsi="Times New Roman" w:cs="Times New Roman"/>
          <w:sz w:val="24"/>
          <w:szCs w:val="24"/>
          <w:rPrChange w:id="1443" w:author="DuyNgo" w:date="2012-08-10T08:15:00Z">
            <w:rPr/>
          </w:rPrChange>
        </w:rPr>
      </w:pPr>
      <w:bookmarkStart w:id="1444" w:name="_Toc326240995"/>
      <w:bookmarkStart w:id="1445" w:name="_Toc332774778"/>
      <w:r w:rsidRPr="00657B96">
        <w:rPr>
          <w:rFonts w:ascii="Times New Roman" w:hAnsi="Times New Roman" w:cs="Times New Roman"/>
          <w:sz w:val="24"/>
          <w:szCs w:val="24"/>
          <w:rPrChange w:id="1446" w:author="DuyNgo" w:date="2012-08-10T08:15:00Z">
            <w:rPr>
              <w:rFonts w:asciiTheme="minorHAnsi" w:eastAsiaTheme="minorHAnsi" w:hAnsiTheme="minorHAnsi" w:cstheme="minorBidi"/>
              <w:b w:val="0"/>
              <w:bCs w:val="0"/>
              <w:i w:val="0"/>
              <w:iCs w:val="0"/>
              <w:color w:val="auto"/>
              <w:sz w:val="26"/>
              <w:szCs w:val="26"/>
            </w:rPr>
          </w:rPrChange>
        </w:rPr>
        <w:t xml:space="preserve">2.2.1 </w:t>
      </w:r>
      <w:r w:rsidR="005E0E76" w:rsidRPr="00657B96">
        <w:rPr>
          <w:rFonts w:ascii="Times New Roman" w:hAnsi="Times New Roman" w:cs="Times New Roman"/>
          <w:sz w:val="24"/>
          <w:szCs w:val="24"/>
          <w:rPrChange w:id="1447" w:author="DuyNgo" w:date="2012-08-10T08:15:00Z">
            <w:rPr>
              <w:rFonts w:asciiTheme="minorHAnsi" w:eastAsiaTheme="minorHAnsi" w:hAnsiTheme="minorHAnsi" w:cstheme="minorBidi"/>
              <w:b w:val="0"/>
              <w:bCs w:val="0"/>
              <w:i w:val="0"/>
              <w:iCs w:val="0"/>
              <w:color w:val="auto"/>
              <w:sz w:val="26"/>
              <w:szCs w:val="26"/>
            </w:rPr>
          </w:rPrChange>
        </w:rPr>
        <w:t>Product perspective:</w:t>
      </w:r>
      <w:bookmarkEnd w:id="1444"/>
      <w:bookmarkEnd w:id="1445"/>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1448" w:author="DuyNgo" w:date="2012-08-10T08:15:00Z">
            <w:rPr>
              <w:rFonts w:asciiTheme="majorHAnsi" w:eastAsiaTheme="majorEastAsia" w:hAnsiTheme="majorHAnsi" w:cstheme="minorHAnsi"/>
              <w:b/>
              <w:bCs/>
              <w:color w:val="4F81BD" w:themeColor="accent1"/>
              <w:sz w:val="24"/>
              <w:szCs w:val="26"/>
            </w:rPr>
          </w:rPrChange>
        </w:rPr>
        <w:t>The OOPMS develop to manage requirements, tasks, defects, time tracking and report in software projects.</w:t>
      </w:r>
    </w:p>
    <w:p w:rsidR="005E0E76" w:rsidRPr="00657B96" w:rsidRDefault="008B0176" w:rsidP="008B0176">
      <w:pPr>
        <w:pStyle w:val="Heading4"/>
        <w:rPr>
          <w:rFonts w:ascii="Times New Roman" w:hAnsi="Times New Roman" w:cs="Times New Roman"/>
          <w:sz w:val="24"/>
          <w:szCs w:val="24"/>
          <w:rPrChange w:id="1449" w:author="DuyNgo" w:date="2012-08-10T08:15:00Z">
            <w:rPr/>
          </w:rPrChange>
        </w:rPr>
      </w:pPr>
      <w:bookmarkStart w:id="1450" w:name="_Toc326240996"/>
      <w:bookmarkStart w:id="1451" w:name="_Toc332774779"/>
      <w:r w:rsidRPr="00657B96">
        <w:rPr>
          <w:rFonts w:ascii="Times New Roman" w:hAnsi="Times New Roman" w:cs="Times New Roman"/>
          <w:sz w:val="24"/>
          <w:szCs w:val="24"/>
          <w:rPrChange w:id="1452" w:author="DuyNgo" w:date="2012-08-10T08:15:00Z">
            <w:rPr>
              <w:rFonts w:asciiTheme="minorHAnsi" w:eastAsiaTheme="minorHAnsi" w:hAnsiTheme="minorHAnsi" w:cstheme="minorBidi"/>
              <w:b w:val="0"/>
              <w:bCs w:val="0"/>
              <w:i w:val="0"/>
              <w:iCs w:val="0"/>
              <w:color w:val="auto"/>
              <w:sz w:val="26"/>
              <w:szCs w:val="26"/>
            </w:rPr>
          </w:rPrChange>
        </w:rPr>
        <w:t xml:space="preserve">2.2.2 </w:t>
      </w:r>
      <w:r w:rsidR="005E0E76" w:rsidRPr="00657B96">
        <w:rPr>
          <w:rFonts w:ascii="Times New Roman" w:hAnsi="Times New Roman" w:cs="Times New Roman"/>
          <w:sz w:val="24"/>
          <w:szCs w:val="24"/>
          <w:rPrChange w:id="1453" w:author="DuyNgo" w:date="2012-08-10T08:15:00Z">
            <w:rPr>
              <w:rFonts w:asciiTheme="minorHAnsi" w:eastAsiaTheme="minorHAnsi" w:hAnsiTheme="minorHAnsi" w:cstheme="minorBidi"/>
              <w:b w:val="0"/>
              <w:bCs w:val="0"/>
              <w:i w:val="0"/>
              <w:iCs w:val="0"/>
              <w:color w:val="auto"/>
              <w:sz w:val="26"/>
              <w:szCs w:val="26"/>
            </w:rPr>
          </w:rPrChange>
        </w:rPr>
        <w:t>Product functions:</w:t>
      </w:r>
      <w:bookmarkEnd w:id="1450"/>
      <w:bookmarkEnd w:id="1451"/>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1454" w:author="DuyNgo" w:date="2012-08-10T08:15:00Z">
            <w:rPr>
              <w:rFonts w:asciiTheme="majorHAnsi" w:eastAsiaTheme="majorEastAsia" w:hAnsiTheme="majorHAnsi" w:cstheme="minorHAnsi"/>
              <w:b/>
              <w:bCs/>
              <w:color w:val="4F81BD" w:themeColor="accent1"/>
              <w:sz w:val="24"/>
              <w:szCs w:val="26"/>
            </w:rPr>
          </w:rPrChange>
        </w:rPr>
        <w:t>The PMS provides functions as below:</w:t>
      </w:r>
    </w:p>
    <w:p w:rsidR="005E0E76" w:rsidRPr="00657B96" w:rsidRDefault="005E0E76" w:rsidP="008C3CFA">
      <w:pPr>
        <w:pStyle w:val="ListParagraph"/>
        <w:numPr>
          <w:ilvl w:val="0"/>
          <w:numId w:val="39"/>
        </w:numPr>
        <w:rPr>
          <w:rFonts w:ascii="Times New Roman" w:hAnsi="Times New Roman" w:cs="Times New Roman"/>
          <w:sz w:val="24"/>
          <w:szCs w:val="24"/>
          <w:rPrChange w:id="1455" w:author="DuyNgo" w:date="2012-08-10T08:15:00Z">
            <w:rPr/>
          </w:rPrChange>
        </w:rPr>
      </w:pPr>
      <w:bookmarkStart w:id="1456" w:name="_Toc326240997"/>
      <w:r w:rsidRPr="00657B96">
        <w:rPr>
          <w:rFonts w:ascii="Times New Roman" w:hAnsi="Times New Roman" w:cs="Times New Roman"/>
          <w:sz w:val="24"/>
          <w:szCs w:val="24"/>
          <w:rPrChange w:id="1457" w:author="DuyNgo" w:date="2012-08-10T08:15:00Z">
            <w:rPr>
              <w:rFonts w:asciiTheme="majorHAnsi" w:eastAsiaTheme="majorEastAsia" w:hAnsiTheme="majorHAnsi" w:cstheme="majorBidi"/>
              <w:b/>
              <w:bCs/>
              <w:color w:val="4F81BD" w:themeColor="accent1"/>
              <w:sz w:val="26"/>
              <w:szCs w:val="26"/>
            </w:rPr>
          </w:rPrChange>
        </w:rPr>
        <w:t>Dashboard</w:t>
      </w:r>
      <w:bookmarkEnd w:id="1456"/>
    </w:p>
    <w:p w:rsidR="005E0E76" w:rsidRPr="00657B96" w:rsidRDefault="005E0E76" w:rsidP="008C3CFA">
      <w:pPr>
        <w:pStyle w:val="ListParagraph"/>
        <w:numPr>
          <w:ilvl w:val="0"/>
          <w:numId w:val="39"/>
        </w:numPr>
        <w:rPr>
          <w:rFonts w:ascii="Times New Roman" w:hAnsi="Times New Roman" w:cs="Times New Roman"/>
          <w:sz w:val="24"/>
          <w:szCs w:val="24"/>
          <w:rPrChange w:id="1458" w:author="DuyNgo" w:date="2012-08-10T08:15:00Z">
            <w:rPr/>
          </w:rPrChange>
        </w:rPr>
      </w:pPr>
      <w:bookmarkStart w:id="1459" w:name="_Toc326240998"/>
      <w:r w:rsidRPr="00657B96">
        <w:rPr>
          <w:rFonts w:ascii="Times New Roman" w:hAnsi="Times New Roman" w:cs="Times New Roman"/>
          <w:sz w:val="24"/>
          <w:szCs w:val="24"/>
          <w:rPrChange w:id="1460" w:author="DuyNgo" w:date="2012-08-10T08:15:00Z">
            <w:rPr>
              <w:rFonts w:asciiTheme="majorHAnsi" w:eastAsiaTheme="majorEastAsia" w:hAnsiTheme="majorHAnsi" w:cstheme="majorBidi"/>
              <w:b/>
              <w:bCs/>
              <w:color w:val="4F81BD" w:themeColor="accent1"/>
              <w:sz w:val="26"/>
              <w:szCs w:val="26"/>
            </w:rPr>
          </w:rPrChange>
        </w:rPr>
        <w:t>Planner</w:t>
      </w:r>
      <w:bookmarkEnd w:id="1459"/>
    </w:p>
    <w:p w:rsidR="005E0E76" w:rsidRPr="00657B96" w:rsidRDefault="005E0E76" w:rsidP="008C3CFA">
      <w:pPr>
        <w:pStyle w:val="ListParagraph"/>
        <w:numPr>
          <w:ilvl w:val="0"/>
          <w:numId w:val="39"/>
        </w:numPr>
        <w:rPr>
          <w:rFonts w:ascii="Times New Roman" w:hAnsi="Times New Roman" w:cs="Times New Roman"/>
          <w:sz w:val="24"/>
          <w:szCs w:val="24"/>
          <w:rPrChange w:id="1461" w:author="DuyNgo" w:date="2012-08-10T08:15:00Z">
            <w:rPr/>
          </w:rPrChange>
        </w:rPr>
      </w:pPr>
      <w:bookmarkStart w:id="1462" w:name="_Toc326240999"/>
      <w:r w:rsidRPr="00657B96">
        <w:rPr>
          <w:rFonts w:ascii="Times New Roman" w:hAnsi="Times New Roman" w:cs="Times New Roman"/>
          <w:sz w:val="24"/>
          <w:szCs w:val="24"/>
          <w:rPrChange w:id="1463" w:author="DuyNgo" w:date="2012-08-10T08:15:00Z">
            <w:rPr>
              <w:rFonts w:asciiTheme="majorHAnsi" w:eastAsiaTheme="majorEastAsia" w:hAnsiTheme="majorHAnsi" w:cstheme="majorBidi"/>
              <w:b/>
              <w:bCs/>
              <w:color w:val="4F81BD" w:themeColor="accent1"/>
              <w:sz w:val="26"/>
              <w:szCs w:val="26"/>
            </w:rPr>
          </w:rPrChange>
        </w:rPr>
        <w:t>Report</w:t>
      </w:r>
      <w:bookmarkEnd w:id="1462"/>
    </w:p>
    <w:p w:rsidR="005E0E76" w:rsidRPr="00657B96" w:rsidRDefault="005E0E76" w:rsidP="008C3CFA">
      <w:pPr>
        <w:pStyle w:val="ListParagraph"/>
        <w:numPr>
          <w:ilvl w:val="0"/>
          <w:numId w:val="39"/>
        </w:numPr>
        <w:rPr>
          <w:rFonts w:ascii="Times New Roman" w:hAnsi="Times New Roman" w:cs="Times New Roman"/>
          <w:sz w:val="24"/>
          <w:szCs w:val="24"/>
          <w:rPrChange w:id="1464" w:author="DuyNgo" w:date="2012-08-10T08:15:00Z">
            <w:rPr/>
          </w:rPrChange>
        </w:rPr>
      </w:pPr>
      <w:bookmarkStart w:id="1465" w:name="_Toc326241000"/>
      <w:r w:rsidRPr="00657B96">
        <w:rPr>
          <w:rFonts w:ascii="Times New Roman" w:hAnsi="Times New Roman" w:cs="Times New Roman"/>
          <w:sz w:val="24"/>
          <w:szCs w:val="24"/>
          <w:rPrChange w:id="1466" w:author="DuyNgo" w:date="2012-08-10T08:15:00Z">
            <w:rPr>
              <w:rFonts w:asciiTheme="majorHAnsi" w:eastAsiaTheme="majorEastAsia" w:hAnsiTheme="majorHAnsi" w:cstheme="majorBidi"/>
              <w:b/>
              <w:bCs/>
              <w:color w:val="4F81BD" w:themeColor="accent1"/>
              <w:sz w:val="26"/>
              <w:szCs w:val="26"/>
            </w:rPr>
          </w:rPrChange>
        </w:rPr>
        <w:t>Project Eye</w:t>
      </w:r>
      <w:bookmarkEnd w:id="1465"/>
    </w:p>
    <w:p w:rsidR="005E0E76" w:rsidRPr="00657B96" w:rsidRDefault="005E0E76" w:rsidP="008C3CFA">
      <w:pPr>
        <w:pStyle w:val="ListParagraph"/>
        <w:numPr>
          <w:ilvl w:val="0"/>
          <w:numId w:val="39"/>
        </w:numPr>
        <w:rPr>
          <w:rFonts w:ascii="Times New Roman" w:hAnsi="Times New Roman" w:cs="Times New Roman"/>
          <w:sz w:val="24"/>
          <w:szCs w:val="24"/>
          <w:rPrChange w:id="1467" w:author="DuyNgo" w:date="2012-08-10T08:15:00Z">
            <w:rPr/>
          </w:rPrChange>
        </w:rPr>
      </w:pPr>
      <w:bookmarkStart w:id="1468" w:name="_Toc326241001"/>
      <w:r w:rsidRPr="00657B96">
        <w:rPr>
          <w:rFonts w:ascii="Times New Roman" w:hAnsi="Times New Roman" w:cs="Times New Roman"/>
          <w:sz w:val="24"/>
          <w:szCs w:val="24"/>
          <w:rPrChange w:id="1469" w:author="DuyNgo" w:date="2012-08-10T08:15:00Z">
            <w:rPr>
              <w:rFonts w:asciiTheme="majorHAnsi" w:eastAsiaTheme="majorEastAsia" w:hAnsiTheme="majorHAnsi" w:cstheme="majorBidi"/>
              <w:b/>
              <w:bCs/>
              <w:color w:val="4F81BD" w:themeColor="accent1"/>
              <w:sz w:val="26"/>
              <w:szCs w:val="26"/>
            </w:rPr>
          </w:rPrChange>
        </w:rPr>
        <w:t>Time Tracking</w:t>
      </w:r>
      <w:bookmarkEnd w:id="1468"/>
    </w:p>
    <w:p w:rsidR="005E0E76" w:rsidRPr="00657B96" w:rsidRDefault="005E0E76" w:rsidP="008C3CFA">
      <w:pPr>
        <w:pStyle w:val="ListParagraph"/>
        <w:numPr>
          <w:ilvl w:val="0"/>
          <w:numId w:val="39"/>
        </w:numPr>
        <w:rPr>
          <w:rFonts w:ascii="Times New Roman" w:hAnsi="Times New Roman" w:cs="Times New Roman"/>
          <w:sz w:val="24"/>
          <w:szCs w:val="24"/>
          <w:rPrChange w:id="1470" w:author="DuyNgo" w:date="2012-08-10T08:15:00Z">
            <w:rPr/>
          </w:rPrChange>
        </w:rPr>
      </w:pPr>
      <w:bookmarkStart w:id="1471" w:name="_Toc326241002"/>
      <w:r w:rsidRPr="00657B96">
        <w:rPr>
          <w:rFonts w:ascii="Times New Roman" w:hAnsi="Times New Roman" w:cs="Times New Roman"/>
          <w:sz w:val="24"/>
          <w:szCs w:val="24"/>
          <w:rPrChange w:id="1472" w:author="DuyNgo" w:date="2012-08-10T08:15:00Z">
            <w:rPr>
              <w:rFonts w:asciiTheme="majorHAnsi" w:eastAsiaTheme="majorEastAsia" w:hAnsiTheme="majorHAnsi" w:cstheme="majorBidi"/>
              <w:b/>
              <w:bCs/>
              <w:color w:val="4F81BD" w:themeColor="accent1"/>
              <w:sz w:val="26"/>
              <w:szCs w:val="26"/>
            </w:rPr>
          </w:rPrChange>
        </w:rPr>
        <w:lastRenderedPageBreak/>
        <w:t>DMS</w:t>
      </w:r>
      <w:bookmarkEnd w:id="1471"/>
    </w:p>
    <w:p w:rsidR="005E0E76" w:rsidRPr="00657B96" w:rsidRDefault="005E0E76" w:rsidP="008C3CFA">
      <w:pPr>
        <w:pStyle w:val="ListParagraph"/>
        <w:numPr>
          <w:ilvl w:val="0"/>
          <w:numId w:val="39"/>
        </w:numPr>
        <w:rPr>
          <w:rFonts w:ascii="Times New Roman" w:hAnsi="Times New Roman" w:cs="Times New Roman"/>
          <w:sz w:val="24"/>
          <w:szCs w:val="24"/>
          <w:rPrChange w:id="1473" w:author="DuyNgo" w:date="2012-08-10T08:15:00Z">
            <w:rPr/>
          </w:rPrChange>
        </w:rPr>
      </w:pPr>
      <w:bookmarkStart w:id="1474" w:name="_Toc326241003"/>
      <w:r w:rsidRPr="00657B96">
        <w:rPr>
          <w:rFonts w:ascii="Times New Roman" w:hAnsi="Times New Roman" w:cs="Times New Roman"/>
          <w:sz w:val="24"/>
          <w:szCs w:val="24"/>
          <w:rPrChange w:id="1475" w:author="DuyNgo" w:date="2012-08-10T08:15:00Z">
            <w:rPr>
              <w:rFonts w:asciiTheme="majorHAnsi" w:eastAsiaTheme="majorEastAsia" w:hAnsiTheme="majorHAnsi" w:cstheme="majorBidi"/>
              <w:b/>
              <w:bCs/>
              <w:color w:val="4F81BD" w:themeColor="accent1"/>
              <w:sz w:val="26"/>
              <w:szCs w:val="26"/>
            </w:rPr>
          </w:rPrChange>
        </w:rPr>
        <w:t>Requirement</w:t>
      </w:r>
      <w:bookmarkEnd w:id="1474"/>
    </w:p>
    <w:p w:rsidR="005E0E76" w:rsidRPr="00657B96" w:rsidRDefault="005E0E76" w:rsidP="008C3CFA">
      <w:pPr>
        <w:pStyle w:val="ListParagraph"/>
        <w:numPr>
          <w:ilvl w:val="0"/>
          <w:numId w:val="39"/>
        </w:numPr>
        <w:rPr>
          <w:rFonts w:ascii="Times New Roman" w:hAnsi="Times New Roman" w:cs="Times New Roman"/>
          <w:sz w:val="24"/>
          <w:szCs w:val="24"/>
          <w:rPrChange w:id="1476" w:author="DuyNgo" w:date="2012-08-10T08:15:00Z">
            <w:rPr/>
          </w:rPrChange>
        </w:rPr>
      </w:pPr>
      <w:bookmarkStart w:id="1477" w:name="_Toc326241004"/>
      <w:r w:rsidRPr="00657B96">
        <w:rPr>
          <w:rFonts w:ascii="Times New Roman" w:hAnsi="Times New Roman" w:cs="Times New Roman"/>
          <w:sz w:val="24"/>
          <w:szCs w:val="24"/>
          <w:rPrChange w:id="1478" w:author="DuyNgo" w:date="2012-08-10T08:15:00Z">
            <w:rPr>
              <w:rFonts w:asciiTheme="majorHAnsi" w:eastAsiaTheme="majorEastAsia" w:hAnsiTheme="majorHAnsi" w:cstheme="majorBidi"/>
              <w:b/>
              <w:bCs/>
              <w:color w:val="4F81BD" w:themeColor="accent1"/>
              <w:sz w:val="26"/>
              <w:szCs w:val="26"/>
            </w:rPr>
          </w:rPrChange>
        </w:rPr>
        <w:t>Admin</w:t>
      </w:r>
      <w:bookmarkEnd w:id="1477"/>
    </w:p>
    <w:p w:rsidR="005E0E76" w:rsidRPr="00657B96" w:rsidRDefault="005437DB" w:rsidP="005437DB">
      <w:pPr>
        <w:pStyle w:val="Heading4"/>
        <w:rPr>
          <w:rFonts w:ascii="Times New Roman" w:hAnsi="Times New Roman" w:cs="Times New Roman"/>
          <w:sz w:val="24"/>
          <w:szCs w:val="24"/>
          <w:rPrChange w:id="1479" w:author="DuyNgo" w:date="2012-08-10T08:15:00Z">
            <w:rPr/>
          </w:rPrChange>
        </w:rPr>
      </w:pPr>
      <w:bookmarkStart w:id="1480" w:name="_Toc326241005"/>
      <w:bookmarkStart w:id="1481" w:name="_Toc332774780"/>
      <w:r w:rsidRPr="00657B96">
        <w:rPr>
          <w:rFonts w:ascii="Times New Roman" w:hAnsi="Times New Roman" w:cs="Times New Roman"/>
          <w:sz w:val="24"/>
          <w:szCs w:val="24"/>
          <w:rPrChange w:id="1482" w:author="DuyNgo" w:date="2012-08-10T08:15:00Z">
            <w:rPr>
              <w:rFonts w:asciiTheme="minorHAnsi" w:eastAsiaTheme="minorHAnsi" w:hAnsiTheme="minorHAnsi" w:cstheme="minorBidi"/>
              <w:b w:val="0"/>
              <w:bCs w:val="0"/>
              <w:i w:val="0"/>
              <w:iCs w:val="0"/>
              <w:color w:val="auto"/>
              <w:sz w:val="26"/>
              <w:szCs w:val="26"/>
            </w:rPr>
          </w:rPrChange>
        </w:rPr>
        <w:t>2.2.3</w:t>
      </w:r>
      <w:r w:rsidR="005E0E76" w:rsidRPr="00657B96">
        <w:rPr>
          <w:rFonts w:ascii="Times New Roman" w:hAnsi="Times New Roman" w:cs="Times New Roman"/>
          <w:sz w:val="24"/>
          <w:szCs w:val="24"/>
          <w:rPrChange w:id="1483" w:author="DuyNgo" w:date="2012-08-10T08:15:00Z">
            <w:rPr>
              <w:rFonts w:asciiTheme="minorHAnsi" w:eastAsiaTheme="minorHAnsi" w:hAnsiTheme="minorHAnsi" w:cstheme="minorBidi"/>
              <w:b w:val="0"/>
              <w:bCs w:val="0"/>
              <w:i w:val="0"/>
              <w:iCs w:val="0"/>
              <w:color w:val="auto"/>
              <w:sz w:val="26"/>
              <w:szCs w:val="26"/>
            </w:rPr>
          </w:rPrChange>
        </w:rPr>
        <w:t xml:space="preserve"> User characteristics:</w:t>
      </w:r>
      <w:bookmarkEnd w:id="1480"/>
      <w:bookmarkEnd w:id="1481"/>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1484" w:author="DuyNgo" w:date="2012-08-10T08:15:00Z">
            <w:rPr>
              <w:rFonts w:asciiTheme="majorHAnsi" w:eastAsiaTheme="majorEastAsia" w:hAnsiTheme="majorHAnsi" w:cstheme="minorHAnsi"/>
              <w:b/>
              <w:bCs/>
              <w:color w:val="4F81BD" w:themeColor="accent1"/>
              <w:sz w:val="24"/>
              <w:szCs w:val="26"/>
            </w:rPr>
          </w:rPrChange>
        </w:rPr>
        <w:t xml:space="preserve">The PMS is designed for human operators who are assumed to have the following characteristics: </w: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1485" w:author="DuyNgo" w:date="2012-08-10T08:15:00Z">
            <w:rPr>
              <w:rFonts w:asciiTheme="majorHAnsi" w:eastAsiaTheme="majorEastAsia" w:hAnsiTheme="majorHAnsi" w:cstheme="minorHAnsi"/>
              <w:b/>
              <w:bCs/>
              <w:color w:val="4F81BD" w:themeColor="accent1"/>
              <w:sz w:val="24"/>
              <w:szCs w:val="26"/>
            </w:rPr>
          </w:rPrChange>
        </w:rPr>
        <w:t>+ Fully understand the process of Software project management and how it is crucial to business.</w: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1486" w:author="DuyNgo" w:date="2012-08-10T08:15:00Z">
            <w:rPr>
              <w:rFonts w:asciiTheme="majorHAnsi" w:eastAsiaTheme="majorEastAsia" w:hAnsiTheme="majorHAnsi" w:cstheme="minorHAnsi"/>
              <w:b/>
              <w:bCs/>
              <w:color w:val="4F81BD" w:themeColor="accent1"/>
              <w:sz w:val="24"/>
              <w:szCs w:val="26"/>
            </w:rPr>
          </w:rPrChange>
        </w:rPr>
        <w:t>+ No special knowledge or skills.</w:t>
      </w:r>
    </w:p>
    <w:p w:rsidR="005E0E76" w:rsidRPr="00657B96" w:rsidRDefault="00521C8E" w:rsidP="00521C8E">
      <w:pPr>
        <w:pStyle w:val="Heading4"/>
        <w:rPr>
          <w:rFonts w:ascii="Times New Roman" w:hAnsi="Times New Roman" w:cs="Times New Roman"/>
          <w:sz w:val="24"/>
          <w:szCs w:val="24"/>
          <w:rPrChange w:id="1487" w:author="DuyNgo" w:date="2012-08-10T08:15:00Z">
            <w:rPr/>
          </w:rPrChange>
        </w:rPr>
      </w:pPr>
      <w:bookmarkStart w:id="1488" w:name="_Toc326241006"/>
      <w:bookmarkStart w:id="1489" w:name="_Toc332774781"/>
      <w:r w:rsidRPr="00657B96">
        <w:rPr>
          <w:rFonts w:ascii="Times New Roman" w:hAnsi="Times New Roman" w:cs="Times New Roman"/>
          <w:sz w:val="24"/>
          <w:szCs w:val="24"/>
          <w:rPrChange w:id="1490" w:author="DuyNgo" w:date="2012-08-10T08:15:00Z">
            <w:rPr>
              <w:rFonts w:asciiTheme="minorHAnsi" w:eastAsiaTheme="minorHAnsi" w:hAnsiTheme="minorHAnsi" w:cstheme="minorBidi"/>
              <w:b w:val="0"/>
              <w:bCs w:val="0"/>
              <w:i w:val="0"/>
              <w:iCs w:val="0"/>
              <w:color w:val="auto"/>
              <w:sz w:val="26"/>
              <w:szCs w:val="26"/>
            </w:rPr>
          </w:rPrChange>
        </w:rPr>
        <w:t>2.2.4</w:t>
      </w:r>
      <w:r w:rsidR="005E0E76" w:rsidRPr="00657B96">
        <w:rPr>
          <w:rFonts w:ascii="Times New Roman" w:hAnsi="Times New Roman" w:cs="Times New Roman"/>
          <w:sz w:val="24"/>
          <w:szCs w:val="24"/>
          <w:rPrChange w:id="1491" w:author="DuyNgo" w:date="2012-08-10T08:15:00Z">
            <w:rPr>
              <w:rFonts w:asciiTheme="minorHAnsi" w:eastAsiaTheme="minorHAnsi" w:hAnsiTheme="minorHAnsi" w:cstheme="minorBidi"/>
              <w:b w:val="0"/>
              <w:bCs w:val="0"/>
              <w:i w:val="0"/>
              <w:iCs w:val="0"/>
              <w:color w:val="auto"/>
              <w:sz w:val="26"/>
              <w:szCs w:val="26"/>
            </w:rPr>
          </w:rPrChange>
        </w:rPr>
        <w:t xml:space="preserve"> Constraints:</w:t>
      </w:r>
      <w:bookmarkEnd w:id="1488"/>
      <w:bookmarkEnd w:id="1489"/>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1492" w:author="DuyNgo" w:date="2012-08-10T08:15:00Z">
            <w:rPr>
              <w:rFonts w:asciiTheme="majorHAnsi" w:eastAsiaTheme="majorEastAsia" w:hAnsiTheme="majorHAnsi" w:cstheme="minorHAnsi"/>
              <w:b/>
              <w:bCs/>
              <w:color w:val="4F81BD" w:themeColor="accent1"/>
              <w:sz w:val="24"/>
              <w:szCs w:val="26"/>
            </w:rPr>
          </w:rPrChange>
        </w:rPr>
        <w:t>The PMS is a real time system that is responsible for managing project information. It must operate correctly, accurately and in time.</w:t>
      </w:r>
    </w:p>
    <w:p w:rsidR="005E0E76" w:rsidRPr="00657B96" w:rsidRDefault="00521C8E" w:rsidP="00521C8E">
      <w:pPr>
        <w:pStyle w:val="Heading4"/>
        <w:rPr>
          <w:rFonts w:ascii="Times New Roman" w:hAnsi="Times New Roman" w:cs="Times New Roman"/>
          <w:sz w:val="24"/>
          <w:szCs w:val="24"/>
          <w:rPrChange w:id="1493" w:author="DuyNgo" w:date="2012-08-10T08:15:00Z">
            <w:rPr/>
          </w:rPrChange>
        </w:rPr>
      </w:pPr>
      <w:bookmarkStart w:id="1494" w:name="_Toc326241007"/>
      <w:bookmarkStart w:id="1495" w:name="_Toc332774782"/>
      <w:r w:rsidRPr="00657B96">
        <w:rPr>
          <w:rFonts w:ascii="Times New Roman" w:hAnsi="Times New Roman" w:cs="Times New Roman"/>
          <w:sz w:val="24"/>
          <w:szCs w:val="24"/>
          <w:rPrChange w:id="1496" w:author="DuyNgo" w:date="2012-08-10T08:15:00Z">
            <w:rPr>
              <w:rFonts w:asciiTheme="minorHAnsi" w:eastAsiaTheme="minorHAnsi" w:hAnsiTheme="minorHAnsi" w:cstheme="minorBidi"/>
              <w:b w:val="0"/>
              <w:bCs w:val="0"/>
              <w:i w:val="0"/>
              <w:iCs w:val="0"/>
              <w:color w:val="auto"/>
              <w:sz w:val="26"/>
              <w:szCs w:val="26"/>
            </w:rPr>
          </w:rPrChange>
        </w:rPr>
        <w:t>2.2.5</w:t>
      </w:r>
      <w:r w:rsidR="005E0E76" w:rsidRPr="00657B96">
        <w:rPr>
          <w:rFonts w:ascii="Times New Roman" w:hAnsi="Times New Roman" w:cs="Times New Roman"/>
          <w:sz w:val="24"/>
          <w:szCs w:val="24"/>
          <w:rPrChange w:id="1497" w:author="DuyNgo" w:date="2012-08-10T08:15:00Z">
            <w:rPr>
              <w:rFonts w:asciiTheme="minorHAnsi" w:eastAsiaTheme="minorHAnsi" w:hAnsiTheme="minorHAnsi" w:cstheme="minorBidi"/>
              <w:b w:val="0"/>
              <w:bCs w:val="0"/>
              <w:i w:val="0"/>
              <w:iCs w:val="0"/>
              <w:color w:val="auto"/>
              <w:sz w:val="26"/>
              <w:szCs w:val="26"/>
            </w:rPr>
          </w:rPrChange>
        </w:rPr>
        <w:t xml:space="preserve"> Assumptions and dependencies:</w:t>
      </w:r>
      <w:bookmarkEnd w:id="1494"/>
      <w:bookmarkEnd w:id="1495"/>
    </w:p>
    <w:p w:rsidR="005E0E76" w:rsidRPr="00657B96" w:rsidRDefault="005E0E76" w:rsidP="005E0E76">
      <w:pPr>
        <w:pStyle w:val="BodyText"/>
        <w:rPr>
          <w:rFonts w:ascii="Times New Roman" w:hAnsi="Times New Roman"/>
          <w:sz w:val="24"/>
          <w:szCs w:val="24"/>
        </w:rPr>
      </w:pPr>
      <w:r w:rsidRPr="00657B96">
        <w:rPr>
          <w:rFonts w:ascii="Times New Roman" w:hAnsi="Times New Roman"/>
          <w:sz w:val="24"/>
          <w:szCs w:val="24"/>
          <w:rPrChange w:id="1498" w:author="DuyNgo" w:date="2012-08-10T08:15:00Z">
            <w:rPr>
              <w:rFonts w:asciiTheme="minorHAnsi" w:eastAsiaTheme="majorEastAsia" w:hAnsiTheme="minorHAnsi" w:cstheme="minorHAnsi"/>
              <w:b/>
              <w:bCs/>
              <w:color w:val="4F81BD" w:themeColor="accent1"/>
              <w:sz w:val="24"/>
              <w:szCs w:val="26"/>
              <w:lang w:eastAsia="en-US"/>
            </w:rPr>
          </w:rPrChange>
        </w:rPr>
        <w:t>None</w:t>
      </w:r>
    </w:p>
    <w:p w:rsidR="005E0E76" w:rsidRPr="00657B96" w:rsidRDefault="00B1762C" w:rsidP="000F28C2">
      <w:pPr>
        <w:pStyle w:val="Heading3"/>
        <w:rPr>
          <w:rFonts w:ascii="Times New Roman" w:hAnsi="Times New Roman" w:cs="Times New Roman"/>
          <w:sz w:val="24"/>
          <w:szCs w:val="24"/>
          <w:rPrChange w:id="1499" w:author="DuyNgo" w:date="2012-08-10T08:15:00Z">
            <w:rPr/>
          </w:rPrChange>
        </w:rPr>
      </w:pPr>
      <w:bookmarkStart w:id="1500" w:name="_Toc521150203"/>
      <w:bookmarkStart w:id="1501" w:name="_Toc326241008"/>
      <w:bookmarkStart w:id="1502" w:name="_Toc332774783"/>
      <w:r w:rsidRPr="00657B96">
        <w:rPr>
          <w:rFonts w:ascii="Times New Roman" w:hAnsi="Times New Roman" w:cs="Times New Roman"/>
          <w:sz w:val="24"/>
          <w:szCs w:val="24"/>
          <w:rPrChange w:id="1503" w:author="DuyNgo" w:date="2012-08-10T08:15:00Z">
            <w:rPr>
              <w:rFonts w:asciiTheme="minorHAnsi" w:eastAsiaTheme="minorHAnsi" w:hAnsiTheme="minorHAnsi" w:cstheme="minorBidi"/>
              <w:b w:val="0"/>
              <w:bCs w:val="0"/>
              <w:color w:val="auto"/>
              <w:sz w:val="26"/>
              <w:szCs w:val="26"/>
            </w:rPr>
          </w:rPrChange>
        </w:rPr>
        <w:t>2.3</w:t>
      </w:r>
      <w:r w:rsidR="005E0E76" w:rsidRPr="00657B96">
        <w:rPr>
          <w:rFonts w:ascii="Times New Roman" w:hAnsi="Times New Roman" w:cs="Times New Roman"/>
          <w:sz w:val="24"/>
          <w:szCs w:val="24"/>
          <w:rPrChange w:id="1504" w:author="DuyNgo" w:date="2012-08-10T08:15:00Z">
            <w:rPr>
              <w:rFonts w:asciiTheme="minorHAnsi" w:eastAsiaTheme="minorHAnsi" w:hAnsiTheme="minorHAnsi" w:cstheme="minorBidi"/>
              <w:b w:val="0"/>
              <w:bCs w:val="0"/>
              <w:color w:val="auto"/>
              <w:sz w:val="26"/>
              <w:szCs w:val="26"/>
            </w:rPr>
          </w:rPrChange>
        </w:rPr>
        <w:t xml:space="preserve"> </w:t>
      </w:r>
      <w:r w:rsidR="005E0E76" w:rsidRPr="00657B96">
        <w:rPr>
          <w:rStyle w:val="Heading3Char"/>
          <w:rFonts w:ascii="Times New Roman" w:hAnsi="Times New Roman" w:cs="Times New Roman"/>
          <w:b/>
          <w:bCs/>
          <w:sz w:val="24"/>
          <w:szCs w:val="24"/>
          <w:rPrChange w:id="1505" w:author="DuyNgo" w:date="2012-08-10T08:15:00Z">
            <w:rPr>
              <w:rStyle w:val="Heading3Char"/>
              <w:b/>
              <w:bCs/>
              <w:sz w:val="26"/>
              <w:szCs w:val="26"/>
            </w:rPr>
          </w:rPrChange>
        </w:rPr>
        <w:t>FUNCTIONAL Requirements</w:t>
      </w:r>
      <w:bookmarkEnd w:id="1500"/>
      <w:bookmarkEnd w:id="1501"/>
      <w:bookmarkEnd w:id="1502"/>
    </w:p>
    <w:p w:rsidR="005E0E76" w:rsidRPr="00657B96" w:rsidRDefault="005E0E76" w:rsidP="005E0E76">
      <w:pPr>
        <w:pStyle w:val="BodyText"/>
        <w:rPr>
          <w:rFonts w:ascii="Times New Roman" w:hAnsi="Times New Roman"/>
          <w:sz w:val="24"/>
          <w:szCs w:val="24"/>
        </w:rPr>
      </w:pP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1506" w:author="DuyNgo" w:date="2012-08-10T08:15:00Z">
            <w:rPr>
              <w:rFonts w:asciiTheme="majorHAnsi" w:eastAsiaTheme="majorEastAsia" w:hAnsiTheme="majorHAnsi" w:cstheme="minorHAnsi"/>
              <w:b/>
              <w:bCs/>
              <w:color w:val="4F81BD" w:themeColor="accent1"/>
              <w:sz w:val="24"/>
              <w:szCs w:val="26"/>
            </w:rPr>
          </w:rPrChange>
        </w:rPr>
        <w:t xml:space="preserve">This chapter of the document describes all the functions that the </w:t>
      </w:r>
      <w:r w:rsidR="00447B2E" w:rsidRPr="00657B96">
        <w:rPr>
          <w:rFonts w:ascii="Times New Roman" w:hAnsi="Times New Roman" w:cs="Times New Roman"/>
          <w:sz w:val="24"/>
          <w:szCs w:val="24"/>
          <w:rPrChange w:id="1507" w:author="DuyNgo" w:date="2012-08-10T08:15:00Z">
            <w:rPr>
              <w:rFonts w:asciiTheme="majorHAnsi" w:eastAsiaTheme="majorEastAsia" w:hAnsiTheme="majorHAnsi" w:cstheme="minorHAnsi"/>
              <w:b/>
              <w:bCs/>
              <w:color w:val="4F81BD" w:themeColor="accent1"/>
              <w:sz w:val="24"/>
              <w:szCs w:val="26"/>
            </w:rPr>
          </w:rPrChange>
        </w:rPr>
        <w:t>OO</w:t>
      </w:r>
      <w:r w:rsidRPr="00657B96">
        <w:rPr>
          <w:rFonts w:ascii="Times New Roman" w:hAnsi="Times New Roman" w:cs="Times New Roman"/>
          <w:sz w:val="24"/>
          <w:szCs w:val="24"/>
          <w:rPrChange w:id="1508" w:author="DuyNgo" w:date="2012-08-10T08:15:00Z">
            <w:rPr>
              <w:rFonts w:asciiTheme="majorHAnsi" w:eastAsiaTheme="majorEastAsia" w:hAnsiTheme="majorHAnsi" w:cstheme="minorHAnsi"/>
              <w:b/>
              <w:bCs/>
              <w:color w:val="4F81BD" w:themeColor="accent1"/>
              <w:sz w:val="24"/>
              <w:szCs w:val="26"/>
            </w:rPr>
          </w:rPrChange>
        </w:rPr>
        <w:t xml:space="preserve">PMS application shall provide, and how the system operating these functions using natural language and model, chart. </w:t>
      </w:r>
    </w:p>
    <w:p w:rsidR="005E0E76" w:rsidRPr="00657B96" w:rsidRDefault="00B57868" w:rsidP="00B57868">
      <w:pPr>
        <w:pStyle w:val="Heading4"/>
        <w:rPr>
          <w:rFonts w:ascii="Times New Roman" w:hAnsi="Times New Roman" w:cs="Times New Roman"/>
          <w:sz w:val="24"/>
          <w:szCs w:val="24"/>
          <w:rPrChange w:id="1509" w:author="DuyNgo" w:date="2012-08-10T08:15:00Z">
            <w:rPr/>
          </w:rPrChange>
        </w:rPr>
      </w:pPr>
      <w:bookmarkStart w:id="1510" w:name="_Toc332774784"/>
      <w:r w:rsidRPr="00657B96">
        <w:rPr>
          <w:rFonts w:ascii="Times New Roman" w:hAnsi="Times New Roman" w:cs="Times New Roman"/>
          <w:sz w:val="24"/>
          <w:szCs w:val="24"/>
          <w:rPrChange w:id="1511" w:author="DuyNgo" w:date="2012-08-10T08:15:00Z">
            <w:rPr>
              <w:rFonts w:asciiTheme="minorHAnsi" w:eastAsiaTheme="minorHAnsi" w:hAnsiTheme="minorHAnsi" w:cstheme="minorBidi"/>
              <w:b w:val="0"/>
              <w:bCs w:val="0"/>
              <w:i w:val="0"/>
              <w:iCs w:val="0"/>
              <w:color w:val="auto"/>
              <w:sz w:val="26"/>
              <w:szCs w:val="26"/>
            </w:rPr>
          </w:rPrChange>
        </w:rPr>
        <w:t xml:space="preserve">2.3.1 </w:t>
      </w:r>
      <w:r w:rsidR="005E0E76" w:rsidRPr="00657B96">
        <w:rPr>
          <w:rFonts w:ascii="Times New Roman" w:hAnsi="Times New Roman" w:cs="Times New Roman"/>
          <w:sz w:val="24"/>
          <w:szCs w:val="24"/>
          <w:rPrChange w:id="1512" w:author="DuyNgo" w:date="2012-08-10T08:15:00Z">
            <w:rPr>
              <w:rFonts w:asciiTheme="minorHAnsi" w:eastAsiaTheme="minorHAnsi" w:hAnsiTheme="minorHAnsi" w:cstheme="minorBidi"/>
              <w:b w:val="0"/>
              <w:bCs w:val="0"/>
              <w:i w:val="0"/>
              <w:iCs w:val="0"/>
              <w:color w:val="auto"/>
              <w:sz w:val="26"/>
              <w:szCs w:val="26"/>
            </w:rPr>
          </w:rPrChange>
        </w:rPr>
        <w:t>Dashboard</w:t>
      </w:r>
      <w:bookmarkEnd w:id="1510"/>
      <w:r w:rsidR="005E0E76" w:rsidRPr="00657B96">
        <w:rPr>
          <w:rFonts w:ascii="Times New Roman" w:hAnsi="Times New Roman" w:cs="Times New Roman"/>
          <w:sz w:val="24"/>
          <w:szCs w:val="24"/>
          <w:rPrChange w:id="1513" w:author="DuyNgo" w:date="2012-08-10T08:15:00Z">
            <w:rPr>
              <w:rFonts w:asciiTheme="minorHAnsi" w:eastAsiaTheme="minorHAnsi" w:hAnsiTheme="minorHAnsi" w:cstheme="minorBidi"/>
              <w:b w:val="0"/>
              <w:bCs w:val="0"/>
              <w:i w:val="0"/>
              <w:iCs w:val="0"/>
              <w:color w:val="auto"/>
              <w:sz w:val="26"/>
              <w:szCs w:val="26"/>
            </w:rPr>
          </w:rPrChange>
        </w:rPr>
        <w:br/>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1514" w:author="DuyNgo" w:date="2012-08-10T08:15:00Z">
            <w:rPr>
              <w:rFonts w:asciiTheme="majorHAnsi" w:eastAsiaTheme="majorEastAsia" w:hAnsiTheme="majorHAnsi" w:cstheme="minorHAnsi"/>
              <w:b/>
              <w:bCs/>
              <w:color w:val="4F81BD" w:themeColor="accent1"/>
              <w:sz w:val="24"/>
              <w:szCs w:val="26"/>
            </w:rPr>
          </w:rPrChange>
        </w:rPr>
        <w:t>This function provides brief information about all projects in the system:</w:t>
      </w:r>
    </w:p>
    <w:p w:rsidR="005E0E76" w:rsidRPr="00657B96" w:rsidRDefault="005E0E76" w:rsidP="008C3CFA">
      <w:pPr>
        <w:pStyle w:val="ListParagraph"/>
        <w:numPr>
          <w:ilvl w:val="0"/>
          <w:numId w:val="33"/>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515" w:author="DuyNgo" w:date="2012-08-10T08:15:00Z">
            <w:rPr>
              <w:rFonts w:asciiTheme="majorHAnsi" w:eastAsiaTheme="majorEastAsia" w:hAnsiTheme="majorHAnsi" w:cstheme="minorHAnsi"/>
              <w:b/>
              <w:bCs/>
              <w:color w:val="4F81BD" w:themeColor="accent1"/>
              <w:sz w:val="24"/>
              <w:szCs w:val="26"/>
            </w:rPr>
          </w:rPrChange>
        </w:rPr>
        <w:t>Provide ove</w:t>
      </w:r>
      <w:r w:rsidR="004A6384" w:rsidRPr="00657B96">
        <w:rPr>
          <w:rFonts w:ascii="Times New Roman" w:hAnsi="Times New Roman" w:cs="Times New Roman"/>
          <w:sz w:val="24"/>
          <w:szCs w:val="24"/>
        </w:rPr>
        <w:t xml:space="preserve">rall information about </w:t>
      </w:r>
      <w:r w:rsidR="00D475E7" w:rsidRPr="00657B96">
        <w:rPr>
          <w:rFonts w:ascii="Times New Roman" w:hAnsi="Times New Roman" w:cs="Times New Roman"/>
          <w:sz w:val="24"/>
          <w:szCs w:val="24"/>
        </w:rPr>
        <w:t>projects ‘status</w:t>
      </w:r>
      <w:r w:rsidRPr="00657B96">
        <w:rPr>
          <w:rFonts w:ascii="Times New Roman" w:hAnsi="Times New Roman" w:cs="Times New Roman"/>
          <w:sz w:val="24"/>
          <w:szCs w:val="24"/>
          <w:rPrChange w:id="1516" w:author="DuyNgo" w:date="2012-08-10T08:15:00Z">
            <w:rPr>
              <w:rFonts w:asciiTheme="majorHAnsi" w:eastAsiaTheme="majorEastAsia" w:hAnsiTheme="majorHAnsi" w:cstheme="minorHAnsi"/>
              <w:b/>
              <w:bCs/>
              <w:color w:val="4F81BD" w:themeColor="accent1"/>
              <w:sz w:val="24"/>
              <w:szCs w:val="26"/>
            </w:rPr>
          </w:rPrChange>
        </w:rPr>
        <w:t xml:space="preserve"> including name, health, cost, progress, quality, efficiency, date, effort.</w:t>
      </w:r>
    </w:p>
    <w:p w:rsidR="005E0E76" w:rsidRPr="00657B96" w:rsidRDefault="005E0E76" w:rsidP="008C3CFA">
      <w:pPr>
        <w:pStyle w:val="ListParagraph"/>
        <w:numPr>
          <w:ilvl w:val="0"/>
          <w:numId w:val="33"/>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517" w:author="DuyNgo" w:date="2012-08-10T08:15:00Z">
            <w:rPr>
              <w:rFonts w:asciiTheme="majorHAnsi" w:eastAsiaTheme="majorEastAsia" w:hAnsiTheme="majorHAnsi" w:cstheme="minorHAnsi"/>
              <w:b/>
              <w:bCs/>
              <w:color w:val="4F81BD" w:themeColor="accent1"/>
              <w:sz w:val="24"/>
              <w:szCs w:val="26"/>
            </w:rPr>
          </w:rPrChange>
        </w:rPr>
        <w:t>Allow user to filter projects by status, category, date, cost, progress, efficiency.</w:t>
      </w:r>
    </w:p>
    <w:p w:rsidR="005E0E76" w:rsidRPr="00657B96" w:rsidRDefault="005E0E76" w:rsidP="008C3CFA">
      <w:pPr>
        <w:pStyle w:val="ListParagraph"/>
        <w:numPr>
          <w:ilvl w:val="0"/>
          <w:numId w:val="33"/>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518" w:author="DuyNgo" w:date="2012-08-10T08:15:00Z">
            <w:rPr>
              <w:rFonts w:asciiTheme="majorHAnsi" w:eastAsiaTheme="majorEastAsia" w:hAnsiTheme="majorHAnsi" w:cstheme="minorHAnsi"/>
              <w:b/>
              <w:bCs/>
              <w:color w:val="4F81BD" w:themeColor="accent1"/>
              <w:sz w:val="24"/>
              <w:szCs w:val="26"/>
            </w:rPr>
          </w:rPrChange>
        </w:rPr>
        <w:t>Allow user to sort projects by name, date, project manager.</w:t>
      </w:r>
    </w:p>
    <w:p w:rsidR="005E0E76" w:rsidRPr="00657B96" w:rsidRDefault="005E0E76" w:rsidP="008C3CFA">
      <w:pPr>
        <w:pStyle w:val="ListParagraph"/>
        <w:numPr>
          <w:ilvl w:val="0"/>
          <w:numId w:val="33"/>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519" w:author="DuyNgo" w:date="2012-08-10T08:15:00Z">
            <w:rPr>
              <w:rFonts w:asciiTheme="majorHAnsi" w:eastAsiaTheme="majorEastAsia" w:hAnsiTheme="majorHAnsi" w:cstheme="minorHAnsi"/>
              <w:b/>
              <w:bCs/>
              <w:color w:val="4F81BD" w:themeColor="accent1"/>
              <w:sz w:val="24"/>
              <w:szCs w:val="26"/>
            </w:rPr>
          </w:rPrChange>
        </w:rPr>
        <w:t>Provide link to project detail information and export feature.</w:t>
      </w:r>
    </w:p>
    <w:p w:rsidR="005E0E76" w:rsidRPr="00657B96" w:rsidRDefault="00B57868" w:rsidP="00B57868">
      <w:pPr>
        <w:pStyle w:val="Heading4"/>
        <w:rPr>
          <w:rFonts w:ascii="Times New Roman" w:hAnsi="Times New Roman" w:cs="Times New Roman"/>
          <w:sz w:val="24"/>
          <w:szCs w:val="24"/>
          <w:rPrChange w:id="1520" w:author="DuyNgo" w:date="2012-08-10T08:15:00Z">
            <w:rPr/>
          </w:rPrChange>
        </w:rPr>
      </w:pPr>
      <w:bookmarkStart w:id="1521" w:name="_Toc332774785"/>
      <w:r w:rsidRPr="00657B96">
        <w:rPr>
          <w:rFonts w:ascii="Times New Roman" w:hAnsi="Times New Roman" w:cs="Times New Roman"/>
          <w:sz w:val="24"/>
          <w:szCs w:val="24"/>
          <w:rPrChange w:id="1522" w:author="DuyNgo" w:date="2012-08-10T08:15:00Z">
            <w:rPr>
              <w:rFonts w:asciiTheme="minorHAnsi" w:eastAsiaTheme="minorHAnsi" w:hAnsiTheme="minorHAnsi" w:cstheme="minorBidi"/>
              <w:b w:val="0"/>
              <w:bCs w:val="0"/>
              <w:i w:val="0"/>
              <w:iCs w:val="0"/>
              <w:color w:val="auto"/>
              <w:sz w:val="26"/>
              <w:szCs w:val="26"/>
            </w:rPr>
          </w:rPrChange>
        </w:rPr>
        <w:t xml:space="preserve">2.3.2 </w:t>
      </w:r>
      <w:r w:rsidR="005E0E76" w:rsidRPr="00657B96">
        <w:rPr>
          <w:rFonts w:ascii="Times New Roman" w:hAnsi="Times New Roman" w:cs="Times New Roman"/>
          <w:sz w:val="24"/>
          <w:szCs w:val="24"/>
          <w:rPrChange w:id="1523" w:author="DuyNgo" w:date="2012-08-10T08:15:00Z">
            <w:rPr>
              <w:rFonts w:asciiTheme="minorHAnsi" w:eastAsiaTheme="minorHAnsi" w:hAnsiTheme="minorHAnsi" w:cstheme="minorBidi"/>
              <w:b w:val="0"/>
              <w:bCs w:val="0"/>
              <w:i w:val="0"/>
              <w:iCs w:val="0"/>
              <w:color w:val="auto"/>
              <w:sz w:val="26"/>
              <w:szCs w:val="26"/>
            </w:rPr>
          </w:rPrChange>
        </w:rPr>
        <w:t>Planner</w:t>
      </w:r>
      <w:bookmarkEnd w:id="1521"/>
      <w:r w:rsidR="005E0E76" w:rsidRPr="00657B96">
        <w:rPr>
          <w:rFonts w:ascii="Times New Roman" w:hAnsi="Times New Roman" w:cs="Times New Roman"/>
          <w:sz w:val="24"/>
          <w:szCs w:val="24"/>
          <w:rPrChange w:id="1524" w:author="DuyNgo" w:date="2012-08-10T08:15:00Z">
            <w:rPr>
              <w:rFonts w:asciiTheme="minorHAnsi" w:eastAsiaTheme="minorHAnsi" w:hAnsiTheme="minorHAnsi" w:cstheme="minorBidi"/>
              <w:b w:val="0"/>
              <w:bCs w:val="0"/>
              <w:i w:val="0"/>
              <w:iCs w:val="0"/>
              <w:color w:val="auto"/>
              <w:sz w:val="26"/>
              <w:szCs w:val="26"/>
            </w:rPr>
          </w:rPrChange>
        </w:rPr>
        <w:br/>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1525" w:author="DuyNgo" w:date="2012-08-10T08:15:00Z">
            <w:rPr>
              <w:rFonts w:asciiTheme="majorHAnsi" w:eastAsiaTheme="majorEastAsia" w:hAnsiTheme="majorHAnsi" w:cstheme="minorHAnsi"/>
              <w:b/>
              <w:bCs/>
              <w:color w:val="4F81BD" w:themeColor="accent1"/>
              <w:sz w:val="24"/>
              <w:szCs w:val="26"/>
            </w:rPr>
          </w:rPrChange>
        </w:rPr>
        <w:t>This function allow user to keep track of tasks, progress of project:</w:t>
      </w:r>
    </w:p>
    <w:p w:rsidR="005E0E76" w:rsidRPr="00657B96" w:rsidRDefault="005E0E76" w:rsidP="008C3CFA">
      <w:pPr>
        <w:pStyle w:val="ListParagraph"/>
        <w:numPr>
          <w:ilvl w:val="0"/>
          <w:numId w:val="33"/>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526" w:author="DuyNgo" w:date="2012-08-10T08:15:00Z">
            <w:rPr>
              <w:rFonts w:asciiTheme="majorHAnsi" w:eastAsiaTheme="majorEastAsia" w:hAnsiTheme="majorHAnsi" w:cstheme="minorHAnsi"/>
              <w:b/>
              <w:bCs/>
              <w:color w:val="4F81BD" w:themeColor="accent1"/>
              <w:sz w:val="24"/>
              <w:szCs w:val="26"/>
            </w:rPr>
          </w:rPrChange>
        </w:rPr>
        <w:t>Allow project manager to manage tasks: add new task, update, delete, assign, monitor progress, completeness rate, and date.</w:t>
      </w:r>
    </w:p>
    <w:p w:rsidR="005E0E76" w:rsidRPr="00657B96" w:rsidRDefault="005E0E76" w:rsidP="008C3CFA">
      <w:pPr>
        <w:pStyle w:val="ListParagraph"/>
        <w:numPr>
          <w:ilvl w:val="0"/>
          <w:numId w:val="33"/>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527" w:author="DuyNgo" w:date="2012-08-10T08:15:00Z">
            <w:rPr>
              <w:rFonts w:asciiTheme="majorHAnsi" w:eastAsiaTheme="majorEastAsia" w:hAnsiTheme="majorHAnsi" w:cstheme="minorHAnsi"/>
              <w:b/>
              <w:bCs/>
              <w:color w:val="4F81BD" w:themeColor="accent1"/>
              <w:sz w:val="24"/>
              <w:szCs w:val="26"/>
            </w:rPr>
          </w:rPrChange>
        </w:rPr>
        <w:t>Feature filter projects by status, assigned to.</w:t>
      </w:r>
    </w:p>
    <w:p w:rsidR="005E0E76" w:rsidRPr="00657B96" w:rsidRDefault="005E0E76" w:rsidP="008C3CFA">
      <w:pPr>
        <w:pStyle w:val="ListParagraph"/>
        <w:numPr>
          <w:ilvl w:val="0"/>
          <w:numId w:val="33"/>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528" w:author="DuyNgo" w:date="2012-08-10T08:15:00Z">
            <w:rPr>
              <w:rFonts w:asciiTheme="majorHAnsi" w:eastAsiaTheme="majorEastAsia" w:hAnsiTheme="majorHAnsi" w:cstheme="minorHAnsi"/>
              <w:b/>
              <w:bCs/>
              <w:color w:val="4F81BD" w:themeColor="accent1"/>
              <w:sz w:val="24"/>
              <w:szCs w:val="26"/>
            </w:rPr>
          </w:rPrChange>
        </w:rPr>
        <w:t>Allow user to sort status, date, assigned to.</w:t>
      </w:r>
    </w:p>
    <w:p w:rsidR="005E0E76" w:rsidRPr="00657B96" w:rsidRDefault="005E0E76" w:rsidP="008C3CFA">
      <w:pPr>
        <w:pStyle w:val="ListParagraph"/>
        <w:numPr>
          <w:ilvl w:val="0"/>
          <w:numId w:val="33"/>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529" w:author="DuyNgo" w:date="2012-08-10T08:15:00Z">
            <w:rPr>
              <w:rFonts w:asciiTheme="majorHAnsi" w:eastAsiaTheme="majorEastAsia" w:hAnsiTheme="majorHAnsi" w:cstheme="minorHAnsi"/>
              <w:b/>
              <w:bCs/>
              <w:color w:val="4F81BD" w:themeColor="accent1"/>
              <w:sz w:val="24"/>
              <w:szCs w:val="26"/>
            </w:rPr>
          </w:rPrChange>
        </w:rPr>
        <w:t>Import feature using Microsoft Project and export report.</w:t>
      </w:r>
    </w:p>
    <w:p w:rsidR="005E0E76" w:rsidRPr="00657B96" w:rsidRDefault="005E0E76" w:rsidP="008C3CFA">
      <w:pPr>
        <w:pStyle w:val="CommentText"/>
        <w:numPr>
          <w:ilvl w:val="0"/>
          <w:numId w:val="33"/>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530" w:author="DuyNgo" w:date="2012-08-10T08:15:00Z">
            <w:rPr>
              <w:rFonts w:asciiTheme="majorHAnsi" w:eastAsiaTheme="majorEastAsia" w:hAnsiTheme="majorHAnsi" w:cstheme="minorHAnsi"/>
              <w:b/>
              <w:bCs/>
              <w:color w:val="4F81BD" w:themeColor="accent1"/>
              <w:sz w:val="24"/>
              <w:szCs w:val="24"/>
            </w:rPr>
          </w:rPrChange>
        </w:rPr>
        <w:t xml:space="preserve">Team member can update task’s </w:t>
      </w:r>
      <w:r w:rsidR="00D475E7" w:rsidRPr="00657B96">
        <w:rPr>
          <w:rFonts w:ascii="Times New Roman" w:hAnsi="Times New Roman" w:cs="Times New Roman"/>
          <w:sz w:val="24"/>
          <w:szCs w:val="24"/>
        </w:rPr>
        <w:t>progress</w:t>
      </w:r>
      <w:r w:rsidRPr="00657B96">
        <w:rPr>
          <w:rFonts w:ascii="Times New Roman" w:hAnsi="Times New Roman" w:cs="Times New Roman"/>
          <w:sz w:val="24"/>
          <w:szCs w:val="24"/>
          <w:rPrChange w:id="1531" w:author="DuyNgo" w:date="2012-08-10T08:15:00Z">
            <w:rPr>
              <w:rFonts w:asciiTheme="majorHAnsi" w:eastAsiaTheme="majorEastAsia" w:hAnsiTheme="majorHAnsi" w:cstheme="minorHAnsi"/>
              <w:b/>
              <w:bCs/>
              <w:color w:val="4F81BD" w:themeColor="accent1"/>
              <w:sz w:val="24"/>
              <w:szCs w:val="24"/>
            </w:rPr>
          </w:rPrChange>
        </w:rPr>
        <w:t>.</w:t>
      </w:r>
    </w:p>
    <w:p w:rsidR="005E0E76" w:rsidRPr="00657B96" w:rsidRDefault="00B57868" w:rsidP="00B57868">
      <w:pPr>
        <w:pStyle w:val="Heading4"/>
        <w:rPr>
          <w:rFonts w:ascii="Times New Roman" w:hAnsi="Times New Roman" w:cs="Times New Roman"/>
          <w:sz w:val="24"/>
          <w:szCs w:val="24"/>
          <w:rPrChange w:id="1532" w:author="DuyNgo" w:date="2012-08-10T08:15:00Z">
            <w:rPr/>
          </w:rPrChange>
        </w:rPr>
      </w:pPr>
      <w:bookmarkStart w:id="1533" w:name="_Toc332774786"/>
      <w:r w:rsidRPr="00657B96">
        <w:rPr>
          <w:rFonts w:ascii="Times New Roman" w:hAnsi="Times New Roman" w:cs="Times New Roman"/>
          <w:sz w:val="24"/>
          <w:szCs w:val="24"/>
          <w:rPrChange w:id="1534" w:author="DuyNgo" w:date="2012-08-10T08:15:00Z">
            <w:rPr>
              <w:rFonts w:asciiTheme="minorHAnsi" w:eastAsiaTheme="minorHAnsi" w:hAnsiTheme="minorHAnsi" w:cstheme="minorBidi"/>
              <w:b w:val="0"/>
              <w:bCs w:val="0"/>
              <w:i w:val="0"/>
              <w:iCs w:val="0"/>
              <w:color w:val="auto"/>
              <w:sz w:val="26"/>
              <w:szCs w:val="26"/>
            </w:rPr>
          </w:rPrChange>
        </w:rPr>
        <w:lastRenderedPageBreak/>
        <w:t xml:space="preserve">2.3.3 </w:t>
      </w:r>
      <w:r w:rsidR="005E0E76" w:rsidRPr="00657B96">
        <w:rPr>
          <w:rFonts w:ascii="Times New Roman" w:hAnsi="Times New Roman" w:cs="Times New Roman"/>
          <w:sz w:val="24"/>
          <w:szCs w:val="24"/>
          <w:rPrChange w:id="1535" w:author="DuyNgo" w:date="2012-08-10T08:15:00Z">
            <w:rPr>
              <w:rFonts w:asciiTheme="minorHAnsi" w:eastAsiaTheme="minorHAnsi" w:hAnsiTheme="minorHAnsi" w:cstheme="minorBidi"/>
              <w:b w:val="0"/>
              <w:bCs w:val="0"/>
              <w:i w:val="0"/>
              <w:iCs w:val="0"/>
              <w:color w:val="auto"/>
              <w:sz w:val="26"/>
              <w:szCs w:val="26"/>
            </w:rPr>
          </w:rPrChange>
        </w:rPr>
        <w:t>Report</w:t>
      </w:r>
      <w:bookmarkEnd w:id="1533"/>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1536" w:author="DuyNgo" w:date="2012-08-10T08:15:00Z">
            <w:rPr>
              <w:rFonts w:asciiTheme="majorHAnsi" w:eastAsiaTheme="majorEastAsia" w:hAnsiTheme="majorHAnsi" w:cstheme="minorHAnsi"/>
              <w:b/>
              <w:bCs/>
              <w:color w:val="4F81BD" w:themeColor="accent1"/>
              <w:sz w:val="24"/>
              <w:szCs w:val="26"/>
            </w:rPr>
          </w:rPrChange>
        </w:rPr>
        <w:br/>
        <w:t xml:space="preserve">This function provides report features: </w:t>
      </w:r>
    </w:p>
    <w:p w:rsidR="005E0E76" w:rsidRPr="00657B96" w:rsidRDefault="005E0E76" w:rsidP="008C3CFA">
      <w:pPr>
        <w:pStyle w:val="ListParagraph"/>
        <w:numPr>
          <w:ilvl w:val="0"/>
          <w:numId w:val="34"/>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537" w:author="DuyNgo" w:date="2012-08-10T08:15:00Z">
            <w:rPr>
              <w:rFonts w:asciiTheme="majorHAnsi" w:eastAsiaTheme="majorEastAsia" w:hAnsiTheme="majorHAnsi" w:cstheme="minorHAnsi"/>
              <w:b/>
              <w:bCs/>
              <w:color w:val="4F81BD" w:themeColor="accent1"/>
              <w:sz w:val="24"/>
              <w:szCs w:val="26"/>
            </w:rPr>
          </w:rPrChange>
        </w:rPr>
        <w:t>Project information</w:t>
      </w:r>
    </w:p>
    <w:p w:rsidR="005E0E76" w:rsidRPr="00657B96" w:rsidRDefault="005E0E76" w:rsidP="008C3CFA">
      <w:pPr>
        <w:pStyle w:val="ListParagraph"/>
        <w:numPr>
          <w:ilvl w:val="0"/>
          <w:numId w:val="34"/>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538" w:author="DuyNgo" w:date="2012-08-10T08:15:00Z">
            <w:rPr>
              <w:rFonts w:asciiTheme="majorHAnsi" w:eastAsiaTheme="majorEastAsia" w:hAnsiTheme="majorHAnsi" w:cstheme="minorHAnsi"/>
              <w:b/>
              <w:bCs/>
              <w:color w:val="4F81BD" w:themeColor="accent1"/>
              <w:sz w:val="24"/>
              <w:szCs w:val="26"/>
            </w:rPr>
          </w:rPrChange>
        </w:rPr>
        <w:t>Planner</w:t>
      </w:r>
    </w:p>
    <w:p w:rsidR="005E0E76" w:rsidRPr="00657B96" w:rsidRDefault="005E0E76" w:rsidP="008C3CFA">
      <w:pPr>
        <w:pStyle w:val="ListParagraph"/>
        <w:numPr>
          <w:ilvl w:val="0"/>
          <w:numId w:val="34"/>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539" w:author="DuyNgo" w:date="2012-08-10T08:15:00Z">
            <w:rPr>
              <w:rFonts w:asciiTheme="majorHAnsi" w:eastAsiaTheme="majorEastAsia" w:hAnsiTheme="majorHAnsi" w:cstheme="minorHAnsi"/>
              <w:b/>
              <w:bCs/>
              <w:color w:val="4F81BD" w:themeColor="accent1"/>
              <w:sz w:val="24"/>
              <w:szCs w:val="26"/>
            </w:rPr>
          </w:rPrChange>
        </w:rPr>
        <w:t>DMS</w:t>
      </w:r>
    </w:p>
    <w:p w:rsidR="005E0E76" w:rsidRPr="00657B96" w:rsidRDefault="005E0E76" w:rsidP="008C3CFA">
      <w:pPr>
        <w:pStyle w:val="ListParagraph"/>
        <w:numPr>
          <w:ilvl w:val="0"/>
          <w:numId w:val="34"/>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540" w:author="DuyNgo" w:date="2012-08-10T08:15:00Z">
            <w:rPr>
              <w:rFonts w:asciiTheme="majorHAnsi" w:eastAsiaTheme="majorEastAsia" w:hAnsiTheme="majorHAnsi" w:cstheme="minorHAnsi"/>
              <w:b/>
              <w:bCs/>
              <w:color w:val="4F81BD" w:themeColor="accent1"/>
              <w:sz w:val="24"/>
              <w:szCs w:val="26"/>
            </w:rPr>
          </w:rPrChange>
        </w:rPr>
        <w:t>Timesheet</w:t>
      </w:r>
      <w:r w:rsidRPr="00657B96">
        <w:rPr>
          <w:rFonts w:ascii="Times New Roman" w:hAnsi="Times New Roman" w:cs="Times New Roman"/>
          <w:sz w:val="24"/>
          <w:szCs w:val="24"/>
          <w:rPrChange w:id="1541" w:author="DuyNgo" w:date="2012-08-10T08:15:00Z">
            <w:rPr>
              <w:rFonts w:asciiTheme="majorHAnsi" w:eastAsiaTheme="majorEastAsia" w:hAnsiTheme="majorHAnsi" w:cstheme="minorHAnsi"/>
              <w:b/>
              <w:bCs/>
              <w:color w:val="4F81BD" w:themeColor="accent1"/>
              <w:sz w:val="24"/>
              <w:szCs w:val="26"/>
            </w:rPr>
          </w:rPrChange>
        </w:rPr>
        <w:br/>
      </w:r>
    </w:p>
    <w:p w:rsidR="005E0E76" w:rsidRPr="00657B96" w:rsidRDefault="00B57868" w:rsidP="00B57868">
      <w:pPr>
        <w:pStyle w:val="Heading4"/>
        <w:rPr>
          <w:rFonts w:ascii="Times New Roman" w:hAnsi="Times New Roman" w:cs="Times New Roman"/>
          <w:sz w:val="24"/>
          <w:szCs w:val="24"/>
          <w:rPrChange w:id="1542" w:author="DuyNgo" w:date="2012-08-10T08:15:00Z">
            <w:rPr/>
          </w:rPrChange>
        </w:rPr>
      </w:pPr>
      <w:bookmarkStart w:id="1543" w:name="_Toc332774787"/>
      <w:r w:rsidRPr="00657B96">
        <w:rPr>
          <w:rFonts w:ascii="Times New Roman" w:hAnsi="Times New Roman" w:cs="Times New Roman"/>
          <w:sz w:val="24"/>
          <w:szCs w:val="24"/>
          <w:rPrChange w:id="1544" w:author="DuyNgo" w:date="2012-08-10T08:15:00Z">
            <w:rPr>
              <w:rFonts w:asciiTheme="minorHAnsi" w:eastAsiaTheme="minorHAnsi" w:hAnsiTheme="minorHAnsi" w:cstheme="minorBidi"/>
              <w:b w:val="0"/>
              <w:bCs w:val="0"/>
              <w:i w:val="0"/>
              <w:iCs w:val="0"/>
              <w:color w:val="auto"/>
              <w:sz w:val="26"/>
              <w:szCs w:val="26"/>
            </w:rPr>
          </w:rPrChange>
        </w:rPr>
        <w:t xml:space="preserve">2.3.4 </w:t>
      </w:r>
      <w:r w:rsidR="005E0E76" w:rsidRPr="00657B96">
        <w:rPr>
          <w:rFonts w:ascii="Times New Roman" w:hAnsi="Times New Roman" w:cs="Times New Roman"/>
          <w:sz w:val="24"/>
          <w:szCs w:val="24"/>
          <w:rPrChange w:id="1545" w:author="DuyNgo" w:date="2012-08-10T08:15:00Z">
            <w:rPr>
              <w:rFonts w:asciiTheme="minorHAnsi" w:eastAsiaTheme="minorHAnsi" w:hAnsiTheme="minorHAnsi" w:cstheme="minorBidi"/>
              <w:b w:val="0"/>
              <w:bCs w:val="0"/>
              <w:i w:val="0"/>
              <w:iCs w:val="0"/>
              <w:color w:val="auto"/>
              <w:sz w:val="26"/>
              <w:szCs w:val="26"/>
            </w:rPr>
          </w:rPrChange>
        </w:rPr>
        <w:t>Project Eye</w:t>
      </w:r>
      <w:bookmarkEnd w:id="1543"/>
      <w:r w:rsidR="005E0E76" w:rsidRPr="00657B96">
        <w:rPr>
          <w:rFonts w:ascii="Times New Roman" w:hAnsi="Times New Roman" w:cs="Times New Roman"/>
          <w:sz w:val="24"/>
          <w:szCs w:val="24"/>
          <w:rPrChange w:id="1546" w:author="DuyNgo" w:date="2012-08-10T08:15:00Z">
            <w:rPr>
              <w:rFonts w:asciiTheme="minorHAnsi" w:eastAsiaTheme="minorHAnsi" w:hAnsiTheme="minorHAnsi" w:cstheme="minorBidi"/>
              <w:b w:val="0"/>
              <w:bCs w:val="0"/>
              <w:i w:val="0"/>
              <w:iCs w:val="0"/>
              <w:color w:val="auto"/>
              <w:sz w:val="26"/>
              <w:szCs w:val="26"/>
            </w:rPr>
          </w:rPrChange>
        </w:rPr>
        <w:br/>
      </w:r>
    </w:p>
    <w:p w:rsidR="005E0E76" w:rsidRPr="00657B96" w:rsidRDefault="005E0E76" w:rsidP="005E0E76">
      <w:pPr>
        <w:pStyle w:val="PlainText"/>
        <w:rPr>
          <w:rFonts w:ascii="Times New Roman" w:hAnsi="Times New Roman" w:cs="Times New Roman"/>
          <w:sz w:val="24"/>
          <w:szCs w:val="24"/>
        </w:rPr>
      </w:pPr>
      <w:r w:rsidRPr="00657B96">
        <w:rPr>
          <w:rFonts w:ascii="Times New Roman" w:hAnsi="Times New Roman" w:cs="Times New Roman"/>
          <w:sz w:val="24"/>
          <w:szCs w:val="24"/>
          <w:rPrChange w:id="1547" w:author="DuyNgo" w:date="2012-08-10T08:15:00Z">
            <w:rPr>
              <w:rFonts w:asciiTheme="minorHAnsi" w:eastAsiaTheme="majorEastAsia" w:hAnsiTheme="minorHAnsi" w:cstheme="minorHAnsi"/>
              <w:b/>
              <w:bCs/>
              <w:color w:val="4F81BD" w:themeColor="accent1"/>
              <w:sz w:val="24"/>
              <w:szCs w:val="24"/>
              <w:lang w:eastAsia="en-US"/>
            </w:rPr>
          </w:rPrChange>
        </w:rPr>
        <w:t>This function allows Admin and Project Manager to create new project, edit a project’s information. The function also provides Admin with search function to help them quickly find a project.</w:t>
      </w:r>
    </w:p>
    <w:p w:rsidR="005E0E76" w:rsidRPr="00657B96" w:rsidRDefault="005E0E76" w:rsidP="005E0E76">
      <w:pPr>
        <w:pStyle w:val="PlainText"/>
        <w:rPr>
          <w:rFonts w:ascii="Times New Roman" w:hAnsi="Times New Roman" w:cs="Times New Roman"/>
          <w:sz w:val="24"/>
          <w:szCs w:val="24"/>
        </w:rPr>
      </w:pPr>
    </w:p>
    <w:p w:rsidR="005E0E76" w:rsidRPr="00657B96" w:rsidRDefault="00B57868" w:rsidP="005E0E76">
      <w:pPr>
        <w:pStyle w:val="PlainText"/>
        <w:rPr>
          <w:rFonts w:ascii="Times New Roman" w:hAnsi="Times New Roman" w:cs="Times New Roman"/>
          <w:sz w:val="24"/>
          <w:szCs w:val="24"/>
        </w:rPr>
      </w:pPr>
      <w:r w:rsidRPr="00657B96">
        <w:rPr>
          <w:rFonts w:ascii="Times New Roman" w:hAnsi="Times New Roman" w:cs="Times New Roman"/>
          <w:sz w:val="24"/>
          <w:szCs w:val="24"/>
          <w:rPrChange w:id="1548"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657B96">
        <w:rPr>
          <w:rFonts w:ascii="Times New Roman" w:hAnsi="Times New Roman" w:cs="Times New Roman"/>
          <w:sz w:val="24"/>
          <w:szCs w:val="24"/>
          <w:rPrChange w:id="1549" w:author="DuyNgo" w:date="2012-08-10T08:15:00Z">
            <w:rPr>
              <w:rFonts w:asciiTheme="minorHAnsi" w:eastAsiaTheme="majorEastAsia" w:hAnsiTheme="minorHAnsi" w:cstheme="minorHAnsi"/>
              <w:b/>
              <w:bCs/>
              <w:color w:val="4F81BD" w:themeColor="accent1"/>
              <w:sz w:val="24"/>
              <w:szCs w:val="24"/>
              <w:lang w:eastAsia="en-US"/>
            </w:rPr>
          </w:rPrChange>
        </w:rPr>
        <w:t>4.1 Manage User</w:t>
      </w:r>
      <w:r w:rsidR="005E0E76" w:rsidRPr="00657B96">
        <w:rPr>
          <w:rFonts w:ascii="Times New Roman" w:hAnsi="Times New Roman" w:cs="Times New Roman"/>
          <w:sz w:val="24"/>
          <w:szCs w:val="24"/>
          <w:rPrChange w:id="1550"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657B96" w:rsidRDefault="005E0E76" w:rsidP="005E0E76">
      <w:pPr>
        <w:pStyle w:val="PlainText"/>
        <w:rPr>
          <w:rFonts w:ascii="Times New Roman" w:hAnsi="Times New Roman" w:cs="Times New Roman"/>
          <w:sz w:val="24"/>
          <w:szCs w:val="24"/>
        </w:rPr>
      </w:pPr>
      <w:r w:rsidRPr="00657B96">
        <w:rPr>
          <w:rFonts w:ascii="Times New Roman" w:hAnsi="Times New Roman" w:cs="Times New Roman"/>
          <w:sz w:val="24"/>
          <w:szCs w:val="24"/>
          <w:rPrChange w:id="1551" w:author="DuyNgo" w:date="2012-08-10T08:15:00Z">
            <w:rPr>
              <w:rFonts w:asciiTheme="minorHAnsi" w:eastAsiaTheme="majorEastAsia" w:hAnsiTheme="minorHAnsi" w:cstheme="minorHAnsi"/>
              <w:b/>
              <w:bCs/>
              <w:color w:val="4F81BD" w:themeColor="accent1"/>
              <w:sz w:val="24"/>
              <w:szCs w:val="24"/>
              <w:lang w:eastAsia="en-US"/>
            </w:rPr>
          </w:rPrChange>
        </w:rPr>
        <w:t xml:space="preserve">This function provides Admin with the ability manage users of the </w:t>
      </w:r>
      <w:r w:rsidR="00D475E7" w:rsidRPr="00657B96">
        <w:rPr>
          <w:rFonts w:ascii="Times New Roman" w:hAnsi="Times New Roman" w:cs="Times New Roman"/>
          <w:sz w:val="24"/>
          <w:szCs w:val="24"/>
        </w:rPr>
        <w:t>OO</w:t>
      </w:r>
      <w:r w:rsidRPr="00657B96">
        <w:rPr>
          <w:rFonts w:ascii="Times New Roman" w:hAnsi="Times New Roman" w:cs="Times New Roman"/>
          <w:sz w:val="24"/>
          <w:szCs w:val="24"/>
          <w:rPrChange w:id="1552" w:author="DuyNgo" w:date="2012-08-10T08:15:00Z">
            <w:rPr>
              <w:rFonts w:asciiTheme="minorHAnsi" w:eastAsiaTheme="majorEastAsia" w:hAnsiTheme="minorHAnsi" w:cstheme="minorHAnsi"/>
              <w:b/>
              <w:bCs/>
              <w:color w:val="4F81BD" w:themeColor="accent1"/>
              <w:sz w:val="24"/>
              <w:szCs w:val="24"/>
              <w:lang w:eastAsia="en-US"/>
            </w:rPr>
          </w:rPrChange>
        </w:rPr>
        <w:t>PMS system. This function includes search users, create user, and edit user’s information and status.</w:t>
      </w:r>
      <w:r w:rsidR="00D475E7" w:rsidRPr="00657B96">
        <w:rPr>
          <w:rFonts w:ascii="Times New Roman" w:hAnsi="Times New Roman" w:cs="Times New Roman"/>
          <w:sz w:val="24"/>
          <w:szCs w:val="24"/>
        </w:rPr>
        <w:t xml:space="preserve"> This is the feature of uPortal.</w:t>
      </w:r>
    </w:p>
    <w:p w:rsidR="005E0E76" w:rsidRPr="00657B96" w:rsidRDefault="005E0E76" w:rsidP="005E0E76">
      <w:pPr>
        <w:pStyle w:val="PlainText"/>
        <w:rPr>
          <w:rFonts w:ascii="Times New Roman" w:hAnsi="Times New Roman" w:cs="Times New Roman"/>
          <w:sz w:val="24"/>
          <w:szCs w:val="24"/>
        </w:rPr>
      </w:pPr>
    </w:p>
    <w:p w:rsidR="005E0E76" w:rsidRPr="00657B96" w:rsidRDefault="00B57868" w:rsidP="005E0E76">
      <w:pPr>
        <w:pStyle w:val="PlainText"/>
        <w:rPr>
          <w:rFonts w:ascii="Times New Roman" w:hAnsi="Times New Roman" w:cs="Times New Roman"/>
          <w:sz w:val="24"/>
          <w:szCs w:val="24"/>
        </w:rPr>
      </w:pPr>
      <w:r w:rsidRPr="00657B96">
        <w:rPr>
          <w:rFonts w:ascii="Times New Roman" w:hAnsi="Times New Roman" w:cs="Times New Roman"/>
          <w:sz w:val="24"/>
          <w:szCs w:val="24"/>
          <w:rPrChange w:id="1553"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657B96">
        <w:rPr>
          <w:rFonts w:ascii="Times New Roman" w:hAnsi="Times New Roman" w:cs="Times New Roman"/>
          <w:sz w:val="24"/>
          <w:szCs w:val="24"/>
          <w:rPrChange w:id="1554" w:author="DuyNgo" w:date="2012-08-10T08:15:00Z">
            <w:rPr>
              <w:rFonts w:asciiTheme="minorHAnsi" w:eastAsiaTheme="majorEastAsia" w:hAnsiTheme="minorHAnsi" w:cstheme="minorHAnsi"/>
              <w:b/>
              <w:bCs/>
              <w:color w:val="4F81BD" w:themeColor="accent1"/>
              <w:sz w:val="24"/>
              <w:szCs w:val="24"/>
              <w:lang w:eastAsia="en-US"/>
            </w:rPr>
          </w:rPrChange>
        </w:rPr>
        <w:t>4.2 Manage Project Team</w:t>
      </w:r>
      <w:r w:rsidR="005E0E76" w:rsidRPr="00657B96">
        <w:rPr>
          <w:rFonts w:ascii="Times New Roman" w:hAnsi="Times New Roman" w:cs="Times New Roman"/>
          <w:sz w:val="24"/>
          <w:szCs w:val="24"/>
          <w:rPrChange w:id="1555"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657B96" w:rsidRDefault="005E0E76" w:rsidP="005E0E76">
      <w:pPr>
        <w:pStyle w:val="PlainText"/>
        <w:rPr>
          <w:rFonts w:ascii="Times New Roman" w:hAnsi="Times New Roman" w:cs="Times New Roman"/>
          <w:sz w:val="24"/>
          <w:szCs w:val="24"/>
        </w:rPr>
      </w:pPr>
      <w:r w:rsidRPr="00657B96">
        <w:rPr>
          <w:rFonts w:ascii="Times New Roman" w:hAnsi="Times New Roman" w:cs="Times New Roman"/>
          <w:sz w:val="24"/>
          <w:szCs w:val="24"/>
          <w:rPrChange w:id="1556" w:author="DuyNgo" w:date="2012-08-10T08:15:00Z">
            <w:rPr>
              <w:rFonts w:asciiTheme="minorHAnsi" w:eastAsiaTheme="majorEastAsia" w:hAnsiTheme="minorHAnsi" w:cstheme="minorHAnsi"/>
              <w:b/>
              <w:bCs/>
              <w:color w:val="4F81BD" w:themeColor="accent1"/>
              <w:sz w:val="24"/>
              <w:szCs w:val="24"/>
              <w:lang w:eastAsia="en-US"/>
            </w:rPr>
          </w:rPrChange>
        </w:rPr>
        <w:t>This function provides Admin and Project Manager the ability to manage a project’s team. This function includes search users to add to project’s team, change team member’s role, and remove member from project’s team.</w:t>
      </w:r>
    </w:p>
    <w:p w:rsidR="005E0E76" w:rsidRPr="00657B96" w:rsidRDefault="005E0E76" w:rsidP="005E0E76">
      <w:pPr>
        <w:pStyle w:val="PlainText"/>
        <w:rPr>
          <w:rFonts w:ascii="Times New Roman" w:hAnsi="Times New Roman" w:cs="Times New Roman"/>
          <w:sz w:val="24"/>
          <w:szCs w:val="24"/>
        </w:rPr>
      </w:pPr>
    </w:p>
    <w:p w:rsidR="005E0E76" w:rsidRPr="00657B96" w:rsidRDefault="00B57868" w:rsidP="005E0E76">
      <w:pPr>
        <w:pStyle w:val="PlainText"/>
        <w:rPr>
          <w:rFonts w:ascii="Times New Roman" w:hAnsi="Times New Roman" w:cs="Times New Roman"/>
          <w:sz w:val="24"/>
          <w:szCs w:val="24"/>
        </w:rPr>
      </w:pPr>
      <w:r w:rsidRPr="00657B96">
        <w:rPr>
          <w:rFonts w:ascii="Times New Roman" w:hAnsi="Times New Roman" w:cs="Times New Roman"/>
          <w:sz w:val="24"/>
          <w:szCs w:val="24"/>
          <w:rPrChange w:id="1557"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657B96">
        <w:rPr>
          <w:rFonts w:ascii="Times New Roman" w:hAnsi="Times New Roman" w:cs="Times New Roman"/>
          <w:sz w:val="24"/>
          <w:szCs w:val="24"/>
          <w:rPrChange w:id="1558" w:author="DuyNgo" w:date="2012-08-10T08:15:00Z">
            <w:rPr>
              <w:rFonts w:asciiTheme="minorHAnsi" w:eastAsiaTheme="majorEastAsia" w:hAnsiTheme="minorHAnsi" w:cstheme="minorHAnsi"/>
              <w:b/>
              <w:bCs/>
              <w:color w:val="4F81BD" w:themeColor="accent1"/>
              <w:sz w:val="24"/>
              <w:szCs w:val="24"/>
              <w:lang w:eastAsia="en-US"/>
            </w:rPr>
          </w:rPrChange>
        </w:rPr>
        <w:t>4.3 Manage Project Module</w:t>
      </w:r>
      <w:r w:rsidR="005E0E76" w:rsidRPr="00657B96">
        <w:rPr>
          <w:rFonts w:ascii="Times New Roman" w:hAnsi="Times New Roman" w:cs="Times New Roman"/>
          <w:sz w:val="24"/>
          <w:szCs w:val="24"/>
          <w:rPrChange w:id="1559"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657B96" w:rsidRDefault="005E0E76" w:rsidP="005E0E76">
      <w:pPr>
        <w:pStyle w:val="PlainText"/>
        <w:rPr>
          <w:rFonts w:ascii="Times New Roman" w:hAnsi="Times New Roman" w:cs="Times New Roman"/>
          <w:sz w:val="24"/>
          <w:szCs w:val="24"/>
        </w:rPr>
      </w:pPr>
      <w:r w:rsidRPr="00657B96">
        <w:rPr>
          <w:rFonts w:ascii="Times New Roman" w:hAnsi="Times New Roman" w:cs="Times New Roman"/>
          <w:sz w:val="24"/>
          <w:szCs w:val="24"/>
          <w:rPrChange w:id="1560" w:author="DuyNgo" w:date="2012-08-10T08:15:00Z">
            <w:rPr>
              <w:rFonts w:asciiTheme="minorHAnsi" w:eastAsiaTheme="majorEastAsia" w:hAnsiTheme="minorHAnsi" w:cstheme="minorHAnsi"/>
              <w:b/>
              <w:bCs/>
              <w:color w:val="4F81BD" w:themeColor="accent1"/>
              <w:sz w:val="24"/>
              <w:szCs w:val="24"/>
              <w:lang w:eastAsia="en-US"/>
            </w:rPr>
          </w:rPrChange>
        </w:rPr>
        <w:t xml:space="preserve">This function provides Admin and Project Manager the ability to manage a project’s modules usage. This function will help admin and project manager to choose what modules they want to use in a project. </w:t>
      </w:r>
    </w:p>
    <w:p w:rsidR="005E0E76" w:rsidRPr="00657B96" w:rsidRDefault="005E0E76" w:rsidP="005E0E76">
      <w:pPr>
        <w:pStyle w:val="PlainText"/>
        <w:rPr>
          <w:rFonts w:ascii="Times New Roman" w:hAnsi="Times New Roman" w:cs="Times New Roman"/>
          <w:sz w:val="24"/>
          <w:szCs w:val="24"/>
        </w:rPr>
      </w:pPr>
      <w:r w:rsidRPr="00657B96">
        <w:rPr>
          <w:rFonts w:ascii="Times New Roman" w:hAnsi="Times New Roman" w:cs="Times New Roman"/>
          <w:sz w:val="24"/>
          <w:szCs w:val="24"/>
          <w:rPrChange w:id="1561" w:author="DuyNgo" w:date="2012-08-10T08:15:00Z">
            <w:rPr>
              <w:rFonts w:asciiTheme="minorHAnsi" w:eastAsiaTheme="majorEastAsia" w:hAnsiTheme="minorHAnsi" w:cstheme="minorHAnsi"/>
              <w:b/>
              <w:bCs/>
              <w:color w:val="4F81BD" w:themeColor="accent1"/>
              <w:sz w:val="24"/>
              <w:szCs w:val="24"/>
              <w:lang w:eastAsia="en-US"/>
            </w:rPr>
          </w:rPrChange>
        </w:rPr>
        <w:t xml:space="preserve">Here is the list of modules: </w:t>
      </w:r>
    </w:p>
    <w:p w:rsidR="005E0E76" w:rsidRPr="00657B96" w:rsidRDefault="005E0E76" w:rsidP="008C3CFA">
      <w:pPr>
        <w:pStyle w:val="PlainText"/>
        <w:numPr>
          <w:ilvl w:val="0"/>
          <w:numId w:val="30"/>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562" w:author="DuyNgo" w:date="2012-08-10T08:15:00Z">
            <w:rPr>
              <w:rFonts w:asciiTheme="minorHAnsi" w:eastAsiaTheme="majorEastAsia" w:hAnsiTheme="minorHAnsi" w:cstheme="minorHAnsi"/>
              <w:b/>
              <w:bCs/>
              <w:color w:val="4F81BD" w:themeColor="accent1"/>
              <w:sz w:val="24"/>
              <w:szCs w:val="24"/>
              <w:lang w:eastAsia="en-US"/>
            </w:rPr>
          </w:rPrChange>
        </w:rPr>
        <w:t>Time Sheet</w:t>
      </w:r>
    </w:p>
    <w:p w:rsidR="005E0E76" w:rsidRPr="00657B96" w:rsidRDefault="005E0E76" w:rsidP="008C3CFA">
      <w:pPr>
        <w:pStyle w:val="PlainText"/>
        <w:numPr>
          <w:ilvl w:val="0"/>
          <w:numId w:val="30"/>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563" w:author="DuyNgo" w:date="2012-08-10T08:15:00Z">
            <w:rPr>
              <w:rFonts w:asciiTheme="minorHAnsi" w:eastAsiaTheme="majorEastAsia" w:hAnsiTheme="minorHAnsi" w:cstheme="minorHAnsi"/>
              <w:b/>
              <w:bCs/>
              <w:color w:val="4F81BD" w:themeColor="accent1"/>
              <w:sz w:val="24"/>
              <w:szCs w:val="24"/>
              <w:lang w:eastAsia="en-US"/>
            </w:rPr>
          </w:rPrChange>
        </w:rPr>
        <w:t>Project Planner</w:t>
      </w:r>
    </w:p>
    <w:p w:rsidR="005E0E76" w:rsidRPr="00657B96" w:rsidRDefault="005E0E76" w:rsidP="008C3CFA">
      <w:pPr>
        <w:pStyle w:val="PlainText"/>
        <w:numPr>
          <w:ilvl w:val="0"/>
          <w:numId w:val="30"/>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564" w:author="DuyNgo" w:date="2012-08-10T08:15:00Z">
            <w:rPr>
              <w:rFonts w:asciiTheme="minorHAnsi" w:eastAsiaTheme="majorEastAsia" w:hAnsiTheme="minorHAnsi" w:cstheme="minorHAnsi"/>
              <w:b/>
              <w:bCs/>
              <w:color w:val="4F81BD" w:themeColor="accent1"/>
              <w:sz w:val="24"/>
              <w:szCs w:val="24"/>
              <w:lang w:eastAsia="en-US"/>
            </w:rPr>
          </w:rPrChange>
        </w:rPr>
        <w:t>Defect Management</w:t>
      </w:r>
    </w:p>
    <w:p w:rsidR="005E0E76" w:rsidRPr="00657B96" w:rsidRDefault="005E0E76" w:rsidP="008C3CFA">
      <w:pPr>
        <w:pStyle w:val="PlainText"/>
        <w:numPr>
          <w:ilvl w:val="0"/>
          <w:numId w:val="30"/>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565" w:author="DuyNgo" w:date="2012-08-10T08:15:00Z">
            <w:rPr>
              <w:rFonts w:asciiTheme="minorHAnsi" w:eastAsiaTheme="majorEastAsia" w:hAnsiTheme="minorHAnsi" w:cstheme="minorHAnsi"/>
              <w:b/>
              <w:bCs/>
              <w:color w:val="4F81BD" w:themeColor="accent1"/>
              <w:sz w:val="24"/>
              <w:szCs w:val="24"/>
              <w:lang w:eastAsia="en-US"/>
            </w:rPr>
          </w:rPrChange>
        </w:rPr>
        <w:t>Report</w:t>
      </w:r>
    </w:p>
    <w:p w:rsidR="005E0E76" w:rsidRPr="00657B96" w:rsidRDefault="005E0E76" w:rsidP="008C3CFA">
      <w:pPr>
        <w:pStyle w:val="PlainText"/>
        <w:numPr>
          <w:ilvl w:val="0"/>
          <w:numId w:val="30"/>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566" w:author="DuyNgo" w:date="2012-08-10T08:15:00Z">
            <w:rPr>
              <w:rFonts w:asciiTheme="minorHAnsi" w:eastAsiaTheme="majorEastAsia" w:hAnsiTheme="minorHAnsi" w:cstheme="minorHAnsi"/>
              <w:b/>
              <w:bCs/>
              <w:color w:val="4F81BD" w:themeColor="accent1"/>
              <w:sz w:val="24"/>
              <w:szCs w:val="24"/>
              <w:lang w:eastAsia="en-US"/>
            </w:rPr>
          </w:rPrChange>
        </w:rPr>
        <w:t>Requirement Management</w:t>
      </w:r>
    </w:p>
    <w:p w:rsidR="005E0E76" w:rsidRPr="00657B96" w:rsidRDefault="005E0E76" w:rsidP="008C3CFA">
      <w:pPr>
        <w:pStyle w:val="PlainText"/>
        <w:numPr>
          <w:ilvl w:val="0"/>
          <w:numId w:val="30"/>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567" w:author="DuyNgo" w:date="2012-08-10T08:15:00Z">
            <w:rPr>
              <w:rFonts w:asciiTheme="minorHAnsi" w:eastAsiaTheme="majorEastAsia" w:hAnsiTheme="minorHAnsi" w:cstheme="minorHAnsi"/>
              <w:b/>
              <w:bCs/>
              <w:color w:val="4F81BD" w:themeColor="accent1"/>
              <w:sz w:val="24"/>
              <w:szCs w:val="24"/>
              <w:lang w:eastAsia="en-US"/>
            </w:rPr>
          </w:rPrChange>
        </w:rPr>
        <w:t>Risk, Issue Management</w:t>
      </w:r>
    </w:p>
    <w:p w:rsidR="005E0E76" w:rsidRPr="00657B96" w:rsidRDefault="005E0E76" w:rsidP="008C3CFA">
      <w:pPr>
        <w:pStyle w:val="PlainText"/>
        <w:numPr>
          <w:ilvl w:val="0"/>
          <w:numId w:val="30"/>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568" w:author="DuyNgo" w:date="2012-08-10T08:15:00Z">
            <w:rPr>
              <w:rFonts w:asciiTheme="minorHAnsi" w:eastAsiaTheme="majorEastAsia" w:hAnsiTheme="minorHAnsi" w:cstheme="minorHAnsi"/>
              <w:b/>
              <w:bCs/>
              <w:color w:val="4F81BD" w:themeColor="accent1"/>
              <w:sz w:val="24"/>
              <w:szCs w:val="24"/>
              <w:lang w:eastAsia="en-US"/>
            </w:rPr>
          </w:rPrChange>
        </w:rPr>
        <w:t>Change Request Management</w:t>
      </w:r>
    </w:p>
    <w:p w:rsidR="005E0E76" w:rsidRPr="00657B96" w:rsidRDefault="005E0E76" w:rsidP="008C3CFA">
      <w:pPr>
        <w:pStyle w:val="PlainText"/>
        <w:numPr>
          <w:ilvl w:val="0"/>
          <w:numId w:val="30"/>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569" w:author="DuyNgo" w:date="2012-08-10T08:15:00Z">
            <w:rPr>
              <w:rFonts w:asciiTheme="minorHAnsi" w:eastAsiaTheme="majorEastAsia" w:hAnsiTheme="minorHAnsi" w:cstheme="minorHAnsi"/>
              <w:b/>
              <w:bCs/>
              <w:color w:val="4F81BD" w:themeColor="accent1"/>
              <w:sz w:val="24"/>
              <w:szCs w:val="24"/>
              <w:lang w:eastAsia="en-US"/>
            </w:rPr>
          </w:rPrChange>
        </w:rPr>
        <w:t>Cost Management</w:t>
      </w:r>
    </w:p>
    <w:p w:rsidR="005E0E76" w:rsidRPr="00657B96" w:rsidRDefault="005E0E76" w:rsidP="005E0E76">
      <w:pPr>
        <w:pStyle w:val="PlainText"/>
        <w:rPr>
          <w:rFonts w:ascii="Times New Roman" w:hAnsi="Times New Roman" w:cs="Times New Roman"/>
          <w:sz w:val="24"/>
          <w:szCs w:val="24"/>
        </w:rPr>
      </w:pPr>
    </w:p>
    <w:p w:rsidR="005E0E76" w:rsidRPr="00657B96" w:rsidRDefault="00B57868" w:rsidP="005E0E76">
      <w:pPr>
        <w:pStyle w:val="PlainText"/>
        <w:rPr>
          <w:rFonts w:ascii="Times New Roman" w:hAnsi="Times New Roman" w:cs="Times New Roman"/>
          <w:sz w:val="24"/>
          <w:szCs w:val="24"/>
        </w:rPr>
      </w:pPr>
      <w:r w:rsidRPr="00657B96">
        <w:rPr>
          <w:rFonts w:ascii="Times New Roman" w:hAnsi="Times New Roman" w:cs="Times New Roman"/>
          <w:sz w:val="24"/>
          <w:szCs w:val="24"/>
          <w:rPrChange w:id="1570" w:author="DuyNgo" w:date="2012-08-10T08:15:00Z">
            <w:rPr>
              <w:rFonts w:asciiTheme="minorHAnsi" w:eastAsiaTheme="majorEastAsia" w:hAnsiTheme="minorHAnsi" w:cstheme="minorHAnsi"/>
              <w:b/>
              <w:bCs/>
              <w:color w:val="4F81BD" w:themeColor="accent1"/>
              <w:sz w:val="24"/>
              <w:szCs w:val="24"/>
              <w:lang w:eastAsia="en-US"/>
            </w:rPr>
          </w:rPrChange>
        </w:rPr>
        <w:lastRenderedPageBreak/>
        <w:t>2.3.</w:t>
      </w:r>
      <w:r w:rsidR="005E0E76" w:rsidRPr="00657B96">
        <w:rPr>
          <w:rFonts w:ascii="Times New Roman" w:hAnsi="Times New Roman" w:cs="Times New Roman"/>
          <w:sz w:val="24"/>
          <w:szCs w:val="24"/>
          <w:rPrChange w:id="1571" w:author="DuyNgo" w:date="2012-08-10T08:15:00Z">
            <w:rPr>
              <w:rFonts w:asciiTheme="minorHAnsi" w:eastAsiaTheme="majorEastAsia" w:hAnsiTheme="minorHAnsi" w:cstheme="minorHAnsi"/>
              <w:b/>
              <w:bCs/>
              <w:color w:val="4F81BD" w:themeColor="accent1"/>
              <w:sz w:val="24"/>
              <w:szCs w:val="24"/>
              <w:lang w:eastAsia="en-US"/>
            </w:rPr>
          </w:rPrChange>
        </w:rPr>
        <w:t>4.4 Change User’s Information</w:t>
      </w:r>
      <w:r w:rsidR="005E0E76" w:rsidRPr="00657B96">
        <w:rPr>
          <w:rFonts w:ascii="Times New Roman" w:hAnsi="Times New Roman" w:cs="Times New Roman"/>
          <w:sz w:val="24"/>
          <w:szCs w:val="24"/>
          <w:rPrChange w:id="1572"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657B96" w:rsidRDefault="005E0E76" w:rsidP="005E0E76">
      <w:pPr>
        <w:pStyle w:val="PlainText"/>
        <w:rPr>
          <w:rFonts w:ascii="Times New Roman" w:hAnsi="Times New Roman" w:cs="Times New Roman"/>
          <w:sz w:val="24"/>
          <w:szCs w:val="24"/>
        </w:rPr>
      </w:pPr>
      <w:r w:rsidRPr="00657B96">
        <w:rPr>
          <w:rFonts w:ascii="Times New Roman" w:hAnsi="Times New Roman" w:cs="Times New Roman"/>
          <w:sz w:val="24"/>
          <w:szCs w:val="24"/>
          <w:rPrChange w:id="1573" w:author="DuyNgo" w:date="2012-08-10T08:15:00Z">
            <w:rPr>
              <w:rFonts w:asciiTheme="minorHAnsi" w:eastAsiaTheme="majorEastAsia" w:hAnsiTheme="minorHAnsi" w:cstheme="minorHAnsi"/>
              <w:b/>
              <w:bCs/>
              <w:color w:val="4F81BD" w:themeColor="accent1"/>
              <w:sz w:val="24"/>
              <w:szCs w:val="24"/>
              <w:lang w:eastAsia="en-US"/>
            </w:rPr>
          </w:rPrChange>
        </w:rPr>
        <w:t>This function provides users of PMS system the ability to change their user’s information. This also includes changing password function.</w:t>
      </w:r>
      <w:r w:rsidR="00D475E7" w:rsidRPr="00657B96">
        <w:rPr>
          <w:rFonts w:ascii="Times New Roman" w:hAnsi="Times New Roman" w:cs="Times New Roman"/>
          <w:sz w:val="24"/>
          <w:szCs w:val="24"/>
        </w:rPr>
        <w:t xml:space="preserve"> This is the feature of uPortal.</w:t>
      </w:r>
    </w:p>
    <w:p w:rsidR="005E0E76" w:rsidRPr="00657B96" w:rsidRDefault="005E0E76" w:rsidP="005E0E76">
      <w:pPr>
        <w:pStyle w:val="PlainText"/>
        <w:rPr>
          <w:rFonts w:ascii="Times New Roman" w:hAnsi="Times New Roman" w:cs="Times New Roman"/>
          <w:sz w:val="24"/>
          <w:szCs w:val="24"/>
        </w:rPr>
      </w:pPr>
      <w:r w:rsidRPr="00657B96">
        <w:rPr>
          <w:rFonts w:ascii="Times New Roman" w:hAnsi="Times New Roman" w:cs="Times New Roman"/>
          <w:sz w:val="24"/>
          <w:szCs w:val="24"/>
          <w:rPrChange w:id="1574" w:author="DuyNgo" w:date="2012-08-10T08:15:00Z">
            <w:rPr>
              <w:rFonts w:asciiTheme="minorHAnsi" w:eastAsiaTheme="majorEastAsia" w:hAnsiTheme="minorHAnsi" w:cstheme="minorHAnsi"/>
              <w:b/>
              <w:bCs/>
              <w:color w:val="4F81BD" w:themeColor="accent1"/>
              <w:sz w:val="24"/>
              <w:szCs w:val="24"/>
              <w:lang w:eastAsia="en-US"/>
            </w:rPr>
          </w:rPrChange>
        </w:rPr>
        <w:br/>
        <w:t>Reset Password</w:t>
      </w:r>
    </w:p>
    <w:p w:rsidR="005E0E76" w:rsidRPr="00657B96" w:rsidRDefault="005E0E76" w:rsidP="005E0E76">
      <w:pPr>
        <w:pStyle w:val="PlainText"/>
        <w:rPr>
          <w:rFonts w:ascii="Times New Roman" w:hAnsi="Times New Roman" w:cs="Times New Roman"/>
          <w:sz w:val="24"/>
          <w:szCs w:val="24"/>
        </w:rPr>
      </w:pPr>
      <w:r w:rsidRPr="00657B96">
        <w:rPr>
          <w:rFonts w:ascii="Times New Roman" w:hAnsi="Times New Roman" w:cs="Times New Roman"/>
          <w:sz w:val="24"/>
          <w:szCs w:val="24"/>
          <w:rPrChange w:id="1575" w:author="DuyNgo" w:date="2012-08-10T08:15:00Z">
            <w:rPr>
              <w:rFonts w:asciiTheme="minorHAnsi" w:eastAsiaTheme="majorEastAsia" w:hAnsiTheme="minorHAnsi" w:cstheme="minorHAnsi"/>
              <w:b/>
              <w:bCs/>
              <w:color w:val="4F81BD" w:themeColor="accent1"/>
              <w:sz w:val="24"/>
              <w:szCs w:val="24"/>
              <w:lang w:eastAsia="en-US"/>
            </w:rPr>
          </w:rPrChange>
        </w:rPr>
        <w:t>This function will help users of PMS system when they forget their password. Users provide their username and this function will reset and send their password to their Email in user’s information.</w:t>
      </w:r>
    </w:p>
    <w:p w:rsidR="005E0E76" w:rsidRPr="00657B96" w:rsidRDefault="005E0E76" w:rsidP="005E0E76">
      <w:pPr>
        <w:pStyle w:val="PlainText"/>
        <w:rPr>
          <w:rFonts w:ascii="Times New Roman" w:hAnsi="Times New Roman" w:cs="Times New Roman"/>
          <w:sz w:val="24"/>
          <w:szCs w:val="24"/>
        </w:rPr>
      </w:pPr>
    </w:p>
    <w:p w:rsidR="005E0E76" w:rsidRPr="00657B96" w:rsidRDefault="00B57868" w:rsidP="005E0E76">
      <w:pPr>
        <w:pStyle w:val="PlainText"/>
        <w:rPr>
          <w:rFonts w:ascii="Times New Roman" w:hAnsi="Times New Roman" w:cs="Times New Roman"/>
          <w:sz w:val="24"/>
          <w:szCs w:val="24"/>
        </w:rPr>
      </w:pPr>
      <w:r w:rsidRPr="00657B96">
        <w:rPr>
          <w:rFonts w:ascii="Times New Roman" w:hAnsi="Times New Roman" w:cs="Times New Roman"/>
          <w:sz w:val="24"/>
          <w:szCs w:val="24"/>
          <w:rPrChange w:id="1576"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657B96">
        <w:rPr>
          <w:rFonts w:ascii="Times New Roman" w:hAnsi="Times New Roman" w:cs="Times New Roman"/>
          <w:sz w:val="24"/>
          <w:szCs w:val="24"/>
          <w:rPrChange w:id="1577" w:author="DuyNgo" w:date="2012-08-10T08:15:00Z">
            <w:rPr>
              <w:rFonts w:asciiTheme="minorHAnsi" w:eastAsiaTheme="majorEastAsia" w:hAnsiTheme="minorHAnsi" w:cstheme="minorHAnsi"/>
              <w:b/>
              <w:bCs/>
              <w:color w:val="4F81BD" w:themeColor="accent1"/>
              <w:sz w:val="24"/>
              <w:szCs w:val="24"/>
              <w:lang w:eastAsia="en-US"/>
            </w:rPr>
          </w:rPrChange>
        </w:rPr>
        <w:t>4.5 Manage Cost</w:t>
      </w:r>
      <w:r w:rsidR="005E0E76" w:rsidRPr="00657B96">
        <w:rPr>
          <w:rFonts w:ascii="Times New Roman" w:hAnsi="Times New Roman" w:cs="Times New Roman"/>
          <w:sz w:val="24"/>
          <w:szCs w:val="24"/>
          <w:rPrChange w:id="1578"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657B96" w:rsidRDefault="005E0E76" w:rsidP="005E0E76">
      <w:pPr>
        <w:pStyle w:val="PlainText"/>
        <w:rPr>
          <w:rFonts w:ascii="Times New Roman" w:hAnsi="Times New Roman" w:cs="Times New Roman"/>
          <w:sz w:val="24"/>
          <w:szCs w:val="24"/>
        </w:rPr>
      </w:pPr>
      <w:r w:rsidRPr="00657B96">
        <w:rPr>
          <w:rFonts w:ascii="Times New Roman" w:hAnsi="Times New Roman" w:cs="Times New Roman"/>
          <w:sz w:val="24"/>
          <w:szCs w:val="24"/>
          <w:rPrChange w:id="1579" w:author="DuyNgo" w:date="2012-08-10T08:15:00Z">
            <w:rPr>
              <w:rFonts w:asciiTheme="minorHAnsi" w:eastAsiaTheme="majorEastAsia" w:hAnsiTheme="minorHAnsi" w:cstheme="minorHAnsi"/>
              <w:b/>
              <w:bCs/>
              <w:color w:val="4F81BD" w:themeColor="accent1"/>
              <w:sz w:val="24"/>
              <w:szCs w:val="24"/>
              <w:lang w:eastAsia="en-US"/>
            </w:rPr>
          </w:rPrChange>
        </w:rPr>
        <w:t>This function provides Project Managers the ability to control a project’s finance. This function will help them manage budget and tracking expense daily. It also alarms them when their project will be over budget at the time they planning the project’s expense. Project Managers can defy their project’s buffer, the Manage Cost module will notice them the status of the current buffer.</w:t>
      </w:r>
    </w:p>
    <w:p w:rsidR="005E0E76" w:rsidRPr="00657B96" w:rsidRDefault="005E0E76" w:rsidP="005E0E76">
      <w:pPr>
        <w:pStyle w:val="PlainText"/>
        <w:rPr>
          <w:rFonts w:ascii="Times New Roman" w:hAnsi="Times New Roman" w:cs="Times New Roman"/>
          <w:sz w:val="24"/>
          <w:szCs w:val="24"/>
        </w:rPr>
      </w:pPr>
    </w:p>
    <w:p w:rsidR="005E0E76" w:rsidRPr="00657B96" w:rsidRDefault="005E0E76" w:rsidP="005E0E76">
      <w:pPr>
        <w:pStyle w:val="PlainText"/>
        <w:rPr>
          <w:rFonts w:ascii="Times New Roman" w:hAnsi="Times New Roman" w:cs="Times New Roman"/>
          <w:sz w:val="24"/>
          <w:szCs w:val="24"/>
        </w:rPr>
      </w:pPr>
    </w:p>
    <w:p w:rsidR="005E0E76" w:rsidRPr="00657B96" w:rsidRDefault="00B57868" w:rsidP="005E0E76">
      <w:pPr>
        <w:pStyle w:val="PlainText"/>
        <w:rPr>
          <w:rFonts w:ascii="Times New Roman" w:hAnsi="Times New Roman" w:cs="Times New Roman"/>
          <w:sz w:val="24"/>
          <w:szCs w:val="24"/>
        </w:rPr>
      </w:pPr>
      <w:r w:rsidRPr="00657B96">
        <w:rPr>
          <w:rFonts w:ascii="Times New Roman" w:hAnsi="Times New Roman" w:cs="Times New Roman"/>
          <w:sz w:val="24"/>
          <w:szCs w:val="24"/>
          <w:rPrChange w:id="1580"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657B96">
        <w:rPr>
          <w:rFonts w:ascii="Times New Roman" w:hAnsi="Times New Roman" w:cs="Times New Roman"/>
          <w:sz w:val="24"/>
          <w:szCs w:val="24"/>
          <w:rPrChange w:id="1581" w:author="DuyNgo" w:date="2012-08-10T08:15:00Z">
            <w:rPr>
              <w:rFonts w:asciiTheme="minorHAnsi" w:eastAsiaTheme="majorEastAsia" w:hAnsiTheme="minorHAnsi" w:cstheme="minorHAnsi"/>
              <w:b/>
              <w:bCs/>
              <w:color w:val="4F81BD" w:themeColor="accent1"/>
              <w:sz w:val="24"/>
              <w:szCs w:val="24"/>
              <w:lang w:eastAsia="en-US"/>
            </w:rPr>
          </w:rPrChange>
        </w:rPr>
        <w:t>4.6 Manage Product</w:t>
      </w:r>
      <w:r w:rsidR="005E0E76" w:rsidRPr="00657B96">
        <w:rPr>
          <w:rFonts w:ascii="Times New Roman" w:hAnsi="Times New Roman" w:cs="Times New Roman"/>
          <w:sz w:val="24"/>
          <w:szCs w:val="24"/>
          <w:rPrChange w:id="1582"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657B96" w:rsidRDefault="005E0E76" w:rsidP="005E0E76">
      <w:pPr>
        <w:pStyle w:val="PlainText"/>
        <w:rPr>
          <w:rFonts w:ascii="Times New Roman" w:hAnsi="Times New Roman" w:cs="Times New Roman"/>
          <w:sz w:val="24"/>
          <w:szCs w:val="24"/>
        </w:rPr>
      </w:pPr>
      <w:r w:rsidRPr="00657B96">
        <w:rPr>
          <w:rFonts w:ascii="Times New Roman" w:hAnsi="Times New Roman" w:cs="Times New Roman"/>
          <w:sz w:val="24"/>
          <w:szCs w:val="24"/>
          <w:rPrChange w:id="1583" w:author="DuyNgo" w:date="2012-08-10T08:15:00Z">
            <w:rPr>
              <w:rFonts w:asciiTheme="minorHAnsi" w:eastAsiaTheme="majorEastAsia" w:hAnsiTheme="minorHAnsi" w:cstheme="minorHAnsi"/>
              <w:b/>
              <w:bCs/>
              <w:color w:val="4F81BD" w:themeColor="accent1"/>
              <w:sz w:val="24"/>
              <w:szCs w:val="24"/>
              <w:lang w:eastAsia="en-US"/>
            </w:rPr>
          </w:rPrChange>
        </w:rPr>
        <w:t>This function provides Project Manager and Team Member the ability to control a project’s products. Project Manager and Team Member can add, modify and delete products.</w:t>
      </w:r>
    </w:p>
    <w:p w:rsidR="005E0E76" w:rsidRPr="00657B96" w:rsidRDefault="005E0E76" w:rsidP="005E0E76">
      <w:pPr>
        <w:pStyle w:val="PlainText"/>
        <w:rPr>
          <w:rFonts w:ascii="Times New Roman" w:hAnsi="Times New Roman" w:cs="Times New Roman"/>
          <w:sz w:val="24"/>
          <w:szCs w:val="24"/>
        </w:rPr>
      </w:pPr>
    </w:p>
    <w:p w:rsidR="005E0E76" w:rsidRPr="00657B96" w:rsidRDefault="00B57868" w:rsidP="005E0E76">
      <w:pPr>
        <w:pStyle w:val="PlainText"/>
        <w:rPr>
          <w:rFonts w:ascii="Times New Roman" w:hAnsi="Times New Roman" w:cs="Times New Roman"/>
          <w:sz w:val="24"/>
          <w:szCs w:val="24"/>
        </w:rPr>
      </w:pPr>
      <w:r w:rsidRPr="00657B96">
        <w:rPr>
          <w:rFonts w:ascii="Times New Roman" w:hAnsi="Times New Roman" w:cs="Times New Roman"/>
          <w:sz w:val="24"/>
          <w:szCs w:val="24"/>
          <w:rPrChange w:id="1584"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657B96">
        <w:rPr>
          <w:rFonts w:ascii="Times New Roman" w:hAnsi="Times New Roman" w:cs="Times New Roman"/>
          <w:sz w:val="24"/>
          <w:szCs w:val="24"/>
          <w:rPrChange w:id="1585" w:author="DuyNgo" w:date="2012-08-10T08:15:00Z">
            <w:rPr>
              <w:rFonts w:asciiTheme="minorHAnsi" w:eastAsiaTheme="majorEastAsia" w:hAnsiTheme="minorHAnsi" w:cstheme="minorHAnsi"/>
              <w:b/>
              <w:bCs/>
              <w:color w:val="4F81BD" w:themeColor="accent1"/>
              <w:sz w:val="24"/>
              <w:szCs w:val="24"/>
              <w:lang w:eastAsia="en-US"/>
            </w:rPr>
          </w:rPrChange>
        </w:rPr>
        <w:t>4.7 Manage Work Order</w:t>
      </w:r>
      <w:r w:rsidR="005E0E76" w:rsidRPr="00657B96">
        <w:rPr>
          <w:rFonts w:ascii="Times New Roman" w:hAnsi="Times New Roman" w:cs="Times New Roman"/>
          <w:sz w:val="24"/>
          <w:szCs w:val="24"/>
          <w:rPrChange w:id="1586"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657B96" w:rsidRDefault="005E0E76" w:rsidP="005E0E76">
      <w:pPr>
        <w:pStyle w:val="PlainText"/>
        <w:rPr>
          <w:rFonts w:ascii="Times New Roman" w:hAnsi="Times New Roman" w:cs="Times New Roman"/>
          <w:sz w:val="24"/>
          <w:szCs w:val="24"/>
        </w:rPr>
      </w:pPr>
      <w:r w:rsidRPr="00657B96">
        <w:rPr>
          <w:rFonts w:ascii="Times New Roman" w:hAnsi="Times New Roman" w:cs="Times New Roman"/>
          <w:sz w:val="24"/>
          <w:szCs w:val="24"/>
          <w:rPrChange w:id="1587" w:author="DuyNgo" w:date="2012-08-10T08:15:00Z">
            <w:rPr>
              <w:rFonts w:asciiTheme="minorHAnsi" w:eastAsiaTheme="majorEastAsia" w:hAnsiTheme="minorHAnsi" w:cstheme="minorHAnsi"/>
              <w:b/>
              <w:bCs/>
              <w:color w:val="4F81BD" w:themeColor="accent1"/>
              <w:sz w:val="24"/>
              <w:szCs w:val="24"/>
              <w:lang w:eastAsia="en-US"/>
            </w:rPr>
          </w:rPrChange>
        </w:rPr>
        <w:t>This function provides Project Manager the ability to control a project’s stage and deliverables’ schedule. Project Managers can set how many stages a project has and their duration. They can also set when and which product to deliver in each stage.</w:t>
      </w:r>
    </w:p>
    <w:p w:rsidR="005E0E76" w:rsidRPr="00657B96" w:rsidRDefault="005E0E76" w:rsidP="005E0E76">
      <w:pPr>
        <w:pStyle w:val="PlainText"/>
        <w:rPr>
          <w:rFonts w:ascii="Times New Roman" w:hAnsi="Times New Roman" w:cs="Times New Roman"/>
          <w:sz w:val="24"/>
          <w:szCs w:val="24"/>
        </w:rPr>
      </w:pPr>
    </w:p>
    <w:p w:rsidR="005E0E76" w:rsidRPr="00657B96" w:rsidRDefault="00B57868" w:rsidP="005E0E76">
      <w:pPr>
        <w:pStyle w:val="PlainText"/>
        <w:rPr>
          <w:rFonts w:ascii="Times New Roman" w:hAnsi="Times New Roman" w:cs="Times New Roman"/>
          <w:sz w:val="24"/>
          <w:szCs w:val="24"/>
        </w:rPr>
      </w:pPr>
      <w:r w:rsidRPr="00657B96">
        <w:rPr>
          <w:rFonts w:ascii="Times New Roman" w:hAnsi="Times New Roman" w:cs="Times New Roman"/>
          <w:sz w:val="24"/>
          <w:szCs w:val="24"/>
          <w:rPrChange w:id="1588"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657B96">
        <w:rPr>
          <w:rFonts w:ascii="Times New Roman" w:hAnsi="Times New Roman" w:cs="Times New Roman"/>
          <w:sz w:val="24"/>
          <w:szCs w:val="24"/>
          <w:rPrChange w:id="1589" w:author="DuyNgo" w:date="2012-08-10T08:15:00Z">
            <w:rPr>
              <w:rFonts w:asciiTheme="minorHAnsi" w:eastAsiaTheme="majorEastAsia" w:hAnsiTheme="minorHAnsi" w:cstheme="minorHAnsi"/>
              <w:b/>
              <w:bCs/>
              <w:color w:val="4F81BD" w:themeColor="accent1"/>
              <w:sz w:val="24"/>
              <w:szCs w:val="24"/>
              <w:lang w:eastAsia="en-US"/>
            </w:rPr>
          </w:rPrChange>
        </w:rPr>
        <w:t>4.8 Manage Risk, Issue, Change Request</w:t>
      </w:r>
      <w:r w:rsidR="005E0E76" w:rsidRPr="00657B96">
        <w:rPr>
          <w:rFonts w:ascii="Times New Roman" w:hAnsi="Times New Roman" w:cs="Times New Roman"/>
          <w:sz w:val="24"/>
          <w:szCs w:val="24"/>
          <w:rPrChange w:id="1590"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657B96" w:rsidRDefault="005E0E76" w:rsidP="005E0E76">
      <w:pPr>
        <w:rPr>
          <w:rFonts w:ascii="Times New Roman" w:hAnsi="Times New Roman" w:cs="Times New Roman"/>
          <w:sz w:val="24"/>
          <w:szCs w:val="24"/>
        </w:rPr>
      </w:pPr>
      <w:r w:rsidRPr="00657B96">
        <w:rPr>
          <w:rFonts w:ascii="Times New Roman" w:eastAsia="MS Gothic" w:hAnsi="Times New Roman" w:cs="Times New Roman"/>
          <w:sz w:val="24"/>
          <w:szCs w:val="24"/>
          <w:rPrChange w:id="1591" w:author="DuyNgo" w:date="2012-08-10T08:15:00Z">
            <w:rPr>
              <w:rFonts w:asciiTheme="majorHAnsi" w:eastAsia="MS Gothic" w:hAnsiTheme="majorHAnsi" w:cstheme="minorHAnsi"/>
              <w:b/>
              <w:bCs/>
              <w:color w:val="4F81BD" w:themeColor="accent1"/>
              <w:sz w:val="24"/>
              <w:szCs w:val="26"/>
            </w:rPr>
          </w:rPrChange>
        </w:rPr>
        <w:t>This function provides Project Manager and Team Member the ability to control a project’s risk, issue and change request. They can add, modify and delete risk, issue and change request.</w:t>
      </w:r>
    </w:p>
    <w:p w:rsidR="005E0E76" w:rsidRPr="00657B96" w:rsidRDefault="00B57868" w:rsidP="00B57868">
      <w:pPr>
        <w:pStyle w:val="Heading4"/>
        <w:rPr>
          <w:rFonts w:ascii="Times New Roman" w:hAnsi="Times New Roman" w:cs="Times New Roman"/>
          <w:sz w:val="24"/>
          <w:szCs w:val="24"/>
          <w:rPrChange w:id="1592" w:author="DuyNgo" w:date="2012-08-10T08:15:00Z">
            <w:rPr/>
          </w:rPrChange>
        </w:rPr>
      </w:pPr>
      <w:bookmarkStart w:id="1593" w:name="_Toc332774788"/>
      <w:r w:rsidRPr="00657B96">
        <w:rPr>
          <w:rFonts w:ascii="Times New Roman" w:hAnsi="Times New Roman" w:cs="Times New Roman"/>
          <w:sz w:val="24"/>
          <w:szCs w:val="24"/>
          <w:rPrChange w:id="1594" w:author="DuyNgo" w:date="2012-08-10T08:15:00Z">
            <w:rPr>
              <w:rFonts w:asciiTheme="minorHAnsi" w:eastAsiaTheme="minorHAnsi" w:hAnsiTheme="minorHAnsi" w:cstheme="minorBidi"/>
              <w:b w:val="0"/>
              <w:bCs w:val="0"/>
              <w:i w:val="0"/>
              <w:iCs w:val="0"/>
              <w:color w:val="auto"/>
              <w:sz w:val="26"/>
              <w:szCs w:val="26"/>
            </w:rPr>
          </w:rPrChange>
        </w:rPr>
        <w:t>2.</w:t>
      </w:r>
      <w:r w:rsidR="00C36F10" w:rsidRPr="00657B96">
        <w:rPr>
          <w:rFonts w:ascii="Times New Roman" w:hAnsi="Times New Roman" w:cs="Times New Roman"/>
          <w:sz w:val="24"/>
          <w:szCs w:val="24"/>
          <w:rPrChange w:id="1595" w:author="DuyNgo" w:date="2012-08-10T08:15:00Z">
            <w:rPr>
              <w:rFonts w:asciiTheme="minorHAnsi" w:eastAsiaTheme="minorHAnsi" w:hAnsiTheme="minorHAnsi" w:cstheme="minorBidi"/>
              <w:b w:val="0"/>
              <w:bCs w:val="0"/>
              <w:i w:val="0"/>
              <w:iCs w:val="0"/>
              <w:color w:val="auto"/>
              <w:sz w:val="26"/>
              <w:szCs w:val="26"/>
            </w:rPr>
          </w:rPrChange>
        </w:rPr>
        <w:t>3</w:t>
      </w:r>
      <w:r w:rsidRPr="00657B96">
        <w:rPr>
          <w:rFonts w:ascii="Times New Roman" w:hAnsi="Times New Roman" w:cs="Times New Roman"/>
          <w:sz w:val="24"/>
          <w:szCs w:val="24"/>
          <w:rPrChange w:id="1596" w:author="DuyNgo" w:date="2012-08-10T08:15:00Z">
            <w:rPr>
              <w:rFonts w:asciiTheme="minorHAnsi" w:eastAsiaTheme="minorHAnsi" w:hAnsiTheme="minorHAnsi" w:cstheme="minorBidi"/>
              <w:b w:val="0"/>
              <w:bCs w:val="0"/>
              <w:i w:val="0"/>
              <w:iCs w:val="0"/>
              <w:color w:val="auto"/>
              <w:sz w:val="26"/>
              <w:szCs w:val="26"/>
            </w:rPr>
          </w:rPrChange>
        </w:rPr>
        <w:t xml:space="preserve">.5 </w:t>
      </w:r>
      <w:r w:rsidR="005E0E76" w:rsidRPr="00657B96">
        <w:rPr>
          <w:rFonts w:ascii="Times New Roman" w:hAnsi="Times New Roman" w:cs="Times New Roman"/>
          <w:sz w:val="24"/>
          <w:szCs w:val="24"/>
          <w:rPrChange w:id="1597" w:author="DuyNgo" w:date="2012-08-10T08:15:00Z">
            <w:rPr>
              <w:rFonts w:asciiTheme="minorHAnsi" w:eastAsiaTheme="minorHAnsi" w:hAnsiTheme="minorHAnsi" w:cstheme="minorBidi"/>
              <w:b w:val="0"/>
              <w:bCs w:val="0"/>
              <w:i w:val="0"/>
              <w:iCs w:val="0"/>
              <w:color w:val="auto"/>
              <w:sz w:val="26"/>
              <w:szCs w:val="26"/>
            </w:rPr>
          </w:rPrChange>
        </w:rPr>
        <w:t>Timesheet</w:t>
      </w:r>
      <w:bookmarkEnd w:id="1593"/>
      <w:r w:rsidR="005E0E76" w:rsidRPr="00657B96">
        <w:rPr>
          <w:rFonts w:ascii="Times New Roman" w:hAnsi="Times New Roman" w:cs="Times New Roman"/>
          <w:sz w:val="24"/>
          <w:szCs w:val="24"/>
          <w:rPrChange w:id="1598" w:author="DuyNgo" w:date="2012-08-10T08:15:00Z">
            <w:rPr>
              <w:rFonts w:asciiTheme="minorHAnsi" w:eastAsiaTheme="minorHAnsi" w:hAnsiTheme="minorHAnsi" w:cstheme="minorBidi"/>
              <w:b w:val="0"/>
              <w:bCs w:val="0"/>
              <w:i w:val="0"/>
              <w:iCs w:val="0"/>
              <w:color w:val="auto"/>
              <w:sz w:val="26"/>
              <w:szCs w:val="26"/>
            </w:rPr>
          </w:rPrChange>
        </w:rPr>
        <w:br/>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1599" w:author="DuyNgo" w:date="2012-08-10T08:15:00Z">
            <w:rPr>
              <w:rFonts w:asciiTheme="majorHAnsi" w:eastAsiaTheme="majorEastAsia" w:hAnsiTheme="majorHAnsi" w:cstheme="minorHAnsi"/>
              <w:b/>
              <w:bCs/>
              <w:color w:val="4F81BD" w:themeColor="accent1"/>
              <w:sz w:val="24"/>
              <w:szCs w:val="26"/>
            </w:rPr>
          </w:rPrChange>
        </w:rPr>
        <w:t xml:space="preserve">This function </w:t>
      </w:r>
      <w:commentRangeStart w:id="1600"/>
      <w:r w:rsidRPr="00657B96">
        <w:rPr>
          <w:rFonts w:ascii="Times New Roman" w:hAnsi="Times New Roman" w:cs="Times New Roman"/>
          <w:sz w:val="24"/>
          <w:szCs w:val="24"/>
          <w:rPrChange w:id="1601" w:author="DuyNgo" w:date="2012-08-10T08:15:00Z">
            <w:rPr>
              <w:rFonts w:asciiTheme="majorHAnsi" w:eastAsiaTheme="majorEastAsia" w:hAnsiTheme="majorHAnsi" w:cstheme="minorHAnsi"/>
              <w:b/>
              <w:bCs/>
              <w:color w:val="4F81BD" w:themeColor="accent1"/>
              <w:sz w:val="24"/>
              <w:szCs w:val="26"/>
            </w:rPr>
          </w:rPrChange>
        </w:rPr>
        <w:t>allows manager</w:t>
      </w:r>
      <w:commentRangeEnd w:id="1600"/>
      <w:r w:rsidRPr="00657B96">
        <w:rPr>
          <w:rStyle w:val="CommentReference"/>
          <w:rFonts w:ascii="Times New Roman" w:hAnsi="Times New Roman" w:cs="Times New Roman"/>
          <w:sz w:val="24"/>
          <w:szCs w:val="24"/>
          <w:rPrChange w:id="1602"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1600"/>
      </w:r>
      <w:r w:rsidRPr="00657B96">
        <w:rPr>
          <w:rFonts w:ascii="Times New Roman" w:hAnsi="Times New Roman" w:cs="Times New Roman"/>
          <w:sz w:val="24"/>
          <w:szCs w:val="24"/>
          <w:rPrChange w:id="1603" w:author="DuyNgo" w:date="2012-08-10T08:15:00Z">
            <w:rPr>
              <w:rFonts w:asciiTheme="majorHAnsi" w:eastAsiaTheme="majorEastAsia" w:hAnsiTheme="majorHAnsi" w:cstheme="minorHAnsi"/>
              <w:b/>
              <w:bCs/>
              <w:color w:val="4F81BD" w:themeColor="accent1"/>
              <w:sz w:val="24"/>
              <w:szCs w:val="26"/>
            </w:rPr>
          </w:rPrChange>
        </w:rPr>
        <w:t xml:space="preserve"> to keep track of time and effort:</w:t>
      </w:r>
    </w:p>
    <w:p w:rsidR="005E0E76" w:rsidRPr="00657B96" w:rsidRDefault="005E0E76" w:rsidP="008C3CFA">
      <w:pPr>
        <w:pStyle w:val="ListParagraph"/>
        <w:numPr>
          <w:ilvl w:val="0"/>
          <w:numId w:val="33"/>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604" w:author="DuyNgo" w:date="2012-08-10T08:15:00Z">
            <w:rPr>
              <w:rFonts w:asciiTheme="majorHAnsi" w:eastAsiaTheme="majorEastAsia" w:hAnsiTheme="majorHAnsi" w:cstheme="minorHAnsi"/>
              <w:b/>
              <w:bCs/>
              <w:color w:val="4F81BD" w:themeColor="accent1"/>
              <w:sz w:val="24"/>
              <w:szCs w:val="26"/>
            </w:rPr>
          </w:rPrChange>
        </w:rPr>
        <w:t xml:space="preserve">Allow project manager to </w:t>
      </w:r>
      <w:commentRangeStart w:id="1605"/>
      <w:r w:rsidRPr="00657B96">
        <w:rPr>
          <w:rFonts w:ascii="Times New Roman" w:hAnsi="Times New Roman" w:cs="Times New Roman"/>
          <w:sz w:val="24"/>
          <w:szCs w:val="24"/>
          <w:rPrChange w:id="1606" w:author="DuyNgo" w:date="2012-08-10T08:15:00Z">
            <w:rPr>
              <w:rFonts w:asciiTheme="majorHAnsi" w:eastAsiaTheme="majorEastAsia" w:hAnsiTheme="majorHAnsi" w:cstheme="minorHAnsi"/>
              <w:b/>
              <w:bCs/>
              <w:color w:val="4F81BD" w:themeColor="accent1"/>
              <w:sz w:val="24"/>
              <w:szCs w:val="26"/>
            </w:rPr>
          </w:rPrChange>
        </w:rPr>
        <w:t>monitor timework</w:t>
      </w:r>
      <w:commentRangeEnd w:id="1605"/>
      <w:r w:rsidRPr="00657B96">
        <w:rPr>
          <w:rStyle w:val="CommentReference"/>
          <w:rFonts w:ascii="Times New Roman" w:hAnsi="Times New Roman" w:cs="Times New Roman"/>
          <w:sz w:val="24"/>
          <w:szCs w:val="24"/>
          <w:rPrChange w:id="1607"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1605"/>
      </w:r>
      <w:r w:rsidRPr="00657B96">
        <w:rPr>
          <w:rFonts w:ascii="Times New Roman" w:hAnsi="Times New Roman" w:cs="Times New Roman"/>
          <w:sz w:val="24"/>
          <w:szCs w:val="24"/>
          <w:rPrChange w:id="1608" w:author="DuyNgo" w:date="2012-08-10T08:15:00Z">
            <w:rPr>
              <w:rFonts w:asciiTheme="majorHAnsi" w:eastAsiaTheme="majorEastAsia" w:hAnsiTheme="majorHAnsi" w:cstheme="minorHAnsi"/>
              <w:b/>
              <w:bCs/>
              <w:color w:val="4F81BD" w:themeColor="accent1"/>
              <w:sz w:val="24"/>
              <w:szCs w:val="26"/>
            </w:rPr>
          </w:rPrChange>
        </w:rPr>
        <w:t xml:space="preserve"> and effort of team member.</w:t>
      </w:r>
    </w:p>
    <w:p w:rsidR="005E0E76" w:rsidRPr="00657B96" w:rsidRDefault="005E0E76" w:rsidP="008C3CFA">
      <w:pPr>
        <w:pStyle w:val="ListParagraph"/>
        <w:numPr>
          <w:ilvl w:val="0"/>
          <w:numId w:val="33"/>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609" w:author="DuyNgo" w:date="2012-08-10T08:15:00Z">
            <w:rPr>
              <w:rFonts w:asciiTheme="majorHAnsi" w:eastAsiaTheme="majorEastAsia" w:hAnsiTheme="majorHAnsi" w:cstheme="minorHAnsi"/>
              <w:b/>
              <w:bCs/>
              <w:color w:val="4F81BD" w:themeColor="accent1"/>
              <w:sz w:val="24"/>
              <w:szCs w:val="26"/>
            </w:rPr>
          </w:rPrChange>
        </w:rPr>
        <w:t>Feature filter projects by date, status, project.</w:t>
      </w:r>
    </w:p>
    <w:p w:rsidR="005E0E76" w:rsidRPr="00657B96" w:rsidRDefault="005E0E76" w:rsidP="008C3CFA">
      <w:pPr>
        <w:pStyle w:val="ListParagraph"/>
        <w:numPr>
          <w:ilvl w:val="0"/>
          <w:numId w:val="33"/>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610" w:author="DuyNgo" w:date="2012-08-10T08:15:00Z">
            <w:rPr>
              <w:rFonts w:asciiTheme="majorHAnsi" w:eastAsiaTheme="majorEastAsia" w:hAnsiTheme="majorHAnsi" w:cstheme="minorHAnsi"/>
              <w:b/>
              <w:bCs/>
              <w:color w:val="4F81BD" w:themeColor="accent1"/>
              <w:sz w:val="24"/>
              <w:szCs w:val="26"/>
            </w:rPr>
          </w:rPrChange>
        </w:rPr>
        <w:t>Team members can log timesheet as their works daily or weekly.</w:t>
      </w:r>
    </w:p>
    <w:p w:rsidR="005E0E76" w:rsidRPr="00657B96" w:rsidRDefault="00B57868" w:rsidP="00B57868">
      <w:pPr>
        <w:pStyle w:val="Heading4"/>
        <w:rPr>
          <w:rFonts w:ascii="Times New Roman" w:hAnsi="Times New Roman" w:cs="Times New Roman"/>
          <w:sz w:val="24"/>
          <w:szCs w:val="24"/>
          <w:rPrChange w:id="1611" w:author="DuyNgo" w:date="2012-08-10T08:15:00Z">
            <w:rPr/>
          </w:rPrChange>
        </w:rPr>
      </w:pPr>
      <w:bookmarkStart w:id="1612" w:name="_Toc332774789"/>
      <w:r w:rsidRPr="00657B96">
        <w:rPr>
          <w:rFonts w:ascii="Times New Roman" w:hAnsi="Times New Roman" w:cs="Times New Roman"/>
          <w:sz w:val="24"/>
          <w:szCs w:val="24"/>
          <w:rPrChange w:id="1613" w:author="DuyNgo" w:date="2012-08-10T08:15:00Z">
            <w:rPr>
              <w:rFonts w:asciiTheme="minorHAnsi" w:eastAsiaTheme="minorHAnsi" w:hAnsiTheme="minorHAnsi" w:cstheme="minorBidi"/>
              <w:b w:val="0"/>
              <w:bCs w:val="0"/>
              <w:i w:val="0"/>
              <w:iCs w:val="0"/>
              <w:color w:val="auto"/>
              <w:sz w:val="26"/>
              <w:szCs w:val="26"/>
            </w:rPr>
          </w:rPrChange>
        </w:rPr>
        <w:t>2.</w:t>
      </w:r>
      <w:r w:rsidR="00C36F10" w:rsidRPr="00657B96">
        <w:rPr>
          <w:rFonts w:ascii="Times New Roman" w:hAnsi="Times New Roman" w:cs="Times New Roman"/>
          <w:sz w:val="24"/>
          <w:szCs w:val="24"/>
          <w:rPrChange w:id="1614" w:author="DuyNgo" w:date="2012-08-10T08:15:00Z">
            <w:rPr>
              <w:rFonts w:asciiTheme="minorHAnsi" w:eastAsiaTheme="minorHAnsi" w:hAnsiTheme="minorHAnsi" w:cstheme="minorBidi"/>
              <w:b w:val="0"/>
              <w:bCs w:val="0"/>
              <w:i w:val="0"/>
              <w:iCs w:val="0"/>
              <w:color w:val="auto"/>
              <w:sz w:val="26"/>
              <w:szCs w:val="26"/>
            </w:rPr>
          </w:rPrChange>
        </w:rPr>
        <w:t>3</w:t>
      </w:r>
      <w:r w:rsidRPr="00657B96">
        <w:rPr>
          <w:rFonts w:ascii="Times New Roman" w:hAnsi="Times New Roman" w:cs="Times New Roman"/>
          <w:sz w:val="24"/>
          <w:szCs w:val="24"/>
          <w:rPrChange w:id="1615" w:author="DuyNgo" w:date="2012-08-10T08:15:00Z">
            <w:rPr>
              <w:rFonts w:asciiTheme="minorHAnsi" w:eastAsiaTheme="minorHAnsi" w:hAnsiTheme="minorHAnsi" w:cstheme="minorBidi"/>
              <w:b w:val="0"/>
              <w:bCs w:val="0"/>
              <w:i w:val="0"/>
              <w:iCs w:val="0"/>
              <w:color w:val="auto"/>
              <w:sz w:val="26"/>
              <w:szCs w:val="26"/>
            </w:rPr>
          </w:rPrChange>
        </w:rPr>
        <w:t xml:space="preserve">.6 </w:t>
      </w:r>
      <w:r w:rsidR="005E0E76" w:rsidRPr="00657B96">
        <w:rPr>
          <w:rFonts w:ascii="Times New Roman" w:hAnsi="Times New Roman" w:cs="Times New Roman"/>
          <w:sz w:val="24"/>
          <w:szCs w:val="24"/>
          <w:rPrChange w:id="1616" w:author="DuyNgo" w:date="2012-08-10T08:15:00Z">
            <w:rPr>
              <w:rFonts w:asciiTheme="minorHAnsi" w:eastAsiaTheme="minorHAnsi" w:hAnsiTheme="minorHAnsi" w:cstheme="minorBidi"/>
              <w:b w:val="0"/>
              <w:bCs w:val="0"/>
              <w:i w:val="0"/>
              <w:iCs w:val="0"/>
              <w:color w:val="auto"/>
              <w:sz w:val="26"/>
              <w:szCs w:val="26"/>
            </w:rPr>
          </w:rPrChange>
        </w:rPr>
        <w:t>DMS</w:t>
      </w:r>
      <w:bookmarkEnd w:id="1612"/>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1617" w:author="DuyNgo" w:date="2012-08-10T08:15:00Z">
            <w:rPr>
              <w:rFonts w:asciiTheme="majorHAnsi" w:eastAsiaTheme="majorEastAsia" w:hAnsiTheme="majorHAnsi" w:cstheme="minorHAnsi"/>
              <w:b/>
              <w:bCs/>
              <w:color w:val="4F81BD" w:themeColor="accent1"/>
              <w:sz w:val="24"/>
              <w:szCs w:val="26"/>
            </w:rPr>
          </w:rPrChange>
        </w:rPr>
        <w:br/>
        <w:t xml:space="preserve">This function </w:t>
      </w:r>
      <w:commentRangeStart w:id="1618"/>
      <w:r w:rsidRPr="00657B96">
        <w:rPr>
          <w:rFonts w:ascii="Times New Roman" w:hAnsi="Times New Roman" w:cs="Times New Roman"/>
          <w:sz w:val="24"/>
          <w:szCs w:val="24"/>
          <w:rPrChange w:id="1619" w:author="DuyNgo" w:date="2012-08-10T08:15:00Z">
            <w:rPr>
              <w:rFonts w:asciiTheme="majorHAnsi" w:eastAsiaTheme="majorEastAsia" w:hAnsiTheme="majorHAnsi" w:cstheme="minorHAnsi"/>
              <w:b/>
              <w:bCs/>
              <w:color w:val="4F81BD" w:themeColor="accent1"/>
              <w:sz w:val="24"/>
              <w:szCs w:val="26"/>
            </w:rPr>
          </w:rPrChange>
        </w:rPr>
        <w:t>allows manager</w:t>
      </w:r>
      <w:commentRangeEnd w:id="1618"/>
      <w:r w:rsidRPr="00657B96">
        <w:rPr>
          <w:rStyle w:val="CommentReference"/>
          <w:rFonts w:ascii="Times New Roman" w:hAnsi="Times New Roman" w:cs="Times New Roman"/>
          <w:sz w:val="24"/>
          <w:szCs w:val="24"/>
          <w:rPrChange w:id="1620"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1618"/>
      </w:r>
      <w:r w:rsidRPr="00657B96">
        <w:rPr>
          <w:rFonts w:ascii="Times New Roman" w:hAnsi="Times New Roman" w:cs="Times New Roman"/>
          <w:sz w:val="24"/>
          <w:szCs w:val="24"/>
          <w:rPrChange w:id="1621" w:author="DuyNgo" w:date="2012-08-10T08:15:00Z">
            <w:rPr>
              <w:rFonts w:asciiTheme="majorHAnsi" w:eastAsiaTheme="majorEastAsia" w:hAnsiTheme="majorHAnsi" w:cstheme="minorHAnsi"/>
              <w:b/>
              <w:bCs/>
              <w:color w:val="4F81BD" w:themeColor="accent1"/>
              <w:sz w:val="24"/>
              <w:szCs w:val="26"/>
            </w:rPr>
          </w:rPrChange>
        </w:rPr>
        <w:t xml:space="preserve"> to keep track of defects:</w:t>
      </w:r>
    </w:p>
    <w:p w:rsidR="005E0E76" w:rsidRPr="00657B96" w:rsidRDefault="005E0E76" w:rsidP="008C3CFA">
      <w:pPr>
        <w:pStyle w:val="ListParagraph"/>
        <w:numPr>
          <w:ilvl w:val="0"/>
          <w:numId w:val="35"/>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622" w:author="DuyNgo" w:date="2012-08-10T08:15:00Z">
            <w:rPr>
              <w:rFonts w:asciiTheme="majorHAnsi" w:eastAsiaTheme="majorEastAsia" w:hAnsiTheme="majorHAnsi" w:cstheme="minorHAnsi"/>
              <w:b/>
              <w:bCs/>
              <w:color w:val="4F81BD" w:themeColor="accent1"/>
              <w:sz w:val="24"/>
              <w:szCs w:val="26"/>
            </w:rPr>
          </w:rPrChange>
        </w:rPr>
        <w:lastRenderedPageBreak/>
        <w:t xml:space="preserve">Allow project manager to </w:t>
      </w:r>
      <w:commentRangeStart w:id="1623"/>
      <w:r w:rsidRPr="00657B96">
        <w:rPr>
          <w:rFonts w:ascii="Times New Roman" w:hAnsi="Times New Roman" w:cs="Times New Roman"/>
          <w:sz w:val="24"/>
          <w:szCs w:val="24"/>
          <w:rPrChange w:id="1624" w:author="DuyNgo" w:date="2012-08-10T08:15:00Z">
            <w:rPr>
              <w:rFonts w:asciiTheme="majorHAnsi" w:eastAsiaTheme="majorEastAsia" w:hAnsiTheme="majorHAnsi" w:cstheme="minorHAnsi"/>
              <w:b/>
              <w:bCs/>
              <w:color w:val="4F81BD" w:themeColor="accent1"/>
              <w:sz w:val="24"/>
              <w:szCs w:val="26"/>
            </w:rPr>
          </w:rPrChange>
        </w:rPr>
        <w:t>monitor defect</w:t>
      </w:r>
      <w:commentRangeEnd w:id="1623"/>
      <w:r w:rsidRPr="00657B96">
        <w:rPr>
          <w:rFonts w:ascii="Times New Roman" w:hAnsi="Times New Roman" w:cs="Times New Roman"/>
          <w:sz w:val="24"/>
          <w:szCs w:val="24"/>
          <w:rPrChange w:id="1625" w:author="DuyNgo" w:date="2012-08-10T08:15:00Z">
            <w:rPr>
              <w:rFonts w:asciiTheme="majorHAnsi" w:eastAsiaTheme="majorEastAsia" w:hAnsiTheme="majorHAnsi" w:cstheme="minorHAnsi"/>
              <w:b/>
              <w:bCs/>
              <w:color w:val="4F81BD" w:themeColor="accent1"/>
              <w:sz w:val="24"/>
              <w:szCs w:val="26"/>
            </w:rPr>
          </w:rPrChange>
        </w:rPr>
        <w:t xml:space="preserve"> </w:t>
      </w:r>
      <w:r w:rsidRPr="00657B96">
        <w:rPr>
          <w:rStyle w:val="CommentReference"/>
          <w:rFonts w:ascii="Times New Roman" w:hAnsi="Times New Roman" w:cs="Times New Roman"/>
          <w:sz w:val="24"/>
          <w:szCs w:val="24"/>
          <w:rPrChange w:id="1626"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1623"/>
      </w:r>
      <w:r w:rsidRPr="00657B96">
        <w:rPr>
          <w:rFonts w:ascii="Times New Roman" w:hAnsi="Times New Roman" w:cs="Times New Roman"/>
          <w:sz w:val="24"/>
          <w:szCs w:val="24"/>
          <w:rPrChange w:id="1627" w:author="DuyNgo" w:date="2012-08-10T08:15:00Z">
            <w:rPr>
              <w:rFonts w:asciiTheme="majorHAnsi" w:eastAsiaTheme="majorEastAsia" w:hAnsiTheme="majorHAnsi" w:cstheme="minorHAnsi"/>
              <w:b/>
              <w:bCs/>
              <w:color w:val="4F81BD" w:themeColor="accent1"/>
              <w:sz w:val="24"/>
              <w:szCs w:val="26"/>
            </w:rPr>
          </w:rPrChange>
        </w:rPr>
        <w:t>and fix bug effort of team.</w:t>
      </w:r>
    </w:p>
    <w:p w:rsidR="005E0E76" w:rsidRPr="00657B96" w:rsidRDefault="005E0E76" w:rsidP="008C3CFA">
      <w:pPr>
        <w:pStyle w:val="ListParagraph"/>
        <w:numPr>
          <w:ilvl w:val="0"/>
          <w:numId w:val="35"/>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628" w:author="DuyNgo" w:date="2012-08-10T08:15:00Z">
            <w:rPr>
              <w:rFonts w:asciiTheme="majorHAnsi" w:eastAsiaTheme="majorEastAsia" w:hAnsiTheme="majorHAnsi" w:cstheme="minorHAnsi"/>
              <w:b/>
              <w:bCs/>
              <w:color w:val="4F81BD" w:themeColor="accent1"/>
              <w:sz w:val="24"/>
              <w:szCs w:val="26"/>
            </w:rPr>
          </w:rPrChange>
        </w:rPr>
        <w:t>Feature filter projects by date, status, and project, creator, assigned to.</w:t>
      </w:r>
    </w:p>
    <w:p w:rsidR="005E0E76" w:rsidRPr="00657B96" w:rsidRDefault="005E0E76" w:rsidP="008C3CFA">
      <w:pPr>
        <w:pStyle w:val="ListParagraph"/>
        <w:numPr>
          <w:ilvl w:val="0"/>
          <w:numId w:val="35"/>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629" w:author="DuyNgo" w:date="2012-08-10T08:15:00Z">
            <w:rPr>
              <w:rFonts w:asciiTheme="majorHAnsi" w:eastAsiaTheme="majorEastAsia" w:hAnsiTheme="majorHAnsi" w:cstheme="minorHAnsi"/>
              <w:b/>
              <w:bCs/>
              <w:color w:val="4F81BD" w:themeColor="accent1"/>
              <w:sz w:val="24"/>
              <w:szCs w:val="26"/>
            </w:rPr>
          </w:rPrChange>
        </w:rPr>
        <w:t>Team members can update defect status.</w:t>
      </w:r>
    </w:p>
    <w:p w:rsidR="005E0E76" w:rsidRPr="00657B96" w:rsidRDefault="00B57868" w:rsidP="00B57868">
      <w:pPr>
        <w:pStyle w:val="Heading4"/>
        <w:rPr>
          <w:rFonts w:ascii="Times New Roman" w:hAnsi="Times New Roman" w:cs="Times New Roman"/>
          <w:sz w:val="24"/>
          <w:szCs w:val="24"/>
          <w:rPrChange w:id="1630" w:author="DuyNgo" w:date="2012-08-10T08:15:00Z">
            <w:rPr/>
          </w:rPrChange>
        </w:rPr>
      </w:pPr>
      <w:bookmarkStart w:id="1631" w:name="_Toc332774790"/>
      <w:r w:rsidRPr="00657B96">
        <w:rPr>
          <w:rFonts w:ascii="Times New Roman" w:hAnsi="Times New Roman" w:cs="Times New Roman"/>
          <w:sz w:val="24"/>
          <w:szCs w:val="24"/>
          <w:rPrChange w:id="1632" w:author="DuyNgo" w:date="2012-08-10T08:15:00Z">
            <w:rPr>
              <w:rFonts w:asciiTheme="minorHAnsi" w:eastAsiaTheme="minorHAnsi" w:hAnsiTheme="minorHAnsi" w:cstheme="minorBidi"/>
              <w:b w:val="0"/>
              <w:bCs w:val="0"/>
              <w:i w:val="0"/>
              <w:iCs w:val="0"/>
              <w:color w:val="auto"/>
              <w:sz w:val="26"/>
              <w:szCs w:val="26"/>
            </w:rPr>
          </w:rPrChange>
        </w:rPr>
        <w:t>2.</w:t>
      </w:r>
      <w:r w:rsidR="00C36F10" w:rsidRPr="00657B96">
        <w:rPr>
          <w:rFonts w:ascii="Times New Roman" w:hAnsi="Times New Roman" w:cs="Times New Roman"/>
          <w:sz w:val="24"/>
          <w:szCs w:val="24"/>
          <w:rPrChange w:id="1633" w:author="DuyNgo" w:date="2012-08-10T08:15:00Z">
            <w:rPr>
              <w:rFonts w:asciiTheme="minorHAnsi" w:eastAsiaTheme="minorHAnsi" w:hAnsiTheme="minorHAnsi" w:cstheme="minorBidi"/>
              <w:b w:val="0"/>
              <w:bCs w:val="0"/>
              <w:i w:val="0"/>
              <w:iCs w:val="0"/>
              <w:color w:val="auto"/>
              <w:sz w:val="26"/>
              <w:szCs w:val="26"/>
            </w:rPr>
          </w:rPrChange>
        </w:rPr>
        <w:t>3</w:t>
      </w:r>
      <w:r w:rsidRPr="00657B96">
        <w:rPr>
          <w:rFonts w:ascii="Times New Roman" w:hAnsi="Times New Roman" w:cs="Times New Roman"/>
          <w:sz w:val="24"/>
          <w:szCs w:val="24"/>
          <w:rPrChange w:id="1634" w:author="DuyNgo" w:date="2012-08-10T08:15:00Z">
            <w:rPr>
              <w:rFonts w:asciiTheme="minorHAnsi" w:eastAsiaTheme="minorHAnsi" w:hAnsiTheme="minorHAnsi" w:cstheme="minorBidi"/>
              <w:b w:val="0"/>
              <w:bCs w:val="0"/>
              <w:i w:val="0"/>
              <w:iCs w:val="0"/>
              <w:color w:val="auto"/>
              <w:sz w:val="26"/>
              <w:szCs w:val="26"/>
            </w:rPr>
          </w:rPrChange>
        </w:rPr>
        <w:t xml:space="preserve">.7 </w:t>
      </w:r>
      <w:r w:rsidR="005E0E76" w:rsidRPr="00657B96">
        <w:rPr>
          <w:rFonts w:ascii="Times New Roman" w:hAnsi="Times New Roman" w:cs="Times New Roman"/>
          <w:sz w:val="24"/>
          <w:szCs w:val="24"/>
          <w:rPrChange w:id="1635" w:author="DuyNgo" w:date="2012-08-10T08:15:00Z">
            <w:rPr>
              <w:rFonts w:asciiTheme="minorHAnsi" w:eastAsiaTheme="minorHAnsi" w:hAnsiTheme="minorHAnsi" w:cstheme="minorBidi"/>
              <w:b w:val="0"/>
              <w:bCs w:val="0"/>
              <w:i w:val="0"/>
              <w:iCs w:val="0"/>
              <w:color w:val="auto"/>
              <w:sz w:val="26"/>
              <w:szCs w:val="26"/>
            </w:rPr>
          </w:rPrChange>
        </w:rPr>
        <w:t>Admin</w:t>
      </w:r>
      <w:bookmarkEnd w:id="1631"/>
      <w:r w:rsidR="005E0E76" w:rsidRPr="00657B96">
        <w:rPr>
          <w:rFonts w:ascii="Times New Roman" w:hAnsi="Times New Roman" w:cs="Times New Roman"/>
          <w:sz w:val="24"/>
          <w:szCs w:val="24"/>
          <w:rPrChange w:id="1636" w:author="DuyNgo" w:date="2012-08-10T08:15:00Z">
            <w:rPr>
              <w:rFonts w:asciiTheme="minorHAnsi" w:eastAsiaTheme="minorHAnsi" w:hAnsiTheme="minorHAnsi" w:cstheme="minorBidi"/>
              <w:b w:val="0"/>
              <w:bCs w:val="0"/>
              <w:i w:val="0"/>
              <w:iCs w:val="0"/>
              <w:color w:val="auto"/>
              <w:sz w:val="26"/>
              <w:szCs w:val="26"/>
            </w:rPr>
          </w:rPrChange>
        </w:rPr>
        <w:br/>
      </w:r>
    </w:p>
    <w:p w:rsidR="005E0E76" w:rsidRPr="00657B96" w:rsidRDefault="00B57868" w:rsidP="005E0E76">
      <w:pPr>
        <w:pStyle w:val="PlainText"/>
        <w:rPr>
          <w:rFonts w:ascii="Times New Roman" w:hAnsi="Times New Roman" w:cs="Times New Roman"/>
          <w:sz w:val="24"/>
          <w:szCs w:val="24"/>
        </w:rPr>
      </w:pPr>
      <w:r w:rsidRPr="00657B96">
        <w:rPr>
          <w:rFonts w:ascii="Times New Roman" w:hAnsi="Times New Roman" w:cs="Times New Roman"/>
          <w:sz w:val="24"/>
          <w:szCs w:val="24"/>
          <w:rPrChange w:id="1637" w:author="DuyNgo" w:date="2012-08-10T08:15:00Z">
            <w:rPr>
              <w:rFonts w:asciiTheme="minorHAnsi" w:eastAsiaTheme="majorEastAsia" w:hAnsiTheme="minorHAnsi" w:cstheme="minorHAnsi"/>
              <w:b/>
              <w:bCs/>
              <w:color w:val="4F81BD" w:themeColor="accent1"/>
              <w:sz w:val="24"/>
              <w:szCs w:val="24"/>
              <w:lang w:eastAsia="en-US"/>
            </w:rPr>
          </w:rPrChange>
        </w:rPr>
        <w:t>2.4.</w:t>
      </w:r>
      <w:r w:rsidR="005E0E76" w:rsidRPr="00657B96">
        <w:rPr>
          <w:rFonts w:ascii="Times New Roman" w:hAnsi="Times New Roman" w:cs="Times New Roman"/>
          <w:sz w:val="24"/>
          <w:szCs w:val="24"/>
          <w:rPrChange w:id="1638" w:author="DuyNgo" w:date="2012-08-10T08:15:00Z">
            <w:rPr>
              <w:rFonts w:asciiTheme="minorHAnsi" w:eastAsiaTheme="majorEastAsia" w:hAnsiTheme="minorHAnsi" w:cstheme="minorHAnsi"/>
              <w:b/>
              <w:bCs/>
              <w:color w:val="4F81BD" w:themeColor="accent1"/>
              <w:sz w:val="24"/>
              <w:szCs w:val="24"/>
              <w:lang w:eastAsia="en-US"/>
            </w:rPr>
          </w:rPrChange>
        </w:rPr>
        <w:t>7.1 Admin</w:t>
      </w:r>
      <w:r w:rsidR="005E0E76" w:rsidRPr="00657B96">
        <w:rPr>
          <w:rFonts w:ascii="Times New Roman" w:hAnsi="Times New Roman" w:cs="Times New Roman"/>
          <w:sz w:val="24"/>
          <w:szCs w:val="24"/>
          <w:rPrChange w:id="1639"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657B96" w:rsidRDefault="005E0E76" w:rsidP="008C3CFA">
      <w:pPr>
        <w:pStyle w:val="PlainText"/>
        <w:numPr>
          <w:ilvl w:val="0"/>
          <w:numId w:val="31"/>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640"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w:t>
      </w:r>
    </w:p>
    <w:p w:rsidR="005E0E76" w:rsidRPr="00657B96" w:rsidRDefault="005E0E76" w:rsidP="008C3CFA">
      <w:pPr>
        <w:pStyle w:val="PlainText"/>
        <w:numPr>
          <w:ilvl w:val="0"/>
          <w:numId w:val="31"/>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641" w:author="DuyNgo" w:date="2012-08-10T08:15:00Z">
            <w:rPr>
              <w:rFonts w:asciiTheme="minorHAnsi" w:eastAsiaTheme="majorEastAsia" w:hAnsiTheme="minorHAnsi" w:cstheme="minorHAnsi"/>
              <w:b/>
              <w:bCs/>
              <w:color w:val="4F81BD" w:themeColor="accent1"/>
              <w:sz w:val="24"/>
              <w:szCs w:val="24"/>
              <w:lang w:eastAsia="en-US"/>
            </w:rPr>
          </w:rPrChange>
        </w:rPr>
        <w:t xml:space="preserve">Manage User </w:t>
      </w:r>
    </w:p>
    <w:p w:rsidR="005E0E76" w:rsidRPr="00657B96" w:rsidRDefault="005E0E76" w:rsidP="008C3CFA">
      <w:pPr>
        <w:pStyle w:val="PlainText"/>
        <w:numPr>
          <w:ilvl w:val="0"/>
          <w:numId w:val="31"/>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642"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Team </w:t>
      </w:r>
    </w:p>
    <w:p w:rsidR="005E0E76" w:rsidRPr="00657B96" w:rsidRDefault="005E0E76" w:rsidP="008C3CFA">
      <w:pPr>
        <w:pStyle w:val="PlainText"/>
        <w:numPr>
          <w:ilvl w:val="0"/>
          <w:numId w:val="31"/>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643"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Module </w:t>
      </w:r>
    </w:p>
    <w:p w:rsidR="005E0E76" w:rsidRPr="00657B96" w:rsidRDefault="005E0E76" w:rsidP="005E0E76">
      <w:pPr>
        <w:pStyle w:val="PlainText"/>
        <w:rPr>
          <w:rFonts w:ascii="Times New Roman" w:hAnsi="Times New Roman" w:cs="Times New Roman"/>
          <w:sz w:val="24"/>
          <w:szCs w:val="24"/>
        </w:rPr>
      </w:pPr>
      <w:r w:rsidRPr="00657B96">
        <w:rPr>
          <w:rFonts w:ascii="Times New Roman" w:hAnsi="Times New Roman" w:cs="Times New Roman"/>
          <w:sz w:val="24"/>
          <w:szCs w:val="24"/>
          <w:rPrChange w:id="1644" w:author="DuyNgo" w:date="2012-08-10T08:15:00Z">
            <w:rPr>
              <w:rFonts w:asciiTheme="minorHAnsi" w:eastAsiaTheme="majorEastAsia" w:hAnsiTheme="minorHAnsi" w:cstheme="minorHAnsi"/>
              <w:b/>
              <w:bCs/>
              <w:color w:val="4F81BD" w:themeColor="accent1"/>
              <w:sz w:val="24"/>
              <w:szCs w:val="24"/>
              <w:lang w:eastAsia="en-US"/>
            </w:rPr>
          </w:rPrChange>
        </w:rPr>
        <w:br/>
      </w:r>
      <w:r w:rsidR="00B57868" w:rsidRPr="00657B96">
        <w:rPr>
          <w:rFonts w:ascii="Times New Roman" w:hAnsi="Times New Roman" w:cs="Times New Roman"/>
          <w:sz w:val="24"/>
          <w:szCs w:val="24"/>
          <w:rPrChange w:id="1645" w:author="DuyNgo" w:date="2012-08-10T08:15:00Z">
            <w:rPr>
              <w:rFonts w:asciiTheme="minorHAnsi" w:eastAsiaTheme="majorEastAsia" w:hAnsiTheme="minorHAnsi" w:cstheme="minorHAnsi"/>
              <w:b/>
              <w:bCs/>
              <w:color w:val="4F81BD" w:themeColor="accent1"/>
              <w:sz w:val="24"/>
              <w:szCs w:val="24"/>
              <w:lang w:eastAsia="en-US"/>
            </w:rPr>
          </w:rPrChange>
        </w:rPr>
        <w:t>2.</w:t>
      </w:r>
      <w:r w:rsidR="00C36F10" w:rsidRPr="00657B96">
        <w:rPr>
          <w:rFonts w:ascii="Times New Roman" w:hAnsi="Times New Roman" w:cs="Times New Roman"/>
          <w:sz w:val="24"/>
          <w:szCs w:val="24"/>
          <w:rPrChange w:id="1646" w:author="DuyNgo" w:date="2012-08-10T08:15:00Z">
            <w:rPr>
              <w:rFonts w:asciiTheme="minorHAnsi" w:eastAsiaTheme="majorEastAsia" w:hAnsiTheme="minorHAnsi" w:cstheme="minorHAnsi"/>
              <w:b/>
              <w:bCs/>
              <w:color w:val="4F81BD" w:themeColor="accent1"/>
              <w:sz w:val="24"/>
              <w:szCs w:val="24"/>
              <w:lang w:eastAsia="en-US"/>
            </w:rPr>
          </w:rPrChange>
        </w:rPr>
        <w:t>3</w:t>
      </w:r>
      <w:r w:rsidR="00B57868" w:rsidRPr="00657B96">
        <w:rPr>
          <w:rFonts w:ascii="Times New Roman" w:hAnsi="Times New Roman" w:cs="Times New Roman"/>
          <w:sz w:val="24"/>
          <w:szCs w:val="24"/>
          <w:rPrChange w:id="1647" w:author="DuyNgo" w:date="2012-08-10T08:15:00Z">
            <w:rPr>
              <w:rFonts w:asciiTheme="minorHAnsi" w:eastAsiaTheme="majorEastAsia" w:hAnsiTheme="minorHAnsi" w:cstheme="minorHAnsi"/>
              <w:b/>
              <w:bCs/>
              <w:color w:val="4F81BD" w:themeColor="accent1"/>
              <w:sz w:val="24"/>
              <w:szCs w:val="24"/>
              <w:lang w:eastAsia="en-US"/>
            </w:rPr>
          </w:rPrChange>
        </w:rPr>
        <w:t>.</w:t>
      </w:r>
      <w:r w:rsidRPr="00657B96">
        <w:rPr>
          <w:rFonts w:ascii="Times New Roman" w:hAnsi="Times New Roman" w:cs="Times New Roman"/>
          <w:sz w:val="24"/>
          <w:szCs w:val="24"/>
          <w:rPrChange w:id="1648" w:author="DuyNgo" w:date="2012-08-10T08:15:00Z">
            <w:rPr>
              <w:rFonts w:asciiTheme="minorHAnsi" w:eastAsiaTheme="majorEastAsia" w:hAnsiTheme="minorHAnsi" w:cstheme="minorHAnsi"/>
              <w:b/>
              <w:bCs/>
              <w:color w:val="4F81BD" w:themeColor="accent1"/>
              <w:sz w:val="24"/>
              <w:szCs w:val="24"/>
              <w:lang w:eastAsia="en-US"/>
            </w:rPr>
          </w:rPrChange>
        </w:rPr>
        <w:t>7.2 User</w:t>
      </w:r>
      <w:r w:rsidRPr="00657B96">
        <w:rPr>
          <w:rFonts w:ascii="Times New Roman" w:hAnsi="Times New Roman" w:cs="Times New Roman"/>
          <w:sz w:val="24"/>
          <w:szCs w:val="24"/>
          <w:rPrChange w:id="1649"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657B96" w:rsidRDefault="005E0E76" w:rsidP="008C3CFA">
      <w:pPr>
        <w:pStyle w:val="PlainText"/>
        <w:numPr>
          <w:ilvl w:val="0"/>
          <w:numId w:val="32"/>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650" w:author="DuyNgo" w:date="2012-08-10T08:15:00Z">
            <w:rPr>
              <w:rFonts w:asciiTheme="minorHAnsi" w:eastAsiaTheme="majorEastAsia" w:hAnsiTheme="minorHAnsi" w:cstheme="minorHAnsi"/>
              <w:b/>
              <w:bCs/>
              <w:color w:val="4F81BD" w:themeColor="accent1"/>
              <w:sz w:val="24"/>
              <w:szCs w:val="24"/>
              <w:lang w:eastAsia="en-US"/>
            </w:rPr>
          </w:rPrChange>
        </w:rPr>
        <w:t>Change User’s Information</w:t>
      </w:r>
    </w:p>
    <w:p w:rsidR="005E0E76" w:rsidRPr="00657B96" w:rsidRDefault="005E0E76" w:rsidP="008C3CFA">
      <w:pPr>
        <w:pStyle w:val="PlainText"/>
        <w:numPr>
          <w:ilvl w:val="0"/>
          <w:numId w:val="32"/>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651" w:author="DuyNgo" w:date="2012-08-10T08:15:00Z">
            <w:rPr>
              <w:rFonts w:asciiTheme="minorHAnsi" w:eastAsiaTheme="majorEastAsia" w:hAnsiTheme="minorHAnsi" w:cstheme="minorHAnsi"/>
              <w:b/>
              <w:bCs/>
              <w:color w:val="4F81BD" w:themeColor="accent1"/>
              <w:sz w:val="24"/>
              <w:szCs w:val="24"/>
              <w:lang w:eastAsia="en-US"/>
            </w:rPr>
          </w:rPrChange>
        </w:rPr>
        <w:t>Reset Password</w:t>
      </w:r>
    </w:p>
    <w:p w:rsidR="005E0E76" w:rsidRPr="00657B96" w:rsidRDefault="005E0E76" w:rsidP="008C3CFA">
      <w:pPr>
        <w:pStyle w:val="PlainText"/>
        <w:numPr>
          <w:ilvl w:val="0"/>
          <w:numId w:val="32"/>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652"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w:t>
      </w:r>
    </w:p>
    <w:p w:rsidR="005E0E76" w:rsidRPr="00657B96" w:rsidRDefault="005E0E76" w:rsidP="008C3CFA">
      <w:pPr>
        <w:pStyle w:val="PlainText"/>
        <w:numPr>
          <w:ilvl w:val="0"/>
          <w:numId w:val="32"/>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653"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Team </w:t>
      </w:r>
    </w:p>
    <w:p w:rsidR="005E0E76" w:rsidRPr="00657B96" w:rsidRDefault="005E0E76" w:rsidP="008C3CFA">
      <w:pPr>
        <w:pStyle w:val="PlainText"/>
        <w:numPr>
          <w:ilvl w:val="0"/>
          <w:numId w:val="32"/>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654"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Module </w:t>
      </w:r>
    </w:p>
    <w:p w:rsidR="005E0E76" w:rsidRPr="00657B96" w:rsidRDefault="005E0E76" w:rsidP="008C3CFA">
      <w:pPr>
        <w:pStyle w:val="PlainText"/>
        <w:numPr>
          <w:ilvl w:val="0"/>
          <w:numId w:val="32"/>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655" w:author="DuyNgo" w:date="2012-08-10T08:15:00Z">
            <w:rPr>
              <w:rFonts w:asciiTheme="minorHAnsi" w:eastAsiaTheme="majorEastAsia" w:hAnsiTheme="minorHAnsi" w:cstheme="minorHAnsi"/>
              <w:b/>
              <w:bCs/>
              <w:color w:val="4F81BD" w:themeColor="accent1"/>
              <w:sz w:val="24"/>
              <w:szCs w:val="24"/>
              <w:lang w:eastAsia="en-US"/>
            </w:rPr>
          </w:rPrChange>
        </w:rPr>
        <w:t>Manage Cost</w:t>
      </w:r>
    </w:p>
    <w:p w:rsidR="005E0E76" w:rsidRPr="00657B96" w:rsidRDefault="005E0E76" w:rsidP="008C3CFA">
      <w:pPr>
        <w:pStyle w:val="PlainText"/>
        <w:numPr>
          <w:ilvl w:val="0"/>
          <w:numId w:val="32"/>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656" w:author="DuyNgo" w:date="2012-08-10T08:15:00Z">
            <w:rPr>
              <w:rFonts w:asciiTheme="minorHAnsi" w:eastAsiaTheme="majorEastAsia" w:hAnsiTheme="minorHAnsi" w:cstheme="minorHAnsi"/>
              <w:b/>
              <w:bCs/>
              <w:color w:val="4F81BD" w:themeColor="accent1"/>
              <w:sz w:val="24"/>
              <w:szCs w:val="24"/>
              <w:lang w:eastAsia="en-US"/>
            </w:rPr>
          </w:rPrChange>
        </w:rPr>
        <w:t>Manage Product</w:t>
      </w:r>
    </w:p>
    <w:p w:rsidR="005E0E76" w:rsidRPr="00657B96" w:rsidRDefault="005E0E76" w:rsidP="008C3CFA">
      <w:pPr>
        <w:pStyle w:val="PlainText"/>
        <w:numPr>
          <w:ilvl w:val="0"/>
          <w:numId w:val="32"/>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657" w:author="DuyNgo" w:date="2012-08-10T08:15:00Z">
            <w:rPr>
              <w:rFonts w:asciiTheme="minorHAnsi" w:eastAsiaTheme="majorEastAsia" w:hAnsiTheme="minorHAnsi" w:cstheme="minorHAnsi"/>
              <w:b/>
              <w:bCs/>
              <w:color w:val="4F81BD" w:themeColor="accent1"/>
              <w:sz w:val="24"/>
              <w:szCs w:val="24"/>
              <w:lang w:eastAsia="en-US"/>
            </w:rPr>
          </w:rPrChange>
        </w:rPr>
        <w:t>Manage Work Order</w:t>
      </w:r>
    </w:p>
    <w:p w:rsidR="005E0E76" w:rsidRPr="00657B96" w:rsidRDefault="005E0E76" w:rsidP="008C3CFA">
      <w:pPr>
        <w:pStyle w:val="PlainText"/>
        <w:numPr>
          <w:ilvl w:val="0"/>
          <w:numId w:val="32"/>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658" w:author="DuyNgo" w:date="2012-08-10T08:15:00Z">
            <w:rPr>
              <w:rFonts w:asciiTheme="minorHAnsi" w:eastAsiaTheme="majorEastAsia" w:hAnsiTheme="minorHAnsi" w:cstheme="minorHAnsi"/>
              <w:b/>
              <w:bCs/>
              <w:color w:val="4F81BD" w:themeColor="accent1"/>
              <w:sz w:val="24"/>
              <w:szCs w:val="24"/>
              <w:lang w:eastAsia="en-US"/>
            </w:rPr>
          </w:rPrChange>
        </w:rPr>
        <w:t>Manage Risk, Issue, Change Request</w:t>
      </w:r>
    </w:p>
    <w:p w:rsidR="005E0E76" w:rsidRPr="00657B96" w:rsidRDefault="005E0E76" w:rsidP="005E0E76">
      <w:pPr>
        <w:rPr>
          <w:rFonts w:ascii="Times New Roman" w:hAnsi="Times New Roman" w:cs="Times New Roman"/>
          <w:sz w:val="24"/>
          <w:szCs w:val="24"/>
        </w:rPr>
      </w:pPr>
    </w:p>
    <w:p w:rsidR="005E0E76" w:rsidRPr="00657B96" w:rsidRDefault="00B57868" w:rsidP="00B57868">
      <w:pPr>
        <w:pStyle w:val="Heading4"/>
        <w:rPr>
          <w:rFonts w:ascii="Times New Roman" w:hAnsi="Times New Roman" w:cs="Times New Roman"/>
          <w:sz w:val="24"/>
          <w:szCs w:val="24"/>
          <w:rPrChange w:id="1659" w:author="DuyNgo" w:date="2012-08-10T08:15:00Z">
            <w:rPr/>
          </w:rPrChange>
        </w:rPr>
      </w:pPr>
      <w:bookmarkStart w:id="1660" w:name="_Toc332774791"/>
      <w:r w:rsidRPr="00657B96">
        <w:rPr>
          <w:rFonts w:ascii="Times New Roman" w:hAnsi="Times New Roman" w:cs="Times New Roman"/>
          <w:sz w:val="24"/>
          <w:szCs w:val="24"/>
          <w:rPrChange w:id="1661" w:author="DuyNgo" w:date="2012-08-10T08:15:00Z">
            <w:rPr>
              <w:rFonts w:asciiTheme="minorHAnsi" w:eastAsiaTheme="minorHAnsi" w:hAnsiTheme="minorHAnsi" w:cstheme="minorBidi"/>
              <w:b w:val="0"/>
              <w:bCs w:val="0"/>
              <w:i w:val="0"/>
              <w:iCs w:val="0"/>
              <w:color w:val="auto"/>
              <w:sz w:val="26"/>
              <w:szCs w:val="26"/>
            </w:rPr>
          </w:rPrChange>
        </w:rPr>
        <w:t>2.</w:t>
      </w:r>
      <w:r w:rsidR="00C36F10" w:rsidRPr="00657B96">
        <w:rPr>
          <w:rFonts w:ascii="Times New Roman" w:hAnsi="Times New Roman" w:cs="Times New Roman"/>
          <w:sz w:val="24"/>
          <w:szCs w:val="24"/>
          <w:rPrChange w:id="1662" w:author="DuyNgo" w:date="2012-08-10T08:15:00Z">
            <w:rPr>
              <w:rFonts w:asciiTheme="minorHAnsi" w:eastAsiaTheme="minorHAnsi" w:hAnsiTheme="minorHAnsi" w:cstheme="minorBidi"/>
              <w:b w:val="0"/>
              <w:bCs w:val="0"/>
              <w:i w:val="0"/>
              <w:iCs w:val="0"/>
              <w:color w:val="auto"/>
              <w:sz w:val="26"/>
              <w:szCs w:val="26"/>
            </w:rPr>
          </w:rPrChange>
        </w:rPr>
        <w:t>3</w:t>
      </w:r>
      <w:r w:rsidRPr="00657B96">
        <w:rPr>
          <w:rFonts w:ascii="Times New Roman" w:hAnsi="Times New Roman" w:cs="Times New Roman"/>
          <w:sz w:val="24"/>
          <w:szCs w:val="24"/>
          <w:rPrChange w:id="1663" w:author="DuyNgo" w:date="2012-08-10T08:15:00Z">
            <w:rPr>
              <w:rFonts w:asciiTheme="minorHAnsi" w:eastAsiaTheme="minorHAnsi" w:hAnsiTheme="minorHAnsi" w:cstheme="minorBidi"/>
              <w:b w:val="0"/>
              <w:bCs w:val="0"/>
              <w:i w:val="0"/>
              <w:iCs w:val="0"/>
              <w:color w:val="auto"/>
              <w:sz w:val="26"/>
              <w:szCs w:val="26"/>
            </w:rPr>
          </w:rPrChange>
        </w:rPr>
        <w:t xml:space="preserve">.8 </w:t>
      </w:r>
      <w:r w:rsidR="005E0E76" w:rsidRPr="00657B96">
        <w:rPr>
          <w:rFonts w:ascii="Times New Roman" w:hAnsi="Times New Roman" w:cs="Times New Roman"/>
          <w:sz w:val="24"/>
          <w:szCs w:val="24"/>
          <w:rPrChange w:id="1664" w:author="DuyNgo" w:date="2012-08-10T08:15:00Z">
            <w:rPr>
              <w:rFonts w:asciiTheme="minorHAnsi" w:eastAsiaTheme="minorHAnsi" w:hAnsiTheme="minorHAnsi" w:cstheme="minorBidi"/>
              <w:b w:val="0"/>
              <w:bCs w:val="0"/>
              <w:i w:val="0"/>
              <w:iCs w:val="0"/>
              <w:color w:val="auto"/>
              <w:sz w:val="26"/>
              <w:szCs w:val="26"/>
            </w:rPr>
          </w:rPrChange>
        </w:rPr>
        <w:t>Requirements</w:t>
      </w:r>
      <w:bookmarkEnd w:id="1660"/>
    </w:p>
    <w:p w:rsidR="005E0E76" w:rsidRPr="00657B96" w:rsidRDefault="005E0E76" w:rsidP="008C3CFA">
      <w:pPr>
        <w:pStyle w:val="ListParagraph"/>
        <w:numPr>
          <w:ilvl w:val="0"/>
          <w:numId w:val="29"/>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665" w:author="DuyNgo" w:date="2012-08-10T08:15:00Z">
            <w:rPr>
              <w:rFonts w:asciiTheme="majorHAnsi" w:eastAsiaTheme="majorEastAsia" w:hAnsiTheme="majorHAnsi" w:cstheme="minorHAnsi"/>
              <w:b/>
              <w:bCs/>
              <w:color w:val="4F81BD" w:themeColor="accent1"/>
              <w:sz w:val="24"/>
              <w:szCs w:val="26"/>
            </w:rPr>
          </w:rPrChange>
        </w:rPr>
        <w:t>Managing feature enables user to store and manage their requirement documents.</w:t>
      </w:r>
    </w:p>
    <w:p w:rsidR="005E0E76" w:rsidRPr="00657B96" w:rsidRDefault="005E0E76" w:rsidP="008C3CFA">
      <w:pPr>
        <w:pStyle w:val="ListParagraph"/>
        <w:numPr>
          <w:ilvl w:val="0"/>
          <w:numId w:val="29"/>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666" w:author="DuyNgo" w:date="2012-08-10T08:15:00Z">
            <w:rPr>
              <w:rFonts w:asciiTheme="majorHAnsi" w:eastAsiaTheme="majorEastAsia" w:hAnsiTheme="majorHAnsi" w:cstheme="minorHAnsi"/>
              <w:b/>
              <w:bCs/>
              <w:color w:val="4F81BD" w:themeColor="accent1"/>
              <w:sz w:val="24"/>
              <w:szCs w:val="26"/>
            </w:rPr>
          </w:rPrChange>
        </w:rPr>
        <w:t>Including: Add, update, remove</w:t>
      </w:r>
    </w:p>
    <w:p w:rsidR="005E0E76" w:rsidRPr="00657B96" w:rsidRDefault="005E0E76" w:rsidP="008C3CFA">
      <w:pPr>
        <w:pStyle w:val="ListParagraph"/>
        <w:numPr>
          <w:ilvl w:val="0"/>
          <w:numId w:val="29"/>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667" w:author="DuyNgo" w:date="2012-08-10T08:15:00Z">
            <w:rPr>
              <w:rFonts w:asciiTheme="majorHAnsi" w:eastAsiaTheme="majorEastAsia" w:hAnsiTheme="majorHAnsi" w:cstheme="minorHAnsi"/>
              <w:b/>
              <w:bCs/>
              <w:color w:val="4F81BD" w:themeColor="accent1"/>
              <w:sz w:val="24"/>
              <w:szCs w:val="26"/>
            </w:rPr>
          </w:rPrChange>
        </w:rPr>
        <w:t>User interface allows user to sort requirement by type, date, priority.</w:t>
      </w:r>
    </w:p>
    <w:p w:rsidR="001441F6" w:rsidRPr="00657B96" w:rsidRDefault="005E0E76" w:rsidP="008C3CFA">
      <w:pPr>
        <w:pStyle w:val="ListParagraph"/>
        <w:numPr>
          <w:ilvl w:val="0"/>
          <w:numId w:val="29"/>
        </w:numPr>
        <w:tabs>
          <w:tab w:val="left" w:pos="180"/>
        </w:tabs>
        <w:spacing w:after="160" w:line="264" w:lineRule="auto"/>
        <w:rPr>
          <w:rFonts w:ascii="Times New Roman" w:hAnsi="Times New Roman" w:cs="Times New Roman"/>
          <w:sz w:val="24"/>
          <w:szCs w:val="24"/>
        </w:rPr>
      </w:pPr>
      <w:r w:rsidRPr="00657B96">
        <w:rPr>
          <w:rFonts w:ascii="Times New Roman" w:hAnsi="Times New Roman" w:cs="Times New Roman"/>
          <w:sz w:val="24"/>
          <w:szCs w:val="24"/>
          <w:rPrChange w:id="1668" w:author="DuyNgo" w:date="2012-08-10T08:15:00Z">
            <w:rPr>
              <w:rFonts w:asciiTheme="majorHAnsi" w:eastAsiaTheme="majorEastAsia" w:hAnsiTheme="majorHAnsi" w:cstheme="minorHAnsi"/>
              <w:b/>
              <w:bCs/>
              <w:color w:val="4F81BD" w:themeColor="accent1"/>
              <w:sz w:val="24"/>
              <w:szCs w:val="26"/>
            </w:rPr>
          </w:rPrChange>
        </w:rPr>
        <w:t>Display completeness rate updated by user.</w:t>
      </w:r>
      <w:bookmarkStart w:id="1669" w:name="_Toc262849982"/>
      <w:bookmarkStart w:id="1670" w:name="_Toc326241025"/>
    </w:p>
    <w:p w:rsidR="005E0E76" w:rsidRPr="00657B96" w:rsidRDefault="00E33658" w:rsidP="001E5A08">
      <w:pPr>
        <w:pStyle w:val="Heading3"/>
        <w:rPr>
          <w:rFonts w:ascii="Times New Roman" w:hAnsi="Times New Roman" w:cs="Times New Roman"/>
          <w:sz w:val="24"/>
          <w:szCs w:val="24"/>
          <w:rPrChange w:id="1671" w:author="DuyNgo" w:date="2012-08-10T08:15:00Z">
            <w:rPr/>
          </w:rPrChange>
        </w:rPr>
      </w:pPr>
      <w:bookmarkStart w:id="1672" w:name="_Toc332774792"/>
      <w:r w:rsidRPr="00657B96">
        <w:rPr>
          <w:rFonts w:ascii="Times New Roman" w:hAnsi="Times New Roman" w:cs="Times New Roman"/>
          <w:sz w:val="24"/>
          <w:szCs w:val="24"/>
          <w:rPrChange w:id="1673" w:author="DuyNgo" w:date="2012-08-10T08:15:00Z">
            <w:rPr>
              <w:rFonts w:asciiTheme="minorHAnsi" w:eastAsiaTheme="minorHAnsi" w:hAnsiTheme="minorHAnsi" w:cstheme="minorBidi"/>
              <w:b w:val="0"/>
              <w:bCs w:val="0"/>
              <w:color w:val="auto"/>
              <w:sz w:val="26"/>
              <w:szCs w:val="26"/>
            </w:rPr>
          </w:rPrChange>
        </w:rPr>
        <w:t xml:space="preserve">2.4 </w:t>
      </w:r>
      <w:r w:rsidR="00DE23AB" w:rsidRPr="00657B96">
        <w:rPr>
          <w:rFonts w:ascii="Times New Roman" w:hAnsi="Times New Roman" w:cs="Times New Roman"/>
          <w:sz w:val="24"/>
          <w:szCs w:val="24"/>
          <w:rPrChange w:id="1674" w:author="DuyNgo" w:date="2012-08-10T08:15:00Z">
            <w:rPr>
              <w:rFonts w:asciiTheme="minorHAnsi" w:eastAsiaTheme="minorHAnsi" w:hAnsiTheme="minorHAnsi" w:cstheme="minorBidi"/>
              <w:b w:val="0"/>
              <w:bCs w:val="0"/>
              <w:color w:val="auto"/>
              <w:sz w:val="26"/>
              <w:szCs w:val="26"/>
            </w:rPr>
          </w:rPrChange>
        </w:rPr>
        <w:t>Use case</w:t>
      </w:r>
      <w:r w:rsidR="005E0E76" w:rsidRPr="00657B96">
        <w:rPr>
          <w:rFonts w:ascii="Times New Roman" w:hAnsi="Times New Roman" w:cs="Times New Roman"/>
          <w:sz w:val="24"/>
          <w:szCs w:val="24"/>
          <w:rPrChange w:id="1675" w:author="DuyNgo" w:date="2012-08-10T08:15:00Z">
            <w:rPr>
              <w:rFonts w:asciiTheme="minorHAnsi" w:eastAsiaTheme="minorHAnsi" w:hAnsiTheme="minorHAnsi" w:cstheme="minorBidi"/>
              <w:b w:val="0"/>
              <w:bCs w:val="0"/>
              <w:color w:val="auto"/>
              <w:sz w:val="26"/>
              <w:szCs w:val="26"/>
            </w:rPr>
          </w:rPrChange>
        </w:rPr>
        <w:t xml:space="preserve"> model</w:t>
      </w:r>
      <w:bookmarkEnd w:id="1669"/>
      <w:bookmarkEnd w:id="1670"/>
      <w:bookmarkEnd w:id="1672"/>
    </w:p>
    <w:p w:rsidR="005E0E76" w:rsidRPr="00657B96" w:rsidRDefault="005E0E76" w:rsidP="005E0E76">
      <w:pPr>
        <w:rPr>
          <w:rFonts w:ascii="Times New Roman" w:eastAsiaTheme="minorEastAsia" w:hAnsi="Times New Roman" w:cs="Times New Roman"/>
          <w:sz w:val="24"/>
          <w:szCs w:val="24"/>
          <w:lang w:eastAsia="ja-JP"/>
        </w:rPr>
      </w:pPr>
      <w:r w:rsidRPr="00657B96">
        <w:rPr>
          <w:rFonts w:ascii="Times New Roman" w:eastAsiaTheme="minorEastAsia" w:hAnsi="Times New Roman" w:cs="Times New Roman"/>
          <w:sz w:val="24"/>
          <w:szCs w:val="24"/>
          <w:lang w:eastAsia="ja-JP"/>
          <w:rPrChange w:id="1676" w:author="DuyNgo" w:date="2012-08-10T08:15:00Z">
            <w:rPr>
              <w:rFonts w:asciiTheme="majorHAnsi" w:eastAsiaTheme="minorEastAsia" w:hAnsiTheme="majorHAnsi" w:cstheme="minorHAnsi"/>
              <w:b/>
              <w:bCs/>
              <w:color w:val="4F81BD" w:themeColor="accent1"/>
              <w:sz w:val="24"/>
              <w:szCs w:val="26"/>
              <w:lang w:eastAsia="ja-JP"/>
            </w:rPr>
          </w:rPrChange>
        </w:rPr>
        <w:t>This chapter describes PMS’s features and functions using abstract Use Cases and detail scenarios.</w:t>
      </w:r>
    </w:p>
    <w:p w:rsidR="005E0E76" w:rsidRPr="00657B96" w:rsidRDefault="005E0E76" w:rsidP="005E0E76">
      <w:pPr>
        <w:rPr>
          <w:rFonts w:ascii="Times New Roman" w:hAnsi="Times New Roman" w:cs="Times New Roman"/>
          <w:sz w:val="24"/>
          <w:szCs w:val="24"/>
        </w:rPr>
      </w:pPr>
      <w:r w:rsidRPr="00657B96">
        <w:rPr>
          <w:rFonts w:ascii="Times New Roman" w:eastAsiaTheme="minorEastAsia" w:hAnsi="Times New Roman" w:cs="Times New Roman"/>
          <w:sz w:val="24"/>
          <w:szCs w:val="24"/>
          <w:lang w:eastAsia="ja-JP"/>
          <w:rPrChange w:id="1677" w:author="DuyNgo" w:date="2012-08-10T08:15:00Z">
            <w:rPr>
              <w:rFonts w:asciiTheme="majorHAnsi" w:eastAsiaTheme="minorEastAsia" w:hAnsiTheme="majorHAnsi" w:cstheme="minorHAnsi"/>
              <w:b/>
              <w:bCs/>
              <w:color w:val="4F81BD" w:themeColor="accent1"/>
              <w:sz w:val="24"/>
              <w:szCs w:val="26"/>
              <w:lang w:eastAsia="ja-JP"/>
            </w:rPr>
          </w:rPrChange>
        </w:rPr>
        <w:t>A use case is a description of a sequence of actions (including its variations</w:t>
      </w:r>
      <w:r w:rsidRPr="00657B96">
        <w:rPr>
          <w:rStyle w:val="CommentReference"/>
          <w:rFonts w:ascii="Times New Roman" w:hAnsi="Times New Roman" w:cs="Times New Roman"/>
          <w:sz w:val="24"/>
          <w:szCs w:val="24"/>
          <w:rPrChange w:id="1678"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1679"/>
      </w:r>
      <w:r w:rsidRPr="00657B96">
        <w:rPr>
          <w:rFonts w:ascii="Times New Roman" w:eastAsiaTheme="minorEastAsia" w:hAnsi="Times New Roman" w:cs="Times New Roman"/>
          <w:sz w:val="24"/>
          <w:szCs w:val="24"/>
          <w:lang w:eastAsia="ja-JP"/>
          <w:rPrChange w:id="1680" w:author="DuyNgo" w:date="2012-08-10T08:15:00Z">
            <w:rPr>
              <w:rFonts w:asciiTheme="majorHAnsi" w:eastAsiaTheme="minorEastAsia" w:hAnsiTheme="majorHAnsi" w:cstheme="minorHAnsi"/>
              <w:b/>
              <w:bCs/>
              <w:color w:val="4F81BD" w:themeColor="accent1"/>
              <w:sz w:val="24"/>
              <w:szCs w:val="26"/>
              <w:lang w:eastAsia="ja-JP"/>
            </w:rPr>
          </w:rPrChange>
        </w:rPr>
        <w:t xml:space="preserve">) that the system carries out to create an observable result </w:t>
      </w:r>
      <w:commentRangeStart w:id="1681"/>
      <w:r w:rsidRPr="00657B96">
        <w:rPr>
          <w:rFonts w:ascii="Times New Roman" w:eastAsiaTheme="minorEastAsia" w:hAnsi="Times New Roman" w:cs="Times New Roman"/>
          <w:sz w:val="24"/>
          <w:szCs w:val="24"/>
          <w:lang w:eastAsia="ja-JP"/>
          <w:rPrChange w:id="1682" w:author="DuyNgo" w:date="2012-08-10T08:15:00Z">
            <w:rPr>
              <w:rFonts w:asciiTheme="majorHAnsi" w:eastAsiaTheme="minorEastAsia" w:hAnsiTheme="majorHAnsi" w:cstheme="minorHAnsi"/>
              <w:b/>
              <w:bCs/>
              <w:color w:val="4F81BD" w:themeColor="accent1"/>
              <w:sz w:val="24"/>
              <w:szCs w:val="26"/>
              <w:lang w:eastAsia="ja-JP"/>
            </w:rPr>
          </w:rPrChange>
        </w:rPr>
        <w:t>for an</w:t>
      </w:r>
      <w:commentRangeEnd w:id="1681"/>
      <w:r w:rsidRPr="00657B96">
        <w:rPr>
          <w:rStyle w:val="CommentReference"/>
          <w:rFonts w:ascii="Times New Roman" w:hAnsi="Times New Roman" w:cs="Times New Roman"/>
          <w:sz w:val="24"/>
          <w:szCs w:val="24"/>
          <w:rPrChange w:id="1683"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1681"/>
      </w:r>
      <w:r w:rsidRPr="00657B96">
        <w:rPr>
          <w:rFonts w:ascii="Times New Roman" w:eastAsiaTheme="minorEastAsia" w:hAnsi="Times New Roman" w:cs="Times New Roman"/>
          <w:sz w:val="24"/>
          <w:szCs w:val="24"/>
          <w:lang w:eastAsia="ja-JP"/>
          <w:rPrChange w:id="1684" w:author="DuyNgo" w:date="2012-08-10T08:15:00Z">
            <w:rPr>
              <w:rFonts w:asciiTheme="majorHAnsi" w:eastAsiaTheme="minorEastAsia" w:hAnsiTheme="majorHAnsi" w:cstheme="minorHAnsi"/>
              <w:b/>
              <w:bCs/>
              <w:color w:val="4F81BD" w:themeColor="accent1"/>
              <w:sz w:val="24"/>
              <w:szCs w:val="26"/>
              <w:lang w:eastAsia="ja-JP"/>
            </w:rPr>
          </w:rPrChange>
        </w:rPr>
        <w:t xml:space="preserve"> actor.</w: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1685" w:author="DuyNgo" w:date="2012-08-10T08:15:00Z">
            <w:rPr>
              <w:rFonts w:asciiTheme="majorHAnsi" w:eastAsiaTheme="majorEastAsia" w:hAnsiTheme="majorHAnsi" w:cstheme="minorHAnsi"/>
              <w:b/>
              <w:bCs/>
              <w:color w:val="4F81BD" w:themeColor="accent1"/>
              <w:sz w:val="24"/>
              <w:szCs w:val="26"/>
            </w:rPr>
          </w:rPrChange>
        </w:rPr>
        <w:lastRenderedPageBreak/>
        <w:t xml:space="preserve">A scenario is </w:t>
      </w:r>
      <w:r w:rsidR="009F47EF" w:rsidRPr="00657B96">
        <w:rPr>
          <w:rFonts w:ascii="Times New Roman" w:hAnsi="Times New Roman" w:cs="Times New Roman"/>
          <w:sz w:val="24"/>
          <w:szCs w:val="24"/>
          <w:rPrChange w:id="1686" w:author="DuyNgo" w:date="2012-08-10T08:15:00Z">
            <w:rPr>
              <w:rFonts w:asciiTheme="majorHAnsi" w:eastAsiaTheme="majorEastAsia" w:hAnsiTheme="majorHAnsi" w:cstheme="minorHAnsi"/>
              <w:b/>
              <w:bCs/>
              <w:color w:val="4F81BD" w:themeColor="accent1"/>
              <w:sz w:val="24"/>
              <w:szCs w:val="26"/>
            </w:rPr>
          </w:rPrChange>
        </w:rPr>
        <w:t>a temporal</w:t>
      </w:r>
      <w:r w:rsidRPr="00657B96">
        <w:rPr>
          <w:rFonts w:ascii="Times New Roman" w:hAnsi="Times New Roman" w:cs="Times New Roman"/>
          <w:sz w:val="24"/>
          <w:szCs w:val="24"/>
          <w:rPrChange w:id="1687" w:author="DuyNgo" w:date="2012-08-10T08:15:00Z">
            <w:rPr>
              <w:rFonts w:asciiTheme="majorHAnsi" w:eastAsiaTheme="majorEastAsia" w:hAnsiTheme="majorHAnsi" w:cstheme="minorHAnsi"/>
              <w:b/>
              <w:bCs/>
              <w:color w:val="4F81BD" w:themeColor="accent1"/>
              <w:sz w:val="24"/>
              <w:szCs w:val="26"/>
            </w:rPr>
          </w:rPrChange>
        </w:rPr>
        <w:t xml:space="preserve"> sequence of interaction events among agent instances.</w:t>
      </w:r>
    </w:p>
    <w:p w:rsidR="005E0E76" w:rsidRPr="00657B96" w:rsidRDefault="005E0E76" w:rsidP="009F47EF">
      <w:pPr>
        <w:rPr>
          <w:rFonts w:ascii="Times New Roman" w:hAnsi="Times New Roman" w:cs="Times New Roman"/>
          <w:b/>
          <w:sz w:val="24"/>
          <w:szCs w:val="24"/>
          <w:rPrChange w:id="1688" w:author="DuyNgo" w:date="2012-08-10T08:15:00Z">
            <w:rPr>
              <w:b/>
            </w:rPr>
          </w:rPrChange>
        </w:rPr>
      </w:pPr>
      <w:bookmarkStart w:id="1689" w:name="_Toc326241027"/>
      <w:r w:rsidRPr="00657B96">
        <w:rPr>
          <w:rFonts w:ascii="Times New Roman" w:hAnsi="Times New Roman" w:cs="Times New Roman"/>
          <w:b/>
          <w:sz w:val="24"/>
          <w:szCs w:val="24"/>
          <w:rPrChange w:id="1690" w:author="DuyNgo" w:date="2012-08-10T08:15:00Z">
            <w:rPr>
              <w:rFonts w:asciiTheme="majorHAnsi" w:eastAsiaTheme="majorEastAsia" w:hAnsiTheme="majorHAnsi" w:cstheme="majorBidi"/>
              <w:b/>
              <w:bCs/>
              <w:color w:val="4F81BD" w:themeColor="accent1"/>
              <w:sz w:val="26"/>
              <w:szCs w:val="26"/>
            </w:rPr>
          </w:rPrChange>
        </w:rPr>
        <w:t>Main Use Case Diagrams of the PMS</w:t>
      </w:r>
      <w:bookmarkEnd w:id="1689"/>
    </w:p>
    <w:bookmarkStart w:id="1691" w:name="_Toc262849987"/>
    <w:p w:rsidR="00D475E7" w:rsidRPr="00657B96" w:rsidRDefault="00607639" w:rsidP="00D475E7">
      <w:pPr>
        <w:keepNext/>
        <w:rPr>
          <w:rFonts w:ascii="Times New Roman" w:hAnsi="Times New Roman" w:cs="Times New Roman"/>
          <w:sz w:val="24"/>
          <w:szCs w:val="24"/>
        </w:rPr>
      </w:pPr>
      <w:r w:rsidRPr="00657B96">
        <w:rPr>
          <w:rFonts w:ascii="Times New Roman" w:hAnsi="Times New Roman" w:cs="Times New Roman"/>
          <w:sz w:val="24"/>
          <w:szCs w:val="24"/>
          <w:rPrChange w:id="1692" w:author="DuyNgo" w:date="2012-08-10T08:15:00Z">
            <w:rPr>
              <w:rFonts w:ascii="Times New Roman" w:hAnsi="Times New Roman" w:cs="Times New Roman"/>
              <w:sz w:val="24"/>
              <w:szCs w:val="24"/>
            </w:rPr>
          </w:rPrChange>
        </w:rPr>
        <w:object w:dxaOrig="7607" w:dyaOrig="7526">
          <v:shape id="_x0000_i1026" type="#_x0000_t75" style="width:357.5pt;height:353.3pt" o:ole="">
            <v:imagedata r:id="rId14" o:title=""/>
          </v:shape>
          <o:OLEObject Type="Embed" ProgID="Visio.Drawing.11" ShapeID="_x0000_i1026" DrawAspect="Content" ObjectID="_1406517011" r:id="rId15"/>
        </w:object>
      </w:r>
    </w:p>
    <w:p w:rsidR="005E0E76" w:rsidRPr="00657B96" w:rsidRDefault="00D475E7" w:rsidP="00D475E7">
      <w:pPr>
        <w:pStyle w:val="Caption"/>
        <w:rPr>
          <w:rFonts w:ascii="Times New Roman" w:hAnsi="Times New Roman" w:cs="Times New Roman"/>
          <w:sz w:val="24"/>
          <w:szCs w:val="24"/>
        </w:rPr>
      </w:pPr>
      <w:r w:rsidRPr="00657B96">
        <w:rPr>
          <w:rFonts w:ascii="Times New Roman" w:hAnsi="Times New Roman" w:cs="Times New Roman"/>
          <w:sz w:val="24"/>
          <w:szCs w:val="24"/>
        </w:rPr>
        <w:t xml:space="preserve">Figure </w:t>
      </w:r>
      <w:r w:rsidRPr="00657B96">
        <w:rPr>
          <w:rFonts w:ascii="Times New Roman" w:hAnsi="Times New Roman" w:cs="Times New Roman"/>
          <w:sz w:val="24"/>
          <w:szCs w:val="24"/>
        </w:rPr>
        <w:fldChar w:fldCharType="begin"/>
      </w:r>
      <w:r w:rsidRPr="00657B96">
        <w:rPr>
          <w:rFonts w:ascii="Times New Roman" w:hAnsi="Times New Roman" w:cs="Times New Roman"/>
          <w:sz w:val="24"/>
          <w:szCs w:val="24"/>
        </w:rPr>
        <w:instrText xml:space="preserve"> SEQ Figure \* ARABIC </w:instrText>
      </w:r>
      <w:r w:rsidRPr="00657B96">
        <w:rPr>
          <w:rFonts w:ascii="Times New Roman" w:hAnsi="Times New Roman" w:cs="Times New Roman"/>
          <w:sz w:val="24"/>
          <w:szCs w:val="24"/>
        </w:rPr>
        <w:fldChar w:fldCharType="separate"/>
      </w:r>
      <w:r w:rsidR="005A6268">
        <w:rPr>
          <w:rFonts w:ascii="Times New Roman" w:hAnsi="Times New Roman" w:cs="Times New Roman"/>
          <w:noProof/>
          <w:sz w:val="24"/>
          <w:szCs w:val="24"/>
        </w:rPr>
        <w:t>1</w:t>
      </w:r>
      <w:r w:rsidRPr="00657B96">
        <w:rPr>
          <w:rFonts w:ascii="Times New Roman" w:hAnsi="Times New Roman" w:cs="Times New Roman"/>
          <w:sz w:val="24"/>
          <w:szCs w:val="24"/>
        </w:rPr>
        <w:fldChar w:fldCharType="end"/>
      </w:r>
      <w:r w:rsidRPr="00657B96">
        <w:rPr>
          <w:rFonts w:ascii="Times New Roman" w:hAnsi="Times New Roman" w:cs="Times New Roman"/>
          <w:sz w:val="24"/>
          <w:szCs w:val="24"/>
        </w:rPr>
        <w:t xml:space="preserve"> Overall Use Case</w: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1693" w:author="DuyNgo" w:date="2012-08-10T08:15:00Z">
            <w:rPr>
              <w:rFonts w:asciiTheme="majorHAnsi" w:eastAsiaTheme="majorEastAsia" w:hAnsiTheme="majorHAnsi" w:cstheme="minorHAnsi"/>
              <w:b/>
              <w:bCs/>
              <w:color w:val="4F81BD" w:themeColor="accent1"/>
              <w:sz w:val="24"/>
              <w:szCs w:val="26"/>
            </w:rPr>
          </w:rPrChange>
        </w:rPr>
        <w:t xml:space="preserve">This main Use Case Diagrams of the </w:t>
      </w:r>
      <w:r w:rsidR="00D475E7" w:rsidRPr="00657B96">
        <w:rPr>
          <w:rFonts w:ascii="Times New Roman" w:hAnsi="Times New Roman" w:cs="Times New Roman"/>
          <w:sz w:val="24"/>
          <w:szCs w:val="24"/>
        </w:rPr>
        <w:t>OO</w:t>
      </w:r>
      <w:r w:rsidRPr="00657B96">
        <w:rPr>
          <w:rFonts w:ascii="Times New Roman" w:hAnsi="Times New Roman" w:cs="Times New Roman"/>
          <w:sz w:val="24"/>
          <w:szCs w:val="24"/>
          <w:rPrChange w:id="1694" w:author="DuyNgo" w:date="2012-08-10T08:15:00Z">
            <w:rPr>
              <w:rFonts w:asciiTheme="majorHAnsi" w:eastAsiaTheme="majorEastAsia" w:hAnsiTheme="majorHAnsi" w:cstheme="minorHAnsi"/>
              <w:b/>
              <w:bCs/>
              <w:color w:val="4F81BD" w:themeColor="accent1"/>
              <w:sz w:val="24"/>
              <w:szCs w:val="26"/>
            </w:rPr>
          </w:rPrChange>
        </w:rPr>
        <w:t>PMS show all main functions placing inside the system boundary and all actors that associate with those functions.</w:t>
      </w:r>
    </w:p>
    <w:p w:rsidR="005E0E76" w:rsidRPr="00657B96" w:rsidRDefault="00A62765" w:rsidP="001E5A08">
      <w:pPr>
        <w:pStyle w:val="Heading4"/>
        <w:rPr>
          <w:rFonts w:ascii="Times New Roman" w:hAnsi="Times New Roman" w:cs="Times New Roman"/>
          <w:sz w:val="24"/>
          <w:szCs w:val="24"/>
          <w:rPrChange w:id="1695" w:author="DuyNgo" w:date="2012-08-10T08:15:00Z">
            <w:rPr/>
          </w:rPrChange>
        </w:rPr>
      </w:pPr>
      <w:bookmarkStart w:id="1696" w:name="_Toc326241028"/>
      <w:bookmarkStart w:id="1697" w:name="_Toc332774793"/>
      <w:r w:rsidRPr="00657B96">
        <w:rPr>
          <w:rFonts w:ascii="Times New Roman" w:hAnsi="Times New Roman" w:cs="Times New Roman"/>
          <w:sz w:val="24"/>
          <w:szCs w:val="24"/>
          <w:rPrChange w:id="1698" w:author="DuyNgo" w:date="2012-08-10T08:15:00Z">
            <w:rPr>
              <w:rFonts w:asciiTheme="minorHAnsi" w:eastAsiaTheme="minorHAnsi" w:hAnsiTheme="minorHAnsi" w:cstheme="minorBidi"/>
              <w:b w:val="0"/>
              <w:bCs w:val="0"/>
              <w:i w:val="0"/>
              <w:iCs w:val="0"/>
              <w:color w:val="auto"/>
              <w:sz w:val="26"/>
              <w:szCs w:val="26"/>
            </w:rPr>
          </w:rPrChange>
        </w:rPr>
        <w:lastRenderedPageBreak/>
        <w:t xml:space="preserve">2.4.1 </w:t>
      </w:r>
      <w:r w:rsidR="005E0E76" w:rsidRPr="00657B96">
        <w:rPr>
          <w:rStyle w:val="Heading4Char"/>
          <w:rFonts w:ascii="Times New Roman" w:hAnsi="Times New Roman" w:cs="Times New Roman"/>
          <w:sz w:val="24"/>
          <w:szCs w:val="24"/>
          <w:rPrChange w:id="1699" w:author="DuyNgo" w:date="2012-08-10T08:15:00Z">
            <w:rPr>
              <w:rStyle w:val="Heading4Char"/>
              <w:b/>
              <w:bCs/>
              <w:i/>
              <w:iCs/>
              <w:sz w:val="26"/>
              <w:szCs w:val="26"/>
            </w:rPr>
          </w:rPrChange>
        </w:rPr>
        <w:t>General</w:t>
      </w:r>
      <w:bookmarkEnd w:id="1696"/>
      <w:bookmarkEnd w:id="1697"/>
    </w:p>
    <w:p w:rsidR="00D475E7" w:rsidRPr="00657B96" w:rsidRDefault="005E0E76" w:rsidP="00D475E7">
      <w:pPr>
        <w:keepNext/>
        <w:rPr>
          <w:rFonts w:ascii="Times New Roman" w:hAnsi="Times New Roman" w:cs="Times New Roman"/>
          <w:sz w:val="24"/>
          <w:szCs w:val="24"/>
        </w:rPr>
      </w:pPr>
      <w:r w:rsidRPr="00657B96">
        <w:rPr>
          <w:rFonts w:ascii="Times New Roman" w:hAnsi="Times New Roman" w:cs="Times New Roman"/>
          <w:sz w:val="24"/>
          <w:szCs w:val="24"/>
          <w:rPrChange w:id="1700" w:author="DuyNgo" w:date="2012-08-10T08:15:00Z">
            <w:rPr>
              <w:rFonts w:ascii="Times New Roman" w:hAnsi="Times New Roman" w:cs="Times New Roman"/>
              <w:sz w:val="24"/>
              <w:szCs w:val="24"/>
            </w:rPr>
          </w:rPrChange>
        </w:rPr>
        <w:object w:dxaOrig="3745" w:dyaOrig="6266">
          <v:shape id="_x0000_i1027" type="#_x0000_t75" style="width:323.15pt;height:542.5pt" o:ole="">
            <v:imagedata r:id="rId16" o:title=""/>
          </v:shape>
          <o:OLEObject Type="Embed" ProgID="Visio.Drawing.11" ShapeID="_x0000_i1027" DrawAspect="Content" ObjectID="_1406517012" r:id="rId17"/>
        </w:object>
      </w:r>
    </w:p>
    <w:p w:rsidR="005E0E76" w:rsidRPr="00657B96" w:rsidRDefault="00D475E7" w:rsidP="00D475E7">
      <w:pPr>
        <w:pStyle w:val="Caption"/>
        <w:rPr>
          <w:rFonts w:ascii="Times New Roman" w:hAnsi="Times New Roman" w:cs="Times New Roman"/>
          <w:sz w:val="24"/>
          <w:szCs w:val="24"/>
        </w:rPr>
      </w:pPr>
      <w:r w:rsidRPr="00657B96">
        <w:rPr>
          <w:rFonts w:ascii="Times New Roman" w:hAnsi="Times New Roman" w:cs="Times New Roman"/>
          <w:sz w:val="24"/>
          <w:szCs w:val="24"/>
        </w:rPr>
        <w:t xml:space="preserve">Figure </w:t>
      </w:r>
      <w:r w:rsidRPr="00657B96">
        <w:rPr>
          <w:rFonts w:ascii="Times New Roman" w:hAnsi="Times New Roman" w:cs="Times New Roman"/>
          <w:sz w:val="24"/>
          <w:szCs w:val="24"/>
        </w:rPr>
        <w:fldChar w:fldCharType="begin"/>
      </w:r>
      <w:r w:rsidRPr="00657B96">
        <w:rPr>
          <w:rFonts w:ascii="Times New Roman" w:hAnsi="Times New Roman" w:cs="Times New Roman"/>
          <w:sz w:val="24"/>
          <w:szCs w:val="24"/>
        </w:rPr>
        <w:instrText xml:space="preserve"> SEQ Figure \* ARABIC </w:instrText>
      </w:r>
      <w:r w:rsidRPr="00657B96">
        <w:rPr>
          <w:rFonts w:ascii="Times New Roman" w:hAnsi="Times New Roman" w:cs="Times New Roman"/>
          <w:sz w:val="24"/>
          <w:szCs w:val="24"/>
        </w:rPr>
        <w:fldChar w:fldCharType="separate"/>
      </w:r>
      <w:r w:rsidR="005A6268">
        <w:rPr>
          <w:rFonts w:ascii="Times New Roman" w:hAnsi="Times New Roman" w:cs="Times New Roman"/>
          <w:noProof/>
          <w:sz w:val="24"/>
          <w:szCs w:val="24"/>
        </w:rPr>
        <w:t>2</w:t>
      </w:r>
      <w:r w:rsidRPr="00657B96">
        <w:rPr>
          <w:rFonts w:ascii="Times New Roman" w:hAnsi="Times New Roman" w:cs="Times New Roman"/>
          <w:sz w:val="24"/>
          <w:szCs w:val="24"/>
        </w:rPr>
        <w:fldChar w:fldCharType="end"/>
      </w:r>
      <w:r w:rsidRPr="00657B96">
        <w:rPr>
          <w:rFonts w:ascii="Times New Roman" w:hAnsi="Times New Roman" w:cs="Times New Roman"/>
          <w:sz w:val="24"/>
          <w:szCs w:val="24"/>
        </w:rPr>
        <w:t xml:space="preserve"> General - Guest</w:t>
      </w:r>
    </w:p>
    <w:p w:rsidR="005E0E76" w:rsidRPr="00657B96" w:rsidRDefault="005E0E76" w:rsidP="005E0E76">
      <w:pPr>
        <w:rPr>
          <w:rFonts w:ascii="Times New Roman" w:hAnsi="Times New Roman" w:cs="Times New Roman"/>
          <w:sz w:val="24"/>
          <w:szCs w:val="24"/>
        </w:rPr>
      </w:pPr>
      <w:bookmarkStart w:id="1701" w:name="_Toc326241029"/>
    </w:p>
    <w:p w:rsidR="005E0E76" w:rsidRPr="00657B96" w:rsidRDefault="005E0E76" w:rsidP="005E0E76">
      <w:pPr>
        <w:rPr>
          <w:rFonts w:ascii="Times New Roman" w:hAnsi="Times New Roman" w:cs="Times New Roman"/>
          <w:sz w:val="24"/>
          <w:szCs w:val="24"/>
        </w:rPr>
      </w:pPr>
    </w:p>
    <w:p w:rsidR="005E0E76" w:rsidRPr="00657B96" w:rsidRDefault="005E0E76" w:rsidP="001E5A08">
      <w:pPr>
        <w:pStyle w:val="Heading5"/>
        <w:rPr>
          <w:rFonts w:ascii="Times New Roman" w:hAnsi="Times New Roman" w:cs="Times New Roman"/>
          <w:sz w:val="24"/>
          <w:szCs w:val="24"/>
          <w:rPrChange w:id="1702" w:author="DuyNgo" w:date="2012-08-10T08:15:00Z">
            <w:rPr/>
          </w:rPrChange>
        </w:rPr>
      </w:pPr>
      <w:r w:rsidRPr="00657B96">
        <w:rPr>
          <w:rFonts w:ascii="Times New Roman" w:hAnsi="Times New Roman" w:cs="Times New Roman"/>
          <w:sz w:val="24"/>
          <w:szCs w:val="24"/>
          <w:rPrChange w:id="1703" w:author="DuyNgo" w:date="2012-08-10T08:15:00Z">
            <w:rPr>
              <w:rFonts w:asciiTheme="minorHAnsi" w:eastAsiaTheme="minorHAnsi" w:hAnsiTheme="minorHAnsi" w:cstheme="minorBidi"/>
              <w:b/>
              <w:bCs/>
              <w:color w:val="4F81BD" w:themeColor="accent1"/>
              <w:sz w:val="26"/>
              <w:szCs w:val="26"/>
            </w:rPr>
          </w:rPrChange>
        </w:rPr>
        <w:lastRenderedPageBreak/>
        <w:br/>
      </w:r>
      <w:r w:rsidRPr="00657B96">
        <w:rPr>
          <w:rFonts w:ascii="Times New Roman" w:hAnsi="Times New Roman" w:cs="Times New Roman"/>
          <w:sz w:val="24"/>
          <w:szCs w:val="24"/>
          <w:rPrChange w:id="1704" w:author="DuyNgo" w:date="2012-08-10T08:15:00Z">
            <w:rPr>
              <w:rFonts w:asciiTheme="minorHAnsi" w:eastAsiaTheme="minorHAnsi" w:hAnsiTheme="minorHAnsi" w:cstheme="minorBidi"/>
              <w:b/>
              <w:bCs/>
              <w:color w:val="4F81BD" w:themeColor="accent1"/>
              <w:sz w:val="26"/>
              <w:szCs w:val="26"/>
            </w:rPr>
          </w:rPrChange>
        </w:rPr>
        <w:br/>
      </w:r>
      <w:r w:rsidRPr="00657B96">
        <w:rPr>
          <w:rFonts w:ascii="Times New Roman" w:hAnsi="Times New Roman" w:cs="Times New Roman"/>
          <w:sz w:val="24"/>
          <w:szCs w:val="24"/>
          <w:rPrChange w:id="1705" w:author="DuyNgo" w:date="2012-08-10T08:15:00Z">
            <w:rPr>
              <w:rFonts w:asciiTheme="minorHAnsi" w:eastAsiaTheme="minorHAnsi" w:hAnsiTheme="minorHAnsi" w:cstheme="minorBidi"/>
              <w:b/>
              <w:bCs/>
              <w:color w:val="4F81BD" w:themeColor="accent1"/>
              <w:sz w:val="26"/>
              <w:szCs w:val="26"/>
            </w:rPr>
          </w:rPrChange>
        </w:rPr>
        <w:br/>
      </w:r>
      <w:bookmarkEnd w:id="1691"/>
      <w:r w:rsidR="005F5AB1" w:rsidRPr="00657B96">
        <w:rPr>
          <w:rFonts w:ascii="Times New Roman" w:hAnsi="Times New Roman" w:cs="Times New Roman"/>
          <w:sz w:val="24"/>
          <w:szCs w:val="24"/>
          <w:rPrChange w:id="1706" w:author="DuyNgo" w:date="2012-08-10T08:15:00Z">
            <w:rPr>
              <w:rFonts w:asciiTheme="minorHAnsi" w:eastAsiaTheme="minorHAnsi" w:hAnsiTheme="minorHAnsi" w:cstheme="minorBidi"/>
              <w:b/>
              <w:bCs/>
              <w:color w:val="4F81BD" w:themeColor="accent1"/>
              <w:sz w:val="26"/>
              <w:szCs w:val="26"/>
            </w:rPr>
          </w:rPrChange>
        </w:rPr>
        <w:t xml:space="preserve">2.4.1.1 </w:t>
      </w:r>
      <w:r w:rsidRPr="00657B96">
        <w:rPr>
          <w:rFonts w:ascii="Times New Roman" w:hAnsi="Times New Roman" w:cs="Times New Roman"/>
          <w:sz w:val="24"/>
          <w:szCs w:val="24"/>
          <w:rPrChange w:id="1707" w:author="DuyNgo" w:date="2012-08-10T08:15:00Z">
            <w:rPr>
              <w:rFonts w:asciiTheme="minorHAnsi" w:eastAsiaTheme="minorHAnsi" w:hAnsiTheme="minorHAnsi" w:cstheme="minorBidi"/>
              <w:b/>
              <w:bCs/>
              <w:color w:val="4F81BD" w:themeColor="accent1"/>
              <w:sz w:val="26"/>
              <w:szCs w:val="26"/>
            </w:rPr>
          </w:rPrChange>
        </w:rPr>
        <w:t>Log-in</w:t>
      </w:r>
      <w:bookmarkEnd w:id="1701"/>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1708" w:author="DuyNgo" w:date="2012-08-10T08:15:00Z">
            <w:rPr>
              <w:rFonts w:ascii="Times New Roman" w:hAnsi="Times New Roman" w:cs="Times New Roman"/>
              <w:sz w:val="24"/>
              <w:szCs w:val="24"/>
            </w:rPr>
          </w:rPrChange>
        </w:rPr>
        <w:object w:dxaOrig="3683" w:dyaOrig="1660">
          <v:shape id="_x0000_i1028" type="#_x0000_t75" style="width:184.2pt;height:82.9pt" o:ole="">
            <v:imagedata r:id="rId18" o:title=""/>
          </v:shape>
          <o:OLEObject Type="Embed" ProgID="Visio.Drawing.11" ShapeID="_x0000_i1028" DrawAspect="Content" ObjectID="_1406517013" r:id="rId19"/>
        </w:object>
      </w:r>
      <w:r w:rsidRPr="00657B96">
        <w:rPr>
          <w:rFonts w:ascii="Times New Roman" w:hAnsi="Times New Roman" w:cs="Times New Roman"/>
          <w:sz w:val="24"/>
          <w:szCs w:val="24"/>
          <w:rPrChange w:id="1709"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1710" w:author="DuyNgo" w:date="2012-08-10T08:15:00Z">
            <w:rPr>
              <w:rFonts w:asciiTheme="majorHAnsi" w:eastAsiaTheme="majorEastAsia" w:hAnsiTheme="majorHAnsi" w:cstheme="minorHAnsi"/>
              <w:b/>
              <w:bCs/>
              <w:color w:val="4F81BD" w:themeColor="accent1"/>
              <w:sz w:val="24"/>
              <w:szCs w:val="26"/>
            </w:rPr>
          </w:rPrChange>
        </w:rPr>
        <w:t>Use Case scenario</w:t>
      </w:r>
      <w:r w:rsidR="00D475E7" w:rsidRPr="00657B96">
        <w:rPr>
          <w:rFonts w:ascii="Times New Roman" w:hAnsi="Times New Roman" w:cs="Times New Roman"/>
          <w:sz w:val="24"/>
          <w:szCs w:val="24"/>
        </w:rPr>
        <w:t xml:space="preserve"> (This is the feature of uPortal)</w:t>
      </w:r>
      <w:r w:rsidRPr="00657B96">
        <w:rPr>
          <w:rFonts w:ascii="Times New Roman" w:hAnsi="Times New Roman" w:cs="Times New Roman"/>
          <w:sz w:val="24"/>
          <w:szCs w:val="24"/>
          <w:rPrChange w:id="1711" w:author="DuyNgo" w:date="2012-08-10T08:15:00Z">
            <w:rPr>
              <w:rFonts w:asciiTheme="majorHAnsi" w:eastAsiaTheme="majorEastAsia" w:hAnsiTheme="majorHAnsi" w:cstheme="minorHAnsi"/>
              <w:b/>
              <w:bCs/>
              <w:color w:val="4F81BD" w:themeColor="accent1"/>
              <w:sz w:val="24"/>
              <w:szCs w:val="26"/>
            </w:rPr>
          </w:rPrChange>
        </w:rPr>
        <w:t>:</w:t>
      </w:r>
      <w:r w:rsidR="00D475E7" w:rsidRPr="00657B96">
        <w:rPr>
          <w:rFonts w:ascii="Times New Roman" w:hAnsi="Times New Roman" w:cs="Times New Roman"/>
          <w:sz w:val="24"/>
          <w:szCs w:val="24"/>
        </w:rPr>
        <w:t xml:space="preserve"> </w:t>
      </w:r>
    </w:p>
    <w:tbl>
      <w:tblPr>
        <w:tblW w:w="0" w:type="auto"/>
        <w:tblCellMar>
          <w:left w:w="0" w:type="dxa"/>
          <w:right w:w="0" w:type="dxa"/>
        </w:tblCellMar>
        <w:tblLook w:val="0000" w:firstRow="0" w:lastRow="0" w:firstColumn="0" w:lastColumn="0" w:noHBand="0" w:noVBand="0"/>
      </w:tblPr>
      <w:tblGrid>
        <w:gridCol w:w="1801"/>
        <w:gridCol w:w="3644"/>
        <w:gridCol w:w="3559"/>
      </w:tblGrid>
      <w:tr w:rsidR="005E0E76" w:rsidRPr="00657B96"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1712"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SimSun" w:hAnsi="Times New Roman" w:cs="Times New Roman"/>
                <w:sz w:val="24"/>
                <w:szCs w:val="24"/>
                <w:lang w:eastAsia="zh-CN"/>
                <w:rPrChange w:id="1713" w:author="DuyNgo" w:date="2012-08-10T08:15:00Z">
                  <w:rPr>
                    <w:rFonts w:asciiTheme="majorHAnsi" w:eastAsia="SimSun" w:hAnsiTheme="majorHAnsi" w:cstheme="minorHAnsi"/>
                    <w:b/>
                    <w:bCs/>
                    <w:color w:val="4F81BD" w:themeColor="accent1"/>
                    <w:sz w:val="24"/>
                    <w:szCs w:val="26"/>
                    <w:lang w:eastAsia="zh-CN"/>
                  </w:rPr>
                </w:rPrChange>
              </w:rPr>
              <w:t>General_UC01</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1714"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715"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1716" w:author="DuyNgo" w:date="2012-08-10T08:15:00Z">
                  <w:rPr>
                    <w:rFonts w:asciiTheme="majorHAnsi" w:eastAsiaTheme="majorEastAsia" w:hAnsiTheme="majorHAnsi" w:cstheme="minorHAnsi"/>
                    <w:b/>
                    <w:bCs/>
                    <w:color w:val="4F81BD" w:themeColor="accent1"/>
                    <w:sz w:val="24"/>
                    <w:szCs w:val="26"/>
                  </w:rPr>
                </w:rPrChange>
              </w:rPr>
              <w:t>Log-in Use Case</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1717"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1718"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719"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1720" w:author="DuyNgo" w:date="2012-08-10T08:15:00Z">
                  <w:rPr>
                    <w:rFonts w:asciiTheme="majorHAnsi" w:eastAsiaTheme="majorEastAsia" w:hAnsiTheme="majorHAnsi" w:cstheme="minorHAnsi"/>
                    <w:b/>
                    <w:bCs/>
                    <w:color w:val="4F81BD" w:themeColor="accent1"/>
                    <w:sz w:val="24"/>
                    <w:szCs w:val="26"/>
                  </w:rPr>
                </w:rPrChange>
              </w:rPr>
              <w:t>Authenticate guests then authorize them.</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172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1722"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723"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1724" w:author="DuyNgo" w:date="2012-08-10T08:15:00Z">
                  <w:rPr>
                    <w:rFonts w:asciiTheme="majorHAnsi" w:eastAsia="SimSun" w:hAnsiTheme="majorHAnsi" w:cstheme="minorHAnsi"/>
                    <w:b/>
                    <w:bCs/>
                    <w:color w:val="4F81BD" w:themeColor="accent1"/>
                    <w:sz w:val="24"/>
                    <w:szCs w:val="26"/>
                    <w:lang w:eastAsia="zh-CN"/>
                  </w:rPr>
                </w:rPrChange>
              </w:rPr>
              <w:t xml:space="preserve">Guest </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1725"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1726"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D475E7"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727"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
              <w:t>User of uPortal.</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1728"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1729"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730"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1731"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1732"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1733"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734"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1735" w:author="DuyNgo" w:date="2012-08-10T08:15:00Z">
                  <w:rPr>
                    <w:rFonts w:asciiTheme="majorHAnsi" w:eastAsia="SimSun" w:hAnsiTheme="majorHAnsi" w:cstheme="minorHAnsi"/>
                    <w:b/>
                    <w:bCs/>
                    <w:color w:val="4F81BD" w:themeColor="accent1"/>
                    <w:sz w:val="24"/>
                    <w:szCs w:val="26"/>
                    <w:lang w:eastAsia="zh-CN"/>
                  </w:rPr>
                </w:rPrChange>
              </w:rPr>
              <w:t>1. User goes intoPMS Homepage.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1736" w:author="DuyNgo" w:date="2012-08-10T08:15:00Z">
                  <w:rPr>
                    <w:rFonts w:asciiTheme="majorHAnsi" w:eastAsia="SimSun" w:hAnsiTheme="majorHAnsi" w:cstheme="minorHAnsi"/>
                    <w:b/>
                    <w:bCs/>
                    <w:color w:val="4F81BD" w:themeColor="accent1"/>
                    <w:sz w:val="24"/>
                    <w:szCs w:val="26"/>
                    <w:lang w:eastAsia="zh-CN"/>
                  </w:rPr>
                </w:rPrChange>
              </w:rPr>
              <w:t xml:space="preserve">3. Users enter </w:t>
            </w:r>
            <w:r w:rsidRPr="00657B96">
              <w:rPr>
                <w:rFonts w:ascii="Times New Roman" w:hAnsi="Times New Roman" w:cs="Times New Roman"/>
                <w:sz w:val="24"/>
                <w:szCs w:val="24"/>
                <w:rPrChange w:id="1737" w:author="DuyNgo" w:date="2012-08-10T08:15:00Z">
                  <w:rPr>
                    <w:rFonts w:asciiTheme="majorHAnsi" w:eastAsiaTheme="majorEastAsia" w:hAnsiTheme="majorHAnsi" w:cstheme="minorHAnsi"/>
                    <w:b/>
                    <w:bCs/>
                    <w:color w:val="4F81BD" w:themeColor="accent1"/>
                    <w:sz w:val="24"/>
                    <w:szCs w:val="26"/>
                  </w:rPr>
                </w:rPrChange>
              </w:rPr>
              <w:t xml:space="preserve">user’s </w:t>
            </w:r>
            <w:r w:rsidRPr="00657B96">
              <w:rPr>
                <w:rFonts w:ascii="Times New Roman" w:eastAsia="SimSun" w:hAnsi="Times New Roman" w:cs="Times New Roman"/>
                <w:sz w:val="24"/>
                <w:szCs w:val="24"/>
                <w:lang w:eastAsia="zh-CN"/>
                <w:rPrChange w:id="1738" w:author="DuyNgo" w:date="2012-08-10T08:15:00Z">
                  <w:rPr>
                    <w:rFonts w:asciiTheme="majorHAnsi" w:eastAsia="SimSun" w:hAnsiTheme="majorHAnsi" w:cstheme="minorHAnsi"/>
                    <w:b/>
                    <w:bCs/>
                    <w:color w:val="4F81BD" w:themeColor="accent1"/>
                    <w:sz w:val="24"/>
                    <w:szCs w:val="26"/>
                    <w:lang w:eastAsia="zh-CN"/>
                  </w:rPr>
                </w:rPrChange>
              </w:rPr>
              <w:t>information: Username, Password and hit “Log-in” button.</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1739"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1740"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1741" w:author="DuyNgo" w:date="2012-08-10T08:15:00Z">
                  <w:rPr>
                    <w:rFonts w:asciiTheme="majorHAnsi" w:eastAsia="SimSun" w:hAnsiTheme="majorHAnsi" w:cstheme="minorHAnsi"/>
                    <w:b/>
                    <w:bCs/>
                    <w:color w:val="4F81BD" w:themeColor="accent1"/>
                    <w:sz w:val="24"/>
                    <w:szCs w:val="26"/>
                    <w:lang w:eastAsia="zh-CN"/>
                  </w:rPr>
                </w:rPrChange>
              </w:rPr>
              <w:t xml:space="preserve">2. Display </w:t>
            </w:r>
            <w:r w:rsidRPr="00657B96">
              <w:rPr>
                <w:rFonts w:ascii="Times New Roman" w:hAnsi="Times New Roman" w:cs="Times New Roman"/>
                <w:sz w:val="24"/>
                <w:szCs w:val="24"/>
                <w:rPrChange w:id="1742" w:author="DuyNgo" w:date="2012-08-10T08:15:00Z">
                  <w:rPr>
                    <w:rFonts w:asciiTheme="majorHAnsi" w:eastAsiaTheme="majorEastAsia" w:hAnsiTheme="majorHAnsi" w:cstheme="minorHAnsi"/>
                    <w:b/>
                    <w:bCs/>
                    <w:color w:val="4F81BD" w:themeColor="accent1"/>
                    <w:sz w:val="24"/>
                    <w:szCs w:val="26"/>
                  </w:rPr>
                </w:rPrChange>
              </w:rPr>
              <w:t>Home Screen</w:t>
            </w:r>
            <w:r w:rsidRPr="00657B96">
              <w:rPr>
                <w:rFonts w:ascii="Times New Roman" w:eastAsia="SimSun" w:hAnsi="Times New Roman" w:cs="Times New Roman"/>
                <w:sz w:val="24"/>
                <w:szCs w:val="24"/>
                <w:lang w:eastAsia="zh-CN"/>
                <w:rPrChange w:id="1743" w:author="DuyNgo" w:date="2012-08-10T08:15:00Z">
                  <w:rPr>
                    <w:rFonts w:asciiTheme="majorHAnsi" w:eastAsia="SimSun" w:hAnsiTheme="majorHAnsi" w:cstheme="minorHAnsi"/>
                    <w:b/>
                    <w:bCs/>
                    <w:color w:val="4F81BD" w:themeColor="accent1"/>
                    <w:sz w:val="24"/>
                    <w:szCs w:val="26"/>
                    <w:lang w:eastAsia="zh-CN"/>
                  </w:rPr>
                </w:rPrChange>
              </w:rPr>
              <w:t xml:space="preserve"> and request user to log in.</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1744" w:author="DuyNgo" w:date="2012-08-10T08:15:00Z">
                  <w:rPr>
                    <w:rFonts w:asciiTheme="majorHAnsi" w:eastAsia="SimSun" w:hAnsiTheme="majorHAnsi" w:cstheme="minorHAnsi"/>
                    <w:b/>
                    <w:bCs/>
                    <w:color w:val="4F81BD" w:themeColor="accent1"/>
                    <w:sz w:val="24"/>
                    <w:szCs w:val="26"/>
                    <w:lang w:eastAsia="zh-CN"/>
                  </w:rPr>
                </w:rPrChange>
              </w:rPr>
              <w:t xml:space="preserve">4. Validate </w:t>
            </w:r>
            <w:r w:rsidRPr="00657B96">
              <w:rPr>
                <w:rFonts w:ascii="Times New Roman" w:hAnsi="Times New Roman" w:cs="Times New Roman"/>
                <w:sz w:val="24"/>
                <w:szCs w:val="24"/>
                <w:rPrChange w:id="1745" w:author="DuyNgo" w:date="2012-08-10T08:15:00Z">
                  <w:rPr>
                    <w:rFonts w:asciiTheme="majorHAnsi" w:eastAsiaTheme="majorEastAsia" w:hAnsiTheme="majorHAnsi" w:cstheme="minorHAnsi"/>
                    <w:b/>
                    <w:bCs/>
                    <w:color w:val="4F81BD" w:themeColor="accent1"/>
                    <w:sz w:val="24"/>
                    <w:szCs w:val="26"/>
                  </w:rPr>
                </w:rPrChange>
              </w:rPr>
              <w:t>user’s</w:t>
            </w:r>
            <w:r w:rsidRPr="00657B96">
              <w:rPr>
                <w:rFonts w:ascii="Times New Roman" w:eastAsia="SimSun" w:hAnsi="Times New Roman" w:cs="Times New Roman"/>
                <w:sz w:val="24"/>
                <w:szCs w:val="24"/>
                <w:lang w:eastAsia="zh-CN"/>
                <w:rPrChange w:id="1746" w:author="DuyNgo" w:date="2012-08-10T08:15:00Z">
                  <w:rPr>
                    <w:rFonts w:asciiTheme="majorHAnsi" w:eastAsia="SimSun" w:hAnsiTheme="majorHAnsi" w:cstheme="minorHAnsi"/>
                    <w:b/>
                    <w:bCs/>
                    <w:color w:val="4F81BD" w:themeColor="accent1"/>
                    <w:sz w:val="24"/>
                    <w:szCs w:val="26"/>
                    <w:lang w:eastAsia="zh-CN"/>
                  </w:rPr>
                </w:rPrChange>
              </w:rPr>
              <w:t xml:space="preserve"> information.</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1747" w:author="DuyNgo" w:date="2012-08-10T08:15:00Z">
                  <w:rPr>
                    <w:rFonts w:asciiTheme="majorHAnsi" w:eastAsia="SimSun" w:hAnsiTheme="majorHAnsi" w:cstheme="minorHAnsi"/>
                    <w:b/>
                    <w:bCs/>
                    <w:color w:val="4F81BD" w:themeColor="accent1"/>
                    <w:sz w:val="24"/>
                    <w:szCs w:val="26"/>
                    <w:lang w:eastAsia="zh-CN"/>
                  </w:rPr>
                </w:rPrChange>
              </w:rPr>
              <w:t>5.Display monitor screen to corresponding user.</w:t>
            </w:r>
          </w:p>
        </w:tc>
      </w:tr>
      <w:tr w:rsidR="005E0E76" w:rsidRPr="00657B96"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1748"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749"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1750" w:author="DuyNgo" w:date="2012-08-10T08:15:00Z">
                  <w:rPr>
                    <w:rFonts w:asciiTheme="majorHAnsi" w:eastAsia="SimSun" w:hAnsiTheme="majorHAnsi" w:cstheme="minorHAnsi"/>
                    <w:b/>
                    <w:bCs/>
                    <w:color w:val="4F81BD" w:themeColor="accent1"/>
                    <w:sz w:val="24"/>
                    <w:szCs w:val="26"/>
                    <w:lang w:eastAsia="zh-CN"/>
                  </w:rPr>
                </w:rPrChange>
              </w:rPr>
              <w:t xml:space="preserve">If username or password is not correct, the </w:t>
            </w:r>
            <w:r w:rsidR="00D475E7" w:rsidRPr="00657B96">
              <w:rPr>
                <w:rFonts w:ascii="Times New Roman" w:eastAsia="SimSun" w:hAnsi="Times New Roman" w:cs="Times New Roman"/>
                <w:sz w:val="24"/>
                <w:szCs w:val="24"/>
                <w:lang w:eastAsia="zh-CN"/>
              </w:rPr>
              <w:t>OO</w:t>
            </w:r>
            <w:r w:rsidRPr="00657B96">
              <w:rPr>
                <w:rFonts w:ascii="Times New Roman" w:eastAsia="SimSun" w:hAnsi="Times New Roman" w:cs="Times New Roman"/>
                <w:sz w:val="24"/>
                <w:szCs w:val="24"/>
                <w:lang w:eastAsia="zh-CN"/>
                <w:rPrChange w:id="1751" w:author="DuyNgo" w:date="2012-08-10T08:15:00Z">
                  <w:rPr>
                    <w:rFonts w:asciiTheme="majorHAnsi" w:eastAsia="SimSun" w:hAnsiTheme="majorHAnsi" w:cstheme="minorHAnsi"/>
                    <w:b/>
                    <w:bCs/>
                    <w:color w:val="4F81BD" w:themeColor="accent1"/>
                    <w:sz w:val="24"/>
                    <w:szCs w:val="26"/>
                    <w:lang w:eastAsia="zh-CN"/>
                  </w:rPr>
                </w:rPrChange>
              </w:rPr>
              <w:t>PMS</w:t>
            </w:r>
            <w:r w:rsidR="00D475E7" w:rsidRPr="00657B96">
              <w:rPr>
                <w:rFonts w:ascii="Times New Roman" w:eastAsia="SimSun" w:hAnsi="Times New Roman" w:cs="Times New Roman"/>
                <w:sz w:val="24"/>
                <w:szCs w:val="24"/>
                <w:lang w:eastAsia="zh-CN"/>
              </w:rPr>
              <w:t xml:space="preserve"> </w:t>
            </w:r>
            <w:r w:rsidRPr="00657B96">
              <w:rPr>
                <w:rFonts w:ascii="Times New Roman" w:eastAsia="SimSun" w:hAnsi="Times New Roman" w:cs="Times New Roman"/>
                <w:sz w:val="24"/>
                <w:szCs w:val="24"/>
                <w:lang w:eastAsia="zh-CN"/>
                <w:rPrChange w:id="1752" w:author="DuyNgo" w:date="2012-08-10T08:15:00Z">
                  <w:rPr>
                    <w:rFonts w:asciiTheme="majorHAnsi" w:eastAsia="SimSun" w:hAnsiTheme="majorHAnsi" w:cstheme="minorHAnsi"/>
                    <w:b/>
                    <w:bCs/>
                    <w:color w:val="4F81BD" w:themeColor="accent1"/>
                    <w:sz w:val="24"/>
                    <w:szCs w:val="26"/>
                    <w:lang w:eastAsia="zh-CN"/>
                  </w:rPr>
                </w:rPrChange>
              </w:rPr>
              <w:t>will show error message and ask user to log in again.</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1753"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1754"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1755"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1756"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1757"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1758"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1759"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1760"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176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1762"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1763"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1764"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1765"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1766"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1767"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1768" w:author="DuyNgo" w:date="2012-08-10T08:15:00Z">
                  <w:rPr>
                    <w:rFonts w:asciiTheme="majorHAnsi" w:eastAsia="MS PGothic"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z w:val="24"/>
          <w:szCs w:val="24"/>
        </w:rPr>
      </w:pPr>
    </w:p>
    <w:p w:rsidR="005E0E76" w:rsidRPr="00657B96" w:rsidRDefault="006D63A9" w:rsidP="001E5A08">
      <w:pPr>
        <w:pStyle w:val="Heading5"/>
        <w:rPr>
          <w:rFonts w:ascii="Times New Roman" w:hAnsi="Times New Roman" w:cs="Times New Roman"/>
          <w:sz w:val="24"/>
          <w:szCs w:val="24"/>
          <w:rPrChange w:id="1769" w:author="DuyNgo" w:date="2012-08-10T08:15:00Z">
            <w:rPr/>
          </w:rPrChange>
        </w:rPr>
      </w:pPr>
      <w:bookmarkStart w:id="1770" w:name="_Toc326241030"/>
      <w:r w:rsidRPr="00657B96">
        <w:rPr>
          <w:rFonts w:ascii="Times New Roman" w:hAnsi="Times New Roman" w:cs="Times New Roman"/>
          <w:sz w:val="24"/>
          <w:szCs w:val="24"/>
          <w:rPrChange w:id="1771" w:author="DuyNgo" w:date="2012-08-10T08:15:00Z">
            <w:rPr>
              <w:rFonts w:asciiTheme="minorHAnsi" w:eastAsiaTheme="minorHAnsi" w:hAnsiTheme="minorHAnsi" w:cstheme="minorBidi"/>
              <w:b/>
              <w:bCs/>
              <w:color w:val="4F81BD" w:themeColor="accent1"/>
              <w:sz w:val="26"/>
              <w:szCs w:val="26"/>
            </w:rPr>
          </w:rPrChange>
        </w:rPr>
        <w:lastRenderedPageBreak/>
        <w:t>2.4</w:t>
      </w:r>
      <w:r w:rsidR="005E0E76" w:rsidRPr="00657B96">
        <w:rPr>
          <w:rFonts w:ascii="Times New Roman" w:hAnsi="Times New Roman" w:cs="Times New Roman"/>
          <w:sz w:val="24"/>
          <w:szCs w:val="24"/>
          <w:rPrChange w:id="1772" w:author="DuyNgo" w:date="2012-08-10T08:15:00Z">
            <w:rPr>
              <w:rFonts w:asciiTheme="minorHAnsi" w:eastAsiaTheme="minorHAnsi" w:hAnsiTheme="minorHAnsi" w:cstheme="minorBidi"/>
              <w:b/>
              <w:bCs/>
              <w:color w:val="4F81BD" w:themeColor="accent1"/>
              <w:sz w:val="26"/>
              <w:szCs w:val="26"/>
            </w:rPr>
          </w:rPrChange>
        </w:rPr>
        <w:t>.1.2 Log-out</w:t>
      </w:r>
    </w:p>
    <w:p w:rsidR="005E0E76" w:rsidRPr="00657B96" w:rsidRDefault="005E0E76">
      <w:pPr>
        <w:rPr>
          <w:rFonts w:ascii="Times New Roman" w:hAnsi="Times New Roman" w:cs="Times New Roman"/>
          <w:sz w:val="24"/>
          <w:szCs w:val="24"/>
          <w:rPrChange w:id="1773" w:author="DuyNgo" w:date="2012-08-10T08:15:00Z">
            <w:rPr/>
          </w:rPrChange>
        </w:rPr>
        <w:pPrChange w:id="1774" w:author="DuyNgo" w:date="2012-08-10T08:08:00Z">
          <w:pPr>
            <w:pStyle w:val="Heading2"/>
          </w:pPr>
        </w:pPrChange>
      </w:pPr>
      <w:r w:rsidRPr="00657B96">
        <w:rPr>
          <w:rFonts w:ascii="Times New Roman" w:hAnsi="Times New Roman" w:cs="Times New Roman"/>
          <w:sz w:val="24"/>
          <w:szCs w:val="24"/>
          <w:rPrChange w:id="1775" w:author="DuyNgo" w:date="2012-08-10T08:15:00Z">
            <w:rPr>
              <w:rFonts w:ascii="Times New Roman" w:hAnsi="Times New Roman" w:cs="Times New Roman"/>
              <w:sz w:val="24"/>
              <w:szCs w:val="24"/>
            </w:rPr>
          </w:rPrChange>
        </w:rPr>
        <w:object w:dxaOrig="3638" w:dyaOrig="1660">
          <v:shape id="_x0000_i1029" type="#_x0000_t75" style="width:181.65pt;height:82.9pt" o:ole="">
            <v:imagedata r:id="rId20" o:title=""/>
          </v:shape>
          <o:OLEObject Type="Embed" ProgID="Visio.Drawing.11" ShapeID="_x0000_i1029" DrawAspect="Content" ObjectID="_1406517014" r:id="rId21"/>
        </w:object>
      </w:r>
      <w:bookmarkEnd w:id="1770"/>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1776" w:author="DuyNgo" w:date="2012-08-10T08:15:00Z">
            <w:rPr>
              <w:rFonts w:asciiTheme="majorHAnsi" w:eastAsiaTheme="majorEastAsia" w:hAnsiTheme="majorHAnsi" w:cstheme="minorHAnsi"/>
              <w:b/>
              <w:bCs/>
              <w:color w:val="4F81BD" w:themeColor="accent1"/>
              <w:sz w:val="24"/>
              <w:szCs w:val="26"/>
            </w:rPr>
          </w:rPrChange>
        </w:rPr>
        <w:t>Use Case scenario</w:t>
      </w:r>
      <w:r w:rsidR="00D475E7" w:rsidRPr="00657B96">
        <w:rPr>
          <w:rFonts w:ascii="Times New Roman" w:hAnsi="Times New Roman" w:cs="Times New Roman"/>
          <w:sz w:val="24"/>
          <w:szCs w:val="24"/>
        </w:rPr>
        <w:t xml:space="preserve"> (This is the feature of uPortal)</w:t>
      </w:r>
      <w:r w:rsidRPr="00657B96">
        <w:rPr>
          <w:rFonts w:ascii="Times New Roman" w:hAnsi="Times New Roman" w:cs="Times New Roman"/>
          <w:sz w:val="24"/>
          <w:szCs w:val="24"/>
          <w:rPrChange w:id="1777" w:author="DuyNgo" w:date="2012-08-10T08:15:00Z">
            <w:rPr>
              <w:rFonts w:asciiTheme="majorHAnsi" w:eastAsiaTheme="majorEastAsia" w:hAnsiTheme="majorHAnsi" w:cstheme="minorHAnsi"/>
              <w:b/>
              <w:bCs/>
              <w:color w:val="4F81BD" w:themeColor="accent1"/>
              <w:sz w:val="24"/>
              <w:szCs w:val="26"/>
            </w:rPr>
          </w:rPrChange>
        </w:rPr>
        <w:t>:</w:t>
      </w:r>
    </w:p>
    <w:tbl>
      <w:tblPr>
        <w:tblW w:w="0" w:type="auto"/>
        <w:tblCellMar>
          <w:left w:w="0" w:type="dxa"/>
          <w:right w:w="0" w:type="dxa"/>
        </w:tblCellMar>
        <w:tblLook w:val="0000" w:firstRow="0" w:lastRow="0" w:firstColumn="0" w:lastColumn="0" w:noHBand="0" w:noVBand="0"/>
      </w:tblPr>
      <w:tblGrid>
        <w:gridCol w:w="1804"/>
        <w:gridCol w:w="3648"/>
        <w:gridCol w:w="3552"/>
      </w:tblGrid>
      <w:tr w:rsidR="005E0E76" w:rsidRPr="00657B96"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1778"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SimSun" w:hAnsi="Times New Roman" w:cs="Times New Roman"/>
                <w:sz w:val="24"/>
                <w:szCs w:val="24"/>
                <w:lang w:eastAsia="zh-CN"/>
                <w:rPrChange w:id="1779" w:author="DuyNgo" w:date="2012-08-10T08:15:00Z">
                  <w:rPr>
                    <w:rFonts w:asciiTheme="majorHAnsi" w:eastAsia="SimSun" w:hAnsiTheme="majorHAnsi" w:cstheme="minorHAnsi"/>
                    <w:b/>
                    <w:bCs/>
                    <w:color w:val="4F81BD" w:themeColor="accent1"/>
                    <w:sz w:val="24"/>
                    <w:szCs w:val="26"/>
                    <w:lang w:eastAsia="zh-CN"/>
                  </w:rPr>
                </w:rPrChange>
              </w:rPr>
              <w:t>General_UC02</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1780"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781"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1782" w:author="DuyNgo" w:date="2012-08-10T08:15:00Z">
                  <w:rPr>
                    <w:rFonts w:asciiTheme="majorHAnsi" w:eastAsiaTheme="majorEastAsia" w:hAnsiTheme="majorHAnsi" w:cstheme="minorHAnsi"/>
                    <w:b/>
                    <w:bCs/>
                    <w:color w:val="4F81BD" w:themeColor="accent1"/>
                    <w:sz w:val="24"/>
                    <w:szCs w:val="26"/>
                  </w:rPr>
                </w:rPrChange>
              </w:rPr>
              <w:t>Log-out Use Case</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1783"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1784"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785"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1786" w:author="DuyNgo" w:date="2012-08-10T08:15:00Z">
                  <w:rPr>
                    <w:rFonts w:asciiTheme="majorHAnsi" w:eastAsiaTheme="majorEastAsia" w:hAnsiTheme="majorHAnsi" w:cstheme="minorHAnsi"/>
                    <w:b/>
                    <w:bCs/>
                    <w:color w:val="4F81BD" w:themeColor="accent1"/>
                    <w:sz w:val="24"/>
                    <w:szCs w:val="26"/>
                  </w:rPr>
                </w:rPrChange>
              </w:rPr>
              <w:t>Provide Log-out function for User to check out</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1787"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1788"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789"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1790" w:author="DuyNgo" w:date="2012-08-10T08:15:00Z">
                  <w:rPr>
                    <w:rFonts w:asciiTheme="majorHAnsi" w:eastAsia="SimSun" w:hAnsiTheme="majorHAnsi" w:cstheme="minorHAnsi"/>
                    <w:b/>
                    <w:bCs/>
                    <w:color w:val="4F81BD" w:themeColor="accent1"/>
                    <w:sz w:val="24"/>
                    <w:szCs w:val="26"/>
                    <w:lang w:eastAsia="zh-CN"/>
                  </w:rPr>
                </w:rPrChange>
              </w:rPr>
              <w:t>User(include member, admin, project manager)</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179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1792"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793"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1794"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1795"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1796"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797"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179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1807"/>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1799"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1800"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801"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1802" w:author="DuyNgo" w:date="2012-08-10T08:15:00Z">
                  <w:rPr>
                    <w:rFonts w:asciiTheme="majorHAnsi" w:eastAsia="SimSun" w:hAnsiTheme="majorHAnsi" w:cstheme="minorHAnsi"/>
                    <w:b/>
                    <w:bCs/>
                    <w:color w:val="4F81BD" w:themeColor="accent1"/>
                    <w:sz w:val="24"/>
                    <w:szCs w:val="26"/>
                    <w:lang w:eastAsia="zh-CN"/>
                  </w:rPr>
                </w:rPrChange>
              </w:rPr>
              <w:t>1. Users areusing PMSand click “Log-Out” button.</w:t>
            </w:r>
          </w:p>
          <w:p w:rsidR="005E0E76" w:rsidRPr="00657B96" w:rsidRDefault="005E0E76" w:rsidP="00946F40">
            <w:pPr>
              <w:rPr>
                <w:rFonts w:ascii="Times New Roman" w:eastAsia="SimSun" w:hAnsi="Times New Roman" w:cs="Times New Roman"/>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1803" w:author="DuyNgo" w:date="2012-08-10T08:15:00Z">
                  <w:rPr>
                    <w:rFonts w:asciiTheme="majorHAnsi" w:eastAsia="SimSun" w:hAnsiTheme="majorHAnsi" w:cstheme="minorHAnsi"/>
                    <w:b/>
                    <w:bCs/>
                    <w:color w:val="4F81BD" w:themeColor="accent1"/>
                    <w:sz w:val="24"/>
                    <w:szCs w:val="26"/>
                    <w:lang w:eastAsia="zh-CN"/>
                  </w:rPr>
                </w:rPrChange>
              </w:rPr>
              <w:t>2. Log user out and display Home Screen.</w:t>
            </w:r>
          </w:p>
        </w:tc>
      </w:tr>
      <w:tr w:rsidR="005E0E76" w:rsidRPr="00657B96"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1804"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805"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180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1807"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1808"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1809"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1810"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181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1812"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1813"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1814"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1815"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1816"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1817"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1818"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1819"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1820"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182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1822" w:author="DuyNgo" w:date="2012-08-10T08:15:00Z">
                  <w:rPr>
                    <w:rFonts w:asciiTheme="majorHAnsi" w:eastAsia="MS PGothic" w:hAnsiTheme="majorHAnsi" w:cstheme="minorHAnsi"/>
                    <w:b/>
                    <w:bCs/>
                    <w:color w:val="4F81BD" w:themeColor="accent1"/>
                    <w:sz w:val="24"/>
                    <w:szCs w:val="26"/>
                  </w:rPr>
                </w:rPrChange>
              </w:rPr>
              <w:t>N/A</w:t>
            </w:r>
          </w:p>
        </w:tc>
      </w:tr>
    </w:tbl>
    <w:p w:rsidR="005E0E76" w:rsidRPr="00657B96" w:rsidRDefault="005E0E76" w:rsidP="005E0E76">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1823" w:author="DuyNgo" w:date="2012-08-10T08:15:00Z">
            <w:rPr>
              <w:rFonts w:asciiTheme="majorHAnsi" w:eastAsia="MS PGothic" w:hAnsiTheme="majorHAnsi" w:cstheme="minorHAnsi"/>
              <w:b/>
              <w:bCs/>
              <w:color w:val="4F81BD" w:themeColor="accent1"/>
              <w:sz w:val="24"/>
              <w:szCs w:val="26"/>
            </w:rPr>
          </w:rPrChange>
        </w:rPr>
        <w:tab/>
      </w:r>
      <w:r w:rsidRPr="00657B96">
        <w:rPr>
          <w:rFonts w:ascii="Times New Roman" w:eastAsia="MS PGothic" w:hAnsi="Times New Roman" w:cs="Times New Roman"/>
          <w:sz w:val="24"/>
          <w:szCs w:val="24"/>
          <w:rPrChange w:id="1824" w:author="DuyNgo" w:date="2012-08-10T08:15:00Z">
            <w:rPr>
              <w:rFonts w:asciiTheme="majorHAnsi" w:eastAsia="MS PGothic" w:hAnsiTheme="majorHAnsi" w:cstheme="minorHAnsi"/>
              <w:b/>
              <w:bCs/>
              <w:color w:val="4F81BD" w:themeColor="accent1"/>
              <w:sz w:val="24"/>
              <w:szCs w:val="26"/>
            </w:rPr>
          </w:rPrChange>
        </w:rPr>
        <w:tab/>
      </w:r>
    </w:p>
    <w:p w:rsidR="005E0E76" w:rsidRPr="00657B96" w:rsidRDefault="005E0E76" w:rsidP="001E5A08">
      <w:pPr>
        <w:pStyle w:val="Heading5"/>
        <w:rPr>
          <w:rFonts w:ascii="Times New Roman" w:hAnsi="Times New Roman" w:cs="Times New Roman"/>
          <w:sz w:val="24"/>
          <w:szCs w:val="24"/>
        </w:rPr>
      </w:pPr>
      <w:bookmarkStart w:id="1825" w:name="_Toc326241031"/>
      <w:r w:rsidRPr="00657B96">
        <w:rPr>
          <w:rFonts w:ascii="Times New Roman" w:hAnsi="Times New Roman" w:cs="Times New Roman"/>
          <w:sz w:val="24"/>
          <w:szCs w:val="24"/>
          <w:rPrChange w:id="1826" w:author="DuyNgo" w:date="2012-08-10T08:15:00Z">
            <w:rPr>
              <w:rFonts w:asciiTheme="minorHAnsi" w:hAnsiTheme="minorHAnsi" w:cstheme="minorHAnsi"/>
              <w:b/>
              <w:bCs/>
              <w:color w:val="4F81BD" w:themeColor="accent1"/>
              <w:sz w:val="24"/>
              <w:szCs w:val="24"/>
            </w:rPr>
          </w:rPrChange>
        </w:rPr>
        <w:br/>
      </w:r>
      <w:r w:rsidR="009520D6" w:rsidRPr="00657B96">
        <w:rPr>
          <w:rFonts w:ascii="Times New Roman" w:hAnsi="Times New Roman" w:cs="Times New Roman"/>
          <w:sz w:val="24"/>
          <w:szCs w:val="24"/>
          <w:rPrChange w:id="1827" w:author="DuyNgo" w:date="2012-08-10T08:15:00Z">
            <w:rPr>
              <w:rFonts w:asciiTheme="minorHAnsi" w:hAnsiTheme="minorHAnsi" w:cstheme="minorHAnsi"/>
              <w:b/>
              <w:bCs/>
              <w:color w:val="4F81BD" w:themeColor="accent1"/>
              <w:sz w:val="24"/>
              <w:szCs w:val="24"/>
            </w:rPr>
          </w:rPrChange>
        </w:rPr>
        <w:t>2.4</w:t>
      </w:r>
      <w:r w:rsidRPr="00657B96">
        <w:rPr>
          <w:rFonts w:ascii="Times New Roman" w:hAnsi="Times New Roman" w:cs="Times New Roman"/>
          <w:sz w:val="24"/>
          <w:szCs w:val="24"/>
          <w:rPrChange w:id="1828" w:author="DuyNgo" w:date="2012-08-10T08:15:00Z">
            <w:rPr>
              <w:rFonts w:asciiTheme="minorHAnsi" w:hAnsiTheme="minorHAnsi" w:cstheme="minorHAnsi"/>
              <w:b/>
              <w:bCs/>
              <w:color w:val="4F81BD" w:themeColor="accent1"/>
              <w:sz w:val="24"/>
              <w:szCs w:val="24"/>
            </w:rPr>
          </w:rPrChange>
        </w:rPr>
        <w:t xml:space="preserve">.1.3 </w:t>
      </w:r>
      <w:r w:rsidRPr="00657B96">
        <w:rPr>
          <w:rStyle w:val="Heading4Char"/>
          <w:rFonts w:ascii="Times New Roman" w:hAnsi="Times New Roman" w:cs="Times New Roman"/>
          <w:sz w:val="24"/>
          <w:szCs w:val="24"/>
          <w:rPrChange w:id="1829" w:author="DuyNgo" w:date="2012-08-10T08:15:00Z">
            <w:rPr>
              <w:rStyle w:val="Heading4Char"/>
              <w:b w:val="0"/>
              <w:bCs w:val="0"/>
              <w:sz w:val="26"/>
              <w:szCs w:val="26"/>
            </w:rPr>
          </w:rPrChange>
        </w:rPr>
        <w:t>Change Password</w:t>
      </w:r>
      <w:bookmarkEnd w:id="1825"/>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1830" w:author="DuyNgo" w:date="2012-08-10T08:15:00Z">
            <w:rPr>
              <w:rFonts w:ascii="Times New Roman" w:hAnsi="Times New Roman" w:cs="Times New Roman"/>
              <w:sz w:val="24"/>
              <w:szCs w:val="24"/>
            </w:rPr>
          </w:rPrChange>
        </w:rPr>
        <w:object w:dxaOrig="4442" w:dyaOrig="1660">
          <v:shape id="_x0000_i1030" type="#_x0000_t75" style="width:222.7pt;height:82.9pt" o:ole="">
            <v:imagedata r:id="rId22" o:title=""/>
          </v:shape>
          <o:OLEObject Type="Embed" ProgID="Visio.Drawing.11" ShapeID="_x0000_i1030" DrawAspect="Content" ObjectID="_1406517015" r:id="rId23"/>
        </w:object>
      </w:r>
      <w:r w:rsidRPr="00657B96">
        <w:rPr>
          <w:rFonts w:ascii="Times New Roman" w:hAnsi="Times New Roman" w:cs="Times New Roman"/>
          <w:sz w:val="24"/>
          <w:szCs w:val="24"/>
          <w:rPrChange w:id="1831"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1832"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30"/>
        <w:gridCol w:w="3528"/>
      </w:tblGrid>
      <w:tr w:rsidR="005E0E76" w:rsidRPr="00657B96"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1833"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1834" w:author="DuyNgo" w:date="2012-08-10T08:15:00Z">
                  <w:rPr>
                    <w:rFonts w:asciiTheme="majorHAnsi" w:eastAsia="SimSun" w:hAnsiTheme="majorHAnsi" w:cstheme="minorHAnsi"/>
                    <w:b/>
                    <w:bCs/>
                    <w:color w:val="4F81BD" w:themeColor="accent1"/>
                    <w:sz w:val="24"/>
                    <w:szCs w:val="26"/>
                    <w:lang w:eastAsia="zh-CN"/>
                  </w:rPr>
                </w:rPrChange>
              </w:rPr>
              <w:t>General _UC03</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1835"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836"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1837" w:author="DuyNgo" w:date="2012-08-10T08:15:00Z">
                  <w:rPr>
                    <w:rFonts w:asciiTheme="majorHAnsi" w:eastAsiaTheme="majorEastAsia" w:hAnsiTheme="majorHAnsi" w:cstheme="minorHAnsi"/>
                    <w:b/>
                    <w:bCs/>
                    <w:color w:val="4F81BD" w:themeColor="accent1"/>
                    <w:sz w:val="24"/>
                    <w:szCs w:val="26"/>
                  </w:rPr>
                </w:rPrChange>
              </w:rPr>
              <w:t xml:space="preserve">  Change Password Use Case</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83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839"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840"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1841" w:author="DuyNgo" w:date="2012-08-10T08:15:00Z">
                  <w:rPr>
                    <w:rFonts w:asciiTheme="majorHAnsi" w:eastAsiaTheme="majorEastAsia" w:hAnsiTheme="majorHAnsi" w:cstheme="minorHAnsi"/>
                    <w:b/>
                    <w:bCs/>
                    <w:color w:val="4F81BD" w:themeColor="accent1"/>
                    <w:sz w:val="24"/>
                    <w:szCs w:val="26"/>
                  </w:rPr>
                </w:rPrChange>
              </w:rPr>
              <w:t>This function allows user to change password</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84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843"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844"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1845" w:author="DuyNgo" w:date="2012-08-10T08:15:00Z">
                  <w:rPr>
                    <w:rFonts w:asciiTheme="majorHAnsi" w:eastAsiaTheme="majorEastAsia" w:hAnsiTheme="majorHAnsi" w:cstheme="minorHAnsi"/>
                    <w:b/>
                    <w:bCs/>
                    <w:color w:val="4F81BD" w:themeColor="accent1"/>
                    <w:sz w:val="24"/>
                    <w:szCs w:val="26"/>
                  </w:rPr>
                </w:rPrChange>
              </w:rPr>
              <w:t>User</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84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847" w:author="DuyNgo" w:date="2012-08-10T08:15:00Z">
                  <w:rPr>
                    <w:rFonts w:asciiTheme="majorHAnsi" w:eastAsiaTheme="majorEastAsia" w:hAnsiTheme="majorHAnsi" w:cstheme="minorHAnsi"/>
                    <w:b/>
                    <w:bCs/>
                    <w:color w:val="4F81BD" w:themeColor="accent1"/>
                    <w:sz w:val="24"/>
                    <w:szCs w:val="26"/>
                  </w:rPr>
                </w:rPrChange>
              </w:rPr>
              <w:lastRenderedPageBreak/>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848"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184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85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851"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852"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185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85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855" w:author="DuyNgo" w:date="2012-08-10T08:15:00Z">
                  <w:rPr>
                    <w:rFonts w:asciiTheme="majorHAnsi" w:eastAsiaTheme="majorEastAsia" w:hAnsiTheme="majorHAnsi" w:cstheme="minorHAnsi"/>
                    <w:b/>
                    <w:bCs/>
                    <w:color w:val="4F81BD" w:themeColor="accent1"/>
                    <w:sz w:val="24"/>
                    <w:szCs w:val="26"/>
                  </w:rPr>
                </w:rPrChange>
              </w:rPr>
              <w:t>Main Flow</w:t>
            </w:r>
          </w:p>
        </w:tc>
        <w:tc>
          <w:tcPr>
            <w:tcW w:w="3630"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856"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1857" w:author="DuyNgo" w:date="2012-08-10T08:15:00Z">
                  <w:rPr>
                    <w:rFonts w:asciiTheme="majorHAnsi" w:eastAsia="SimSun" w:hAnsiTheme="majorHAnsi" w:cstheme="minorHAnsi"/>
                    <w:b/>
                    <w:bCs/>
                    <w:color w:val="4F81BD" w:themeColor="accent1"/>
                    <w:sz w:val="24"/>
                    <w:szCs w:val="26"/>
                    <w:lang w:eastAsia="zh-CN"/>
                  </w:rPr>
                </w:rPrChange>
              </w:rPr>
              <w:t>1. Select link “Change Your Information”</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c>
          <w:tcPr>
            <w:tcW w:w="3528"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1858" w:author="DuyNgo" w:date="2012-08-10T08:15:00Z">
                  <w:rPr>
                    <w:rFonts w:asciiTheme="majorHAnsi" w:eastAsia="SimSun" w:hAnsiTheme="majorHAnsi" w:cstheme="minorHAnsi"/>
                    <w:b/>
                    <w:bCs/>
                    <w:color w:val="4F81BD" w:themeColor="accent1"/>
                    <w:sz w:val="24"/>
                    <w:szCs w:val="26"/>
                    <w:lang w:eastAsia="zh-CN"/>
                  </w:rPr>
                </w:rPrChange>
              </w:rPr>
              <w:t>2. Fill in “Old Password”, “New Password”, “Retype New Password” and then select button “Reset Password”</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85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860"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86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86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86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864"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86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86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86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868"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86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87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87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872"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87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874"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z w:val="24"/>
          <w:szCs w:val="24"/>
        </w:rPr>
      </w:pPr>
    </w:p>
    <w:p w:rsidR="005E0E76" w:rsidRPr="00657B96" w:rsidRDefault="00B36B3A" w:rsidP="001E5A08">
      <w:pPr>
        <w:pStyle w:val="Heading5"/>
        <w:rPr>
          <w:rFonts w:ascii="Times New Roman" w:hAnsi="Times New Roman" w:cs="Times New Roman"/>
          <w:sz w:val="24"/>
          <w:szCs w:val="24"/>
          <w:rPrChange w:id="1875" w:author="DuyNgo" w:date="2012-08-10T08:15:00Z">
            <w:rPr/>
          </w:rPrChange>
        </w:rPr>
      </w:pPr>
      <w:bookmarkStart w:id="1876" w:name="_Toc326241032"/>
      <w:r w:rsidRPr="00657B96">
        <w:rPr>
          <w:rFonts w:ascii="Times New Roman" w:hAnsi="Times New Roman" w:cs="Times New Roman"/>
          <w:sz w:val="24"/>
          <w:szCs w:val="24"/>
          <w:rPrChange w:id="1877" w:author="DuyNgo" w:date="2012-08-10T08:15:00Z">
            <w:rPr>
              <w:b/>
              <w:bCs/>
              <w:color w:val="4F81BD" w:themeColor="accent1"/>
              <w:sz w:val="26"/>
              <w:szCs w:val="26"/>
            </w:rPr>
          </w:rPrChange>
        </w:rPr>
        <w:t>2.4</w:t>
      </w:r>
      <w:r w:rsidR="005E0E76" w:rsidRPr="00657B96">
        <w:rPr>
          <w:rFonts w:ascii="Times New Roman" w:hAnsi="Times New Roman" w:cs="Times New Roman"/>
          <w:sz w:val="24"/>
          <w:szCs w:val="24"/>
          <w:rPrChange w:id="1878" w:author="DuyNgo" w:date="2012-08-10T08:15:00Z">
            <w:rPr>
              <w:b/>
              <w:bCs/>
              <w:color w:val="4F81BD" w:themeColor="accent1"/>
              <w:sz w:val="26"/>
              <w:szCs w:val="26"/>
            </w:rPr>
          </w:rPrChange>
        </w:rPr>
        <w:t>.1.4 Edit User’s Information</w:t>
      </w:r>
      <w:bookmarkEnd w:id="1876"/>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1879" w:author="DuyNgo" w:date="2012-08-10T08:15:00Z">
            <w:rPr>
              <w:rFonts w:ascii="Times New Roman" w:hAnsi="Times New Roman" w:cs="Times New Roman"/>
              <w:sz w:val="24"/>
              <w:szCs w:val="24"/>
            </w:rPr>
          </w:rPrChange>
        </w:rPr>
        <w:object w:dxaOrig="4451" w:dyaOrig="1660">
          <v:shape id="_x0000_i1031" type="#_x0000_t75" style="width:222.7pt;height:82.9pt" o:ole="">
            <v:imagedata r:id="rId24" o:title=""/>
          </v:shape>
          <o:OLEObject Type="Embed" ProgID="Visio.Drawing.11" ShapeID="_x0000_i1031" DrawAspect="Content" ObjectID="_1406517016" r:id="rId25"/>
        </w:object>
      </w:r>
      <w:r w:rsidRPr="00657B96">
        <w:rPr>
          <w:rFonts w:ascii="Times New Roman" w:hAnsi="Times New Roman" w:cs="Times New Roman"/>
          <w:sz w:val="24"/>
          <w:szCs w:val="24"/>
          <w:rPrChange w:id="1880"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1881" w:author="DuyNgo" w:date="2012-08-10T08:15:00Z">
            <w:rPr>
              <w:rFonts w:asciiTheme="majorHAnsi" w:eastAsiaTheme="majorEastAsia" w:hAnsiTheme="majorHAnsi" w:cstheme="minorHAnsi"/>
              <w:b/>
              <w:bCs/>
              <w:color w:val="4F81BD" w:themeColor="accent1"/>
              <w:sz w:val="24"/>
              <w:szCs w:val="26"/>
            </w:rPr>
          </w:rPrChange>
        </w:rPr>
        <w:t>Use Case scenario</w:t>
      </w:r>
      <w:r w:rsidR="00D475E7" w:rsidRPr="00657B96">
        <w:rPr>
          <w:rFonts w:ascii="Times New Roman" w:hAnsi="Times New Roman" w:cs="Times New Roman"/>
          <w:sz w:val="24"/>
          <w:szCs w:val="24"/>
        </w:rPr>
        <w:t xml:space="preserve"> (This is the feature of uPortal)</w:t>
      </w:r>
      <w:r w:rsidRPr="00657B96">
        <w:rPr>
          <w:rFonts w:ascii="Times New Roman" w:hAnsi="Times New Roman" w:cs="Times New Roman"/>
          <w:sz w:val="24"/>
          <w:szCs w:val="24"/>
          <w:rPrChange w:id="1882" w:author="DuyNgo" w:date="2012-08-10T08:15:00Z">
            <w:rPr>
              <w:rFonts w:asciiTheme="majorHAnsi" w:eastAsiaTheme="majorEastAsia" w:hAnsiTheme="majorHAnsi" w:cstheme="minorHAnsi"/>
              <w:b/>
              <w:bCs/>
              <w:color w:val="4F81BD" w:themeColor="accent1"/>
              <w:sz w:val="24"/>
              <w:szCs w:val="26"/>
            </w:rPr>
          </w:rPrChange>
        </w:rPr>
        <w:t>:</w:t>
      </w:r>
    </w:p>
    <w:tbl>
      <w:tblPr>
        <w:tblW w:w="0" w:type="auto"/>
        <w:tblInd w:w="2" w:type="dxa"/>
        <w:tblCellMar>
          <w:left w:w="0" w:type="dxa"/>
          <w:right w:w="0" w:type="dxa"/>
        </w:tblCellMar>
        <w:tblLook w:val="0000" w:firstRow="0" w:lastRow="0" w:firstColumn="0" w:lastColumn="0" w:noHBand="0" w:noVBand="0"/>
      </w:tblPr>
      <w:tblGrid>
        <w:gridCol w:w="1788"/>
        <w:gridCol w:w="3629"/>
        <w:gridCol w:w="3529"/>
      </w:tblGrid>
      <w:tr w:rsidR="005E0E76" w:rsidRPr="00657B96"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1883"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1884" w:author="DuyNgo" w:date="2012-08-10T08:15:00Z">
                  <w:rPr>
                    <w:rFonts w:asciiTheme="majorHAnsi" w:eastAsia="SimSun" w:hAnsiTheme="majorHAnsi" w:cstheme="minorHAnsi"/>
                    <w:b/>
                    <w:bCs/>
                    <w:color w:val="4F81BD" w:themeColor="accent1"/>
                    <w:sz w:val="24"/>
                    <w:szCs w:val="26"/>
                    <w:lang w:eastAsia="zh-CN"/>
                  </w:rPr>
                </w:rPrChange>
              </w:rPr>
              <w:t>General_UC04</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1885"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886"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1887" w:author="DuyNgo" w:date="2012-08-10T08:15:00Z">
                  <w:rPr>
                    <w:rFonts w:asciiTheme="majorHAnsi" w:eastAsiaTheme="majorEastAsia" w:hAnsiTheme="majorHAnsi" w:cstheme="minorHAnsi"/>
                    <w:b/>
                    <w:bCs/>
                    <w:color w:val="4F81BD" w:themeColor="accent1"/>
                    <w:sz w:val="24"/>
                    <w:szCs w:val="26"/>
                  </w:rPr>
                </w:rPrChange>
              </w:rPr>
              <w:t>Edit User Use Case</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88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889"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890"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1891" w:author="DuyNgo" w:date="2012-08-10T08:15:00Z">
                  <w:rPr>
                    <w:rFonts w:asciiTheme="majorHAnsi" w:eastAsiaTheme="majorEastAsia" w:hAnsiTheme="majorHAnsi" w:cstheme="minorHAnsi"/>
                    <w:b/>
                    <w:bCs/>
                    <w:color w:val="4F81BD" w:themeColor="accent1"/>
                    <w:sz w:val="24"/>
                    <w:szCs w:val="26"/>
                  </w:rPr>
                </w:rPrChange>
              </w:rPr>
              <w:t>This function allows users to edit their profile</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89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893"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894"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1895" w:author="DuyNgo" w:date="2012-08-10T08:15:00Z">
                  <w:rPr>
                    <w:rFonts w:asciiTheme="majorHAnsi" w:eastAsiaTheme="majorEastAsia" w:hAnsiTheme="majorHAnsi" w:cstheme="minorHAnsi"/>
                    <w:b/>
                    <w:bCs/>
                    <w:color w:val="4F81BD" w:themeColor="accent1"/>
                    <w:sz w:val="24"/>
                    <w:szCs w:val="26"/>
                  </w:rPr>
                </w:rPrChange>
              </w:rPr>
              <w:t>User</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89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897"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898"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1899"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90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901"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902"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190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90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905" w:author="DuyNgo" w:date="2012-08-10T08:15:00Z">
                  <w:rPr>
                    <w:rFonts w:asciiTheme="majorHAnsi" w:eastAsiaTheme="majorEastAsia" w:hAnsiTheme="majorHAnsi" w:cstheme="minorHAnsi"/>
                    <w:b/>
                    <w:bCs/>
                    <w:color w:val="4F81BD" w:themeColor="accent1"/>
                    <w:sz w:val="24"/>
                    <w:szCs w:val="26"/>
                  </w:rPr>
                </w:rPrChange>
              </w:rPr>
              <w:t>Main Flow</w:t>
            </w:r>
          </w:p>
        </w:tc>
        <w:tc>
          <w:tcPr>
            <w:tcW w:w="362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906"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1907" w:author="DuyNgo" w:date="2012-08-10T08:15:00Z">
                  <w:rPr>
                    <w:rFonts w:asciiTheme="majorHAnsi" w:eastAsia="SimSun" w:hAnsiTheme="majorHAnsi" w:cstheme="minorHAnsi"/>
                    <w:b/>
                    <w:bCs/>
                    <w:color w:val="4F81BD" w:themeColor="accent1"/>
                    <w:sz w:val="24"/>
                    <w:szCs w:val="26"/>
                    <w:lang w:eastAsia="zh-CN"/>
                  </w:rPr>
                </w:rPrChange>
              </w:rPr>
              <w:t>1. Select link “Change your Information”</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c>
          <w:tcPr>
            <w:tcW w:w="3529"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1908"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1909" w:author="DuyNgo" w:date="2012-08-10T08:15:00Z">
                  <w:rPr>
                    <w:rFonts w:asciiTheme="majorHAnsi" w:eastAsia="SimSun" w:hAnsiTheme="majorHAnsi" w:cstheme="minorHAnsi"/>
                    <w:b/>
                    <w:bCs/>
                    <w:color w:val="4F81BD" w:themeColor="accent1"/>
                    <w:sz w:val="24"/>
                    <w:szCs w:val="26"/>
                    <w:lang w:eastAsia="zh-CN"/>
                  </w:rPr>
                </w:rPrChange>
              </w:rPr>
              <w:t>2. Change User’s information then select button “Save Change”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1910"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Change w:id="1911" w:author="DuyNgo" w:date="2012-08-10T08:15:00Z">
                  <w:rPr>
                    <w:rFonts w:eastAsia="SimSun" w:cstheme="minorHAnsi"/>
                    <w:sz w:val="24"/>
                    <w:lang w:eastAsia="zh-CN"/>
                  </w:rPr>
                </w:rPrChange>
              </w:rPr>
            </w:pPr>
          </w:p>
        </w:tc>
      </w:tr>
      <w:tr w:rsidR="005E0E76" w:rsidRPr="00657B96"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91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913"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91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91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91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917"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91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91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92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921"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92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92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92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925"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92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927"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z w:val="24"/>
          <w:szCs w:val="24"/>
          <w:rPrChange w:id="1928" w:author="DuyNgo" w:date="2012-08-10T08:15:00Z">
            <w:rPr>
              <w:rFonts w:cstheme="minorHAnsi"/>
              <w:sz w:val="24"/>
            </w:rPr>
          </w:rPrChange>
        </w:rPr>
      </w:pPr>
    </w:p>
    <w:p w:rsidR="005E0E76" w:rsidRPr="00657B96" w:rsidRDefault="004409F4" w:rsidP="001E5A08">
      <w:pPr>
        <w:pStyle w:val="Heading5"/>
        <w:rPr>
          <w:rFonts w:ascii="Times New Roman" w:hAnsi="Times New Roman" w:cs="Times New Roman"/>
          <w:sz w:val="24"/>
          <w:szCs w:val="24"/>
          <w:rPrChange w:id="1929" w:author="DuyNgo" w:date="2012-08-10T08:15:00Z">
            <w:rPr/>
          </w:rPrChange>
        </w:rPr>
      </w:pPr>
      <w:bookmarkStart w:id="1930" w:name="_Toc326241033"/>
      <w:r w:rsidRPr="00657B96">
        <w:rPr>
          <w:rFonts w:ascii="Times New Roman" w:hAnsi="Times New Roman" w:cs="Times New Roman"/>
          <w:sz w:val="24"/>
          <w:szCs w:val="24"/>
          <w:rPrChange w:id="1931" w:author="DuyNgo" w:date="2012-08-10T08:15:00Z">
            <w:rPr>
              <w:b/>
              <w:bCs/>
              <w:color w:val="4F81BD" w:themeColor="accent1"/>
              <w:sz w:val="26"/>
              <w:szCs w:val="26"/>
            </w:rPr>
          </w:rPrChange>
        </w:rPr>
        <w:t>2.4</w:t>
      </w:r>
      <w:r w:rsidR="005E0E76" w:rsidRPr="00657B96">
        <w:rPr>
          <w:rFonts w:ascii="Times New Roman" w:hAnsi="Times New Roman" w:cs="Times New Roman"/>
          <w:sz w:val="24"/>
          <w:szCs w:val="24"/>
          <w:rPrChange w:id="1932" w:author="DuyNgo" w:date="2012-08-10T08:15:00Z">
            <w:rPr>
              <w:b/>
              <w:bCs/>
              <w:color w:val="4F81BD" w:themeColor="accent1"/>
              <w:sz w:val="26"/>
              <w:szCs w:val="26"/>
            </w:rPr>
          </w:rPrChange>
        </w:rPr>
        <w:t>.1.5 Register New Account</w:t>
      </w:r>
      <w:bookmarkEnd w:id="1930"/>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1933" w:author="DuyNgo" w:date="2012-08-10T08:15:00Z">
            <w:rPr>
              <w:rFonts w:ascii="Times New Roman" w:hAnsi="Times New Roman" w:cs="Times New Roman"/>
              <w:sz w:val="24"/>
              <w:szCs w:val="24"/>
            </w:rPr>
          </w:rPrChange>
        </w:rPr>
        <w:object w:dxaOrig="4481" w:dyaOrig="1660">
          <v:shape id="_x0000_i1032" type="#_x0000_t75" style="width:224.35pt;height:82.9pt" o:ole="">
            <v:imagedata r:id="rId26" o:title=""/>
          </v:shape>
          <o:OLEObject Type="Embed" ProgID="Visio.Drawing.11" ShapeID="_x0000_i1032" DrawAspect="Content" ObjectID="_1406517017" r:id="rId27"/>
        </w:object>
      </w:r>
      <w:r w:rsidRPr="00657B96">
        <w:rPr>
          <w:rFonts w:ascii="Times New Roman" w:hAnsi="Times New Roman" w:cs="Times New Roman"/>
          <w:sz w:val="24"/>
          <w:szCs w:val="24"/>
          <w:rPrChange w:id="1934" w:author="DuyNgo" w:date="2012-08-10T08:15:00Z">
            <w:rPr>
              <w:rFonts w:asciiTheme="majorHAnsi" w:eastAsiaTheme="majorEastAsia" w:hAnsiTheme="majorHAnsi" w:cstheme="minorHAnsi"/>
              <w:b/>
              <w:bCs/>
              <w:color w:val="4F81BD" w:themeColor="accent1"/>
              <w:sz w:val="24"/>
              <w:szCs w:val="26"/>
            </w:rPr>
          </w:rPrChange>
        </w:rPr>
        <w:tab/>
      </w:r>
      <w:r w:rsidRPr="00657B96">
        <w:rPr>
          <w:rFonts w:ascii="Times New Roman" w:hAnsi="Times New Roman" w:cs="Times New Roman"/>
          <w:sz w:val="24"/>
          <w:szCs w:val="24"/>
          <w:rPrChange w:id="1935"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1936" w:author="DuyNgo" w:date="2012-08-10T08:15:00Z">
            <w:rPr>
              <w:rFonts w:asciiTheme="majorHAnsi" w:eastAsiaTheme="majorEastAsia" w:hAnsiTheme="majorHAnsi" w:cstheme="minorHAnsi"/>
              <w:b/>
              <w:bCs/>
              <w:color w:val="4F81BD" w:themeColor="accent1"/>
              <w:sz w:val="24"/>
              <w:szCs w:val="26"/>
            </w:rPr>
          </w:rPrChange>
        </w:rPr>
        <w:t>Use Case scenario</w:t>
      </w:r>
      <w:r w:rsidR="00D475E7" w:rsidRPr="00657B96">
        <w:rPr>
          <w:rFonts w:ascii="Times New Roman" w:hAnsi="Times New Roman" w:cs="Times New Roman"/>
          <w:sz w:val="24"/>
          <w:szCs w:val="24"/>
        </w:rPr>
        <w:t xml:space="preserve"> (This is the feature of uPortal)</w:t>
      </w:r>
      <w:r w:rsidRPr="00657B96">
        <w:rPr>
          <w:rFonts w:ascii="Times New Roman" w:hAnsi="Times New Roman" w:cs="Times New Roman"/>
          <w:sz w:val="24"/>
          <w:szCs w:val="24"/>
          <w:rPrChange w:id="1937" w:author="DuyNgo" w:date="2012-08-10T08:15:00Z">
            <w:rPr>
              <w:rFonts w:asciiTheme="majorHAnsi" w:eastAsiaTheme="majorEastAsia" w:hAnsiTheme="majorHAnsi" w:cstheme="minorHAnsi"/>
              <w:b/>
              <w:bCs/>
              <w:color w:val="4F81BD" w:themeColor="accent1"/>
              <w:sz w:val="24"/>
              <w:szCs w:val="26"/>
            </w:rPr>
          </w:rPrChange>
        </w:rPr>
        <w:t>:</w:t>
      </w:r>
    </w:p>
    <w:tbl>
      <w:tblPr>
        <w:tblW w:w="0" w:type="auto"/>
        <w:tblInd w:w="2" w:type="dxa"/>
        <w:tblCellMar>
          <w:left w:w="0" w:type="dxa"/>
          <w:right w:w="0" w:type="dxa"/>
        </w:tblCellMar>
        <w:tblLook w:val="0000" w:firstRow="0" w:lastRow="0" w:firstColumn="0" w:lastColumn="0" w:noHBand="0" w:noVBand="0"/>
      </w:tblPr>
      <w:tblGrid>
        <w:gridCol w:w="1789"/>
        <w:gridCol w:w="3630"/>
        <w:gridCol w:w="3527"/>
      </w:tblGrid>
      <w:tr w:rsidR="005E0E76" w:rsidRPr="00657B96"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1938"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1939" w:author="DuyNgo" w:date="2012-08-10T08:15:00Z">
                  <w:rPr>
                    <w:rFonts w:asciiTheme="majorHAnsi" w:eastAsia="SimSun" w:hAnsiTheme="majorHAnsi" w:cstheme="minorHAnsi"/>
                    <w:b/>
                    <w:bCs/>
                    <w:color w:val="4F81BD" w:themeColor="accent1"/>
                    <w:sz w:val="24"/>
                    <w:szCs w:val="26"/>
                    <w:lang w:eastAsia="zh-CN"/>
                  </w:rPr>
                </w:rPrChange>
              </w:rPr>
              <w:t>General_UC05</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1940"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941"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1942" w:author="DuyNgo" w:date="2012-08-10T08:15:00Z">
                  <w:rPr>
                    <w:rFonts w:asciiTheme="majorHAnsi" w:eastAsiaTheme="majorEastAsia" w:hAnsiTheme="majorHAnsi" w:cstheme="minorHAnsi"/>
                    <w:b/>
                    <w:bCs/>
                    <w:color w:val="4F81BD" w:themeColor="accent1"/>
                    <w:sz w:val="24"/>
                    <w:szCs w:val="26"/>
                  </w:rPr>
                </w:rPrChange>
              </w:rPr>
              <w:t>Register New Account Use Case</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94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944"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945"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1946" w:author="DuyNgo" w:date="2012-08-10T08:15:00Z">
                  <w:rPr>
                    <w:rFonts w:asciiTheme="majorHAnsi" w:eastAsiaTheme="majorEastAsia" w:hAnsiTheme="majorHAnsi" w:cstheme="minorHAnsi"/>
                    <w:b/>
                    <w:bCs/>
                    <w:color w:val="4F81BD" w:themeColor="accent1"/>
                    <w:sz w:val="24"/>
                    <w:szCs w:val="26"/>
                  </w:rPr>
                </w:rPrChange>
              </w:rPr>
              <w:t>This function allows guest to register a new account</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94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948"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949"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1950" w:author="DuyNgo" w:date="2012-08-10T08:15:00Z">
                  <w:rPr>
                    <w:rFonts w:asciiTheme="majorHAnsi" w:eastAsiaTheme="majorEastAsia" w:hAnsiTheme="majorHAnsi" w:cstheme="minorHAnsi"/>
                    <w:b/>
                    <w:bCs/>
                    <w:color w:val="4F81BD" w:themeColor="accent1"/>
                    <w:sz w:val="24"/>
                    <w:szCs w:val="26"/>
                  </w:rPr>
                </w:rPrChange>
              </w:rPr>
              <w:t>Guest</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95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95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953"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195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95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956"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957"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195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95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960" w:author="DuyNgo" w:date="2012-08-10T08:15:00Z">
                  <w:rPr>
                    <w:rFonts w:asciiTheme="majorHAnsi" w:eastAsiaTheme="majorEastAsia" w:hAnsiTheme="majorHAnsi" w:cstheme="minorHAnsi"/>
                    <w:b/>
                    <w:bCs/>
                    <w:color w:val="4F81BD" w:themeColor="accent1"/>
                    <w:sz w:val="24"/>
                    <w:szCs w:val="26"/>
                  </w:rPr>
                </w:rPrChange>
              </w:rPr>
              <w:t>Main Flow</w:t>
            </w:r>
          </w:p>
        </w:tc>
        <w:tc>
          <w:tcPr>
            <w:tcW w:w="3630"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961"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1962" w:author="DuyNgo" w:date="2012-08-10T08:15:00Z">
                  <w:rPr>
                    <w:rFonts w:asciiTheme="majorHAnsi" w:eastAsia="SimSun" w:hAnsiTheme="majorHAnsi" w:cstheme="minorHAnsi"/>
                    <w:b/>
                    <w:bCs/>
                    <w:color w:val="4F81BD" w:themeColor="accent1"/>
                    <w:sz w:val="24"/>
                    <w:szCs w:val="26"/>
                    <w:lang w:eastAsia="zh-CN"/>
                  </w:rPr>
                </w:rPrChange>
              </w:rPr>
              <w:t>1. User goes into PMS Homepage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1963" w:author="DuyNgo" w:date="2012-08-10T08:15:00Z">
                  <w:rPr>
                    <w:rFonts w:asciiTheme="majorHAnsi" w:eastAsia="SimSun" w:hAnsiTheme="majorHAnsi" w:cstheme="minorHAnsi"/>
                    <w:b/>
                    <w:bCs/>
                    <w:color w:val="4F81BD" w:themeColor="accent1"/>
                    <w:sz w:val="24"/>
                    <w:szCs w:val="26"/>
                    <w:lang w:eastAsia="zh-CN"/>
                  </w:rPr>
                </w:rPrChange>
              </w:rPr>
              <w:t>3. Fill in User’s information then select button “Submit”</w:t>
            </w:r>
          </w:p>
          <w:p w:rsidR="005E0E76" w:rsidRPr="00657B96" w:rsidRDefault="005E0E76" w:rsidP="00946F40">
            <w:pPr>
              <w:rPr>
                <w:rFonts w:ascii="Times New Roman" w:eastAsia="SimSun" w:hAnsi="Times New Roman" w:cs="Times New Roman"/>
                <w:sz w:val="24"/>
                <w:szCs w:val="24"/>
                <w:lang w:eastAsia="zh-CN"/>
              </w:rPr>
            </w:pPr>
          </w:p>
        </w:tc>
        <w:tc>
          <w:tcPr>
            <w:tcW w:w="3527"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1964" w:author="DuyNgo" w:date="2012-08-10T08:15:00Z">
                  <w:rPr>
                    <w:rFonts w:asciiTheme="majorHAnsi" w:eastAsia="SimSun" w:hAnsiTheme="majorHAnsi" w:cstheme="minorHAnsi"/>
                    <w:b/>
                    <w:bCs/>
                    <w:color w:val="4F81BD" w:themeColor="accent1"/>
                    <w:sz w:val="24"/>
                    <w:szCs w:val="26"/>
                    <w:lang w:eastAsia="zh-CN"/>
                  </w:rPr>
                </w:rPrChange>
              </w:rPr>
              <w:t>2. Select link “Register New Account”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96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966"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96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96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96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970"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97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97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97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974" w:author="DuyNgo" w:date="2012-08-10T08:15:00Z">
                  <w:rPr>
                    <w:rFonts w:asciiTheme="majorHAnsi" w:eastAsiaTheme="majorEastAsia" w:hAnsiTheme="majorHAnsi" w:cstheme="minorHAnsi"/>
                    <w:b/>
                    <w:bCs/>
                    <w:color w:val="4F81BD" w:themeColor="accent1"/>
                    <w:sz w:val="24"/>
                    <w:szCs w:val="26"/>
                  </w:rPr>
                </w:rPrChange>
              </w:rPr>
              <w:lastRenderedPageBreak/>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97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97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97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978"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97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980"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1E5A08" w:rsidP="001E5A08">
      <w:pPr>
        <w:pStyle w:val="Heading5"/>
        <w:rPr>
          <w:rFonts w:ascii="Times New Roman" w:hAnsi="Times New Roman" w:cs="Times New Roman"/>
          <w:sz w:val="24"/>
          <w:szCs w:val="24"/>
          <w:rPrChange w:id="1981" w:author="DuyNgo" w:date="2012-08-10T08:15:00Z">
            <w:rPr/>
          </w:rPrChange>
        </w:rPr>
      </w:pPr>
      <w:bookmarkStart w:id="1982" w:name="_Toc326241034"/>
      <w:r w:rsidRPr="00657B96">
        <w:rPr>
          <w:rFonts w:ascii="Times New Roman" w:eastAsiaTheme="minorHAnsi" w:hAnsi="Times New Roman" w:cs="Times New Roman"/>
          <w:color w:val="auto"/>
          <w:sz w:val="24"/>
          <w:szCs w:val="24"/>
          <w:rPrChange w:id="1983" w:author="DuyNgo" w:date="2012-08-10T08:15:00Z">
            <w:rPr>
              <w:rFonts w:asciiTheme="minorHAnsi" w:eastAsiaTheme="minorHAnsi" w:hAnsiTheme="minorHAnsi" w:cstheme="minorHAnsi"/>
              <w:b/>
              <w:bCs/>
              <w:color w:val="auto"/>
              <w:sz w:val="24"/>
              <w:szCs w:val="26"/>
            </w:rPr>
          </w:rPrChange>
        </w:rPr>
        <w:br/>
      </w:r>
      <w:r w:rsidR="00CF4C87" w:rsidRPr="00657B96">
        <w:rPr>
          <w:rFonts w:ascii="Times New Roman" w:hAnsi="Times New Roman" w:cs="Times New Roman"/>
          <w:sz w:val="24"/>
          <w:szCs w:val="24"/>
          <w:rPrChange w:id="1984" w:author="DuyNgo" w:date="2012-08-10T08:15:00Z">
            <w:rPr>
              <w:b/>
              <w:bCs/>
              <w:color w:val="4F81BD" w:themeColor="accent1"/>
              <w:sz w:val="26"/>
              <w:szCs w:val="26"/>
            </w:rPr>
          </w:rPrChange>
        </w:rPr>
        <w:t>2.4</w:t>
      </w:r>
      <w:r w:rsidR="005E0E76" w:rsidRPr="00657B96">
        <w:rPr>
          <w:rFonts w:ascii="Times New Roman" w:hAnsi="Times New Roman" w:cs="Times New Roman"/>
          <w:sz w:val="24"/>
          <w:szCs w:val="24"/>
          <w:rPrChange w:id="1985" w:author="DuyNgo" w:date="2012-08-10T08:15:00Z">
            <w:rPr>
              <w:b/>
              <w:bCs/>
              <w:color w:val="4F81BD" w:themeColor="accent1"/>
              <w:sz w:val="26"/>
              <w:szCs w:val="26"/>
            </w:rPr>
          </w:rPrChange>
        </w:rPr>
        <w:t>.1.6 Reset Password</w:t>
      </w:r>
      <w:bookmarkEnd w:id="1982"/>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1986" w:author="DuyNgo" w:date="2012-08-10T08:15:00Z">
            <w:rPr>
              <w:rFonts w:ascii="Times New Roman" w:hAnsi="Times New Roman" w:cs="Times New Roman"/>
              <w:sz w:val="24"/>
              <w:szCs w:val="24"/>
            </w:rPr>
          </w:rPrChange>
        </w:rPr>
        <w:object w:dxaOrig="4460" w:dyaOrig="1660">
          <v:shape id="_x0000_i1033" type="#_x0000_t75" style="width:222.7pt;height:82.9pt" o:ole="">
            <v:imagedata r:id="rId28" o:title=""/>
          </v:shape>
          <o:OLEObject Type="Embed" ProgID="Visio.Drawing.11" ShapeID="_x0000_i1033" DrawAspect="Content" ObjectID="_1406517018" r:id="rId29"/>
        </w:object>
      </w:r>
      <w:r w:rsidRPr="00657B96">
        <w:rPr>
          <w:rFonts w:ascii="Times New Roman" w:hAnsi="Times New Roman" w:cs="Times New Roman"/>
          <w:sz w:val="24"/>
          <w:szCs w:val="24"/>
          <w:rPrChange w:id="1987" w:author="DuyNgo" w:date="2012-08-10T08:15:00Z">
            <w:rPr>
              <w:rFonts w:asciiTheme="majorHAnsi" w:eastAsiaTheme="majorEastAsia" w:hAnsiTheme="majorHAnsi" w:cstheme="minorHAnsi"/>
              <w:b/>
              <w:bCs/>
              <w:color w:val="4F81BD" w:themeColor="accent1"/>
              <w:sz w:val="24"/>
              <w:szCs w:val="26"/>
            </w:rPr>
          </w:rPrChange>
        </w:rPr>
        <w:tab/>
      </w:r>
      <w:r w:rsidRPr="00657B96">
        <w:rPr>
          <w:rFonts w:ascii="Times New Roman" w:hAnsi="Times New Roman" w:cs="Times New Roman"/>
          <w:sz w:val="24"/>
          <w:szCs w:val="24"/>
          <w:rPrChange w:id="1988"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1989" w:author="DuyNgo" w:date="2012-08-10T08:15:00Z">
            <w:rPr>
              <w:rFonts w:asciiTheme="majorHAnsi" w:eastAsiaTheme="majorEastAsia" w:hAnsiTheme="majorHAnsi" w:cstheme="minorHAnsi"/>
              <w:b/>
              <w:bCs/>
              <w:color w:val="4F81BD" w:themeColor="accent1"/>
              <w:sz w:val="24"/>
              <w:szCs w:val="26"/>
            </w:rPr>
          </w:rPrChange>
        </w:rPr>
        <w:t>Use Case scenario</w:t>
      </w:r>
      <w:r w:rsidR="00D475E7" w:rsidRPr="00657B96">
        <w:rPr>
          <w:rFonts w:ascii="Times New Roman" w:hAnsi="Times New Roman" w:cs="Times New Roman"/>
          <w:sz w:val="24"/>
          <w:szCs w:val="24"/>
        </w:rPr>
        <w:t xml:space="preserve"> (This is the feature of uPortal)</w:t>
      </w:r>
      <w:r w:rsidRPr="00657B96">
        <w:rPr>
          <w:rFonts w:ascii="Times New Roman" w:hAnsi="Times New Roman" w:cs="Times New Roman"/>
          <w:sz w:val="24"/>
          <w:szCs w:val="24"/>
          <w:rPrChange w:id="1990" w:author="DuyNgo" w:date="2012-08-10T08:15:00Z">
            <w:rPr>
              <w:rFonts w:asciiTheme="majorHAnsi" w:eastAsiaTheme="majorEastAsia" w:hAnsiTheme="majorHAnsi" w:cstheme="minorHAnsi"/>
              <w:b/>
              <w:bCs/>
              <w:color w:val="4F81BD" w:themeColor="accent1"/>
              <w:sz w:val="24"/>
              <w:szCs w:val="26"/>
            </w:rPr>
          </w:rPrChange>
        </w:rPr>
        <w:t>:</w:t>
      </w:r>
    </w:p>
    <w:tbl>
      <w:tblPr>
        <w:tblW w:w="0" w:type="auto"/>
        <w:tblInd w:w="2" w:type="dxa"/>
        <w:tblCellMar>
          <w:left w:w="0" w:type="dxa"/>
          <w:right w:w="0" w:type="dxa"/>
        </w:tblCellMar>
        <w:tblLook w:val="0000" w:firstRow="0" w:lastRow="0" w:firstColumn="0" w:lastColumn="0" w:noHBand="0" w:noVBand="0"/>
      </w:tblPr>
      <w:tblGrid>
        <w:gridCol w:w="1790"/>
        <w:gridCol w:w="3627"/>
        <w:gridCol w:w="3529"/>
      </w:tblGrid>
      <w:tr w:rsidR="005E0E76" w:rsidRPr="00657B96"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1991"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1992" w:author="DuyNgo" w:date="2012-08-10T08:15:00Z">
                  <w:rPr>
                    <w:rFonts w:asciiTheme="majorHAnsi" w:eastAsia="SimSun" w:hAnsiTheme="majorHAnsi" w:cstheme="minorHAnsi"/>
                    <w:b/>
                    <w:bCs/>
                    <w:color w:val="4F81BD" w:themeColor="accent1"/>
                    <w:sz w:val="24"/>
                    <w:szCs w:val="26"/>
                    <w:lang w:eastAsia="zh-CN"/>
                  </w:rPr>
                </w:rPrChange>
              </w:rPr>
              <w:t>General _UC06</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1993"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994"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1995" w:author="DuyNgo" w:date="2012-08-10T08:15:00Z">
                  <w:rPr>
                    <w:rFonts w:asciiTheme="majorHAnsi" w:eastAsiaTheme="majorEastAsia" w:hAnsiTheme="majorHAnsi" w:cstheme="minorHAnsi"/>
                    <w:b/>
                    <w:bCs/>
                    <w:color w:val="4F81BD" w:themeColor="accent1"/>
                    <w:sz w:val="24"/>
                    <w:szCs w:val="26"/>
                  </w:rPr>
                </w:rPrChange>
              </w:rPr>
              <w:t xml:space="preserve">  Reset Password Use Case</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199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1997"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1998"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1999" w:author="DuyNgo" w:date="2012-08-10T08:15:00Z">
                  <w:rPr>
                    <w:rFonts w:asciiTheme="majorHAnsi" w:eastAsiaTheme="majorEastAsia" w:hAnsiTheme="majorHAnsi" w:cstheme="minorHAnsi"/>
                    <w:b/>
                    <w:bCs/>
                    <w:color w:val="4F81BD" w:themeColor="accent1"/>
                    <w:sz w:val="24"/>
                    <w:szCs w:val="26"/>
                  </w:rPr>
                </w:rPrChange>
              </w:rPr>
              <w:t>This function allows user to reset password when they forget password</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00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001"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002"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003" w:author="DuyNgo" w:date="2012-08-10T08:15:00Z">
                  <w:rPr>
                    <w:rFonts w:asciiTheme="majorHAnsi" w:eastAsiaTheme="majorEastAsia" w:hAnsiTheme="majorHAnsi" w:cstheme="minorHAnsi"/>
                    <w:b/>
                    <w:bCs/>
                    <w:color w:val="4F81BD" w:themeColor="accent1"/>
                    <w:sz w:val="24"/>
                    <w:szCs w:val="26"/>
                  </w:rPr>
                </w:rPrChange>
              </w:rPr>
              <w:t>Guest</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00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005"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006"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00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00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009"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010"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011"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01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013" w:author="DuyNgo" w:date="2012-08-10T08:15:00Z">
                  <w:rPr>
                    <w:rFonts w:asciiTheme="majorHAnsi" w:eastAsiaTheme="majorEastAsia" w:hAnsiTheme="majorHAnsi" w:cstheme="minorHAnsi"/>
                    <w:b/>
                    <w:bCs/>
                    <w:color w:val="4F81BD" w:themeColor="accent1"/>
                    <w:sz w:val="24"/>
                    <w:szCs w:val="26"/>
                  </w:rPr>
                </w:rPrChange>
              </w:rPr>
              <w:t>Main Flow</w:t>
            </w:r>
          </w:p>
        </w:tc>
        <w:tc>
          <w:tcPr>
            <w:tcW w:w="362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014"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015" w:author="DuyNgo" w:date="2012-08-10T08:15:00Z">
                  <w:rPr>
                    <w:rFonts w:asciiTheme="majorHAnsi" w:eastAsia="SimSun" w:hAnsiTheme="majorHAnsi" w:cstheme="minorHAnsi"/>
                    <w:b/>
                    <w:bCs/>
                    <w:color w:val="4F81BD" w:themeColor="accent1"/>
                    <w:sz w:val="24"/>
                    <w:szCs w:val="26"/>
                    <w:lang w:eastAsia="zh-CN"/>
                  </w:rPr>
                </w:rPrChange>
              </w:rPr>
              <w:t>1. User goes into PMS Homepage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016" w:author="DuyNgo" w:date="2012-08-10T08:15:00Z">
                  <w:rPr>
                    <w:rFonts w:asciiTheme="majorHAnsi" w:eastAsia="SimSun" w:hAnsiTheme="majorHAnsi" w:cstheme="minorHAnsi"/>
                    <w:b/>
                    <w:bCs/>
                    <w:color w:val="4F81BD" w:themeColor="accent1"/>
                    <w:sz w:val="24"/>
                    <w:szCs w:val="26"/>
                    <w:lang w:eastAsia="zh-CN"/>
                  </w:rPr>
                </w:rPrChange>
              </w:rPr>
              <w:t>3. Fill in Username and select button “Reset Password”</w:t>
            </w:r>
          </w:p>
          <w:p w:rsidR="005E0E76" w:rsidRPr="00657B96" w:rsidRDefault="005E0E76" w:rsidP="00946F40">
            <w:pPr>
              <w:rPr>
                <w:rFonts w:ascii="Times New Roman" w:eastAsia="SimSun" w:hAnsi="Times New Roman" w:cs="Times New Roman"/>
                <w:sz w:val="24"/>
                <w:szCs w:val="24"/>
                <w:lang w:eastAsia="zh-CN"/>
              </w:rPr>
            </w:pPr>
          </w:p>
        </w:tc>
        <w:tc>
          <w:tcPr>
            <w:tcW w:w="3529"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017" w:author="DuyNgo" w:date="2012-08-10T08:15:00Z">
                  <w:rPr>
                    <w:rFonts w:asciiTheme="majorHAnsi" w:eastAsia="SimSun" w:hAnsiTheme="majorHAnsi" w:cstheme="minorHAnsi"/>
                    <w:b/>
                    <w:bCs/>
                    <w:color w:val="4F81BD" w:themeColor="accent1"/>
                    <w:sz w:val="24"/>
                    <w:szCs w:val="26"/>
                    <w:lang w:eastAsia="zh-CN"/>
                  </w:rPr>
                </w:rPrChange>
              </w:rPr>
              <w:t>2. Select link “Forget Your Password</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01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019"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02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02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02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023"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02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02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02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027"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02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02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03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031"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03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033"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5E0E76" w:rsidP="005E0E76">
      <w:pPr>
        <w:pStyle w:val="Caption"/>
        <w:rPr>
          <w:rFonts w:ascii="Times New Roman" w:hAnsi="Times New Roman" w:cs="Times New Roman"/>
          <w:sz w:val="24"/>
          <w:szCs w:val="24"/>
        </w:rPr>
      </w:pPr>
    </w:p>
    <w:p w:rsidR="005E0E76" w:rsidRPr="00657B96" w:rsidRDefault="005E0E76" w:rsidP="005E0E76">
      <w:pPr>
        <w:rPr>
          <w:rFonts w:ascii="Times New Roman" w:hAnsi="Times New Roman" w:cs="Times New Roman"/>
          <w:snapToGrid w:val="0"/>
          <w:sz w:val="24"/>
          <w:szCs w:val="24"/>
        </w:rPr>
      </w:pPr>
    </w:p>
    <w:p w:rsidR="005E0E76" w:rsidRPr="00657B96" w:rsidRDefault="002D4FDE" w:rsidP="00A0402B">
      <w:pPr>
        <w:pStyle w:val="Heading4"/>
        <w:rPr>
          <w:rFonts w:ascii="Times New Roman" w:hAnsi="Times New Roman" w:cs="Times New Roman"/>
          <w:snapToGrid w:val="0"/>
          <w:sz w:val="24"/>
          <w:szCs w:val="24"/>
          <w:rPrChange w:id="2034" w:author="DuyNgo" w:date="2012-08-10T08:15:00Z">
            <w:rPr>
              <w:snapToGrid w:val="0"/>
            </w:rPr>
          </w:rPrChange>
        </w:rPr>
      </w:pPr>
      <w:bookmarkStart w:id="2035" w:name="_Toc332774794"/>
      <w:r w:rsidRPr="00657B96">
        <w:rPr>
          <w:rFonts w:ascii="Times New Roman" w:hAnsi="Times New Roman" w:cs="Times New Roman"/>
          <w:snapToGrid w:val="0"/>
          <w:sz w:val="24"/>
          <w:szCs w:val="24"/>
          <w:rPrChange w:id="2036" w:author="DuyNgo" w:date="2012-08-10T08:15:00Z">
            <w:rPr>
              <w:i w:val="0"/>
              <w:iCs w:val="0"/>
              <w:snapToGrid w:val="0"/>
              <w:sz w:val="26"/>
              <w:szCs w:val="26"/>
            </w:rPr>
          </w:rPrChange>
        </w:rPr>
        <w:lastRenderedPageBreak/>
        <w:t>2.4</w:t>
      </w:r>
      <w:r w:rsidR="005E0E76" w:rsidRPr="00657B96">
        <w:rPr>
          <w:rFonts w:ascii="Times New Roman" w:hAnsi="Times New Roman" w:cs="Times New Roman"/>
          <w:snapToGrid w:val="0"/>
          <w:sz w:val="24"/>
          <w:szCs w:val="24"/>
          <w:rPrChange w:id="2037" w:author="DuyNgo" w:date="2012-08-10T08:15:00Z">
            <w:rPr>
              <w:i w:val="0"/>
              <w:iCs w:val="0"/>
              <w:snapToGrid w:val="0"/>
              <w:sz w:val="26"/>
              <w:szCs w:val="26"/>
            </w:rPr>
          </w:rPrChange>
        </w:rPr>
        <w:t>.2 Admin</w:t>
      </w:r>
      <w:bookmarkEnd w:id="2035"/>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
        <w:object w:dxaOrig="3845" w:dyaOrig="8390">
          <v:shape id="_x0000_i1034" type="#_x0000_t75" style="width:192.55pt;height:420.3pt" o:ole="">
            <v:imagedata r:id="rId30" o:title=""/>
          </v:shape>
          <o:OLEObject Type="Embed" ProgID="Visio.Drawing.11" ShapeID="_x0000_i1034" DrawAspect="Content" ObjectID="_1406517019" r:id="rId31"/>
        </w:object>
      </w:r>
    </w:p>
    <w:p w:rsidR="005E0E76" w:rsidRPr="00657B96" w:rsidRDefault="00300B15" w:rsidP="00A0402B">
      <w:pPr>
        <w:pStyle w:val="Heading5"/>
        <w:rPr>
          <w:rFonts w:ascii="Times New Roman" w:hAnsi="Times New Roman" w:cs="Times New Roman"/>
          <w:sz w:val="24"/>
          <w:szCs w:val="24"/>
          <w:rPrChange w:id="2038" w:author="DuyNgo" w:date="2012-08-10T08:15:00Z">
            <w:rPr>
              <w:sz w:val="26"/>
              <w:szCs w:val="26"/>
            </w:rPr>
          </w:rPrChange>
        </w:rPr>
      </w:pPr>
      <w:bookmarkStart w:id="2039" w:name="_Toc326241035"/>
      <w:r w:rsidRPr="00657B96">
        <w:rPr>
          <w:rFonts w:ascii="Times New Roman" w:hAnsi="Times New Roman" w:cs="Times New Roman"/>
          <w:sz w:val="24"/>
          <w:szCs w:val="24"/>
          <w:rPrChange w:id="2040" w:author="DuyNgo" w:date="2012-08-10T08:15:00Z">
            <w:rPr>
              <w:b/>
              <w:bCs/>
              <w:color w:val="4F81BD" w:themeColor="accent1"/>
              <w:sz w:val="26"/>
              <w:szCs w:val="26"/>
            </w:rPr>
          </w:rPrChange>
        </w:rPr>
        <w:t>2</w:t>
      </w:r>
      <w:r w:rsidR="005E0E76" w:rsidRPr="00657B96">
        <w:rPr>
          <w:rFonts w:ascii="Times New Roman" w:hAnsi="Times New Roman" w:cs="Times New Roman"/>
          <w:sz w:val="24"/>
          <w:szCs w:val="24"/>
          <w:rPrChange w:id="2041" w:author="DuyNgo" w:date="2012-08-10T08:15:00Z">
            <w:rPr>
              <w:b/>
              <w:bCs/>
              <w:color w:val="4F81BD" w:themeColor="accent1"/>
              <w:sz w:val="26"/>
              <w:szCs w:val="26"/>
            </w:rPr>
          </w:rPrChange>
        </w:rPr>
        <w:t>.</w:t>
      </w:r>
      <w:r w:rsidRPr="00657B96">
        <w:rPr>
          <w:rFonts w:ascii="Times New Roman" w:hAnsi="Times New Roman" w:cs="Times New Roman"/>
          <w:sz w:val="24"/>
          <w:szCs w:val="24"/>
          <w:rPrChange w:id="2042" w:author="DuyNgo" w:date="2012-08-10T08:15:00Z">
            <w:rPr>
              <w:b/>
              <w:bCs/>
              <w:color w:val="4F81BD" w:themeColor="accent1"/>
              <w:sz w:val="26"/>
              <w:szCs w:val="26"/>
            </w:rPr>
          </w:rPrChange>
        </w:rPr>
        <w:t>4</w:t>
      </w:r>
      <w:r w:rsidR="005E0E76" w:rsidRPr="00657B96">
        <w:rPr>
          <w:rFonts w:ascii="Times New Roman" w:hAnsi="Times New Roman" w:cs="Times New Roman"/>
          <w:sz w:val="24"/>
          <w:szCs w:val="24"/>
          <w:rPrChange w:id="2043" w:author="DuyNgo" w:date="2012-08-10T08:15:00Z">
            <w:rPr>
              <w:b/>
              <w:bCs/>
              <w:color w:val="4F81BD" w:themeColor="accent1"/>
              <w:sz w:val="26"/>
              <w:szCs w:val="26"/>
            </w:rPr>
          </w:rPrChange>
        </w:rPr>
        <w:t>.</w:t>
      </w:r>
      <w:r w:rsidRPr="00657B96">
        <w:rPr>
          <w:rFonts w:ascii="Times New Roman" w:hAnsi="Times New Roman" w:cs="Times New Roman"/>
          <w:sz w:val="24"/>
          <w:szCs w:val="24"/>
          <w:rPrChange w:id="2044" w:author="DuyNgo" w:date="2012-08-10T08:15:00Z">
            <w:rPr>
              <w:b/>
              <w:bCs/>
              <w:color w:val="4F81BD" w:themeColor="accent1"/>
              <w:sz w:val="26"/>
              <w:szCs w:val="26"/>
            </w:rPr>
          </w:rPrChange>
        </w:rPr>
        <w:t>2</w:t>
      </w:r>
      <w:r w:rsidR="00EE1EA7" w:rsidRPr="00657B96">
        <w:rPr>
          <w:rFonts w:ascii="Times New Roman" w:hAnsi="Times New Roman" w:cs="Times New Roman"/>
          <w:sz w:val="24"/>
          <w:szCs w:val="24"/>
          <w:rPrChange w:id="2045" w:author="DuyNgo" w:date="2012-08-10T08:15:00Z">
            <w:rPr>
              <w:b/>
              <w:bCs/>
              <w:color w:val="4F81BD" w:themeColor="accent1"/>
              <w:sz w:val="26"/>
              <w:szCs w:val="26"/>
            </w:rPr>
          </w:rPrChange>
        </w:rPr>
        <w:t>.1</w:t>
      </w:r>
      <w:r w:rsidR="005E0E76" w:rsidRPr="00657B96">
        <w:rPr>
          <w:rFonts w:ascii="Times New Roman" w:hAnsi="Times New Roman" w:cs="Times New Roman"/>
          <w:sz w:val="24"/>
          <w:szCs w:val="24"/>
          <w:rPrChange w:id="2046" w:author="DuyNgo" w:date="2012-08-10T08:15:00Z">
            <w:rPr>
              <w:b/>
              <w:bCs/>
              <w:color w:val="4F81BD" w:themeColor="accent1"/>
              <w:sz w:val="26"/>
              <w:szCs w:val="26"/>
            </w:rPr>
          </w:rPrChange>
        </w:rPr>
        <w:t xml:space="preserve"> Admin Create New Project</w:t>
      </w:r>
      <w:bookmarkEnd w:id="2039"/>
    </w:p>
    <w:p w:rsidR="005E0E76" w:rsidRPr="00657B96" w:rsidRDefault="005E0E76" w:rsidP="005E0E76">
      <w:pPr>
        <w:rPr>
          <w:rFonts w:ascii="Times New Roman" w:hAnsi="Times New Roman" w:cs="Times New Roman"/>
          <w:sz w:val="24"/>
          <w:szCs w:val="24"/>
        </w:rPr>
      </w:pPr>
    </w:p>
    <w:p w:rsidR="00A0402B" w:rsidRPr="00657B96" w:rsidRDefault="005E0E76" w:rsidP="005E0E76">
      <w:pPr>
        <w:rPr>
          <w:rFonts w:ascii="Times New Roman" w:hAnsi="Times New Roman" w:cs="Times New Roman"/>
          <w:sz w:val="24"/>
          <w:szCs w:val="24"/>
          <w:rPrChange w:id="2047" w:author="DuyNgo" w:date="2012-08-10T08:15:00Z">
            <w:rPr>
              <w:rFonts w:cstheme="minorHAnsi"/>
              <w:sz w:val="24"/>
            </w:rPr>
          </w:rPrChange>
        </w:rPr>
      </w:pPr>
      <w:r w:rsidRPr="00657B96">
        <w:rPr>
          <w:rFonts w:ascii="Times New Roman" w:hAnsi="Times New Roman" w:cs="Times New Roman"/>
          <w:sz w:val="24"/>
          <w:szCs w:val="24"/>
        </w:rPr>
        <w:object w:dxaOrig="4069" w:dyaOrig="1660">
          <v:shape id="_x0000_i1035" type="#_x0000_t75" style="width:204.3pt;height:82.9pt" o:ole="">
            <v:imagedata r:id="rId32" o:title=""/>
          </v:shape>
          <o:OLEObject Type="Embed" ProgID="Visio.Drawing.11" ShapeID="_x0000_i1035" DrawAspect="Content" ObjectID="_1406517020" r:id="rId33"/>
        </w:object>
      </w:r>
    </w:p>
    <w:p w:rsidR="00A0402B" w:rsidRPr="00657B96" w:rsidRDefault="00A0402B" w:rsidP="005E0E76">
      <w:pPr>
        <w:rPr>
          <w:rFonts w:ascii="Times New Roman" w:hAnsi="Times New Roman" w:cs="Times New Roman"/>
          <w:sz w:val="24"/>
          <w:szCs w:val="24"/>
        </w:rPr>
      </w:pPr>
      <w:r w:rsidRPr="00657B96">
        <w:rPr>
          <w:rFonts w:ascii="Times New Roman" w:hAnsi="Times New Roman" w:cs="Times New Roman"/>
          <w:sz w:val="24"/>
          <w:szCs w:val="24"/>
          <w:rPrChange w:id="2048" w:author="DuyNgo" w:date="2012-08-10T08:15:00Z">
            <w:rPr>
              <w:rFonts w:asciiTheme="majorHAnsi" w:eastAsiaTheme="majorEastAsia" w:hAnsiTheme="majorHAnsi" w:cstheme="minorHAnsi"/>
              <w:b/>
              <w:bCs/>
              <w:color w:val="4F81BD" w:themeColor="accent1"/>
              <w:sz w:val="24"/>
              <w:szCs w:val="26"/>
            </w:rPr>
          </w:rPrChange>
        </w:rPr>
        <w:t>Use Case scenario:</w:t>
      </w:r>
    </w:p>
    <w:tbl>
      <w:tblPr>
        <w:tblpPr w:leftFromText="180" w:rightFromText="180" w:vertAnchor="text" w:horzAnchor="margin" w:tblpY="324"/>
        <w:tblW w:w="0" w:type="auto"/>
        <w:tblCellMar>
          <w:left w:w="0" w:type="dxa"/>
          <w:right w:w="0" w:type="dxa"/>
        </w:tblCellMar>
        <w:tblLook w:val="0000" w:firstRow="0" w:lastRow="0" w:firstColumn="0" w:lastColumn="0" w:noHBand="0" w:noVBand="0"/>
      </w:tblPr>
      <w:tblGrid>
        <w:gridCol w:w="1789"/>
        <w:gridCol w:w="3636"/>
        <w:gridCol w:w="3521"/>
      </w:tblGrid>
      <w:tr w:rsidR="001409C1" w:rsidRPr="00657B96" w:rsidTr="001409C1">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657B96" w:rsidRDefault="001409C1" w:rsidP="001409C1">
            <w:pPr>
              <w:rPr>
                <w:rFonts w:ascii="Times New Roman" w:hAnsi="Times New Roman" w:cs="Times New Roman"/>
                <w:sz w:val="24"/>
                <w:szCs w:val="24"/>
              </w:rPr>
            </w:pPr>
            <w:r w:rsidRPr="00657B96">
              <w:rPr>
                <w:rFonts w:ascii="Times New Roman" w:hAnsi="Times New Roman" w:cs="Times New Roman"/>
                <w:sz w:val="24"/>
                <w:szCs w:val="24"/>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1409C1" w:rsidRPr="00657B96" w:rsidRDefault="001409C1" w:rsidP="001409C1">
            <w:pPr>
              <w:rPr>
                <w:rFonts w:ascii="Times New Roman" w:hAnsi="Times New Roman" w:cs="Times New Roman"/>
                <w:sz w:val="24"/>
                <w:szCs w:val="24"/>
              </w:rPr>
            </w:pPr>
            <w:r w:rsidRPr="00657B96">
              <w:rPr>
                <w:rFonts w:ascii="Times New Roman" w:eastAsia="SimSun" w:hAnsi="Times New Roman" w:cs="Times New Roman"/>
                <w:sz w:val="24"/>
                <w:szCs w:val="24"/>
                <w:lang w:eastAsia="zh-CN"/>
              </w:rPr>
              <w:t>Admin_UC01</w:t>
            </w:r>
          </w:p>
        </w:tc>
      </w:tr>
      <w:tr w:rsidR="001409C1" w:rsidRPr="00657B96"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657B96" w:rsidRDefault="001409C1" w:rsidP="001409C1">
            <w:pPr>
              <w:rPr>
                <w:rFonts w:ascii="Times New Roman" w:hAnsi="Times New Roman" w:cs="Times New Roman"/>
                <w:sz w:val="24"/>
                <w:szCs w:val="24"/>
              </w:rPr>
            </w:pPr>
            <w:r w:rsidRPr="00657B96">
              <w:rPr>
                <w:rFonts w:ascii="Times New Roman" w:hAnsi="Times New Roman" w:cs="Times New Roman"/>
                <w:sz w:val="24"/>
                <w:szCs w:val="24"/>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1409C1" w:rsidRPr="00657B96" w:rsidRDefault="001409C1" w:rsidP="001409C1">
            <w:pPr>
              <w:shd w:val="clear" w:color="FFFFCC" w:fill="FFFFFF"/>
              <w:spacing w:before="100" w:beforeAutospacing="1" w:after="100" w:afterAutospacing="1" w:line="240" w:lineRule="auto"/>
              <w:rPr>
                <w:rFonts w:ascii="Times New Roman" w:eastAsia="SimSun" w:hAnsi="Times New Roman" w:cs="Times New Roman"/>
                <w:sz w:val="24"/>
                <w:szCs w:val="24"/>
                <w:lang w:eastAsia="zh-CN"/>
              </w:rPr>
            </w:pPr>
            <w:r w:rsidRPr="00657B96">
              <w:rPr>
                <w:rFonts w:ascii="Times New Roman" w:hAnsi="Times New Roman" w:cs="Times New Roman"/>
                <w:sz w:val="24"/>
                <w:szCs w:val="24"/>
              </w:rPr>
              <w:t>Admin Create new Project Use Case</w:t>
            </w:r>
          </w:p>
        </w:tc>
      </w:tr>
      <w:tr w:rsidR="001409C1" w:rsidRPr="00657B96"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657B96" w:rsidRDefault="001409C1" w:rsidP="001409C1">
            <w:pPr>
              <w:shd w:val="clear" w:color="FFFFCC" w:fill="FFFFFF"/>
              <w:spacing w:before="100" w:beforeAutospacing="1" w:after="100" w:afterAutospacing="1" w:line="240" w:lineRule="auto"/>
              <w:rPr>
                <w:rFonts w:ascii="Times New Roman" w:hAnsi="Times New Roman" w:cs="Times New Roman"/>
                <w:sz w:val="24"/>
                <w:szCs w:val="24"/>
              </w:rPr>
            </w:pPr>
            <w:r w:rsidRPr="00657B96">
              <w:rPr>
                <w:rFonts w:ascii="Times New Roman" w:hAnsi="Times New Roman" w:cs="Times New Roman"/>
                <w:sz w:val="24"/>
                <w:szCs w:val="24"/>
              </w:rPr>
              <w:lastRenderedPageBreak/>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1409C1" w:rsidRPr="00657B96" w:rsidRDefault="001409C1" w:rsidP="001409C1">
            <w:pPr>
              <w:shd w:val="clear" w:color="FFFFCC" w:fill="FFFFFF"/>
              <w:spacing w:before="100" w:beforeAutospacing="1" w:after="100" w:afterAutospacing="1" w:line="240" w:lineRule="auto"/>
              <w:rPr>
                <w:rFonts w:ascii="Times New Roman" w:eastAsia="SimSun" w:hAnsi="Times New Roman" w:cs="Times New Roman"/>
                <w:sz w:val="24"/>
                <w:szCs w:val="24"/>
                <w:lang w:eastAsia="zh-CN"/>
              </w:rPr>
            </w:pPr>
            <w:r w:rsidRPr="00657B96">
              <w:rPr>
                <w:rFonts w:ascii="Times New Roman" w:hAnsi="Times New Roman" w:cs="Times New Roman"/>
                <w:sz w:val="24"/>
                <w:szCs w:val="24"/>
              </w:rPr>
              <w:t>This function allows admin to create a new project.</w:t>
            </w:r>
          </w:p>
        </w:tc>
      </w:tr>
      <w:tr w:rsidR="001409C1" w:rsidRPr="00657B96"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657B96" w:rsidRDefault="001409C1" w:rsidP="001409C1">
            <w:pPr>
              <w:shd w:val="clear" w:color="FFFFCC" w:fill="FFFFFF"/>
              <w:spacing w:before="100" w:beforeAutospacing="1" w:after="100" w:afterAutospacing="1" w:line="240" w:lineRule="auto"/>
              <w:rPr>
                <w:rFonts w:ascii="Times New Roman" w:hAnsi="Times New Roman" w:cs="Times New Roman"/>
                <w:sz w:val="24"/>
                <w:szCs w:val="24"/>
              </w:rPr>
            </w:pPr>
            <w:r w:rsidRPr="00657B96">
              <w:rPr>
                <w:rFonts w:ascii="Times New Roman" w:hAnsi="Times New Roman" w:cs="Times New Roman"/>
                <w:sz w:val="24"/>
                <w:szCs w:val="24"/>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1409C1" w:rsidRPr="00657B96" w:rsidRDefault="001409C1" w:rsidP="001409C1">
            <w:pPr>
              <w:shd w:val="clear" w:color="FFFFCC" w:fill="FFFFFF"/>
              <w:spacing w:before="100" w:beforeAutospacing="1" w:after="100" w:afterAutospacing="1" w:line="240" w:lineRule="auto"/>
              <w:rPr>
                <w:rFonts w:ascii="Times New Roman" w:eastAsia="SimSun" w:hAnsi="Times New Roman" w:cs="Times New Roman"/>
                <w:sz w:val="24"/>
                <w:szCs w:val="24"/>
                <w:lang w:eastAsia="zh-CN"/>
              </w:rPr>
            </w:pPr>
            <w:r w:rsidRPr="00657B96">
              <w:rPr>
                <w:rFonts w:ascii="Times New Roman" w:hAnsi="Times New Roman" w:cs="Times New Roman"/>
                <w:sz w:val="24"/>
                <w:szCs w:val="24"/>
              </w:rPr>
              <w:t>Admin</w:t>
            </w:r>
          </w:p>
        </w:tc>
      </w:tr>
      <w:tr w:rsidR="001409C1" w:rsidRPr="00657B96"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657B96" w:rsidRDefault="001409C1" w:rsidP="001409C1">
            <w:pPr>
              <w:shd w:val="clear" w:color="FFFFCC" w:fill="FFFFFF"/>
              <w:spacing w:before="100" w:beforeAutospacing="1" w:after="100" w:afterAutospacing="1" w:line="240" w:lineRule="auto"/>
              <w:rPr>
                <w:rFonts w:ascii="Times New Roman" w:hAnsi="Times New Roman" w:cs="Times New Roman"/>
                <w:sz w:val="24"/>
                <w:szCs w:val="24"/>
              </w:rPr>
            </w:pPr>
            <w:r w:rsidRPr="00657B96">
              <w:rPr>
                <w:rFonts w:ascii="Times New Roman" w:hAnsi="Times New Roman" w:cs="Times New Roman"/>
                <w:sz w:val="24"/>
                <w:szCs w:val="24"/>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1409C1" w:rsidRPr="00657B96" w:rsidRDefault="001409C1" w:rsidP="001409C1">
            <w:pPr>
              <w:shd w:val="clear" w:color="FFFFCC" w:fill="FFFFFF"/>
              <w:spacing w:before="100" w:beforeAutospacing="1" w:after="100" w:afterAutospacing="1" w:line="240" w:lineRule="auto"/>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
              <w:t>Logged user with admin role</w:t>
            </w:r>
          </w:p>
        </w:tc>
      </w:tr>
      <w:tr w:rsidR="001409C1" w:rsidRPr="00657B96"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657B96" w:rsidRDefault="001409C1" w:rsidP="001409C1">
            <w:pPr>
              <w:shd w:val="clear" w:color="FFFFCC" w:fill="FFFFFF"/>
              <w:spacing w:before="100" w:beforeAutospacing="1" w:after="100" w:afterAutospacing="1" w:line="240" w:lineRule="auto"/>
              <w:rPr>
                <w:rFonts w:ascii="Times New Roman" w:hAnsi="Times New Roman" w:cs="Times New Roman"/>
                <w:sz w:val="24"/>
                <w:szCs w:val="24"/>
              </w:rPr>
            </w:pPr>
            <w:r w:rsidRPr="00657B96">
              <w:rPr>
                <w:rFonts w:ascii="Times New Roman" w:hAnsi="Times New Roman" w:cs="Times New Roman"/>
                <w:sz w:val="24"/>
                <w:szCs w:val="24"/>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1409C1" w:rsidRPr="00657B96" w:rsidRDefault="001409C1" w:rsidP="001409C1">
            <w:pPr>
              <w:shd w:val="clear" w:color="FFFFCC" w:fill="FFFFFF"/>
              <w:spacing w:before="100" w:beforeAutospacing="1" w:after="100" w:afterAutospacing="1" w:line="240" w:lineRule="auto"/>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
              <w:t>None</w:t>
            </w:r>
          </w:p>
        </w:tc>
      </w:tr>
      <w:tr w:rsidR="001409C1" w:rsidRPr="00657B96" w:rsidTr="001409C1">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657B96" w:rsidRDefault="001409C1" w:rsidP="001409C1">
            <w:pPr>
              <w:shd w:val="clear" w:color="FFFFCC" w:fill="FFFFFF"/>
              <w:spacing w:before="100" w:beforeAutospacing="1" w:after="100" w:afterAutospacing="1" w:line="240" w:lineRule="auto"/>
              <w:rPr>
                <w:rFonts w:ascii="Times New Roman" w:hAnsi="Times New Roman" w:cs="Times New Roman"/>
                <w:sz w:val="24"/>
                <w:szCs w:val="24"/>
              </w:rPr>
            </w:pPr>
            <w:r w:rsidRPr="00657B96">
              <w:rPr>
                <w:rFonts w:ascii="Times New Roman" w:hAnsi="Times New Roman" w:cs="Times New Roman"/>
                <w:sz w:val="24"/>
                <w:szCs w:val="24"/>
              </w:rPr>
              <w:t>Main Flow</w:t>
            </w:r>
          </w:p>
        </w:tc>
        <w:tc>
          <w:tcPr>
            <w:tcW w:w="363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1409C1" w:rsidRPr="00657B96" w:rsidRDefault="001409C1" w:rsidP="001409C1">
            <w:pPr>
              <w:shd w:val="clear" w:color="FFFFCC" w:fill="FFFFFF"/>
              <w:spacing w:before="100" w:beforeAutospacing="1" w:after="100" w:afterAutospacing="1" w:line="240" w:lineRule="auto"/>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
              <w:t>1. Choose tab Project Management</w:t>
            </w:r>
          </w:p>
          <w:p w:rsidR="001409C1" w:rsidRPr="00657B96" w:rsidRDefault="001409C1" w:rsidP="001409C1">
            <w:pPr>
              <w:rPr>
                <w:rFonts w:ascii="Times New Roman" w:eastAsia="SimSun" w:hAnsi="Times New Roman" w:cs="Times New Roman"/>
                <w:sz w:val="24"/>
                <w:szCs w:val="24"/>
                <w:lang w:eastAsia="zh-CN"/>
              </w:rPr>
            </w:pPr>
          </w:p>
          <w:p w:rsidR="001409C1" w:rsidRPr="00657B96" w:rsidRDefault="001409C1" w:rsidP="001409C1">
            <w:pPr>
              <w:rPr>
                <w:rFonts w:ascii="Times New Roman" w:eastAsia="SimSun" w:hAnsi="Times New Roman" w:cs="Times New Roman"/>
                <w:sz w:val="24"/>
                <w:szCs w:val="24"/>
                <w:lang w:eastAsia="zh-CN"/>
              </w:rPr>
            </w:pPr>
          </w:p>
          <w:p w:rsidR="001409C1" w:rsidRPr="00657B96" w:rsidRDefault="001409C1" w:rsidP="001409C1">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
              <w:t>3. Fill in Project’s information then select button “Submit”</w:t>
            </w:r>
          </w:p>
          <w:p w:rsidR="001409C1" w:rsidRPr="00657B96" w:rsidRDefault="001409C1" w:rsidP="001409C1">
            <w:pPr>
              <w:rPr>
                <w:rFonts w:ascii="Times New Roman" w:eastAsia="SimSun" w:hAnsi="Times New Roman" w:cs="Times New Roman"/>
                <w:sz w:val="24"/>
                <w:szCs w:val="24"/>
                <w:lang w:eastAsia="zh-CN"/>
              </w:rPr>
            </w:pPr>
          </w:p>
          <w:p w:rsidR="001409C1" w:rsidRPr="00657B96" w:rsidRDefault="001409C1" w:rsidP="001409C1">
            <w:pPr>
              <w:rPr>
                <w:rFonts w:ascii="Times New Roman" w:eastAsia="SimSun" w:hAnsi="Times New Roman" w:cs="Times New Roman"/>
                <w:sz w:val="24"/>
                <w:szCs w:val="24"/>
                <w:lang w:eastAsia="zh-CN"/>
              </w:rPr>
            </w:pPr>
          </w:p>
          <w:p w:rsidR="001409C1" w:rsidRPr="00657B96" w:rsidRDefault="001409C1" w:rsidP="001409C1">
            <w:pPr>
              <w:rPr>
                <w:rFonts w:ascii="Times New Roman" w:eastAsia="SimSun" w:hAnsi="Times New Roman" w:cs="Times New Roman"/>
                <w:sz w:val="24"/>
                <w:szCs w:val="24"/>
                <w:lang w:eastAsia="zh-CN"/>
              </w:rPr>
            </w:pPr>
          </w:p>
        </w:tc>
        <w:tc>
          <w:tcPr>
            <w:tcW w:w="3521" w:type="dxa"/>
            <w:tcBorders>
              <w:top w:val="nil"/>
              <w:left w:val="nil"/>
              <w:bottom w:val="single" w:sz="8" w:space="0" w:color="auto"/>
              <w:right w:val="single" w:sz="8" w:space="0" w:color="auto"/>
            </w:tcBorders>
            <w:shd w:val="clear" w:color="auto" w:fill="FFFF99"/>
          </w:tcPr>
          <w:p w:rsidR="001409C1" w:rsidRPr="00657B96" w:rsidRDefault="001409C1" w:rsidP="001409C1">
            <w:pPr>
              <w:rPr>
                <w:rFonts w:ascii="Times New Roman" w:eastAsia="SimSun" w:hAnsi="Times New Roman" w:cs="Times New Roman"/>
                <w:sz w:val="24"/>
                <w:szCs w:val="24"/>
                <w:lang w:eastAsia="zh-CN"/>
              </w:rPr>
            </w:pPr>
          </w:p>
          <w:p w:rsidR="001409C1" w:rsidRPr="00657B96" w:rsidRDefault="001409C1" w:rsidP="001409C1">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
              <w:t>2. Select link “Create New Project”</w:t>
            </w:r>
          </w:p>
          <w:p w:rsidR="001409C1" w:rsidRPr="00657B96" w:rsidRDefault="001409C1" w:rsidP="001409C1">
            <w:pPr>
              <w:rPr>
                <w:rFonts w:ascii="Times New Roman" w:eastAsia="SimSun" w:hAnsi="Times New Roman" w:cs="Times New Roman"/>
                <w:sz w:val="24"/>
                <w:szCs w:val="24"/>
                <w:lang w:eastAsia="zh-CN"/>
              </w:rPr>
            </w:pPr>
          </w:p>
          <w:p w:rsidR="001409C1" w:rsidRPr="00657B96" w:rsidRDefault="001409C1" w:rsidP="001409C1">
            <w:pPr>
              <w:rPr>
                <w:rFonts w:ascii="Times New Roman" w:eastAsia="SimSun" w:hAnsi="Times New Roman" w:cs="Times New Roman"/>
                <w:sz w:val="24"/>
                <w:szCs w:val="24"/>
                <w:lang w:eastAsia="zh-CN"/>
              </w:rPr>
            </w:pPr>
          </w:p>
          <w:p w:rsidR="001409C1" w:rsidRPr="00657B96" w:rsidRDefault="001409C1" w:rsidP="001409C1">
            <w:pPr>
              <w:rPr>
                <w:rFonts w:ascii="Times New Roman" w:eastAsia="SimSun" w:hAnsi="Times New Roman" w:cs="Times New Roman"/>
                <w:sz w:val="24"/>
                <w:szCs w:val="24"/>
                <w:lang w:eastAsia="zh-CN"/>
              </w:rPr>
            </w:pPr>
          </w:p>
        </w:tc>
      </w:tr>
      <w:tr w:rsidR="001409C1" w:rsidRPr="00657B96" w:rsidTr="001409C1">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1409C1" w:rsidRPr="00657B96" w:rsidRDefault="001409C1" w:rsidP="001409C1">
            <w:pPr>
              <w:rPr>
                <w:rFonts w:ascii="Times New Roman" w:hAnsi="Times New Roman" w:cs="Times New Roman"/>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1409C1" w:rsidRPr="00657B96" w:rsidRDefault="001409C1" w:rsidP="001409C1">
            <w:pPr>
              <w:rPr>
                <w:rFonts w:ascii="Times New Roman" w:eastAsia="SimSun" w:hAnsi="Times New Roman" w:cs="Times New Roman"/>
                <w:sz w:val="24"/>
                <w:szCs w:val="24"/>
                <w:lang w:eastAsia="zh-CN"/>
              </w:rPr>
            </w:pPr>
          </w:p>
        </w:tc>
      </w:tr>
      <w:tr w:rsidR="001409C1" w:rsidRPr="00657B96" w:rsidTr="001409C1">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1409C1" w:rsidRPr="00657B96" w:rsidRDefault="001409C1" w:rsidP="001409C1">
            <w:pPr>
              <w:shd w:val="clear" w:color="FFFFCC" w:fill="FFFFFF"/>
              <w:spacing w:before="100" w:beforeAutospacing="1" w:after="100" w:afterAutospacing="1" w:line="240" w:lineRule="auto"/>
              <w:rPr>
                <w:rFonts w:ascii="Times New Roman" w:hAnsi="Times New Roman" w:cs="Times New Roman"/>
                <w:sz w:val="24"/>
                <w:szCs w:val="24"/>
              </w:rPr>
            </w:pPr>
            <w:r w:rsidRPr="00657B96">
              <w:rPr>
                <w:rFonts w:ascii="Times New Roman" w:hAnsi="Times New Roman" w:cs="Times New Roman"/>
                <w:sz w:val="24"/>
                <w:szCs w:val="24"/>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409C1" w:rsidRPr="00657B96" w:rsidRDefault="001409C1" w:rsidP="001409C1">
            <w:pPr>
              <w:shd w:val="clear" w:color="FFFFCC" w:fill="FFFFFF"/>
              <w:spacing w:before="100" w:beforeAutospacing="1" w:after="100" w:afterAutospacing="1" w:line="240" w:lineRule="auto"/>
              <w:rPr>
                <w:rFonts w:ascii="Times New Roman" w:hAnsi="Times New Roman" w:cs="Times New Roman"/>
                <w:sz w:val="24"/>
                <w:szCs w:val="24"/>
              </w:rPr>
            </w:pPr>
            <w:r w:rsidRPr="00657B96">
              <w:rPr>
                <w:rFonts w:ascii="Times New Roman" w:hAnsi="Times New Roman" w:cs="Times New Roman"/>
                <w:sz w:val="24"/>
                <w:szCs w:val="24"/>
              </w:rPr>
              <w:t>N/A</w:t>
            </w:r>
          </w:p>
        </w:tc>
      </w:tr>
      <w:tr w:rsidR="001409C1" w:rsidRPr="00657B96" w:rsidTr="001409C1">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1409C1" w:rsidRPr="00657B96" w:rsidRDefault="001409C1" w:rsidP="001409C1">
            <w:pPr>
              <w:shd w:val="clear" w:color="FFFFCC" w:fill="FFFFFF"/>
              <w:spacing w:before="100" w:beforeAutospacing="1" w:after="100" w:afterAutospacing="1" w:line="240" w:lineRule="auto"/>
              <w:rPr>
                <w:rFonts w:ascii="Times New Roman" w:hAnsi="Times New Roman" w:cs="Times New Roman"/>
                <w:sz w:val="24"/>
                <w:szCs w:val="24"/>
              </w:rPr>
            </w:pPr>
            <w:r w:rsidRPr="00657B96">
              <w:rPr>
                <w:rFonts w:ascii="Times New Roman" w:hAnsi="Times New Roman" w:cs="Times New Roman"/>
                <w:sz w:val="24"/>
                <w:szCs w:val="24"/>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409C1" w:rsidRPr="00657B96" w:rsidRDefault="001409C1" w:rsidP="001409C1">
            <w:pPr>
              <w:shd w:val="clear" w:color="FFFFCC" w:fill="FFFFFF"/>
              <w:spacing w:before="100" w:beforeAutospacing="1" w:after="100" w:afterAutospacing="1" w:line="240" w:lineRule="auto"/>
              <w:rPr>
                <w:rFonts w:ascii="Times New Roman" w:hAnsi="Times New Roman" w:cs="Times New Roman"/>
                <w:sz w:val="24"/>
                <w:szCs w:val="24"/>
              </w:rPr>
            </w:pPr>
            <w:r w:rsidRPr="00657B96">
              <w:rPr>
                <w:rFonts w:ascii="Times New Roman" w:hAnsi="Times New Roman" w:cs="Times New Roman"/>
                <w:sz w:val="24"/>
                <w:szCs w:val="24"/>
              </w:rPr>
              <w:t>N/A</w:t>
            </w:r>
          </w:p>
        </w:tc>
      </w:tr>
      <w:tr w:rsidR="001409C1" w:rsidRPr="00657B96" w:rsidTr="001409C1">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1409C1" w:rsidRPr="00657B96" w:rsidRDefault="001409C1" w:rsidP="001409C1">
            <w:pPr>
              <w:shd w:val="clear" w:color="FFFFCC" w:fill="FFFFFF"/>
              <w:spacing w:before="100" w:beforeAutospacing="1" w:after="100" w:afterAutospacing="1" w:line="240" w:lineRule="auto"/>
              <w:rPr>
                <w:rFonts w:ascii="Times New Roman" w:hAnsi="Times New Roman" w:cs="Times New Roman"/>
                <w:sz w:val="24"/>
                <w:szCs w:val="24"/>
              </w:rPr>
            </w:pPr>
            <w:r w:rsidRPr="00657B96">
              <w:rPr>
                <w:rFonts w:ascii="Times New Roman" w:hAnsi="Times New Roman" w:cs="Times New Roman"/>
                <w:sz w:val="24"/>
                <w:szCs w:val="24"/>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409C1" w:rsidRPr="00657B96" w:rsidRDefault="001409C1" w:rsidP="001409C1">
            <w:pPr>
              <w:shd w:val="clear" w:color="FFFFCC" w:fill="FFFFFF"/>
              <w:spacing w:before="100" w:beforeAutospacing="1" w:after="100" w:afterAutospacing="1" w:line="240" w:lineRule="auto"/>
              <w:rPr>
                <w:rFonts w:ascii="Times New Roman" w:hAnsi="Times New Roman" w:cs="Times New Roman"/>
                <w:sz w:val="24"/>
                <w:szCs w:val="24"/>
              </w:rPr>
            </w:pPr>
            <w:r w:rsidRPr="00657B96">
              <w:rPr>
                <w:rFonts w:ascii="Times New Roman" w:hAnsi="Times New Roman" w:cs="Times New Roman"/>
                <w:sz w:val="24"/>
                <w:szCs w:val="24"/>
              </w:rPr>
              <w:t>N/A</w:t>
            </w:r>
          </w:p>
        </w:tc>
      </w:tr>
      <w:tr w:rsidR="001409C1" w:rsidRPr="00657B96" w:rsidTr="001409C1">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1409C1" w:rsidRPr="00657B96" w:rsidRDefault="001409C1" w:rsidP="001409C1">
            <w:pPr>
              <w:shd w:val="clear" w:color="FFFFCC" w:fill="FFFFFF"/>
              <w:spacing w:before="100" w:beforeAutospacing="1" w:after="100" w:afterAutospacing="1" w:line="240" w:lineRule="auto"/>
              <w:rPr>
                <w:rFonts w:ascii="Times New Roman" w:hAnsi="Times New Roman" w:cs="Times New Roman"/>
                <w:sz w:val="24"/>
                <w:szCs w:val="24"/>
              </w:rPr>
            </w:pPr>
            <w:r w:rsidRPr="00657B96">
              <w:rPr>
                <w:rFonts w:ascii="Times New Roman" w:hAnsi="Times New Roman" w:cs="Times New Roman"/>
                <w:sz w:val="24"/>
                <w:szCs w:val="24"/>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409C1" w:rsidRPr="00657B96" w:rsidRDefault="001409C1" w:rsidP="001409C1">
            <w:pPr>
              <w:shd w:val="clear" w:color="FFFFCC" w:fill="FFFFFF"/>
              <w:spacing w:before="100" w:beforeAutospacing="1" w:after="100" w:afterAutospacing="1" w:line="240" w:lineRule="auto"/>
              <w:rPr>
                <w:rFonts w:ascii="Times New Roman" w:hAnsi="Times New Roman" w:cs="Times New Roman"/>
                <w:sz w:val="24"/>
                <w:szCs w:val="24"/>
              </w:rPr>
            </w:pPr>
            <w:r w:rsidRPr="00657B96">
              <w:rPr>
                <w:rFonts w:ascii="Times New Roman" w:hAnsi="Times New Roman" w:cs="Times New Roman"/>
                <w:sz w:val="24"/>
                <w:szCs w:val="24"/>
              </w:rPr>
              <w:t>N/A</w:t>
            </w:r>
          </w:p>
        </w:tc>
      </w:tr>
    </w:tbl>
    <w:p w:rsidR="005E0E76" w:rsidRPr="00657B96" w:rsidRDefault="005E0E76" w:rsidP="005E0E76">
      <w:pPr>
        <w:rPr>
          <w:rFonts w:ascii="Times New Roman" w:hAnsi="Times New Roman" w:cs="Times New Roman"/>
          <w:sz w:val="24"/>
          <w:szCs w:val="24"/>
        </w:rPr>
      </w:pPr>
    </w:p>
    <w:p w:rsidR="005E0E76" w:rsidRPr="00657B96" w:rsidRDefault="007F2881" w:rsidP="00D91F49">
      <w:pPr>
        <w:pStyle w:val="Heading5"/>
        <w:rPr>
          <w:rFonts w:ascii="Times New Roman" w:hAnsi="Times New Roman" w:cs="Times New Roman"/>
          <w:sz w:val="24"/>
          <w:szCs w:val="24"/>
          <w:rPrChange w:id="2049" w:author="DuyNgo" w:date="2012-08-10T08:15:00Z">
            <w:rPr/>
          </w:rPrChange>
        </w:rPr>
      </w:pPr>
      <w:bookmarkStart w:id="2050" w:name="_Toc326241036"/>
      <w:r w:rsidRPr="00657B96">
        <w:rPr>
          <w:rFonts w:ascii="Times New Roman" w:hAnsi="Times New Roman" w:cs="Times New Roman"/>
          <w:sz w:val="24"/>
          <w:szCs w:val="24"/>
          <w:rPrChange w:id="2051" w:author="DuyNgo" w:date="2012-08-10T08:15:00Z">
            <w:rPr>
              <w:b/>
              <w:bCs/>
              <w:color w:val="4F81BD" w:themeColor="accent1"/>
              <w:sz w:val="26"/>
              <w:szCs w:val="26"/>
            </w:rPr>
          </w:rPrChange>
        </w:rPr>
        <w:t>2.4</w:t>
      </w:r>
      <w:r w:rsidR="005E0E76" w:rsidRPr="00657B96">
        <w:rPr>
          <w:rFonts w:ascii="Times New Roman" w:hAnsi="Times New Roman" w:cs="Times New Roman"/>
          <w:sz w:val="24"/>
          <w:szCs w:val="24"/>
          <w:rPrChange w:id="2052" w:author="DuyNgo" w:date="2012-08-10T08:15:00Z">
            <w:rPr>
              <w:b/>
              <w:bCs/>
              <w:color w:val="4F81BD" w:themeColor="accent1"/>
              <w:sz w:val="26"/>
              <w:szCs w:val="26"/>
            </w:rPr>
          </w:rPrChange>
        </w:rPr>
        <w:t>.2.2 Admin Search Project</w:t>
      </w:r>
      <w:bookmarkEnd w:id="2050"/>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2053" w:author="DuyNgo" w:date="2012-08-10T08:15:00Z">
            <w:rPr>
              <w:rFonts w:ascii="Times New Roman" w:hAnsi="Times New Roman" w:cs="Times New Roman"/>
              <w:sz w:val="24"/>
              <w:szCs w:val="24"/>
            </w:rPr>
          </w:rPrChange>
        </w:rPr>
        <w:object w:dxaOrig="4082" w:dyaOrig="1660">
          <v:shape id="_x0000_i1036" type="#_x0000_t75" style="width:204.3pt;height:82.9pt" o:ole="">
            <v:imagedata r:id="rId34" o:title=""/>
          </v:shape>
          <o:OLEObject Type="Embed" ProgID="Visio.Drawing.11" ShapeID="_x0000_i1036" DrawAspect="Content" ObjectID="_1406517021" r:id="rId35"/>
        </w:object>
      </w:r>
      <w:r w:rsidRPr="00657B96">
        <w:rPr>
          <w:rFonts w:ascii="Times New Roman" w:hAnsi="Times New Roman" w:cs="Times New Roman"/>
          <w:sz w:val="24"/>
          <w:szCs w:val="24"/>
          <w:rPrChange w:id="2054"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205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3"/>
        <w:gridCol w:w="3524"/>
      </w:tblGrid>
      <w:tr w:rsidR="005E0E76" w:rsidRPr="00657B96"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2056"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2057" w:author="DuyNgo" w:date="2012-08-10T08:15:00Z">
                  <w:rPr>
                    <w:rFonts w:asciiTheme="majorHAnsi" w:eastAsia="SimSun" w:hAnsiTheme="majorHAnsi" w:cstheme="minorHAnsi"/>
                    <w:b/>
                    <w:bCs/>
                    <w:color w:val="4F81BD" w:themeColor="accent1"/>
                    <w:sz w:val="24"/>
                    <w:szCs w:val="26"/>
                    <w:lang w:eastAsia="zh-CN"/>
                  </w:rPr>
                </w:rPrChange>
              </w:rPr>
              <w:t>ADMIN_UC02</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2058"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059"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060" w:author="DuyNgo" w:date="2012-08-10T08:15:00Z">
                  <w:rPr>
                    <w:rFonts w:asciiTheme="majorHAnsi" w:eastAsiaTheme="majorEastAsia" w:hAnsiTheme="majorHAnsi" w:cstheme="minorHAnsi"/>
                    <w:b/>
                    <w:bCs/>
                    <w:color w:val="4F81BD" w:themeColor="accent1"/>
                    <w:sz w:val="24"/>
                    <w:szCs w:val="26"/>
                  </w:rPr>
                </w:rPrChange>
              </w:rPr>
              <w:t>Admin Search Project Use Case</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06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062"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063"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064" w:author="DuyNgo" w:date="2012-08-10T08:15:00Z">
                  <w:rPr>
                    <w:rFonts w:asciiTheme="majorHAnsi" w:eastAsiaTheme="majorEastAsia" w:hAnsiTheme="majorHAnsi" w:cstheme="minorHAnsi"/>
                    <w:b/>
                    <w:bCs/>
                    <w:color w:val="4F81BD" w:themeColor="accent1"/>
                    <w:sz w:val="24"/>
                    <w:szCs w:val="26"/>
                  </w:rPr>
                </w:rPrChange>
              </w:rPr>
              <w:t>This function allows admin to search project</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06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066"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067"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068"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06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070"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071"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072"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07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074"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075"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07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07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078" w:author="DuyNgo" w:date="2012-08-10T08:15:00Z">
                  <w:rPr>
                    <w:rFonts w:asciiTheme="majorHAnsi" w:eastAsiaTheme="majorEastAsia" w:hAnsiTheme="majorHAnsi" w:cstheme="minorHAnsi"/>
                    <w:b/>
                    <w:bCs/>
                    <w:color w:val="4F81BD" w:themeColor="accent1"/>
                    <w:sz w:val="24"/>
                    <w:szCs w:val="26"/>
                  </w:rPr>
                </w:rPrChange>
              </w:rPr>
              <w:lastRenderedPageBreak/>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079"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080" w:author="DuyNgo" w:date="2012-08-10T08:15:00Z">
                  <w:rPr>
                    <w:rFonts w:asciiTheme="majorHAnsi" w:eastAsia="SimSun" w:hAnsiTheme="majorHAnsi" w:cstheme="minorHAnsi"/>
                    <w:b/>
                    <w:bCs/>
                    <w:color w:val="4F81BD" w:themeColor="accent1"/>
                    <w:sz w:val="24"/>
                    <w:szCs w:val="26"/>
                    <w:lang w:eastAsia="zh-CN"/>
                  </w:rPr>
                </w:rPrChange>
              </w:rPr>
              <w:t>1. Choose tab Project Management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081"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2082" w:author="DuyNgo" w:date="2012-08-10T08:15:00Z">
                  <w:rPr>
                    <w:rFonts w:eastAsia="SimSun" w:cstheme="minorHAnsi"/>
                    <w:sz w:val="24"/>
                    <w:lang w:eastAsia="zh-CN"/>
                  </w:rPr>
                </w:rPrChange>
              </w:rPr>
            </w:pPr>
          </w:p>
        </w:tc>
        <w:tc>
          <w:tcPr>
            <w:tcW w:w="3524"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2083"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084"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2085" w:author="DuyNgo" w:date="2012-08-10T08:15:00Z">
                  <w:rPr>
                    <w:rFonts w:eastAsia="SimSun" w:cstheme="minorHAnsi"/>
                    <w:sz w:val="24"/>
                    <w:lang w:eastAsia="zh-CN"/>
                  </w:rPr>
                </w:rPrChange>
              </w:rPr>
            </w:pPr>
          </w:p>
        </w:tc>
      </w:tr>
      <w:tr w:rsidR="005E0E76" w:rsidRPr="00657B96"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08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087"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08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08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09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091"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09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09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09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095"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09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09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09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099"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10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101"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5E0E76" w:rsidP="005E0E76">
      <w:pPr>
        <w:pStyle w:val="Caption"/>
        <w:rPr>
          <w:rFonts w:ascii="Times New Roman" w:hAnsi="Times New Roman" w:cs="Times New Roman"/>
          <w:sz w:val="24"/>
          <w:szCs w:val="24"/>
        </w:rPr>
      </w:pPr>
    </w:p>
    <w:p w:rsidR="005E0E76" w:rsidRPr="00657B96" w:rsidRDefault="002F54E1" w:rsidP="00D91F49">
      <w:pPr>
        <w:pStyle w:val="Heading5"/>
        <w:rPr>
          <w:rFonts w:ascii="Times New Roman" w:hAnsi="Times New Roman" w:cs="Times New Roman"/>
          <w:sz w:val="24"/>
          <w:szCs w:val="24"/>
          <w:rPrChange w:id="2102" w:author="DuyNgo" w:date="2012-08-10T08:15:00Z">
            <w:rPr/>
          </w:rPrChange>
        </w:rPr>
      </w:pPr>
      <w:bookmarkStart w:id="2103" w:name="_Toc326241037"/>
      <w:r w:rsidRPr="00657B96">
        <w:rPr>
          <w:rFonts w:ascii="Times New Roman" w:hAnsi="Times New Roman" w:cs="Times New Roman"/>
          <w:sz w:val="24"/>
          <w:szCs w:val="24"/>
          <w:rPrChange w:id="2104" w:author="DuyNgo" w:date="2012-08-10T08:15:00Z">
            <w:rPr>
              <w:b/>
              <w:bCs/>
              <w:color w:val="4F81BD" w:themeColor="accent1"/>
              <w:sz w:val="26"/>
              <w:szCs w:val="26"/>
            </w:rPr>
          </w:rPrChange>
        </w:rPr>
        <w:t>2.4</w:t>
      </w:r>
      <w:r w:rsidR="005E0E76" w:rsidRPr="00657B96">
        <w:rPr>
          <w:rFonts w:ascii="Times New Roman" w:hAnsi="Times New Roman" w:cs="Times New Roman"/>
          <w:sz w:val="24"/>
          <w:szCs w:val="24"/>
          <w:rPrChange w:id="2105" w:author="DuyNgo" w:date="2012-08-10T08:15:00Z">
            <w:rPr>
              <w:b/>
              <w:bCs/>
              <w:color w:val="4F81BD" w:themeColor="accent1"/>
              <w:sz w:val="26"/>
              <w:szCs w:val="26"/>
            </w:rPr>
          </w:rPrChange>
        </w:rPr>
        <w:t>.2.3 Admin Edit Project</w:t>
      </w:r>
      <w:bookmarkEnd w:id="2103"/>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2106" w:author="DuyNgo" w:date="2012-08-10T08:15:00Z">
            <w:rPr>
              <w:rFonts w:ascii="Times New Roman" w:hAnsi="Times New Roman" w:cs="Times New Roman"/>
              <w:sz w:val="24"/>
              <w:szCs w:val="24"/>
            </w:rPr>
          </w:rPrChange>
        </w:rPr>
        <w:object w:dxaOrig="4041" w:dyaOrig="1660">
          <v:shape id="_x0000_i1037" type="#_x0000_t75" style="width:201.75pt;height:82.9pt" o:ole="">
            <v:imagedata r:id="rId36" o:title=""/>
          </v:shape>
          <o:OLEObject Type="Embed" ProgID="Visio.Drawing.11" ShapeID="_x0000_i1037" DrawAspect="Content" ObjectID="_1406517022" r:id="rId37"/>
        </w:object>
      </w:r>
      <w:r w:rsidRPr="00657B96">
        <w:rPr>
          <w:rFonts w:ascii="Times New Roman" w:hAnsi="Times New Roman" w:cs="Times New Roman"/>
          <w:sz w:val="24"/>
          <w:szCs w:val="24"/>
          <w:rPrChange w:id="2107"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210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29"/>
        <w:gridCol w:w="3529"/>
      </w:tblGrid>
      <w:tr w:rsidR="005E0E76" w:rsidRPr="00657B96"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2109"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2110" w:author="DuyNgo" w:date="2012-08-10T08:15:00Z">
                  <w:rPr>
                    <w:rFonts w:asciiTheme="majorHAnsi" w:eastAsia="SimSun" w:hAnsiTheme="majorHAnsi" w:cstheme="minorHAnsi"/>
                    <w:b/>
                    <w:bCs/>
                    <w:color w:val="4F81BD" w:themeColor="accent1"/>
                    <w:sz w:val="24"/>
                    <w:szCs w:val="26"/>
                    <w:lang w:eastAsia="zh-CN"/>
                  </w:rPr>
                </w:rPrChange>
              </w:rPr>
              <w:t>ADMIN_UC03</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2111"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112"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113" w:author="DuyNgo" w:date="2012-08-10T08:15:00Z">
                  <w:rPr>
                    <w:rFonts w:asciiTheme="majorHAnsi" w:eastAsiaTheme="majorEastAsia" w:hAnsiTheme="majorHAnsi" w:cstheme="minorHAnsi"/>
                    <w:b/>
                    <w:bCs/>
                    <w:color w:val="4F81BD" w:themeColor="accent1"/>
                    <w:sz w:val="24"/>
                    <w:szCs w:val="26"/>
                  </w:rPr>
                </w:rPrChange>
              </w:rPr>
              <w:t>Admin Edit Project Use Case</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11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115"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116"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117" w:author="DuyNgo" w:date="2012-08-10T08:15:00Z">
                  <w:rPr>
                    <w:rFonts w:asciiTheme="majorHAnsi" w:eastAsiaTheme="majorEastAsia" w:hAnsiTheme="majorHAnsi" w:cstheme="minorHAnsi"/>
                    <w:b/>
                    <w:bCs/>
                    <w:color w:val="4F81BD" w:themeColor="accent1"/>
                    <w:sz w:val="24"/>
                    <w:szCs w:val="26"/>
                  </w:rPr>
                </w:rPrChange>
              </w:rPr>
              <w:t>This function allows admin to edit information of a project</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11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119"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120"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121"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12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12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124"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125"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12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12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128"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12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13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131" w:author="DuyNgo" w:date="2012-08-10T08:15:00Z">
                  <w:rPr>
                    <w:rFonts w:asciiTheme="majorHAnsi" w:eastAsiaTheme="majorEastAsia" w:hAnsiTheme="majorHAnsi" w:cstheme="minorHAnsi"/>
                    <w:b/>
                    <w:bCs/>
                    <w:color w:val="4F81BD" w:themeColor="accent1"/>
                    <w:sz w:val="24"/>
                    <w:szCs w:val="26"/>
                  </w:rPr>
                </w:rPrChange>
              </w:rPr>
              <w:t>Main Flow</w:t>
            </w:r>
          </w:p>
        </w:tc>
        <w:tc>
          <w:tcPr>
            <w:tcW w:w="362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132"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133" w:author="DuyNgo" w:date="2012-08-10T08:15:00Z">
                  <w:rPr>
                    <w:rFonts w:asciiTheme="majorHAnsi" w:eastAsia="SimSun" w:hAnsiTheme="majorHAnsi" w:cstheme="minorHAnsi"/>
                    <w:b/>
                    <w:bCs/>
                    <w:color w:val="4F81BD" w:themeColor="accent1"/>
                    <w:sz w:val="24"/>
                    <w:szCs w:val="26"/>
                    <w:lang w:eastAsia="zh-CN"/>
                  </w:rPr>
                </w:rPrChange>
              </w:rPr>
              <w:t>1. Choose tab Project Management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134"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135" w:author="DuyNgo" w:date="2012-08-10T08:15:00Z">
                  <w:rPr>
                    <w:rFonts w:asciiTheme="majorHAnsi" w:eastAsia="SimSun" w:hAnsiTheme="majorHAnsi" w:cstheme="minorHAnsi"/>
                    <w:b/>
                    <w:bCs/>
                    <w:color w:val="4F81BD" w:themeColor="accent1"/>
                    <w:sz w:val="24"/>
                    <w:szCs w:val="26"/>
                    <w:lang w:eastAsia="zh-CN"/>
                  </w:rPr>
                </w:rPrChange>
              </w:rPr>
              <w:t>5. Select link “Change Project Info”</w:t>
            </w:r>
          </w:p>
          <w:p w:rsidR="005E0E76" w:rsidRPr="00657B96" w:rsidRDefault="005E0E76" w:rsidP="00946F40">
            <w:pPr>
              <w:rPr>
                <w:rFonts w:ascii="Times New Roman" w:eastAsia="SimSun" w:hAnsi="Times New Roman" w:cs="Times New Roman"/>
                <w:sz w:val="24"/>
                <w:szCs w:val="24"/>
                <w:lang w:eastAsia="zh-CN"/>
              </w:rPr>
            </w:pPr>
          </w:p>
        </w:tc>
        <w:tc>
          <w:tcPr>
            <w:tcW w:w="3529"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136"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137" w:author="DuyNgo" w:date="2012-08-10T08:15:00Z">
                  <w:rPr>
                    <w:rFonts w:asciiTheme="majorHAnsi" w:eastAsia="SimSun" w:hAnsiTheme="majorHAnsi" w:cstheme="minorHAnsi"/>
                    <w:b/>
                    <w:bCs/>
                    <w:color w:val="4F81BD" w:themeColor="accent1"/>
                    <w:sz w:val="24"/>
                    <w:szCs w:val="26"/>
                    <w:lang w:eastAsia="zh-CN"/>
                  </w:rPr>
                </w:rPrChange>
              </w:rPr>
              <w:t>4. Choose the project want to edit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138" w:author="DuyNgo" w:date="2012-08-10T08:15:00Z">
                  <w:rPr>
                    <w:rFonts w:asciiTheme="majorHAnsi" w:eastAsia="SimSun" w:hAnsiTheme="majorHAnsi" w:cstheme="minorHAnsi"/>
                    <w:b/>
                    <w:bCs/>
                    <w:color w:val="4F81BD" w:themeColor="accent1"/>
                    <w:sz w:val="24"/>
                    <w:szCs w:val="26"/>
                    <w:lang w:eastAsia="zh-CN"/>
                  </w:rPr>
                </w:rPrChange>
              </w:rPr>
              <w:t xml:space="preserve">6. Change Project’s information </w:t>
            </w:r>
            <w:r w:rsidRPr="00657B96">
              <w:rPr>
                <w:rFonts w:ascii="Times New Roman" w:eastAsia="SimSun" w:hAnsi="Times New Roman" w:cs="Times New Roman"/>
                <w:sz w:val="24"/>
                <w:szCs w:val="24"/>
                <w:lang w:eastAsia="zh-CN"/>
                <w:rPrChange w:id="2139" w:author="DuyNgo" w:date="2012-08-10T08:15:00Z">
                  <w:rPr>
                    <w:rFonts w:asciiTheme="majorHAnsi" w:eastAsia="SimSun" w:hAnsiTheme="majorHAnsi" w:cstheme="minorHAnsi"/>
                    <w:b/>
                    <w:bCs/>
                    <w:color w:val="4F81BD" w:themeColor="accent1"/>
                    <w:sz w:val="24"/>
                    <w:szCs w:val="26"/>
                    <w:lang w:eastAsia="zh-CN"/>
                  </w:rPr>
                </w:rPrChange>
              </w:rPr>
              <w:lastRenderedPageBreak/>
              <w:t>then select button “Save Change”</w:t>
            </w:r>
          </w:p>
        </w:tc>
      </w:tr>
      <w:tr w:rsidR="005E0E76" w:rsidRPr="00657B96"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14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141"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14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14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14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145"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14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14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14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14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15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15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15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153"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15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15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z w:val="24"/>
          <w:szCs w:val="24"/>
          <w:rPrChange w:id="2156" w:author="DuyNgo" w:date="2012-08-10T08:15:00Z">
            <w:rPr>
              <w:rFonts w:cstheme="minorHAnsi"/>
              <w:sz w:val="24"/>
            </w:rPr>
          </w:rPrChange>
        </w:rPr>
      </w:pPr>
    </w:p>
    <w:p w:rsidR="005E0E76" w:rsidRPr="00657B96" w:rsidRDefault="002F54E1" w:rsidP="00D91F49">
      <w:pPr>
        <w:pStyle w:val="Heading5"/>
        <w:rPr>
          <w:rFonts w:ascii="Times New Roman" w:hAnsi="Times New Roman" w:cs="Times New Roman"/>
          <w:sz w:val="24"/>
          <w:szCs w:val="24"/>
          <w:rPrChange w:id="2157" w:author="DuyNgo" w:date="2012-08-10T08:15:00Z">
            <w:rPr/>
          </w:rPrChange>
        </w:rPr>
      </w:pPr>
      <w:bookmarkStart w:id="2158" w:name="_Toc326241038"/>
      <w:r w:rsidRPr="00657B96">
        <w:rPr>
          <w:rFonts w:ascii="Times New Roman" w:hAnsi="Times New Roman" w:cs="Times New Roman"/>
          <w:sz w:val="24"/>
          <w:szCs w:val="24"/>
          <w:rPrChange w:id="2159" w:author="DuyNgo" w:date="2012-08-10T08:15:00Z">
            <w:rPr>
              <w:b/>
              <w:bCs/>
              <w:color w:val="4F81BD" w:themeColor="accent1"/>
              <w:sz w:val="26"/>
              <w:szCs w:val="26"/>
            </w:rPr>
          </w:rPrChange>
        </w:rPr>
        <w:t>2.4</w:t>
      </w:r>
      <w:r w:rsidR="005E0E76" w:rsidRPr="00657B96">
        <w:rPr>
          <w:rFonts w:ascii="Times New Roman" w:hAnsi="Times New Roman" w:cs="Times New Roman"/>
          <w:sz w:val="24"/>
          <w:szCs w:val="24"/>
          <w:rPrChange w:id="2160" w:author="DuyNgo" w:date="2012-08-10T08:15:00Z">
            <w:rPr>
              <w:b/>
              <w:bCs/>
              <w:color w:val="4F81BD" w:themeColor="accent1"/>
              <w:sz w:val="26"/>
              <w:szCs w:val="26"/>
            </w:rPr>
          </w:rPrChange>
        </w:rPr>
        <w:t>.2.4 Admin Manage Module</w:t>
      </w:r>
      <w:bookmarkEnd w:id="2158"/>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2161" w:author="DuyNgo" w:date="2012-08-10T08:15:00Z">
            <w:rPr>
              <w:rFonts w:ascii="Times New Roman" w:hAnsi="Times New Roman" w:cs="Times New Roman"/>
              <w:sz w:val="24"/>
              <w:szCs w:val="24"/>
            </w:rPr>
          </w:rPrChange>
        </w:rPr>
        <w:object w:dxaOrig="4132" w:dyaOrig="1660">
          <v:shape id="_x0000_i1038" type="#_x0000_t75" style="width:205.95pt;height:82.9pt" o:ole="">
            <v:imagedata r:id="rId38" o:title=""/>
          </v:shape>
          <o:OLEObject Type="Embed" ProgID="Visio.Drawing.11" ShapeID="_x0000_i1038" DrawAspect="Content" ObjectID="_1406517023" r:id="rId39"/>
        </w:object>
      </w:r>
      <w:r w:rsidRPr="00657B96">
        <w:rPr>
          <w:rFonts w:ascii="Times New Roman" w:hAnsi="Times New Roman" w:cs="Times New Roman"/>
          <w:sz w:val="24"/>
          <w:szCs w:val="24"/>
          <w:rPrChange w:id="2162"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2163"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37"/>
        <w:gridCol w:w="3521"/>
      </w:tblGrid>
      <w:tr w:rsidR="005E0E76" w:rsidRPr="00657B96"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2164"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2165" w:author="DuyNgo" w:date="2012-08-10T08:15:00Z">
                  <w:rPr>
                    <w:rFonts w:asciiTheme="majorHAnsi" w:eastAsia="SimSun" w:hAnsiTheme="majorHAnsi" w:cstheme="minorHAnsi"/>
                    <w:b/>
                    <w:bCs/>
                    <w:color w:val="4F81BD" w:themeColor="accent1"/>
                    <w:sz w:val="24"/>
                    <w:szCs w:val="26"/>
                    <w:lang w:eastAsia="zh-CN"/>
                  </w:rPr>
                </w:rPrChange>
              </w:rPr>
              <w:t>ADMIN_UC04</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2166"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167"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168" w:author="DuyNgo" w:date="2012-08-10T08:15:00Z">
                  <w:rPr>
                    <w:rFonts w:asciiTheme="majorHAnsi" w:eastAsiaTheme="majorEastAsia" w:hAnsiTheme="majorHAnsi" w:cstheme="minorHAnsi"/>
                    <w:b/>
                    <w:bCs/>
                    <w:color w:val="4F81BD" w:themeColor="accent1"/>
                    <w:sz w:val="24"/>
                    <w:szCs w:val="26"/>
                  </w:rPr>
                </w:rPrChange>
              </w:rPr>
              <w:t>Admin Mange Module Use Case</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16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170"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171"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172" w:author="DuyNgo" w:date="2012-08-10T08:15:00Z">
                  <w:rPr>
                    <w:rFonts w:asciiTheme="majorHAnsi" w:eastAsiaTheme="majorEastAsia" w:hAnsiTheme="majorHAnsi" w:cstheme="minorHAnsi"/>
                    <w:b/>
                    <w:bCs/>
                    <w:color w:val="4F81BD" w:themeColor="accent1"/>
                    <w:sz w:val="24"/>
                    <w:szCs w:val="26"/>
                  </w:rPr>
                </w:rPrChange>
              </w:rPr>
              <w:t xml:space="preserve">This function allows admin to manage a project’s modules usage </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17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174"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175"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176"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17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178"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179"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180"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18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182"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183"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18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18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186" w:author="DuyNgo" w:date="2012-08-10T08:15:00Z">
                  <w:rPr>
                    <w:rFonts w:asciiTheme="majorHAnsi" w:eastAsiaTheme="majorEastAsia" w:hAnsiTheme="majorHAnsi" w:cstheme="minorHAnsi"/>
                    <w:b/>
                    <w:bCs/>
                    <w:color w:val="4F81BD" w:themeColor="accent1"/>
                    <w:sz w:val="24"/>
                    <w:szCs w:val="26"/>
                  </w:rPr>
                </w:rPrChange>
              </w:rPr>
              <w:t>Main Flow</w:t>
            </w:r>
          </w:p>
        </w:tc>
        <w:tc>
          <w:tcPr>
            <w:tcW w:w="363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187"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188" w:author="DuyNgo" w:date="2012-08-10T08:15:00Z">
                  <w:rPr>
                    <w:rFonts w:asciiTheme="majorHAnsi" w:eastAsia="SimSun" w:hAnsiTheme="majorHAnsi" w:cstheme="minorHAnsi"/>
                    <w:b/>
                    <w:bCs/>
                    <w:color w:val="4F81BD" w:themeColor="accent1"/>
                    <w:sz w:val="24"/>
                    <w:szCs w:val="26"/>
                    <w:lang w:eastAsia="zh-CN"/>
                  </w:rPr>
                </w:rPrChange>
              </w:rPr>
              <w:t>1. Choose tab Project Management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189"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190" w:author="DuyNgo" w:date="2012-08-10T08:15:00Z">
                  <w:rPr>
                    <w:rFonts w:asciiTheme="majorHAnsi" w:eastAsia="SimSun" w:hAnsiTheme="majorHAnsi" w:cstheme="minorHAnsi"/>
                    <w:b/>
                    <w:bCs/>
                    <w:color w:val="4F81BD" w:themeColor="accent1"/>
                    <w:sz w:val="24"/>
                    <w:szCs w:val="26"/>
                    <w:lang w:eastAsia="zh-CN"/>
                  </w:rPr>
                </w:rPrChange>
              </w:rPr>
              <w:t>5. Select link “Modules Management”</w:t>
            </w:r>
          </w:p>
          <w:p w:rsidR="005E0E76" w:rsidRPr="00657B96" w:rsidRDefault="005E0E76" w:rsidP="00946F40">
            <w:pPr>
              <w:rPr>
                <w:rFonts w:ascii="Times New Roman" w:eastAsia="SimSun" w:hAnsi="Times New Roman" w:cs="Times New Roman"/>
                <w:sz w:val="24"/>
                <w:szCs w:val="24"/>
                <w:lang w:eastAsia="zh-CN"/>
              </w:rPr>
            </w:pPr>
          </w:p>
        </w:tc>
        <w:tc>
          <w:tcPr>
            <w:tcW w:w="3521"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191"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192" w:author="DuyNgo" w:date="2012-08-10T08:15:00Z">
                  <w:rPr>
                    <w:rFonts w:asciiTheme="majorHAnsi" w:eastAsia="SimSun" w:hAnsiTheme="majorHAnsi" w:cstheme="minorHAnsi"/>
                    <w:b/>
                    <w:bCs/>
                    <w:color w:val="4F81BD" w:themeColor="accent1"/>
                    <w:sz w:val="24"/>
                    <w:szCs w:val="26"/>
                    <w:lang w:eastAsia="zh-CN"/>
                  </w:rPr>
                </w:rPrChange>
              </w:rPr>
              <w:t>4. Choose the project want to edit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193" w:author="DuyNgo" w:date="2012-08-10T08:15:00Z">
                  <w:rPr>
                    <w:rFonts w:asciiTheme="majorHAnsi" w:eastAsia="SimSun" w:hAnsiTheme="majorHAnsi" w:cstheme="minorHAnsi"/>
                    <w:b/>
                    <w:bCs/>
                    <w:color w:val="4F81BD" w:themeColor="accent1"/>
                    <w:sz w:val="24"/>
                    <w:szCs w:val="26"/>
                    <w:lang w:eastAsia="zh-CN"/>
                  </w:rPr>
                </w:rPrChange>
              </w:rPr>
              <w:t>6. Choose modules and then select button “OK”</w:t>
            </w:r>
          </w:p>
        </w:tc>
      </w:tr>
      <w:tr w:rsidR="005E0E76" w:rsidRPr="00657B96"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19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195"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19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19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19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199"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20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20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20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203"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20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20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20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207"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20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209"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z w:val="24"/>
          <w:szCs w:val="24"/>
          <w:rPrChange w:id="2210" w:author="DuyNgo" w:date="2012-08-10T08:15:00Z">
            <w:rPr>
              <w:rFonts w:cstheme="minorHAnsi"/>
              <w:sz w:val="24"/>
            </w:rPr>
          </w:rPrChange>
        </w:rPr>
      </w:pPr>
    </w:p>
    <w:p w:rsidR="005E0E76" w:rsidRPr="00657B96" w:rsidRDefault="0000053D" w:rsidP="00D91F49">
      <w:pPr>
        <w:pStyle w:val="Heading5"/>
        <w:rPr>
          <w:rFonts w:ascii="Times New Roman" w:hAnsi="Times New Roman" w:cs="Times New Roman"/>
          <w:sz w:val="24"/>
          <w:szCs w:val="24"/>
          <w:rPrChange w:id="2211" w:author="DuyNgo" w:date="2012-08-10T08:15:00Z">
            <w:rPr/>
          </w:rPrChange>
        </w:rPr>
      </w:pPr>
      <w:bookmarkStart w:id="2212" w:name="_Toc326241039"/>
      <w:r w:rsidRPr="00657B96">
        <w:rPr>
          <w:rFonts w:ascii="Times New Roman" w:hAnsi="Times New Roman" w:cs="Times New Roman"/>
          <w:sz w:val="24"/>
          <w:szCs w:val="24"/>
          <w:rPrChange w:id="2213" w:author="DuyNgo" w:date="2012-08-10T08:15:00Z">
            <w:rPr>
              <w:b/>
              <w:bCs/>
              <w:color w:val="4F81BD" w:themeColor="accent1"/>
              <w:sz w:val="26"/>
              <w:szCs w:val="26"/>
            </w:rPr>
          </w:rPrChange>
        </w:rPr>
        <w:t>2.4</w:t>
      </w:r>
      <w:r w:rsidR="005E0E76" w:rsidRPr="00657B96">
        <w:rPr>
          <w:rFonts w:ascii="Times New Roman" w:hAnsi="Times New Roman" w:cs="Times New Roman"/>
          <w:sz w:val="24"/>
          <w:szCs w:val="24"/>
          <w:rPrChange w:id="2214" w:author="DuyNgo" w:date="2012-08-10T08:15:00Z">
            <w:rPr>
              <w:b/>
              <w:bCs/>
              <w:color w:val="4F81BD" w:themeColor="accent1"/>
              <w:sz w:val="26"/>
              <w:szCs w:val="26"/>
            </w:rPr>
          </w:rPrChange>
        </w:rPr>
        <w:t>.2.5 Admin Team Management</w:t>
      </w:r>
      <w:bookmarkEnd w:id="2212"/>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2215" w:author="DuyNgo" w:date="2012-08-10T08:15:00Z">
            <w:rPr>
              <w:rFonts w:ascii="Times New Roman" w:hAnsi="Times New Roman" w:cs="Times New Roman"/>
              <w:sz w:val="24"/>
              <w:szCs w:val="24"/>
            </w:rPr>
          </w:rPrChange>
        </w:rPr>
        <w:object w:dxaOrig="4617" w:dyaOrig="1660">
          <v:shape id="_x0000_i1039" type="#_x0000_t75" style="width:231.05pt;height:82.9pt" o:ole="">
            <v:imagedata r:id="rId40" o:title=""/>
          </v:shape>
          <o:OLEObject Type="Embed" ProgID="Visio.Drawing.11" ShapeID="_x0000_i1039" DrawAspect="Content" ObjectID="_1406517024" r:id="rId41"/>
        </w:object>
      </w:r>
      <w:r w:rsidRPr="00657B96">
        <w:rPr>
          <w:rFonts w:ascii="Times New Roman" w:hAnsi="Times New Roman" w:cs="Times New Roman"/>
          <w:sz w:val="24"/>
          <w:szCs w:val="24"/>
          <w:rPrChange w:id="2216"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221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37"/>
        <w:gridCol w:w="3521"/>
      </w:tblGrid>
      <w:tr w:rsidR="005E0E76" w:rsidRPr="00657B96"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2218"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2219" w:author="DuyNgo" w:date="2012-08-10T08:15:00Z">
                  <w:rPr>
                    <w:rFonts w:asciiTheme="majorHAnsi" w:eastAsia="SimSun" w:hAnsiTheme="majorHAnsi" w:cstheme="minorHAnsi"/>
                    <w:b/>
                    <w:bCs/>
                    <w:color w:val="4F81BD" w:themeColor="accent1"/>
                    <w:sz w:val="24"/>
                    <w:szCs w:val="26"/>
                    <w:lang w:eastAsia="zh-CN"/>
                  </w:rPr>
                </w:rPrChange>
              </w:rPr>
              <w:t>ADMIN_UC05</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2220"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221"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222" w:author="DuyNgo" w:date="2012-08-10T08:15:00Z">
                  <w:rPr>
                    <w:rFonts w:asciiTheme="majorHAnsi" w:eastAsiaTheme="majorEastAsia" w:hAnsiTheme="majorHAnsi" w:cstheme="minorHAnsi"/>
                    <w:b/>
                    <w:bCs/>
                    <w:color w:val="4F81BD" w:themeColor="accent1"/>
                    <w:sz w:val="24"/>
                    <w:szCs w:val="26"/>
                  </w:rPr>
                </w:rPrChange>
              </w:rPr>
              <w:t>Admin Team Management Use Case</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22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224"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225"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226" w:author="DuyNgo" w:date="2012-08-10T08:15:00Z">
                  <w:rPr>
                    <w:rFonts w:asciiTheme="majorHAnsi" w:eastAsiaTheme="majorEastAsia" w:hAnsiTheme="majorHAnsi" w:cstheme="minorHAnsi"/>
                    <w:b/>
                    <w:bCs/>
                    <w:color w:val="4F81BD" w:themeColor="accent1"/>
                    <w:sz w:val="24"/>
                    <w:szCs w:val="26"/>
                  </w:rPr>
                </w:rPrChange>
              </w:rPr>
              <w:t>This function allows admin to manage a project’s team members</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22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228"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229"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230"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23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23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233"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234"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23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236"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237"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23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23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240" w:author="DuyNgo" w:date="2012-08-10T08:15:00Z">
                  <w:rPr>
                    <w:rFonts w:asciiTheme="majorHAnsi" w:eastAsiaTheme="majorEastAsia" w:hAnsiTheme="majorHAnsi" w:cstheme="minorHAnsi"/>
                    <w:b/>
                    <w:bCs/>
                    <w:color w:val="4F81BD" w:themeColor="accent1"/>
                    <w:sz w:val="24"/>
                    <w:szCs w:val="26"/>
                  </w:rPr>
                </w:rPrChange>
              </w:rPr>
              <w:t>Main Flow</w:t>
            </w:r>
          </w:p>
        </w:tc>
        <w:tc>
          <w:tcPr>
            <w:tcW w:w="363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241"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242" w:author="DuyNgo" w:date="2012-08-10T08:15:00Z">
                  <w:rPr>
                    <w:rFonts w:asciiTheme="majorHAnsi" w:eastAsia="SimSun" w:hAnsiTheme="majorHAnsi" w:cstheme="minorHAnsi"/>
                    <w:b/>
                    <w:bCs/>
                    <w:color w:val="4F81BD" w:themeColor="accent1"/>
                    <w:sz w:val="24"/>
                    <w:szCs w:val="26"/>
                    <w:lang w:eastAsia="zh-CN"/>
                  </w:rPr>
                </w:rPrChange>
              </w:rPr>
              <w:t>1. Choose tab Project Management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243"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244" w:author="DuyNgo" w:date="2012-08-10T08:15:00Z">
                  <w:rPr>
                    <w:rFonts w:asciiTheme="majorHAnsi" w:eastAsia="SimSun" w:hAnsiTheme="majorHAnsi" w:cstheme="minorHAnsi"/>
                    <w:b/>
                    <w:bCs/>
                    <w:color w:val="4F81BD" w:themeColor="accent1"/>
                    <w:sz w:val="24"/>
                    <w:szCs w:val="26"/>
                    <w:lang w:eastAsia="zh-CN"/>
                  </w:rPr>
                </w:rPrChange>
              </w:rPr>
              <w:t>5. Select link “Team Management”</w:t>
            </w:r>
          </w:p>
          <w:p w:rsidR="005E0E76" w:rsidRPr="00657B96" w:rsidRDefault="005E0E76" w:rsidP="00946F40">
            <w:pPr>
              <w:rPr>
                <w:rFonts w:ascii="Times New Roman" w:eastAsia="SimSun" w:hAnsi="Times New Roman" w:cs="Times New Roman"/>
                <w:sz w:val="24"/>
                <w:szCs w:val="24"/>
                <w:lang w:eastAsia="zh-CN"/>
              </w:rPr>
            </w:pPr>
          </w:p>
        </w:tc>
        <w:tc>
          <w:tcPr>
            <w:tcW w:w="3521"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245"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246" w:author="DuyNgo" w:date="2012-08-10T08:15:00Z">
                  <w:rPr>
                    <w:rFonts w:asciiTheme="majorHAnsi" w:eastAsia="SimSun" w:hAnsiTheme="majorHAnsi" w:cstheme="minorHAnsi"/>
                    <w:b/>
                    <w:bCs/>
                    <w:color w:val="4F81BD" w:themeColor="accent1"/>
                    <w:sz w:val="24"/>
                    <w:szCs w:val="26"/>
                    <w:lang w:eastAsia="zh-CN"/>
                  </w:rPr>
                </w:rPrChange>
              </w:rPr>
              <w:t>4. Choose the project want to edit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247" w:author="DuyNgo" w:date="2012-08-10T08:15:00Z">
                  <w:rPr>
                    <w:rFonts w:asciiTheme="majorHAnsi" w:eastAsia="SimSun" w:hAnsiTheme="majorHAnsi" w:cstheme="minorHAnsi"/>
                    <w:b/>
                    <w:bCs/>
                    <w:color w:val="4F81BD" w:themeColor="accent1"/>
                    <w:sz w:val="24"/>
                    <w:szCs w:val="26"/>
                    <w:lang w:eastAsia="zh-CN"/>
                  </w:rPr>
                </w:rPrChange>
              </w:rPr>
              <w:t>6. Edit Project’s team member then select button “Save Change”</w:t>
            </w:r>
          </w:p>
        </w:tc>
      </w:tr>
      <w:tr w:rsidR="005E0E76" w:rsidRPr="00657B96"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24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249"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25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25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25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253"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25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25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25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257"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25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25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26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261"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26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263"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z w:val="24"/>
          <w:szCs w:val="24"/>
        </w:rPr>
      </w:pPr>
    </w:p>
    <w:p w:rsidR="005E0E76" w:rsidRPr="00657B96" w:rsidRDefault="0000053D" w:rsidP="00D91F49">
      <w:pPr>
        <w:pStyle w:val="Heading5"/>
        <w:rPr>
          <w:rFonts w:ascii="Times New Roman" w:hAnsi="Times New Roman" w:cs="Times New Roman"/>
          <w:sz w:val="24"/>
          <w:szCs w:val="24"/>
          <w:rPrChange w:id="2264" w:author="DuyNgo" w:date="2012-08-10T08:15:00Z">
            <w:rPr/>
          </w:rPrChange>
        </w:rPr>
      </w:pPr>
      <w:bookmarkStart w:id="2265" w:name="_Toc326241040"/>
      <w:r w:rsidRPr="00657B96">
        <w:rPr>
          <w:rFonts w:ascii="Times New Roman" w:hAnsi="Times New Roman" w:cs="Times New Roman"/>
          <w:sz w:val="24"/>
          <w:szCs w:val="24"/>
          <w:rPrChange w:id="2266" w:author="DuyNgo" w:date="2012-08-10T08:15:00Z">
            <w:rPr>
              <w:b/>
              <w:bCs/>
              <w:color w:val="4F81BD" w:themeColor="accent1"/>
              <w:sz w:val="26"/>
              <w:szCs w:val="26"/>
            </w:rPr>
          </w:rPrChange>
        </w:rPr>
        <w:lastRenderedPageBreak/>
        <w:t>2.4</w:t>
      </w:r>
      <w:r w:rsidR="005E0E76" w:rsidRPr="00657B96">
        <w:rPr>
          <w:rFonts w:ascii="Times New Roman" w:hAnsi="Times New Roman" w:cs="Times New Roman"/>
          <w:sz w:val="24"/>
          <w:szCs w:val="24"/>
          <w:rPrChange w:id="2267" w:author="DuyNgo" w:date="2012-08-10T08:15:00Z">
            <w:rPr>
              <w:b/>
              <w:bCs/>
              <w:color w:val="4F81BD" w:themeColor="accent1"/>
              <w:sz w:val="26"/>
              <w:szCs w:val="26"/>
            </w:rPr>
          </w:rPrChange>
        </w:rPr>
        <w:t>.2.6 Admin Search User</w:t>
      </w:r>
      <w:bookmarkEnd w:id="2265"/>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2268" w:author="DuyNgo" w:date="2012-08-10T08:15:00Z">
            <w:rPr>
              <w:rFonts w:ascii="Times New Roman" w:hAnsi="Times New Roman" w:cs="Times New Roman"/>
              <w:sz w:val="24"/>
              <w:szCs w:val="24"/>
            </w:rPr>
          </w:rPrChange>
        </w:rPr>
        <w:object w:dxaOrig="4329" w:dyaOrig="1660">
          <v:shape id="_x0000_i1040" type="#_x0000_t75" style="width:216.85pt;height:82.9pt" o:ole="">
            <v:imagedata r:id="rId42" o:title=""/>
          </v:shape>
          <o:OLEObject Type="Embed" ProgID="Visio.Drawing.11" ShapeID="_x0000_i1040" DrawAspect="Content" ObjectID="_1406517025" r:id="rId43"/>
        </w:object>
      </w:r>
      <w:r w:rsidRPr="00657B96">
        <w:rPr>
          <w:rFonts w:ascii="Times New Roman" w:hAnsi="Times New Roman" w:cs="Times New Roman"/>
          <w:sz w:val="24"/>
          <w:szCs w:val="24"/>
          <w:rPrChange w:id="2269"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227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3"/>
        <w:gridCol w:w="3524"/>
      </w:tblGrid>
      <w:tr w:rsidR="005E0E76" w:rsidRPr="00657B96"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2271"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2272" w:author="DuyNgo" w:date="2012-08-10T08:15:00Z">
                  <w:rPr>
                    <w:rFonts w:asciiTheme="majorHAnsi" w:eastAsia="SimSun" w:hAnsiTheme="majorHAnsi" w:cstheme="minorHAnsi"/>
                    <w:b/>
                    <w:bCs/>
                    <w:color w:val="4F81BD" w:themeColor="accent1"/>
                    <w:sz w:val="24"/>
                    <w:szCs w:val="26"/>
                    <w:lang w:eastAsia="zh-CN"/>
                  </w:rPr>
                </w:rPrChange>
              </w:rPr>
              <w:t>ADMIN_UC06</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2273"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274"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275" w:author="DuyNgo" w:date="2012-08-10T08:15:00Z">
                  <w:rPr>
                    <w:rFonts w:asciiTheme="majorHAnsi" w:eastAsiaTheme="majorEastAsia" w:hAnsiTheme="majorHAnsi" w:cstheme="minorHAnsi"/>
                    <w:b/>
                    <w:bCs/>
                    <w:color w:val="4F81BD" w:themeColor="accent1"/>
                    <w:sz w:val="24"/>
                    <w:szCs w:val="26"/>
                  </w:rPr>
                </w:rPrChange>
              </w:rPr>
              <w:t>Admin Search User Use Case</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27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277"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278"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279" w:author="DuyNgo" w:date="2012-08-10T08:15:00Z">
                  <w:rPr>
                    <w:rFonts w:asciiTheme="majorHAnsi" w:eastAsiaTheme="majorEastAsia" w:hAnsiTheme="majorHAnsi" w:cstheme="minorHAnsi"/>
                    <w:b/>
                    <w:bCs/>
                    <w:color w:val="4F81BD" w:themeColor="accent1"/>
                    <w:sz w:val="24"/>
                    <w:szCs w:val="26"/>
                  </w:rPr>
                </w:rPrChange>
              </w:rPr>
              <w:t>This function allows admin to search user</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28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281"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282"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283"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28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285"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286"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287"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28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289"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290"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291"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29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293"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294"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295" w:author="DuyNgo" w:date="2012-08-10T08:15:00Z">
                  <w:rPr>
                    <w:rFonts w:asciiTheme="majorHAnsi" w:eastAsia="SimSun" w:hAnsiTheme="majorHAnsi" w:cstheme="minorHAnsi"/>
                    <w:b/>
                    <w:bCs/>
                    <w:color w:val="4F81BD" w:themeColor="accent1"/>
                    <w:sz w:val="24"/>
                    <w:szCs w:val="26"/>
                    <w:lang w:eastAsia="zh-CN"/>
                  </w:rPr>
                </w:rPrChange>
              </w:rPr>
              <w:t>1. Choose tab User Management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296"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657B96" w:rsidRDefault="005E0E76" w:rsidP="00946F40">
            <w:pPr>
              <w:rPr>
                <w:rFonts w:ascii="Times New Roman" w:eastAsia="SimSun" w:hAnsi="Times New Roman" w:cs="Times New Roman"/>
                <w:sz w:val="24"/>
                <w:szCs w:val="24"/>
                <w:lang w:eastAsia="zh-CN"/>
              </w:rPr>
            </w:pPr>
          </w:p>
        </w:tc>
        <w:tc>
          <w:tcPr>
            <w:tcW w:w="3524"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297"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29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299"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30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30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30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303"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30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30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30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307"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30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30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31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311"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31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313"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5E0E76" w:rsidP="005E0E76">
      <w:pPr>
        <w:pStyle w:val="Caption"/>
        <w:rPr>
          <w:rFonts w:ascii="Times New Roman" w:hAnsi="Times New Roman" w:cs="Times New Roman"/>
          <w:sz w:val="24"/>
          <w:szCs w:val="24"/>
        </w:rPr>
      </w:pPr>
    </w:p>
    <w:p w:rsidR="005E0E76" w:rsidRPr="00657B96" w:rsidRDefault="005E0E76" w:rsidP="005E0E76">
      <w:pPr>
        <w:rPr>
          <w:rFonts w:ascii="Times New Roman" w:hAnsi="Times New Roman" w:cs="Times New Roman"/>
          <w:sz w:val="24"/>
          <w:szCs w:val="24"/>
        </w:rPr>
      </w:pPr>
    </w:p>
    <w:p w:rsidR="005E0E76" w:rsidRPr="00657B96" w:rsidRDefault="005E0E76" w:rsidP="005E0E76">
      <w:pPr>
        <w:rPr>
          <w:rFonts w:ascii="Times New Roman" w:hAnsi="Times New Roman" w:cs="Times New Roman"/>
          <w:sz w:val="24"/>
          <w:szCs w:val="24"/>
        </w:rPr>
      </w:pPr>
    </w:p>
    <w:p w:rsidR="005E0E76" w:rsidRPr="00657B96" w:rsidRDefault="005E0E76" w:rsidP="005E0E76">
      <w:pPr>
        <w:rPr>
          <w:rFonts w:ascii="Times New Roman" w:hAnsi="Times New Roman" w:cs="Times New Roman"/>
          <w:sz w:val="24"/>
          <w:szCs w:val="24"/>
        </w:rPr>
      </w:pPr>
    </w:p>
    <w:p w:rsidR="005E0E76" w:rsidRPr="00657B96" w:rsidRDefault="005E0E76" w:rsidP="005E0E76">
      <w:pPr>
        <w:rPr>
          <w:rFonts w:ascii="Times New Roman" w:hAnsi="Times New Roman" w:cs="Times New Roman"/>
          <w:sz w:val="24"/>
          <w:szCs w:val="24"/>
          <w:rPrChange w:id="2314" w:author="DuyNgo" w:date="2012-08-10T08:15:00Z">
            <w:rPr>
              <w:rFonts w:cstheme="minorHAnsi"/>
              <w:sz w:val="24"/>
            </w:rPr>
          </w:rPrChange>
        </w:rPr>
      </w:pPr>
    </w:p>
    <w:p w:rsidR="005E0E76" w:rsidRPr="00657B96" w:rsidRDefault="00F2743C" w:rsidP="00D91F49">
      <w:pPr>
        <w:pStyle w:val="Heading5"/>
        <w:rPr>
          <w:rFonts w:ascii="Times New Roman" w:hAnsi="Times New Roman" w:cs="Times New Roman"/>
          <w:sz w:val="24"/>
          <w:szCs w:val="24"/>
          <w:rPrChange w:id="2315" w:author="DuyNgo" w:date="2012-08-10T08:15:00Z">
            <w:rPr/>
          </w:rPrChange>
        </w:rPr>
      </w:pPr>
      <w:bookmarkStart w:id="2316" w:name="_Toc326241041"/>
      <w:r w:rsidRPr="00657B96">
        <w:rPr>
          <w:rFonts w:ascii="Times New Roman" w:hAnsi="Times New Roman" w:cs="Times New Roman"/>
          <w:sz w:val="24"/>
          <w:szCs w:val="24"/>
          <w:rPrChange w:id="2317" w:author="DuyNgo" w:date="2012-08-10T08:15:00Z">
            <w:rPr>
              <w:b/>
              <w:bCs/>
              <w:color w:val="4F81BD" w:themeColor="accent1"/>
              <w:sz w:val="26"/>
              <w:szCs w:val="26"/>
            </w:rPr>
          </w:rPrChange>
        </w:rPr>
        <w:t>2.4</w:t>
      </w:r>
      <w:r w:rsidR="005E0E76" w:rsidRPr="00657B96">
        <w:rPr>
          <w:rFonts w:ascii="Times New Roman" w:hAnsi="Times New Roman" w:cs="Times New Roman"/>
          <w:sz w:val="24"/>
          <w:szCs w:val="24"/>
          <w:rPrChange w:id="2318" w:author="DuyNgo" w:date="2012-08-10T08:15:00Z">
            <w:rPr>
              <w:b/>
              <w:bCs/>
              <w:color w:val="4F81BD" w:themeColor="accent1"/>
              <w:sz w:val="26"/>
              <w:szCs w:val="26"/>
            </w:rPr>
          </w:rPrChange>
        </w:rPr>
        <w:t>.2.7 Admin Create User</w:t>
      </w:r>
      <w:bookmarkEnd w:id="2316"/>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2319" w:author="DuyNgo" w:date="2012-08-10T08:15:00Z">
            <w:rPr>
              <w:rFonts w:ascii="Times New Roman" w:hAnsi="Times New Roman" w:cs="Times New Roman"/>
              <w:sz w:val="24"/>
              <w:szCs w:val="24"/>
            </w:rPr>
          </w:rPrChange>
        </w:rPr>
        <w:object w:dxaOrig="4329" w:dyaOrig="1660">
          <v:shape id="_x0000_i1041" type="#_x0000_t75" style="width:216.85pt;height:82.9pt" o:ole="">
            <v:imagedata r:id="rId44" o:title=""/>
          </v:shape>
          <o:OLEObject Type="Embed" ProgID="Visio.Drawing.11" ShapeID="_x0000_i1041" DrawAspect="Content" ObjectID="_1406517026" r:id="rId45"/>
        </w:objec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2320" w:author="DuyNgo" w:date="2012-08-10T08:15:00Z">
            <w:rPr>
              <w:rFonts w:asciiTheme="majorHAnsi" w:eastAsiaTheme="majorEastAsia" w:hAnsiTheme="majorHAnsi" w:cstheme="minorHAnsi"/>
              <w:b/>
              <w:bCs/>
              <w:color w:val="4F81BD" w:themeColor="accent1"/>
              <w:sz w:val="24"/>
              <w:szCs w:val="26"/>
            </w:rPr>
          </w:rPrChange>
        </w:rPr>
        <w:lastRenderedPageBreak/>
        <w:tab/>
      </w:r>
      <w:r w:rsidRPr="00657B96">
        <w:rPr>
          <w:rFonts w:ascii="Times New Roman" w:hAnsi="Times New Roman" w:cs="Times New Roman"/>
          <w:sz w:val="24"/>
          <w:szCs w:val="24"/>
          <w:rPrChange w:id="2321"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2322"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37"/>
        <w:gridCol w:w="3519"/>
      </w:tblGrid>
      <w:tr w:rsidR="005E0E76" w:rsidRPr="00657B96"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2323"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2324" w:author="DuyNgo" w:date="2012-08-10T08:15:00Z">
                  <w:rPr>
                    <w:rFonts w:asciiTheme="majorHAnsi" w:eastAsia="SimSun" w:hAnsiTheme="majorHAnsi" w:cstheme="minorHAnsi"/>
                    <w:b/>
                    <w:bCs/>
                    <w:color w:val="4F81BD" w:themeColor="accent1"/>
                    <w:sz w:val="24"/>
                    <w:szCs w:val="26"/>
                    <w:lang w:eastAsia="zh-CN"/>
                  </w:rPr>
                </w:rPrChange>
              </w:rPr>
              <w:t>ADMIN_UC07</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2325"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326"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327" w:author="DuyNgo" w:date="2012-08-10T08:15:00Z">
                  <w:rPr>
                    <w:rFonts w:asciiTheme="majorHAnsi" w:eastAsiaTheme="majorEastAsia" w:hAnsiTheme="majorHAnsi" w:cstheme="minorHAnsi"/>
                    <w:b/>
                    <w:bCs/>
                    <w:color w:val="4F81BD" w:themeColor="accent1"/>
                    <w:sz w:val="24"/>
                    <w:szCs w:val="26"/>
                  </w:rPr>
                </w:rPrChange>
              </w:rPr>
              <w:t>Admin Create User Use Case</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32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329"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330"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331" w:author="DuyNgo" w:date="2012-08-10T08:15:00Z">
                  <w:rPr>
                    <w:rFonts w:asciiTheme="majorHAnsi" w:eastAsiaTheme="majorEastAsia" w:hAnsiTheme="majorHAnsi" w:cstheme="minorHAnsi"/>
                    <w:b/>
                    <w:bCs/>
                    <w:color w:val="4F81BD" w:themeColor="accent1"/>
                    <w:sz w:val="24"/>
                    <w:szCs w:val="26"/>
                  </w:rPr>
                </w:rPrChange>
              </w:rPr>
              <w:t>This function allows admin to create new user</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33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333"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334"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335"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33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337"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338"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339"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34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341"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342"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34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34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345" w:author="DuyNgo" w:date="2012-08-10T08:15:00Z">
                  <w:rPr>
                    <w:rFonts w:asciiTheme="majorHAnsi" w:eastAsiaTheme="majorEastAsia" w:hAnsiTheme="majorHAnsi" w:cstheme="minorHAnsi"/>
                    <w:b/>
                    <w:bCs/>
                    <w:color w:val="4F81BD" w:themeColor="accent1"/>
                    <w:sz w:val="24"/>
                    <w:szCs w:val="26"/>
                  </w:rPr>
                </w:rPrChange>
              </w:rPr>
              <w:t>Main Flow</w:t>
            </w:r>
          </w:p>
        </w:tc>
        <w:tc>
          <w:tcPr>
            <w:tcW w:w="363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346"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347" w:author="DuyNgo" w:date="2012-08-10T08:15:00Z">
                  <w:rPr>
                    <w:rFonts w:asciiTheme="majorHAnsi" w:eastAsia="SimSun" w:hAnsiTheme="majorHAnsi" w:cstheme="minorHAnsi"/>
                    <w:b/>
                    <w:bCs/>
                    <w:color w:val="4F81BD" w:themeColor="accent1"/>
                    <w:sz w:val="24"/>
                    <w:szCs w:val="26"/>
                    <w:lang w:eastAsia="zh-CN"/>
                  </w:rPr>
                </w:rPrChange>
              </w:rPr>
              <w:t>1. Choose tab User Management</w:t>
            </w:r>
          </w:p>
          <w:p w:rsidR="005E0E76" w:rsidRPr="00657B96" w:rsidRDefault="005E0E76" w:rsidP="00946F40">
            <w:pPr>
              <w:keepNext/>
              <w:keepLines/>
              <w:spacing w:before="200" w:after="0"/>
              <w:outlineLvl w:val="5"/>
              <w:rPr>
                <w:rFonts w:ascii="Times New Roman" w:eastAsia="SimSun" w:hAnsi="Times New Roman" w:cs="Times New Roman"/>
                <w:sz w:val="24"/>
                <w:szCs w:val="24"/>
                <w:lang w:eastAsia="zh-CN"/>
                <w:rPrChange w:id="2348" w:author="DuyNgo" w:date="2012-08-10T08:15:00Z">
                  <w:rPr>
                    <w:rFonts w:asciiTheme="majorHAnsi" w:eastAsia="SimSun" w:hAnsiTheme="majorHAnsi" w:cstheme="minorHAnsi"/>
                    <w:i/>
                    <w:iCs/>
                    <w:color w:val="243F60" w:themeColor="accent1" w:themeShade="7F"/>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349" w:author="DuyNgo" w:date="2012-08-10T08:15:00Z">
                  <w:rPr>
                    <w:rFonts w:asciiTheme="majorHAnsi" w:eastAsia="SimSun" w:hAnsiTheme="majorHAnsi" w:cstheme="minorHAnsi"/>
                    <w:b/>
                    <w:bCs/>
                    <w:color w:val="4F81BD" w:themeColor="accent1"/>
                    <w:sz w:val="24"/>
                    <w:szCs w:val="26"/>
                    <w:lang w:eastAsia="zh-CN"/>
                  </w:rPr>
                </w:rPrChange>
              </w:rPr>
              <w:t>3. Fill in User’s information then select button “Submit”</w:t>
            </w:r>
          </w:p>
          <w:p w:rsidR="005E0E76" w:rsidRPr="00657B96" w:rsidRDefault="005E0E76" w:rsidP="00946F40">
            <w:pPr>
              <w:rPr>
                <w:rFonts w:ascii="Times New Roman" w:eastAsia="SimSun" w:hAnsi="Times New Roman" w:cs="Times New Roman"/>
                <w:sz w:val="24"/>
                <w:szCs w:val="24"/>
                <w:lang w:eastAsia="zh-CN"/>
              </w:rPr>
            </w:pPr>
          </w:p>
        </w:tc>
        <w:tc>
          <w:tcPr>
            <w:tcW w:w="3519"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350" w:author="DuyNgo" w:date="2012-08-10T08:15:00Z">
                  <w:rPr>
                    <w:rFonts w:asciiTheme="majorHAnsi" w:eastAsia="SimSun" w:hAnsiTheme="majorHAnsi" w:cstheme="minorHAnsi"/>
                    <w:b/>
                    <w:bCs/>
                    <w:color w:val="4F81BD" w:themeColor="accent1"/>
                    <w:sz w:val="24"/>
                    <w:szCs w:val="26"/>
                    <w:lang w:eastAsia="zh-CN"/>
                  </w:rPr>
                </w:rPrChange>
              </w:rPr>
              <w:t>2. Select link “Create New User”</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35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352"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35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35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35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356"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35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35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35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36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36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36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36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364"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36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36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z w:val="24"/>
          <w:szCs w:val="24"/>
          <w:rPrChange w:id="2367" w:author="DuyNgo" w:date="2012-08-10T08:15:00Z">
            <w:rPr>
              <w:rFonts w:cstheme="minorHAnsi"/>
              <w:sz w:val="24"/>
            </w:rPr>
          </w:rPrChange>
        </w:rPr>
      </w:pPr>
    </w:p>
    <w:p w:rsidR="005E0E76" w:rsidRPr="00657B96" w:rsidRDefault="00F2743C" w:rsidP="00D91F49">
      <w:pPr>
        <w:pStyle w:val="Heading5"/>
        <w:rPr>
          <w:rFonts w:ascii="Times New Roman" w:hAnsi="Times New Roman" w:cs="Times New Roman"/>
          <w:sz w:val="24"/>
          <w:szCs w:val="24"/>
          <w:rPrChange w:id="2368" w:author="DuyNgo" w:date="2012-08-10T08:15:00Z">
            <w:rPr/>
          </w:rPrChange>
        </w:rPr>
      </w:pPr>
      <w:bookmarkStart w:id="2369" w:name="_Toc326241042"/>
      <w:r w:rsidRPr="00657B96">
        <w:rPr>
          <w:rFonts w:ascii="Times New Roman" w:hAnsi="Times New Roman" w:cs="Times New Roman"/>
          <w:sz w:val="24"/>
          <w:szCs w:val="24"/>
          <w:rPrChange w:id="2370" w:author="DuyNgo" w:date="2012-08-10T08:15:00Z">
            <w:rPr>
              <w:b/>
              <w:bCs/>
              <w:color w:val="4F81BD" w:themeColor="accent1"/>
              <w:sz w:val="26"/>
              <w:szCs w:val="26"/>
            </w:rPr>
          </w:rPrChange>
        </w:rPr>
        <w:t>2.4</w:t>
      </w:r>
      <w:r w:rsidR="005E0E76" w:rsidRPr="00657B96">
        <w:rPr>
          <w:rFonts w:ascii="Times New Roman" w:hAnsi="Times New Roman" w:cs="Times New Roman"/>
          <w:sz w:val="24"/>
          <w:szCs w:val="24"/>
          <w:rPrChange w:id="2371" w:author="DuyNgo" w:date="2012-08-10T08:15:00Z">
            <w:rPr>
              <w:b/>
              <w:bCs/>
              <w:color w:val="4F81BD" w:themeColor="accent1"/>
              <w:sz w:val="26"/>
              <w:szCs w:val="26"/>
            </w:rPr>
          </w:rPrChange>
        </w:rPr>
        <w:t>.2.8 Admin Edit User</w:t>
      </w:r>
      <w:bookmarkEnd w:id="2369"/>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2372" w:author="DuyNgo" w:date="2012-08-10T08:15:00Z">
            <w:rPr>
              <w:rFonts w:ascii="Times New Roman" w:hAnsi="Times New Roman" w:cs="Times New Roman"/>
              <w:sz w:val="24"/>
              <w:szCs w:val="24"/>
            </w:rPr>
          </w:rPrChange>
        </w:rPr>
        <w:object w:dxaOrig="4329" w:dyaOrig="1660">
          <v:shape id="_x0000_i1042" type="#_x0000_t75" style="width:216.85pt;height:82.9pt" o:ole="">
            <v:imagedata r:id="rId46" o:title=""/>
          </v:shape>
          <o:OLEObject Type="Embed" ProgID="Visio.Drawing.11" ShapeID="_x0000_i1042" DrawAspect="Content" ObjectID="_1406517027" r:id="rId47"/>
        </w:object>
      </w:r>
      <w:r w:rsidRPr="00657B96">
        <w:rPr>
          <w:rFonts w:ascii="Times New Roman" w:hAnsi="Times New Roman" w:cs="Times New Roman"/>
          <w:sz w:val="24"/>
          <w:szCs w:val="24"/>
          <w:rPrChange w:id="2373"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2374"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3"/>
        <w:gridCol w:w="3524"/>
      </w:tblGrid>
      <w:tr w:rsidR="005E0E76" w:rsidRPr="00657B96"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2375"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2376" w:author="DuyNgo" w:date="2012-08-10T08:15:00Z">
                  <w:rPr>
                    <w:rFonts w:asciiTheme="majorHAnsi" w:eastAsia="SimSun" w:hAnsiTheme="majorHAnsi" w:cstheme="minorHAnsi"/>
                    <w:b/>
                    <w:bCs/>
                    <w:color w:val="4F81BD" w:themeColor="accent1"/>
                    <w:sz w:val="24"/>
                    <w:szCs w:val="26"/>
                    <w:lang w:eastAsia="zh-CN"/>
                  </w:rPr>
                </w:rPrChange>
              </w:rPr>
              <w:t>ADMIN_UC08</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2377"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378"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379" w:author="DuyNgo" w:date="2012-08-10T08:15:00Z">
                  <w:rPr>
                    <w:rFonts w:asciiTheme="majorHAnsi" w:eastAsiaTheme="majorEastAsia" w:hAnsiTheme="majorHAnsi" w:cstheme="minorHAnsi"/>
                    <w:b/>
                    <w:bCs/>
                    <w:color w:val="4F81BD" w:themeColor="accent1"/>
                    <w:sz w:val="24"/>
                    <w:szCs w:val="26"/>
                  </w:rPr>
                </w:rPrChange>
              </w:rPr>
              <w:t>Admin Edit User Use Case</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38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381"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382"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383" w:author="DuyNgo" w:date="2012-08-10T08:15:00Z">
                  <w:rPr>
                    <w:rFonts w:asciiTheme="majorHAnsi" w:eastAsiaTheme="majorEastAsia" w:hAnsiTheme="majorHAnsi" w:cstheme="minorHAnsi"/>
                    <w:b/>
                    <w:bCs/>
                    <w:color w:val="4F81BD" w:themeColor="accent1"/>
                    <w:sz w:val="24"/>
                    <w:szCs w:val="26"/>
                  </w:rPr>
                </w:rPrChange>
              </w:rPr>
              <w:t>This function allows admin to edit information of an user</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38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385"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386"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387"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38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389"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390"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391"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39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393"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394"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395"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39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397" w:author="DuyNgo" w:date="2012-08-10T08:15:00Z">
                  <w:rPr>
                    <w:rFonts w:asciiTheme="majorHAnsi" w:eastAsiaTheme="majorEastAsia" w:hAnsiTheme="majorHAnsi" w:cstheme="minorHAnsi"/>
                    <w:b/>
                    <w:bCs/>
                    <w:color w:val="4F81BD" w:themeColor="accent1"/>
                    <w:sz w:val="24"/>
                    <w:szCs w:val="26"/>
                  </w:rPr>
                </w:rPrChange>
              </w:rPr>
              <w:lastRenderedPageBreak/>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398"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399" w:author="DuyNgo" w:date="2012-08-10T08:15:00Z">
                  <w:rPr>
                    <w:rFonts w:asciiTheme="majorHAnsi" w:eastAsia="SimSun" w:hAnsiTheme="majorHAnsi" w:cstheme="minorHAnsi"/>
                    <w:b/>
                    <w:bCs/>
                    <w:color w:val="4F81BD" w:themeColor="accent1"/>
                    <w:sz w:val="24"/>
                    <w:szCs w:val="26"/>
                    <w:lang w:eastAsia="zh-CN"/>
                  </w:rPr>
                </w:rPrChange>
              </w:rPr>
              <w:t>1. Choose tab User Management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400"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401" w:author="DuyNgo" w:date="2012-08-10T08:15:00Z">
                  <w:rPr>
                    <w:rFonts w:asciiTheme="majorHAnsi" w:eastAsia="SimSun" w:hAnsiTheme="majorHAnsi" w:cstheme="minorHAnsi"/>
                    <w:b/>
                    <w:bCs/>
                    <w:color w:val="4F81BD" w:themeColor="accent1"/>
                    <w:sz w:val="24"/>
                    <w:szCs w:val="26"/>
                    <w:lang w:eastAsia="zh-CN"/>
                  </w:rPr>
                </w:rPrChange>
              </w:rPr>
              <w:t>5. Change User’s information then select button “Save Change”</w:t>
            </w:r>
          </w:p>
          <w:p w:rsidR="005E0E76" w:rsidRPr="00657B96" w:rsidRDefault="005E0E76" w:rsidP="00946F40">
            <w:pPr>
              <w:rPr>
                <w:rFonts w:ascii="Times New Roman" w:eastAsia="SimSun" w:hAnsi="Times New Roman" w:cs="Times New Roman"/>
                <w:sz w:val="24"/>
                <w:szCs w:val="24"/>
                <w:lang w:eastAsia="zh-CN"/>
              </w:rPr>
            </w:pPr>
          </w:p>
        </w:tc>
        <w:tc>
          <w:tcPr>
            <w:tcW w:w="3524"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402"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403" w:author="DuyNgo" w:date="2012-08-10T08:15:00Z">
                  <w:rPr>
                    <w:rFonts w:asciiTheme="majorHAnsi" w:eastAsia="SimSun" w:hAnsiTheme="majorHAnsi" w:cstheme="minorHAnsi"/>
                    <w:b/>
                    <w:bCs/>
                    <w:color w:val="4F81BD" w:themeColor="accent1"/>
                    <w:sz w:val="24"/>
                    <w:szCs w:val="26"/>
                    <w:lang w:eastAsia="zh-CN"/>
                  </w:rPr>
                </w:rPrChange>
              </w:rPr>
              <w:t>4. Choose the user want to edit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2404" w:author="DuyNgo" w:date="2012-08-10T08:15:00Z">
                  <w:rPr>
                    <w:rFonts w:eastAsia="SimSun" w:cstheme="minorHAnsi"/>
                    <w:sz w:val="24"/>
                    <w:lang w:eastAsia="zh-CN"/>
                  </w:rPr>
                </w:rPrChange>
              </w:rPr>
            </w:pPr>
          </w:p>
        </w:tc>
      </w:tr>
      <w:tr w:rsidR="005E0E76" w:rsidRPr="00657B96"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40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406"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40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40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40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410"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41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41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41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414"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41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41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41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418"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41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420"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z w:val="24"/>
          <w:szCs w:val="24"/>
        </w:rPr>
      </w:pPr>
    </w:p>
    <w:p w:rsidR="005E0E76" w:rsidRPr="00657B96" w:rsidRDefault="00F2743C" w:rsidP="00F20525">
      <w:pPr>
        <w:pStyle w:val="Heading5"/>
        <w:rPr>
          <w:rFonts w:ascii="Times New Roman" w:hAnsi="Times New Roman" w:cs="Times New Roman"/>
          <w:sz w:val="24"/>
          <w:szCs w:val="24"/>
          <w:rPrChange w:id="2421" w:author="DuyNgo" w:date="2012-08-10T08:15:00Z">
            <w:rPr/>
          </w:rPrChange>
        </w:rPr>
      </w:pPr>
      <w:bookmarkStart w:id="2422" w:name="_Toc326241043"/>
      <w:r w:rsidRPr="00657B96">
        <w:rPr>
          <w:rFonts w:ascii="Times New Roman" w:hAnsi="Times New Roman" w:cs="Times New Roman"/>
          <w:sz w:val="24"/>
          <w:szCs w:val="24"/>
          <w:rPrChange w:id="2423" w:author="DuyNgo" w:date="2012-08-10T08:15:00Z">
            <w:rPr>
              <w:b/>
              <w:bCs/>
              <w:color w:val="4F81BD" w:themeColor="accent1"/>
              <w:sz w:val="26"/>
              <w:szCs w:val="26"/>
            </w:rPr>
          </w:rPrChange>
        </w:rPr>
        <w:t>2.4</w:t>
      </w:r>
      <w:r w:rsidR="005E0E76" w:rsidRPr="00657B96">
        <w:rPr>
          <w:rFonts w:ascii="Times New Roman" w:hAnsi="Times New Roman" w:cs="Times New Roman"/>
          <w:sz w:val="24"/>
          <w:szCs w:val="24"/>
          <w:rPrChange w:id="2424" w:author="DuyNgo" w:date="2012-08-10T08:15:00Z">
            <w:rPr>
              <w:b/>
              <w:bCs/>
              <w:color w:val="4F81BD" w:themeColor="accent1"/>
              <w:sz w:val="26"/>
              <w:szCs w:val="26"/>
            </w:rPr>
          </w:rPrChange>
        </w:rPr>
        <w:t>.2.9 Admin Change User’s Status</w:t>
      </w:r>
      <w:bookmarkEnd w:id="2422"/>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2425" w:author="DuyNgo" w:date="2012-08-10T08:15:00Z">
            <w:rPr>
              <w:rFonts w:ascii="Times New Roman" w:hAnsi="Times New Roman" w:cs="Times New Roman"/>
              <w:sz w:val="24"/>
              <w:szCs w:val="24"/>
            </w:rPr>
          </w:rPrChange>
        </w:rPr>
        <w:object w:dxaOrig="4977" w:dyaOrig="1660">
          <v:shape id="_x0000_i1043" type="#_x0000_t75" style="width:249.5pt;height:82.9pt" o:ole="">
            <v:imagedata r:id="rId48" o:title=""/>
          </v:shape>
          <o:OLEObject Type="Embed" ProgID="Visio.Drawing.11" ShapeID="_x0000_i1043" DrawAspect="Content" ObjectID="_1406517028" r:id="rId49"/>
        </w:object>
      </w:r>
      <w:r w:rsidRPr="00657B96">
        <w:rPr>
          <w:rFonts w:ascii="Times New Roman" w:hAnsi="Times New Roman" w:cs="Times New Roman"/>
          <w:sz w:val="24"/>
          <w:szCs w:val="24"/>
          <w:rPrChange w:id="2426"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242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2"/>
        <w:gridCol w:w="3608"/>
        <w:gridCol w:w="3556"/>
      </w:tblGrid>
      <w:tr w:rsidR="005E0E76" w:rsidRPr="00657B96" w:rsidTr="00946F40">
        <w:tc>
          <w:tcPr>
            <w:tcW w:w="178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2428" w:author="DuyNgo" w:date="2012-08-10T08:15:00Z">
                  <w:rPr>
                    <w:rFonts w:asciiTheme="majorHAnsi" w:eastAsiaTheme="majorEastAsia" w:hAnsiTheme="majorHAnsi" w:cstheme="minorHAnsi"/>
                    <w:b/>
                    <w:bCs/>
                    <w:color w:val="4F81BD" w:themeColor="accent1"/>
                    <w:sz w:val="24"/>
                    <w:szCs w:val="26"/>
                  </w:rPr>
                </w:rPrChange>
              </w:rPr>
              <w:t>User Case ID</w:t>
            </w:r>
          </w:p>
        </w:tc>
        <w:tc>
          <w:tcPr>
            <w:tcW w:w="716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2429" w:author="DuyNgo" w:date="2012-08-10T08:15:00Z">
                  <w:rPr>
                    <w:rFonts w:asciiTheme="majorHAnsi" w:eastAsia="SimSun" w:hAnsiTheme="majorHAnsi" w:cstheme="minorHAnsi"/>
                    <w:b/>
                    <w:bCs/>
                    <w:color w:val="4F81BD" w:themeColor="accent1"/>
                    <w:sz w:val="24"/>
                    <w:szCs w:val="26"/>
                    <w:lang w:eastAsia="zh-CN"/>
                  </w:rPr>
                </w:rPrChange>
              </w:rPr>
              <w:t>ADMIN_UC09</w:t>
            </w:r>
          </w:p>
        </w:tc>
      </w:tr>
      <w:tr w:rsidR="005E0E76" w:rsidRPr="00657B96"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2430" w:author="DuyNgo" w:date="2012-08-10T08:15:00Z">
                  <w:rPr>
                    <w:rFonts w:asciiTheme="majorHAnsi" w:eastAsiaTheme="majorEastAsia" w:hAnsiTheme="majorHAnsi" w:cstheme="minorHAnsi"/>
                    <w:b/>
                    <w:bCs/>
                    <w:color w:val="4F81BD" w:themeColor="accent1"/>
                    <w:sz w:val="24"/>
                    <w:szCs w:val="26"/>
                  </w:rPr>
                </w:rPrChange>
              </w:rPr>
              <w:t>Name</w:t>
            </w:r>
          </w:p>
        </w:tc>
        <w:tc>
          <w:tcPr>
            <w:tcW w:w="716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431"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432" w:author="DuyNgo" w:date="2012-08-10T08:15:00Z">
                  <w:rPr>
                    <w:rFonts w:asciiTheme="majorHAnsi" w:eastAsiaTheme="majorEastAsia" w:hAnsiTheme="majorHAnsi" w:cstheme="minorHAnsi"/>
                    <w:b/>
                    <w:bCs/>
                    <w:color w:val="4F81BD" w:themeColor="accent1"/>
                    <w:sz w:val="24"/>
                    <w:szCs w:val="26"/>
                  </w:rPr>
                </w:rPrChange>
              </w:rPr>
              <w:t>Admin Change User’s Status Use Case</w:t>
            </w:r>
          </w:p>
        </w:tc>
      </w:tr>
      <w:tr w:rsidR="005E0E76" w:rsidRPr="00657B96"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43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434" w:author="DuyNgo" w:date="2012-08-10T08:15:00Z">
                  <w:rPr>
                    <w:rFonts w:asciiTheme="majorHAnsi" w:eastAsiaTheme="majorEastAsia" w:hAnsiTheme="majorHAnsi" w:cstheme="minorHAnsi"/>
                    <w:b/>
                    <w:bCs/>
                    <w:color w:val="4F81BD" w:themeColor="accent1"/>
                    <w:sz w:val="24"/>
                    <w:szCs w:val="26"/>
                  </w:rPr>
                </w:rPrChange>
              </w:rPr>
              <w:t>Goal</w:t>
            </w:r>
          </w:p>
        </w:tc>
        <w:tc>
          <w:tcPr>
            <w:tcW w:w="716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435"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436" w:author="DuyNgo" w:date="2012-08-10T08:15:00Z">
                  <w:rPr>
                    <w:rFonts w:asciiTheme="majorHAnsi" w:eastAsiaTheme="majorEastAsia" w:hAnsiTheme="majorHAnsi" w:cstheme="minorHAnsi"/>
                    <w:b/>
                    <w:bCs/>
                    <w:color w:val="4F81BD" w:themeColor="accent1"/>
                    <w:sz w:val="24"/>
                    <w:szCs w:val="26"/>
                  </w:rPr>
                </w:rPrChange>
              </w:rPr>
              <w:t>This function allows admin to active, inactive or delete an user</w:t>
            </w:r>
          </w:p>
        </w:tc>
      </w:tr>
      <w:tr w:rsidR="005E0E76" w:rsidRPr="00657B96"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43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438" w:author="DuyNgo" w:date="2012-08-10T08:15:00Z">
                  <w:rPr>
                    <w:rFonts w:asciiTheme="majorHAnsi" w:eastAsiaTheme="majorEastAsia" w:hAnsiTheme="majorHAnsi" w:cstheme="minorHAnsi"/>
                    <w:b/>
                    <w:bCs/>
                    <w:color w:val="4F81BD" w:themeColor="accent1"/>
                    <w:sz w:val="24"/>
                    <w:szCs w:val="26"/>
                  </w:rPr>
                </w:rPrChange>
              </w:rPr>
              <w:t>Actors</w:t>
            </w:r>
          </w:p>
        </w:tc>
        <w:tc>
          <w:tcPr>
            <w:tcW w:w="716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439"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440"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657B96"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44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442" w:author="DuyNgo" w:date="2012-08-10T08:15:00Z">
                  <w:rPr>
                    <w:rFonts w:asciiTheme="majorHAnsi" w:eastAsiaTheme="majorEastAsia" w:hAnsiTheme="majorHAnsi" w:cstheme="minorHAnsi"/>
                    <w:b/>
                    <w:bCs/>
                    <w:color w:val="4F81BD" w:themeColor="accent1"/>
                    <w:sz w:val="24"/>
                    <w:szCs w:val="26"/>
                  </w:rPr>
                </w:rPrChange>
              </w:rPr>
              <w:t>Pre-conditions</w:t>
            </w:r>
          </w:p>
        </w:tc>
        <w:tc>
          <w:tcPr>
            <w:tcW w:w="716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443"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444"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657B96"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44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446" w:author="DuyNgo" w:date="2012-08-10T08:15:00Z">
                  <w:rPr>
                    <w:rFonts w:asciiTheme="majorHAnsi" w:eastAsiaTheme="majorEastAsia" w:hAnsiTheme="majorHAnsi" w:cstheme="minorHAnsi"/>
                    <w:b/>
                    <w:bCs/>
                    <w:color w:val="4F81BD" w:themeColor="accent1"/>
                    <w:sz w:val="24"/>
                    <w:szCs w:val="26"/>
                  </w:rPr>
                </w:rPrChange>
              </w:rPr>
              <w:t>Post-conditions</w:t>
            </w:r>
          </w:p>
        </w:tc>
        <w:tc>
          <w:tcPr>
            <w:tcW w:w="7164"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447"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44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44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450" w:author="DuyNgo" w:date="2012-08-10T08:15:00Z">
                  <w:rPr>
                    <w:rFonts w:asciiTheme="majorHAnsi" w:eastAsiaTheme="majorEastAsia" w:hAnsiTheme="majorHAnsi" w:cstheme="minorHAnsi"/>
                    <w:b/>
                    <w:bCs/>
                    <w:color w:val="4F81BD" w:themeColor="accent1"/>
                    <w:sz w:val="24"/>
                    <w:szCs w:val="26"/>
                  </w:rPr>
                </w:rPrChange>
              </w:rPr>
              <w:t>Main Flow</w:t>
            </w:r>
          </w:p>
        </w:tc>
        <w:tc>
          <w:tcPr>
            <w:tcW w:w="36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451"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452" w:author="DuyNgo" w:date="2012-08-10T08:15:00Z">
                  <w:rPr>
                    <w:rFonts w:asciiTheme="majorHAnsi" w:eastAsia="SimSun" w:hAnsiTheme="majorHAnsi" w:cstheme="minorHAnsi"/>
                    <w:b/>
                    <w:bCs/>
                    <w:color w:val="4F81BD" w:themeColor="accent1"/>
                    <w:sz w:val="24"/>
                    <w:szCs w:val="26"/>
                    <w:lang w:eastAsia="zh-CN"/>
                  </w:rPr>
                </w:rPrChange>
              </w:rPr>
              <w:t>1. Choose tab User Management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453"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c>
          <w:tcPr>
            <w:tcW w:w="3556"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2454"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455"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456" w:author="DuyNgo" w:date="2012-08-10T08:15:00Z">
                  <w:rPr>
                    <w:rFonts w:asciiTheme="majorHAnsi" w:eastAsia="SimSun" w:hAnsiTheme="majorHAnsi" w:cstheme="minorHAnsi"/>
                    <w:b/>
                    <w:bCs/>
                    <w:color w:val="4F81BD" w:themeColor="accent1"/>
                    <w:sz w:val="24"/>
                    <w:szCs w:val="26"/>
                    <w:lang w:eastAsia="zh-CN"/>
                  </w:rPr>
                </w:rPrChange>
              </w:rPr>
              <w:t>4. Select button “Active”, ”Inactive” or “Delete”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2457" w:author="DuyNgo" w:date="2012-08-10T08:15:00Z">
                  <w:rPr>
                    <w:rFonts w:eastAsia="SimSun" w:cstheme="minorHAnsi"/>
                    <w:sz w:val="24"/>
                    <w:lang w:eastAsia="zh-CN"/>
                  </w:rPr>
                </w:rPrChange>
              </w:rPr>
            </w:pPr>
          </w:p>
        </w:tc>
      </w:tr>
      <w:tr w:rsidR="005E0E76" w:rsidRPr="00657B96" w:rsidTr="00946F40">
        <w:tc>
          <w:tcPr>
            <w:tcW w:w="178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64"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8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45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459" w:author="DuyNgo" w:date="2012-08-10T08:15:00Z">
                  <w:rPr>
                    <w:rFonts w:asciiTheme="majorHAnsi" w:eastAsiaTheme="majorEastAsia" w:hAnsiTheme="majorHAnsi" w:cstheme="minorHAnsi"/>
                    <w:b/>
                    <w:bCs/>
                    <w:color w:val="4F81BD" w:themeColor="accent1"/>
                    <w:sz w:val="24"/>
                    <w:szCs w:val="26"/>
                  </w:rPr>
                </w:rPrChange>
              </w:rPr>
              <w:t>Open Issues</w:t>
            </w:r>
          </w:p>
        </w:tc>
        <w:tc>
          <w:tcPr>
            <w:tcW w:w="71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46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46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46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463" w:author="DuyNgo" w:date="2012-08-10T08:15:00Z">
                  <w:rPr>
                    <w:rFonts w:asciiTheme="majorHAnsi" w:eastAsiaTheme="majorEastAsia" w:hAnsiTheme="majorHAnsi" w:cstheme="minorHAnsi"/>
                    <w:b/>
                    <w:bCs/>
                    <w:color w:val="4F81BD" w:themeColor="accent1"/>
                    <w:sz w:val="24"/>
                    <w:szCs w:val="26"/>
                  </w:rPr>
                </w:rPrChange>
              </w:rPr>
              <w:t>Relationship</w:t>
            </w:r>
          </w:p>
        </w:tc>
        <w:tc>
          <w:tcPr>
            <w:tcW w:w="71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46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46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46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467" w:author="DuyNgo" w:date="2012-08-10T08:15:00Z">
                  <w:rPr>
                    <w:rFonts w:asciiTheme="majorHAnsi" w:eastAsiaTheme="majorEastAsia" w:hAnsiTheme="majorHAnsi" w:cstheme="minorHAnsi"/>
                    <w:b/>
                    <w:bCs/>
                    <w:color w:val="4F81BD" w:themeColor="accent1"/>
                    <w:sz w:val="24"/>
                    <w:szCs w:val="26"/>
                  </w:rPr>
                </w:rPrChange>
              </w:rPr>
              <w:t>Business Rule</w:t>
            </w:r>
          </w:p>
        </w:tc>
        <w:tc>
          <w:tcPr>
            <w:tcW w:w="71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46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46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47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471" w:author="DuyNgo" w:date="2012-08-10T08:15:00Z">
                  <w:rPr>
                    <w:rFonts w:asciiTheme="majorHAnsi" w:eastAsiaTheme="majorEastAsia" w:hAnsiTheme="majorHAnsi" w:cstheme="minorHAnsi"/>
                    <w:b/>
                    <w:bCs/>
                    <w:color w:val="4F81BD" w:themeColor="accent1"/>
                    <w:sz w:val="24"/>
                    <w:szCs w:val="26"/>
                  </w:rPr>
                </w:rPrChange>
              </w:rPr>
              <w:t>Priority</w:t>
            </w:r>
          </w:p>
        </w:tc>
        <w:tc>
          <w:tcPr>
            <w:tcW w:w="71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47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473"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303BFF" w:rsidP="00F20525">
      <w:pPr>
        <w:pStyle w:val="Heading4"/>
        <w:rPr>
          <w:rFonts w:ascii="Times New Roman" w:hAnsi="Times New Roman" w:cs="Times New Roman"/>
          <w:snapToGrid w:val="0"/>
          <w:sz w:val="24"/>
          <w:szCs w:val="24"/>
          <w:rPrChange w:id="2474" w:author="DuyNgo" w:date="2012-08-10T08:15:00Z">
            <w:rPr>
              <w:snapToGrid w:val="0"/>
            </w:rPr>
          </w:rPrChange>
        </w:rPr>
      </w:pPr>
      <w:bookmarkStart w:id="2475" w:name="_Toc332774795"/>
      <w:r w:rsidRPr="00657B96">
        <w:rPr>
          <w:rFonts w:ascii="Times New Roman" w:hAnsi="Times New Roman" w:cs="Times New Roman"/>
          <w:snapToGrid w:val="0"/>
          <w:sz w:val="24"/>
          <w:szCs w:val="24"/>
          <w:rPrChange w:id="2476" w:author="DuyNgo" w:date="2012-08-10T08:15:00Z">
            <w:rPr>
              <w:i w:val="0"/>
              <w:iCs w:val="0"/>
              <w:snapToGrid w:val="0"/>
              <w:sz w:val="26"/>
              <w:szCs w:val="26"/>
            </w:rPr>
          </w:rPrChange>
        </w:rPr>
        <w:t xml:space="preserve">2.4.3 </w:t>
      </w:r>
      <w:r w:rsidR="005E0E76" w:rsidRPr="00657B96">
        <w:rPr>
          <w:rFonts w:ascii="Times New Roman" w:hAnsi="Times New Roman" w:cs="Times New Roman"/>
          <w:snapToGrid w:val="0"/>
          <w:sz w:val="24"/>
          <w:szCs w:val="24"/>
          <w:rPrChange w:id="2477" w:author="DuyNgo" w:date="2012-08-10T08:15:00Z">
            <w:rPr>
              <w:i w:val="0"/>
              <w:iCs w:val="0"/>
              <w:snapToGrid w:val="0"/>
              <w:sz w:val="26"/>
              <w:szCs w:val="26"/>
            </w:rPr>
          </w:rPrChange>
        </w:rPr>
        <w:t>Planner</w:t>
      </w:r>
      <w:bookmarkEnd w:id="2475"/>
    </w:p>
    <w:p w:rsidR="005E0E76" w:rsidRPr="00657B96" w:rsidRDefault="005E0E76" w:rsidP="005E0E76">
      <w:pPr>
        <w:pStyle w:val="ListParagraph"/>
        <w:rPr>
          <w:rFonts w:ascii="Times New Roman" w:hAnsi="Times New Roman" w:cs="Times New Roman"/>
          <w:sz w:val="24"/>
          <w:szCs w:val="24"/>
        </w:rPr>
      </w:pPr>
    </w:p>
    <w:p w:rsidR="005E0E76" w:rsidRPr="00657B96" w:rsidRDefault="005E0E76" w:rsidP="005E0E76">
      <w:pPr>
        <w:pStyle w:val="ListParagraph"/>
        <w:rPr>
          <w:rFonts w:ascii="Times New Roman" w:hAnsi="Times New Roman" w:cs="Times New Roman"/>
          <w:sz w:val="24"/>
          <w:szCs w:val="24"/>
        </w:rPr>
      </w:pPr>
    </w:p>
    <w:p w:rsidR="005E0E76" w:rsidRPr="00384AEF" w:rsidRDefault="005E0E76" w:rsidP="00384AEF">
      <w:pPr>
        <w:pStyle w:val="ListParagraph"/>
        <w:rPr>
          <w:rFonts w:ascii="Times New Roman" w:hAnsi="Times New Roman" w:cs="Times New Roman"/>
          <w:sz w:val="24"/>
          <w:szCs w:val="24"/>
          <w:rPrChange w:id="2478" w:author="DuyNgo" w:date="2012-08-10T08:15:00Z">
            <w:rPr>
              <w:rFonts w:cstheme="minorHAnsi"/>
              <w:snapToGrid w:val="0"/>
              <w:sz w:val="24"/>
            </w:rPr>
          </w:rPrChange>
        </w:rPr>
      </w:pPr>
      <w:r w:rsidRPr="00657B96">
        <w:rPr>
          <w:rFonts w:ascii="Times New Roman" w:hAnsi="Times New Roman" w:cs="Times New Roman"/>
          <w:sz w:val="24"/>
          <w:szCs w:val="24"/>
          <w:rPrChange w:id="2479" w:author="DuyNgo" w:date="2012-08-10T08:15:00Z">
            <w:rPr>
              <w:rFonts w:ascii="Times New Roman" w:hAnsi="Times New Roman" w:cs="Times New Roman"/>
              <w:sz w:val="24"/>
              <w:szCs w:val="24"/>
            </w:rPr>
          </w:rPrChange>
        </w:rPr>
        <w:object w:dxaOrig="8918" w:dyaOrig="6378">
          <v:shape id="_x0000_i1044" type="#_x0000_t75" style="width:447.05pt;height:319pt" o:ole="">
            <v:imagedata r:id="rId50" o:title=""/>
          </v:shape>
          <o:OLEObject Type="Embed" ProgID="Visio.Drawing.11" ShapeID="_x0000_i1044" DrawAspect="Content" ObjectID="_1406517029" r:id="rId51"/>
        </w:object>
      </w:r>
    </w:p>
    <w:p w:rsidR="005E0E76" w:rsidRPr="00657B96" w:rsidRDefault="00221941" w:rsidP="00F20525">
      <w:pPr>
        <w:pStyle w:val="Heading5"/>
        <w:rPr>
          <w:rFonts w:ascii="Times New Roman" w:hAnsi="Times New Roman" w:cs="Times New Roman"/>
          <w:snapToGrid w:val="0"/>
          <w:sz w:val="24"/>
          <w:szCs w:val="24"/>
          <w:rPrChange w:id="2480" w:author="DuyNgo" w:date="2012-08-10T08:15:00Z">
            <w:rPr>
              <w:snapToGrid w:val="0"/>
            </w:rPr>
          </w:rPrChange>
        </w:rPr>
      </w:pPr>
      <w:r w:rsidRPr="00657B96">
        <w:rPr>
          <w:rFonts w:ascii="Times New Roman" w:hAnsi="Times New Roman" w:cs="Times New Roman"/>
          <w:snapToGrid w:val="0"/>
          <w:sz w:val="24"/>
          <w:szCs w:val="24"/>
          <w:rPrChange w:id="2481" w:author="DuyNgo" w:date="2012-08-10T08:15:00Z">
            <w:rPr>
              <w:b/>
              <w:bCs/>
              <w:snapToGrid w:val="0"/>
              <w:color w:val="4F81BD" w:themeColor="accent1"/>
              <w:sz w:val="26"/>
              <w:szCs w:val="26"/>
            </w:rPr>
          </w:rPrChange>
        </w:rPr>
        <w:t>2.4</w:t>
      </w:r>
      <w:r w:rsidR="005E0E76" w:rsidRPr="00657B96">
        <w:rPr>
          <w:rFonts w:ascii="Times New Roman" w:hAnsi="Times New Roman" w:cs="Times New Roman"/>
          <w:snapToGrid w:val="0"/>
          <w:sz w:val="24"/>
          <w:szCs w:val="24"/>
          <w:rPrChange w:id="2482" w:author="DuyNgo" w:date="2012-08-10T08:15:00Z">
            <w:rPr>
              <w:b/>
              <w:bCs/>
              <w:snapToGrid w:val="0"/>
              <w:color w:val="4F81BD" w:themeColor="accent1"/>
              <w:sz w:val="26"/>
              <w:szCs w:val="26"/>
            </w:rPr>
          </w:rPrChange>
        </w:rPr>
        <w:t>.3.1 Filter Task</w:t>
      </w:r>
    </w:p>
    <w:p w:rsidR="005E0E76" w:rsidRPr="00657B96" w:rsidRDefault="005E0E76" w:rsidP="005E0E76">
      <w:pPr>
        <w:pStyle w:val="ListParagraph"/>
        <w:rPr>
          <w:rFonts w:ascii="Times New Roman" w:hAnsi="Times New Roman" w:cs="Times New Roman"/>
          <w:sz w:val="24"/>
          <w:szCs w:val="24"/>
        </w:rPr>
      </w:pPr>
    </w:p>
    <w:p w:rsidR="005E0E76" w:rsidRPr="00384AEF" w:rsidRDefault="005E0E76" w:rsidP="00384AEF">
      <w:pPr>
        <w:pStyle w:val="ListParagraph"/>
        <w:rPr>
          <w:rFonts w:ascii="Times New Roman" w:hAnsi="Times New Roman" w:cs="Times New Roman"/>
          <w:color w:val="4BACC6" w:themeColor="accent5"/>
          <w:sz w:val="24"/>
          <w:szCs w:val="24"/>
        </w:rPr>
      </w:pPr>
      <w:r w:rsidRPr="00657B96">
        <w:rPr>
          <w:rFonts w:ascii="Times New Roman" w:hAnsi="Times New Roman" w:cs="Times New Roman"/>
          <w:sz w:val="24"/>
          <w:szCs w:val="24"/>
          <w:rPrChange w:id="2483" w:author="DuyNgo" w:date="2012-08-10T08:15:00Z">
            <w:rPr>
              <w:rFonts w:ascii="Times New Roman" w:hAnsi="Times New Roman" w:cs="Times New Roman"/>
              <w:sz w:val="24"/>
              <w:szCs w:val="24"/>
            </w:rPr>
          </w:rPrChange>
        </w:rPr>
        <w:object w:dxaOrig="5475" w:dyaOrig="1661">
          <v:shape id="_x0000_i1045" type="#_x0000_t75" style="width:273.75pt;height:82.9pt" o:ole="">
            <v:imagedata r:id="rId52" o:title=""/>
          </v:shape>
          <o:OLEObject Type="Embed" ProgID="Visio.Drawing.11" ShapeID="_x0000_i1045" DrawAspect="Content" ObjectID="_1406517030" r:id="rId53"/>
        </w:object>
      </w:r>
      <w:r w:rsidRPr="00384AEF">
        <w:rPr>
          <w:rFonts w:ascii="Times New Roman" w:hAnsi="Times New Roman" w:cs="Times New Roman"/>
          <w:sz w:val="24"/>
          <w:szCs w:val="24"/>
          <w:rPrChange w:id="2484"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248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49"/>
        <w:gridCol w:w="3551"/>
      </w:tblGrid>
      <w:tr w:rsidR="005E0E76" w:rsidRPr="00657B96"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2486"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Calibri" w:hAnsi="Times New Roman" w:cs="Times New Roman"/>
                <w:sz w:val="24"/>
                <w:szCs w:val="24"/>
                <w:rPrChange w:id="2487" w:author="DuyNgo" w:date="2012-08-10T08:15:00Z">
                  <w:rPr>
                    <w:rFonts w:asciiTheme="majorHAnsi" w:eastAsia="Calibri" w:hAnsiTheme="majorHAnsi" w:cstheme="minorHAnsi"/>
                    <w:b/>
                    <w:bCs/>
                    <w:color w:val="4F81BD" w:themeColor="accent1"/>
                    <w:sz w:val="24"/>
                    <w:szCs w:val="26"/>
                  </w:rPr>
                </w:rPrChange>
              </w:rPr>
              <w:t>Planner_UC01</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2488"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489" w:author="DuyNgo" w:date="2012-08-10T08:15:00Z">
                  <w:rPr>
                    <w:rFonts w:ascii="Tahoma" w:eastAsia="SimSun" w:hAnsi="Tahoma" w:cstheme="minorHAnsi"/>
                    <w:color w:val="000000"/>
                    <w:sz w:val="24"/>
                    <w:szCs w:val="20"/>
                    <w:lang w:eastAsia="zh-CN"/>
                  </w:rPr>
                </w:rPrChange>
              </w:rPr>
            </w:pPr>
            <w:r w:rsidRPr="00657B96">
              <w:rPr>
                <w:rFonts w:ascii="Times New Roman" w:eastAsia="Calibri" w:hAnsi="Times New Roman" w:cs="Times New Roman"/>
                <w:sz w:val="24"/>
                <w:szCs w:val="24"/>
                <w:rPrChange w:id="2490" w:author="DuyNgo" w:date="2012-08-10T08:15:00Z">
                  <w:rPr>
                    <w:rFonts w:asciiTheme="majorHAnsi" w:eastAsia="Calibri" w:hAnsiTheme="majorHAnsi" w:cstheme="minorHAnsi"/>
                    <w:b/>
                    <w:bCs/>
                    <w:color w:val="4F81BD" w:themeColor="accent1"/>
                    <w:sz w:val="24"/>
                    <w:szCs w:val="26"/>
                  </w:rPr>
                </w:rPrChange>
              </w:rPr>
              <w:t>Filter Task</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49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492"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493"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494"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filter tasks that are displayed on screen.</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495"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496"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497"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498" w:author="DuyNgo" w:date="2012-08-10T08:15:00Z">
                  <w:rPr>
                    <w:rFonts w:asciiTheme="majorHAnsi" w:eastAsiaTheme="majorEastAsia" w:hAnsiTheme="majorHAnsi" w:cstheme="minorHAnsi"/>
                    <w:b/>
                    <w:bCs/>
                    <w:color w:val="4F81BD" w:themeColor="accent1"/>
                    <w:sz w:val="24"/>
                    <w:szCs w:val="26"/>
                  </w:rPr>
                </w:rPrChange>
              </w:rPr>
              <w:t xml:space="preserve">Project </w:t>
            </w:r>
            <w:r w:rsidRPr="00657B96">
              <w:rPr>
                <w:rFonts w:ascii="Times New Roman" w:eastAsia="SimSun" w:hAnsi="Times New Roman" w:cs="Times New Roman"/>
                <w:sz w:val="24"/>
                <w:szCs w:val="24"/>
                <w:lang w:eastAsia="zh-CN"/>
                <w:rPrChange w:id="2499" w:author="DuyNgo" w:date="2012-08-10T08:15:00Z">
                  <w:rPr>
                    <w:rFonts w:asciiTheme="majorHAnsi" w:eastAsia="SimSun" w:hAnsiTheme="majorHAnsi" w:cstheme="minorHAnsi"/>
                    <w:b/>
                    <w:bCs/>
                    <w:color w:val="4F81BD" w:themeColor="accent1"/>
                    <w:sz w:val="24"/>
                    <w:szCs w:val="26"/>
                    <w:lang w:eastAsia="zh-CN"/>
                  </w:rPr>
                </w:rPrChange>
              </w:rPr>
              <w:t>Manager; Team Member</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500"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501"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502"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503"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or “Team Member”; Users must go to Planner page</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504"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505"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506"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507"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657B96"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508"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509"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510"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511" w:author="DuyNgo" w:date="2012-08-10T08:15:00Z">
                  <w:rPr>
                    <w:rFonts w:asciiTheme="majorHAnsi" w:eastAsia="SimSun" w:hAnsiTheme="majorHAnsi" w:cstheme="minorHAnsi"/>
                    <w:b/>
                    <w:bCs/>
                    <w:color w:val="4F81BD" w:themeColor="accent1"/>
                    <w:sz w:val="24"/>
                    <w:szCs w:val="26"/>
                    <w:lang w:eastAsia="zh-CN"/>
                  </w:rPr>
                </w:rPrChange>
              </w:rPr>
              <w:t>1.</w:t>
            </w:r>
            <w:r w:rsidRPr="00657B96">
              <w:rPr>
                <w:rFonts w:ascii="Times New Roman" w:eastAsia="Calibri" w:hAnsi="Times New Roman" w:cs="Times New Roman"/>
                <w:sz w:val="24"/>
                <w:szCs w:val="24"/>
                <w:rPrChange w:id="2512" w:author="DuyNgo" w:date="2012-08-10T08:15:00Z">
                  <w:rPr>
                    <w:rFonts w:asciiTheme="majorHAnsi" w:eastAsia="Calibri" w:hAnsiTheme="majorHAnsi" w:cstheme="minorHAnsi"/>
                    <w:b/>
                    <w:bCs/>
                    <w:color w:val="4F81BD" w:themeColor="accent1"/>
                    <w:sz w:val="24"/>
                    <w:szCs w:val="26"/>
                  </w:rPr>
                </w:rPrChange>
              </w:rPr>
              <w:t xml:space="preserve"> Select conditions to filter and click “Search” button.</w:t>
            </w:r>
          </w:p>
          <w:p w:rsidR="005E0E76" w:rsidRPr="00657B96" w:rsidRDefault="005E0E76" w:rsidP="00946F40">
            <w:pPr>
              <w:rPr>
                <w:rFonts w:ascii="Times New Roman" w:eastAsia="SimSun" w:hAnsi="Times New Roman" w:cs="Times New Roman"/>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513" w:author="DuyNgo" w:date="2012-08-10T08:15:00Z">
                  <w:rPr>
                    <w:rFonts w:asciiTheme="majorHAnsi" w:eastAsia="SimSun" w:hAnsiTheme="majorHAnsi" w:cstheme="minorHAnsi"/>
                    <w:b/>
                    <w:bCs/>
                    <w:color w:val="4F81BD" w:themeColor="accent1"/>
                    <w:sz w:val="24"/>
                    <w:szCs w:val="26"/>
                    <w:lang w:eastAsia="zh-CN"/>
                  </w:rPr>
                </w:rPrChange>
              </w:rPr>
              <w:t>2. Show task list after filtering.</w:t>
            </w:r>
          </w:p>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2514"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515"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516"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517"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518"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519"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520"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52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522"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523"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524"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525"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526"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527"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528"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529"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530"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53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532" w:author="DuyNgo" w:date="2012-08-10T08:15:00Z">
                  <w:rPr>
                    <w:rFonts w:asciiTheme="majorHAnsi" w:eastAsia="MS PGothic" w:hAnsiTheme="majorHAnsi" w:cstheme="minorHAnsi"/>
                    <w:b/>
                    <w:bCs/>
                    <w:color w:val="4F81BD" w:themeColor="accent1"/>
                    <w:sz w:val="24"/>
                    <w:szCs w:val="26"/>
                  </w:rPr>
                </w:rPrChange>
              </w:rPr>
              <w:t>Normal</w:t>
            </w:r>
          </w:p>
        </w:tc>
      </w:tr>
    </w:tbl>
    <w:p w:rsidR="00F20525" w:rsidRPr="00657B96" w:rsidRDefault="00F20525" w:rsidP="008878F7">
      <w:pPr>
        <w:rPr>
          <w:rFonts w:ascii="Times New Roman" w:hAnsi="Times New Roman" w:cs="Times New Roman"/>
          <w:snapToGrid w:val="0"/>
          <w:sz w:val="24"/>
          <w:szCs w:val="24"/>
        </w:rPr>
      </w:pPr>
    </w:p>
    <w:p w:rsidR="005E0E76" w:rsidRPr="00657B96" w:rsidRDefault="00C82F4F" w:rsidP="00F20525">
      <w:pPr>
        <w:pStyle w:val="Heading5"/>
        <w:rPr>
          <w:rFonts w:ascii="Times New Roman" w:hAnsi="Times New Roman" w:cs="Times New Roman"/>
          <w:snapToGrid w:val="0"/>
          <w:sz w:val="24"/>
          <w:szCs w:val="24"/>
          <w:rPrChange w:id="2533" w:author="DuyNgo" w:date="2012-08-10T08:15:00Z">
            <w:rPr>
              <w:snapToGrid w:val="0"/>
            </w:rPr>
          </w:rPrChange>
        </w:rPr>
      </w:pPr>
      <w:r w:rsidRPr="00657B96">
        <w:rPr>
          <w:rFonts w:ascii="Times New Roman" w:hAnsi="Times New Roman" w:cs="Times New Roman"/>
          <w:snapToGrid w:val="0"/>
          <w:sz w:val="24"/>
          <w:szCs w:val="24"/>
          <w:rPrChange w:id="2534" w:author="DuyNgo" w:date="2012-08-10T08:15:00Z">
            <w:rPr>
              <w:b/>
              <w:bCs/>
              <w:snapToGrid w:val="0"/>
              <w:color w:val="4F81BD" w:themeColor="accent1"/>
              <w:sz w:val="26"/>
              <w:szCs w:val="26"/>
            </w:rPr>
          </w:rPrChange>
        </w:rPr>
        <w:t>2.4</w:t>
      </w:r>
      <w:r w:rsidR="005E0E76" w:rsidRPr="00657B96">
        <w:rPr>
          <w:rFonts w:ascii="Times New Roman" w:hAnsi="Times New Roman" w:cs="Times New Roman"/>
          <w:snapToGrid w:val="0"/>
          <w:sz w:val="24"/>
          <w:szCs w:val="24"/>
          <w:rPrChange w:id="2535" w:author="DuyNgo" w:date="2012-08-10T08:15:00Z">
            <w:rPr>
              <w:b/>
              <w:bCs/>
              <w:snapToGrid w:val="0"/>
              <w:color w:val="4F81BD" w:themeColor="accent1"/>
              <w:sz w:val="26"/>
              <w:szCs w:val="26"/>
            </w:rPr>
          </w:rPrChange>
        </w:rPr>
        <w:t>.3.2 Add Task</w:t>
      </w:r>
    </w:p>
    <w:p w:rsidR="005E0E76" w:rsidRPr="00657B96" w:rsidRDefault="005E0E76" w:rsidP="005E0E76">
      <w:pPr>
        <w:rPr>
          <w:rFonts w:ascii="Times New Roman" w:hAnsi="Times New Roman" w:cs="Times New Roman"/>
          <w:sz w:val="24"/>
          <w:szCs w:val="24"/>
        </w:rPr>
      </w:pP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2536" w:author="DuyNgo" w:date="2012-08-10T08:15:00Z">
            <w:rPr>
              <w:rFonts w:ascii="Times New Roman" w:hAnsi="Times New Roman" w:cs="Times New Roman"/>
              <w:sz w:val="24"/>
              <w:szCs w:val="24"/>
            </w:rPr>
          </w:rPrChange>
        </w:rPr>
        <w:object w:dxaOrig="3481" w:dyaOrig="1661">
          <v:shape id="_x0000_i1046" type="#_x0000_t75" style="width:174.15pt;height:82.9pt" o:ole="">
            <v:imagedata r:id="rId54" o:title=""/>
          </v:shape>
          <o:OLEObject Type="Embed" ProgID="Visio.Drawing.11" ShapeID="_x0000_i1046" DrawAspect="Content" ObjectID="_1406517031" r:id="rId55"/>
        </w:objec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253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2"/>
        <w:gridCol w:w="3647"/>
        <w:gridCol w:w="3555"/>
      </w:tblGrid>
      <w:tr w:rsidR="005E0E76" w:rsidRPr="00657B96"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2538" w:author="DuyNgo" w:date="2012-08-10T08:15:00Z">
                  <w:rPr>
                    <w:rFonts w:asciiTheme="majorHAnsi" w:eastAsia="MS PGothic" w:hAnsiTheme="majorHAnsi" w:cstheme="minorHAnsi"/>
                    <w:b/>
                    <w:bCs/>
                    <w:color w:val="4F81BD" w:themeColor="accent1"/>
                    <w:sz w:val="24"/>
                    <w:szCs w:val="26"/>
                  </w:rPr>
                </w:rPrChange>
              </w:rPr>
              <w:lastRenderedPageBreak/>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Calibri" w:hAnsi="Times New Roman" w:cs="Times New Roman"/>
                <w:sz w:val="24"/>
                <w:szCs w:val="24"/>
                <w:rPrChange w:id="2539" w:author="DuyNgo" w:date="2012-08-10T08:15:00Z">
                  <w:rPr>
                    <w:rFonts w:asciiTheme="majorHAnsi" w:eastAsia="Calibri" w:hAnsiTheme="majorHAnsi" w:cstheme="minorHAnsi"/>
                    <w:b/>
                    <w:bCs/>
                    <w:color w:val="4F81BD" w:themeColor="accent1"/>
                    <w:sz w:val="24"/>
                    <w:szCs w:val="26"/>
                  </w:rPr>
                </w:rPrChange>
              </w:rPr>
              <w:t>Planner_UC02</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2540"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541" w:author="DuyNgo" w:date="2012-08-10T08:15:00Z">
                  <w:rPr>
                    <w:rFonts w:ascii="Tahoma" w:eastAsia="SimSun" w:hAnsi="Tahoma" w:cstheme="minorHAnsi"/>
                    <w:color w:val="000000"/>
                    <w:sz w:val="24"/>
                    <w:szCs w:val="20"/>
                    <w:lang w:eastAsia="zh-CN"/>
                  </w:rPr>
                </w:rPrChange>
              </w:rPr>
            </w:pPr>
            <w:r w:rsidRPr="00657B96">
              <w:rPr>
                <w:rFonts w:ascii="Times New Roman" w:eastAsia="Calibri" w:hAnsi="Times New Roman" w:cs="Times New Roman"/>
                <w:sz w:val="24"/>
                <w:szCs w:val="24"/>
                <w:rPrChange w:id="2542" w:author="DuyNgo" w:date="2012-08-10T08:15:00Z">
                  <w:rPr>
                    <w:rFonts w:asciiTheme="majorHAnsi" w:eastAsia="Calibri" w:hAnsiTheme="majorHAnsi" w:cstheme="minorHAnsi"/>
                    <w:b/>
                    <w:bCs/>
                    <w:color w:val="4F81BD" w:themeColor="accent1"/>
                    <w:sz w:val="24"/>
                    <w:szCs w:val="26"/>
                  </w:rPr>
                </w:rPrChange>
              </w:rPr>
              <w:t>Add Task</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543"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544"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545"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546" w:author="DuyNgo" w:date="2012-08-10T08:15:00Z">
                  <w:rPr>
                    <w:rFonts w:asciiTheme="majorHAnsi" w:eastAsiaTheme="majorEastAsia" w:hAnsiTheme="majorHAnsi" w:cstheme="minorHAnsi"/>
                    <w:b/>
                    <w:bCs/>
                    <w:color w:val="4F81BD" w:themeColor="accent1"/>
                    <w:sz w:val="24"/>
                    <w:szCs w:val="26"/>
                  </w:rPr>
                </w:rPrChange>
              </w:rPr>
              <w:t>This function allows Project Manager to plan and add specific tasks to his/her project.</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547"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548"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549"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550" w:author="DuyNgo" w:date="2012-08-10T08:15:00Z">
                  <w:rPr>
                    <w:rFonts w:asciiTheme="majorHAnsi" w:eastAsiaTheme="majorEastAsia" w:hAnsiTheme="majorHAnsi" w:cstheme="minorHAnsi"/>
                    <w:b/>
                    <w:bCs/>
                    <w:color w:val="4F81BD" w:themeColor="accent1"/>
                    <w:sz w:val="24"/>
                    <w:szCs w:val="26"/>
                  </w:rPr>
                </w:rPrChange>
              </w:rPr>
              <w:t xml:space="preserve">Project </w:t>
            </w:r>
            <w:r w:rsidRPr="00657B96">
              <w:rPr>
                <w:rFonts w:ascii="Times New Roman" w:eastAsia="SimSun" w:hAnsi="Times New Roman" w:cs="Times New Roman"/>
                <w:sz w:val="24"/>
                <w:szCs w:val="24"/>
                <w:lang w:eastAsia="zh-CN"/>
                <w:rPrChange w:id="2551"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552"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553"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554"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555"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Planner page</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556"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557"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558"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559"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657B96"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560"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561"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562"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563" w:author="DuyNgo" w:date="2012-08-10T08:15:00Z">
                  <w:rPr>
                    <w:rFonts w:asciiTheme="majorHAnsi" w:eastAsia="SimSun" w:hAnsiTheme="majorHAnsi" w:cstheme="minorHAnsi"/>
                    <w:b/>
                    <w:bCs/>
                    <w:color w:val="4F81BD" w:themeColor="accent1"/>
                    <w:sz w:val="24"/>
                    <w:szCs w:val="26"/>
                    <w:lang w:eastAsia="zh-CN"/>
                  </w:rPr>
                </w:rPrChange>
              </w:rPr>
              <w:t>1.</w:t>
            </w:r>
            <w:r w:rsidRPr="00657B96">
              <w:rPr>
                <w:rFonts w:ascii="Times New Roman" w:eastAsia="Calibri" w:hAnsi="Times New Roman" w:cs="Times New Roman"/>
                <w:sz w:val="24"/>
                <w:szCs w:val="24"/>
                <w:rPrChange w:id="2564" w:author="DuyNgo" w:date="2012-08-10T08:15:00Z">
                  <w:rPr>
                    <w:rFonts w:asciiTheme="majorHAnsi" w:eastAsia="Calibri" w:hAnsiTheme="majorHAnsi" w:cstheme="minorHAnsi"/>
                    <w:b/>
                    <w:bCs/>
                    <w:color w:val="4F81BD" w:themeColor="accent1"/>
                    <w:sz w:val="24"/>
                    <w:szCs w:val="26"/>
                  </w:rPr>
                </w:rPrChange>
              </w:rPr>
              <w:t xml:space="preserve"> Click “Add New Task” button</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565" w:author="DuyNgo" w:date="2012-08-10T08:15:00Z">
                  <w:rPr>
                    <w:rFonts w:asciiTheme="majorHAnsi" w:eastAsia="SimSun" w:hAnsiTheme="majorHAnsi" w:cstheme="minorHAnsi"/>
                    <w:b/>
                    <w:bCs/>
                    <w:color w:val="4F81BD" w:themeColor="accent1"/>
                    <w:sz w:val="24"/>
                    <w:szCs w:val="26"/>
                    <w:lang w:eastAsia="zh-CN"/>
                  </w:rPr>
                </w:rPrChange>
              </w:rPr>
              <w:t xml:space="preserve">3. </w:t>
            </w:r>
            <w:r w:rsidRPr="00657B96">
              <w:rPr>
                <w:rFonts w:ascii="Times New Roman" w:eastAsia="Calibri" w:hAnsi="Times New Roman" w:cs="Times New Roman"/>
                <w:sz w:val="24"/>
                <w:szCs w:val="24"/>
                <w:rPrChange w:id="2566" w:author="DuyNgo" w:date="2012-08-10T08:15:00Z">
                  <w:rPr>
                    <w:rFonts w:asciiTheme="majorHAnsi" w:eastAsia="Calibri" w:hAnsiTheme="majorHAnsi" w:cstheme="minorHAnsi"/>
                    <w:b/>
                    <w:bCs/>
                    <w:color w:val="4F81BD" w:themeColor="accent1"/>
                    <w:sz w:val="24"/>
                    <w:szCs w:val="26"/>
                  </w:rPr>
                </w:rPrChange>
              </w:rPr>
              <w:t>Fill up</w:t>
            </w:r>
            <w:r w:rsidRPr="00657B96">
              <w:rPr>
                <w:rFonts w:ascii="Times New Roman" w:eastAsia="SimSun" w:hAnsi="Times New Roman" w:cs="Times New Roman"/>
                <w:sz w:val="24"/>
                <w:szCs w:val="24"/>
                <w:lang w:eastAsia="zh-CN"/>
                <w:rPrChange w:id="2567" w:author="DuyNgo" w:date="2012-08-10T08:15:00Z">
                  <w:rPr>
                    <w:rFonts w:asciiTheme="majorHAnsi" w:eastAsia="SimSun" w:hAnsiTheme="majorHAnsi" w:cstheme="minorHAnsi"/>
                    <w:b/>
                    <w:bCs/>
                    <w:color w:val="4F81BD" w:themeColor="accent1"/>
                    <w:sz w:val="24"/>
                    <w:szCs w:val="26"/>
                    <w:lang w:eastAsia="zh-CN"/>
                  </w:rPr>
                </w:rPrChange>
              </w:rPr>
              <w:t xml:space="preserve"> task’s information.</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568" w:author="DuyNgo" w:date="2012-08-10T08:15:00Z">
                  <w:rPr>
                    <w:rFonts w:asciiTheme="majorHAnsi" w:eastAsia="SimSun" w:hAnsiTheme="majorHAnsi" w:cstheme="minorHAnsi"/>
                    <w:b/>
                    <w:bCs/>
                    <w:color w:val="4F81BD" w:themeColor="accent1"/>
                    <w:sz w:val="24"/>
                    <w:szCs w:val="26"/>
                    <w:lang w:eastAsia="zh-CN"/>
                  </w:rPr>
                </w:rPrChange>
              </w:rPr>
              <w:t>6. Click “Save” button.</w:t>
            </w:r>
          </w:p>
        </w:tc>
        <w:tc>
          <w:tcPr>
            <w:tcW w:w="3655"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569" w:author="DuyNgo" w:date="2012-08-10T08:15:00Z">
                  <w:rPr>
                    <w:rFonts w:asciiTheme="majorHAnsi" w:eastAsia="SimSun" w:hAnsiTheme="majorHAnsi" w:cstheme="minorHAnsi"/>
                    <w:b/>
                    <w:bCs/>
                    <w:color w:val="4F81BD" w:themeColor="accent1"/>
                    <w:sz w:val="24"/>
                    <w:szCs w:val="26"/>
                    <w:lang w:eastAsia="zh-CN"/>
                  </w:rPr>
                </w:rPrChange>
              </w:rPr>
              <w:t>2. Redirect to Task Adding Page.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570" w:author="DuyNgo" w:date="2012-08-10T08:15:00Z">
                  <w:rPr>
                    <w:rFonts w:asciiTheme="majorHAnsi" w:eastAsia="SimSun" w:hAnsiTheme="majorHAnsi" w:cstheme="minorHAnsi"/>
                    <w:b/>
                    <w:bCs/>
                    <w:color w:val="4F81BD" w:themeColor="accent1"/>
                    <w:sz w:val="24"/>
                    <w:szCs w:val="26"/>
                    <w:lang w:eastAsia="zh-CN"/>
                  </w:rPr>
                </w:rPrChange>
              </w:rPr>
              <w:t>3. Validate task’s information.</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571" w:author="DuyNgo" w:date="2012-08-10T08:15:00Z">
                  <w:rPr>
                    <w:rFonts w:asciiTheme="majorHAnsi" w:eastAsia="SimSun" w:hAnsiTheme="majorHAnsi" w:cstheme="minorHAnsi"/>
                    <w:b/>
                    <w:bCs/>
                    <w:color w:val="4F81BD" w:themeColor="accent1"/>
                    <w:sz w:val="24"/>
                    <w:szCs w:val="26"/>
                    <w:lang w:eastAsia="zh-CN"/>
                  </w:rPr>
                </w:rPrChange>
              </w:rPr>
              <w:t>5. Display “Complete!” message.</w:t>
            </w:r>
          </w:p>
        </w:tc>
      </w:tr>
      <w:tr w:rsidR="005E0E76" w:rsidRPr="00657B96"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2572"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573"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574" w:author="DuyNgo" w:date="2012-08-10T08:15:00Z">
                  <w:rPr>
                    <w:rFonts w:asciiTheme="majorHAnsi" w:eastAsia="SimSun" w:hAnsiTheme="majorHAnsi" w:cstheme="minorHAnsi"/>
                    <w:b/>
                    <w:bCs/>
                    <w:color w:val="4F81BD" w:themeColor="accent1"/>
                    <w:sz w:val="24"/>
                    <w:szCs w:val="26"/>
                    <w:lang w:eastAsia="zh-CN"/>
                  </w:rPr>
                </w:rPrChange>
              </w:rPr>
              <w:t xml:space="preserve">3A: if </w:t>
            </w:r>
            <w:r w:rsidRPr="00657B96">
              <w:rPr>
                <w:rFonts w:ascii="Times New Roman" w:hAnsi="Times New Roman" w:cs="Times New Roman"/>
                <w:sz w:val="24"/>
                <w:szCs w:val="24"/>
                <w:rPrChange w:id="2575" w:author="DuyNgo" w:date="2012-08-10T08:15:00Z">
                  <w:rPr>
                    <w:rFonts w:asciiTheme="majorHAnsi" w:eastAsiaTheme="majorEastAsia" w:hAnsiTheme="majorHAnsi" w:cstheme="minorHAnsi"/>
                    <w:b/>
                    <w:bCs/>
                    <w:color w:val="4F81BD" w:themeColor="accent1"/>
                    <w:sz w:val="24"/>
                    <w:szCs w:val="26"/>
                  </w:rPr>
                </w:rPrChange>
              </w:rPr>
              <w:t>task</w:t>
            </w:r>
            <w:r w:rsidRPr="00657B96">
              <w:rPr>
                <w:rFonts w:ascii="Times New Roman" w:eastAsia="SimSun" w:hAnsi="Times New Roman" w:cs="Times New Roman"/>
                <w:sz w:val="24"/>
                <w:szCs w:val="24"/>
                <w:lang w:eastAsia="zh-CN"/>
                <w:rPrChange w:id="2576" w:author="DuyNgo" w:date="2012-08-10T08:15:00Z">
                  <w:rPr>
                    <w:rFonts w:asciiTheme="majorHAnsi" w:eastAsia="SimSun" w:hAnsiTheme="majorHAnsi" w:cstheme="minorHAnsi"/>
                    <w:b/>
                    <w:bCs/>
                    <w:color w:val="4F81BD" w:themeColor="accent1"/>
                    <w:sz w:val="24"/>
                    <w:szCs w:val="26"/>
                    <w:lang w:eastAsia="zh-CN"/>
                  </w:rPr>
                </w:rPrChange>
              </w:rPr>
              <w:t xml:space="preserve"> information is not correct, show error message and ask to input again.</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577"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578"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579"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580"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58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582"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583"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584"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585"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586"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587"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588"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589"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590"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59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592" w:author="DuyNgo" w:date="2012-08-10T08:15:00Z">
                  <w:rPr>
                    <w:rFonts w:asciiTheme="majorHAnsi" w:eastAsia="MS PGothic" w:hAnsiTheme="majorHAnsi" w:cstheme="minorHAnsi"/>
                    <w:b/>
                    <w:bCs/>
                    <w:color w:val="4F81BD" w:themeColor="accent1"/>
                    <w:sz w:val="24"/>
                    <w:szCs w:val="26"/>
                  </w:rPr>
                </w:rPrChange>
              </w:rPr>
              <w:t>High</w:t>
            </w:r>
          </w:p>
        </w:tc>
      </w:tr>
    </w:tbl>
    <w:p w:rsidR="005E0E76" w:rsidRPr="00657B96" w:rsidRDefault="005E0E76" w:rsidP="008878F7">
      <w:pPr>
        <w:rPr>
          <w:rFonts w:ascii="Times New Roman" w:hAnsi="Times New Roman" w:cs="Times New Roman"/>
          <w:snapToGrid w:val="0"/>
          <w:sz w:val="24"/>
          <w:szCs w:val="24"/>
        </w:rPr>
      </w:pPr>
    </w:p>
    <w:p w:rsidR="005E0E76" w:rsidRPr="00657B96" w:rsidRDefault="008878F7" w:rsidP="00A200DE">
      <w:pPr>
        <w:pStyle w:val="Heading5"/>
        <w:rPr>
          <w:rFonts w:ascii="Times New Roman" w:hAnsi="Times New Roman" w:cs="Times New Roman"/>
          <w:snapToGrid w:val="0"/>
          <w:sz w:val="24"/>
          <w:szCs w:val="24"/>
          <w:rPrChange w:id="2593" w:author="DuyNgo" w:date="2012-08-10T08:15:00Z">
            <w:rPr>
              <w:snapToGrid w:val="0"/>
            </w:rPr>
          </w:rPrChange>
        </w:rPr>
      </w:pPr>
      <w:r w:rsidRPr="00657B96">
        <w:rPr>
          <w:rFonts w:ascii="Times New Roman" w:hAnsi="Times New Roman" w:cs="Times New Roman"/>
          <w:snapToGrid w:val="0"/>
          <w:sz w:val="24"/>
          <w:szCs w:val="24"/>
          <w:rPrChange w:id="2594" w:author="DuyNgo" w:date="2012-08-10T08:15:00Z">
            <w:rPr>
              <w:b/>
              <w:bCs/>
              <w:snapToGrid w:val="0"/>
              <w:color w:val="4F81BD" w:themeColor="accent1"/>
              <w:sz w:val="26"/>
              <w:szCs w:val="26"/>
            </w:rPr>
          </w:rPrChange>
        </w:rPr>
        <w:t>2.4</w:t>
      </w:r>
      <w:r w:rsidR="005E0E76" w:rsidRPr="00657B96">
        <w:rPr>
          <w:rFonts w:ascii="Times New Roman" w:hAnsi="Times New Roman" w:cs="Times New Roman"/>
          <w:snapToGrid w:val="0"/>
          <w:sz w:val="24"/>
          <w:szCs w:val="24"/>
          <w:rPrChange w:id="2595" w:author="DuyNgo" w:date="2012-08-10T08:15:00Z">
            <w:rPr>
              <w:b/>
              <w:bCs/>
              <w:snapToGrid w:val="0"/>
              <w:color w:val="4F81BD" w:themeColor="accent1"/>
              <w:sz w:val="26"/>
              <w:szCs w:val="26"/>
            </w:rPr>
          </w:rPrChange>
        </w:rPr>
        <w:t>.3.3 Update Task</w:t>
      </w:r>
    </w:p>
    <w:p w:rsidR="005E0E76" w:rsidRPr="00657B96" w:rsidRDefault="005E0E76" w:rsidP="005E0E76">
      <w:pPr>
        <w:pStyle w:val="ListParagraph"/>
        <w:rPr>
          <w:rFonts w:ascii="Times New Roman" w:hAnsi="Times New Roman" w:cs="Times New Roman"/>
          <w:snapToGrid w:val="0"/>
          <w:sz w:val="24"/>
          <w:szCs w:val="24"/>
        </w:rPr>
      </w:pPr>
    </w:p>
    <w:p w:rsidR="005E0E76" w:rsidRPr="00657B96" w:rsidRDefault="005E0E76" w:rsidP="005E0E76">
      <w:pPr>
        <w:pStyle w:val="ListParagraph"/>
        <w:rPr>
          <w:rFonts w:ascii="Times New Roman" w:hAnsi="Times New Roman" w:cs="Times New Roman"/>
          <w:b/>
          <w:i/>
          <w:iCs/>
          <w:snapToGrid w:val="0"/>
          <w:color w:val="003400"/>
          <w:sz w:val="24"/>
          <w:szCs w:val="24"/>
          <w:rPrChange w:id="2596" w:author="DuyNgo" w:date="2012-08-10T08:15:00Z">
            <w:rPr>
              <w:rFonts w:cstheme="minorHAnsi"/>
              <w:b/>
              <w:i/>
              <w:iCs/>
              <w:snapToGrid w:val="0"/>
              <w:color w:val="003400"/>
              <w:sz w:val="24"/>
            </w:rPr>
          </w:rPrChange>
        </w:rPr>
      </w:pPr>
      <w:r w:rsidRPr="00657B96">
        <w:rPr>
          <w:rFonts w:ascii="Times New Roman" w:hAnsi="Times New Roman" w:cs="Times New Roman"/>
          <w:sz w:val="24"/>
          <w:szCs w:val="24"/>
          <w:rPrChange w:id="2597" w:author="DuyNgo" w:date="2012-08-10T08:15:00Z">
            <w:rPr>
              <w:rFonts w:ascii="Times New Roman" w:hAnsi="Times New Roman" w:cs="Times New Roman"/>
              <w:sz w:val="24"/>
              <w:szCs w:val="24"/>
            </w:rPr>
          </w:rPrChange>
        </w:rPr>
        <w:object w:dxaOrig="5475" w:dyaOrig="1661">
          <v:shape id="_x0000_i1047" type="#_x0000_t75" style="width:273.75pt;height:82.9pt" o:ole="">
            <v:imagedata r:id="rId56" o:title=""/>
          </v:shape>
          <o:OLEObject Type="Embed" ProgID="Visio.Drawing.11" ShapeID="_x0000_i1047" DrawAspect="Content" ObjectID="_1406517032" r:id="rId57"/>
        </w:objec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259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2"/>
        <w:gridCol w:w="3647"/>
        <w:gridCol w:w="3555"/>
      </w:tblGrid>
      <w:tr w:rsidR="005E0E76" w:rsidRPr="00657B96"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2599"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Calibri" w:hAnsi="Times New Roman" w:cs="Times New Roman"/>
                <w:sz w:val="24"/>
                <w:szCs w:val="24"/>
                <w:rPrChange w:id="2600" w:author="DuyNgo" w:date="2012-08-10T08:15:00Z">
                  <w:rPr>
                    <w:rFonts w:asciiTheme="majorHAnsi" w:eastAsia="Calibri" w:hAnsiTheme="majorHAnsi" w:cstheme="minorHAnsi"/>
                    <w:b/>
                    <w:bCs/>
                    <w:color w:val="4F81BD" w:themeColor="accent1"/>
                    <w:sz w:val="24"/>
                    <w:szCs w:val="26"/>
                  </w:rPr>
                </w:rPrChange>
              </w:rPr>
              <w:t>Planner_UC03</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2601"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602" w:author="DuyNgo" w:date="2012-08-10T08:15:00Z">
                  <w:rPr>
                    <w:rFonts w:ascii="Tahoma" w:eastAsia="SimSun" w:hAnsi="Tahoma" w:cstheme="minorHAnsi"/>
                    <w:color w:val="000000"/>
                    <w:sz w:val="24"/>
                    <w:szCs w:val="20"/>
                    <w:lang w:eastAsia="zh-CN"/>
                  </w:rPr>
                </w:rPrChange>
              </w:rPr>
            </w:pPr>
            <w:r w:rsidRPr="00657B96">
              <w:rPr>
                <w:rFonts w:ascii="Times New Roman" w:eastAsia="Calibri" w:hAnsi="Times New Roman" w:cs="Times New Roman"/>
                <w:sz w:val="24"/>
                <w:szCs w:val="24"/>
                <w:rPrChange w:id="2603" w:author="DuyNgo" w:date="2012-08-10T08:15:00Z">
                  <w:rPr>
                    <w:rFonts w:asciiTheme="majorHAnsi" w:eastAsia="Calibri" w:hAnsiTheme="majorHAnsi" w:cstheme="minorHAnsi"/>
                    <w:b/>
                    <w:bCs/>
                    <w:color w:val="4F81BD" w:themeColor="accent1"/>
                    <w:sz w:val="24"/>
                    <w:szCs w:val="26"/>
                  </w:rPr>
                </w:rPrChange>
              </w:rPr>
              <w:t>Update Task</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604"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605"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606"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607"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Members to update status of tasks or change information of tasks. (modifying scope depend on authority of user)</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608"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609"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610"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611" w:author="DuyNgo" w:date="2012-08-10T08:15:00Z">
                  <w:rPr>
                    <w:rFonts w:asciiTheme="majorHAnsi" w:eastAsiaTheme="majorEastAsia" w:hAnsiTheme="majorHAnsi" w:cstheme="minorHAnsi"/>
                    <w:b/>
                    <w:bCs/>
                    <w:color w:val="4F81BD" w:themeColor="accent1"/>
                    <w:sz w:val="24"/>
                    <w:szCs w:val="26"/>
                  </w:rPr>
                </w:rPrChange>
              </w:rPr>
              <w:t xml:space="preserve">Project </w:t>
            </w:r>
            <w:r w:rsidRPr="00657B96">
              <w:rPr>
                <w:rFonts w:ascii="Times New Roman" w:eastAsia="SimSun" w:hAnsi="Times New Roman" w:cs="Times New Roman"/>
                <w:sz w:val="24"/>
                <w:szCs w:val="24"/>
                <w:lang w:eastAsia="zh-CN"/>
                <w:rPrChange w:id="2612" w:author="DuyNgo" w:date="2012-08-10T08:15:00Z">
                  <w:rPr>
                    <w:rFonts w:asciiTheme="majorHAnsi" w:eastAsia="SimSun" w:hAnsiTheme="majorHAnsi" w:cstheme="minorHAnsi"/>
                    <w:b/>
                    <w:bCs/>
                    <w:color w:val="4F81BD" w:themeColor="accent1"/>
                    <w:sz w:val="24"/>
                    <w:szCs w:val="26"/>
                    <w:lang w:eastAsia="zh-CN"/>
                  </w:rPr>
                </w:rPrChange>
              </w:rPr>
              <w:t>Manager;</w:t>
            </w:r>
            <w:r w:rsidRPr="00657B96">
              <w:rPr>
                <w:rFonts w:ascii="Times New Roman" w:hAnsi="Times New Roman" w:cs="Times New Roman"/>
                <w:sz w:val="24"/>
                <w:szCs w:val="24"/>
                <w:rPrChange w:id="2613" w:author="DuyNgo" w:date="2012-08-10T08:15:00Z">
                  <w:rPr>
                    <w:rFonts w:asciiTheme="majorHAnsi" w:eastAsiaTheme="majorEastAsia" w:hAnsiTheme="majorHAnsi" w:cstheme="minorHAnsi"/>
                    <w:b/>
                    <w:bCs/>
                    <w:color w:val="4F81BD" w:themeColor="accent1"/>
                    <w:sz w:val="24"/>
                    <w:szCs w:val="26"/>
                  </w:rPr>
                </w:rPrChange>
              </w:rPr>
              <w:t xml:space="preserve"> Team Member</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614"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615"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616"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617"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or “</w:t>
            </w:r>
            <w:r w:rsidRPr="00657B96">
              <w:rPr>
                <w:rFonts w:ascii="Times New Roman" w:hAnsi="Times New Roman" w:cs="Times New Roman"/>
                <w:sz w:val="24"/>
                <w:szCs w:val="24"/>
                <w:rPrChange w:id="2618" w:author="DuyNgo" w:date="2012-08-10T08:15:00Z">
                  <w:rPr>
                    <w:rFonts w:asciiTheme="majorHAnsi" w:eastAsiaTheme="majorEastAsia" w:hAnsiTheme="majorHAnsi" w:cstheme="minorHAnsi"/>
                    <w:b/>
                    <w:bCs/>
                    <w:color w:val="4F81BD" w:themeColor="accent1"/>
                    <w:sz w:val="24"/>
                    <w:szCs w:val="26"/>
                  </w:rPr>
                </w:rPrChange>
              </w:rPr>
              <w:t>Team Member</w:t>
            </w:r>
            <w:r w:rsidRPr="00657B96">
              <w:rPr>
                <w:rFonts w:ascii="Times New Roman" w:eastAsia="SimSun" w:hAnsi="Times New Roman" w:cs="Times New Roman"/>
                <w:sz w:val="24"/>
                <w:szCs w:val="24"/>
                <w:lang w:eastAsia="zh-CN"/>
                <w:rPrChange w:id="2619" w:author="DuyNgo" w:date="2012-08-10T08:15:00Z">
                  <w:rPr>
                    <w:rFonts w:asciiTheme="majorHAnsi" w:eastAsia="SimSun" w:hAnsiTheme="majorHAnsi" w:cstheme="minorHAnsi"/>
                    <w:b/>
                    <w:bCs/>
                    <w:color w:val="4F81BD" w:themeColor="accent1"/>
                    <w:sz w:val="24"/>
                    <w:szCs w:val="26"/>
                    <w:lang w:eastAsia="zh-CN"/>
                  </w:rPr>
                </w:rPrChange>
              </w:rPr>
              <w:t xml:space="preserve">”; </w:t>
            </w:r>
            <w:r w:rsidRPr="00657B96">
              <w:rPr>
                <w:rFonts w:ascii="Times New Roman" w:eastAsia="SimSun" w:hAnsi="Times New Roman" w:cs="Times New Roman"/>
                <w:sz w:val="24"/>
                <w:szCs w:val="24"/>
                <w:lang w:eastAsia="zh-CN"/>
                <w:rPrChange w:id="2620" w:author="DuyNgo" w:date="2012-08-10T08:15:00Z">
                  <w:rPr>
                    <w:rFonts w:asciiTheme="majorHAnsi" w:eastAsia="SimSun" w:hAnsiTheme="majorHAnsi" w:cstheme="minorHAnsi"/>
                    <w:b/>
                    <w:bCs/>
                    <w:color w:val="4F81BD" w:themeColor="accent1"/>
                    <w:sz w:val="24"/>
                    <w:szCs w:val="26"/>
                    <w:lang w:eastAsia="zh-CN"/>
                  </w:rPr>
                </w:rPrChange>
              </w:rPr>
              <w:lastRenderedPageBreak/>
              <w:t>Users must go to Planner page</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62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622" w:author="DuyNgo" w:date="2012-08-10T08:15:00Z">
                  <w:rPr>
                    <w:rFonts w:asciiTheme="majorHAnsi" w:eastAsia="MS PGothic" w:hAnsiTheme="majorHAnsi" w:cstheme="minorHAnsi"/>
                    <w:b/>
                    <w:bCs/>
                    <w:color w:val="4F81BD" w:themeColor="accent1"/>
                    <w:sz w:val="24"/>
                    <w:szCs w:val="26"/>
                  </w:rPr>
                </w:rPrChange>
              </w:rPr>
              <w:lastRenderedPageBreak/>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623"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624"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657B96"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625"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626"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627"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628" w:author="DuyNgo" w:date="2012-08-10T08:15:00Z">
                  <w:rPr>
                    <w:rFonts w:asciiTheme="majorHAnsi" w:eastAsia="SimSun" w:hAnsiTheme="majorHAnsi" w:cstheme="minorHAnsi"/>
                    <w:b/>
                    <w:bCs/>
                    <w:color w:val="4F81BD" w:themeColor="accent1"/>
                    <w:sz w:val="24"/>
                    <w:szCs w:val="26"/>
                    <w:lang w:eastAsia="zh-CN"/>
                  </w:rPr>
                </w:rPrChange>
              </w:rPr>
              <w:t>1.</w:t>
            </w:r>
            <w:r w:rsidRPr="00657B96">
              <w:rPr>
                <w:rFonts w:ascii="Times New Roman" w:eastAsia="Calibri" w:hAnsi="Times New Roman" w:cs="Times New Roman"/>
                <w:sz w:val="24"/>
                <w:szCs w:val="24"/>
                <w:rPrChange w:id="2629" w:author="DuyNgo" w:date="2012-08-10T08:15:00Z">
                  <w:rPr>
                    <w:rFonts w:asciiTheme="majorHAnsi" w:eastAsia="Calibri" w:hAnsiTheme="majorHAnsi" w:cstheme="minorHAnsi"/>
                    <w:b/>
                    <w:bCs/>
                    <w:color w:val="4F81BD" w:themeColor="accent1"/>
                    <w:sz w:val="24"/>
                    <w:szCs w:val="26"/>
                  </w:rPr>
                </w:rPrChange>
              </w:rPr>
              <w:t xml:space="preserve"> Filer Planner (optional).</w:t>
            </w: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630" w:author="DuyNgo" w:date="2012-08-10T08:15:00Z">
                  <w:rPr>
                    <w:rFonts w:asciiTheme="majorHAnsi" w:eastAsia="SimSun" w:hAnsiTheme="majorHAnsi" w:cstheme="minorHAnsi"/>
                    <w:b/>
                    <w:bCs/>
                    <w:color w:val="4F81BD" w:themeColor="accent1"/>
                    <w:sz w:val="24"/>
                    <w:szCs w:val="26"/>
                    <w:lang w:eastAsia="zh-CN"/>
                  </w:rPr>
                </w:rPrChange>
              </w:rPr>
              <w:t xml:space="preserve">2. </w:t>
            </w:r>
            <w:r w:rsidRPr="00657B96">
              <w:rPr>
                <w:rFonts w:ascii="Times New Roman" w:eastAsia="Calibri" w:hAnsi="Times New Roman" w:cs="Times New Roman"/>
                <w:sz w:val="24"/>
                <w:szCs w:val="24"/>
                <w:rPrChange w:id="2631" w:author="DuyNgo" w:date="2012-08-10T08:15:00Z">
                  <w:rPr>
                    <w:rFonts w:asciiTheme="majorHAnsi" w:eastAsia="Calibri" w:hAnsiTheme="majorHAnsi" w:cstheme="minorHAnsi"/>
                    <w:b/>
                    <w:bCs/>
                    <w:color w:val="4F81BD" w:themeColor="accent1"/>
                    <w:sz w:val="24"/>
                    <w:szCs w:val="26"/>
                  </w:rPr>
                </w:rPrChange>
              </w:rPr>
              <w:t>Click on a task tile</w:t>
            </w:r>
            <w:r w:rsidRPr="00657B96">
              <w:rPr>
                <w:rFonts w:ascii="Times New Roman" w:eastAsia="SimSun" w:hAnsi="Times New Roman" w:cs="Times New Roman"/>
                <w:sz w:val="24"/>
                <w:szCs w:val="24"/>
                <w:lang w:eastAsia="zh-CN"/>
                <w:rPrChange w:id="2632" w:author="DuyNgo" w:date="2012-08-10T08:15:00Z">
                  <w:rPr>
                    <w:rFonts w:asciiTheme="majorHAnsi" w:eastAsia="SimSun" w:hAnsiTheme="majorHAnsi" w:cstheme="minorHAnsi"/>
                    <w:b/>
                    <w:bCs/>
                    <w:color w:val="4F81BD" w:themeColor="accent1"/>
                    <w:sz w:val="24"/>
                    <w:szCs w:val="26"/>
                    <w:lang w:eastAsia="zh-CN"/>
                  </w:rPr>
                </w:rPrChange>
              </w:rPr>
              <w:t xml:space="preserve">. </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633" w:author="DuyNgo" w:date="2012-08-10T08:15:00Z">
                  <w:rPr>
                    <w:rFonts w:asciiTheme="majorHAnsi" w:eastAsia="SimSun" w:hAnsiTheme="majorHAnsi" w:cstheme="minorHAnsi"/>
                    <w:b/>
                    <w:bCs/>
                    <w:color w:val="4F81BD" w:themeColor="accent1"/>
                    <w:sz w:val="24"/>
                    <w:szCs w:val="26"/>
                    <w:lang w:eastAsia="zh-CN"/>
                  </w:rPr>
                </w:rPrChange>
              </w:rPr>
              <w:t>4. Update task’s information.</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634" w:author="DuyNgo" w:date="2012-08-10T08:15:00Z">
                  <w:rPr>
                    <w:rFonts w:asciiTheme="majorHAnsi" w:eastAsia="SimSun" w:hAnsiTheme="majorHAnsi" w:cstheme="minorHAnsi"/>
                    <w:b/>
                    <w:bCs/>
                    <w:color w:val="4F81BD" w:themeColor="accent1"/>
                    <w:sz w:val="24"/>
                    <w:szCs w:val="26"/>
                    <w:lang w:eastAsia="zh-CN"/>
                  </w:rPr>
                </w:rPrChange>
              </w:rPr>
              <w:t>6. Click “Save” button.</w:t>
            </w:r>
          </w:p>
        </w:tc>
        <w:tc>
          <w:tcPr>
            <w:tcW w:w="3655"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635" w:author="DuyNgo" w:date="2012-08-10T08:15:00Z">
                  <w:rPr>
                    <w:rFonts w:asciiTheme="majorHAnsi" w:eastAsia="SimSun" w:hAnsiTheme="majorHAnsi" w:cstheme="minorHAnsi"/>
                    <w:b/>
                    <w:bCs/>
                    <w:color w:val="4F81BD" w:themeColor="accent1"/>
                    <w:sz w:val="24"/>
                    <w:szCs w:val="26"/>
                    <w:lang w:eastAsia="zh-CN"/>
                  </w:rPr>
                </w:rPrChange>
              </w:rPr>
              <w:t>3.</w:t>
            </w:r>
            <w:r w:rsidRPr="00657B96">
              <w:rPr>
                <w:rFonts w:ascii="Times New Roman" w:eastAsia="Calibri" w:hAnsi="Times New Roman" w:cs="Times New Roman"/>
                <w:sz w:val="24"/>
                <w:szCs w:val="24"/>
                <w:rPrChange w:id="2636" w:author="DuyNgo" w:date="2012-08-10T08:15:00Z">
                  <w:rPr>
                    <w:rFonts w:asciiTheme="majorHAnsi" w:eastAsia="Calibri" w:hAnsiTheme="majorHAnsi" w:cstheme="minorHAnsi"/>
                    <w:b/>
                    <w:bCs/>
                    <w:color w:val="4F81BD" w:themeColor="accent1"/>
                    <w:sz w:val="24"/>
                    <w:szCs w:val="26"/>
                  </w:rPr>
                </w:rPrChange>
              </w:rPr>
              <w:t>Redirect to Task Updating Page</w:t>
            </w:r>
            <w:r w:rsidRPr="00657B96">
              <w:rPr>
                <w:rFonts w:ascii="Times New Roman" w:eastAsia="SimSun" w:hAnsi="Times New Roman" w:cs="Times New Roman"/>
                <w:sz w:val="24"/>
                <w:szCs w:val="24"/>
                <w:lang w:eastAsia="zh-CN"/>
                <w:rPrChange w:id="2637" w:author="DuyNgo" w:date="2012-08-10T08:15:00Z">
                  <w:rPr>
                    <w:rFonts w:asciiTheme="majorHAnsi" w:eastAsia="SimSun" w:hAnsiTheme="majorHAnsi" w:cstheme="minorHAnsi"/>
                    <w:b/>
                    <w:bCs/>
                    <w:color w:val="4F81BD" w:themeColor="accent1"/>
                    <w:sz w:val="24"/>
                    <w:szCs w:val="26"/>
                    <w:lang w:eastAsia="zh-CN"/>
                  </w:rPr>
                </w:rPrChange>
              </w:rPr>
              <w: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638" w:author="DuyNgo" w:date="2012-08-10T08:15:00Z">
                  <w:rPr>
                    <w:rFonts w:asciiTheme="majorHAnsi" w:eastAsia="SimSun" w:hAnsiTheme="majorHAnsi" w:cstheme="minorHAnsi"/>
                    <w:b/>
                    <w:bCs/>
                    <w:color w:val="4F81BD" w:themeColor="accent1"/>
                    <w:sz w:val="24"/>
                    <w:szCs w:val="26"/>
                    <w:lang w:eastAsia="zh-CN"/>
                  </w:rPr>
                </w:rPrChange>
              </w:rPr>
              <w:t>5. Validate task’s information.</w:t>
            </w:r>
          </w:p>
        </w:tc>
      </w:tr>
      <w:tr w:rsidR="005E0E76" w:rsidRPr="00657B96"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2639"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640"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641" w:author="DuyNgo" w:date="2012-08-10T08:15:00Z">
                  <w:rPr>
                    <w:rFonts w:asciiTheme="majorHAnsi" w:eastAsia="SimSun" w:hAnsiTheme="majorHAnsi" w:cstheme="minorHAnsi"/>
                    <w:b/>
                    <w:bCs/>
                    <w:color w:val="4F81BD" w:themeColor="accent1"/>
                    <w:sz w:val="24"/>
                    <w:szCs w:val="26"/>
                    <w:lang w:eastAsia="zh-CN"/>
                  </w:rPr>
                </w:rPrChange>
              </w:rPr>
              <w:t xml:space="preserve">5A: if </w:t>
            </w:r>
            <w:r w:rsidRPr="00657B96">
              <w:rPr>
                <w:rFonts w:ascii="Times New Roman" w:hAnsi="Times New Roman" w:cs="Times New Roman"/>
                <w:sz w:val="24"/>
                <w:szCs w:val="24"/>
                <w:rPrChange w:id="2642" w:author="DuyNgo" w:date="2012-08-10T08:15:00Z">
                  <w:rPr>
                    <w:rFonts w:asciiTheme="majorHAnsi" w:eastAsiaTheme="majorEastAsia" w:hAnsiTheme="majorHAnsi" w:cstheme="minorHAnsi"/>
                    <w:b/>
                    <w:bCs/>
                    <w:color w:val="4F81BD" w:themeColor="accent1"/>
                    <w:sz w:val="24"/>
                    <w:szCs w:val="26"/>
                  </w:rPr>
                </w:rPrChange>
              </w:rPr>
              <w:t>task</w:t>
            </w:r>
            <w:r w:rsidRPr="00657B96">
              <w:rPr>
                <w:rFonts w:ascii="Times New Roman" w:eastAsia="SimSun" w:hAnsi="Times New Roman" w:cs="Times New Roman"/>
                <w:sz w:val="24"/>
                <w:szCs w:val="24"/>
                <w:lang w:eastAsia="zh-CN"/>
                <w:rPrChange w:id="2643" w:author="DuyNgo" w:date="2012-08-10T08:15:00Z">
                  <w:rPr>
                    <w:rFonts w:asciiTheme="majorHAnsi" w:eastAsia="SimSun" w:hAnsiTheme="majorHAnsi" w:cstheme="minorHAnsi"/>
                    <w:b/>
                    <w:bCs/>
                    <w:color w:val="4F81BD" w:themeColor="accent1"/>
                    <w:sz w:val="24"/>
                    <w:szCs w:val="26"/>
                    <w:lang w:eastAsia="zh-CN"/>
                  </w:rPr>
                </w:rPrChange>
              </w:rPr>
              <w:t xml:space="preserve"> information is not correct, show error message and ask to input again.</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644"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645"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646"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647"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648"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649"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650"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651"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652"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653"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654"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655"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656"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657"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658"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659" w:author="DuyNgo" w:date="2012-08-10T08:15:00Z">
                  <w:rPr>
                    <w:rFonts w:asciiTheme="majorHAnsi" w:eastAsia="MS PGothic" w:hAnsiTheme="majorHAnsi" w:cstheme="minorHAnsi"/>
                    <w:b/>
                    <w:bCs/>
                    <w:color w:val="4F81BD" w:themeColor="accent1"/>
                    <w:sz w:val="24"/>
                    <w:szCs w:val="26"/>
                  </w:rPr>
                </w:rPrChange>
              </w:rPr>
              <w:t>High</w:t>
            </w:r>
          </w:p>
        </w:tc>
      </w:tr>
    </w:tbl>
    <w:p w:rsidR="005E0E76" w:rsidRPr="00657B96" w:rsidRDefault="005E0E76" w:rsidP="008A4507">
      <w:pPr>
        <w:rPr>
          <w:rFonts w:ascii="Times New Roman" w:hAnsi="Times New Roman" w:cs="Times New Roman"/>
          <w:snapToGrid w:val="0"/>
          <w:sz w:val="24"/>
          <w:szCs w:val="24"/>
        </w:rPr>
      </w:pPr>
    </w:p>
    <w:p w:rsidR="005E0E76" w:rsidRPr="00657B96" w:rsidRDefault="008A4507" w:rsidP="00A200DE">
      <w:pPr>
        <w:pStyle w:val="Heading5"/>
        <w:rPr>
          <w:rFonts w:ascii="Times New Roman" w:hAnsi="Times New Roman" w:cs="Times New Roman"/>
          <w:snapToGrid w:val="0"/>
          <w:sz w:val="24"/>
          <w:szCs w:val="24"/>
          <w:rPrChange w:id="2660" w:author="DuyNgo" w:date="2012-08-10T08:15:00Z">
            <w:rPr>
              <w:snapToGrid w:val="0"/>
            </w:rPr>
          </w:rPrChange>
        </w:rPr>
      </w:pPr>
      <w:r w:rsidRPr="00657B96">
        <w:rPr>
          <w:rFonts w:ascii="Times New Roman" w:hAnsi="Times New Roman" w:cs="Times New Roman"/>
          <w:snapToGrid w:val="0"/>
          <w:sz w:val="24"/>
          <w:szCs w:val="24"/>
          <w:rPrChange w:id="2661" w:author="DuyNgo" w:date="2012-08-10T08:15:00Z">
            <w:rPr>
              <w:b/>
              <w:bCs/>
              <w:snapToGrid w:val="0"/>
              <w:color w:val="4F81BD" w:themeColor="accent1"/>
              <w:sz w:val="26"/>
              <w:szCs w:val="26"/>
            </w:rPr>
          </w:rPrChange>
        </w:rPr>
        <w:t>2.4</w:t>
      </w:r>
      <w:r w:rsidR="005E0E76" w:rsidRPr="00657B96">
        <w:rPr>
          <w:rFonts w:ascii="Times New Roman" w:hAnsi="Times New Roman" w:cs="Times New Roman"/>
          <w:snapToGrid w:val="0"/>
          <w:sz w:val="24"/>
          <w:szCs w:val="24"/>
          <w:rPrChange w:id="2662" w:author="DuyNgo" w:date="2012-08-10T08:15:00Z">
            <w:rPr>
              <w:b/>
              <w:bCs/>
              <w:snapToGrid w:val="0"/>
              <w:color w:val="4F81BD" w:themeColor="accent1"/>
              <w:sz w:val="26"/>
              <w:szCs w:val="26"/>
            </w:rPr>
          </w:rPrChange>
        </w:rPr>
        <w:t>.3.4 Delete Task</w:t>
      </w:r>
    </w:p>
    <w:p w:rsidR="005E0E76" w:rsidRPr="00657B96" w:rsidRDefault="005E0E76" w:rsidP="005E0E76">
      <w:pPr>
        <w:pStyle w:val="ListParagraph"/>
        <w:rPr>
          <w:rFonts w:ascii="Times New Roman" w:hAnsi="Times New Roman" w:cs="Times New Roman"/>
          <w:snapToGrid w:val="0"/>
          <w:sz w:val="24"/>
          <w:szCs w:val="24"/>
        </w:rPr>
      </w:pPr>
    </w:p>
    <w:p w:rsidR="005E0E76" w:rsidRPr="00657B96" w:rsidRDefault="005E0E76" w:rsidP="005E0E76">
      <w:pPr>
        <w:pStyle w:val="ListParagraph"/>
        <w:rPr>
          <w:rFonts w:ascii="Times New Roman" w:hAnsi="Times New Roman" w:cs="Times New Roman"/>
          <w:b/>
          <w:i/>
          <w:iCs/>
          <w:snapToGrid w:val="0"/>
          <w:color w:val="003400"/>
          <w:sz w:val="24"/>
          <w:szCs w:val="24"/>
          <w:rPrChange w:id="2663" w:author="DuyNgo" w:date="2012-08-10T08:15:00Z">
            <w:rPr>
              <w:rFonts w:cstheme="minorHAnsi"/>
              <w:b/>
              <w:i/>
              <w:iCs/>
              <w:snapToGrid w:val="0"/>
              <w:color w:val="003400"/>
              <w:sz w:val="24"/>
            </w:rPr>
          </w:rPrChange>
        </w:rPr>
      </w:pPr>
      <w:r w:rsidRPr="00657B96">
        <w:rPr>
          <w:rFonts w:ascii="Times New Roman" w:hAnsi="Times New Roman" w:cs="Times New Roman"/>
          <w:sz w:val="24"/>
          <w:szCs w:val="24"/>
          <w:rPrChange w:id="2664" w:author="DuyNgo" w:date="2012-08-10T08:15:00Z">
            <w:rPr>
              <w:rFonts w:ascii="Times New Roman" w:hAnsi="Times New Roman" w:cs="Times New Roman"/>
              <w:sz w:val="24"/>
              <w:szCs w:val="24"/>
            </w:rPr>
          </w:rPrChange>
        </w:rPr>
        <w:object w:dxaOrig="3481" w:dyaOrig="1661">
          <v:shape id="_x0000_i1048" type="#_x0000_t75" style="width:174.15pt;height:82.9pt" o:ole="">
            <v:imagedata r:id="rId58" o:title=""/>
          </v:shape>
          <o:OLEObject Type="Embed" ProgID="Visio.Drawing.11" ShapeID="_x0000_i1048" DrawAspect="Content" ObjectID="_1406517033" r:id="rId59"/>
        </w:objec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266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37"/>
        <w:gridCol w:w="3564"/>
      </w:tblGrid>
      <w:tr w:rsidR="005E0E76" w:rsidRPr="00657B96"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2666"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Calibri" w:hAnsi="Times New Roman" w:cs="Times New Roman"/>
                <w:sz w:val="24"/>
                <w:szCs w:val="24"/>
                <w:rPrChange w:id="2667" w:author="DuyNgo" w:date="2012-08-10T08:15:00Z">
                  <w:rPr>
                    <w:rFonts w:asciiTheme="majorHAnsi" w:eastAsia="Calibri" w:hAnsiTheme="majorHAnsi" w:cstheme="minorHAnsi"/>
                    <w:b/>
                    <w:bCs/>
                    <w:color w:val="4F81BD" w:themeColor="accent1"/>
                    <w:sz w:val="24"/>
                    <w:szCs w:val="26"/>
                  </w:rPr>
                </w:rPrChange>
              </w:rPr>
              <w:t>Planner_UC04</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2668"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669" w:author="DuyNgo" w:date="2012-08-10T08:15:00Z">
                  <w:rPr>
                    <w:rFonts w:ascii="Tahoma" w:eastAsia="SimSun" w:hAnsi="Tahoma" w:cstheme="minorHAnsi"/>
                    <w:color w:val="000000"/>
                    <w:sz w:val="24"/>
                    <w:szCs w:val="20"/>
                    <w:lang w:eastAsia="zh-CN"/>
                  </w:rPr>
                </w:rPrChange>
              </w:rPr>
            </w:pPr>
            <w:r w:rsidRPr="00657B96">
              <w:rPr>
                <w:rFonts w:ascii="Times New Roman" w:eastAsia="Calibri" w:hAnsi="Times New Roman" w:cs="Times New Roman"/>
                <w:sz w:val="24"/>
                <w:szCs w:val="24"/>
                <w:rPrChange w:id="2670" w:author="DuyNgo" w:date="2012-08-10T08:15:00Z">
                  <w:rPr>
                    <w:rFonts w:asciiTheme="majorHAnsi" w:eastAsia="Calibri" w:hAnsiTheme="majorHAnsi" w:cstheme="minorHAnsi"/>
                    <w:b/>
                    <w:bCs/>
                    <w:color w:val="4F81BD" w:themeColor="accent1"/>
                    <w:sz w:val="24"/>
                    <w:szCs w:val="26"/>
                  </w:rPr>
                </w:rPrChange>
              </w:rPr>
              <w:t>Delete Task</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67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672"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673"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674" w:author="DuyNgo" w:date="2012-08-10T08:15:00Z">
                  <w:rPr>
                    <w:rFonts w:asciiTheme="majorHAnsi" w:eastAsiaTheme="majorEastAsia" w:hAnsiTheme="majorHAnsi" w:cstheme="minorHAnsi"/>
                    <w:b/>
                    <w:bCs/>
                    <w:color w:val="4F81BD" w:themeColor="accent1"/>
                    <w:sz w:val="24"/>
                    <w:szCs w:val="26"/>
                  </w:rPr>
                </w:rPrChange>
              </w:rPr>
              <w:t>This function allows Project Manager delete task on Planner page.</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675"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676"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677"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678" w:author="DuyNgo" w:date="2012-08-10T08:15:00Z">
                  <w:rPr>
                    <w:rFonts w:asciiTheme="majorHAnsi" w:eastAsiaTheme="majorEastAsia" w:hAnsiTheme="majorHAnsi" w:cstheme="minorHAnsi"/>
                    <w:b/>
                    <w:bCs/>
                    <w:color w:val="4F81BD" w:themeColor="accent1"/>
                    <w:sz w:val="24"/>
                    <w:szCs w:val="26"/>
                  </w:rPr>
                </w:rPrChange>
              </w:rPr>
              <w:t xml:space="preserve">Project </w:t>
            </w:r>
            <w:r w:rsidRPr="00657B96">
              <w:rPr>
                <w:rFonts w:ascii="Times New Roman" w:eastAsia="SimSun" w:hAnsi="Times New Roman" w:cs="Times New Roman"/>
                <w:sz w:val="24"/>
                <w:szCs w:val="24"/>
                <w:lang w:eastAsia="zh-CN"/>
                <w:rPrChange w:id="2679"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680"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681"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682"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683"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Planner page</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684"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685"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686"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687"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688"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689" w:author="DuyNgo" w:date="2012-08-10T08:15:00Z">
                  <w:rPr>
                    <w:rFonts w:asciiTheme="majorHAnsi" w:eastAsia="SimSun" w:hAnsiTheme="majorHAnsi" w:cstheme="minorHAnsi"/>
                    <w:b/>
                    <w:bCs/>
                    <w:color w:val="4F81BD" w:themeColor="accent1"/>
                    <w:sz w:val="24"/>
                    <w:szCs w:val="26"/>
                    <w:lang w:eastAsia="zh-CN"/>
                  </w:rPr>
                </w:rPrChange>
              </w:rPr>
              <w:t xml:space="preserve">1. </w:t>
            </w:r>
            <w:r w:rsidRPr="00657B96">
              <w:rPr>
                <w:rFonts w:ascii="Times New Roman" w:eastAsia="Calibri" w:hAnsi="Times New Roman" w:cs="Times New Roman"/>
                <w:sz w:val="24"/>
                <w:szCs w:val="24"/>
                <w:rPrChange w:id="2690" w:author="DuyNgo" w:date="2012-08-10T08:15:00Z">
                  <w:rPr>
                    <w:rFonts w:asciiTheme="majorHAnsi" w:eastAsia="Calibri" w:hAnsiTheme="majorHAnsi" w:cstheme="minorHAnsi"/>
                    <w:b/>
                    <w:bCs/>
                    <w:color w:val="4F81BD" w:themeColor="accent1"/>
                    <w:sz w:val="24"/>
                    <w:szCs w:val="26"/>
                  </w:rPr>
                </w:rPrChange>
              </w:rPr>
              <w:t>Select a task, which he/she want to delete</w:t>
            </w:r>
            <w:r w:rsidRPr="00657B96">
              <w:rPr>
                <w:rFonts w:ascii="Times New Roman" w:eastAsia="SimSun" w:hAnsi="Times New Roman" w:cs="Times New Roman"/>
                <w:sz w:val="24"/>
                <w:szCs w:val="24"/>
                <w:lang w:eastAsia="zh-CN"/>
                <w:rPrChange w:id="2691" w:author="DuyNgo" w:date="2012-08-10T08:15:00Z">
                  <w:rPr>
                    <w:rFonts w:asciiTheme="majorHAnsi" w:eastAsia="SimSun" w:hAnsiTheme="majorHAnsi" w:cstheme="minorHAnsi"/>
                    <w:b/>
                    <w:bCs/>
                    <w:color w:val="4F81BD" w:themeColor="accent1"/>
                    <w:sz w:val="24"/>
                    <w:szCs w:val="26"/>
                    <w:lang w:eastAsia="zh-CN"/>
                  </w:rPr>
                </w:rPrChange>
              </w:rPr>
              <w:t>.</w:t>
            </w: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692" w:author="DuyNgo" w:date="2012-08-10T08:15:00Z">
                  <w:rPr>
                    <w:rFonts w:asciiTheme="majorHAnsi" w:eastAsia="SimSun" w:hAnsiTheme="majorHAnsi" w:cstheme="minorHAnsi"/>
                    <w:b/>
                    <w:bCs/>
                    <w:color w:val="4F81BD" w:themeColor="accent1"/>
                    <w:sz w:val="24"/>
                    <w:szCs w:val="26"/>
                    <w:lang w:eastAsia="zh-CN"/>
                  </w:rPr>
                </w:rPrChange>
              </w:rPr>
              <w:t xml:space="preserve">2. </w:t>
            </w:r>
            <w:r w:rsidRPr="00657B96">
              <w:rPr>
                <w:rFonts w:ascii="Times New Roman" w:eastAsia="Calibri" w:hAnsi="Times New Roman" w:cs="Times New Roman"/>
                <w:sz w:val="24"/>
                <w:szCs w:val="24"/>
                <w:rPrChange w:id="2693" w:author="DuyNgo" w:date="2012-08-10T08:15:00Z">
                  <w:rPr>
                    <w:rFonts w:asciiTheme="majorHAnsi" w:eastAsia="Calibri" w:hAnsiTheme="majorHAnsi" w:cstheme="minorHAnsi"/>
                    <w:b/>
                    <w:bCs/>
                    <w:color w:val="4F81BD" w:themeColor="accent1"/>
                    <w:sz w:val="24"/>
                    <w:szCs w:val="26"/>
                  </w:rPr>
                </w:rPrChange>
              </w:rPr>
              <w:t>Click “Delete” button</w:t>
            </w:r>
            <w:r w:rsidRPr="00657B96">
              <w:rPr>
                <w:rFonts w:ascii="Times New Roman" w:eastAsia="SimSun" w:hAnsi="Times New Roman" w:cs="Times New Roman"/>
                <w:sz w:val="24"/>
                <w:szCs w:val="24"/>
                <w:lang w:eastAsia="zh-CN"/>
                <w:rPrChange w:id="2694" w:author="DuyNgo" w:date="2012-08-10T08:15:00Z">
                  <w:rPr>
                    <w:rFonts w:asciiTheme="majorHAnsi" w:eastAsia="SimSun" w:hAnsiTheme="majorHAnsi" w:cstheme="minorHAnsi"/>
                    <w:b/>
                    <w:bCs/>
                    <w:color w:val="4F81BD" w:themeColor="accent1"/>
                    <w:sz w:val="24"/>
                    <w:szCs w:val="26"/>
                    <w:lang w:eastAsia="zh-CN"/>
                  </w:rPr>
                </w:rPrChange>
              </w:rPr>
              <w:t xml:space="preserve">. </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2695"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Change w:id="2696"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697" w:author="DuyNgo" w:date="2012-08-10T08:15:00Z">
                  <w:rPr>
                    <w:rFonts w:asciiTheme="majorHAnsi" w:eastAsia="SimSun" w:hAnsiTheme="majorHAnsi" w:cstheme="minorHAnsi"/>
                    <w:b/>
                    <w:bCs/>
                    <w:color w:val="4F81BD" w:themeColor="accent1"/>
                    <w:sz w:val="24"/>
                    <w:szCs w:val="26"/>
                    <w:lang w:eastAsia="zh-CN"/>
                  </w:rPr>
                </w:rPrChange>
              </w:rPr>
              <w:t>3. Display “Delete Successfully” message.</w:t>
            </w:r>
          </w:p>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2698"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699"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700"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70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702"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703"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704"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705"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706"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707"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708"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709"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710"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71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712"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713"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714"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715"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716" w:author="DuyNgo" w:date="2012-08-10T08:15:00Z">
                  <w:rPr>
                    <w:rFonts w:asciiTheme="majorHAnsi" w:eastAsia="MS PGothic" w:hAnsiTheme="majorHAnsi" w:cstheme="minorHAnsi"/>
                    <w:b/>
                    <w:bCs/>
                    <w:color w:val="4F81BD" w:themeColor="accent1"/>
                    <w:sz w:val="24"/>
                    <w:szCs w:val="26"/>
                  </w:rPr>
                </w:rPrChange>
              </w:rPr>
              <w:t>High</w:t>
            </w:r>
          </w:p>
        </w:tc>
      </w:tr>
    </w:tbl>
    <w:p w:rsidR="005E0E76" w:rsidRPr="00657B96" w:rsidRDefault="005E0E76" w:rsidP="00A260F7">
      <w:pPr>
        <w:rPr>
          <w:rFonts w:ascii="Times New Roman" w:hAnsi="Times New Roman" w:cs="Times New Roman"/>
          <w:snapToGrid w:val="0"/>
          <w:sz w:val="24"/>
          <w:szCs w:val="24"/>
        </w:rPr>
      </w:pPr>
    </w:p>
    <w:p w:rsidR="005E0E76" w:rsidRPr="00657B96" w:rsidRDefault="00A260F7" w:rsidP="00A200DE">
      <w:pPr>
        <w:pStyle w:val="Heading5"/>
        <w:rPr>
          <w:rFonts w:ascii="Times New Roman" w:hAnsi="Times New Roman" w:cs="Times New Roman"/>
          <w:snapToGrid w:val="0"/>
          <w:sz w:val="24"/>
          <w:szCs w:val="24"/>
          <w:rPrChange w:id="2717" w:author="DuyNgo" w:date="2012-08-10T08:15:00Z">
            <w:rPr>
              <w:snapToGrid w:val="0"/>
            </w:rPr>
          </w:rPrChange>
        </w:rPr>
      </w:pPr>
      <w:r w:rsidRPr="00657B96">
        <w:rPr>
          <w:rFonts w:ascii="Times New Roman" w:hAnsi="Times New Roman" w:cs="Times New Roman"/>
          <w:snapToGrid w:val="0"/>
          <w:sz w:val="24"/>
          <w:szCs w:val="24"/>
          <w:rPrChange w:id="2718" w:author="DuyNgo" w:date="2012-08-10T08:15:00Z">
            <w:rPr>
              <w:b/>
              <w:bCs/>
              <w:snapToGrid w:val="0"/>
              <w:color w:val="4F81BD" w:themeColor="accent1"/>
              <w:sz w:val="26"/>
              <w:szCs w:val="26"/>
            </w:rPr>
          </w:rPrChange>
        </w:rPr>
        <w:t>2.4</w:t>
      </w:r>
      <w:r w:rsidR="005E0E76" w:rsidRPr="00657B96">
        <w:rPr>
          <w:rFonts w:ascii="Times New Roman" w:hAnsi="Times New Roman" w:cs="Times New Roman"/>
          <w:snapToGrid w:val="0"/>
          <w:sz w:val="24"/>
          <w:szCs w:val="24"/>
          <w:rPrChange w:id="2719" w:author="DuyNgo" w:date="2012-08-10T08:15:00Z">
            <w:rPr>
              <w:b/>
              <w:bCs/>
              <w:snapToGrid w:val="0"/>
              <w:color w:val="4F81BD" w:themeColor="accent1"/>
              <w:sz w:val="26"/>
              <w:szCs w:val="26"/>
            </w:rPr>
          </w:rPrChange>
        </w:rPr>
        <w:t>.3.5 Import Task</w:t>
      </w:r>
    </w:p>
    <w:p w:rsidR="005E0E76" w:rsidRPr="00657B96" w:rsidRDefault="005E0E76" w:rsidP="005E0E76">
      <w:pPr>
        <w:rPr>
          <w:rFonts w:ascii="Times New Roman" w:hAnsi="Times New Roman" w:cs="Times New Roman"/>
          <w:sz w:val="24"/>
          <w:szCs w:val="24"/>
        </w:rPr>
      </w:pP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2720" w:author="DuyNgo" w:date="2012-08-10T08:15:00Z">
            <w:rPr>
              <w:rFonts w:ascii="Times New Roman" w:hAnsi="Times New Roman" w:cs="Times New Roman"/>
              <w:sz w:val="24"/>
              <w:szCs w:val="24"/>
            </w:rPr>
          </w:rPrChange>
        </w:rPr>
        <w:object w:dxaOrig="3481" w:dyaOrig="1661">
          <v:shape id="_x0000_i1049" type="#_x0000_t75" style="width:193.4pt;height:93.75pt" o:ole="">
            <v:imagedata r:id="rId60" o:title=""/>
          </v:shape>
          <o:OLEObject Type="Embed" ProgID="Visio.Drawing.11" ShapeID="_x0000_i1049" DrawAspect="Content" ObjectID="_1406517034" r:id="rId61"/>
        </w:objec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272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47"/>
        <w:gridCol w:w="3553"/>
      </w:tblGrid>
      <w:tr w:rsidR="005E0E76" w:rsidRPr="00657B96"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2722"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Calibri" w:hAnsi="Times New Roman" w:cs="Times New Roman"/>
                <w:sz w:val="24"/>
                <w:szCs w:val="24"/>
                <w:rPrChange w:id="2723" w:author="DuyNgo" w:date="2012-08-10T08:15:00Z">
                  <w:rPr>
                    <w:rFonts w:asciiTheme="majorHAnsi" w:eastAsia="Calibri" w:hAnsiTheme="majorHAnsi" w:cstheme="minorHAnsi"/>
                    <w:b/>
                    <w:bCs/>
                    <w:color w:val="4F81BD" w:themeColor="accent1"/>
                    <w:sz w:val="24"/>
                    <w:szCs w:val="26"/>
                  </w:rPr>
                </w:rPrChange>
              </w:rPr>
              <w:t>Planner_UC05</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2724"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725" w:author="DuyNgo" w:date="2012-08-10T08:15:00Z">
                  <w:rPr>
                    <w:rFonts w:ascii="Tahoma" w:eastAsia="SimSun" w:hAnsi="Tahoma" w:cstheme="minorHAnsi"/>
                    <w:color w:val="000000"/>
                    <w:sz w:val="24"/>
                    <w:szCs w:val="20"/>
                    <w:lang w:eastAsia="zh-CN"/>
                  </w:rPr>
                </w:rPrChange>
              </w:rPr>
            </w:pPr>
            <w:r w:rsidRPr="00657B96">
              <w:rPr>
                <w:rFonts w:ascii="Times New Roman" w:eastAsia="Calibri" w:hAnsi="Times New Roman" w:cs="Times New Roman"/>
                <w:sz w:val="24"/>
                <w:szCs w:val="24"/>
                <w:rPrChange w:id="2726" w:author="DuyNgo" w:date="2012-08-10T08:15:00Z">
                  <w:rPr>
                    <w:rFonts w:asciiTheme="majorHAnsi" w:eastAsia="Calibri" w:hAnsiTheme="majorHAnsi" w:cstheme="minorHAnsi"/>
                    <w:b/>
                    <w:bCs/>
                    <w:color w:val="4F81BD" w:themeColor="accent1"/>
                    <w:sz w:val="24"/>
                    <w:szCs w:val="26"/>
                  </w:rPr>
                </w:rPrChange>
              </w:rPr>
              <w:t>Import Task</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727"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728"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729"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730" w:author="DuyNgo" w:date="2012-08-10T08:15:00Z">
                  <w:rPr>
                    <w:rFonts w:asciiTheme="majorHAnsi" w:eastAsiaTheme="majorEastAsia" w:hAnsiTheme="majorHAnsi" w:cstheme="minorHAnsi"/>
                    <w:b/>
                    <w:bCs/>
                    <w:color w:val="4F81BD" w:themeColor="accent1"/>
                    <w:sz w:val="24"/>
                    <w:szCs w:val="26"/>
                  </w:rPr>
                </w:rPrChange>
              </w:rPr>
              <w:t>This function allows Project Manager to import task from Microsoft Project file.</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73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732"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733"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734" w:author="DuyNgo" w:date="2012-08-10T08:15:00Z">
                  <w:rPr>
                    <w:rFonts w:asciiTheme="majorHAnsi" w:eastAsiaTheme="majorEastAsia" w:hAnsiTheme="majorHAnsi" w:cstheme="minorHAnsi"/>
                    <w:b/>
                    <w:bCs/>
                    <w:color w:val="4F81BD" w:themeColor="accent1"/>
                    <w:sz w:val="24"/>
                    <w:szCs w:val="26"/>
                  </w:rPr>
                </w:rPrChange>
              </w:rPr>
              <w:t xml:space="preserve">Project </w:t>
            </w:r>
            <w:r w:rsidRPr="00657B96">
              <w:rPr>
                <w:rFonts w:ascii="Times New Roman" w:eastAsia="SimSun" w:hAnsi="Times New Roman" w:cs="Times New Roman"/>
                <w:sz w:val="24"/>
                <w:szCs w:val="24"/>
                <w:lang w:eastAsia="zh-CN"/>
                <w:rPrChange w:id="2735"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736"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737"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738"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739"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Planner page</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740"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741"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742"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743"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657B96"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744"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745"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746"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747" w:author="DuyNgo" w:date="2012-08-10T08:15:00Z">
                  <w:rPr>
                    <w:rFonts w:asciiTheme="majorHAnsi" w:eastAsia="SimSun" w:hAnsiTheme="majorHAnsi" w:cstheme="minorHAnsi"/>
                    <w:b/>
                    <w:bCs/>
                    <w:color w:val="4F81BD" w:themeColor="accent1"/>
                    <w:sz w:val="24"/>
                    <w:szCs w:val="26"/>
                    <w:lang w:eastAsia="zh-CN"/>
                  </w:rPr>
                </w:rPrChange>
              </w:rPr>
              <w:t xml:space="preserve">1. </w:t>
            </w:r>
            <w:r w:rsidRPr="00657B96">
              <w:rPr>
                <w:rFonts w:ascii="Times New Roman" w:eastAsia="Calibri" w:hAnsi="Times New Roman" w:cs="Times New Roman"/>
                <w:sz w:val="24"/>
                <w:szCs w:val="24"/>
                <w:rPrChange w:id="2748" w:author="DuyNgo" w:date="2012-08-10T08:15:00Z">
                  <w:rPr>
                    <w:rFonts w:asciiTheme="majorHAnsi" w:eastAsia="Calibri" w:hAnsiTheme="majorHAnsi" w:cstheme="minorHAnsi"/>
                    <w:b/>
                    <w:bCs/>
                    <w:color w:val="4F81BD" w:themeColor="accent1"/>
                    <w:sz w:val="24"/>
                    <w:szCs w:val="26"/>
                  </w:rPr>
                </w:rPrChange>
              </w:rPr>
              <w:t>User clicks “Import” button</w:t>
            </w:r>
            <w:r w:rsidRPr="00657B96">
              <w:rPr>
                <w:rFonts w:ascii="Times New Roman" w:eastAsia="SimSun" w:hAnsi="Times New Roman" w:cs="Times New Roman"/>
                <w:sz w:val="24"/>
                <w:szCs w:val="24"/>
                <w:lang w:eastAsia="zh-CN"/>
                <w:rPrChange w:id="2749" w:author="DuyNgo" w:date="2012-08-10T08:15:00Z">
                  <w:rPr>
                    <w:rFonts w:asciiTheme="majorHAnsi" w:eastAsia="SimSun" w:hAnsiTheme="majorHAnsi" w:cstheme="minorHAnsi"/>
                    <w:b/>
                    <w:bCs/>
                    <w:color w:val="4F81BD" w:themeColor="accent1"/>
                    <w:sz w:val="24"/>
                    <w:szCs w:val="26"/>
                    <w:lang w:eastAsia="zh-CN"/>
                  </w:rPr>
                </w:rPrChange>
              </w:rPr>
              <w: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750" w:author="DuyNgo" w:date="2012-08-10T08:15:00Z">
                  <w:rPr>
                    <w:rFonts w:asciiTheme="majorHAnsi" w:eastAsia="SimSun" w:hAnsiTheme="majorHAnsi" w:cstheme="minorHAnsi"/>
                    <w:b/>
                    <w:bCs/>
                    <w:color w:val="4F81BD" w:themeColor="accent1"/>
                    <w:sz w:val="24"/>
                    <w:szCs w:val="26"/>
                    <w:lang w:eastAsia="zh-CN"/>
                  </w:rPr>
                </w:rPrChange>
              </w:rPr>
              <w:t xml:space="preserve">3. </w:t>
            </w:r>
            <w:r w:rsidRPr="00657B96">
              <w:rPr>
                <w:rFonts w:ascii="Times New Roman" w:eastAsia="Calibri" w:hAnsi="Times New Roman" w:cs="Times New Roman"/>
                <w:sz w:val="24"/>
                <w:szCs w:val="24"/>
                <w:rPrChange w:id="2751" w:author="DuyNgo" w:date="2012-08-10T08:15:00Z">
                  <w:rPr>
                    <w:rFonts w:asciiTheme="majorHAnsi" w:eastAsia="Calibri" w:hAnsiTheme="majorHAnsi" w:cstheme="minorHAnsi"/>
                    <w:b/>
                    <w:bCs/>
                    <w:color w:val="4F81BD" w:themeColor="accent1"/>
                    <w:sz w:val="24"/>
                    <w:szCs w:val="26"/>
                  </w:rPr>
                </w:rPrChange>
              </w:rPr>
              <w:t>User selects a *.mpp file from PC and clicks “OK” button</w:t>
            </w:r>
            <w:r w:rsidRPr="00657B96">
              <w:rPr>
                <w:rFonts w:ascii="Times New Roman" w:eastAsia="SimSun" w:hAnsi="Times New Roman" w:cs="Times New Roman"/>
                <w:sz w:val="24"/>
                <w:szCs w:val="24"/>
                <w:lang w:eastAsia="zh-CN"/>
                <w:rPrChange w:id="2752" w:author="DuyNgo" w:date="2012-08-10T08:15:00Z">
                  <w:rPr>
                    <w:rFonts w:asciiTheme="majorHAnsi" w:eastAsia="SimSun" w:hAnsiTheme="majorHAnsi" w:cstheme="minorHAnsi"/>
                    <w:b/>
                    <w:bCs/>
                    <w:color w:val="4F81BD" w:themeColor="accent1"/>
                    <w:sz w:val="24"/>
                    <w:szCs w:val="26"/>
                    <w:lang w:eastAsia="zh-CN"/>
                  </w:rPr>
                </w:rPrChange>
              </w:rPr>
              <w:t xml:space="preserve">. </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2753"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754" w:author="DuyNgo" w:date="2012-08-10T08:15:00Z">
                  <w:rPr>
                    <w:rFonts w:asciiTheme="majorHAnsi" w:eastAsia="SimSun" w:hAnsiTheme="majorHAnsi" w:cstheme="minorHAnsi"/>
                    <w:b/>
                    <w:bCs/>
                    <w:color w:val="4F81BD" w:themeColor="accent1"/>
                    <w:sz w:val="24"/>
                    <w:szCs w:val="26"/>
                    <w:lang w:eastAsia="zh-CN"/>
                  </w:rPr>
                </w:rPrChange>
              </w:rPr>
              <w:t xml:space="preserve">2. Display </w:t>
            </w:r>
            <w:r w:rsidRPr="00657B96">
              <w:rPr>
                <w:rFonts w:ascii="Times New Roman" w:hAnsi="Times New Roman" w:cs="Times New Roman"/>
                <w:sz w:val="24"/>
                <w:szCs w:val="24"/>
                <w:rPrChange w:id="2755" w:author="DuyNgo" w:date="2012-08-10T08:15:00Z">
                  <w:rPr>
                    <w:rFonts w:asciiTheme="majorHAnsi" w:eastAsiaTheme="majorEastAsia" w:hAnsiTheme="majorHAnsi" w:cstheme="minorHAnsi"/>
                    <w:b/>
                    <w:bCs/>
                    <w:color w:val="4F81BD" w:themeColor="accent1"/>
                    <w:sz w:val="24"/>
                    <w:szCs w:val="26"/>
                  </w:rPr>
                </w:rPrChange>
              </w:rPr>
              <w:t>window to user select *.mpp file.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756" w:author="DuyNgo" w:date="2012-08-10T08:15:00Z">
                  <w:rPr>
                    <w:rFonts w:asciiTheme="majorHAnsi" w:eastAsia="SimSun" w:hAnsiTheme="majorHAnsi" w:cstheme="minorHAnsi"/>
                    <w:b/>
                    <w:bCs/>
                    <w:color w:val="4F81BD" w:themeColor="accent1"/>
                    <w:sz w:val="24"/>
                    <w:szCs w:val="26"/>
                    <w:lang w:eastAsia="zh-CN"/>
                  </w:rPr>
                </w:rPrChange>
              </w:rPr>
              <w:t>4. Import tasks in the file to Planner.</w:t>
            </w:r>
          </w:p>
        </w:tc>
      </w:tr>
      <w:tr w:rsidR="005E0E76" w:rsidRPr="00657B96"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2757"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758"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759" w:author="DuyNgo" w:date="2012-08-10T08:15:00Z">
                  <w:rPr>
                    <w:rFonts w:asciiTheme="majorHAnsi" w:eastAsia="SimSun" w:hAnsiTheme="majorHAnsi" w:cstheme="minorHAnsi"/>
                    <w:b/>
                    <w:bCs/>
                    <w:color w:val="4F81BD" w:themeColor="accent1"/>
                    <w:sz w:val="24"/>
                    <w:szCs w:val="26"/>
                    <w:lang w:eastAsia="zh-CN"/>
                  </w:rPr>
                </w:rPrChange>
              </w:rPr>
              <w:t xml:space="preserve">3A: if </w:t>
            </w:r>
            <w:r w:rsidRPr="00657B96">
              <w:rPr>
                <w:rFonts w:ascii="Times New Roman" w:hAnsi="Times New Roman" w:cs="Times New Roman"/>
                <w:sz w:val="24"/>
                <w:szCs w:val="24"/>
                <w:rPrChange w:id="2760" w:author="DuyNgo" w:date="2012-08-10T08:15:00Z">
                  <w:rPr>
                    <w:rFonts w:asciiTheme="majorHAnsi" w:eastAsiaTheme="majorEastAsia" w:hAnsiTheme="majorHAnsi" w:cstheme="minorHAnsi"/>
                    <w:b/>
                    <w:bCs/>
                    <w:color w:val="4F81BD" w:themeColor="accent1"/>
                    <w:sz w:val="24"/>
                    <w:szCs w:val="26"/>
                  </w:rPr>
                </w:rPrChange>
              </w:rPr>
              <w:t>the file</w:t>
            </w:r>
            <w:r w:rsidRPr="00657B96">
              <w:rPr>
                <w:rFonts w:ascii="Times New Roman" w:eastAsia="SimSun" w:hAnsi="Times New Roman" w:cs="Times New Roman"/>
                <w:sz w:val="24"/>
                <w:szCs w:val="24"/>
                <w:lang w:eastAsia="zh-CN"/>
                <w:rPrChange w:id="2761" w:author="DuyNgo" w:date="2012-08-10T08:15:00Z">
                  <w:rPr>
                    <w:rFonts w:asciiTheme="majorHAnsi" w:eastAsia="SimSun" w:hAnsiTheme="majorHAnsi" w:cstheme="minorHAnsi"/>
                    <w:b/>
                    <w:bCs/>
                    <w:color w:val="4F81BD" w:themeColor="accent1"/>
                    <w:sz w:val="24"/>
                    <w:szCs w:val="26"/>
                    <w:lang w:eastAsia="zh-CN"/>
                  </w:rPr>
                </w:rPrChange>
              </w:rPr>
              <w:t xml:space="preserve"> is not correct, show error message and ask to input again.</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762"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763"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764"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765"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766"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767"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768"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769"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770"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771"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772"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773"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774"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775"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2776"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2777" w:author="DuyNgo" w:date="2012-08-10T08:15:00Z">
                  <w:rPr>
                    <w:rFonts w:asciiTheme="majorHAnsi" w:eastAsia="MS PGothic" w:hAnsiTheme="majorHAnsi" w:cstheme="minorHAnsi"/>
                    <w:b/>
                    <w:bCs/>
                    <w:color w:val="4F81BD" w:themeColor="accent1"/>
                    <w:sz w:val="24"/>
                    <w:szCs w:val="26"/>
                  </w:rPr>
                </w:rPrChange>
              </w:rPr>
              <w:t>Low</w:t>
            </w:r>
          </w:p>
        </w:tc>
      </w:tr>
    </w:tbl>
    <w:p w:rsidR="005E0E76" w:rsidRPr="00657B96" w:rsidRDefault="005E0E76" w:rsidP="005E0E76">
      <w:pPr>
        <w:rPr>
          <w:rFonts w:ascii="Times New Roman" w:hAnsi="Times New Roman" w:cs="Times New Roman"/>
          <w:snapToGrid w:val="0"/>
          <w:sz w:val="24"/>
          <w:szCs w:val="24"/>
        </w:rPr>
      </w:pPr>
    </w:p>
    <w:p w:rsidR="005E0E76" w:rsidRPr="00657B96" w:rsidRDefault="00B047C6" w:rsidP="00A200DE">
      <w:pPr>
        <w:pStyle w:val="Heading4"/>
        <w:rPr>
          <w:rFonts w:ascii="Times New Roman" w:hAnsi="Times New Roman" w:cs="Times New Roman"/>
          <w:snapToGrid w:val="0"/>
          <w:sz w:val="24"/>
          <w:szCs w:val="24"/>
          <w:rPrChange w:id="2778" w:author="DuyNgo" w:date="2012-08-10T08:15:00Z">
            <w:rPr>
              <w:snapToGrid w:val="0"/>
            </w:rPr>
          </w:rPrChange>
        </w:rPr>
      </w:pPr>
      <w:bookmarkStart w:id="2779" w:name="_Toc332774796"/>
      <w:r w:rsidRPr="00657B96">
        <w:rPr>
          <w:rFonts w:ascii="Times New Roman" w:hAnsi="Times New Roman" w:cs="Times New Roman"/>
          <w:snapToGrid w:val="0"/>
          <w:sz w:val="24"/>
          <w:szCs w:val="24"/>
          <w:rPrChange w:id="2780" w:author="DuyNgo" w:date="2012-08-10T08:15:00Z">
            <w:rPr>
              <w:i w:val="0"/>
              <w:iCs w:val="0"/>
              <w:snapToGrid w:val="0"/>
              <w:sz w:val="26"/>
              <w:szCs w:val="26"/>
            </w:rPr>
          </w:rPrChange>
        </w:rPr>
        <w:t>2.4</w:t>
      </w:r>
      <w:r w:rsidR="005E0E76" w:rsidRPr="00657B96">
        <w:rPr>
          <w:rFonts w:ascii="Times New Roman" w:hAnsi="Times New Roman" w:cs="Times New Roman"/>
          <w:snapToGrid w:val="0"/>
          <w:sz w:val="24"/>
          <w:szCs w:val="24"/>
          <w:rPrChange w:id="2781" w:author="DuyNgo" w:date="2012-08-10T08:15:00Z">
            <w:rPr>
              <w:i w:val="0"/>
              <w:iCs w:val="0"/>
              <w:snapToGrid w:val="0"/>
              <w:sz w:val="26"/>
              <w:szCs w:val="26"/>
            </w:rPr>
          </w:rPrChange>
        </w:rPr>
        <w:t>.4 Project Eye</w:t>
      </w:r>
      <w:bookmarkEnd w:id="2779"/>
      <w:r w:rsidRPr="00657B96">
        <w:rPr>
          <w:rFonts w:ascii="Times New Roman" w:hAnsi="Times New Roman" w:cs="Times New Roman"/>
          <w:snapToGrid w:val="0"/>
          <w:sz w:val="24"/>
          <w:szCs w:val="24"/>
          <w:rPrChange w:id="2782" w:author="DuyNgo" w:date="2012-08-10T08:15:00Z">
            <w:rPr>
              <w:i w:val="0"/>
              <w:iCs w:val="0"/>
              <w:snapToGrid w:val="0"/>
              <w:sz w:val="26"/>
              <w:szCs w:val="26"/>
            </w:rPr>
          </w:rPrChange>
        </w:rPr>
        <w:br/>
      </w:r>
    </w:p>
    <w:p w:rsidR="005E0E76" w:rsidRPr="00657B96" w:rsidRDefault="005E0E76" w:rsidP="005E0E76">
      <w:pPr>
        <w:rPr>
          <w:rFonts w:ascii="Times New Roman" w:hAnsi="Times New Roman" w:cs="Times New Roman"/>
          <w:b/>
          <w:i/>
          <w:iCs/>
          <w:snapToGrid w:val="0"/>
          <w:color w:val="003400"/>
          <w:sz w:val="24"/>
          <w:szCs w:val="24"/>
        </w:rPr>
      </w:pPr>
      <w:r w:rsidRPr="00657B96">
        <w:rPr>
          <w:rFonts w:ascii="Times New Roman" w:hAnsi="Times New Roman" w:cs="Times New Roman"/>
          <w:sz w:val="24"/>
          <w:szCs w:val="24"/>
          <w:rPrChange w:id="2783" w:author="DuyNgo" w:date="2012-08-10T08:15:00Z">
            <w:rPr>
              <w:rFonts w:ascii="Times New Roman" w:hAnsi="Times New Roman" w:cs="Times New Roman"/>
              <w:sz w:val="24"/>
              <w:szCs w:val="24"/>
            </w:rPr>
          </w:rPrChange>
        </w:rPr>
        <w:object w:dxaOrig="10154" w:dyaOrig="6482">
          <v:shape id="_x0000_i1050" type="#_x0000_t75" style="width:449.6pt;height:287.15pt" o:ole="">
            <v:imagedata r:id="rId62" o:title=""/>
          </v:shape>
          <o:OLEObject Type="Embed" ProgID="Visio.Drawing.11" ShapeID="_x0000_i1050" DrawAspect="Content" ObjectID="_1406517035" r:id="rId63"/>
        </w:object>
      </w:r>
    </w:p>
    <w:p w:rsidR="005E0E76" w:rsidRPr="00657B96" w:rsidRDefault="005E0E76" w:rsidP="005E0E76">
      <w:pPr>
        <w:rPr>
          <w:rFonts w:ascii="Times New Roman" w:hAnsi="Times New Roman" w:cs="Times New Roman"/>
          <w:snapToGrid w:val="0"/>
          <w:sz w:val="24"/>
          <w:szCs w:val="24"/>
          <w:rPrChange w:id="2784" w:author="DuyNgo" w:date="2012-08-10T08:15:00Z">
            <w:rPr>
              <w:rFonts w:cstheme="minorHAnsi"/>
              <w:snapToGrid w:val="0"/>
              <w:sz w:val="24"/>
            </w:rPr>
          </w:rPrChange>
        </w:rPr>
      </w:pPr>
    </w:p>
    <w:p w:rsidR="005E0E76" w:rsidRPr="00657B96" w:rsidRDefault="00467AD8" w:rsidP="00A200DE">
      <w:pPr>
        <w:pStyle w:val="Heading5"/>
        <w:rPr>
          <w:rFonts w:ascii="Times New Roman" w:hAnsi="Times New Roman" w:cs="Times New Roman"/>
          <w:snapToGrid w:val="0"/>
          <w:sz w:val="24"/>
          <w:szCs w:val="24"/>
          <w:rPrChange w:id="2785" w:author="DuyNgo" w:date="2012-08-10T08:15:00Z">
            <w:rPr>
              <w:snapToGrid w:val="0"/>
            </w:rPr>
          </w:rPrChange>
        </w:rPr>
      </w:pPr>
      <w:r w:rsidRPr="00657B96">
        <w:rPr>
          <w:rFonts w:ascii="Times New Roman" w:hAnsi="Times New Roman" w:cs="Times New Roman"/>
          <w:snapToGrid w:val="0"/>
          <w:sz w:val="24"/>
          <w:szCs w:val="24"/>
          <w:rPrChange w:id="2786" w:author="DuyNgo" w:date="2012-08-10T08:15:00Z">
            <w:rPr>
              <w:b/>
              <w:bCs/>
              <w:snapToGrid w:val="0"/>
              <w:color w:val="4F81BD" w:themeColor="accent1"/>
              <w:sz w:val="26"/>
              <w:szCs w:val="26"/>
            </w:rPr>
          </w:rPrChange>
        </w:rPr>
        <w:lastRenderedPageBreak/>
        <w:t>2.4</w:t>
      </w:r>
      <w:r w:rsidR="005E0E76" w:rsidRPr="00657B96">
        <w:rPr>
          <w:rFonts w:ascii="Times New Roman" w:hAnsi="Times New Roman" w:cs="Times New Roman"/>
          <w:snapToGrid w:val="0"/>
          <w:sz w:val="24"/>
          <w:szCs w:val="24"/>
          <w:rPrChange w:id="2787" w:author="DuyNgo" w:date="2012-08-10T08:15:00Z">
            <w:rPr>
              <w:b/>
              <w:bCs/>
              <w:snapToGrid w:val="0"/>
              <w:color w:val="4F81BD" w:themeColor="accent1"/>
              <w:sz w:val="26"/>
              <w:szCs w:val="26"/>
            </w:rPr>
          </w:rPrChange>
        </w:rPr>
        <w:t>.4.1 Create Project</w: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2788" w:author="DuyNgo" w:date="2012-08-10T08:15:00Z">
            <w:rPr>
              <w:rFonts w:ascii="Times New Roman" w:hAnsi="Times New Roman" w:cs="Times New Roman"/>
              <w:sz w:val="24"/>
              <w:szCs w:val="24"/>
            </w:rPr>
          </w:rPrChange>
        </w:rPr>
        <w:object w:dxaOrig="4415" w:dyaOrig="1660">
          <v:shape id="_x0000_i1051" type="#_x0000_t75" style="width:220.2pt;height:82.9pt" o:ole="">
            <v:imagedata r:id="rId64" o:title=""/>
          </v:shape>
          <o:OLEObject Type="Embed" ProgID="Visio.Drawing.11" ShapeID="_x0000_i1051" DrawAspect="Content" ObjectID="_1406517036" r:id="rId65"/>
        </w:object>
      </w:r>
      <w:r w:rsidRPr="00657B96">
        <w:rPr>
          <w:rFonts w:ascii="Times New Roman" w:hAnsi="Times New Roman" w:cs="Times New Roman"/>
          <w:sz w:val="24"/>
          <w:szCs w:val="24"/>
          <w:rPrChange w:id="2789"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279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16"/>
        <w:gridCol w:w="3539"/>
      </w:tblGrid>
      <w:tr w:rsidR="005E0E76" w:rsidRPr="00657B96"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2791"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2792" w:author="DuyNgo" w:date="2012-08-10T08:15:00Z">
                  <w:rPr>
                    <w:rFonts w:asciiTheme="majorHAnsi" w:eastAsia="SimSun" w:hAnsiTheme="majorHAnsi" w:cstheme="minorHAnsi"/>
                    <w:b/>
                    <w:bCs/>
                    <w:color w:val="4F81BD" w:themeColor="accent1"/>
                    <w:sz w:val="24"/>
                    <w:szCs w:val="26"/>
                    <w:lang w:eastAsia="zh-CN"/>
                  </w:rPr>
                </w:rPrChange>
              </w:rPr>
              <w:t>Project Eye_UC01</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2793"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794"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795" w:author="DuyNgo" w:date="2012-08-10T08:15:00Z">
                  <w:rPr>
                    <w:rFonts w:asciiTheme="majorHAnsi" w:eastAsiaTheme="majorEastAsia" w:hAnsiTheme="majorHAnsi" w:cstheme="minorHAnsi"/>
                    <w:b/>
                    <w:bCs/>
                    <w:color w:val="4F81BD" w:themeColor="accent1"/>
                    <w:sz w:val="24"/>
                    <w:szCs w:val="26"/>
                  </w:rPr>
                </w:rPrChange>
              </w:rPr>
              <w:t>Create new Project Use Case</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79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797"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798"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799" w:author="DuyNgo" w:date="2012-08-10T08:15:00Z">
                  <w:rPr>
                    <w:rFonts w:asciiTheme="majorHAnsi" w:eastAsiaTheme="majorEastAsia" w:hAnsiTheme="majorHAnsi" w:cstheme="minorHAnsi"/>
                    <w:b/>
                    <w:bCs/>
                    <w:color w:val="4F81BD" w:themeColor="accent1"/>
                    <w:sz w:val="24"/>
                    <w:szCs w:val="26"/>
                  </w:rPr>
                </w:rPrChange>
              </w:rPr>
              <w:t>This function allows user to create a new project.</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80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801"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802"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803" w:author="DuyNgo" w:date="2012-08-10T08:15:00Z">
                  <w:rPr>
                    <w:rFonts w:asciiTheme="majorHAnsi" w:eastAsiaTheme="majorEastAsia" w:hAnsiTheme="majorHAnsi" w:cstheme="minorHAnsi"/>
                    <w:b/>
                    <w:bCs/>
                    <w:color w:val="4F81BD" w:themeColor="accent1"/>
                    <w:sz w:val="24"/>
                    <w:szCs w:val="26"/>
                  </w:rPr>
                </w:rPrChange>
              </w:rPr>
              <w:t>User</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80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805"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806"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807"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80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809"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810"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811"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81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813" w:author="DuyNgo" w:date="2012-08-10T08:15:00Z">
                  <w:rPr>
                    <w:rFonts w:asciiTheme="majorHAnsi" w:eastAsiaTheme="majorEastAsia" w:hAnsiTheme="majorHAnsi" w:cstheme="minorHAnsi"/>
                    <w:b/>
                    <w:bCs/>
                    <w:color w:val="4F81BD" w:themeColor="accent1"/>
                    <w:sz w:val="24"/>
                    <w:szCs w:val="26"/>
                  </w:rPr>
                </w:rPrChange>
              </w:rPr>
              <w:t>Main Flow</w:t>
            </w:r>
          </w:p>
        </w:tc>
        <w:tc>
          <w:tcPr>
            <w:tcW w:w="361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814"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815" w:author="DuyNgo" w:date="2012-08-10T08:15:00Z">
                  <w:rPr>
                    <w:rFonts w:asciiTheme="majorHAnsi" w:eastAsia="SimSun" w:hAnsiTheme="majorHAnsi" w:cstheme="minorHAnsi"/>
                    <w:b/>
                    <w:bCs/>
                    <w:color w:val="4F81BD" w:themeColor="accent1"/>
                    <w:sz w:val="24"/>
                    <w:szCs w:val="26"/>
                    <w:lang w:eastAsia="zh-CN"/>
                  </w:rPr>
                </w:rPrChange>
              </w:rPr>
              <w:t>1. Select link “Create New Project”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2816"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Change w:id="2817" w:author="DuyNgo" w:date="2012-08-10T08:15:00Z">
                  <w:rPr>
                    <w:rFonts w:eastAsia="SimSun" w:cstheme="minorHAnsi"/>
                    <w:sz w:val="24"/>
                    <w:lang w:eastAsia="zh-CN"/>
                  </w:rPr>
                </w:rPrChange>
              </w:rPr>
            </w:pPr>
          </w:p>
        </w:tc>
        <w:tc>
          <w:tcPr>
            <w:tcW w:w="3539"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2818"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Change w:id="2819"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820" w:author="DuyNgo" w:date="2012-08-10T08:15:00Z">
                  <w:rPr>
                    <w:rFonts w:asciiTheme="majorHAnsi" w:eastAsia="SimSun" w:hAnsiTheme="majorHAnsi" w:cstheme="minorHAnsi"/>
                    <w:b/>
                    <w:bCs/>
                    <w:color w:val="4F81BD" w:themeColor="accent1"/>
                    <w:sz w:val="24"/>
                    <w:szCs w:val="26"/>
                    <w:lang w:eastAsia="zh-CN"/>
                  </w:rPr>
                </w:rPrChange>
              </w:rPr>
              <w:t>2. Fill in Project’s information then select button “Submit”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2821" w:author="DuyNgo" w:date="2012-08-10T08:15:00Z">
                  <w:rPr>
                    <w:rFonts w:eastAsia="SimSun" w:cstheme="minorHAnsi"/>
                    <w:sz w:val="24"/>
                    <w:lang w:eastAsia="zh-CN"/>
                  </w:rPr>
                </w:rPrChange>
              </w:rPr>
            </w:pPr>
          </w:p>
        </w:tc>
      </w:tr>
      <w:tr w:rsidR="005E0E76" w:rsidRPr="00657B96"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82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823"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82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82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82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827"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82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82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83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831"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83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83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83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835"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83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837"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napToGrid w:val="0"/>
          <w:sz w:val="24"/>
          <w:szCs w:val="24"/>
        </w:rPr>
      </w:pPr>
    </w:p>
    <w:p w:rsidR="005E0E76" w:rsidRPr="00657B96" w:rsidRDefault="00A200DE" w:rsidP="00A200DE">
      <w:pPr>
        <w:pStyle w:val="Heading5"/>
        <w:rPr>
          <w:rFonts w:ascii="Times New Roman" w:hAnsi="Times New Roman" w:cs="Times New Roman"/>
          <w:snapToGrid w:val="0"/>
          <w:sz w:val="24"/>
          <w:szCs w:val="24"/>
          <w:rPrChange w:id="2838" w:author="DuyNgo" w:date="2012-08-10T08:15:00Z">
            <w:rPr>
              <w:snapToGrid w:val="0"/>
            </w:rPr>
          </w:rPrChange>
        </w:rPr>
      </w:pPr>
      <w:r w:rsidRPr="00657B96">
        <w:rPr>
          <w:rFonts w:ascii="Times New Roman" w:hAnsi="Times New Roman" w:cs="Times New Roman"/>
          <w:snapToGrid w:val="0"/>
          <w:sz w:val="24"/>
          <w:szCs w:val="24"/>
          <w:rPrChange w:id="2839" w:author="DuyNgo" w:date="2012-08-10T08:15:00Z">
            <w:rPr>
              <w:b/>
              <w:bCs/>
              <w:snapToGrid w:val="0"/>
              <w:color w:val="4F81BD" w:themeColor="accent1"/>
              <w:sz w:val="26"/>
              <w:szCs w:val="26"/>
            </w:rPr>
          </w:rPrChange>
        </w:rPr>
        <w:t>2.4</w:t>
      </w:r>
      <w:r w:rsidR="005E0E76" w:rsidRPr="00657B96">
        <w:rPr>
          <w:rFonts w:ascii="Times New Roman" w:hAnsi="Times New Roman" w:cs="Times New Roman"/>
          <w:snapToGrid w:val="0"/>
          <w:sz w:val="24"/>
          <w:szCs w:val="24"/>
          <w:rPrChange w:id="2840" w:author="DuyNgo" w:date="2012-08-10T08:15:00Z">
            <w:rPr>
              <w:b/>
              <w:bCs/>
              <w:snapToGrid w:val="0"/>
              <w:color w:val="4F81BD" w:themeColor="accent1"/>
              <w:sz w:val="26"/>
              <w:szCs w:val="26"/>
            </w:rPr>
          </w:rPrChange>
        </w:rPr>
        <w:t>.4.2 Edit Project</w: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2841" w:author="DuyNgo" w:date="2012-08-10T08:15:00Z">
            <w:rPr>
              <w:rFonts w:ascii="Times New Roman" w:hAnsi="Times New Roman" w:cs="Times New Roman"/>
              <w:sz w:val="24"/>
              <w:szCs w:val="24"/>
            </w:rPr>
          </w:rPrChange>
        </w:rPr>
        <w:object w:dxaOrig="4834" w:dyaOrig="1660">
          <v:shape id="_x0000_i1052" type="#_x0000_t75" style="width:241.95pt;height:82.9pt" o:ole="">
            <v:imagedata r:id="rId66" o:title=""/>
          </v:shape>
          <o:OLEObject Type="Embed" ProgID="Visio.Drawing.11" ShapeID="_x0000_i1052" DrawAspect="Content" ObjectID="_1406517037" r:id="rId67"/>
        </w:object>
      </w:r>
      <w:r w:rsidRPr="00657B96">
        <w:rPr>
          <w:rFonts w:ascii="Times New Roman" w:hAnsi="Times New Roman" w:cs="Times New Roman"/>
          <w:sz w:val="24"/>
          <w:szCs w:val="24"/>
          <w:rPrChange w:id="2842"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2843"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18"/>
        <w:gridCol w:w="3538"/>
      </w:tblGrid>
      <w:tr w:rsidR="005E0E76" w:rsidRPr="00657B96"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2844" w:author="DuyNgo" w:date="2012-08-10T08:15:00Z">
                  <w:rPr>
                    <w:rFonts w:asciiTheme="majorHAnsi" w:eastAsiaTheme="majorEastAsia" w:hAnsiTheme="majorHAnsi" w:cstheme="minorHAnsi"/>
                    <w:b/>
                    <w:bCs/>
                    <w:color w:val="4F81BD" w:themeColor="accent1"/>
                    <w:sz w:val="24"/>
                    <w:szCs w:val="26"/>
                  </w:rPr>
                </w:rPrChange>
              </w:rPr>
              <w:lastRenderedPageBreak/>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2845" w:author="DuyNgo" w:date="2012-08-10T08:15:00Z">
                  <w:rPr>
                    <w:rFonts w:asciiTheme="majorHAnsi" w:eastAsia="SimSun" w:hAnsiTheme="majorHAnsi" w:cstheme="minorHAnsi"/>
                    <w:b/>
                    <w:bCs/>
                    <w:color w:val="4F81BD" w:themeColor="accent1"/>
                    <w:sz w:val="24"/>
                    <w:szCs w:val="26"/>
                    <w:lang w:eastAsia="zh-CN"/>
                  </w:rPr>
                </w:rPrChange>
              </w:rPr>
              <w:t>Project Eye_UC02</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2846"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847"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848" w:author="DuyNgo" w:date="2012-08-10T08:15:00Z">
                  <w:rPr>
                    <w:rFonts w:asciiTheme="majorHAnsi" w:eastAsiaTheme="majorEastAsia" w:hAnsiTheme="majorHAnsi" w:cstheme="minorHAnsi"/>
                    <w:b/>
                    <w:bCs/>
                    <w:color w:val="4F81BD" w:themeColor="accent1"/>
                    <w:sz w:val="24"/>
                    <w:szCs w:val="26"/>
                  </w:rPr>
                </w:rPrChange>
              </w:rPr>
              <w:t>Edit Project Use Case</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84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850"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851"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852" w:author="DuyNgo" w:date="2012-08-10T08:15:00Z">
                  <w:rPr>
                    <w:rFonts w:asciiTheme="majorHAnsi" w:eastAsiaTheme="majorEastAsia" w:hAnsiTheme="majorHAnsi" w:cstheme="minorHAnsi"/>
                    <w:b/>
                    <w:bCs/>
                    <w:color w:val="4F81BD" w:themeColor="accent1"/>
                    <w:sz w:val="24"/>
                    <w:szCs w:val="26"/>
                  </w:rPr>
                </w:rPrChange>
              </w:rPr>
              <w:t>This function allows project managers to edit information of their project</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85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854"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855"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856"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85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858"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859"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860" w:author="DuyNgo" w:date="2012-08-10T08:15:00Z">
                  <w:rPr>
                    <w:rFonts w:asciiTheme="majorHAnsi" w:eastAsia="SimSun" w:hAnsiTheme="majorHAnsi" w:cstheme="minorHAnsi"/>
                    <w:b/>
                    <w:bCs/>
                    <w:color w:val="4F81BD" w:themeColor="accent1"/>
                    <w:sz w:val="24"/>
                    <w:szCs w:val="26"/>
                    <w:lang w:eastAsia="zh-CN"/>
                  </w:rPr>
                </w:rPrChange>
              </w:rPr>
              <w:t xml:space="preserve">Logged user that is a project manager </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86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862"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863"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86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86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866" w:author="DuyNgo" w:date="2012-08-10T08:15:00Z">
                  <w:rPr>
                    <w:rFonts w:asciiTheme="majorHAnsi" w:eastAsiaTheme="majorEastAsia" w:hAnsiTheme="majorHAnsi" w:cstheme="minorHAnsi"/>
                    <w:b/>
                    <w:bCs/>
                    <w:color w:val="4F81BD" w:themeColor="accent1"/>
                    <w:sz w:val="24"/>
                    <w:szCs w:val="26"/>
                  </w:rPr>
                </w:rPrChange>
              </w:rPr>
              <w:t>Main Flow</w:t>
            </w:r>
          </w:p>
        </w:tc>
        <w:tc>
          <w:tcPr>
            <w:tcW w:w="361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867"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868"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869" w:author="DuyNgo" w:date="2012-08-10T08:15:00Z">
                  <w:rPr>
                    <w:rFonts w:asciiTheme="majorHAnsi" w:eastAsia="SimSun" w:hAnsiTheme="majorHAnsi" w:cstheme="minorHAnsi"/>
                    <w:b/>
                    <w:bCs/>
                    <w:color w:val="4F81BD" w:themeColor="accent1"/>
                    <w:sz w:val="24"/>
                    <w:szCs w:val="26"/>
                    <w:lang w:eastAsia="zh-CN"/>
                  </w:rPr>
                </w:rPrChange>
              </w:rPr>
              <w:t>3. Select link “Change Project Info”</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c>
          <w:tcPr>
            <w:tcW w:w="3538"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2870"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871" w:author="DuyNgo" w:date="2012-08-10T08:15:00Z">
                  <w:rPr>
                    <w:rFonts w:asciiTheme="majorHAnsi" w:eastAsia="SimSun" w:hAnsiTheme="majorHAnsi" w:cstheme="minorHAnsi"/>
                    <w:b/>
                    <w:bCs/>
                    <w:color w:val="4F81BD" w:themeColor="accent1"/>
                    <w:sz w:val="24"/>
                    <w:szCs w:val="26"/>
                    <w:lang w:eastAsia="zh-CN"/>
                  </w:rPr>
                </w:rPrChange>
              </w:rPr>
              <w:t>2. Choose the project want to edit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872" w:author="DuyNgo" w:date="2012-08-10T08:15:00Z">
                  <w:rPr>
                    <w:rFonts w:asciiTheme="majorHAnsi" w:eastAsia="SimSun" w:hAnsiTheme="majorHAnsi" w:cstheme="minorHAnsi"/>
                    <w:b/>
                    <w:bCs/>
                    <w:color w:val="4F81BD" w:themeColor="accent1"/>
                    <w:sz w:val="24"/>
                    <w:szCs w:val="26"/>
                    <w:lang w:eastAsia="zh-CN"/>
                  </w:rPr>
                </w:rPrChange>
              </w:rPr>
              <w:t>4. Change Project’s information then select button “Save Change”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2873" w:author="DuyNgo" w:date="2012-08-10T08:15:00Z">
                  <w:rPr>
                    <w:rFonts w:eastAsia="SimSun" w:cstheme="minorHAnsi"/>
                    <w:sz w:val="24"/>
                    <w:lang w:eastAsia="zh-CN"/>
                  </w:rPr>
                </w:rPrChange>
              </w:rPr>
            </w:pPr>
          </w:p>
        </w:tc>
      </w:tr>
      <w:tr w:rsidR="005E0E76" w:rsidRPr="00657B96"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87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875"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87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87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87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879"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88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88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88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883"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88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88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88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887"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88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889"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napToGrid w:val="0"/>
          <w:sz w:val="24"/>
          <w:szCs w:val="24"/>
        </w:rPr>
      </w:pPr>
    </w:p>
    <w:p w:rsidR="005E0E76" w:rsidRPr="00657B96" w:rsidRDefault="00A200DE" w:rsidP="00A200DE">
      <w:pPr>
        <w:pStyle w:val="Heading5"/>
        <w:rPr>
          <w:rFonts w:ascii="Times New Roman" w:hAnsi="Times New Roman" w:cs="Times New Roman"/>
          <w:snapToGrid w:val="0"/>
          <w:sz w:val="24"/>
          <w:szCs w:val="24"/>
          <w:rPrChange w:id="2890" w:author="DuyNgo" w:date="2012-08-10T08:15:00Z">
            <w:rPr>
              <w:snapToGrid w:val="0"/>
            </w:rPr>
          </w:rPrChange>
        </w:rPr>
      </w:pPr>
      <w:r w:rsidRPr="00657B96">
        <w:rPr>
          <w:rFonts w:ascii="Times New Roman" w:hAnsi="Times New Roman" w:cs="Times New Roman"/>
          <w:snapToGrid w:val="0"/>
          <w:sz w:val="24"/>
          <w:szCs w:val="24"/>
          <w:rPrChange w:id="2891" w:author="DuyNgo" w:date="2012-08-10T08:15:00Z">
            <w:rPr>
              <w:b/>
              <w:bCs/>
              <w:snapToGrid w:val="0"/>
              <w:color w:val="4F81BD" w:themeColor="accent1"/>
              <w:sz w:val="26"/>
              <w:szCs w:val="26"/>
            </w:rPr>
          </w:rPrChange>
        </w:rPr>
        <w:t>2.4</w:t>
      </w:r>
      <w:r w:rsidR="005E0E76" w:rsidRPr="00657B96">
        <w:rPr>
          <w:rFonts w:ascii="Times New Roman" w:hAnsi="Times New Roman" w:cs="Times New Roman"/>
          <w:snapToGrid w:val="0"/>
          <w:sz w:val="24"/>
          <w:szCs w:val="24"/>
          <w:rPrChange w:id="2892" w:author="DuyNgo" w:date="2012-08-10T08:15:00Z">
            <w:rPr>
              <w:b/>
              <w:bCs/>
              <w:snapToGrid w:val="0"/>
              <w:color w:val="4F81BD" w:themeColor="accent1"/>
              <w:sz w:val="26"/>
              <w:szCs w:val="26"/>
            </w:rPr>
          </w:rPrChange>
        </w:rPr>
        <w:t>.4.3 Manage Module</w: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2893" w:author="DuyNgo" w:date="2012-08-10T08:15:00Z">
            <w:rPr>
              <w:rFonts w:ascii="Times New Roman" w:hAnsi="Times New Roman" w:cs="Times New Roman"/>
              <w:sz w:val="24"/>
              <w:szCs w:val="24"/>
            </w:rPr>
          </w:rPrChange>
        </w:rPr>
        <w:object w:dxaOrig="4834" w:dyaOrig="1660">
          <v:shape id="_x0000_i1053" type="#_x0000_t75" style="width:241.95pt;height:82.9pt" o:ole="">
            <v:imagedata r:id="rId68" o:title=""/>
          </v:shape>
          <o:OLEObject Type="Embed" ProgID="Visio.Drawing.11" ShapeID="_x0000_i1053" DrawAspect="Content" ObjectID="_1406517038" r:id="rId69"/>
        </w:object>
      </w:r>
      <w:r w:rsidRPr="00657B96">
        <w:rPr>
          <w:rFonts w:ascii="Times New Roman" w:hAnsi="Times New Roman" w:cs="Times New Roman"/>
          <w:sz w:val="24"/>
          <w:szCs w:val="24"/>
          <w:rPrChange w:id="2894"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289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8"/>
        <w:gridCol w:w="3519"/>
      </w:tblGrid>
      <w:tr w:rsidR="005E0E76" w:rsidRPr="00657B96"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2896"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2897" w:author="DuyNgo" w:date="2012-08-10T08:15:00Z">
                  <w:rPr>
                    <w:rFonts w:asciiTheme="majorHAnsi" w:eastAsia="SimSun" w:hAnsiTheme="majorHAnsi" w:cstheme="minorHAnsi"/>
                    <w:b/>
                    <w:bCs/>
                    <w:color w:val="4F81BD" w:themeColor="accent1"/>
                    <w:sz w:val="24"/>
                    <w:szCs w:val="26"/>
                    <w:lang w:eastAsia="zh-CN"/>
                  </w:rPr>
                </w:rPrChange>
              </w:rPr>
              <w:t>Project Eye_UC03</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2898"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899"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900" w:author="DuyNgo" w:date="2012-08-10T08:15:00Z">
                  <w:rPr>
                    <w:rFonts w:asciiTheme="majorHAnsi" w:eastAsiaTheme="majorEastAsia" w:hAnsiTheme="majorHAnsi" w:cstheme="minorHAnsi"/>
                    <w:b/>
                    <w:bCs/>
                    <w:color w:val="4F81BD" w:themeColor="accent1"/>
                    <w:sz w:val="24"/>
                    <w:szCs w:val="26"/>
                  </w:rPr>
                </w:rPrChange>
              </w:rPr>
              <w:t>Manage Module Use Case</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90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902"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903"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904" w:author="DuyNgo" w:date="2012-08-10T08:15:00Z">
                  <w:rPr>
                    <w:rFonts w:asciiTheme="majorHAnsi" w:eastAsiaTheme="majorEastAsia" w:hAnsiTheme="majorHAnsi" w:cstheme="minorHAnsi"/>
                    <w:b/>
                    <w:bCs/>
                    <w:color w:val="4F81BD" w:themeColor="accent1"/>
                    <w:sz w:val="24"/>
                    <w:szCs w:val="26"/>
                  </w:rPr>
                </w:rPrChange>
              </w:rPr>
              <w:t xml:space="preserve">This function allows project manager to manage a project’s modules usage </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90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906" w:author="DuyNgo" w:date="2012-08-10T08:15:00Z">
                  <w:rPr>
                    <w:rFonts w:asciiTheme="majorHAnsi" w:eastAsiaTheme="majorEastAsia" w:hAnsiTheme="majorHAnsi" w:cstheme="minorHAnsi"/>
                    <w:b/>
                    <w:bCs/>
                    <w:color w:val="4F81BD" w:themeColor="accent1"/>
                    <w:sz w:val="24"/>
                    <w:szCs w:val="26"/>
                  </w:rPr>
                </w:rPrChange>
              </w:rPr>
              <w:lastRenderedPageBreak/>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907"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908"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90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910"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911"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912"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91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914"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915"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91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91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918" w:author="DuyNgo" w:date="2012-08-10T08:15:00Z">
                  <w:rPr>
                    <w:rFonts w:asciiTheme="majorHAnsi" w:eastAsiaTheme="majorEastAsia" w:hAnsiTheme="majorHAnsi" w:cstheme="minorHAnsi"/>
                    <w:b/>
                    <w:bCs/>
                    <w:color w:val="4F81BD" w:themeColor="accent1"/>
                    <w:sz w:val="24"/>
                    <w:szCs w:val="26"/>
                  </w:rPr>
                </w:rPrChange>
              </w:rPr>
              <w:t>Main Flow</w:t>
            </w:r>
          </w:p>
        </w:tc>
        <w:tc>
          <w:tcPr>
            <w:tcW w:w="363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919"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920"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921" w:author="DuyNgo" w:date="2012-08-10T08:15:00Z">
                  <w:rPr>
                    <w:rFonts w:asciiTheme="majorHAnsi" w:eastAsia="SimSun" w:hAnsiTheme="majorHAnsi" w:cstheme="minorHAnsi"/>
                    <w:b/>
                    <w:bCs/>
                    <w:color w:val="4F81BD" w:themeColor="accent1"/>
                    <w:sz w:val="24"/>
                    <w:szCs w:val="26"/>
                    <w:lang w:eastAsia="zh-CN"/>
                  </w:rPr>
                </w:rPrChange>
              </w:rPr>
              <w:t>3. Select link “Modules Management”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c>
          <w:tcPr>
            <w:tcW w:w="3519"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2922"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923" w:author="DuyNgo" w:date="2012-08-10T08:15:00Z">
                  <w:rPr>
                    <w:rFonts w:asciiTheme="majorHAnsi" w:eastAsia="SimSun" w:hAnsiTheme="majorHAnsi" w:cstheme="minorHAnsi"/>
                    <w:b/>
                    <w:bCs/>
                    <w:color w:val="4F81BD" w:themeColor="accent1"/>
                    <w:sz w:val="24"/>
                    <w:szCs w:val="26"/>
                    <w:lang w:eastAsia="zh-CN"/>
                  </w:rPr>
                </w:rPrChange>
              </w:rPr>
              <w:t>2. Choose the project want to edit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924" w:author="DuyNgo" w:date="2012-08-10T08:15:00Z">
                  <w:rPr>
                    <w:rFonts w:asciiTheme="majorHAnsi" w:eastAsia="SimSun" w:hAnsiTheme="majorHAnsi" w:cstheme="minorHAnsi"/>
                    <w:b/>
                    <w:bCs/>
                    <w:color w:val="4F81BD" w:themeColor="accent1"/>
                    <w:sz w:val="24"/>
                    <w:szCs w:val="26"/>
                    <w:lang w:eastAsia="zh-CN"/>
                  </w:rPr>
                </w:rPrChange>
              </w:rPr>
              <w:t>4. Choose modules and then select button “OK”</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92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926"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92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92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92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930"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93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93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93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934"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93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93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93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938"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93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940"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C82F4F" w:rsidP="002A5349">
      <w:pPr>
        <w:pStyle w:val="Heading5"/>
        <w:rPr>
          <w:rFonts w:ascii="Times New Roman" w:hAnsi="Times New Roman" w:cs="Times New Roman"/>
          <w:sz w:val="24"/>
          <w:szCs w:val="24"/>
          <w:rPrChange w:id="2941" w:author="DuyNgo" w:date="2012-08-10T08:15:00Z">
            <w:rPr/>
          </w:rPrChange>
        </w:rPr>
      </w:pPr>
      <w:bookmarkStart w:id="2942" w:name="_Toc326241044"/>
      <w:r w:rsidRPr="00657B96">
        <w:rPr>
          <w:rFonts w:ascii="Times New Roman" w:hAnsi="Times New Roman" w:cs="Times New Roman"/>
          <w:sz w:val="24"/>
          <w:szCs w:val="24"/>
          <w:rPrChange w:id="2943" w:author="DuyNgo" w:date="2012-08-10T08:15:00Z">
            <w:rPr>
              <w:b/>
              <w:bCs/>
              <w:color w:val="4F81BD" w:themeColor="accent1"/>
              <w:sz w:val="26"/>
              <w:szCs w:val="26"/>
            </w:rPr>
          </w:rPrChange>
        </w:rPr>
        <w:t>2</w:t>
      </w:r>
      <w:r w:rsidR="005E0E76" w:rsidRPr="00657B96">
        <w:rPr>
          <w:rFonts w:ascii="Times New Roman" w:hAnsi="Times New Roman" w:cs="Times New Roman"/>
          <w:sz w:val="24"/>
          <w:szCs w:val="24"/>
          <w:rPrChange w:id="2944" w:author="DuyNgo" w:date="2012-08-10T08:15:00Z">
            <w:rPr>
              <w:b/>
              <w:bCs/>
              <w:color w:val="4F81BD" w:themeColor="accent1"/>
              <w:sz w:val="26"/>
              <w:szCs w:val="26"/>
            </w:rPr>
          </w:rPrChange>
        </w:rPr>
        <w:t>.4</w:t>
      </w:r>
      <w:r w:rsidR="002A5349" w:rsidRPr="00657B96">
        <w:rPr>
          <w:rFonts w:ascii="Times New Roman" w:hAnsi="Times New Roman" w:cs="Times New Roman"/>
          <w:sz w:val="24"/>
          <w:szCs w:val="24"/>
          <w:rPrChange w:id="2945" w:author="DuyNgo" w:date="2012-08-10T08:15:00Z">
            <w:rPr>
              <w:b/>
              <w:bCs/>
              <w:color w:val="4F81BD" w:themeColor="accent1"/>
              <w:sz w:val="26"/>
              <w:szCs w:val="26"/>
            </w:rPr>
          </w:rPrChange>
        </w:rPr>
        <w:t>.4</w:t>
      </w:r>
      <w:r w:rsidR="005E0E76" w:rsidRPr="00657B96">
        <w:rPr>
          <w:rFonts w:ascii="Times New Roman" w:hAnsi="Times New Roman" w:cs="Times New Roman"/>
          <w:sz w:val="24"/>
          <w:szCs w:val="24"/>
          <w:rPrChange w:id="2946" w:author="DuyNgo" w:date="2012-08-10T08:15:00Z">
            <w:rPr>
              <w:b/>
              <w:bCs/>
              <w:color w:val="4F81BD" w:themeColor="accent1"/>
              <w:sz w:val="26"/>
              <w:szCs w:val="26"/>
            </w:rPr>
          </w:rPrChange>
        </w:rPr>
        <w:t>.</w:t>
      </w:r>
      <w:r w:rsidR="00A200DE" w:rsidRPr="00657B96">
        <w:rPr>
          <w:rFonts w:ascii="Times New Roman" w:hAnsi="Times New Roman" w:cs="Times New Roman"/>
          <w:sz w:val="24"/>
          <w:szCs w:val="24"/>
          <w:rPrChange w:id="2947" w:author="DuyNgo" w:date="2012-08-10T08:15:00Z">
            <w:rPr>
              <w:b/>
              <w:bCs/>
              <w:color w:val="4F81BD" w:themeColor="accent1"/>
              <w:sz w:val="26"/>
              <w:szCs w:val="26"/>
            </w:rPr>
          </w:rPrChange>
        </w:rPr>
        <w:t>5</w:t>
      </w:r>
      <w:r w:rsidR="005E0E76" w:rsidRPr="00657B96">
        <w:rPr>
          <w:rFonts w:ascii="Times New Roman" w:hAnsi="Times New Roman" w:cs="Times New Roman"/>
          <w:sz w:val="24"/>
          <w:szCs w:val="24"/>
          <w:rPrChange w:id="2948" w:author="DuyNgo" w:date="2012-08-10T08:15:00Z">
            <w:rPr>
              <w:b/>
              <w:bCs/>
              <w:color w:val="4F81BD" w:themeColor="accent1"/>
              <w:sz w:val="26"/>
              <w:szCs w:val="26"/>
            </w:rPr>
          </w:rPrChange>
        </w:rPr>
        <w:t xml:space="preserve"> Team Management</w:t>
      </w:r>
      <w:bookmarkEnd w:id="2942"/>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2949" w:author="DuyNgo" w:date="2012-08-10T08:15:00Z">
            <w:rPr>
              <w:rFonts w:ascii="Times New Roman" w:hAnsi="Times New Roman" w:cs="Times New Roman"/>
              <w:sz w:val="24"/>
              <w:szCs w:val="24"/>
            </w:rPr>
          </w:rPrChange>
        </w:rPr>
        <w:object w:dxaOrig="4834" w:dyaOrig="1660">
          <v:shape id="_x0000_i1054" type="#_x0000_t75" style="width:241.95pt;height:82.9pt" o:ole="">
            <v:imagedata r:id="rId70" o:title=""/>
          </v:shape>
          <o:OLEObject Type="Embed" ProgID="Visio.Drawing.11" ShapeID="_x0000_i1054" DrawAspect="Content" ObjectID="_1406517039" r:id="rId71"/>
        </w:object>
      </w:r>
      <w:r w:rsidRPr="00657B96">
        <w:rPr>
          <w:rFonts w:ascii="Times New Roman" w:hAnsi="Times New Roman" w:cs="Times New Roman"/>
          <w:sz w:val="24"/>
          <w:szCs w:val="24"/>
          <w:rPrChange w:id="2950"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295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38"/>
        <w:gridCol w:w="3520"/>
      </w:tblGrid>
      <w:tr w:rsidR="005E0E76" w:rsidRPr="00657B96"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2952"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2953" w:author="DuyNgo" w:date="2012-08-10T08:15:00Z">
                  <w:rPr>
                    <w:rFonts w:asciiTheme="majorHAnsi" w:eastAsia="SimSun" w:hAnsiTheme="majorHAnsi" w:cstheme="minorHAnsi"/>
                    <w:b/>
                    <w:bCs/>
                    <w:color w:val="4F81BD" w:themeColor="accent1"/>
                    <w:sz w:val="24"/>
                    <w:szCs w:val="26"/>
                    <w:lang w:eastAsia="zh-CN"/>
                  </w:rPr>
                </w:rPrChange>
              </w:rPr>
              <w:t>Project Eye_UC04</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2954"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955"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956" w:author="DuyNgo" w:date="2012-08-10T08:15:00Z">
                  <w:rPr>
                    <w:rFonts w:asciiTheme="majorHAnsi" w:eastAsiaTheme="majorEastAsia" w:hAnsiTheme="majorHAnsi" w:cstheme="minorHAnsi"/>
                    <w:b/>
                    <w:bCs/>
                    <w:color w:val="4F81BD" w:themeColor="accent1"/>
                    <w:sz w:val="24"/>
                    <w:szCs w:val="26"/>
                  </w:rPr>
                </w:rPrChange>
              </w:rPr>
              <w:t>Team Management Use Case</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95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958"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959"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960" w:author="DuyNgo" w:date="2012-08-10T08:15:00Z">
                  <w:rPr>
                    <w:rFonts w:asciiTheme="majorHAnsi" w:eastAsiaTheme="majorEastAsia" w:hAnsiTheme="majorHAnsi" w:cstheme="minorHAnsi"/>
                    <w:b/>
                    <w:bCs/>
                    <w:color w:val="4F81BD" w:themeColor="accent1"/>
                    <w:sz w:val="24"/>
                    <w:szCs w:val="26"/>
                  </w:rPr>
                </w:rPrChange>
              </w:rPr>
              <w:t>This function allows project manager to manage a project’s team members</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96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962"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963"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2964"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96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96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967"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968"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96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97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971"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97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97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974" w:author="DuyNgo" w:date="2012-08-10T08:15:00Z">
                  <w:rPr>
                    <w:rFonts w:asciiTheme="majorHAnsi" w:eastAsiaTheme="majorEastAsia" w:hAnsiTheme="majorHAnsi" w:cstheme="minorHAnsi"/>
                    <w:b/>
                    <w:bCs/>
                    <w:color w:val="4F81BD" w:themeColor="accent1"/>
                    <w:sz w:val="24"/>
                    <w:szCs w:val="26"/>
                  </w:rPr>
                </w:rPrChange>
              </w:rPr>
              <w:lastRenderedPageBreak/>
              <w:t>Main Flow</w:t>
            </w:r>
          </w:p>
        </w:tc>
        <w:tc>
          <w:tcPr>
            <w:tcW w:w="363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2975"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2976"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977" w:author="DuyNgo" w:date="2012-08-10T08:15:00Z">
                  <w:rPr>
                    <w:rFonts w:asciiTheme="majorHAnsi" w:eastAsia="SimSun" w:hAnsiTheme="majorHAnsi" w:cstheme="minorHAnsi"/>
                    <w:b/>
                    <w:bCs/>
                    <w:color w:val="4F81BD" w:themeColor="accent1"/>
                    <w:sz w:val="24"/>
                    <w:szCs w:val="26"/>
                    <w:lang w:eastAsia="zh-CN"/>
                  </w:rPr>
                </w:rPrChange>
              </w:rPr>
              <w:t>3. Select link “Team Management”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c>
          <w:tcPr>
            <w:tcW w:w="3520"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2978"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979" w:author="DuyNgo" w:date="2012-08-10T08:15:00Z">
                  <w:rPr>
                    <w:rFonts w:asciiTheme="majorHAnsi" w:eastAsia="SimSun" w:hAnsiTheme="majorHAnsi" w:cstheme="minorHAnsi"/>
                    <w:b/>
                    <w:bCs/>
                    <w:color w:val="4F81BD" w:themeColor="accent1"/>
                    <w:sz w:val="24"/>
                    <w:szCs w:val="26"/>
                    <w:lang w:eastAsia="zh-CN"/>
                  </w:rPr>
                </w:rPrChange>
              </w:rPr>
              <w:t>2. Choose the project want to edit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2980" w:author="DuyNgo" w:date="2012-08-10T08:15:00Z">
                  <w:rPr>
                    <w:rFonts w:asciiTheme="majorHAnsi" w:eastAsia="SimSun" w:hAnsiTheme="majorHAnsi" w:cstheme="minorHAnsi"/>
                    <w:b/>
                    <w:bCs/>
                    <w:color w:val="4F81BD" w:themeColor="accent1"/>
                    <w:sz w:val="24"/>
                    <w:szCs w:val="26"/>
                    <w:lang w:eastAsia="zh-CN"/>
                  </w:rPr>
                </w:rPrChange>
              </w:rPr>
              <w:t>4. Edit Project’s team member then select button “Save Change”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98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982"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98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98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98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986"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98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98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98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99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99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99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99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994"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299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299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z w:val="24"/>
          <w:szCs w:val="24"/>
          <w:rPrChange w:id="2997" w:author="DuyNgo" w:date="2012-08-10T08:15:00Z">
            <w:rPr>
              <w:rFonts w:cstheme="minorHAnsi"/>
              <w:sz w:val="24"/>
            </w:rPr>
          </w:rPrChange>
        </w:rPr>
      </w:pPr>
    </w:p>
    <w:p w:rsidR="005E0E76" w:rsidRPr="00657B96" w:rsidRDefault="002269AB" w:rsidP="002269AB">
      <w:pPr>
        <w:pStyle w:val="Heading4"/>
        <w:rPr>
          <w:rFonts w:ascii="Times New Roman" w:hAnsi="Times New Roman" w:cs="Times New Roman"/>
          <w:sz w:val="24"/>
          <w:szCs w:val="24"/>
          <w:rPrChange w:id="2998" w:author="DuyNgo" w:date="2012-08-10T08:15:00Z">
            <w:rPr/>
          </w:rPrChange>
        </w:rPr>
      </w:pPr>
      <w:bookmarkStart w:id="2999" w:name="_Toc326241045"/>
      <w:bookmarkStart w:id="3000" w:name="_Toc332774797"/>
      <w:r w:rsidRPr="00657B96">
        <w:rPr>
          <w:rFonts w:ascii="Times New Roman" w:hAnsi="Times New Roman" w:cs="Times New Roman"/>
          <w:sz w:val="24"/>
          <w:szCs w:val="24"/>
          <w:rPrChange w:id="3001" w:author="DuyNgo" w:date="2012-08-10T08:15:00Z">
            <w:rPr>
              <w:i w:val="0"/>
              <w:iCs w:val="0"/>
              <w:sz w:val="26"/>
              <w:szCs w:val="26"/>
            </w:rPr>
          </w:rPrChange>
        </w:rPr>
        <w:t>2</w:t>
      </w:r>
      <w:r w:rsidR="005E0E76" w:rsidRPr="00657B96">
        <w:rPr>
          <w:rFonts w:ascii="Times New Roman" w:hAnsi="Times New Roman" w:cs="Times New Roman"/>
          <w:sz w:val="24"/>
          <w:szCs w:val="24"/>
          <w:rPrChange w:id="3002" w:author="DuyNgo" w:date="2012-08-10T08:15:00Z">
            <w:rPr>
              <w:i w:val="0"/>
              <w:iCs w:val="0"/>
              <w:sz w:val="26"/>
              <w:szCs w:val="26"/>
            </w:rPr>
          </w:rPrChange>
        </w:rPr>
        <w:t>.4.5 Change Budget</w:t>
      </w:r>
      <w:bookmarkEnd w:id="2999"/>
      <w:bookmarkEnd w:id="3000"/>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3003" w:author="DuyNgo" w:date="2012-08-10T08:15:00Z">
            <w:rPr>
              <w:rFonts w:ascii="Times New Roman" w:hAnsi="Times New Roman" w:cs="Times New Roman"/>
              <w:sz w:val="24"/>
              <w:szCs w:val="24"/>
            </w:rPr>
          </w:rPrChange>
        </w:rPr>
        <w:object w:dxaOrig="4834" w:dyaOrig="1660">
          <v:shape id="_x0000_i1055" type="#_x0000_t75" style="width:241.95pt;height:82.9pt" o:ole="">
            <v:imagedata r:id="rId72" o:title=""/>
          </v:shape>
          <o:OLEObject Type="Embed" ProgID="Visio.Drawing.11" ShapeID="_x0000_i1055" DrawAspect="Content" ObjectID="_1406517040" r:id="rId73"/>
        </w:object>
      </w:r>
      <w:r w:rsidRPr="00657B96">
        <w:rPr>
          <w:rFonts w:ascii="Times New Roman" w:hAnsi="Times New Roman" w:cs="Times New Roman"/>
          <w:sz w:val="24"/>
          <w:szCs w:val="24"/>
          <w:rPrChange w:id="3004"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300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24"/>
        <w:gridCol w:w="3531"/>
      </w:tblGrid>
      <w:tr w:rsidR="005E0E76" w:rsidRPr="00657B96"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006"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3007" w:author="DuyNgo" w:date="2012-08-10T08:15:00Z">
                  <w:rPr>
                    <w:rFonts w:asciiTheme="majorHAnsi" w:eastAsia="SimSun" w:hAnsiTheme="majorHAnsi" w:cstheme="minorHAnsi"/>
                    <w:b/>
                    <w:bCs/>
                    <w:color w:val="4F81BD" w:themeColor="accent1"/>
                    <w:sz w:val="24"/>
                    <w:szCs w:val="26"/>
                    <w:lang w:eastAsia="zh-CN"/>
                  </w:rPr>
                </w:rPrChange>
              </w:rPr>
              <w:t>Project Eye_UC05</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008"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009"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010" w:author="DuyNgo" w:date="2012-08-10T08:15:00Z">
                  <w:rPr>
                    <w:rFonts w:asciiTheme="majorHAnsi" w:eastAsiaTheme="majorEastAsia" w:hAnsiTheme="majorHAnsi" w:cstheme="minorHAnsi"/>
                    <w:b/>
                    <w:bCs/>
                    <w:color w:val="4F81BD" w:themeColor="accent1"/>
                    <w:sz w:val="24"/>
                    <w:szCs w:val="26"/>
                  </w:rPr>
                </w:rPrChange>
              </w:rPr>
              <w:t>Change Budget Use Case</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01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012"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013"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014" w:author="DuyNgo" w:date="2012-08-10T08:15:00Z">
                  <w:rPr>
                    <w:rFonts w:asciiTheme="majorHAnsi" w:eastAsiaTheme="majorEastAsia" w:hAnsiTheme="majorHAnsi" w:cstheme="minorHAnsi"/>
                    <w:b/>
                    <w:bCs/>
                    <w:color w:val="4F81BD" w:themeColor="accent1"/>
                    <w:sz w:val="24"/>
                    <w:szCs w:val="26"/>
                  </w:rPr>
                </w:rPrChange>
              </w:rPr>
              <w:t>This function allows project manager to manage a project’s budget</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01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016"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017"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018"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01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020"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021"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022"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02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024"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025"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02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02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028" w:author="DuyNgo" w:date="2012-08-10T08:15:00Z">
                  <w:rPr>
                    <w:rFonts w:asciiTheme="majorHAnsi" w:eastAsiaTheme="majorEastAsia" w:hAnsiTheme="majorHAnsi" w:cstheme="minorHAnsi"/>
                    <w:b/>
                    <w:bCs/>
                    <w:color w:val="4F81BD" w:themeColor="accent1"/>
                    <w:sz w:val="24"/>
                    <w:szCs w:val="26"/>
                  </w:rPr>
                </w:rPrChange>
              </w:rPr>
              <w:t>Main Flow</w:t>
            </w:r>
          </w:p>
        </w:tc>
        <w:tc>
          <w:tcPr>
            <w:tcW w:w="3624"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029"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030" w:author="DuyNgo" w:date="2012-08-10T08:15:00Z">
                  <w:rPr>
                    <w:rFonts w:asciiTheme="majorHAnsi" w:eastAsia="SimSun" w:hAnsiTheme="majorHAnsi" w:cstheme="minorHAnsi"/>
                    <w:b/>
                    <w:bCs/>
                    <w:color w:val="4F81BD" w:themeColor="accent1"/>
                    <w:sz w:val="24"/>
                    <w:szCs w:val="26"/>
                    <w:lang w:eastAsia="zh-CN"/>
                  </w:rPr>
                </w:rPrChange>
              </w:rPr>
              <w:t>1. Choose tab “Cost”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031" w:author="DuyNgo" w:date="2012-08-10T08:15:00Z">
                  <w:rPr>
                    <w:rFonts w:asciiTheme="majorHAnsi" w:eastAsia="SimSun" w:hAnsiTheme="majorHAnsi" w:cstheme="minorHAnsi"/>
                    <w:b/>
                    <w:bCs/>
                    <w:color w:val="4F81BD" w:themeColor="accent1"/>
                    <w:sz w:val="24"/>
                    <w:szCs w:val="26"/>
                    <w:lang w:eastAsia="zh-CN"/>
                  </w:rPr>
                </w:rPrChange>
              </w:rPr>
              <w:t>3. Select button “OK” on the commit window.</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c>
          <w:tcPr>
            <w:tcW w:w="3531"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3032"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033" w:author="DuyNgo" w:date="2012-08-10T08:15:00Z">
                  <w:rPr>
                    <w:rFonts w:asciiTheme="majorHAnsi" w:eastAsia="SimSun" w:hAnsiTheme="majorHAnsi" w:cstheme="minorHAnsi"/>
                    <w:b/>
                    <w:bCs/>
                    <w:color w:val="4F81BD" w:themeColor="accent1"/>
                    <w:sz w:val="24"/>
                    <w:szCs w:val="26"/>
                    <w:lang w:eastAsia="zh-CN"/>
                  </w:rPr>
                </w:rPrChange>
              </w:rPr>
              <w:t>2. Fill the budget value then select button “Change Budget”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3034" w:author="DuyNgo" w:date="2012-08-10T08:15:00Z">
                  <w:rPr>
                    <w:rFonts w:eastAsia="SimSun" w:cstheme="minorHAnsi"/>
                    <w:sz w:val="24"/>
                    <w:lang w:eastAsia="zh-CN"/>
                  </w:rPr>
                </w:rPrChange>
              </w:rPr>
            </w:pPr>
          </w:p>
        </w:tc>
      </w:tr>
      <w:tr w:rsidR="005E0E76" w:rsidRPr="00657B96"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03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036"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03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03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03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040"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04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04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04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044"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04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04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04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048"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04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050"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5E0E76" w:rsidP="005E0E76">
      <w:pPr>
        <w:pStyle w:val="Caption"/>
        <w:rPr>
          <w:rFonts w:ascii="Times New Roman" w:hAnsi="Times New Roman" w:cs="Times New Roman"/>
          <w:sz w:val="24"/>
          <w:szCs w:val="24"/>
        </w:rPr>
      </w:pPr>
    </w:p>
    <w:p w:rsidR="005E0E76" w:rsidRPr="00657B96" w:rsidRDefault="00262943" w:rsidP="00262943">
      <w:pPr>
        <w:pStyle w:val="Heading4"/>
        <w:rPr>
          <w:rFonts w:ascii="Times New Roman" w:hAnsi="Times New Roman" w:cs="Times New Roman"/>
          <w:sz w:val="24"/>
          <w:szCs w:val="24"/>
          <w:rPrChange w:id="3051" w:author="DuyNgo" w:date="2012-08-10T08:15:00Z">
            <w:rPr/>
          </w:rPrChange>
        </w:rPr>
      </w:pPr>
      <w:bookmarkStart w:id="3052" w:name="_Toc326241046"/>
      <w:bookmarkStart w:id="3053" w:name="_Toc332774798"/>
      <w:r w:rsidRPr="00657B96">
        <w:rPr>
          <w:rFonts w:ascii="Times New Roman" w:hAnsi="Times New Roman" w:cs="Times New Roman"/>
          <w:sz w:val="24"/>
          <w:szCs w:val="24"/>
          <w:rPrChange w:id="3054" w:author="DuyNgo" w:date="2012-08-10T08:15:00Z">
            <w:rPr>
              <w:i w:val="0"/>
              <w:iCs w:val="0"/>
              <w:sz w:val="26"/>
              <w:szCs w:val="26"/>
            </w:rPr>
          </w:rPrChange>
        </w:rPr>
        <w:t>2</w:t>
      </w:r>
      <w:r w:rsidR="005E0E76" w:rsidRPr="00657B96">
        <w:rPr>
          <w:rFonts w:ascii="Times New Roman" w:hAnsi="Times New Roman" w:cs="Times New Roman"/>
          <w:sz w:val="24"/>
          <w:szCs w:val="24"/>
          <w:rPrChange w:id="3055" w:author="DuyNgo" w:date="2012-08-10T08:15:00Z">
            <w:rPr>
              <w:i w:val="0"/>
              <w:iCs w:val="0"/>
              <w:sz w:val="26"/>
              <w:szCs w:val="26"/>
            </w:rPr>
          </w:rPrChange>
        </w:rPr>
        <w:t>.4.6 Add Expense</w:t>
      </w:r>
      <w:bookmarkEnd w:id="3052"/>
      <w:bookmarkEnd w:id="3053"/>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3056" w:author="DuyNgo" w:date="2012-08-10T08:15:00Z">
            <w:rPr>
              <w:rFonts w:ascii="Times New Roman" w:hAnsi="Times New Roman" w:cs="Times New Roman"/>
              <w:sz w:val="24"/>
              <w:szCs w:val="24"/>
            </w:rPr>
          </w:rPrChange>
        </w:rPr>
        <w:object w:dxaOrig="4834" w:dyaOrig="1660">
          <v:shape id="_x0000_i1056" type="#_x0000_t75" style="width:241.95pt;height:82.9pt" o:ole="">
            <v:imagedata r:id="rId74" o:title=""/>
          </v:shape>
          <o:OLEObject Type="Embed" ProgID="Visio.Drawing.11" ShapeID="_x0000_i1056" DrawAspect="Content" ObjectID="_1406517041" r:id="rId75"/>
        </w:object>
      </w:r>
      <w:r w:rsidRPr="00657B96">
        <w:rPr>
          <w:rFonts w:ascii="Times New Roman" w:hAnsi="Times New Roman" w:cs="Times New Roman"/>
          <w:sz w:val="24"/>
          <w:szCs w:val="24"/>
          <w:rPrChange w:id="3057"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305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0"/>
        <w:gridCol w:w="3527"/>
      </w:tblGrid>
      <w:tr w:rsidR="005E0E76" w:rsidRPr="00657B96"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059"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3060" w:author="DuyNgo" w:date="2012-08-10T08:15:00Z">
                  <w:rPr>
                    <w:rFonts w:asciiTheme="majorHAnsi" w:eastAsia="SimSun" w:hAnsiTheme="majorHAnsi" w:cstheme="minorHAnsi"/>
                    <w:b/>
                    <w:bCs/>
                    <w:color w:val="4F81BD" w:themeColor="accent1"/>
                    <w:sz w:val="24"/>
                    <w:szCs w:val="26"/>
                    <w:lang w:eastAsia="zh-CN"/>
                  </w:rPr>
                </w:rPrChange>
              </w:rPr>
              <w:t>Project Eye_UC06</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061"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062"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063" w:author="DuyNgo" w:date="2012-08-10T08:15:00Z">
                  <w:rPr>
                    <w:rFonts w:asciiTheme="majorHAnsi" w:eastAsiaTheme="majorEastAsia" w:hAnsiTheme="majorHAnsi" w:cstheme="minorHAnsi"/>
                    <w:b/>
                    <w:bCs/>
                    <w:color w:val="4F81BD" w:themeColor="accent1"/>
                    <w:sz w:val="24"/>
                    <w:szCs w:val="26"/>
                  </w:rPr>
                </w:rPrChange>
              </w:rPr>
              <w:t>Add Expense Use Case</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06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065"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066"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067" w:author="DuyNgo" w:date="2012-08-10T08:15:00Z">
                  <w:rPr>
                    <w:rFonts w:asciiTheme="majorHAnsi" w:eastAsiaTheme="majorEastAsia" w:hAnsiTheme="majorHAnsi" w:cstheme="minorHAnsi"/>
                    <w:b/>
                    <w:bCs/>
                    <w:color w:val="4F81BD" w:themeColor="accent1"/>
                    <w:sz w:val="24"/>
                    <w:szCs w:val="26"/>
                  </w:rPr>
                </w:rPrChange>
              </w:rPr>
              <w:t>This function allows project manager to add a project’s expense</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06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069"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070"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071"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07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07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074"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075"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07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07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078"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07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08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081" w:author="DuyNgo" w:date="2012-08-10T08:15:00Z">
                  <w:rPr>
                    <w:rFonts w:asciiTheme="majorHAnsi" w:eastAsiaTheme="majorEastAsia" w:hAnsiTheme="majorHAnsi" w:cstheme="minorHAnsi"/>
                    <w:b/>
                    <w:bCs/>
                    <w:color w:val="4F81BD" w:themeColor="accent1"/>
                    <w:sz w:val="24"/>
                    <w:szCs w:val="26"/>
                  </w:rPr>
                </w:rPrChange>
              </w:rPr>
              <w:t>Main Flow</w:t>
            </w:r>
          </w:p>
        </w:tc>
        <w:tc>
          <w:tcPr>
            <w:tcW w:w="3630"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082"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083" w:author="DuyNgo" w:date="2012-08-10T08:15:00Z">
                  <w:rPr>
                    <w:rFonts w:asciiTheme="majorHAnsi" w:eastAsia="SimSun" w:hAnsiTheme="majorHAnsi" w:cstheme="minorHAnsi"/>
                    <w:b/>
                    <w:bCs/>
                    <w:color w:val="4F81BD" w:themeColor="accent1"/>
                    <w:sz w:val="24"/>
                    <w:szCs w:val="26"/>
                    <w:lang w:eastAsia="zh-CN"/>
                  </w:rPr>
                </w:rPrChange>
              </w:rPr>
              <w:t>1. Choose tab “Cost”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084" w:author="DuyNgo" w:date="2012-08-10T08:15:00Z">
                  <w:rPr>
                    <w:rFonts w:asciiTheme="majorHAnsi" w:eastAsia="SimSun" w:hAnsiTheme="majorHAnsi" w:cstheme="minorHAnsi"/>
                    <w:b/>
                    <w:bCs/>
                    <w:color w:val="4F81BD" w:themeColor="accent1"/>
                    <w:sz w:val="24"/>
                    <w:szCs w:val="26"/>
                    <w:lang w:eastAsia="zh-CN"/>
                  </w:rPr>
                </w:rPrChange>
              </w:rPr>
              <w:t>3. Fill in the expense’s information then select button “Submit”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c>
          <w:tcPr>
            <w:tcW w:w="3527"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3085"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086" w:author="DuyNgo" w:date="2012-08-10T08:15:00Z">
                  <w:rPr>
                    <w:rFonts w:asciiTheme="majorHAnsi" w:eastAsia="SimSun" w:hAnsiTheme="majorHAnsi" w:cstheme="minorHAnsi"/>
                    <w:b/>
                    <w:bCs/>
                    <w:color w:val="4F81BD" w:themeColor="accent1"/>
                    <w:sz w:val="24"/>
                    <w:szCs w:val="26"/>
                    <w:lang w:eastAsia="zh-CN"/>
                  </w:rPr>
                </w:rPrChange>
              </w:rPr>
              <w:t>2. Select “Add new Expense”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3087" w:author="DuyNgo" w:date="2012-08-10T08:15:00Z">
                  <w:rPr>
                    <w:rFonts w:eastAsia="SimSun" w:cstheme="minorHAnsi"/>
                    <w:sz w:val="24"/>
                    <w:lang w:eastAsia="zh-CN"/>
                  </w:rPr>
                </w:rPrChange>
              </w:rPr>
            </w:pPr>
          </w:p>
        </w:tc>
      </w:tr>
      <w:tr w:rsidR="005E0E76" w:rsidRPr="00657B96"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08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089"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09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09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09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093"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09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09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09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097" w:author="DuyNgo" w:date="2012-08-10T08:15:00Z">
                  <w:rPr>
                    <w:rFonts w:asciiTheme="majorHAnsi" w:eastAsiaTheme="majorEastAsia" w:hAnsiTheme="majorHAnsi" w:cstheme="minorHAnsi"/>
                    <w:b/>
                    <w:bCs/>
                    <w:color w:val="4F81BD" w:themeColor="accent1"/>
                    <w:sz w:val="24"/>
                    <w:szCs w:val="26"/>
                  </w:rPr>
                </w:rPrChange>
              </w:rPr>
              <w:lastRenderedPageBreak/>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09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09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10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101"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10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103"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z w:val="24"/>
          <w:szCs w:val="24"/>
          <w:rPrChange w:id="3104" w:author="DuyNgo" w:date="2012-08-10T08:15:00Z">
            <w:rPr>
              <w:rFonts w:cstheme="minorHAnsi"/>
              <w:sz w:val="24"/>
            </w:rPr>
          </w:rPrChange>
        </w:rPr>
      </w:pPr>
    </w:p>
    <w:p w:rsidR="005E0E76" w:rsidRPr="00657B96" w:rsidRDefault="0056131D" w:rsidP="0056131D">
      <w:pPr>
        <w:pStyle w:val="Heading4"/>
        <w:rPr>
          <w:rFonts w:ascii="Times New Roman" w:hAnsi="Times New Roman" w:cs="Times New Roman"/>
          <w:sz w:val="24"/>
          <w:szCs w:val="24"/>
          <w:rPrChange w:id="3105" w:author="DuyNgo" w:date="2012-08-10T08:15:00Z">
            <w:rPr/>
          </w:rPrChange>
        </w:rPr>
      </w:pPr>
      <w:bookmarkStart w:id="3106" w:name="_Toc326241047"/>
      <w:bookmarkStart w:id="3107" w:name="_Toc332774799"/>
      <w:r w:rsidRPr="00657B96">
        <w:rPr>
          <w:rFonts w:ascii="Times New Roman" w:hAnsi="Times New Roman" w:cs="Times New Roman"/>
          <w:sz w:val="24"/>
          <w:szCs w:val="24"/>
          <w:rPrChange w:id="3108" w:author="DuyNgo" w:date="2012-08-10T08:15:00Z">
            <w:rPr>
              <w:i w:val="0"/>
              <w:iCs w:val="0"/>
              <w:sz w:val="26"/>
              <w:szCs w:val="26"/>
            </w:rPr>
          </w:rPrChange>
        </w:rPr>
        <w:t>2</w:t>
      </w:r>
      <w:r w:rsidR="005E0E76" w:rsidRPr="00657B96">
        <w:rPr>
          <w:rFonts w:ascii="Times New Roman" w:hAnsi="Times New Roman" w:cs="Times New Roman"/>
          <w:sz w:val="24"/>
          <w:szCs w:val="24"/>
          <w:rPrChange w:id="3109" w:author="DuyNgo" w:date="2012-08-10T08:15:00Z">
            <w:rPr>
              <w:i w:val="0"/>
              <w:iCs w:val="0"/>
              <w:sz w:val="26"/>
              <w:szCs w:val="26"/>
            </w:rPr>
          </w:rPrChange>
        </w:rPr>
        <w:t>.4.7 Edit Expense</w:t>
      </w:r>
      <w:bookmarkEnd w:id="3106"/>
      <w:bookmarkEnd w:id="3107"/>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3110" w:author="DuyNgo" w:date="2012-08-10T08:15:00Z">
            <w:rPr>
              <w:rFonts w:ascii="Times New Roman" w:hAnsi="Times New Roman" w:cs="Times New Roman"/>
              <w:sz w:val="24"/>
              <w:szCs w:val="24"/>
            </w:rPr>
          </w:rPrChange>
        </w:rPr>
        <w:object w:dxaOrig="4834" w:dyaOrig="1660">
          <v:shape id="_x0000_i1057" type="#_x0000_t75" style="width:241.95pt;height:82.9pt" o:ole="">
            <v:imagedata r:id="rId76" o:title=""/>
          </v:shape>
          <o:OLEObject Type="Embed" ProgID="Visio.Drawing.11" ShapeID="_x0000_i1057" DrawAspect="Content" ObjectID="_1406517042" r:id="rId77"/>
        </w:object>
      </w:r>
      <w:r w:rsidRPr="00657B96">
        <w:rPr>
          <w:rFonts w:ascii="Times New Roman" w:hAnsi="Times New Roman" w:cs="Times New Roman"/>
          <w:sz w:val="24"/>
          <w:szCs w:val="24"/>
          <w:rPrChange w:id="3111" w:author="DuyNgo" w:date="2012-08-10T08:15:00Z">
            <w:rPr>
              <w:rFonts w:asciiTheme="majorHAnsi" w:eastAsiaTheme="majorEastAsia" w:hAnsiTheme="majorHAnsi" w:cstheme="minorHAnsi"/>
              <w:b/>
              <w:bCs/>
              <w:color w:val="4F81BD" w:themeColor="accent1"/>
              <w:sz w:val="24"/>
              <w:szCs w:val="26"/>
            </w:rPr>
          </w:rPrChange>
        </w:rPr>
        <w:tab/>
      </w:r>
      <w:r w:rsidRPr="00657B96">
        <w:rPr>
          <w:rFonts w:ascii="Times New Roman" w:hAnsi="Times New Roman" w:cs="Times New Roman"/>
          <w:sz w:val="24"/>
          <w:szCs w:val="24"/>
          <w:rPrChange w:id="3112"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3113"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33"/>
        <w:gridCol w:w="3523"/>
      </w:tblGrid>
      <w:tr w:rsidR="005E0E76" w:rsidRPr="00657B96"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114"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3115" w:author="DuyNgo" w:date="2012-08-10T08:15:00Z">
                  <w:rPr>
                    <w:rFonts w:asciiTheme="majorHAnsi" w:eastAsia="SimSun" w:hAnsiTheme="majorHAnsi" w:cstheme="minorHAnsi"/>
                    <w:b/>
                    <w:bCs/>
                    <w:color w:val="4F81BD" w:themeColor="accent1"/>
                    <w:sz w:val="24"/>
                    <w:szCs w:val="26"/>
                    <w:lang w:eastAsia="zh-CN"/>
                  </w:rPr>
                </w:rPrChange>
              </w:rPr>
              <w:t>Project Eye_UC07</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116"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117"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118" w:author="DuyNgo" w:date="2012-08-10T08:15:00Z">
                  <w:rPr>
                    <w:rFonts w:asciiTheme="majorHAnsi" w:eastAsiaTheme="majorEastAsia" w:hAnsiTheme="majorHAnsi" w:cstheme="minorHAnsi"/>
                    <w:b/>
                    <w:bCs/>
                    <w:color w:val="4F81BD" w:themeColor="accent1"/>
                    <w:sz w:val="24"/>
                    <w:szCs w:val="26"/>
                  </w:rPr>
                </w:rPrChange>
              </w:rPr>
              <w:t>Edit Expense Use Case</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11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120"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121"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122" w:author="DuyNgo" w:date="2012-08-10T08:15:00Z">
                  <w:rPr>
                    <w:rFonts w:asciiTheme="majorHAnsi" w:eastAsiaTheme="majorEastAsia" w:hAnsiTheme="majorHAnsi" w:cstheme="minorHAnsi"/>
                    <w:b/>
                    <w:bCs/>
                    <w:color w:val="4F81BD" w:themeColor="accent1"/>
                    <w:sz w:val="24"/>
                    <w:szCs w:val="26"/>
                  </w:rPr>
                </w:rPrChange>
              </w:rPr>
              <w:t>This function allows project manager to edit a project’s expense</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12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124"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125"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126"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12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128"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129"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130"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13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132"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133"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13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13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136"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137"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138" w:author="DuyNgo" w:date="2012-08-10T08:15:00Z">
                  <w:rPr>
                    <w:rFonts w:asciiTheme="majorHAnsi" w:eastAsia="SimSun" w:hAnsiTheme="majorHAnsi" w:cstheme="minorHAnsi"/>
                    <w:b/>
                    <w:bCs/>
                    <w:color w:val="4F81BD" w:themeColor="accent1"/>
                    <w:sz w:val="24"/>
                    <w:szCs w:val="26"/>
                    <w:lang w:eastAsia="zh-CN"/>
                  </w:rPr>
                </w:rPrChange>
              </w:rPr>
              <w:t>1. Choose tab “Cost”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139" w:author="DuyNgo" w:date="2012-08-10T08:15:00Z">
                  <w:rPr>
                    <w:rFonts w:asciiTheme="majorHAnsi" w:eastAsia="SimSun" w:hAnsiTheme="majorHAnsi" w:cstheme="minorHAnsi"/>
                    <w:b/>
                    <w:bCs/>
                    <w:color w:val="4F81BD" w:themeColor="accent1"/>
                    <w:sz w:val="24"/>
                    <w:szCs w:val="26"/>
                    <w:lang w:eastAsia="zh-CN"/>
                  </w:rPr>
                </w:rPrChange>
              </w:rPr>
              <w:t>3. Fill in the expense’s information then select button “Save Change”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c>
          <w:tcPr>
            <w:tcW w:w="3523"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3140"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141" w:author="DuyNgo" w:date="2012-08-10T08:15:00Z">
                  <w:rPr>
                    <w:rFonts w:asciiTheme="majorHAnsi" w:eastAsia="SimSun" w:hAnsiTheme="majorHAnsi" w:cstheme="minorHAnsi"/>
                    <w:b/>
                    <w:bCs/>
                    <w:color w:val="4F81BD" w:themeColor="accent1"/>
                    <w:sz w:val="24"/>
                    <w:szCs w:val="26"/>
                    <w:lang w:eastAsia="zh-CN"/>
                  </w:rPr>
                </w:rPrChange>
              </w:rPr>
              <w:t>2. Select the expense want to edit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3142" w:author="DuyNgo" w:date="2012-08-10T08:15:00Z">
                  <w:rPr>
                    <w:rFonts w:eastAsia="SimSun" w:cstheme="minorHAnsi"/>
                    <w:sz w:val="24"/>
                    <w:lang w:eastAsia="zh-CN"/>
                  </w:rPr>
                </w:rPrChange>
              </w:rPr>
            </w:pPr>
          </w:p>
        </w:tc>
      </w:tr>
      <w:tr w:rsidR="005E0E76" w:rsidRPr="00657B96"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14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144"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14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14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14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148"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14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15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15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152"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15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15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15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156"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15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158"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z w:val="24"/>
          <w:szCs w:val="24"/>
          <w:rPrChange w:id="3159" w:author="DuyNgo" w:date="2012-08-10T08:15:00Z">
            <w:rPr>
              <w:rFonts w:cstheme="minorHAnsi"/>
              <w:sz w:val="24"/>
            </w:rPr>
          </w:rPrChange>
        </w:rPr>
      </w:pPr>
    </w:p>
    <w:p w:rsidR="005E0E76" w:rsidRPr="00657B96" w:rsidRDefault="00C5295B" w:rsidP="00C5295B">
      <w:pPr>
        <w:pStyle w:val="Heading4"/>
        <w:rPr>
          <w:rFonts w:ascii="Times New Roman" w:hAnsi="Times New Roman" w:cs="Times New Roman"/>
          <w:sz w:val="24"/>
          <w:szCs w:val="24"/>
          <w:rPrChange w:id="3160" w:author="DuyNgo" w:date="2012-08-10T08:15:00Z">
            <w:rPr/>
          </w:rPrChange>
        </w:rPr>
      </w:pPr>
      <w:bookmarkStart w:id="3161" w:name="_Toc326241048"/>
      <w:bookmarkStart w:id="3162" w:name="_Toc332774800"/>
      <w:r w:rsidRPr="00657B96">
        <w:rPr>
          <w:rFonts w:ascii="Times New Roman" w:hAnsi="Times New Roman" w:cs="Times New Roman"/>
          <w:sz w:val="24"/>
          <w:szCs w:val="24"/>
          <w:rPrChange w:id="3163" w:author="DuyNgo" w:date="2012-08-10T08:15:00Z">
            <w:rPr>
              <w:i w:val="0"/>
              <w:iCs w:val="0"/>
              <w:sz w:val="26"/>
              <w:szCs w:val="26"/>
            </w:rPr>
          </w:rPrChange>
        </w:rPr>
        <w:t>2</w:t>
      </w:r>
      <w:r w:rsidR="005E0E76" w:rsidRPr="00657B96">
        <w:rPr>
          <w:rFonts w:ascii="Times New Roman" w:hAnsi="Times New Roman" w:cs="Times New Roman"/>
          <w:sz w:val="24"/>
          <w:szCs w:val="24"/>
          <w:rPrChange w:id="3164" w:author="DuyNgo" w:date="2012-08-10T08:15:00Z">
            <w:rPr>
              <w:i w:val="0"/>
              <w:iCs w:val="0"/>
              <w:sz w:val="26"/>
              <w:szCs w:val="26"/>
            </w:rPr>
          </w:rPrChange>
        </w:rPr>
        <w:t>.4.8 Delete Expense</w:t>
      </w:r>
      <w:bookmarkEnd w:id="3161"/>
      <w:bookmarkEnd w:id="3162"/>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3165" w:author="DuyNgo" w:date="2012-08-10T08:15:00Z">
            <w:rPr>
              <w:rFonts w:ascii="Times New Roman" w:hAnsi="Times New Roman" w:cs="Times New Roman"/>
              <w:sz w:val="24"/>
              <w:szCs w:val="24"/>
            </w:rPr>
          </w:rPrChange>
        </w:rPr>
        <w:object w:dxaOrig="4834" w:dyaOrig="1660">
          <v:shape id="_x0000_i1058" type="#_x0000_t75" style="width:241.95pt;height:82.9pt" o:ole="">
            <v:imagedata r:id="rId78" o:title=""/>
          </v:shape>
          <o:OLEObject Type="Embed" ProgID="Visio.Drawing.11" ShapeID="_x0000_i1058" DrawAspect="Content" ObjectID="_1406517043" r:id="rId79"/>
        </w:object>
      </w:r>
      <w:r w:rsidRPr="00657B96">
        <w:rPr>
          <w:rFonts w:ascii="Times New Roman" w:hAnsi="Times New Roman" w:cs="Times New Roman"/>
          <w:sz w:val="24"/>
          <w:szCs w:val="24"/>
          <w:rPrChange w:id="3166" w:author="DuyNgo" w:date="2012-08-10T08:15:00Z">
            <w:rPr>
              <w:rFonts w:asciiTheme="majorHAnsi" w:eastAsiaTheme="majorEastAsia" w:hAnsiTheme="majorHAnsi" w:cstheme="minorHAnsi"/>
              <w:b/>
              <w:bCs/>
              <w:color w:val="4F81BD" w:themeColor="accent1"/>
              <w:sz w:val="24"/>
              <w:szCs w:val="26"/>
            </w:rPr>
          </w:rPrChange>
        </w:rPr>
        <w:tab/>
      </w:r>
      <w:r w:rsidRPr="00657B96">
        <w:rPr>
          <w:rFonts w:ascii="Times New Roman" w:hAnsi="Times New Roman" w:cs="Times New Roman"/>
          <w:sz w:val="24"/>
          <w:szCs w:val="24"/>
          <w:rPrChange w:id="3167"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316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22"/>
        <w:gridCol w:w="3534"/>
      </w:tblGrid>
      <w:tr w:rsidR="005E0E76" w:rsidRPr="00657B96"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169" w:author="DuyNgo" w:date="2012-08-10T08:15:00Z">
                  <w:rPr>
                    <w:rFonts w:asciiTheme="majorHAnsi" w:eastAsiaTheme="majorEastAsia" w:hAnsiTheme="majorHAnsi" w:cstheme="minorHAnsi"/>
                    <w:b/>
                    <w:bCs/>
                    <w:color w:val="4F81BD" w:themeColor="accent1"/>
                    <w:sz w:val="24"/>
                    <w:szCs w:val="26"/>
                  </w:rPr>
                </w:rPrChange>
              </w:rPr>
              <w:lastRenderedPageBreak/>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3170" w:author="DuyNgo" w:date="2012-08-10T08:15:00Z">
                  <w:rPr>
                    <w:rFonts w:asciiTheme="majorHAnsi" w:eastAsia="SimSun" w:hAnsiTheme="majorHAnsi" w:cstheme="minorHAnsi"/>
                    <w:b/>
                    <w:bCs/>
                    <w:color w:val="4F81BD" w:themeColor="accent1"/>
                    <w:sz w:val="24"/>
                    <w:szCs w:val="26"/>
                    <w:lang w:eastAsia="zh-CN"/>
                  </w:rPr>
                </w:rPrChange>
              </w:rPr>
              <w:t>Project Eye_UC08</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171"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172"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173" w:author="DuyNgo" w:date="2012-08-10T08:15:00Z">
                  <w:rPr>
                    <w:rFonts w:asciiTheme="majorHAnsi" w:eastAsiaTheme="majorEastAsia" w:hAnsiTheme="majorHAnsi" w:cstheme="minorHAnsi"/>
                    <w:b/>
                    <w:bCs/>
                    <w:color w:val="4F81BD" w:themeColor="accent1"/>
                    <w:sz w:val="24"/>
                    <w:szCs w:val="26"/>
                  </w:rPr>
                </w:rPrChange>
              </w:rPr>
              <w:t>Delete Expense Use Case</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17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175"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176"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177" w:author="DuyNgo" w:date="2012-08-10T08:15:00Z">
                  <w:rPr>
                    <w:rFonts w:asciiTheme="majorHAnsi" w:eastAsiaTheme="majorEastAsia" w:hAnsiTheme="majorHAnsi" w:cstheme="minorHAnsi"/>
                    <w:b/>
                    <w:bCs/>
                    <w:color w:val="4F81BD" w:themeColor="accent1"/>
                    <w:sz w:val="24"/>
                    <w:szCs w:val="26"/>
                  </w:rPr>
                </w:rPrChange>
              </w:rPr>
              <w:t>This function allows project manager to delete a project’s expense</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17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179"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180"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181"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18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18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184"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185"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18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18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188"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18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19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191" w:author="DuyNgo" w:date="2012-08-10T08:15:00Z">
                  <w:rPr>
                    <w:rFonts w:asciiTheme="majorHAnsi" w:eastAsiaTheme="majorEastAsia" w:hAnsiTheme="majorHAnsi" w:cstheme="minorHAnsi"/>
                    <w:b/>
                    <w:bCs/>
                    <w:color w:val="4F81BD" w:themeColor="accent1"/>
                    <w:sz w:val="24"/>
                    <w:szCs w:val="26"/>
                  </w:rPr>
                </w:rPrChange>
              </w:rPr>
              <w:t>Main Flow</w:t>
            </w:r>
          </w:p>
        </w:tc>
        <w:tc>
          <w:tcPr>
            <w:tcW w:w="362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192"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193" w:author="DuyNgo" w:date="2012-08-10T08:15:00Z">
                  <w:rPr>
                    <w:rFonts w:asciiTheme="majorHAnsi" w:eastAsia="SimSun" w:hAnsiTheme="majorHAnsi" w:cstheme="minorHAnsi"/>
                    <w:b/>
                    <w:bCs/>
                    <w:color w:val="4F81BD" w:themeColor="accent1"/>
                    <w:sz w:val="24"/>
                    <w:szCs w:val="26"/>
                    <w:lang w:eastAsia="zh-CN"/>
                  </w:rPr>
                </w:rPrChange>
              </w:rPr>
              <w:t>1. Choose tab “Cost”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194"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c>
          <w:tcPr>
            <w:tcW w:w="3534"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3195"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196"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expenses’ row you want to delete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3197" w:author="DuyNgo" w:date="2012-08-10T08:15:00Z">
                  <w:rPr>
                    <w:rFonts w:eastAsia="SimSun" w:cstheme="minorHAnsi"/>
                    <w:sz w:val="24"/>
                    <w:lang w:eastAsia="zh-CN"/>
                  </w:rPr>
                </w:rPrChange>
              </w:rPr>
            </w:pPr>
          </w:p>
        </w:tc>
      </w:tr>
      <w:tr w:rsidR="005E0E76" w:rsidRPr="00657B96"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19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199"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20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20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20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203"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20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20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20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207"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20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20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21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211"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21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213"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C5295B" w:rsidP="00C5295B">
      <w:pPr>
        <w:pStyle w:val="Heading4"/>
        <w:rPr>
          <w:rFonts w:ascii="Times New Roman" w:hAnsi="Times New Roman" w:cs="Times New Roman"/>
          <w:b w:val="0"/>
          <w:sz w:val="24"/>
          <w:szCs w:val="24"/>
          <w:rPrChange w:id="3214" w:author="DuyNgo" w:date="2012-08-10T08:15:00Z">
            <w:rPr>
              <w:b w:val="0"/>
            </w:rPr>
          </w:rPrChange>
        </w:rPr>
      </w:pPr>
      <w:bookmarkStart w:id="3215" w:name="_Toc332774801"/>
      <w:bookmarkStart w:id="3216" w:name="_Toc326241049"/>
      <w:r w:rsidRPr="00657B96">
        <w:rPr>
          <w:rFonts w:ascii="Times New Roman" w:hAnsi="Times New Roman" w:cs="Times New Roman"/>
          <w:b w:val="0"/>
          <w:sz w:val="24"/>
          <w:szCs w:val="24"/>
          <w:rPrChange w:id="3217" w:author="DuyNgo" w:date="2012-08-10T08:15:00Z">
            <w:rPr>
              <w:b w:val="0"/>
              <w:i w:val="0"/>
              <w:iCs w:val="0"/>
              <w:sz w:val="26"/>
              <w:szCs w:val="26"/>
            </w:rPr>
          </w:rPrChange>
        </w:rPr>
        <w:t>2</w:t>
      </w:r>
      <w:r w:rsidR="005E0E76" w:rsidRPr="00657B96">
        <w:rPr>
          <w:rFonts w:ascii="Times New Roman" w:hAnsi="Times New Roman" w:cs="Times New Roman"/>
          <w:b w:val="0"/>
          <w:sz w:val="24"/>
          <w:szCs w:val="24"/>
          <w:rPrChange w:id="3218" w:author="DuyNgo" w:date="2012-08-10T08:15:00Z">
            <w:rPr>
              <w:b w:val="0"/>
              <w:i w:val="0"/>
              <w:iCs w:val="0"/>
              <w:sz w:val="26"/>
              <w:szCs w:val="26"/>
            </w:rPr>
          </w:rPrChange>
        </w:rPr>
        <w:t>.4.9 Add Risk, Issue</w:t>
      </w:r>
      <w:bookmarkEnd w:id="3215"/>
      <w:r w:rsidR="005E0E76" w:rsidRPr="00657B96">
        <w:rPr>
          <w:rFonts w:ascii="Times New Roman" w:hAnsi="Times New Roman" w:cs="Times New Roman"/>
          <w:b w:val="0"/>
          <w:sz w:val="24"/>
          <w:szCs w:val="24"/>
          <w:rPrChange w:id="3219" w:author="DuyNgo" w:date="2012-08-10T08:15:00Z">
            <w:rPr>
              <w:b w:val="0"/>
              <w:i w:val="0"/>
              <w:iCs w:val="0"/>
              <w:sz w:val="26"/>
              <w:szCs w:val="26"/>
            </w:rPr>
          </w:rPrChange>
        </w:rPr>
        <w:t xml:space="preserve"> </w:t>
      </w:r>
    </w:p>
    <w:p w:rsidR="005E0E76" w:rsidRPr="00657B96" w:rsidDel="00251492" w:rsidRDefault="005E0E76">
      <w:pPr>
        <w:rPr>
          <w:del w:id="3220" w:author="DuyNgo" w:date="2012-08-10T08:09:00Z"/>
          <w:rFonts w:ascii="Times New Roman" w:hAnsi="Times New Roman" w:cs="Times New Roman"/>
          <w:sz w:val="24"/>
          <w:szCs w:val="24"/>
          <w:rPrChange w:id="3221" w:author="DuyNgo" w:date="2012-08-10T08:15:00Z">
            <w:rPr>
              <w:del w:id="3222" w:author="DuyNgo" w:date="2012-08-10T08:09:00Z"/>
            </w:rPr>
          </w:rPrChange>
        </w:rPr>
        <w:pPrChange w:id="3223" w:author="DuyNgo" w:date="2012-08-10T08:09:00Z">
          <w:pPr>
            <w:pStyle w:val="Heading2"/>
          </w:pPr>
        </w:pPrChange>
      </w:pPr>
      <w:r w:rsidRPr="00657B96">
        <w:rPr>
          <w:rFonts w:ascii="Times New Roman" w:hAnsi="Times New Roman" w:cs="Times New Roman"/>
          <w:sz w:val="24"/>
          <w:szCs w:val="24"/>
          <w:rPrChange w:id="3224" w:author="DuyNgo" w:date="2012-08-10T08:15:00Z">
            <w:rPr/>
          </w:rPrChange>
        </w:rPr>
        <w:br/>
      </w:r>
      <w:r w:rsidRPr="00657B96">
        <w:rPr>
          <w:rFonts w:ascii="Times New Roman" w:hAnsi="Times New Roman" w:cs="Times New Roman"/>
          <w:sz w:val="24"/>
          <w:szCs w:val="24"/>
          <w:rPrChange w:id="3225" w:author="DuyNgo" w:date="2012-08-10T08:15:00Z">
            <w:rPr>
              <w:rFonts w:ascii="Times New Roman" w:hAnsi="Times New Roman" w:cs="Times New Roman"/>
              <w:sz w:val="24"/>
              <w:szCs w:val="24"/>
            </w:rPr>
          </w:rPrChange>
        </w:rPr>
        <w:object w:dxaOrig="7693" w:dyaOrig="1660">
          <v:shape id="_x0000_i1059" type="#_x0000_t75" style="width:385.1pt;height:82.9pt" o:ole="">
            <v:imagedata r:id="rId80" o:title=""/>
          </v:shape>
          <o:OLEObject Type="Embed" ProgID="Visio.Drawing.11" ShapeID="_x0000_i1059" DrawAspect="Content" ObjectID="_1406517044" r:id="rId81"/>
        </w:object>
      </w:r>
      <w:del w:id="3226" w:author="DuyNgo" w:date="2012-08-10T08:09:00Z">
        <w:r w:rsidRPr="00657B96" w:rsidDel="00251492">
          <w:rPr>
            <w:rFonts w:ascii="Times New Roman" w:hAnsi="Times New Roman" w:cs="Times New Roman"/>
            <w:sz w:val="24"/>
            <w:szCs w:val="24"/>
            <w:rPrChange w:id="3227" w:author="DuyNgo" w:date="2012-08-10T08:15:00Z">
              <w:rPr/>
            </w:rPrChange>
          </w:rPr>
          <w:br/>
        </w:r>
        <w:r w:rsidRPr="00657B96" w:rsidDel="00251492">
          <w:rPr>
            <w:rFonts w:ascii="Times New Roman" w:hAnsi="Times New Roman" w:cs="Times New Roman"/>
            <w:sz w:val="24"/>
            <w:szCs w:val="24"/>
            <w:rPrChange w:id="3228" w:author="DuyNgo" w:date="2012-08-10T08:15:00Z">
              <w:rPr/>
            </w:rPrChange>
          </w:rPr>
          <w:br/>
        </w:r>
        <w:r w:rsidRPr="00657B96" w:rsidDel="00251492">
          <w:rPr>
            <w:rFonts w:ascii="Times New Roman" w:hAnsi="Times New Roman" w:cs="Times New Roman"/>
            <w:sz w:val="24"/>
            <w:szCs w:val="24"/>
            <w:rPrChange w:id="3229" w:author="DuyNgo" w:date="2012-08-10T08:15:00Z">
              <w:rPr/>
            </w:rPrChange>
          </w:rPr>
          <w:br/>
        </w:r>
        <w:bookmarkEnd w:id="3216"/>
      </w:del>
    </w:p>
    <w:p w:rsidR="005E0E76" w:rsidRPr="00657B96" w:rsidRDefault="005E0E76">
      <w:pPr>
        <w:rPr>
          <w:rFonts w:ascii="Times New Roman" w:hAnsi="Times New Roman" w:cs="Times New Roman"/>
          <w:sz w:val="24"/>
          <w:szCs w:val="24"/>
          <w:rPrChange w:id="3230" w:author="DuyNgo" w:date="2012-08-10T08:15:00Z">
            <w:rPr/>
          </w:rPrChange>
        </w:rPr>
      </w:pP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323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6"/>
        <w:gridCol w:w="3519"/>
      </w:tblGrid>
      <w:tr w:rsidR="005E0E76" w:rsidRPr="00657B96"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232"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3233" w:author="DuyNgo" w:date="2012-08-10T08:15:00Z">
                  <w:rPr>
                    <w:rFonts w:asciiTheme="majorHAnsi" w:eastAsia="SimSun" w:hAnsiTheme="majorHAnsi" w:cstheme="minorHAnsi"/>
                    <w:b/>
                    <w:bCs/>
                    <w:color w:val="4F81BD" w:themeColor="accent1"/>
                    <w:sz w:val="24"/>
                    <w:szCs w:val="26"/>
                    <w:lang w:eastAsia="zh-CN"/>
                  </w:rPr>
                </w:rPrChange>
              </w:rPr>
              <w:t>Project Eye_UC09</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234"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235"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236" w:author="DuyNgo" w:date="2012-08-10T08:15:00Z">
                  <w:rPr>
                    <w:rFonts w:asciiTheme="majorHAnsi" w:eastAsiaTheme="majorEastAsia" w:hAnsiTheme="majorHAnsi" w:cstheme="minorHAnsi"/>
                    <w:b/>
                    <w:bCs/>
                    <w:color w:val="4F81BD" w:themeColor="accent1"/>
                    <w:sz w:val="24"/>
                    <w:szCs w:val="26"/>
                  </w:rPr>
                </w:rPrChange>
              </w:rPr>
              <w:t>Add Risk, Issue Use Case</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23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238"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239"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240"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add a project’s risk or issue</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24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242"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243"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244"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24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24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247"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248"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24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25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251"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25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25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254" w:author="DuyNgo" w:date="2012-08-10T08:15:00Z">
                  <w:rPr>
                    <w:rFonts w:asciiTheme="majorHAnsi" w:eastAsiaTheme="majorEastAsia" w:hAnsiTheme="majorHAnsi" w:cstheme="minorHAnsi"/>
                    <w:b/>
                    <w:bCs/>
                    <w:color w:val="4F81BD" w:themeColor="accent1"/>
                    <w:sz w:val="24"/>
                    <w:szCs w:val="26"/>
                  </w:rPr>
                </w:rPrChange>
              </w:rPr>
              <w:lastRenderedPageBreak/>
              <w:t>Main Flow</w:t>
            </w:r>
          </w:p>
        </w:tc>
        <w:tc>
          <w:tcPr>
            <w:tcW w:w="363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255"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256" w:author="DuyNgo" w:date="2012-08-10T08:15:00Z">
                  <w:rPr>
                    <w:rFonts w:asciiTheme="majorHAnsi" w:eastAsia="SimSun" w:hAnsiTheme="majorHAnsi" w:cstheme="minorHAnsi"/>
                    <w:b/>
                    <w:bCs/>
                    <w:color w:val="4F81BD" w:themeColor="accent1"/>
                    <w:sz w:val="24"/>
                    <w:szCs w:val="26"/>
                    <w:lang w:eastAsia="zh-CN"/>
                  </w:rPr>
                </w:rPrChange>
              </w:rPr>
              <w:t>1. Choose tab “Risk, Issue”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257" w:author="DuyNgo" w:date="2012-08-10T08:15:00Z">
                  <w:rPr>
                    <w:rFonts w:asciiTheme="majorHAnsi" w:eastAsia="SimSun" w:hAnsiTheme="majorHAnsi" w:cstheme="minorHAnsi"/>
                    <w:b/>
                    <w:bCs/>
                    <w:color w:val="4F81BD" w:themeColor="accent1"/>
                    <w:sz w:val="24"/>
                    <w:szCs w:val="26"/>
                    <w:lang w:eastAsia="zh-CN"/>
                  </w:rPr>
                </w:rPrChange>
              </w:rPr>
              <w:t>3. Fill in the  information then select button “Submit”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c>
          <w:tcPr>
            <w:tcW w:w="3519"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3258"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259" w:author="DuyNgo" w:date="2012-08-10T08:15:00Z">
                  <w:rPr>
                    <w:rFonts w:asciiTheme="majorHAnsi" w:eastAsia="SimSun" w:hAnsiTheme="majorHAnsi" w:cstheme="minorHAnsi"/>
                    <w:b/>
                    <w:bCs/>
                    <w:color w:val="4F81BD" w:themeColor="accent1"/>
                    <w:sz w:val="24"/>
                    <w:szCs w:val="26"/>
                    <w:lang w:eastAsia="zh-CN"/>
                  </w:rPr>
                </w:rPrChange>
              </w:rPr>
              <w:t>2. Select link “Add new Risk” or “Add new Issue”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3260" w:author="DuyNgo" w:date="2012-08-10T08:15:00Z">
                  <w:rPr>
                    <w:rFonts w:eastAsia="SimSun" w:cstheme="minorHAnsi"/>
                    <w:sz w:val="24"/>
                    <w:lang w:eastAsia="zh-CN"/>
                  </w:rPr>
                </w:rPrChange>
              </w:rPr>
            </w:pPr>
          </w:p>
        </w:tc>
      </w:tr>
      <w:tr w:rsidR="005E0E76" w:rsidRPr="00657B96"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26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262"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26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26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26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266"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26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26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26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27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27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27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27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274"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27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27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5E0E76" w:rsidP="005E0E76">
      <w:pPr>
        <w:pStyle w:val="Caption"/>
        <w:rPr>
          <w:rFonts w:ascii="Times New Roman" w:hAnsi="Times New Roman" w:cs="Times New Roman"/>
          <w:sz w:val="24"/>
          <w:szCs w:val="24"/>
        </w:rPr>
      </w:pPr>
    </w:p>
    <w:p w:rsidR="005E0E76" w:rsidRPr="00657B96" w:rsidRDefault="00C5295B" w:rsidP="00C5295B">
      <w:pPr>
        <w:pStyle w:val="Heading4"/>
        <w:rPr>
          <w:rFonts w:ascii="Times New Roman" w:hAnsi="Times New Roman" w:cs="Times New Roman"/>
          <w:b w:val="0"/>
          <w:sz w:val="24"/>
          <w:szCs w:val="24"/>
          <w:rPrChange w:id="3277" w:author="DuyNgo" w:date="2012-08-10T08:15:00Z">
            <w:rPr>
              <w:b w:val="0"/>
            </w:rPr>
          </w:rPrChange>
        </w:rPr>
      </w:pPr>
      <w:bookmarkStart w:id="3278" w:name="_Toc326241050"/>
      <w:bookmarkStart w:id="3279" w:name="_Toc332774802"/>
      <w:r w:rsidRPr="00657B96">
        <w:rPr>
          <w:rFonts w:ascii="Times New Roman" w:hAnsi="Times New Roman" w:cs="Times New Roman"/>
          <w:b w:val="0"/>
          <w:sz w:val="24"/>
          <w:szCs w:val="24"/>
          <w:rPrChange w:id="3280" w:author="DuyNgo" w:date="2012-08-10T08:15:00Z">
            <w:rPr>
              <w:rFonts w:asciiTheme="minorHAnsi" w:eastAsiaTheme="minorHAnsi" w:hAnsiTheme="minorHAnsi" w:cstheme="minorBidi"/>
              <w:b w:val="0"/>
              <w:bCs w:val="0"/>
              <w:i w:val="0"/>
              <w:iCs w:val="0"/>
              <w:color w:val="auto"/>
              <w:sz w:val="26"/>
              <w:szCs w:val="26"/>
            </w:rPr>
          </w:rPrChange>
        </w:rPr>
        <w:t>2</w:t>
      </w:r>
      <w:r w:rsidR="005E0E76" w:rsidRPr="00657B96">
        <w:rPr>
          <w:rFonts w:ascii="Times New Roman" w:hAnsi="Times New Roman" w:cs="Times New Roman"/>
          <w:b w:val="0"/>
          <w:sz w:val="24"/>
          <w:szCs w:val="24"/>
          <w:rPrChange w:id="3281" w:author="DuyNgo" w:date="2012-08-10T08:15:00Z">
            <w:rPr>
              <w:rFonts w:asciiTheme="minorHAnsi" w:eastAsiaTheme="minorHAnsi" w:hAnsiTheme="minorHAnsi" w:cstheme="minorBidi"/>
              <w:b w:val="0"/>
              <w:bCs w:val="0"/>
              <w:i w:val="0"/>
              <w:iCs w:val="0"/>
              <w:color w:val="auto"/>
              <w:sz w:val="26"/>
              <w:szCs w:val="26"/>
            </w:rPr>
          </w:rPrChange>
        </w:rPr>
        <w:t>.4.10 Edit Risk, Issue</w:t>
      </w:r>
      <w:bookmarkEnd w:id="3278"/>
      <w:bookmarkEnd w:id="3279"/>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3282" w:author="DuyNgo" w:date="2012-08-10T08:15:00Z">
            <w:rPr>
              <w:rFonts w:ascii="Times New Roman" w:hAnsi="Times New Roman" w:cs="Times New Roman"/>
              <w:sz w:val="24"/>
              <w:szCs w:val="24"/>
            </w:rPr>
          </w:rPrChange>
        </w:rPr>
        <w:object w:dxaOrig="7693" w:dyaOrig="1660">
          <v:shape id="_x0000_i1060" type="#_x0000_t75" style="width:385.1pt;height:82.9pt" o:ole="">
            <v:imagedata r:id="rId82" o:title=""/>
          </v:shape>
          <o:OLEObject Type="Embed" ProgID="Visio.Drawing.11" ShapeID="_x0000_i1060" DrawAspect="Content" ObjectID="_1406517045" r:id="rId83"/>
        </w:object>
      </w:r>
      <w:r w:rsidRPr="00657B96">
        <w:rPr>
          <w:rFonts w:ascii="Times New Roman" w:hAnsi="Times New Roman" w:cs="Times New Roman"/>
          <w:sz w:val="24"/>
          <w:szCs w:val="24"/>
          <w:rPrChange w:id="3283" w:author="DuyNgo" w:date="2012-08-10T08:15:00Z">
            <w:rPr>
              <w:rFonts w:asciiTheme="majorHAnsi" w:eastAsiaTheme="majorEastAsia" w:hAnsiTheme="majorHAnsi" w:cstheme="minorHAnsi"/>
              <w:b/>
              <w:bCs/>
              <w:color w:val="4F81BD" w:themeColor="accent1"/>
              <w:sz w:val="24"/>
              <w:szCs w:val="26"/>
            </w:rPr>
          </w:rPrChange>
        </w:rPr>
        <w:tab/>
      </w:r>
      <w:r w:rsidRPr="00657B96">
        <w:rPr>
          <w:rFonts w:ascii="Times New Roman" w:hAnsi="Times New Roman" w:cs="Times New Roman"/>
          <w:sz w:val="24"/>
          <w:szCs w:val="24"/>
          <w:rPrChange w:id="3284"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328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6"/>
        <w:gridCol w:w="3519"/>
      </w:tblGrid>
      <w:tr w:rsidR="005E0E76" w:rsidRPr="00657B96"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286"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3287" w:author="DuyNgo" w:date="2012-08-10T08:15:00Z">
                  <w:rPr>
                    <w:rFonts w:asciiTheme="majorHAnsi" w:eastAsia="SimSun" w:hAnsiTheme="majorHAnsi" w:cstheme="minorHAnsi"/>
                    <w:b/>
                    <w:bCs/>
                    <w:color w:val="4F81BD" w:themeColor="accent1"/>
                    <w:sz w:val="24"/>
                    <w:szCs w:val="26"/>
                    <w:lang w:eastAsia="zh-CN"/>
                  </w:rPr>
                </w:rPrChange>
              </w:rPr>
              <w:t>Project Eye_UC10</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288"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289"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290" w:author="DuyNgo" w:date="2012-08-10T08:15:00Z">
                  <w:rPr>
                    <w:rFonts w:asciiTheme="majorHAnsi" w:eastAsiaTheme="majorEastAsia" w:hAnsiTheme="majorHAnsi" w:cstheme="minorHAnsi"/>
                    <w:b/>
                    <w:bCs/>
                    <w:color w:val="4F81BD" w:themeColor="accent1"/>
                    <w:sz w:val="24"/>
                    <w:szCs w:val="26"/>
                  </w:rPr>
                </w:rPrChange>
              </w:rPr>
              <w:t>Edit Risk, Issue Use Case</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29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292"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293"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294"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edit a project’s risk, issue</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29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296"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297"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298"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29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300"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301"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302"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30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304"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305"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30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30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308" w:author="DuyNgo" w:date="2012-08-10T08:15:00Z">
                  <w:rPr>
                    <w:rFonts w:asciiTheme="majorHAnsi" w:eastAsiaTheme="majorEastAsia" w:hAnsiTheme="majorHAnsi" w:cstheme="minorHAnsi"/>
                    <w:b/>
                    <w:bCs/>
                    <w:color w:val="4F81BD" w:themeColor="accent1"/>
                    <w:sz w:val="24"/>
                    <w:szCs w:val="26"/>
                  </w:rPr>
                </w:rPrChange>
              </w:rPr>
              <w:t>Main Flow</w:t>
            </w:r>
          </w:p>
        </w:tc>
        <w:tc>
          <w:tcPr>
            <w:tcW w:w="363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309"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310" w:author="DuyNgo" w:date="2012-08-10T08:15:00Z">
                  <w:rPr>
                    <w:rFonts w:asciiTheme="majorHAnsi" w:eastAsia="SimSun" w:hAnsiTheme="majorHAnsi" w:cstheme="minorHAnsi"/>
                    <w:b/>
                    <w:bCs/>
                    <w:color w:val="4F81BD" w:themeColor="accent1"/>
                    <w:sz w:val="24"/>
                    <w:szCs w:val="26"/>
                    <w:lang w:eastAsia="zh-CN"/>
                  </w:rPr>
                </w:rPrChange>
              </w:rPr>
              <w:t>1. Choose tab “Risk, Issue”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311" w:author="DuyNgo" w:date="2012-08-10T08:15:00Z">
                  <w:rPr>
                    <w:rFonts w:asciiTheme="majorHAnsi" w:eastAsia="SimSun" w:hAnsiTheme="majorHAnsi" w:cstheme="minorHAnsi"/>
                    <w:b/>
                    <w:bCs/>
                    <w:color w:val="4F81BD" w:themeColor="accent1"/>
                    <w:sz w:val="24"/>
                    <w:szCs w:val="26"/>
                    <w:lang w:eastAsia="zh-CN"/>
                  </w:rPr>
                </w:rPrChange>
              </w:rPr>
              <w:t>3. Fill in the information then select button “Save Change”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c>
          <w:tcPr>
            <w:tcW w:w="3519"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3312"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313" w:author="DuyNgo" w:date="2012-08-10T08:15:00Z">
                  <w:rPr>
                    <w:rFonts w:asciiTheme="majorHAnsi" w:eastAsia="SimSun" w:hAnsiTheme="majorHAnsi" w:cstheme="minorHAnsi"/>
                    <w:b/>
                    <w:bCs/>
                    <w:color w:val="4F81BD" w:themeColor="accent1"/>
                    <w:sz w:val="24"/>
                    <w:szCs w:val="26"/>
                    <w:lang w:eastAsia="zh-CN"/>
                  </w:rPr>
                </w:rPrChange>
              </w:rPr>
              <w:t>2. Select the risk or issue want to edit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3314" w:author="DuyNgo" w:date="2012-08-10T08:15:00Z">
                  <w:rPr>
                    <w:rFonts w:eastAsia="SimSun" w:cstheme="minorHAnsi"/>
                    <w:sz w:val="24"/>
                    <w:lang w:eastAsia="zh-CN"/>
                  </w:rPr>
                </w:rPrChange>
              </w:rPr>
            </w:pPr>
          </w:p>
        </w:tc>
      </w:tr>
      <w:tr w:rsidR="005E0E76" w:rsidRPr="00657B96"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31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316"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31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31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31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320"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32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32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32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324"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32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32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32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328"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32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330"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z w:val="24"/>
          <w:szCs w:val="24"/>
          <w:rPrChange w:id="3331" w:author="DuyNgo" w:date="2012-08-10T08:15:00Z">
            <w:rPr>
              <w:rFonts w:cstheme="minorHAnsi"/>
              <w:sz w:val="24"/>
            </w:rPr>
          </w:rPrChange>
        </w:rPr>
      </w:pPr>
    </w:p>
    <w:p w:rsidR="005E0E76" w:rsidRPr="00657B96" w:rsidRDefault="00C5295B" w:rsidP="00C5295B">
      <w:pPr>
        <w:pStyle w:val="Heading4"/>
        <w:rPr>
          <w:rFonts w:ascii="Times New Roman" w:hAnsi="Times New Roman" w:cs="Times New Roman"/>
          <w:b w:val="0"/>
          <w:sz w:val="24"/>
          <w:szCs w:val="24"/>
          <w:rPrChange w:id="3332" w:author="DuyNgo" w:date="2012-08-10T08:15:00Z">
            <w:rPr>
              <w:b w:val="0"/>
            </w:rPr>
          </w:rPrChange>
        </w:rPr>
      </w:pPr>
      <w:bookmarkStart w:id="3333" w:name="_Toc326241051"/>
      <w:bookmarkStart w:id="3334" w:name="_Toc332774803"/>
      <w:r w:rsidRPr="00657B96">
        <w:rPr>
          <w:rFonts w:ascii="Times New Roman" w:hAnsi="Times New Roman" w:cs="Times New Roman"/>
          <w:b w:val="0"/>
          <w:sz w:val="24"/>
          <w:szCs w:val="24"/>
          <w:rPrChange w:id="3335" w:author="DuyNgo" w:date="2012-08-10T08:15:00Z">
            <w:rPr>
              <w:rFonts w:asciiTheme="minorHAnsi" w:eastAsiaTheme="minorHAnsi" w:hAnsiTheme="minorHAnsi" w:cstheme="minorBidi"/>
              <w:b w:val="0"/>
              <w:bCs w:val="0"/>
              <w:i w:val="0"/>
              <w:iCs w:val="0"/>
              <w:color w:val="auto"/>
              <w:sz w:val="26"/>
              <w:szCs w:val="26"/>
            </w:rPr>
          </w:rPrChange>
        </w:rPr>
        <w:t>2</w:t>
      </w:r>
      <w:r w:rsidR="005E0E76" w:rsidRPr="00657B96">
        <w:rPr>
          <w:rFonts w:ascii="Times New Roman" w:hAnsi="Times New Roman" w:cs="Times New Roman"/>
          <w:b w:val="0"/>
          <w:sz w:val="24"/>
          <w:szCs w:val="24"/>
          <w:rPrChange w:id="3336" w:author="DuyNgo" w:date="2012-08-10T08:15:00Z">
            <w:rPr>
              <w:rFonts w:asciiTheme="minorHAnsi" w:eastAsiaTheme="minorHAnsi" w:hAnsiTheme="minorHAnsi" w:cstheme="minorBidi"/>
              <w:b w:val="0"/>
              <w:bCs w:val="0"/>
              <w:i w:val="0"/>
              <w:iCs w:val="0"/>
              <w:color w:val="auto"/>
              <w:sz w:val="26"/>
              <w:szCs w:val="26"/>
            </w:rPr>
          </w:rPrChange>
        </w:rPr>
        <w:t>.4.11 Delete Risk, Issue</w:t>
      </w:r>
      <w:bookmarkEnd w:id="3333"/>
      <w:bookmarkEnd w:id="3334"/>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3337" w:author="DuyNgo" w:date="2012-08-10T08:15:00Z">
            <w:rPr>
              <w:rFonts w:ascii="Times New Roman" w:hAnsi="Times New Roman" w:cs="Times New Roman"/>
              <w:sz w:val="24"/>
              <w:szCs w:val="24"/>
            </w:rPr>
          </w:rPrChange>
        </w:rPr>
        <w:object w:dxaOrig="7693" w:dyaOrig="1660">
          <v:shape id="_x0000_i1061" type="#_x0000_t75" style="width:385.1pt;height:82.9pt" o:ole="">
            <v:imagedata r:id="rId84" o:title=""/>
          </v:shape>
          <o:OLEObject Type="Embed" ProgID="Visio.Drawing.11" ShapeID="_x0000_i1061" DrawAspect="Content" ObjectID="_1406517046" r:id="rId85"/>
        </w:object>
      </w:r>
      <w:r w:rsidRPr="00657B96">
        <w:rPr>
          <w:rFonts w:ascii="Times New Roman" w:hAnsi="Times New Roman" w:cs="Times New Roman"/>
          <w:sz w:val="24"/>
          <w:szCs w:val="24"/>
          <w:rPrChange w:id="3338" w:author="DuyNgo" w:date="2012-08-10T08:15:00Z">
            <w:rPr>
              <w:rFonts w:asciiTheme="majorHAnsi" w:eastAsiaTheme="majorEastAsia" w:hAnsiTheme="majorHAnsi" w:cstheme="minorHAnsi"/>
              <w:b/>
              <w:bCs/>
              <w:color w:val="4F81BD" w:themeColor="accent1"/>
              <w:sz w:val="24"/>
              <w:szCs w:val="26"/>
            </w:rPr>
          </w:rPrChange>
        </w:rPr>
        <w:tab/>
      </w:r>
      <w:r w:rsidRPr="00657B96">
        <w:rPr>
          <w:rFonts w:ascii="Times New Roman" w:hAnsi="Times New Roman" w:cs="Times New Roman"/>
          <w:sz w:val="24"/>
          <w:szCs w:val="24"/>
          <w:rPrChange w:id="3339"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334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22"/>
        <w:gridCol w:w="3533"/>
      </w:tblGrid>
      <w:tr w:rsidR="005E0E76" w:rsidRPr="00657B96"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341"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3342" w:author="DuyNgo" w:date="2012-08-10T08:15:00Z">
                  <w:rPr>
                    <w:rFonts w:asciiTheme="majorHAnsi" w:eastAsia="SimSun" w:hAnsiTheme="majorHAnsi" w:cstheme="minorHAnsi"/>
                    <w:b/>
                    <w:bCs/>
                    <w:color w:val="4F81BD" w:themeColor="accent1"/>
                    <w:sz w:val="24"/>
                    <w:szCs w:val="26"/>
                    <w:lang w:eastAsia="zh-CN"/>
                  </w:rPr>
                </w:rPrChange>
              </w:rPr>
              <w:t>Project Eye_UC11</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343"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344"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345" w:author="DuyNgo" w:date="2012-08-10T08:15:00Z">
                  <w:rPr>
                    <w:rFonts w:asciiTheme="majorHAnsi" w:eastAsiaTheme="majorEastAsia" w:hAnsiTheme="majorHAnsi" w:cstheme="minorHAnsi"/>
                    <w:b/>
                    <w:bCs/>
                    <w:color w:val="4F81BD" w:themeColor="accent1"/>
                    <w:sz w:val="24"/>
                    <w:szCs w:val="26"/>
                  </w:rPr>
                </w:rPrChange>
              </w:rPr>
              <w:t>Delete Risk, Issue Use Case</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34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347"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348"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349"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delete a project’s risk, issue</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35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351"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352"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353"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35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355"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356"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357"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35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359"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360"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361"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36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363" w:author="DuyNgo" w:date="2012-08-10T08:15:00Z">
                  <w:rPr>
                    <w:rFonts w:asciiTheme="majorHAnsi" w:eastAsiaTheme="majorEastAsia" w:hAnsiTheme="majorHAnsi" w:cstheme="minorHAnsi"/>
                    <w:b/>
                    <w:bCs/>
                    <w:color w:val="4F81BD" w:themeColor="accent1"/>
                    <w:sz w:val="24"/>
                    <w:szCs w:val="26"/>
                  </w:rPr>
                </w:rPrChange>
              </w:rPr>
              <w:t>Main Flow</w:t>
            </w:r>
          </w:p>
        </w:tc>
        <w:tc>
          <w:tcPr>
            <w:tcW w:w="362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364"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365" w:author="DuyNgo" w:date="2012-08-10T08:15:00Z">
                  <w:rPr>
                    <w:rFonts w:asciiTheme="majorHAnsi" w:eastAsia="SimSun" w:hAnsiTheme="majorHAnsi" w:cstheme="minorHAnsi"/>
                    <w:b/>
                    <w:bCs/>
                    <w:color w:val="4F81BD" w:themeColor="accent1"/>
                    <w:sz w:val="24"/>
                    <w:szCs w:val="26"/>
                    <w:lang w:eastAsia="zh-CN"/>
                  </w:rPr>
                </w:rPrChange>
              </w:rPr>
              <w:t>1. Choose tab “Risk, Issue”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366"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c>
          <w:tcPr>
            <w:tcW w:w="3533"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3367"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368"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row you want to delete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3369" w:author="DuyNgo" w:date="2012-08-10T08:15:00Z">
                  <w:rPr>
                    <w:rFonts w:eastAsia="SimSun" w:cstheme="minorHAnsi"/>
                    <w:sz w:val="24"/>
                    <w:lang w:eastAsia="zh-CN"/>
                  </w:rPr>
                </w:rPrChange>
              </w:rPr>
            </w:pPr>
          </w:p>
        </w:tc>
      </w:tr>
      <w:tr w:rsidR="005E0E76" w:rsidRPr="00657B96"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37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371"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37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37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37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375" w:author="DuyNgo" w:date="2012-08-10T08:15:00Z">
                  <w:rPr>
                    <w:rFonts w:asciiTheme="majorHAnsi" w:eastAsiaTheme="majorEastAsia" w:hAnsiTheme="majorHAnsi" w:cstheme="minorHAnsi"/>
                    <w:b/>
                    <w:bCs/>
                    <w:color w:val="4F81BD" w:themeColor="accent1"/>
                    <w:sz w:val="24"/>
                    <w:szCs w:val="26"/>
                  </w:rPr>
                </w:rPrChange>
              </w:rPr>
              <w:lastRenderedPageBreak/>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37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37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37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37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38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38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38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383"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38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38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z w:val="24"/>
          <w:szCs w:val="24"/>
          <w:rPrChange w:id="3386" w:author="DuyNgo" w:date="2012-08-10T08:15:00Z">
            <w:rPr>
              <w:rFonts w:cstheme="minorHAnsi"/>
              <w:sz w:val="24"/>
            </w:rPr>
          </w:rPrChange>
        </w:rPr>
      </w:pPr>
    </w:p>
    <w:p w:rsidR="005E0E76" w:rsidRPr="00657B96" w:rsidRDefault="00C5295B" w:rsidP="00C5295B">
      <w:pPr>
        <w:pStyle w:val="Heading4"/>
        <w:rPr>
          <w:rFonts w:ascii="Times New Roman" w:hAnsi="Times New Roman" w:cs="Times New Roman"/>
          <w:b w:val="0"/>
          <w:sz w:val="24"/>
          <w:szCs w:val="24"/>
          <w:rPrChange w:id="3387" w:author="DuyNgo" w:date="2012-08-10T08:15:00Z">
            <w:rPr>
              <w:b w:val="0"/>
            </w:rPr>
          </w:rPrChange>
        </w:rPr>
      </w:pPr>
      <w:bookmarkStart w:id="3388" w:name="_Toc326241052"/>
      <w:bookmarkStart w:id="3389" w:name="_Toc332774804"/>
      <w:r w:rsidRPr="00657B96">
        <w:rPr>
          <w:rFonts w:ascii="Times New Roman" w:hAnsi="Times New Roman" w:cs="Times New Roman"/>
          <w:b w:val="0"/>
          <w:sz w:val="24"/>
          <w:szCs w:val="24"/>
          <w:rPrChange w:id="3390" w:author="DuyNgo" w:date="2012-08-10T08:15:00Z">
            <w:rPr>
              <w:rFonts w:asciiTheme="minorHAnsi" w:eastAsiaTheme="minorHAnsi" w:hAnsiTheme="minorHAnsi" w:cstheme="minorBidi"/>
              <w:b w:val="0"/>
              <w:bCs w:val="0"/>
              <w:i w:val="0"/>
              <w:iCs w:val="0"/>
              <w:color w:val="auto"/>
              <w:sz w:val="26"/>
              <w:szCs w:val="26"/>
            </w:rPr>
          </w:rPrChange>
        </w:rPr>
        <w:t>2</w:t>
      </w:r>
      <w:r w:rsidR="005E0E76" w:rsidRPr="00657B96">
        <w:rPr>
          <w:rFonts w:ascii="Times New Roman" w:hAnsi="Times New Roman" w:cs="Times New Roman"/>
          <w:b w:val="0"/>
          <w:sz w:val="24"/>
          <w:szCs w:val="24"/>
          <w:rPrChange w:id="3391" w:author="DuyNgo" w:date="2012-08-10T08:15:00Z">
            <w:rPr>
              <w:rFonts w:asciiTheme="minorHAnsi" w:eastAsiaTheme="minorHAnsi" w:hAnsiTheme="minorHAnsi" w:cstheme="minorBidi"/>
              <w:b w:val="0"/>
              <w:bCs w:val="0"/>
              <w:i w:val="0"/>
              <w:iCs w:val="0"/>
              <w:color w:val="auto"/>
              <w:sz w:val="26"/>
              <w:szCs w:val="26"/>
            </w:rPr>
          </w:rPrChange>
        </w:rPr>
        <w:t>.4.12 Add Change Request</w:t>
      </w:r>
      <w:bookmarkEnd w:id="3388"/>
      <w:bookmarkEnd w:id="3389"/>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3392" w:author="DuyNgo" w:date="2012-08-10T08:15:00Z">
            <w:rPr>
              <w:rFonts w:ascii="Times New Roman" w:hAnsi="Times New Roman" w:cs="Times New Roman"/>
              <w:sz w:val="24"/>
              <w:szCs w:val="24"/>
            </w:rPr>
          </w:rPrChange>
        </w:rPr>
        <w:object w:dxaOrig="7693" w:dyaOrig="1660">
          <v:shape id="_x0000_i1062" type="#_x0000_t75" style="width:385.1pt;height:82.9pt" o:ole="">
            <v:imagedata r:id="rId86" o:title=""/>
          </v:shape>
          <o:OLEObject Type="Embed" ProgID="Visio.Drawing.11" ShapeID="_x0000_i1062" DrawAspect="Content" ObjectID="_1406517047" r:id="rId87"/>
        </w:object>
      </w:r>
      <w:r w:rsidRPr="00657B96">
        <w:rPr>
          <w:rFonts w:ascii="Times New Roman" w:hAnsi="Times New Roman" w:cs="Times New Roman"/>
          <w:sz w:val="24"/>
          <w:szCs w:val="24"/>
          <w:rPrChange w:id="3393" w:author="DuyNgo" w:date="2012-08-10T08:15:00Z">
            <w:rPr>
              <w:rFonts w:asciiTheme="majorHAnsi" w:eastAsiaTheme="majorEastAsia" w:hAnsiTheme="majorHAnsi" w:cstheme="minorHAnsi"/>
              <w:b/>
              <w:bCs/>
              <w:color w:val="4F81BD" w:themeColor="accent1"/>
              <w:sz w:val="24"/>
              <w:szCs w:val="26"/>
            </w:rPr>
          </w:rPrChange>
        </w:rPr>
        <w:tab/>
      </w:r>
      <w:r w:rsidRPr="00657B96">
        <w:rPr>
          <w:rFonts w:ascii="Times New Roman" w:hAnsi="Times New Roman" w:cs="Times New Roman"/>
          <w:sz w:val="24"/>
          <w:szCs w:val="24"/>
          <w:rPrChange w:id="3394"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339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1"/>
        <w:gridCol w:w="3526"/>
      </w:tblGrid>
      <w:tr w:rsidR="005E0E76" w:rsidRPr="00657B96"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396"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3397" w:author="DuyNgo" w:date="2012-08-10T08:15:00Z">
                  <w:rPr>
                    <w:rFonts w:asciiTheme="majorHAnsi" w:eastAsia="SimSun" w:hAnsiTheme="majorHAnsi" w:cstheme="minorHAnsi"/>
                    <w:b/>
                    <w:bCs/>
                    <w:color w:val="4F81BD" w:themeColor="accent1"/>
                    <w:sz w:val="24"/>
                    <w:szCs w:val="26"/>
                    <w:lang w:eastAsia="zh-CN"/>
                  </w:rPr>
                </w:rPrChange>
              </w:rPr>
              <w:t>Project Eye_UC12</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398"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399"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400" w:author="DuyNgo" w:date="2012-08-10T08:15:00Z">
                  <w:rPr>
                    <w:rFonts w:asciiTheme="majorHAnsi" w:eastAsiaTheme="majorEastAsia" w:hAnsiTheme="majorHAnsi" w:cstheme="minorHAnsi"/>
                    <w:b/>
                    <w:bCs/>
                    <w:color w:val="4F81BD" w:themeColor="accent1"/>
                    <w:sz w:val="24"/>
                    <w:szCs w:val="26"/>
                  </w:rPr>
                </w:rPrChange>
              </w:rPr>
              <w:t>Add Change Request Use Case</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40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402"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403"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404"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add a project’s change request</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40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406"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407"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408"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40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410"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411"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412"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657B96"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41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414"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415"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41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41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418" w:author="DuyNgo" w:date="2012-08-10T08:15:00Z">
                  <w:rPr>
                    <w:rFonts w:asciiTheme="majorHAnsi" w:eastAsiaTheme="majorEastAsia" w:hAnsiTheme="majorHAnsi" w:cstheme="minorHAnsi"/>
                    <w:b/>
                    <w:bCs/>
                    <w:color w:val="4F81BD" w:themeColor="accent1"/>
                    <w:sz w:val="24"/>
                    <w:szCs w:val="26"/>
                  </w:rPr>
                </w:rPrChange>
              </w:rPr>
              <w:t>Main Flow</w:t>
            </w:r>
          </w:p>
        </w:tc>
        <w:tc>
          <w:tcPr>
            <w:tcW w:w="363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419"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420" w:author="DuyNgo" w:date="2012-08-10T08:15:00Z">
                  <w:rPr>
                    <w:rFonts w:asciiTheme="majorHAnsi" w:eastAsia="SimSun" w:hAnsiTheme="majorHAnsi" w:cstheme="minorHAnsi"/>
                    <w:b/>
                    <w:bCs/>
                    <w:color w:val="4F81BD" w:themeColor="accent1"/>
                    <w:sz w:val="24"/>
                    <w:szCs w:val="26"/>
                    <w:lang w:eastAsia="zh-CN"/>
                  </w:rPr>
                </w:rPrChange>
              </w:rPr>
              <w:t>1. Choose tab “Change Request”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421" w:author="DuyNgo" w:date="2012-08-10T08:15:00Z">
                  <w:rPr>
                    <w:rFonts w:asciiTheme="majorHAnsi" w:eastAsia="SimSun" w:hAnsiTheme="majorHAnsi" w:cstheme="minorHAnsi"/>
                    <w:b/>
                    <w:bCs/>
                    <w:color w:val="4F81BD" w:themeColor="accent1"/>
                    <w:sz w:val="24"/>
                    <w:szCs w:val="26"/>
                    <w:lang w:eastAsia="zh-CN"/>
                  </w:rPr>
                </w:rPrChange>
              </w:rPr>
              <w:t>3. Fill in the request’s information then select button “Submit”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c>
          <w:tcPr>
            <w:tcW w:w="3526"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3422"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423" w:author="DuyNgo" w:date="2012-08-10T08:15:00Z">
                  <w:rPr>
                    <w:rFonts w:asciiTheme="majorHAnsi" w:eastAsia="SimSun" w:hAnsiTheme="majorHAnsi" w:cstheme="minorHAnsi"/>
                    <w:b/>
                    <w:bCs/>
                    <w:color w:val="4F81BD" w:themeColor="accent1"/>
                    <w:sz w:val="24"/>
                    <w:szCs w:val="26"/>
                    <w:lang w:eastAsia="zh-CN"/>
                  </w:rPr>
                </w:rPrChange>
              </w:rPr>
              <w:t>2. Select link “Add new Change Request”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3424" w:author="DuyNgo" w:date="2012-08-10T08:15:00Z">
                  <w:rPr>
                    <w:rFonts w:eastAsia="SimSun" w:cstheme="minorHAnsi"/>
                    <w:sz w:val="24"/>
                    <w:lang w:eastAsia="zh-CN"/>
                  </w:rPr>
                </w:rPrChange>
              </w:rPr>
            </w:pPr>
          </w:p>
        </w:tc>
      </w:tr>
      <w:tr w:rsidR="005E0E76" w:rsidRPr="00657B96"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42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426"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42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42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42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430"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43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43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43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434"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43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43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43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438"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43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440"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z w:val="24"/>
          <w:szCs w:val="24"/>
          <w:rPrChange w:id="3441" w:author="DuyNgo" w:date="2012-08-10T08:15:00Z">
            <w:rPr>
              <w:rFonts w:cstheme="minorHAnsi"/>
              <w:sz w:val="24"/>
            </w:rPr>
          </w:rPrChange>
        </w:rPr>
      </w:pPr>
    </w:p>
    <w:p w:rsidR="005E0E76" w:rsidRPr="00384AEF" w:rsidRDefault="00C5295B" w:rsidP="00384AEF">
      <w:pPr>
        <w:pStyle w:val="Heading4"/>
        <w:rPr>
          <w:rFonts w:ascii="Times New Roman" w:hAnsi="Times New Roman" w:cs="Times New Roman"/>
          <w:b w:val="0"/>
          <w:sz w:val="24"/>
          <w:szCs w:val="24"/>
        </w:rPr>
      </w:pPr>
      <w:bookmarkStart w:id="3442" w:name="_Toc332774805"/>
      <w:r w:rsidRPr="00657B96">
        <w:rPr>
          <w:rFonts w:ascii="Times New Roman" w:hAnsi="Times New Roman" w:cs="Times New Roman"/>
          <w:b w:val="0"/>
          <w:sz w:val="24"/>
          <w:szCs w:val="24"/>
          <w:rPrChange w:id="3443" w:author="DuyNgo" w:date="2012-08-10T08:15:00Z">
            <w:rPr>
              <w:rFonts w:asciiTheme="minorHAnsi" w:eastAsiaTheme="minorHAnsi" w:hAnsiTheme="minorHAnsi" w:cstheme="minorBidi"/>
              <w:b w:val="0"/>
              <w:bCs w:val="0"/>
              <w:i w:val="0"/>
              <w:iCs w:val="0"/>
              <w:color w:val="auto"/>
              <w:sz w:val="26"/>
              <w:szCs w:val="26"/>
            </w:rPr>
          </w:rPrChange>
        </w:rPr>
        <w:lastRenderedPageBreak/>
        <w:t>2</w:t>
      </w:r>
      <w:r w:rsidR="005E0E76" w:rsidRPr="00657B96">
        <w:rPr>
          <w:rFonts w:ascii="Times New Roman" w:hAnsi="Times New Roman" w:cs="Times New Roman"/>
          <w:b w:val="0"/>
          <w:sz w:val="24"/>
          <w:szCs w:val="24"/>
          <w:rPrChange w:id="3444" w:author="DuyNgo" w:date="2012-08-10T08:15:00Z">
            <w:rPr>
              <w:rFonts w:asciiTheme="minorHAnsi" w:eastAsiaTheme="minorHAnsi" w:hAnsiTheme="minorHAnsi" w:cstheme="minorBidi"/>
              <w:b w:val="0"/>
              <w:bCs w:val="0"/>
              <w:i w:val="0"/>
              <w:iCs w:val="0"/>
              <w:color w:val="auto"/>
              <w:sz w:val="26"/>
              <w:szCs w:val="26"/>
            </w:rPr>
          </w:rPrChange>
        </w:rPr>
        <w:t>.4.13 Edit Change Request</w:t>
      </w:r>
      <w:bookmarkEnd w:id="3442"/>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3445" w:author="DuyNgo" w:date="2012-08-10T08:15:00Z">
            <w:rPr>
              <w:rFonts w:ascii="Times New Roman" w:hAnsi="Times New Roman" w:cs="Times New Roman"/>
              <w:sz w:val="24"/>
              <w:szCs w:val="24"/>
            </w:rPr>
          </w:rPrChange>
        </w:rPr>
        <w:object w:dxaOrig="7693" w:dyaOrig="1660">
          <v:shape id="_x0000_i1063" type="#_x0000_t75" style="width:385.1pt;height:82.9pt" o:ole="">
            <v:imagedata r:id="rId88" o:title=""/>
          </v:shape>
          <o:OLEObject Type="Embed" ProgID="Visio.Drawing.11" ShapeID="_x0000_i1063" DrawAspect="Content" ObjectID="_1406517048" r:id="rId89"/>
        </w:object>
      </w:r>
      <w:r w:rsidRPr="00657B96">
        <w:rPr>
          <w:rFonts w:ascii="Times New Roman" w:hAnsi="Times New Roman" w:cs="Times New Roman"/>
          <w:sz w:val="24"/>
          <w:szCs w:val="24"/>
          <w:rPrChange w:id="3446" w:author="DuyNgo" w:date="2012-08-10T08:15:00Z">
            <w:rPr>
              <w:rFonts w:asciiTheme="majorHAnsi" w:eastAsiaTheme="majorEastAsia" w:hAnsiTheme="majorHAnsi" w:cstheme="minorHAnsi"/>
              <w:b/>
              <w:bCs/>
              <w:color w:val="4F81BD" w:themeColor="accent1"/>
              <w:sz w:val="24"/>
              <w:szCs w:val="26"/>
            </w:rPr>
          </w:rPrChange>
        </w:rPr>
        <w:tab/>
      </w:r>
      <w:r w:rsidRPr="00657B96">
        <w:rPr>
          <w:rFonts w:ascii="Times New Roman" w:hAnsi="Times New Roman" w:cs="Times New Roman"/>
          <w:sz w:val="24"/>
          <w:szCs w:val="24"/>
          <w:rPrChange w:id="3447"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344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4"/>
        <w:gridCol w:w="3521"/>
      </w:tblGrid>
      <w:tr w:rsidR="005E0E76" w:rsidRPr="00657B96"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449"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3450" w:author="DuyNgo" w:date="2012-08-10T08:15:00Z">
                  <w:rPr>
                    <w:rFonts w:asciiTheme="majorHAnsi" w:eastAsia="SimSun" w:hAnsiTheme="majorHAnsi" w:cstheme="minorHAnsi"/>
                    <w:b/>
                    <w:bCs/>
                    <w:color w:val="4F81BD" w:themeColor="accent1"/>
                    <w:sz w:val="24"/>
                    <w:szCs w:val="26"/>
                    <w:lang w:eastAsia="zh-CN"/>
                  </w:rPr>
                </w:rPrChange>
              </w:rPr>
              <w:t>Project Eye_UC13</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451"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452"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453" w:author="DuyNgo" w:date="2012-08-10T08:15:00Z">
                  <w:rPr>
                    <w:rFonts w:asciiTheme="majorHAnsi" w:eastAsiaTheme="majorEastAsia" w:hAnsiTheme="majorHAnsi" w:cstheme="minorHAnsi"/>
                    <w:b/>
                    <w:bCs/>
                    <w:color w:val="4F81BD" w:themeColor="accent1"/>
                    <w:sz w:val="24"/>
                    <w:szCs w:val="26"/>
                  </w:rPr>
                </w:rPrChange>
              </w:rPr>
              <w:t>Edit Change Request Use Case</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45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455"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456"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457"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edit a project’s change request</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45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459"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460"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461"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46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46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464"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465"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46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46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468"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46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47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471" w:author="DuyNgo" w:date="2012-08-10T08:15:00Z">
                  <w:rPr>
                    <w:rFonts w:asciiTheme="majorHAnsi" w:eastAsiaTheme="majorEastAsia" w:hAnsiTheme="majorHAnsi" w:cstheme="minorHAnsi"/>
                    <w:b/>
                    <w:bCs/>
                    <w:color w:val="4F81BD" w:themeColor="accent1"/>
                    <w:sz w:val="24"/>
                    <w:szCs w:val="26"/>
                  </w:rPr>
                </w:rPrChange>
              </w:rPr>
              <w:t>Main Flow</w:t>
            </w:r>
          </w:p>
        </w:tc>
        <w:tc>
          <w:tcPr>
            <w:tcW w:w="3634"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472"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473" w:author="DuyNgo" w:date="2012-08-10T08:15:00Z">
                  <w:rPr>
                    <w:rFonts w:asciiTheme="majorHAnsi" w:eastAsia="SimSun" w:hAnsiTheme="majorHAnsi" w:cstheme="minorHAnsi"/>
                    <w:b/>
                    <w:bCs/>
                    <w:color w:val="4F81BD" w:themeColor="accent1"/>
                    <w:sz w:val="24"/>
                    <w:szCs w:val="26"/>
                    <w:lang w:eastAsia="zh-CN"/>
                  </w:rPr>
                </w:rPrChange>
              </w:rPr>
              <w:t>1. Choose tab “Change Request”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474" w:author="DuyNgo" w:date="2012-08-10T08:15:00Z">
                  <w:rPr>
                    <w:rFonts w:asciiTheme="majorHAnsi" w:eastAsia="SimSun" w:hAnsiTheme="majorHAnsi" w:cstheme="minorHAnsi"/>
                    <w:b/>
                    <w:bCs/>
                    <w:color w:val="4F81BD" w:themeColor="accent1"/>
                    <w:sz w:val="24"/>
                    <w:szCs w:val="26"/>
                    <w:lang w:eastAsia="zh-CN"/>
                  </w:rPr>
                </w:rPrChange>
              </w:rPr>
              <w:t>3. Fill in the request’s information then select button “Save Change”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c>
          <w:tcPr>
            <w:tcW w:w="3521"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3475"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476" w:author="DuyNgo" w:date="2012-08-10T08:15:00Z">
                  <w:rPr>
                    <w:rFonts w:asciiTheme="majorHAnsi" w:eastAsia="SimSun" w:hAnsiTheme="majorHAnsi" w:cstheme="minorHAnsi"/>
                    <w:b/>
                    <w:bCs/>
                    <w:color w:val="4F81BD" w:themeColor="accent1"/>
                    <w:sz w:val="24"/>
                    <w:szCs w:val="26"/>
                    <w:lang w:eastAsia="zh-CN"/>
                  </w:rPr>
                </w:rPrChange>
              </w:rPr>
              <w:t>2. Select the request want to edit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3477" w:author="DuyNgo" w:date="2012-08-10T08:15:00Z">
                  <w:rPr>
                    <w:rFonts w:eastAsia="SimSun" w:cstheme="minorHAnsi"/>
                    <w:sz w:val="24"/>
                    <w:lang w:eastAsia="zh-CN"/>
                  </w:rPr>
                </w:rPrChange>
              </w:rPr>
            </w:pPr>
          </w:p>
        </w:tc>
      </w:tr>
      <w:tr w:rsidR="005E0E76" w:rsidRPr="00657B96"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47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479"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48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48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48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483"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48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48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48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487"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48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48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49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491"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49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493"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z w:val="24"/>
          <w:szCs w:val="24"/>
        </w:rPr>
      </w:pPr>
    </w:p>
    <w:p w:rsidR="005E0E76" w:rsidRPr="00657B96" w:rsidRDefault="005E0E76" w:rsidP="005E0E76">
      <w:pPr>
        <w:rPr>
          <w:rFonts w:ascii="Times New Roman" w:hAnsi="Times New Roman" w:cs="Times New Roman"/>
          <w:sz w:val="24"/>
          <w:szCs w:val="24"/>
          <w:rPrChange w:id="3494" w:author="DuyNgo" w:date="2012-08-10T08:15:00Z">
            <w:rPr>
              <w:rFonts w:cstheme="minorHAnsi"/>
              <w:sz w:val="24"/>
            </w:rPr>
          </w:rPrChange>
        </w:rPr>
      </w:pPr>
    </w:p>
    <w:p w:rsidR="005E0E76" w:rsidRPr="00657B96" w:rsidRDefault="00C5295B" w:rsidP="00C5295B">
      <w:pPr>
        <w:pStyle w:val="Heading4"/>
        <w:rPr>
          <w:rFonts w:ascii="Times New Roman" w:hAnsi="Times New Roman" w:cs="Times New Roman"/>
          <w:b w:val="0"/>
          <w:sz w:val="24"/>
          <w:szCs w:val="24"/>
          <w:rPrChange w:id="3495" w:author="DuyNgo" w:date="2012-08-10T08:15:00Z">
            <w:rPr>
              <w:b w:val="0"/>
            </w:rPr>
          </w:rPrChange>
        </w:rPr>
      </w:pPr>
      <w:bookmarkStart w:id="3496" w:name="_Toc326241054"/>
      <w:bookmarkStart w:id="3497" w:name="_Toc332774806"/>
      <w:r w:rsidRPr="00657B96">
        <w:rPr>
          <w:rFonts w:ascii="Times New Roman" w:hAnsi="Times New Roman" w:cs="Times New Roman"/>
          <w:b w:val="0"/>
          <w:sz w:val="24"/>
          <w:szCs w:val="24"/>
          <w:rPrChange w:id="3498" w:author="DuyNgo" w:date="2012-08-10T08:15:00Z">
            <w:rPr>
              <w:rFonts w:asciiTheme="minorHAnsi" w:eastAsiaTheme="minorHAnsi" w:hAnsiTheme="minorHAnsi" w:cstheme="minorBidi"/>
              <w:b w:val="0"/>
              <w:bCs w:val="0"/>
              <w:i w:val="0"/>
              <w:iCs w:val="0"/>
              <w:color w:val="auto"/>
              <w:sz w:val="26"/>
              <w:szCs w:val="26"/>
            </w:rPr>
          </w:rPrChange>
        </w:rPr>
        <w:t>2</w:t>
      </w:r>
      <w:r w:rsidR="005E0E76" w:rsidRPr="00657B96">
        <w:rPr>
          <w:rFonts w:ascii="Times New Roman" w:hAnsi="Times New Roman" w:cs="Times New Roman"/>
          <w:b w:val="0"/>
          <w:sz w:val="24"/>
          <w:szCs w:val="24"/>
          <w:rPrChange w:id="3499" w:author="DuyNgo" w:date="2012-08-10T08:15:00Z">
            <w:rPr>
              <w:rFonts w:asciiTheme="minorHAnsi" w:eastAsiaTheme="minorHAnsi" w:hAnsiTheme="minorHAnsi" w:cstheme="minorBidi"/>
              <w:b w:val="0"/>
              <w:bCs w:val="0"/>
              <w:i w:val="0"/>
              <w:iCs w:val="0"/>
              <w:color w:val="auto"/>
              <w:sz w:val="26"/>
              <w:szCs w:val="26"/>
            </w:rPr>
          </w:rPrChange>
        </w:rPr>
        <w:t>.4.14 Delete Change Request</w:t>
      </w:r>
      <w:bookmarkEnd w:id="3496"/>
      <w:bookmarkEnd w:id="3497"/>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3500" w:author="DuyNgo" w:date="2012-08-10T08:15:00Z">
            <w:rPr>
              <w:rFonts w:ascii="Times New Roman" w:hAnsi="Times New Roman" w:cs="Times New Roman"/>
              <w:sz w:val="24"/>
              <w:szCs w:val="24"/>
            </w:rPr>
          </w:rPrChange>
        </w:rPr>
        <w:object w:dxaOrig="7693" w:dyaOrig="1660">
          <v:shape id="_x0000_i1064" type="#_x0000_t75" style="width:385.1pt;height:82.9pt" o:ole="">
            <v:imagedata r:id="rId90" o:title=""/>
          </v:shape>
          <o:OLEObject Type="Embed" ProgID="Visio.Drawing.11" ShapeID="_x0000_i1064" DrawAspect="Content" ObjectID="_1406517049" r:id="rId91"/>
        </w:object>
      </w:r>
      <w:r w:rsidRPr="00657B96">
        <w:rPr>
          <w:rFonts w:ascii="Times New Roman" w:hAnsi="Times New Roman" w:cs="Times New Roman"/>
          <w:sz w:val="24"/>
          <w:szCs w:val="24"/>
          <w:rPrChange w:id="3501"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3502"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3"/>
        <w:gridCol w:w="3622"/>
        <w:gridCol w:w="3531"/>
      </w:tblGrid>
      <w:tr w:rsidR="005E0E76" w:rsidRPr="00657B96" w:rsidTr="00946F40">
        <w:tc>
          <w:tcPr>
            <w:tcW w:w="1793"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503" w:author="DuyNgo" w:date="2012-08-10T08:15:00Z">
                  <w:rPr>
                    <w:rFonts w:asciiTheme="majorHAnsi" w:eastAsiaTheme="majorEastAsia" w:hAnsiTheme="majorHAnsi" w:cstheme="minorHAnsi"/>
                    <w:b/>
                    <w:bCs/>
                    <w:color w:val="4F81BD" w:themeColor="accent1"/>
                    <w:sz w:val="24"/>
                    <w:szCs w:val="26"/>
                  </w:rPr>
                </w:rPrChange>
              </w:rPr>
              <w:lastRenderedPageBreak/>
              <w:t>User Case ID</w:t>
            </w:r>
          </w:p>
        </w:tc>
        <w:tc>
          <w:tcPr>
            <w:tcW w:w="7153"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3504" w:author="DuyNgo" w:date="2012-08-10T08:15:00Z">
                  <w:rPr>
                    <w:rFonts w:asciiTheme="majorHAnsi" w:eastAsia="SimSun" w:hAnsiTheme="majorHAnsi" w:cstheme="minorHAnsi"/>
                    <w:b/>
                    <w:bCs/>
                    <w:color w:val="4F81BD" w:themeColor="accent1"/>
                    <w:sz w:val="24"/>
                    <w:szCs w:val="26"/>
                    <w:lang w:eastAsia="zh-CN"/>
                  </w:rPr>
                </w:rPrChange>
              </w:rPr>
              <w:t>Project Eye_UC14</w:t>
            </w:r>
          </w:p>
        </w:tc>
      </w:tr>
      <w:tr w:rsidR="005E0E76" w:rsidRPr="00657B96"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505" w:author="DuyNgo" w:date="2012-08-10T08:15:00Z">
                  <w:rPr>
                    <w:rFonts w:asciiTheme="majorHAnsi" w:eastAsiaTheme="majorEastAsia" w:hAnsiTheme="majorHAnsi" w:cstheme="minorHAnsi"/>
                    <w:b/>
                    <w:bCs/>
                    <w:color w:val="4F81BD" w:themeColor="accent1"/>
                    <w:sz w:val="24"/>
                    <w:szCs w:val="26"/>
                  </w:rPr>
                </w:rPrChange>
              </w:rPr>
              <w:t>Name</w:t>
            </w:r>
          </w:p>
        </w:tc>
        <w:tc>
          <w:tcPr>
            <w:tcW w:w="7153"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506"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507" w:author="DuyNgo" w:date="2012-08-10T08:15:00Z">
                  <w:rPr>
                    <w:rFonts w:asciiTheme="majorHAnsi" w:eastAsiaTheme="majorEastAsia" w:hAnsiTheme="majorHAnsi" w:cstheme="minorHAnsi"/>
                    <w:b/>
                    <w:bCs/>
                    <w:color w:val="4F81BD" w:themeColor="accent1"/>
                    <w:sz w:val="24"/>
                    <w:szCs w:val="26"/>
                  </w:rPr>
                </w:rPrChange>
              </w:rPr>
              <w:t>Delete Change Request Use Case</w:t>
            </w:r>
          </w:p>
        </w:tc>
      </w:tr>
      <w:tr w:rsidR="005E0E76" w:rsidRPr="00657B96"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50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509" w:author="DuyNgo" w:date="2012-08-10T08:15:00Z">
                  <w:rPr>
                    <w:rFonts w:asciiTheme="majorHAnsi" w:eastAsiaTheme="majorEastAsia" w:hAnsiTheme="majorHAnsi" w:cstheme="minorHAnsi"/>
                    <w:b/>
                    <w:bCs/>
                    <w:color w:val="4F81BD" w:themeColor="accent1"/>
                    <w:sz w:val="24"/>
                    <w:szCs w:val="26"/>
                  </w:rPr>
                </w:rPrChange>
              </w:rPr>
              <w:t>Goal</w:t>
            </w:r>
          </w:p>
        </w:tc>
        <w:tc>
          <w:tcPr>
            <w:tcW w:w="7153"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510"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511"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delete a project’s change request</w:t>
            </w:r>
          </w:p>
        </w:tc>
      </w:tr>
      <w:tr w:rsidR="005E0E76" w:rsidRPr="00657B96"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51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513" w:author="DuyNgo" w:date="2012-08-10T08:15:00Z">
                  <w:rPr>
                    <w:rFonts w:asciiTheme="majorHAnsi" w:eastAsiaTheme="majorEastAsia" w:hAnsiTheme="majorHAnsi" w:cstheme="minorHAnsi"/>
                    <w:b/>
                    <w:bCs/>
                    <w:color w:val="4F81BD" w:themeColor="accent1"/>
                    <w:sz w:val="24"/>
                    <w:szCs w:val="26"/>
                  </w:rPr>
                </w:rPrChange>
              </w:rPr>
              <w:t>Actors</w:t>
            </w:r>
          </w:p>
        </w:tc>
        <w:tc>
          <w:tcPr>
            <w:tcW w:w="7153"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514"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515"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657B96"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51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517" w:author="DuyNgo" w:date="2012-08-10T08:15:00Z">
                  <w:rPr>
                    <w:rFonts w:asciiTheme="majorHAnsi" w:eastAsiaTheme="majorEastAsia" w:hAnsiTheme="majorHAnsi" w:cstheme="minorHAnsi"/>
                    <w:b/>
                    <w:bCs/>
                    <w:color w:val="4F81BD" w:themeColor="accent1"/>
                    <w:sz w:val="24"/>
                    <w:szCs w:val="26"/>
                  </w:rPr>
                </w:rPrChange>
              </w:rPr>
              <w:t>Pre-conditions</w:t>
            </w:r>
          </w:p>
        </w:tc>
        <w:tc>
          <w:tcPr>
            <w:tcW w:w="7153"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518"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519"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657B96"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52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521"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3"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522"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52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52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525" w:author="DuyNgo" w:date="2012-08-10T08:15:00Z">
                  <w:rPr>
                    <w:rFonts w:asciiTheme="majorHAnsi" w:eastAsiaTheme="majorEastAsia" w:hAnsiTheme="majorHAnsi" w:cstheme="minorHAnsi"/>
                    <w:b/>
                    <w:bCs/>
                    <w:color w:val="4F81BD" w:themeColor="accent1"/>
                    <w:sz w:val="24"/>
                    <w:szCs w:val="26"/>
                  </w:rPr>
                </w:rPrChange>
              </w:rPr>
              <w:t>Main Flow</w:t>
            </w:r>
          </w:p>
        </w:tc>
        <w:tc>
          <w:tcPr>
            <w:tcW w:w="362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526"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527" w:author="DuyNgo" w:date="2012-08-10T08:15:00Z">
                  <w:rPr>
                    <w:rFonts w:asciiTheme="majorHAnsi" w:eastAsia="SimSun" w:hAnsiTheme="majorHAnsi" w:cstheme="minorHAnsi"/>
                    <w:b/>
                    <w:bCs/>
                    <w:color w:val="4F81BD" w:themeColor="accent1"/>
                    <w:sz w:val="24"/>
                    <w:szCs w:val="26"/>
                    <w:lang w:eastAsia="zh-CN"/>
                  </w:rPr>
                </w:rPrChange>
              </w:rPr>
              <w:t>1. Choose tab “Change Request”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528"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c>
          <w:tcPr>
            <w:tcW w:w="3531"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3529"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530"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row you want to delete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3531" w:author="DuyNgo" w:date="2012-08-10T08:15:00Z">
                  <w:rPr>
                    <w:rFonts w:eastAsia="SimSun" w:cstheme="minorHAnsi"/>
                    <w:sz w:val="24"/>
                    <w:lang w:eastAsia="zh-CN"/>
                  </w:rPr>
                </w:rPrChange>
              </w:rPr>
            </w:pPr>
          </w:p>
        </w:tc>
      </w:tr>
      <w:tr w:rsidR="005E0E76" w:rsidRPr="00657B96" w:rsidTr="00946F40">
        <w:tc>
          <w:tcPr>
            <w:tcW w:w="1793"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3"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9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53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533" w:author="DuyNgo" w:date="2012-08-10T08:15:00Z">
                  <w:rPr>
                    <w:rFonts w:asciiTheme="majorHAnsi" w:eastAsiaTheme="majorEastAsia" w:hAnsiTheme="majorHAnsi" w:cstheme="minorHAnsi"/>
                    <w:b/>
                    <w:bCs/>
                    <w:color w:val="4F81BD" w:themeColor="accent1"/>
                    <w:sz w:val="24"/>
                    <w:szCs w:val="26"/>
                  </w:rPr>
                </w:rPrChange>
              </w:rPr>
              <w:t>Open Issues</w:t>
            </w:r>
          </w:p>
        </w:tc>
        <w:tc>
          <w:tcPr>
            <w:tcW w:w="7153"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53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53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53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537" w:author="DuyNgo" w:date="2012-08-10T08:15:00Z">
                  <w:rPr>
                    <w:rFonts w:asciiTheme="majorHAnsi" w:eastAsiaTheme="majorEastAsia" w:hAnsiTheme="majorHAnsi" w:cstheme="minorHAnsi"/>
                    <w:b/>
                    <w:bCs/>
                    <w:color w:val="4F81BD" w:themeColor="accent1"/>
                    <w:sz w:val="24"/>
                    <w:szCs w:val="26"/>
                  </w:rPr>
                </w:rPrChange>
              </w:rPr>
              <w:t>Relationship</w:t>
            </w:r>
          </w:p>
        </w:tc>
        <w:tc>
          <w:tcPr>
            <w:tcW w:w="7153"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53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53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54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541" w:author="DuyNgo" w:date="2012-08-10T08:15:00Z">
                  <w:rPr>
                    <w:rFonts w:asciiTheme="majorHAnsi" w:eastAsiaTheme="majorEastAsia" w:hAnsiTheme="majorHAnsi" w:cstheme="minorHAnsi"/>
                    <w:b/>
                    <w:bCs/>
                    <w:color w:val="4F81BD" w:themeColor="accent1"/>
                    <w:sz w:val="24"/>
                    <w:szCs w:val="26"/>
                  </w:rPr>
                </w:rPrChange>
              </w:rPr>
              <w:t>Business Rule</w:t>
            </w:r>
          </w:p>
        </w:tc>
        <w:tc>
          <w:tcPr>
            <w:tcW w:w="7153"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54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54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54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545" w:author="DuyNgo" w:date="2012-08-10T08:15:00Z">
                  <w:rPr>
                    <w:rFonts w:asciiTheme="majorHAnsi" w:eastAsiaTheme="majorEastAsia" w:hAnsiTheme="majorHAnsi" w:cstheme="minorHAnsi"/>
                    <w:b/>
                    <w:bCs/>
                    <w:color w:val="4F81BD" w:themeColor="accent1"/>
                    <w:sz w:val="24"/>
                    <w:szCs w:val="26"/>
                  </w:rPr>
                </w:rPrChange>
              </w:rPr>
              <w:t>Priority</w:t>
            </w:r>
          </w:p>
        </w:tc>
        <w:tc>
          <w:tcPr>
            <w:tcW w:w="7153"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54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547"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C5295B" w:rsidP="00C5295B">
      <w:pPr>
        <w:pStyle w:val="Heading4"/>
        <w:rPr>
          <w:rFonts w:ascii="Times New Roman" w:hAnsi="Times New Roman" w:cs="Times New Roman"/>
          <w:b w:val="0"/>
          <w:sz w:val="24"/>
          <w:szCs w:val="24"/>
          <w:rPrChange w:id="3548" w:author="DuyNgo" w:date="2012-08-10T08:15:00Z">
            <w:rPr>
              <w:b w:val="0"/>
            </w:rPr>
          </w:rPrChange>
        </w:rPr>
      </w:pPr>
      <w:bookmarkStart w:id="3549" w:name="_Toc332774807"/>
      <w:r w:rsidRPr="00657B96">
        <w:rPr>
          <w:rFonts w:ascii="Times New Roman" w:hAnsi="Times New Roman" w:cs="Times New Roman"/>
          <w:b w:val="0"/>
          <w:sz w:val="24"/>
          <w:szCs w:val="24"/>
          <w:rPrChange w:id="3550" w:author="DuyNgo" w:date="2012-08-10T08:15:00Z">
            <w:rPr>
              <w:rFonts w:asciiTheme="minorHAnsi" w:eastAsiaTheme="minorHAnsi" w:hAnsiTheme="minorHAnsi" w:cstheme="minorBidi"/>
              <w:b w:val="0"/>
              <w:bCs w:val="0"/>
              <w:i w:val="0"/>
              <w:iCs w:val="0"/>
              <w:color w:val="auto"/>
              <w:sz w:val="26"/>
              <w:szCs w:val="26"/>
            </w:rPr>
          </w:rPrChange>
        </w:rPr>
        <w:t>2</w:t>
      </w:r>
      <w:r w:rsidR="005E0E76" w:rsidRPr="00657B96">
        <w:rPr>
          <w:rFonts w:ascii="Times New Roman" w:hAnsi="Times New Roman" w:cs="Times New Roman"/>
          <w:b w:val="0"/>
          <w:sz w:val="24"/>
          <w:szCs w:val="24"/>
          <w:rPrChange w:id="3551" w:author="DuyNgo" w:date="2012-08-10T08:15:00Z">
            <w:rPr>
              <w:rFonts w:asciiTheme="minorHAnsi" w:eastAsiaTheme="minorHAnsi" w:hAnsiTheme="minorHAnsi" w:cstheme="minorBidi"/>
              <w:b w:val="0"/>
              <w:bCs w:val="0"/>
              <w:i w:val="0"/>
              <w:iCs w:val="0"/>
              <w:color w:val="auto"/>
              <w:sz w:val="26"/>
              <w:szCs w:val="26"/>
            </w:rPr>
          </w:rPrChange>
        </w:rPr>
        <w:t>.4.15 Add Product</w:t>
      </w:r>
      <w:bookmarkEnd w:id="3549"/>
    </w:p>
    <w:bookmarkStart w:id="3552" w:name="_Toc326241055"/>
    <w:p w:rsidR="005E0E76" w:rsidRPr="00657B96" w:rsidRDefault="005E0E76">
      <w:pPr>
        <w:rPr>
          <w:rFonts w:ascii="Times New Roman" w:hAnsi="Times New Roman" w:cs="Times New Roman"/>
          <w:sz w:val="24"/>
          <w:szCs w:val="24"/>
          <w:rPrChange w:id="3553" w:author="DuyNgo" w:date="2012-08-10T08:15:00Z">
            <w:rPr/>
          </w:rPrChange>
        </w:rPr>
        <w:pPrChange w:id="3554" w:author="DuyNgo" w:date="2012-08-10T08:10:00Z">
          <w:pPr>
            <w:pStyle w:val="Heading2"/>
          </w:pPr>
        </w:pPrChange>
      </w:pPr>
      <w:r w:rsidRPr="00657B96">
        <w:rPr>
          <w:rFonts w:ascii="Times New Roman" w:hAnsi="Times New Roman" w:cs="Times New Roman"/>
          <w:sz w:val="24"/>
          <w:szCs w:val="24"/>
          <w:rPrChange w:id="3555" w:author="DuyNgo" w:date="2012-08-10T08:15:00Z">
            <w:rPr>
              <w:rFonts w:ascii="Times New Roman" w:hAnsi="Times New Roman" w:cs="Times New Roman"/>
              <w:sz w:val="24"/>
              <w:szCs w:val="24"/>
            </w:rPr>
          </w:rPrChange>
        </w:rPr>
        <w:object w:dxaOrig="7693" w:dyaOrig="1660">
          <v:shape id="_x0000_i1065" type="#_x0000_t75" style="width:385.1pt;height:82.9pt" o:ole="">
            <v:imagedata r:id="rId92" o:title=""/>
          </v:shape>
          <o:OLEObject Type="Embed" ProgID="Visio.Drawing.11" ShapeID="_x0000_i1065" DrawAspect="Content" ObjectID="_1406517050" r:id="rId93"/>
        </w:object>
      </w:r>
      <w:del w:id="3556" w:author="DuyNgo" w:date="2012-08-10T08:10:00Z">
        <w:r w:rsidRPr="00657B96" w:rsidDel="00252A26">
          <w:rPr>
            <w:rFonts w:ascii="Times New Roman" w:hAnsi="Times New Roman" w:cs="Times New Roman"/>
            <w:sz w:val="24"/>
            <w:szCs w:val="24"/>
            <w:rPrChange w:id="3557" w:author="DuyNgo" w:date="2012-08-10T08:15:00Z">
              <w:rPr/>
            </w:rPrChange>
          </w:rPr>
          <w:br/>
        </w:r>
        <w:r w:rsidRPr="00657B96" w:rsidDel="00252A26">
          <w:rPr>
            <w:rFonts w:ascii="Times New Roman" w:hAnsi="Times New Roman" w:cs="Times New Roman"/>
            <w:sz w:val="24"/>
            <w:szCs w:val="24"/>
            <w:rPrChange w:id="3558" w:author="DuyNgo" w:date="2012-08-10T08:15:00Z">
              <w:rPr/>
            </w:rPrChange>
          </w:rPr>
          <w:br/>
        </w:r>
        <w:r w:rsidRPr="00657B96" w:rsidDel="00252A26">
          <w:rPr>
            <w:rFonts w:ascii="Times New Roman" w:hAnsi="Times New Roman" w:cs="Times New Roman"/>
            <w:sz w:val="24"/>
            <w:szCs w:val="24"/>
            <w:rPrChange w:id="3559" w:author="DuyNgo" w:date="2012-08-10T08:15:00Z">
              <w:rPr/>
            </w:rPrChange>
          </w:rPr>
          <w:br/>
        </w:r>
        <w:bookmarkEnd w:id="3552"/>
        <w:r w:rsidRPr="00657B96" w:rsidDel="00252A26">
          <w:rPr>
            <w:rFonts w:ascii="Times New Roman" w:hAnsi="Times New Roman" w:cs="Times New Roman"/>
            <w:sz w:val="24"/>
            <w:szCs w:val="24"/>
            <w:rPrChange w:id="3560" w:author="DuyNgo" w:date="2012-08-10T08:15:00Z">
              <w:rPr/>
            </w:rPrChange>
          </w:rPr>
          <w:tab/>
        </w:r>
      </w:del>
      <w:r w:rsidRPr="00657B96">
        <w:rPr>
          <w:rFonts w:ascii="Times New Roman" w:hAnsi="Times New Roman" w:cs="Times New Roman"/>
          <w:sz w:val="24"/>
          <w:szCs w:val="24"/>
          <w:rPrChange w:id="3561" w:author="DuyNgo" w:date="2012-08-10T08:15:00Z">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3562"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31"/>
        <w:gridCol w:w="3525"/>
      </w:tblGrid>
      <w:tr w:rsidR="005E0E76" w:rsidRPr="00657B96"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563"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3564" w:author="DuyNgo" w:date="2012-08-10T08:15:00Z">
                  <w:rPr>
                    <w:rFonts w:asciiTheme="majorHAnsi" w:eastAsia="SimSun" w:hAnsiTheme="majorHAnsi" w:cstheme="minorHAnsi"/>
                    <w:b/>
                    <w:bCs/>
                    <w:color w:val="4F81BD" w:themeColor="accent1"/>
                    <w:sz w:val="24"/>
                    <w:szCs w:val="26"/>
                    <w:lang w:eastAsia="zh-CN"/>
                  </w:rPr>
                </w:rPrChange>
              </w:rPr>
              <w:t>Project Eye_UC15</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565"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566"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567" w:author="DuyNgo" w:date="2012-08-10T08:15:00Z">
                  <w:rPr>
                    <w:rFonts w:asciiTheme="majorHAnsi" w:eastAsiaTheme="majorEastAsia" w:hAnsiTheme="majorHAnsi" w:cstheme="minorHAnsi"/>
                    <w:b/>
                    <w:bCs/>
                    <w:color w:val="4F81BD" w:themeColor="accent1"/>
                    <w:sz w:val="24"/>
                    <w:szCs w:val="26"/>
                  </w:rPr>
                </w:rPrChange>
              </w:rPr>
              <w:t>Add Product Use Case</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56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569"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570"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571"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add a project’s product</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57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573"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574"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575"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57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577"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578"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579"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58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581"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582"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58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58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585" w:author="DuyNgo" w:date="2012-08-10T08:15:00Z">
                  <w:rPr>
                    <w:rFonts w:asciiTheme="majorHAnsi" w:eastAsiaTheme="majorEastAsia" w:hAnsiTheme="majorHAnsi" w:cstheme="minorHAnsi"/>
                    <w:b/>
                    <w:bCs/>
                    <w:color w:val="4F81BD" w:themeColor="accent1"/>
                    <w:sz w:val="24"/>
                    <w:szCs w:val="26"/>
                  </w:rPr>
                </w:rPrChange>
              </w:rPr>
              <w:lastRenderedPageBreak/>
              <w:t>Main Flow</w:t>
            </w:r>
          </w:p>
        </w:tc>
        <w:tc>
          <w:tcPr>
            <w:tcW w:w="363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586"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587" w:author="DuyNgo" w:date="2012-08-10T08:15:00Z">
                  <w:rPr>
                    <w:rFonts w:asciiTheme="majorHAnsi" w:eastAsia="SimSun" w:hAnsiTheme="majorHAnsi" w:cstheme="minorHAnsi"/>
                    <w:b/>
                    <w:bCs/>
                    <w:color w:val="4F81BD" w:themeColor="accent1"/>
                    <w:sz w:val="24"/>
                    <w:szCs w:val="26"/>
                    <w:lang w:eastAsia="zh-CN"/>
                  </w:rPr>
                </w:rPrChange>
              </w:rPr>
              <w:t>1. Choose tab “Product”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588" w:author="DuyNgo" w:date="2012-08-10T08:15:00Z">
                  <w:rPr>
                    <w:rFonts w:asciiTheme="majorHAnsi" w:eastAsia="SimSun" w:hAnsiTheme="majorHAnsi" w:cstheme="minorHAnsi"/>
                    <w:b/>
                    <w:bCs/>
                    <w:color w:val="4F81BD" w:themeColor="accent1"/>
                    <w:sz w:val="24"/>
                    <w:szCs w:val="26"/>
                    <w:lang w:eastAsia="zh-CN"/>
                  </w:rPr>
                </w:rPrChange>
              </w:rPr>
              <w:t>3. Fill in the product’s information then select button “Submit”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c>
          <w:tcPr>
            <w:tcW w:w="3525"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3589"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590" w:author="DuyNgo" w:date="2012-08-10T08:15:00Z">
                  <w:rPr>
                    <w:rFonts w:asciiTheme="majorHAnsi" w:eastAsia="SimSun" w:hAnsiTheme="majorHAnsi" w:cstheme="minorHAnsi"/>
                    <w:b/>
                    <w:bCs/>
                    <w:color w:val="4F81BD" w:themeColor="accent1"/>
                    <w:sz w:val="24"/>
                    <w:szCs w:val="26"/>
                    <w:lang w:eastAsia="zh-CN"/>
                  </w:rPr>
                </w:rPrChange>
              </w:rPr>
              <w:t>2. Select link “Add new Product”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3591" w:author="DuyNgo" w:date="2012-08-10T08:15:00Z">
                  <w:rPr>
                    <w:rFonts w:eastAsia="SimSun" w:cstheme="minorHAnsi"/>
                    <w:sz w:val="24"/>
                    <w:lang w:eastAsia="zh-CN"/>
                  </w:rPr>
                </w:rPrChange>
              </w:rPr>
            </w:pPr>
          </w:p>
        </w:tc>
      </w:tr>
      <w:tr w:rsidR="005E0E76" w:rsidRPr="00657B96"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59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593"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59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59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59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597"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59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59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60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601"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60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60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60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605"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60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607"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Del="00252A26" w:rsidRDefault="00C5295B">
      <w:pPr>
        <w:rPr>
          <w:del w:id="3608" w:author="DuyNgo" w:date="2012-08-10T08:10:00Z"/>
          <w:rFonts w:ascii="Times New Roman" w:hAnsi="Times New Roman" w:cs="Times New Roman"/>
          <w:sz w:val="24"/>
          <w:szCs w:val="24"/>
          <w:rPrChange w:id="3609" w:author="DuyNgo" w:date="2012-08-10T08:15:00Z">
            <w:rPr>
              <w:del w:id="3610" w:author="DuyNgo" w:date="2012-08-10T08:10:00Z"/>
            </w:rPr>
          </w:rPrChange>
        </w:rPr>
        <w:pPrChange w:id="3611" w:author="DuyNgo" w:date="2012-08-10T08:10:00Z">
          <w:pPr>
            <w:pStyle w:val="Heading2"/>
          </w:pPr>
        </w:pPrChange>
      </w:pPr>
      <w:bookmarkStart w:id="3612" w:name="_Toc332774808"/>
      <w:bookmarkStart w:id="3613" w:name="_Toc326241056"/>
      <w:r w:rsidRPr="00657B96">
        <w:rPr>
          <w:rStyle w:val="Heading4Char"/>
          <w:rFonts w:ascii="Times New Roman" w:hAnsi="Times New Roman" w:cs="Times New Roman"/>
          <w:sz w:val="24"/>
          <w:szCs w:val="24"/>
          <w:rPrChange w:id="3614" w:author="DuyNgo" w:date="2012-08-10T08:15:00Z">
            <w:rPr>
              <w:rStyle w:val="Heading4Char"/>
            </w:rPr>
          </w:rPrChange>
        </w:rPr>
        <w:t>2</w:t>
      </w:r>
      <w:r w:rsidR="005E0E76" w:rsidRPr="00657B96">
        <w:rPr>
          <w:rStyle w:val="Heading4Char"/>
          <w:rFonts w:ascii="Times New Roman" w:hAnsi="Times New Roman" w:cs="Times New Roman"/>
          <w:sz w:val="24"/>
          <w:szCs w:val="24"/>
          <w:rPrChange w:id="3615" w:author="DuyNgo" w:date="2012-08-10T08:15:00Z">
            <w:rPr>
              <w:rStyle w:val="Heading4Char"/>
            </w:rPr>
          </w:rPrChange>
        </w:rPr>
        <w:t>.4.16 Edit Product</w:t>
      </w:r>
      <w:bookmarkEnd w:id="3612"/>
      <w:r w:rsidR="005E0E76" w:rsidRPr="00657B96">
        <w:rPr>
          <w:rStyle w:val="Heading4Char"/>
          <w:rFonts w:ascii="Times New Roman" w:hAnsi="Times New Roman" w:cs="Times New Roman"/>
          <w:sz w:val="24"/>
          <w:szCs w:val="24"/>
          <w:rPrChange w:id="3616" w:author="DuyNgo" w:date="2012-08-10T08:15:00Z">
            <w:rPr>
              <w:rStyle w:val="Heading4Char"/>
            </w:rPr>
          </w:rPrChange>
        </w:rPr>
        <w:br/>
      </w:r>
      <w:r w:rsidR="005E0E76" w:rsidRPr="00657B96">
        <w:rPr>
          <w:rFonts w:ascii="Times New Roman" w:hAnsi="Times New Roman" w:cs="Times New Roman"/>
          <w:sz w:val="24"/>
          <w:szCs w:val="24"/>
          <w:rPrChange w:id="3617" w:author="DuyNgo" w:date="2012-08-10T08:15:00Z">
            <w:rPr/>
          </w:rPrChange>
        </w:rPr>
        <w:br/>
      </w:r>
      <w:bookmarkEnd w:id="3613"/>
      <w:r w:rsidR="005E0E76" w:rsidRPr="00657B96">
        <w:rPr>
          <w:rFonts w:ascii="Times New Roman" w:hAnsi="Times New Roman" w:cs="Times New Roman"/>
          <w:sz w:val="24"/>
          <w:szCs w:val="24"/>
          <w:rPrChange w:id="3618" w:author="DuyNgo" w:date="2012-08-10T08:15:00Z">
            <w:rPr>
              <w:rFonts w:ascii="Times New Roman" w:hAnsi="Times New Roman" w:cs="Times New Roman"/>
              <w:sz w:val="24"/>
              <w:szCs w:val="24"/>
            </w:rPr>
          </w:rPrChange>
        </w:rPr>
        <w:object w:dxaOrig="7693" w:dyaOrig="1660">
          <v:shape id="_x0000_i1066" type="#_x0000_t75" style="width:385.1pt;height:82.9pt" o:ole="">
            <v:imagedata r:id="rId94" o:title=""/>
          </v:shape>
          <o:OLEObject Type="Embed" ProgID="Visio.Drawing.11" ShapeID="_x0000_i1066" DrawAspect="Content" ObjectID="_1406517051" r:id="rId95"/>
        </w:object>
      </w:r>
    </w:p>
    <w:p w:rsidR="005E0E76" w:rsidRPr="00657B96" w:rsidRDefault="005E0E76" w:rsidP="005E0E76">
      <w:pPr>
        <w:rPr>
          <w:rFonts w:ascii="Times New Roman" w:hAnsi="Times New Roman" w:cs="Times New Roman"/>
          <w:sz w:val="24"/>
          <w:szCs w:val="24"/>
        </w:rPr>
      </w:pPr>
      <w:del w:id="3619" w:author="DuyNgo" w:date="2012-08-10T08:10:00Z">
        <w:r w:rsidRPr="00657B96" w:rsidDel="00252A26">
          <w:rPr>
            <w:rFonts w:ascii="Times New Roman" w:hAnsi="Times New Roman" w:cs="Times New Roman"/>
            <w:sz w:val="24"/>
            <w:szCs w:val="24"/>
            <w:rPrChange w:id="3620" w:author="DuyNgo" w:date="2012-08-10T08:15:00Z">
              <w:rPr>
                <w:rFonts w:asciiTheme="majorHAnsi" w:eastAsiaTheme="majorEastAsia" w:hAnsiTheme="majorHAnsi" w:cstheme="minorHAnsi"/>
                <w:b/>
                <w:bCs/>
                <w:color w:val="4F81BD" w:themeColor="accent1"/>
                <w:sz w:val="24"/>
                <w:szCs w:val="26"/>
              </w:rPr>
            </w:rPrChange>
          </w:rPr>
          <w:tab/>
        </w:r>
      </w:del>
      <w:r w:rsidRPr="00657B96">
        <w:rPr>
          <w:rFonts w:ascii="Times New Roman" w:hAnsi="Times New Roman" w:cs="Times New Roman"/>
          <w:sz w:val="24"/>
          <w:szCs w:val="24"/>
          <w:rPrChange w:id="3621"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3622"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3"/>
        <w:gridCol w:w="3522"/>
      </w:tblGrid>
      <w:tr w:rsidR="005E0E76" w:rsidRPr="00657B96"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623"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3624" w:author="DuyNgo" w:date="2012-08-10T08:15:00Z">
                  <w:rPr>
                    <w:rFonts w:asciiTheme="majorHAnsi" w:eastAsia="SimSun" w:hAnsiTheme="majorHAnsi" w:cstheme="minorHAnsi"/>
                    <w:b/>
                    <w:bCs/>
                    <w:color w:val="4F81BD" w:themeColor="accent1"/>
                    <w:sz w:val="24"/>
                    <w:szCs w:val="26"/>
                    <w:lang w:eastAsia="zh-CN"/>
                  </w:rPr>
                </w:rPrChange>
              </w:rPr>
              <w:t>Project Eye_UC16</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625"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626"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627" w:author="DuyNgo" w:date="2012-08-10T08:15:00Z">
                  <w:rPr>
                    <w:rFonts w:asciiTheme="majorHAnsi" w:eastAsiaTheme="majorEastAsia" w:hAnsiTheme="majorHAnsi" w:cstheme="minorHAnsi"/>
                    <w:b/>
                    <w:bCs/>
                    <w:color w:val="4F81BD" w:themeColor="accent1"/>
                    <w:sz w:val="24"/>
                    <w:szCs w:val="26"/>
                  </w:rPr>
                </w:rPrChange>
              </w:rPr>
              <w:t>Edit Product Use Case</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62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629"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630"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631"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edit a project’s product</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63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633"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634"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635"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63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637"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638"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639"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64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641"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642"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64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64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645"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646"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647" w:author="DuyNgo" w:date="2012-08-10T08:15:00Z">
                  <w:rPr>
                    <w:rFonts w:asciiTheme="majorHAnsi" w:eastAsia="SimSun" w:hAnsiTheme="majorHAnsi" w:cstheme="minorHAnsi"/>
                    <w:b/>
                    <w:bCs/>
                    <w:color w:val="4F81BD" w:themeColor="accent1"/>
                    <w:sz w:val="24"/>
                    <w:szCs w:val="26"/>
                    <w:lang w:eastAsia="zh-CN"/>
                  </w:rPr>
                </w:rPrChange>
              </w:rPr>
              <w:t>1. Choose tab “Product”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648" w:author="DuyNgo" w:date="2012-08-10T08:15:00Z">
                  <w:rPr>
                    <w:rFonts w:asciiTheme="majorHAnsi" w:eastAsia="SimSun" w:hAnsiTheme="majorHAnsi" w:cstheme="minorHAnsi"/>
                    <w:b/>
                    <w:bCs/>
                    <w:color w:val="4F81BD" w:themeColor="accent1"/>
                    <w:sz w:val="24"/>
                    <w:szCs w:val="26"/>
                    <w:lang w:eastAsia="zh-CN"/>
                  </w:rPr>
                </w:rPrChange>
              </w:rPr>
              <w:t>3. Fill in the product’s information then select button “Save Change”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c>
          <w:tcPr>
            <w:tcW w:w="3522"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3649"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650" w:author="DuyNgo" w:date="2012-08-10T08:15:00Z">
                  <w:rPr>
                    <w:rFonts w:asciiTheme="majorHAnsi" w:eastAsia="SimSun" w:hAnsiTheme="majorHAnsi" w:cstheme="minorHAnsi"/>
                    <w:b/>
                    <w:bCs/>
                    <w:color w:val="4F81BD" w:themeColor="accent1"/>
                    <w:sz w:val="24"/>
                    <w:szCs w:val="26"/>
                    <w:lang w:eastAsia="zh-CN"/>
                  </w:rPr>
                </w:rPrChange>
              </w:rPr>
              <w:t>2. Select the product want to edit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3651" w:author="DuyNgo" w:date="2012-08-10T08:15:00Z">
                  <w:rPr>
                    <w:rFonts w:eastAsia="SimSun" w:cstheme="minorHAnsi"/>
                    <w:sz w:val="24"/>
                    <w:lang w:eastAsia="zh-CN"/>
                  </w:rPr>
                </w:rPrChange>
              </w:rPr>
            </w:pPr>
          </w:p>
        </w:tc>
      </w:tr>
      <w:tr w:rsidR="005E0E76" w:rsidRPr="00657B96"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65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653" w:author="DuyNgo" w:date="2012-08-10T08:15:00Z">
                  <w:rPr>
                    <w:rFonts w:asciiTheme="majorHAnsi" w:eastAsiaTheme="majorEastAsia" w:hAnsiTheme="majorHAnsi" w:cstheme="minorHAnsi"/>
                    <w:b/>
                    <w:bCs/>
                    <w:color w:val="4F81BD" w:themeColor="accent1"/>
                    <w:sz w:val="24"/>
                    <w:szCs w:val="26"/>
                  </w:rPr>
                </w:rPrChange>
              </w:rPr>
              <w:lastRenderedPageBreak/>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65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65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65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657"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65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65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66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661"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66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66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66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665"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66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667"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z w:val="24"/>
          <w:szCs w:val="24"/>
        </w:rPr>
      </w:pPr>
    </w:p>
    <w:p w:rsidR="005E0E76" w:rsidRPr="00657B96" w:rsidRDefault="00790355" w:rsidP="00790355">
      <w:pPr>
        <w:pStyle w:val="Heading4"/>
        <w:rPr>
          <w:rFonts w:ascii="Times New Roman" w:hAnsi="Times New Roman" w:cs="Times New Roman"/>
          <w:sz w:val="24"/>
          <w:szCs w:val="24"/>
          <w:rPrChange w:id="3668" w:author="DuyNgo" w:date="2012-08-10T08:15:00Z">
            <w:rPr/>
          </w:rPrChange>
        </w:rPr>
      </w:pPr>
      <w:bookmarkStart w:id="3669" w:name="_Toc332774809"/>
      <w:bookmarkStart w:id="3670" w:name="_Toc326241057"/>
      <w:r w:rsidRPr="00657B96">
        <w:rPr>
          <w:rFonts w:ascii="Times New Roman" w:hAnsi="Times New Roman" w:cs="Times New Roman"/>
          <w:sz w:val="24"/>
          <w:szCs w:val="24"/>
          <w:rPrChange w:id="3671" w:author="DuyNgo" w:date="2012-08-10T08:15:00Z">
            <w:rPr>
              <w:i w:val="0"/>
              <w:iCs w:val="0"/>
              <w:sz w:val="26"/>
              <w:szCs w:val="26"/>
            </w:rPr>
          </w:rPrChange>
        </w:rPr>
        <w:t>2</w:t>
      </w:r>
      <w:r w:rsidR="005E0E76" w:rsidRPr="00657B96">
        <w:rPr>
          <w:rFonts w:ascii="Times New Roman" w:hAnsi="Times New Roman" w:cs="Times New Roman"/>
          <w:sz w:val="24"/>
          <w:szCs w:val="24"/>
          <w:rPrChange w:id="3672" w:author="DuyNgo" w:date="2012-08-10T08:15:00Z">
            <w:rPr>
              <w:i w:val="0"/>
              <w:iCs w:val="0"/>
              <w:sz w:val="26"/>
              <w:szCs w:val="26"/>
            </w:rPr>
          </w:rPrChange>
        </w:rPr>
        <w:t>.4.17 Delete Product</w:t>
      </w:r>
      <w:bookmarkEnd w:id="3669"/>
    </w:p>
    <w:p w:rsidR="005E0E76" w:rsidRPr="00657B96" w:rsidDel="00252A26" w:rsidRDefault="005E0E76">
      <w:pPr>
        <w:rPr>
          <w:del w:id="3673" w:author="DuyNgo" w:date="2012-08-10T08:10:00Z"/>
          <w:rFonts w:ascii="Times New Roman" w:hAnsi="Times New Roman" w:cs="Times New Roman"/>
          <w:sz w:val="24"/>
          <w:szCs w:val="24"/>
          <w:rPrChange w:id="3674" w:author="DuyNgo" w:date="2012-08-10T08:15:00Z">
            <w:rPr>
              <w:del w:id="3675" w:author="DuyNgo" w:date="2012-08-10T08:10:00Z"/>
            </w:rPr>
          </w:rPrChange>
        </w:rPr>
        <w:pPrChange w:id="3676" w:author="DuyNgo" w:date="2012-08-10T08:10:00Z">
          <w:pPr>
            <w:pStyle w:val="Heading2"/>
          </w:pPr>
        </w:pPrChange>
      </w:pPr>
      <w:r w:rsidRPr="00657B96">
        <w:rPr>
          <w:rFonts w:ascii="Times New Roman" w:hAnsi="Times New Roman" w:cs="Times New Roman"/>
          <w:sz w:val="24"/>
          <w:szCs w:val="24"/>
          <w:rPrChange w:id="3677" w:author="DuyNgo" w:date="2012-08-10T08:15:00Z">
            <w:rPr>
              <w:rFonts w:ascii="Times New Roman" w:hAnsi="Times New Roman" w:cs="Times New Roman"/>
              <w:sz w:val="24"/>
              <w:szCs w:val="24"/>
            </w:rPr>
          </w:rPrChange>
        </w:rPr>
        <w:object w:dxaOrig="7693" w:dyaOrig="1660">
          <v:shape id="_x0000_i1067" type="#_x0000_t75" style="width:385.1pt;height:82.9pt" o:ole="">
            <v:imagedata r:id="rId96" o:title=""/>
          </v:shape>
          <o:OLEObject Type="Embed" ProgID="Visio.Drawing.11" ShapeID="_x0000_i1067" DrawAspect="Content" ObjectID="_1406517052" r:id="rId97"/>
        </w:object>
      </w:r>
    </w:p>
    <w:bookmarkEnd w:id="3670"/>
    <w:p w:rsidR="005E0E76" w:rsidRPr="00657B96" w:rsidDel="00252A26" w:rsidRDefault="005E0E76" w:rsidP="005E0E76">
      <w:pPr>
        <w:rPr>
          <w:del w:id="3678" w:author="DuyNgo" w:date="2012-08-10T08:10:00Z"/>
          <w:rFonts w:ascii="Times New Roman" w:hAnsi="Times New Roman" w:cs="Times New Roman"/>
          <w:sz w:val="24"/>
          <w:szCs w:val="24"/>
        </w:rPr>
      </w:pPr>
    </w:p>
    <w:p w:rsidR="005E0E76" w:rsidRPr="00657B96" w:rsidRDefault="005E0E76" w:rsidP="005E0E76">
      <w:pPr>
        <w:rPr>
          <w:rFonts w:ascii="Times New Roman" w:hAnsi="Times New Roman" w:cs="Times New Roman"/>
          <w:sz w:val="24"/>
          <w:szCs w:val="24"/>
        </w:rPr>
      </w:pPr>
      <w:del w:id="3679" w:author="DuyNgo" w:date="2012-08-10T08:10:00Z">
        <w:r w:rsidRPr="00657B96" w:rsidDel="00252A26">
          <w:rPr>
            <w:rFonts w:ascii="Times New Roman" w:hAnsi="Times New Roman" w:cs="Times New Roman"/>
            <w:sz w:val="24"/>
            <w:szCs w:val="24"/>
            <w:rPrChange w:id="3680" w:author="DuyNgo" w:date="2012-08-10T08:15:00Z">
              <w:rPr>
                <w:rFonts w:asciiTheme="majorHAnsi" w:eastAsiaTheme="majorEastAsia" w:hAnsiTheme="majorHAnsi" w:cstheme="minorHAnsi"/>
                <w:b/>
                <w:bCs/>
                <w:color w:val="4F81BD" w:themeColor="accent1"/>
                <w:sz w:val="24"/>
                <w:szCs w:val="26"/>
              </w:rPr>
            </w:rPrChange>
          </w:rPr>
          <w:tab/>
        </w:r>
      </w:del>
      <w:r w:rsidRPr="00657B96">
        <w:rPr>
          <w:rFonts w:ascii="Times New Roman" w:hAnsi="Times New Roman" w:cs="Times New Roman"/>
          <w:sz w:val="24"/>
          <w:szCs w:val="24"/>
          <w:rPrChange w:id="3681"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3682"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2"/>
        <w:gridCol w:w="3625"/>
        <w:gridCol w:w="3529"/>
      </w:tblGrid>
      <w:tr w:rsidR="005E0E76" w:rsidRPr="00657B96" w:rsidTr="00946F40">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683" w:author="DuyNgo" w:date="2012-08-10T08:15:00Z">
                  <w:rPr>
                    <w:rFonts w:asciiTheme="majorHAnsi" w:eastAsiaTheme="majorEastAsia" w:hAnsiTheme="majorHAnsi" w:cstheme="minorHAnsi"/>
                    <w:b/>
                    <w:bCs/>
                    <w:color w:val="4F81BD" w:themeColor="accent1"/>
                    <w:sz w:val="24"/>
                    <w:szCs w:val="26"/>
                  </w:rPr>
                </w:rPrChange>
              </w:rPr>
              <w:t>User Case ID</w:t>
            </w:r>
          </w:p>
        </w:tc>
        <w:tc>
          <w:tcPr>
            <w:tcW w:w="715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3684" w:author="DuyNgo" w:date="2012-08-10T08:15:00Z">
                  <w:rPr>
                    <w:rFonts w:asciiTheme="majorHAnsi" w:eastAsia="SimSun" w:hAnsiTheme="majorHAnsi" w:cstheme="minorHAnsi"/>
                    <w:b/>
                    <w:bCs/>
                    <w:color w:val="4F81BD" w:themeColor="accent1"/>
                    <w:sz w:val="24"/>
                    <w:szCs w:val="26"/>
                    <w:lang w:eastAsia="zh-CN"/>
                  </w:rPr>
                </w:rPrChange>
              </w:rPr>
              <w:t>Project Eye_UC17</w:t>
            </w:r>
          </w:p>
        </w:tc>
      </w:tr>
      <w:tr w:rsidR="005E0E76" w:rsidRPr="00657B96"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685" w:author="DuyNgo" w:date="2012-08-10T08:15:00Z">
                  <w:rPr>
                    <w:rFonts w:asciiTheme="majorHAnsi" w:eastAsiaTheme="majorEastAsia" w:hAnsiTheme="majorHAnsi" w:cstheme="minorHAnsi"/>
                    <w:b/>
                    <w:bCs/>
                    <w:color w:val="4F81BD" w:themeColor="accent1"/>
                    <w:sz w:val="24"/>
                    <w:szCs w:val="26"/>
                  </w:rPr>
                </w:rPrChange>
              </w:rPr>
              <w:t>Name</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686"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687" w:author="DuyNgo" w:date="2012-08-10T08:15:00Z">
                  <w:rPr>
                    <w:rFonts w:asciiTheme="majorHAnsi" w:eastAsiaTheme="majorEastAsia" w:hAnsiTheme="majorHAnsi" w:cstheme="minorHAnsi"/>
                    <w:b/>
                    <w:bCs/>
                    <w:color w:val="4F81BD" w:themeColor="accent1"/>
                    <w:sz w:val="24"/>
                    <w:szCs w:val="26"/>
                  </w:rPr>
                </w:rPrChange>
              </w:rPr>
              <w:t>Delete Product Use Case</w:t>
            </w:r>
          </w:p>
        </w:tc>
      </w:tr>
      <w:tr w:rsidR="005E0E76" w:rsidRPr="00657B96"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68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689" w:author="DuyNgo" w:date="2012-08-10T08:15:00Z">
                  <w:rPr>
                    <w:rFonts w:asciiTheme="majorHAnsi" w:eastAsiaTheme="majorEastAsia" w:hAnsiTheme="majorHAnsi" w:cstheme="minorHAnsi"/>
                    <w:b/>
                    <w:bCs/>
                    <w:color w:val="4F81BD" w:themeColor="accent1"/>
                    <w:sz w:val="24"/>
                    <w:szCs w:val="26"/>
                  </w:rPr>
                </w:rPrChange>
              </w:rPr>
              <w:t>Goal</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690"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691"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delete a project’s product</w:t>
            </w:r>
          </w:p>
        </w:tc>
      </w:tr>
      <w:tr w:rsidR="005E0E76" w:rsidRPr="00657B96"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69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693" w:author="DuyNgo" w:date="2012-08-10T08:15:00Z">
                  <w:rPr>
                    <w:rFonts w:asciiTheme="majorHAnsi" w:eastAsiaTheme="majorEastAsia" w:hAnsiTheme="majorHAnsi" w:cstheme="minorHAnsi"/>
                    <w:b/>
                    <w:bCs/>
                    <w:color w:val="4F81BD" w:themeColor="accent1"/>
                    <w:sz w:val="24"/>
                    <w:szCs w:val="26"/>
                  </w:rPr>
                </w:rPrChange>
              </w:rPr>
              <w:t>Actors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694"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695"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657B96"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69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697" w:author="DuyNgo" w:date="2012-08-10T08:15:00Z">
                  <w:rPr>
                    <w:rFonts w:asciiTheme="majorHAnsi" w:eastAsiaTheme="majorEastAsia" w:hAnsiTheme="majorHAnsi" w:cstheme="minorHAnsi"/>
                    <w:b/>
                    <w:bCs/>
                    <w:color w:val="4F81BD" w:themeColor="accent1"/>
                    <w:sz w:val="24"/>
                    <w:szCs w:val="26"/>
                  </w:rPr>
                </w:rPrChange>
              </w:rPr>
              <w:t>Pre-conditions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698"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699"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657B96"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70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701"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4"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702"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70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70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705" w:author="DuyNgo" w:date="2012-08-10T08:15:00Z">
                  <w:rPr>
                    <w:rFonts w:asciiTheme="majorHAnsi" w:eastAsiaTheme="majorEastAsia" w:hAnsiTheme="majorHAnsi" w:cstheme="minorHAnsi"/>
                    <w:b/>
                    <w:bCs/>
                    <w:color w:val="4F81BD" w:themeColor="accent1"/>
                    <w:sz w:val="24"/>
                    <w:szCs w:val="26"/>
                  </w:rPr>
                </w:rPrChange>
              </w:rPr>
              <w:t>Main Flow</w:t>
            </w:r>
          </w:p>
        </w:tc>
        <w:tc>
          <w:tcPr>
            <w:tcW w:w="3625"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706"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707" w:author="DuyNgo" w:date="2012-08-10T08:15:00Z">
                  <w:rPr>
                    <w:rFonts w:asciiTheme="majorHAnsi" w:eastAsia="SimSun" w:hAnsiTheme="majorHAnsi" w:cstheme="minorHAnsi"/>
                    <w:b/>
                    <w:bCs/>
                    <w:color w:val="4F81BD" w:themeColor="accent1"/>
                    <w:sz w:val="24"/>
                    <w:szCs w:val="26"/>
                    <w:lang w:eastAsia="zh-CN"/>
                  </w:rPr>
                </w:rPrChange>
              </w:rPr>
              <w:t>1. Choose tab “Product”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708"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c>
          <w:tcPr>
            <w:tcW w:w="3529"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3709"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710"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row you want to delete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3711" w:author="DuyNgo" w:date="2012-08-10T08:15:00Z">
                  <w:rPr>
                    <w:rFonts w:eastAsia="SimSun" w:cstheme="minorHAnsi"/>
                    <w:sz w:val="24"/>
                    <w:lang w:eastAsia="zh-CN"/>
                  </w:rPr>
                </w:rPrChange>
              </w:rPr>
            </w:pPr>
          </w:p>
        </w:tc>
      </w:tr>
      <w:tr w:rsidR="005E0E76" w:rsidRPr="00657B96" w:rsidTr="00946F40">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4"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71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713" w:author="DuyNgo" w:date="2012-08-10T08:15:00Z">
                  <w:rPr>
                    <w:rFonts w:asciiTheme="majorHAnsi" w:eastAsiaTheme="majorEastAsia" w:hAnsiTheme="majorHAnsi" w:cstheme="minorHAnsi"/>
                    <w:b/>
                    <w:bCs/>
                    <w:color w:val="4F81BD" w:themeColor="accent1"/>
                    <w:sz w:val="24"/>
                    <w:szCs w:val="26"/>
                  </w:rPr>
                </w:rPrChange>
              </w:rPr>
              <w:t>Open Issues</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71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71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71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717" w:author="DuyNgo" w:date="2012-08-10T08:15:00Z">
                  <w:rPr>
                    <w:rFonts w:asciiTheme="majorHAnsi" w:eastAsiaTheme="majorEastAsia" w:hAnsiTheme="majorHAnsi" w:cstheme="minorHAnsi"/>
                    <w:b/>
                    <w:bCs/>
                    <w:color w:val="4F81BD" w:themeColor="accent1"/>
                    <w:sz w:val="24"/>
                    <w:szCs w:val="26"/>
                  </w:rPr>
                </w:rPrChange>
              </w:rPr>
              <w:t>Relationship</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71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71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72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721" w:author="DuyNgo" w:date="2012-08-10T08:15:00Z">
                  <w:rPr>
                    <w:rFonts w:asciiTheme="majorHAnsi" w:eastAsiaTheme="majorEastAsia" w:hAnsiTheme="majorHAnsi" w:cstheme="minorHAnsi"/>
                    <w:b/>
                    <w:bCs/>
                    <w:color w:val="4F81BD" w:themeColor="accent1"/>
                    <w:sz w:val="24"/>
                    <w:szCs w:val="26"/>
                  </w:rPr>
                </w:rPrChange>
              </w:rPr>
              <w:t>Business Rule</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72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72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72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725" w:author="DuyNgo" w:date="2012-08-10T08:15:00Z">
                  <w:rPr>
                    <w:rFonts w:asciiTheme="majorHAnsi" w:eastAsiaTheme="majorEastAsia" w:hAnsiTheme="majorHAnsi" w:cstheme="minorHAnsi"/>
                    <w:b/>
                    <w:bCs/>
                    <w:color w:val="4F81BD" w:themeColor="accent1"/>
                    <w:sz w:val="24"/>
                    <w:szCs w:val="26"/>
                  </w:rPr>
                </w:rPrChange>
              </w:rPr>
              <w:t>Priority</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72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727"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C5295B">
      <w:pPr>
        <w:rPr>
          <w:rFonts w:ascii="Times New Roman" w:hAnsi="Times New Roman" w:cs="Times New Roman"/>
          <w:sz w:val="24"/>
          <w:szCs w:val="24"/>
          <w:rPrChange w:id="3728" w:author="DuyNgo" w:date="2012-08-10T08:15:00Z">
            <w:rPr/>
          </w:rPrChange>
        </w:rPr>
        <w:pPrChange w:id="3729" w:author="DuyNgo" w:date="2012-08-10T08:10:00Z">
          <w:pPr>
            <w:pStyle w:val="Heading2"/>
          </w:pPr>
        </w:pPrChange>
      </w:pPr>
      <w:bookmarkStart w:id="3730" w:name="_Toc332774810"/>
      <w:bookmarkStart w:id="3731" w:name="_Toc326241058"/>
      <w:r w:rsidRPr="00657B96">
        <w:rPr>
          <w:rStyle w:val="Heading4Char"/>
          <w:rFonts w:ascii="Times New Roman" w:hAnsi="Times New Roman" w:cs="Times New Roman"/>
          <w:sz w:val="24"/>
          <w:szCs w:val="24"/>
          <w:rPrChange w:id="3732" w:author="DuyNgo" w:date="2012-08-10T08:15:00Z">
            <w:rPr>
              <w:rStyle w:val="Heading4Char"/>
            </w:rPr>
          </w:rPrChange>
        </w:rPr>
        <w:lastRenderedPageBreak/>
        <w:t>2</w:t>
      </w:r>
      <w:r w:rsidR="005E0E76" w:rsidRPr="00657B96">
        <w:rPr>
          <w:rStyle w:val="Heading4Char"/>
          <w:rFonts w:ascii="Times New Roman" w:hAnsi="Times New Roman" w:cs="Times New Roman"/>
          <w:sz w:val="24"/>
          <w:szCs w:val="24"/>
          <w:rPrChange w:id="3733" w:author="DuyNgo" w:date="2012-08-10T08:15:00Z">
            <w:rPr>
              <w:rStyle w:val="Heading4Char"/>
            </w:rPr>
          </w:rPrChange>
        </w:rPr>
        <w:t>.4.18 Add Stage</w:t>
      </w:r>
      <w:bookmarkEnd w:id="3730"/>
      <w:r w:rsidR="005E0E76" w:rsidRPr="00657B96">
        <w:rPr>
          <w:rStyle w:val="Heading4Char"/>
          <w:rFonts w:ascii="Times New Roman" w:hAnsi="Times New Roman" w:cs="Times New Roman"/>
          <w:sz w:val="24"/>
          <w:szCs w:val="24"/>
          <w:rPrChange w:id="3734" w:author="DuyNgo" w:date="2012-08-10T08:15:00Z">
            <w:rPr>
              <w:rStyle w:val="Heading4Char"/>
            </w:rPr>
          </w:rPrChange>
        </w:rPr>
        <w:br/>
      </w:r>
      <w:r w:rsidR="005E0E76" w:rsidRPr="00657B96">
        <w:rPr>
          <w:rFonts w:ascii="Times New Roman" w:hAnsi="Times New Roman" w:cs="Times New Roman"/>
          <w:sz w:val="24"/>
          <w:szCs w:val="24"/>
          <w:rPrChange w:id="3735" w:author="DuyNgo" w:date="2012-08-10T08:15:00Z">
            <w:rPr/>
          </w:rPrChange>
        </w:rPr>
        <w:br/>
      </w:r>
      <w:r w:rsidR="005E0E76" w:rsidRPr="00657B96">
        <w:rPr>
          <w:rFonts w:ascii="Times New Roman" w:hAnsi="Times New Roman" w:cs="Times New Roman"/>
          <w:sz w:val="24"/>
          <w:szCs w:val="24"/>
          <w:rPrChange w:id="3736" w:author="DuyNgo" w:date="2012-08-10T08:15:00Z">
            <w:rPr>
              <w:rFonts w:ascii="Times New Roman" w:hAnsi="Times New Roman" w:cs="Times New Roman"/>
              <w:sz w:val="24"/>
              <w:szCs w:val="24"/>
            </w:rPr>
          </w:rPrChange>
        </w:rPr>
        <w:object w:dxaOrig="4834" w:dyaOrig="1660">
          <v:shape id="_x0000_i1068" type="#_x0000_t75" style="width:241.95pt;height:82.9pt" o:ole="">
            <v:imagedata r:id="rId98" o:title=""/>
          </v:shape>
          <o:OLEObject Type="Embed" ProgID="Visio.Drawing.11" ShapeID="_x0000_i1068" DrawAspect="Content" ObjectID="_1406517053" r:id="rId99"/>
        </w:object>
      </w:r>
      <w:del w:id="3737" w:author="DuyNgo" w:date="2012-08-10T08:10:00Z">
        <w:r w:rsidR="005E0E76" w:rsidRPr="00657B96" w:rsidDel="00252A26">
          <w:rPr>
            <w:rFonts w:ascii="Times New Roman" w:hAnsi="Times New Roman" w:cs="Times New Roman"/>
            <w:sz w:val="24"/>
            <w:szCs w:val="24"/>
            <w:rPrChange w:id="3738" w:author="DuyNgo" w:date="2012-08-10T08:15:00Z">
              <w:rPr/>
            </w:rPrChange>
          </w:rPr>
          <w:br/>
        </w:r>
        <w:bookmarkEnd w:id="3731"/>
        <w:r w:rsidR="005E0E76" w:rsidRPr="00657B96" w:rsidDel="00252A26">
          <w:rPr>
            <w:rFonts w:ascii="Times New Roman" w:hAnsi="Times New Roman" w:cs="Times New Roman"/>
            <w:sz w:val="24"/>
            <w:szCs w:val="24"/>
            <w:rPrChange w:id="3739" w:author="DuyNgo" w:date="2012-08-10T08:15:00Z">
              <w:rPr/>
            </w:rPrChange>
          </w:rPr>
          <w:tab/>
        </w:r>
      </w:del>
      <w:r w:rsidR="005E0E76" w:rsidRPr="00657B96">
        <w:rPr>
          <w:rFonts w:ascii="Times New Roman" w:hAnsi="Times New Roman" w:cs="Times New Roman"/>
          <w:sz w:val="24"/>
          <w:szCs w:val="24"/>
          <w:rPrChange w:id="3740" w:author="DuyNgo" w:date="2012-08-10T08:15:00Z">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374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5"/>
        <w:gridCol w:w="3520"/>
      </w:tblGrid>
      <w:tr w:rsidR="005E0E76" w:rsidRPr="00657B96"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742"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3743" w:author="DuyNgo" w:date="2012-08-10T08:15:00Z">
                  <w:rPr>
                    <w:rFonts w:asciiTheme="majorHAnsi" w:eastAsia="SimSun" w:hAnsiTheme="majorHAnsi" w:cstheme="minorHAnsi"/>
                    <w:b/>
                    <w:bCs/>
                    <w:color w:val="4F81BD" w:themeColor="accent1"/>
                    <w:sz w:val="24"/>
                    <w:szCs w:val="26"/>
                    <w:lang w:eastAsia="zh-CN"/>
                  </w:rPr>
                </w:rPrChange>
              </w:rPr>
              <w:t>Project Eye_UC18</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744"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745"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746" w:author="DuyNgo" w:date="2012-08-10T08:15:00Z">
                  <w:rPr>
                    <w:rFonts w:asciiTheme="majorHAnsi" w:eastAsiaTheme="majorEastAsia" w:hAnsiTheme="majorHAnsi" w:cstheme="minorHAnsi"/>
                    <w:b/>
                    <w:bCs/>
                    <w:color w:val="4F81BD" w:themeColor="accent1"/>
                    <w:sz w:val="24"/>
                    <w:szCs w:val="26"/>
                  </w:rPr>
                </w:rPrChange>
              </w:rPr>
              <w:t>Add Stage Use Case</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74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748"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749"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750" w:author="DuyNgo" w:date="2012-08-10T08:15:00Z">
                  <w:rPr>
                    <w:rFonts w:asciiTheme="majorHAnsi" w:eastAsiaTheme="majorEastAsia" w:hAnsiTheme="majorHAnsi" w:cstheme="minorHAnsi"/>
                    <w:b/>
                    <w:bCs/>
                    <w:color w:val="4F81BD" w:themeColor="accent1"/>
                    <w:sz w:val="24"/>
                    <w:szCs w:val="26"/>
                  </w:rPr>
                </w:rPrChange>
              </w:rPr>
              <w:t>This function allows project manager to add a project’s stage</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75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752"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753"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754"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75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75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757"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758"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75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76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761"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76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76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764" w:author="DuyNgo" w:date="2012-08-10T08:15:00Z">
                  <w:rPr>
                    <w:rFonts w:asciiTheme="majorHAnsi" w:eastAsiaTheme="majorEastAsia" w:hAnsiTheme="majorHAnsi" w:cstheme="minorHAnsi"/>
                    <w:b/>
                    <w:bCs/>
                    <w:color w:val="4F81BD" w:themeColor="accent1"/>
                    <w:sz w:val="24"/>
                    <w:szCs w:val="26"/>
                  </w:rPr>
                </w:rPrChange>
              </w:rPr>
              <w:t>Main Flow</w:t>
            </w:r>
          </w:p>
        </w:tc>
        <w:tc>
          <w:tcPr>
            <w:tcW w:w="3635"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765"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766"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767" w:author="DuyNgo" w:date="2012-08-10T08:15:00Z">
                  <w:rPr>
                    <w:rFonts w:asciiTheme="majorHAnsi" w:eastAsia="SimSun" w:hAnsiTheme="majorHAnsi" w:cstheme="minorHAnsi"/>
                    <w:b/>
                    <w:bCs/>
                    <w:color w:val="4F81BD" w:themeColor="accent1"/>
                    <w:sz w:val="24"/>
                    <w:szCs w:val="26"/>
                    <w:lang w:eastAsia="zh-CN"/>
                  </w:rPr>
                </w:rPrChange>
              </w:rPr>
              <w:t>3. Fill in the stage’s information then select button “Submit”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c>
          <w:tcPr>
            <w:tcW w:w="3520"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3768"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769" w:author="DuyNgo" w:date="2012-08-10T08:15:00Z">
                  <w:rPr>
                    <w:rFonts w:asciiTheme="majorHAnsi" w:eastAsia="SimSun" w:hAnsiTheme="majorHAnsi" w:cstheme="minorHAnsi"/>
                    <w:b/>
                    <w:bCs/>
                    <w:color w:val="4F81BD" w:themeColor="accent1"/>
                    <w:sz w:val="24"/>
                    <w:szCs w:val="26"/>
                    <w:lang w:eastAsia="zh-CN"/>
                  </w:rPr>
                </w:rPrChange>
              </w:rPr>
              <w:t>2. Select “Add new Stage”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3770" w:author="DuyNgo" w:date="2012-08-10T08:15:00Z">
                  <w:rPr>
                    <w:rFonts w:eastAsia="SimSun" w:cstheme="minorHAnsi"/>
                    <w:sz w:val="24"/>
                    <w:lang w:eastAsia="zh-CN"/>
                  </w:rPr>
                </w:rPrChange>
              </w:rPr>
            </w:pPr>
          </w:p>
        </w:tc>
      </w:tr>
      <w:tr w:rsidR="005E0E76" w:rsidRPr="00657B96"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77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772"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77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77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77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776"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77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77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77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78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78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78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78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784"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78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78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z w:val="24"/>
          <w:szCs w:val="24"/>
          <w:rPrChange w:id="3787" w:author="DuyNgo" w:date="2012-08-10T08:15:00Z">
            <w:rPr>
              <w:rFonts w:cstheme="minorHAnsi"/>
              <w:sz w:val="24"/>
            </w:rPr>
          </w:rPrChange>
        </w:rPr>
      </w:pPr>
    </w:p>
    <w:p w:rsidR="005E0E76" w:rsidRPr="00657B96" w:rsidRDefault="00C5295B" w:rsidP="00790355">
      <w:pPr>
        <w:pStyle w:val="Heading4"/>
        <w:rPr>
          <w:rFonts w:ascii="Times New Roman" w:hAnsi="Times New Roman" w:cs="Times New Roman"/>
          <w:sz w:val="24"/>
          <w:szCs w:val="24"/>
          <w:rPrChange w:id="3788" w:author="DuyNgo" w:date="2012-08-10T08:15:00Z">
            <w:rPr/>
          </w:rPrChange>
        </w:rPr>
      </w:pPr>
      <w:bookmarkStart w:id="3789" w:name="_Toc326241059"/>
      <w:bookmarkStart w:id="3790" w:name="_Toc332774811"/>
      <w:r w:rsidRPr="00657B96">
        <w:rPr>
          <w:rFonts w:ascii="Times New Roman" w:hAnsi="Times New Roman" w:cs="Times New Roman"/>
          <w:sz w:val="24"/>
          <w:szCs w:val="24"/>
          <w:rPrChange w:id="3791" w:author="DuyNgo" w:date="2012-08-10T08:15:00Z">
            <w:rPr>
              <w:i w:val="0"/>
              <w:iCs w:val="0"/>
              <w:sz w:val="26"/>
              <w:szCs w:val="26"/>
            </w:rPr>
          </w:rPrChange>
        </w:rPr>
        <w:t>2</w:t>
      </w:r>
      <w:r w:rsidR="005E0E76" w:rsidRPr="00657B96">
        <w:rPr>
          <w:rFonts w:ascii="Times New Roman" w:hAnsi="Times New Roman" w:cs="Times New Roman"/>
          <w:sz w:val="24"/>
          <w:szCs w:val="24"/>
          <w:rPrChange w:id="3792" w:author="DuyNgo" w:date="2012-08-10T08:15:00Z">
            <w:rPr>
              <w:i w:val="0"/>
              <w:iCs w:val="0"/>
              <w:sz w:val="26"/>
              <w:szCs w:val="26"/>
            </w:rPr>
          </w:rPrChange>
        </w:rPr>
        <w:t>.4.19 Edit Stage</w:t>
      </w:r>
      <w:bookmarkEnd w:id="3789"/>
      <w:bookmarkEnd w:id="3790"/>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3793" w:author="DuyNgo" w:date="2012-08-10T08:15:00Z">
            <w:rPr>
              <w:rFonts w:ascii="Times New Roman" w:hAnsi="Times New Roman" w:cs="Times New Roman"/>
              <w:sz w:val="24"/>
              <w:szCs w:val="24"/>
            </w:rPr>
          </w:rPrChange>
        </w:rPr>
        <w:object w:dxaOrig="4834" w:dyaOrig="1660">
          <v:shape id="_x0000_i1069" type="#_x0000_t75" style="width:241.95pt;height:82.9pt" o:ole="">
            <v:imagedata r:id="rId100" o:title=""/>
          </v:shape>
          <o:OLEObject Type="Embed" ProgID="Visio.Drawing.11" ShapeID="_x0000_i1069" DrawAspect="Content" ObjectID="_1406517054" r:id="rId101"/>
        </w:object>
      </w:r>
      <w:r w:rsidRPr="00657B96">
        <w:rPr>
          <w:rFonts w:ascii="Times New Roman" w:hAnsi="Times New Roman" w:cs="Times New Roman"/>
          <w:sz w:val="24"/>
          <w:szCs w:val="24"/>
          <w:rPrChange w:id="3794"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379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6"/>
        <w:gridCol w:w="3519"/>
      </w:tblGrid>
      <w:tr w:rsidR="005E0E76" w:rsidRPr="00657B96"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796" w:author="DuyNgo" w:date="2012-08-10T08:15:00Z">
                  <w:rPr>
                    <w:rFonts w:asciiTheme="majorHAnsi" w:eastAsiaTheme="majorEastAsia" w:hAnsiTheme="majorHAnsi" w:cstheme="minorHAnsi"/>
                    <w:b/>
                    <w:bCs/>
                    <w:color w:val="4F81BD" w:themeColor="accent1"/>
                    <w:sz w:val="24"/>
                    <w:szCs w:val="26"/>
                  </w:rPr>
                </w:rPrChange>
              </w:rPr>
              <w:lastRenderedPageBreak/>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3797" w:author="DuyNgo" w:date="2012-08-10T08:15:00Z">
                  <w:rPr>
                    <w:rFonts w:asciiTheme="majorHAnsi" w:eastAsia="SimSun" w:hAnsiTheme="majorHAnsi" w:cstheme="minorHAnsi"/>
                    <w:b/>
                    <w:bCs/>
                    <w:color w:val="4F81BD" w:themeColor="accent1"/>
                    <w:sz w:val="24"/>
                    <w:szCs w:val="26"/>
                    <w:lang w:eastAsia="zh-CN"/>
                  </w:rPr>
                </w:rPrChange>
              </w:rPr>
              <w:t>Project Eye_UC19</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798"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799"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800" w:author="DuyNgo" w:date="2012-08-10T08:15:00Z">
                  <w:rPr>
                    <w:rFonts w:asciiTheme="majorHAnsi" w:eastAsiaTheme="majorEastAsia" w:hAnsiTheme="majorHAnsi" w:cstheme="minorHAnsi"/>
                    <w:b/>
                    <w:bCs/>
                    <w:color w:val="4F81BD" w:themeColor="accent1"/>
                    <w:sz w:val="24"/>
                    <w:szCs w:val="26"/>
                  </w:rPr>
                </w:rPrChange>
              </w:rPr>
              <w:t>Edit Stage Use Case</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80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802"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803"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804" w:author="DuyNgo" w:date="2012-08-10T08:15:00Z">
                  <w:rPr>
                    <w:rFonts w:asciiTheme="majorHAnsi" w:eastAsiaTheme="majorEastAsia" w:hAnsiTheme="majorHAnsi" w:cstheme="minorHAnsi"/>
                    <w:b/>
                    <w:bCs/>
                    <w:color w:val="4F81BD" w:themeColor="accent1"/>
                    <w:sz w:val="24"/>
                    <w:szCs w:val="26"/>
                  </w:rPr>
                </w:rPrChange>
              </w:rPr>
              <w:t>This function allows project manager to edit a project’s stage</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80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806"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807"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808"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80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810"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811"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812"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81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814"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815"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81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81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818" w:author="DuyNgo" w:date="2012-08-10T08:15:00Z">
                  <w:rPr>
                    <w:rFonts w:asciiTheme="majorHAnsi" w:eastAsiaTheme="majorEastAsia" w:hAnsiTheme="majorHAnsi" w:cstheme="minorHAnsi"/>
                    <w:b/>
                    <w:bCs/>
                    <w:color w:val="4F81BD" w:themeColor="accent1"/>
                    <w:sz w:val="24"/>
                    <w:szCs w:val="26"/>
                  </w:rPr>
                </w:rPrChange>
              </w:rPr>
              <w:t>Main Flow</w:t>
            </w:r>
          </w:p>
        </w:tc>
        <w:tc>
          <w:tcPr>
            <w:tcW w:w="363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819"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820"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821" w:author="DuyNgo" w:date="2012-08-10T08:15:00Z">
                  <w:rPr>
                    <w:rFonts w:asciiTheme="majorHAnsi" w:eastAsia="SimSun" w:hAnsiTheme="majorHAnsi" w:cstheme="minorHAnsi"/>
                    <w:b/>
                    <w:bCs/>
                    <w:color w:val="4F81BD" w:themeColor="accent1"/>
                    <w:sz w:val="24"/>
                    <w:szCs w:val="26"/>
                    <w:lang w:eastAsia="zh-CN"/>
                  </w:rPr>
                </w:rPrChange>
              </w:rPr>
              <w:t>3. Fill in the stage’s information then select button “Save Change”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c>
          <w:tcPr>
            <w:tcW w:w="3519"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3822"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823" w:author="DuyNgo" w:date="2012-08-10T08:15:00Z">
                  <w:rPr>
                    <w:rFonts w:asciiTheme="majorHAnsi" w:eastAsia="SimSun" w:hAnsiTheme="majorHAnsi" w:cstheme="minorHAnsi"/>
                    <w:b/>
                    <w:bCs/>
                    <w:color w:val="4F81BD" w:themeColor="accent1"/>
                    <w:sz w:val="24"/>
                    <w:szCs w:val="26"/>
                    <w:lang w:eastAsia="zh-CN"/>
                  </w:rPr>
                </w:rPrChange>
              </w:rPr>
              <w:t>2. Select the Stage want to edit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3824" w:author="DuyNgo" w:date="2012-08-10T08:15:00Z">
                  <w:rPr>
                    <w:rFonts w:eastAsia="SimSun" w:cstheme="minorHAnsi"/>
                    <w:sz w:val="24"/>
                    <w:lang w:eastAsia="zh-CN"/>
                  </w:rPr>
                </w:rPrChange>
              </w:rPr>
            </w:pPr>
          </w:p>
        </w:tc>
      </w:tr>
      <w:tr w:rsidR="005E0E76" w:rsidRPr="00657B96"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82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826"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82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82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82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830"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83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83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83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834"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83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83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83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838"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83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840"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z w:val="24"/>
          <w:szCs w:val="24"/>
          <w:rPrChange w:id="3841" w:author="DuyNgo" w:date="2012-08-10T08:15:00Z">
            <w:rPr>
              <w:rFonts w:cstheme="minorHAnsi"/>
              <w:sz w:val="24"/>
            </w:rPr>
          </w:rPrChange>
        </w:rPr>
      </w:pPr>
      <w:bookmarkStart w:id="3842" w:name="_Toc326241060"/>
    </w:p>
    <w:p w:rsidR="005E0E76" w:rsidRPr="00657B96" w:rsidRDefault="00790355" w:rsidP="00384AEF">
      <w:pPr>
        <w:pStyle w:val="Heading4"/>
        <w:rPr>
          <w:rFonts w:ascii="Times New Roman" w:hAnsi="Times New Roman" w:cs="Times New Roman"/>
          <w:sz w:val="24"/>
          <w:szCs w:val="24"/>
        </w:rPr>
      </w:pPr>
      <w:bookmarkStart w:id="3843" w:name="_Toc332774812"/>
      <w:r w:rsidRPr="00657B96">
        <w:rPr>
          <w:rFonts w:ascii="Times New Roman" w:hAnsi="Times New Roman" w:cs="Times New Roman"/>
          <w:sz w:val="24"/>
          <w:szCs w:val="24"/>
          <w:rPrChange w:id="3844" w:author="DuyNgo" w:date="2012-08-10T08:15:00Z">
            <w:rPr>
              <w:i w:val="0"/>
              <w:iCs w:val="0"/>
              <w:sz w:val="26"/>
              <w:szCs w:val="26"/>
            </w:rPr>
          </w:rPrChange>
        </w:rPr>
        <w:t>2</w:t>
      </w:r>
      <w:r w:rsidR="005E0E76" w:rsidRPr="00657B96">
        <w:rPr>
          <w:rFonts w:ascii="Times New Roman" w:hAnsi="Times New Roman" w:cs="Times New Roman"/>
          <w:sz w:val="24"/>
          <w:szCs w:val="24"/>
          <w:rPrChange w:id="3845" w:author="DuyNgo" w:date="2012-08-10T08:15:00Z">
            <w:rPr>
              <w:i w:val="0"/>
              <w:iCs w:val="0"/>
              <w:sz w:val="26"/>
              <w:szCs w:val="26"/>
            </w:rPr>
          </w:rPrChange>
        </w:rPr>
        <w:t>.4.20 Delete Stage</w:t>
      </w:r>
      <w:bookmarkEnd w:id="3843"/>
    </w:p>
    <w:bookmarkEnd w:id="3842"/>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3846" w:author="DuyNgo" w:date="2012-08-10T08:15:00Z">
            <w:rPr>
              <w:rFonts w:ascii="Times New Roman" w:hAnsi="Times New Roman" w:cs="Times New Roman"/>
              <w:sz w:val="24"/>
              <w:szCs w:val="24"/>
            </w:rPr>
          </w:rPrChange>
        </w:rPr>
        <w:object w:dxaOrig="4834" w:dyaOrig="1660">
          <v:shape id="_x0000_i1070" type="#_x0000_t75" style="width:241.95pt;height:82.9pt" o:ole="">
            <v:imagedata r:id="rId102" o:title=""/>
          </v:shape>
          <o:OLEObject Type="Embed" ProgID="Visio.Drawing.11" ShapeID="_x0000_i1070" DrawAspect="Content" ObjectID="_1406517055" r:id="rId103"/>
        </w:object>
      </w:r>
      <w:r w:rsidRPr="00657B96">
        <w:rPr>
          <w:rFonts w:ascii="Times New Roman" w:hAnsi="Times New Roman" w:cs="Times New Roman"/>
          <w:sz w:val="24"/>
          <w:szCs w:val="24"/>
          <w:rPrChange w:id="3847"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384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22"/>
        <w:gridCol w:w="3533"/>
      </w:tblGrid>
      <w:tr w:rsidR="005E0E76" w:rsidRPr="00657B96"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849"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3850" w:author="DuyNgo" w:date="2012-08-10T08:15:00Z">
                  <w:rPr>
                    <w:rFonts w:asciiTheme="majorHAnsi" w:eastAsia="SimSun" w:hAnsiTheme="majorHAnsi" w:cstheme="minorHAnsi"/>
                    <w:b/>
                    <w:bCs/>
                    <w:color w:val="4F81BD" w:themeColor="accent1"/>
                    <w:sz w:val="24"/>
                    <w:szCs w:val="26"/>
                    <w:lang w:eastAsia="zh-CN"/>
                  </w:rPr>
                </w:rPrChange>
              </w:rPr>
              <w:t>Project Eye_UC20</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851"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852"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853" w:author="DuyNgo" w:date="2012-08-10T08:15:00Z">
                  <w:rPr>
                    <w:rFonts w:asciiTheme="majorHAnsi" w:eastAsiaTheme="majorEastAsia" w:hAnsiTheme="majorHAnsi" w:cstheme="minorHAnsi"/>
                    <w:b/>
                    <w:bCs/>
                    <w:color w:val="4F81BD" w:themeColor="accent1"/>
                    <w:sz w:val="24"/>
                    <w:szCs w:val="26"/>
                  </w:rPr>
                </w:rPrChange>
              </w:rPr>
              <w:t>Delete Stage Use Case</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85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855"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856"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857" w:author="DuyNgo" w:date="2012-08-10T08:15:00Z">
                  <w:rPr>
                    <w:rFonts w:asciiTheme="majorHAnsi" w:eastAsiaTheme="majorEastAsia" w:hAnsiTheme="majorHAnsi" w:cstheme="minorHAnsi"/>
                    <w:b/>
                    <w:bCs/>
                    <w:color w:val="4F81BD" w:themeColor="accent1"/>
                    <w:sz w:val="24"/>
                    <w:szCs w:val="26"/>
                  </w:rPr>
                </w:rPrChange>
              </w:rPr>
              <w:t>This function allows project manager to delete a project’s stage</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85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859"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860"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861"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86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86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864"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865"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657B96"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86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86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868"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86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87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871" w:author="DuyNgo" w:date="2012-08-10T08:15:00Z">
                  <w:rPr>
                    <w:rFonts w:asciiTheme="majorHAnsi" w:eastAsiaTheme="majorEastAsia" w:hAnsiTheme="majorHAnsi" w:cstheme="minorHAnsi"/>
                    <w:b/>
                    <w:bCs/>
                    <w:color w:val="4F81BD" w:themeColor="accent1"/>
                    <w:sz w:val="24"/>
                    <w:szCs w:val="26"/>
                  </w:rPr>
                </w:rPrChange>
              </w:rPr>
              <w:lastRenderedPageBreak/>
              <w:t>Main Flow</w:t>
            </w:r>
          </w:p>
        </w:tc>
        <w:tc>
          <w:tcPr>
            <w:tcW w:w="362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872"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873"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874"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c>
          <w:tcPr>
            <w:tcW w:w="3533"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3875"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876"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stages’ row you want to delete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3877" w:author="DuyNgo" w:date="2012-08-10T08:15:00Z">
                  <w:rPr>
                    <w:rFonts w:eastAsia="SimSun" w:cstheme="minorHAnsi"/>
                    <w:sz w:val="24"/>
                    <w:lang w:eastAsia="zh-CN"/>
                  </w:rPr>
                </w:rPrChange>
              </w:rPr>
            </w:pPr>
          </w:p>
        </w:tc>
      </w:tr>
      <w:tr w:rsidR="005E0E76" w:rsidRPr="00657B96"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87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879"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88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88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88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883"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88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88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88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887"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88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88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89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891"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89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893"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z w:val="24"/>
          <w:szCs w:val="24"/>
        </w:rPr>
      </w:pPr>
    </w:p>
    <w:p w:rsidR="005E0E76" w:rsidRPr="00657B96" w:rsidRDefault="00F50E55" w:rsidP="00F50E55">
      <w:pPr>
        <w:pStyle w:val="Heading4"/>
        <w:rPr>
          <w:rFonts w:ascii="Times New Roman" w:hAnsi="Times New Roman" w:cs="Times New Roman"/>
          <w:sz w:val="24"/>
          <w:szCs w:val="24"/>
          <w:rPrChange w:id="3894" w:author="DuyNgo" w:date="2012-08-10T08:15:00Z">
            <w:rPr/>
          </w:rPrChange>
        </w:rPr>
      </w:pPr>
      <w:bookmarkStart w:id="3895" w:name="_Toc326241061"/>
      <w:bookmarkStart w:id="3896" w:name="_Toc332774813"/>
      <w:r w:rsidRPr="00657B96">
        <w:rPr>
          <w:rFonts w:ascii="Times New Roman" w:hAnsi="Times New Roman" w:cs="Times New Roman"/>
          <w:sz w:val="24"/>
          <w:szCs w:val="24"/>
          <w:rPrChange w:id="3897" w:author="DuyNgo" w:date="2012-08-10T08:15:00Z">
            <w:rPr>
              <w:i w:val="0"/>
              <w:iCs w:val="0"/>
              <w:sz w:val="26"/>
              <w:szCs w:val="26"/>
            </w:rPr>
          </w:rPrChange>
        </w:rPr>
        <w:t>2</w:t>
      </w:r>
      <w:r w:rsidR="005E0E76" w:rsidRPr="00657B96">
        <w:rPr>
          <w:rFonts w:ascii="Times New Roman" w:hAnsi="Times New Roman" w:cs="Times New Roman"/>
          <w:sz w:val="24"/>
          <w:szCs w:val="24"/>
          <w:rPrChange w:id="3898" w:author="DuyNgo" w:date="2012-08-10T08:15:00Z">
            <w:rPr>
              <w:i w:val="0"/>
              <w:iCs w:val="0"/>
              <w:sz w:val="26"/>
              <w:szCs w:val="26"/>
            </w:rPr>
          </w:rPrChange>
        </w:rPr>
        <w:t>.4.21 Add Deliverable</w:t>
      </w:r>
      <w:bookmarkEnd w:id="3895"/>
      <w:bookmarkEnd w:id="3896"/>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3899" w:author="DuyNgo" w:date="2012-08-10T08:15:00Z">
            <w:rPr>
              <w:rFonts w:ascii="Times New Roman" w:hAnsi="Times New Roman" w:cs="Times New Roman"/>
              <w:sz w:val="24"/>
              <w:szCs w:val="24"/>
            </w:rPr>
          </w:rPrChange>
        </w:rPr>
        <w:object w:dxaOrig="4834" w:dyaOrig="1660">
          <v:shape id="_x0000_i1071" type="#_x0000_t75" style="width:241.95pt;height:82.9pt" o:ole="">
            <v:imagedata r:id="rId104" o:title=""/>
          </v:shape>
          <o:OLEObject Type="Embed" ProgID="Visio.Drawing.11" ShapeID="_x0000_i1071" DrawAspect="Content" ObjectID="_1406517056" r:id="rId105"/>
        </w:object>
      </w:r>
      <w:r w:rsidRPr="00657B96">
        <w:rPr>
          <w:rFonts w:ascii="Times New Roman" w:hAnsi="Times New Roman" w:cs="Times New Roman"/>
          <w:sz w:val="24"/>
          <w:szCs w:val="24"/>
          <w:rPrChange w:id="3900"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390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26"/>
        <w:gridCol w:w="3532"/>
      </w:tblGrid>
      <w:tr w:rsidR="005E0E76" w:rsidRPr="00657B96"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902"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3903" w:author="DuyNgo" w:date="2012-08-10T08:15:00Z">
                  <w:rPr>
                    <w:rFonts w:asciiTheme="majorHAnsi" w:eastAsia="SimSun" w:hAnsiTheme="majorHAnsi" w:cstheme="minorHAnsi"/>
                    <w:b/>
                    <w:bCs/>
                    <w:color w:val="4F81BD" w:themeColor="accent1"/>
                    <w:sz w:val="24"/>
                    <w:szCs w:val="26"/>
                    <w:lang w:eastAsia="zh-CN"/>
                  </w:rPr>
                </w:rPrChange>
              </w:rPr>
              <w:t>Project Eye_UC21</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904"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905"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906" w:author="DuyNgo" w:date="2012-08-10T08:15:00Z">
                  <w:rPr>
                    <w:rFonts w:asciiTheme="majorHAnsi" w:eastAsiaTheme="majorEastAsia" w:hAnsiTheme="majorHAnsi" w:cstheme="minorHAnsi"/>
                    <w:b/>
                    <w:bCs/>
                    <w:color w:val="4F81BD" w:themeColor="accent1"/>
                    <w:sz w:val="24"/>
                    <w:szCs w:val="26"/>
                  </w:rPr>
                </w:rPrChange>
              </w:rPr>
              <w:t>Add Deliverable Use Case</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90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908"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909"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910" w:author="DuyNgo" w:date="2012-08-10T08:15:00Z">
                  <w:rPr>
                    <w:rFonts w:asciiTheme="majorHAnsi" w:eastAsiaTheme="majorEastAsia" w:hAnsiTheme="majorHAnsi" w:cstheme="minorHAnsi"/>
                    <w:b/>
                    <w:bCs/>
                    <w:color w:val="4F81BD" w:themeColor="accent1"/>
                    <w:sz w:val="24"/>
                    <w:szCs w:val="26"/>
                  </w:rPr>
                </w:rPrChange>
              </w:rPr>
              <w:t>This function allows project manager to add a project’s deliverable</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91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912"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913"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914"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91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91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917"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918"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91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92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921"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92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92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924" w:author="DuyNgo" w:date="2012-08-10T08:15:00Z">
                  <w:rPr>
                    <w:rFonts w:asciiTheme="majorHAnsi" w:eastAsiaTheme="majorEastAsia" w:hAnsiTheme="majorHAnsi" w:cstheme="minorHAnsi"/>
                    <w:b/>
                    <w:bCs/>
                    <w:color w:val="4F81BD" w:themeColor="accent1"/>
                    <w:sz w:val="24"/>
                    <w:szCs w:val="26"/>
                  </w:rPr>
                </w:rPrChange>
              </w:rPr>
              <w:t>Main Flow</w:t>
            </w:r>
          </w:p>
        </w:tc>
        <w:tc>
          <w:tcPr>
            <w:tcW w:w="362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925"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926"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927" w:author="DuyNgo" w:date="2012-08-10T08:15:00Z">
                  <w:rPr>
                    <w:rFonts w:asciiTheme="majorHAnsi" w:eastAsia="SimSun" w:hAnsiTheme="majorHAnsi" w:cstheme="minorHAnsi"/>
                    <w:b/>
                    <w:bCs/>
                    <w:color w:val="4F81BD" w:themeColor="accent1"/>
                    <w:sz w:val="24"/>
                    <w:szCs w:val="26"/>
                    <w:lang w:eastAsia="zh-CN"/>
                  </w:rPr>
                </w:rPrChange>
              </w:rPr>
              <w:t>3. Fill in the deliverable’s information then select button “Submit”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c>
          <w:tcPr>
            <w:tcW w:w="3532"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3928"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929" w:author="DuyNgo" w:date="2012-08-10T08:15:00Z">
                  <w:rPr>
                    <w:rFonts w:asciiTheme="majorHAnsi" w:eastAsia="SimSun" w:hAnsiTheme="majorHAnsi" w:cstheme="minorHAnsi"/>
                    <w:b/>
                    <w:bCs/>
                    <w:color w:val="4F81BD" w:themeColor="accent1"/>
                    <w:sz w:val="24"/>
                    <w:szCs w:val="26"/>
                    <w:lang w:eastAsia="zh-CN"/>
                  </w:rPr>
                </w:rPrChange>
              </w:rPr>
              <w:t>2. Select “Add new Deliverable”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3930" w:author="DuyNgo" w:date="2012-08-10T08:15:00Z">
                  <w:rPr>
                    <w:rFonts w:eastAsia="SimSun" w:cstheme="minorHAnsi"/>
                    <w:sz w:val="24"/>
                    <w:lang w:eastAsia="zh-CN"/>
                  </w:rPr>
                </w:rPrChange>
              </w:rPr>
            </w:pPr>
          </w:p>
        </w:tc>
      </w:tr>
      <w:tr w:rsidR="005E0E76" w:rsidRPr="00657B96"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93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932"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93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93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93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936"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93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93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93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94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94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94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94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944"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94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94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z w:val="24"/>
          <w:szCs w:val="24"/>
          <w:rPrChange w:id="3947" w:author="DuyNgo" w:date="2012-08-10T08:15:00Z">
            <w:rPr>
              <w:rFonts w:cstheme="minorHAnsi"/>
              <w:sz w:val="24"/>
            </w:rPr>
          </w:rPrChange>
        </w:rPr>
      </w:pPr>
    </w:p>
    <w:p w:rsidR="005E0E76" w:rsidRPr="00657B96" w:rsidRDefault="00986122" w:rsidP="00986122">
      <w:pPr>
        <w:pStyle w:val="Heading4"/>
        <w:rPr>
          <w:rFonts w:ascii="Times New Roman" w:hAnsi="Times New Roman" w:cs="Times New Roman"/>
          <w:sz w:val="24"/>
          <w:szCs w:val="24"/>
          <w:rPrChange w:id="3948" w:author="DuyNgo" w:date="2012-08-10T08:15:00Z">
            <w:rPr/>
          </w:rPrChange>
        </w:rPr>
      </w:pPr>
      <w:bookmarkStart w:id="3949" w:name="_Toc326241062"/>
      <w:bookmarkStart w:id="3950" w:name="_Toc332774814"/>
      <w:r w:rsidRPr="00657B96">
        <w:rPr>
          <w:rFonts w:ascii="Times New Roman" w:hAnsi="Times New Roman" w:cs="Times New Roman"/>
          <w:sz w:val="24"/>
          <w:szCs w:val="24"/>
          <w:rPrChange w:id="3951" w:author="DuyNgo" w:date="2012-08-10T08:15:00Z">
            <w:rPr>
              <w:i w:val="0"/>
              <w:iCs w:val="0"/>
              <w:sz w:val="26"/>
              <w:szCs w:val="26"/>
            </w:rPr>
          </w:rPrChange>
        </w:rPr>
        <w:t>2</w:t>
      </w:r>
      <w:r w:rsidR="005E0E76" w:rsidRPr="00657B96">
        <w:rPr>
          <w:rFonts w:ascii="Times New Roman" w:hAnsi="Times New Roman" w:cs="Times New Roman"/>
          <w:sz w:val="24"/>
          <w:szCs w:val="24"/>
          <w:rPrChange w:id="3952" w:author="DuyNgo" w:date="2012-08-10T08:15:00Z">
            <w:rPr>
              <w:i w:val="0"/>
              <w:iCs w:val="0"/>
              <w:sz w:val="26"/>
              <w:szCs w:val="26"/>
            </w:rPr>
          </w:rPrChange>
        </w:rPr>
        <w:t>.4.22 Edit Deliverable</w:t>
      </w:r>
      <w:bookmarkEnd w:id="3949"/>
      <w:bookmarkEnd w:id="3950"/>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3953" w:author="DuyNgo" w:date="2012-08-10T08:15:00Z">
            <w:rPr>
              <w:rFonts w:ascii="Times New Roman" w:hAnsi="Times New Roman" w:cs="Times New Roman"/>
              <w:sz w:val="24"/>
              <w:szCs w:val="24"/>
            </w:rPr>
          </w:rPrChange>
        </w:rPr>
        <w:object w:dxaOrig="4834" w:dyaOrig="1660">
          <v:shape id="_x0000_i1072" type="#_x0000_t75" style="width:241.95pt;height:82.9pt" o:ole="">
            <v:imagedata r:id="rId106" o:title=""/>
          </v:shape>
          <o:OLEObject Type="Embed" ProgID="Visio.Drawing.11" ShapeID="_x0000_i1072" DrawAspect="Content" ObjectID="_1406517057" r:id="rId107"/>
        </w:object>
      </w:r>
      <w:r w:rsidRPr="00657B96">
        <w:rPr>
          <w:rFonts w:ascii="Times New Roman" w:hAnsi="Times New Roman" w:cs="Times New Roman"/>
          <w:sz w:val="24"/>
          <w:szCs w:val="24"/>
          <w:rPrChange w:id="3954" w:author="DuyNgo" w:date="2012-08-10T08:15:00Z">
            <w:rPr>
              <w:rFonts w:asciiTheme="majorHAnsi" w:eastAsiaTheme="majorEastAsia" w:hAnsiTheme="majorHAnsi" w:cstheme="minorHAnsi"/>
              <w:b/>
              <w:bCs/>
              <w:color w:val="4F81BD" w:themeColor="accent1"/>
              <w:sz w:val="24"/>
              <w:szCs w:val="26"/>
            </w:rPr>
          </w:rPrChange>
        </w:rPr>
        <w:tab/>
      </w:r>
      <w:r w:rsidRPr="00657B96">
        <w:rPr>
          <w:rFonts w:ascii="Times New Roman" w:hAnsi="Times New Roman" w:cs="Times New Roman"/>
          <w:sz w:val="24"/>
          <w:szCs w:val="24"/>
          <w:rPrChange w:id="3955"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395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29"/>
        <w:gridCol w:w="3529"/>
      </w:tblGrid>
      <w:tr w:rsidR="005E0E76" w:rsidRPr="00657B96"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957"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3958" w:author="DuyNgo" w:date="2012-08-10T08:15:00Z">
                  <w:rPr>
                    <w:rFonts w:asciiTheme="majorHAnsi" w:eastAsia="SimSun" w:hAnsiTheme="majorHAnsi" w:cstheme="minorHAnsi"/>
                    <w:b/>
                    <w:bCs/>
                    <w:color w:val="4F81BD" w:themeColor="accent1"/>
                    <w:sz w:val="24"/>
                    <w:szCs w:val="26"/>
                    <w:lang w:eastAsia="zh-CN"/>
                  </w:rPr>
                </w:rPrChange>
              </w:rPr>
              <w:t>Project Eye_UC22</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3959"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960"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961" w:author="DuyNgo" w:date="2012-08-10T08:15:00Z">
                  <w:rPr>
                    <w:rFonts w:asciiTheme="majorHAnsi" w:eastAsiaTheme="majorEastAsia" w:hAnsiTheme="majorHAnsi" w:cstheme="minorHAnsi"/>
                    <w:b/>
                    <w:bCs/>
                    <w:color w:val="4F81BD" w:themeColor="accent1"/>
                    <w:sz w:val="24"/>
                    <w:szCs w:val="26"/>
                  </w:rPr>
                </w:rPrChange>
              </w:rPr>
              <w:t>Edit Deliverable Use Case</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96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963"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964"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965" w:author="DuyNgo" w:date="2012-08-10T08:15:00Z">
                  <w:rPr>
                    <w:rFonts w:asciiTheme="majorHAnsi" w:eastAsiaTheme="majorEastAsia" w:hAnsiTheme="majorHAnsi" w:cstheme="minorHAnsi"/>
                    <w:b/>
                    <w:bCs/>
                    <w:color w:val="4F81BD" w:themeColor="accent1"/>
                    <w:sz w:val="24"/>
                    <w:szCs w:val="26"/>
                  </w:rPr>
                </w:rPrChange>
              </w:rPr>
              <w:t>This function allows project manager to edit a project’s deliverable</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96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967"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968"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3969"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97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971"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972"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973"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657B96"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97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975"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976"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97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97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979" w:author="DuyNgo" w:date="2012-08-10T08:15:00Z">
                  <w:rPr>
                    <w:rFonts w:asciiTheme="majorHAnsi" w:eastAsiaTheme="majorEastAsia" w:hAnsiTheme="majorHAnsi" w:cstheme="minorHAnsi"/>
                    <w:b/>
                    <w:bCs/>
                    <w:color w:val="4F81BD" w:themeColor="accent1"/>
                    <w:sz w:val="24"/>
                    <w:szCs w:val="26"/>
                  </w:rPr>
                </w:rPrChange>
              </w:rPr>
              <w:t>Main Flow</w:t>
            </w:r>
          </w:p>
        </w:tc>
        <w:tc>
          <w:tcPr>
            <w:tcW w:w="362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3980"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3981"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982" w:author="DuyNgo" w:date="2012-08-10T08:15:00Z">
                  <w:rPr>
                    <w:rFonts w:asciiTheme="majorHAnsi" w:eastAsia="SimSun" w:hAnsiTheme="majorHAnsi" w:cstheme="minorHAnsi"/>
                    <w:b/>
                    <w:bCs/>
                    <w:color w:val="4F81BD" w:themeColor="accent1"/>
                    <w:sz w:val="24"/>
                    <w:szCs w:val="26"/>
                    <w:lang w:eastAsia="zh-CN"/>
                  </w:rPr>
                </w:rPrChange>
              </w:rPr>
              <w:t>3. Fill in the deliverable’s information then select button “Save Change”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c>
          <w:tcPr>
            <w:tcW w:w="3529"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3983"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3984" w:author="DuyNgo" w:date="2012-08-10T08:15:00Z">
                  <w:rPr>
                    <w:rFonts w:asciiTheme="majorHAnsi" w:eastAsia="SimSun" w:hAnsiTheme="majorHAnsi" w:cstheme="minorHAnsi"/>
                    <w:b/>
                    <w:bCs/>
                    <w:color w:val="4F81BD" w:themeColor="accent1"/>
                    <w:sz w:val="24"/>
                    <w:szCs w:val="26"/>
                    <w:lang w:eastAsia="zh-CN"/>
                  </w:rPr>
                </w:rPrChange>
              </w:rPr>
              <w:t>2. Select the Deliverable want to edit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3985" w:author="DuyNgo" w:date="2012-08-10T08:15:00Z">
                  <w:rPr>
                    <w:rFonts w:eastAsia="SimSun" w:cstheme="minorHAnsi"/>
                    <w:sz w:val="24"/>
                    <w:lang w:eastAsia="zh-CN"/>
                  </w:rPr>
                </w:rPrChange>
              </w:rPr>
            </w:pPr>
          </w:p>
        </w:tc>
      </w:tr>
      <w:tr w:rsidR="005E0E76" w:rsidRPr="00657B96"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98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987"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98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98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99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991" w:author="DuyNgo" w:date="2012-08-10T08:15:00Z">
                  <w:rPr>
                    <w:rFonts w:asciiTheme="majorHAnsi" w:eastAsiaTheme="majorEastAsia" w:hAnsiTheme="majorHAnsi" w:cstheme="minorHAnsi"/>
                    <w:b/>
                    <w:bCs/>
                    <w:color w:val="4F81BD" w:themeColor="accent1"/>
                    <w:sz w:val="24"/>
                    <w:szCs w:val="26"/>
                  </w:rPr>
                </w:rPrChange>
              </w:rPr>
              <w:lastRenderedPageBreak/>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99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99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99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995"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99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99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399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3999"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00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001"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z w:val="24"/>
          <w:szCs w:val="24"/>
          <w:rPrChange w:id="4002" w:author="DuyNgo" w:date="2012-08-10T08:15:00Z">
            <w:rPr>
              <w:rFonts w:cstheme="minorHAnsi"/>
              <w:sz w:val="24"/>
            </w:rPr>
          </w:rPrChange>
        </w:rPr>
      </w:pPr>
    </w:p>
    <w:p w:rsidR="005E0E76" w:rsidRPr="00657B96" w:rsidRDefault="00A25094" w:rsidP="00A25094">
      <w:pPr>
        <w:pStyle w:val="Heading4"/>
        <w:rPr>
          <w:rFonts w:ascii="Times New Roman" w:hAnsi="Times New Roman" w:cs="Times New Roman"/>
          <w:sz w:val="24"/>
          <w:szCs w:val="24"/>
          <w:rPrChange w:id="4003" w:author="DuyNgo" w:date="2012-08-10T08:15:00Z">
            <w:rPr/>
          </w:rPrChange>
        </w:rPr>
      </w:pPr>
      <w:bookmarkStart w:id="4004" w:name="_Toc326241063"/>
      <w:bookmarkStart w:id="4005" w:name="_Toc332774815"/>
      <w:r w:rsidRPr="00657B96">
        <w:rPr>
          <w:rFonts w:ascii="Times New Roman" w:hAnsi="Times New Roman" w:cs="Times New Roman"/>
          <w:sz w:val="24"/>
          <w:szCs w:val="24"/>
          <w:rPrChange w:id="4006" w:author="DuyNgo" w:date="2012-08-10T08:15:00Z">
            <w:rPr>
              <w:i w:val="0"/>
              <w:iCs w:val="0"/>
              <w:sz w:val="26"/>
              <w:szCs w:val="26"/>
            </w:rPr>
          </w:rPrChange>
        </w:rPr>
        <w:t>2</w:t>
      </w:r>
      <w:r w:rsidR="005E0E76" w:rsidRPr="00657B96">
        <w:rPr>
          <w:rFonts w:ascii="Times New Roman" w:hAnsi="Times New Roman" w:cs="Times New Roman"/>
          <w:sz w:val="24"/>
          <w:szCs w:val="24"/>
          <w:rPrChange w:id="4007" w:author="DuyNgo" w:date="2012-08-10T08:15:00Z">
            <w:rPr>
              <w:i w:val="0"/>
              <w:iCs w:val="0"/>
              <w:sz w:val="26"/>
              <w:szCs w:val="26"/>
            </w:rPr>
          </w:rPrChange>
        </w:rPr>
        <w:t>.4.23 Delete Deliverable</w:t>
      </w:r>
      <w:bookmarkEnd w:id="4004"/>
      <w:bookmarkEnd w:id="4005"/>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008" w:author="DuyNgo" w:date="2012-08-10T08:15:00Z">
            <w:rPr>
              <w:rFonts w:ascii="Times New Roman" w:hAnsi="Times New Roman" w:cs="Times New Roman"/>
              <w:sz w:val="24"/>
              <w:szCs w:val="24"/>
            </w:rPr>
          </w:rPrChange>
        </w:rPr>
        <w:object w:dxaOrig="4860" w:dyaOrig="1660">
          <v:shape id="_x0000_i1073" type="#_x0000_t75" style="width:242.8pt;height:82.9pt" o:ole="">
            <v:imagedata r:id="rId108" o:title=""/>
          </v:shape>
          <o:OLEObject Type="Embed" ProgID="Visio.Drawing.11" ShapeID="_x0000_i1073" DrawAspect="Content" ObjectID="_1406517058" r:id="rId109"/>
        </w:object>
      </w:r>
      <w:r w:rsidRPr="00657B96">
        <w:rPr>
          <w:rFonts w:ascii="Times New Roman" w:hAnsi="Times New Roman" w:cs="Times New Roman"/>
          <w:sz w:val="24"/>
          <w:szCs w:val="24"/>
          <w:rPrChange w:id="4009" w:author="DuyNgo" w:date="2012-08-10T08:15:00Z">
            <w:rPr>
              <w:rFonts w:asciiTheme="majorHAnsi" w:eastAsiaTheme="majorEastAsia" w:hAnsiTheme="majorHAnsi" w:cstheme="minorHAnsi"/>
              <w:b/>
              <w:bCs/>
              <w:color w:val="4F81BD" w:themeColor="accent1"/>
              <w:sz w:val="24"/>
              <w:szCs w:val="26"/>
            </w:rPr>
          </w:rPrChange>
        </w:rPr>
        <w:tab/>
      </w:r>
      <w:r w:rsidRPr="00657B96">
        <w:rPr>
          <w:rFonts w:ascii="Times New Roman" w:hAnsi="Times New Roman" w:cs="Times New Roman"/>
          <w:sz w:val="24"/>
          <w:szCs w:val="24"/>
          <w:rPrChange w:id="4010"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01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15"/>
        <w:gridCol w:w="3541"/>
      </w:tblGrid>
      <w:tr w:rsidR="005E0E76" w:rsidRPr="00657B96"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4012"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4013" w:author="DuyNgo" w:date="2012-08-10T08:15:00Z">
                  <w:rPr>
                    <w:rFonts w:asciiTheme="majorHAnsi" w:eastAsia="SimSun" w:hAnsiTheme="majorHAnsi" w:cstheme="minorHAnsi"/>
                    <w:b/>
                    <w:bCs/>
                    <w:color w:val="4F81BD" w:themeColor="accent1"/>
                    <w:sz w:val="24"/>
                    <w:szCs w:val="26"/>
                    <w:lang w:eastAsia="zh-CN"/>
                  </w:rPr>
                </w:rPrChange>
              </w:rPr>
              <w:t>Project Eye_UC23</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4014"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015"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4016" w:author="DuyNgo" w:date="2012-08-10T08:15:00Z">
                  <w:rPr>
                    <w:rFonts w:asciiTheme="majorHAnsi" w:eastAsiaTheme="majorEastAsia" w:hAnsiTheme="majorHAnsi" w:cstheme="minorHAnsi"/>
                    <w:b/>
                    <w:bCs/>
                    <w:color w:val="4F81BD" w:themeColor="accent1"/>
                    <w:sz w:val="24"/>
                    <w:szCs w:val="26"/>
                  </w:rPr>
                </w:rPrChange>
              </w:rPr>
              <w:t>Delete Deliverable Use Case</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01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018"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019"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4020" w:author="DuyNgo" w:date="2012-08-10T08:15:00Z">
                  <w:rPr>
                    <w:rFonts w:asciiTheme="majorHAnsi" w:eastAsiaTheme="majorEastAsia" w:hAnsiTheme="majorHAnsi" w:cstheme="minorHAnsi"/>
                    <w:b/>
                    <w:bCs/>
                    <w:color w:val="4F81BD" w:themeColor="accent1"/>
                    <w:sz w:val="24"/>
                    <w:szCs w:val="26"/>
                  </w:rPr>
                </w:rPrChange>
              </w:rPr>
              <w:t>This function allows project manager to delete a project’s deliverable</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02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022"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023"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4024"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02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02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027"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028"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657B96"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02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03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031"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03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03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034" w:author="DuyNgo" w:date="2012-08-10T08:15:00Z">
                  <w:rPr>
                    <w:rFonts w:asciiTheme="majorHAnsi" w:eastAsiaTheme="majorEastAsia" w:hAnsiTheme="majorHAnsi" w:cstheme="minorHAnsi"/>
                    <w:b/>
                    <w:bCs/>
                    <w:color w:val="4F81BD" w:themeColor="accent1"/>
                    <w:sz w:val="24"/>
                    <w:szCs w:val="26"/>
                  </w:rPr>
                </w:rPrChange>
              </w:rPr>
              <w:t>Main Flow</w:t>
            </w:r>
          </w:p>
        </w:tc>
        <w:tc>
          <w:tcPr>
            <w:tcW w:w="3615"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035"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036"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4037"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tc>
        <w:tc>
          <w:tcPr>
            <w:tcW w:w="3541"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4038"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4039"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deliverables’ row you want to delete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4040" w:author="DuyNgo" w:date="2012-08-10T08:15:00Z">
                  <w:rPr>
                    <w:rFonts w:eastAsia="SimSun" w:cstheme="minorHAnsi"/>
                    <w:sz w:val="24"/>
                    <w:lang w:eastAsia="zh-CN"/>
                  </w:rPr>
                </w:rPrChange>
              </w:rPr>
            </w:pPr>
          </w:p>
        </w:tc>
      </w:tr>
      <w:tr w:rsidR="005E0E76" w:rsidRPr="00657B96"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04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042"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04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04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04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046"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047"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04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049"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05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051"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05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05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054"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055"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05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z w:val="24"/>
          <w:szCs w:val="24"/>
          <w:rPrChange w:id="4057" w:author="DuyNgo" w:date="2012-08-10T08:15:00Z">
            <w:rPr>
              <w:rFonts w:cstheme="minorHAnsi"/>
              <w:sz w:val="24"/>
            </w:rPr>
          </w:rPrChange>
        </w:rPr>
      </w:pPr>
      <w:bookmarkStart w:id="4058" w:name="_Toc326241064"/>
    </w:p>
    <w:p w:rsidR="005E0E76" w:rsidRPr="00657B96" w:rsidRDefault="00881D40" w:rsidP="00881D40">
      <w:pPr>
        <w:pStyle w:val="Heading4"/>
        <w:rPr>
          <w:rFonts w:ascii="Times New Roman" w:hAnsi="Times New Roman" w:cs="Times New Roman"/>
          <w:sz w:val="24"/>
          <w:szCs w:val="24"/>
          <w:rPrChange w:id="4059" w:author="DuyNgo" w:date="2012-08-10T08:15:00Z">
            <w:rPr/>
          </w:rPrChange>
        </w:rPr>
      </w:pPr>
      <w:bookmarkStart w:id="4060" w:name="_Toc332774816"/>
      <w:r w:rsidRPr="00657B96">
        <w:rPr>
          <w:rFonts w:ascii="Times New Roman" w:hAnsi="Times New Roman" w:cs="Times New Roman"/>
          <w:sz w:val="24"/>
          <w:szCs w:val="24"/>
          <w:rPrChange w:id="4061" w:author="DuyNgo" w:date="2012-08-10T08:15:00Z">
            <w:rPr>
              <w:i w:val="0"/>
              <w:iCs w:val="0"/>
              <w:sz w:val="26"/>
              <w:szCs w:val="26"/>
            </w:rPr>
          </w:rPrChange>
        </w:rPr>
        <w:t>2</w:t>
      </w:r>
      <w:r w:rsidR="005E0E76" w:rsidRPr="00657B96">
        <w:rPr>
          <w:rFonts w:ascii="Times New Roman" w:hAnsi="Times New Roman" w:cs="Times New Roman"/>
          <w:sz w:val="24"/>
          <w:szCs w:val="24"/>
          <w:rPrChange w:id="4062" w:author="DuyNgo" w:date="2012-08-10T08:15:00Z">
            <w:rPr>
              <w:i w:val="0"/>
              <w:iCs w:val="0"/>
              <w:sz w:val="26"/>
              <w:szCs w:val="26"/>
            </w:rPr>
          </w:rPrChange>
        </w:rPr>
        <w:t>.4.24 View Info</w:t>
      </w:r>
      <w:bookmarkEnd w:id="4060"/>
    </w:p>
    <w:bookmarkEnd w:id="4058"/>
    <w:p w:rsidR="005E0E76" w:rsidRPr="00657B96" w:rsidRDefault="005E0E76" w:rsidP="005E0E76">
      <w:pPr>
        <w:rPr>
          <w:rFonts w:ascii="Times New Roman" w:hAnsi="Times New Roman" w:cs="Times New Roman"/>
          <w:sz w:val="24"/>
          <w:szCs w:val="24"/>
        </w:rPr>
      </w:pP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063" w:author="DuyNgo" w:date="2012-08-10T08:15:00Z">
            <w:rPr>
              <w:rFonts w:ascii="Times New Roman" w:hAnsi="Times New Roman" w:cs="Times New Roman"/>
              <w:sz w:val="24"/>
              <w:szCs w:val="24"/>
            </w:rPr>
          </w:rPrChange>
        </w:rPr>
        <w:object w:dxaOrig="7750" w:dyaOrig="1660">
          <v:shape id="_x0000_i1074" type="#_x0000_t75" style="width:386.8pt;height:82.9pt" o:ole="">
            <v:imagedata r:id="rId110" o:title=""/>
          </v:shape>
          <o:OLEObject Type="Embed" ProgID="Visio.Drawing.11" ShapeID="_x0000_i1074" DrawAspect="Content" ObjectID="_1406517059" r:id="rId111"/>
        </w:object>
      </w:r>
      <w:r w:rsidRPr="00657B96">
        <w:rPr>
          <w:rFonts w:ascii="Times New Roman" w:hAnsi="Times New Roman" w:cs="Times New Roman"/>
          <w:sz w:val="24"/>
          <w:szCs w:val="24"/>
          <w:rPrChange w:id="4064" w:author="DuyNgo" w:date="2012-08-10T08:15:00Z">
            <w:rPr>
              <w:rFonts w:asciiTheme="majorHAnsi" w:eastAsiaTheme="majorEastAsia" w:hAnsiTheme="majorHAnsi" w:cstheme="minorHAnsi"/>
              <w:b/>
              <w:bCs/>
              <w:color w:val="4F81BD" w:themeColor="accent1"/>
              <w:sz w:val="24"/>
              <w:szCs w:val="26"/>
            </w:rPr>
          </w:rPrChange>
        </w:rPr>
        <w:tab/>
      </w:r>
      <w:r w:rsidRPr="00657B96">
        <w:rPr>
          <w:rFonts w:ascii="Times New Roman" w:hAnsi="Times New Roman" w:cs="Times New Roman"/>
          <w:sz w:val="24"/>
          <w:szCs w:val="24"/>
          <w:rPrChange w:id="4065"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06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2"/>
        <w:gridCol w:w="3621"/>
        <w:gridCol w:w="3533"/>
      </w:tblGrid>
      <w:tr w:rsidR="005E0E76" w:rsidRPr="00657B96" w:rsidTr="00946F40">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4067" w:author="DuyNgo" w:date="2012-08-10T08:15:00Z">
                  <w:rPr>
                    <w:rFonts w:asciiTheme="majorHAnsi" w:eastAsiaTheme="majorEastAsia" w:hAnsiTheme="majorHAnsi" w:cstheme="minorHAnsi"/>
                    <w:b/>
                    <w:bCs/>
                    <w:color w:val="4F81BD" w:themeColor="accent1"/>
                    <w:sz w:val="24"/>
                    <w:szCs w:val="26"/>
                  </w:rPr>
                </w:rPrChange>
              </w:rPr>
              <w:t>User Case ID</w:t>
            </w:r>
          </w:p>
        </w:tc>
        <w:tc>
          <w:tcPr>
            <w:tcW w:w="715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4068" w:author="DuyNgo" w:date="2012-08-10T08:15:00Z">
                  <w:rPr>
                    <w:rFonts w:asciiTheme="majorHAnsi" w:eastAsia="SimSun" w:hAnsiTheme="majorHAnsi" w:cstheme="minorHAnsi"/>
                    <w:b/>
                    <w:bCs/>
                    <w:color w:val="4F81BD" w:themeColor="accent1"/>
                    <w:sz w:val="24"/>
                    <w:szCs w:val="26"/>
                    <w:lang w:eastAsia="zh-CN"/>
                  </w:rPr>
                </w:rPrChange>
              </w:rPr>
              <w:t>Project Eye_UC24</w:t>
            </w:r>
          </w:p>
        </w:tc>
      </w:tr>
      <w:tr w:rsidR="005E0E76" w:rsidRPr="00657B96"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4069" w:author="DuyNgo" w:date="2012-08-10T08:15:00Z">
                  <w:rPr>
                    <w:rFonts w:asciiTheme="majorHAnsi" w:eastAsiaTheme="majorEastAsia" w:hAnsiTheme="majorHAnsi" w:cstheme="minorHAnsi"/>
                    <w:b/>
                    <w:bCs/>
                    <w:color w:val="4F81BD" w:themeColor="accent1"/>
                    <w:sz w:val="24"/>
                    <w:szCs w:val="26"/>
                  </w:rPr>
                </w:rPrChange>
              </w:rPr>
              <w:t>Name</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070"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4071" w:author="DuyNgo" w:date="2012-08-10T08:15:00Z">
                  <w:rPr>
                    <w:rFonts w:asciiTheme="majorHAnsi" w:eastAsiaTheme="majorEastAsia" w:hAnsiTheme="majorHAnsi" w:cstheme="minorHAnsi"/>
                    <w:b/>
                    <w:bCs/>
                    <w:color w:val="4F81BD" w:themeColor="accent1"/>
                    <w:sz w:val="24"/>
                    <w:szCs w:val="26"/>
                  </w:rPr>
                </w:rPrChange>
              </w:rPr>
              <w:t>View Info Use Case</w:t>
            </w:r>
          </w:p>
        </w:tc>
      </w:tr>
      <w:tr w:rsidR="005E0E76" w:rsidRPr="00657B96"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07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073" w:author="DuyNgo" w:date="2012-08-10T08:15:00Z">
                  <w:rPr>
                    <w:rFonts w:asciiTheme="majorHAnsi" w:eastAsiaTheme="majorEastAsia" w:hAnsiTheme="majorHAnsi" w:cstheme="minorHAnsi"/>
                    <w:b/>
                    <w:bCs/>
                    <w:color w:val="4F81BD" w:themeColor="accent1"/>
                    <w:sz w:val="24"/>
                    <w:szCs w:val="26"/>
                  </w:rPr>
                </w:rPrChange>
              </w:rPr>
              <w:t>Goal</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074"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4075"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view a project’s information</w:t>
            </w:r>
          </w:p>
        </w:tc>
      </w:tr>
      <w:tr w:rsidR="005E0E76" w:rsidRPr="00657B96"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07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077" w:author="DuyNgo" w:date="2012-08-10T08:15:00Z">
                  <w:rPr>
                    <w:rFonts w:asciiTheme="majorHAnsi" w:eastAsiaTheme="majorEastAsia" w:hAnsiTheme="majorHAnsi" w:cstheme="minorHAnsi"/>
                    <w:b/>
                    <w:bCs/>
                    <w:color w:val="4F81BD" w:themeColor="accent1"/>
                    <w:sz w:val="24"/>
                    <w:szCs w:val="26"/>
                  </w:rPr>
                </w:rPrChange>
              </w:rPr>
              <w:t>Actors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078"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4079"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657B96"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08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081" w:author="DuyNgo" w:date="2012-08-10T08:15:00Z">
                  <w:rPr>
                    <w:rFonts w:asciiTheme="majorHAnsi" w:eastAsiaTheme="majorEastAsia" w:hAnsiTheme="majorHAnsi" w:cstheme="minorHAnsi"/>
                    <w:b/>
                    <w:bCs/>
                    <w:color w:val="4F81BD" w:themeColor="accent1"/>
                    <w:sz w:val="24"/>
                    <w:szCs w:val="26"/>
                  </w:rPr>
                </w:rPrChange>
              </w:rPr>
              <w:t>Pre-conditions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082"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083"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657B96"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08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085"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4"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086"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08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08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089" w:author="DuyNgo" w:date="2012-08-10T08:15:00Z">
                  <w:rPr>
                    <w:rFonts w:asciiTheme="majorHAnsi" w:eastAsiaTheme="majorEastAsia" w:hAnsiTheme="majorHAnsi" w:cstheme="minorHAnsi"/>
                    <w:b/>
                    <w:bCs/>
                    <w:color w:val="4F81BD" w:themeColor="accent1"/>
                    <w:sz w:val="24"/>
                    <w:szCs w:val="26"/>
                  </w:rPr>
                </w:rPrChange>
              </w:rPr>
              <w:t>Main Flow</w:t>
            </w:r>
          </w:p>
        </w:tc>
        <w:tc>
          <w:tcPr>
            <w:tcW w:w="362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090"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091"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4092" w:author="DuyNgo" w:date="2012-08-10T08:15:00Z">
                  <w:rPr>
                    <w:rFonts w:eastAsia="SimSun" w:cstheme="minorHAnsi"/>
                    <w:sz w:val="24"/>
                    <w:lang w:eastAsia="zh-CN"/>
                  </w:rPr>
                </w:rPrChange>
              </w:rPr>
            </w:pPr>
          </w:p>
        </w:tc>
        <w:tc>
          <w:tcPr>
            <w:tcW w:w="3533"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4093"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4094" w:author="DuyNgo" w:date="2012-08-10T08:15:00Z">
                  <w:rPr>
                    <w:rFonts w:asciiTheme="majorHAnsi" w:eastAsia="SimSun" w:hAnsiTheme="majorHAnsi" w:cstheme="minorHAnsi"/>
                    <w:b/>
                    <w:bCs/>
                    <w:color w:val="4F81BD" w:themeColor="accent1"/>
                    <w:sz w:val="24"/>
                    <w:szCs w:val="26"/>
                    <w:lang w:eastAsia="zh-CN"/>
                  </w:rPr>
                </w:rPrChange>
              </w:rPr>
              <w:t>2. Select a project’s name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4095" w:author="DuyNgo" w:date="2012-08-10T08:15:00Z">
                  <w:rPr>
                    <w:rFonts w:eastAsia="SimSun" w:cstheme="minorHAnsi"/>
                    <w:sz w:val="24"/>
                    <w:lang w:eastAsia="zh-CN"/>
                  </w:rPr>
                </w:rPrChange>
              </w:rPr>
            </w:pPr>
          </w:p>
        </w:tc>
      </w:tr>
      <w:tr w:rsidR="005E0E76" w:rsidRPr="00657B96" w:rsidTr="00946F40">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4"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09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097" w:author="DuyNgo" w:date="2012-08-10T08:15:00Z">
                  <w:rPr>
                    <w:rFonts w:asciiTheme="majorHAnsi" w:eastAsiaTheme="majorEastAsia" w:hAnsiTheme="majorHAnsi" w:cstheme="minorHAnsi"/>
                    <w:b/>
                    <w:bCs/>
                    <w:color w:val="4F81BD" w:themeColor="accent1"/>
                    <w:sz w:val="24"/>
                    <w:szCs w:val="26"/>
                  </w:rPr>
                </w:rPrChange>
              </w:rPr>
              <w:t>Open Issues</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09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09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10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101" w:author="DuyNgo" w:date="2012-08-10T08:15:00Z">
                  <w:rPr>
                    <w:rFonts w:asciiTheme="majorHAnsi" w:eastAsiaTheme="majorEastAsia" w:hAnsiTheme="majorHAnsi" w:cstheme="minorHAnsi"/>
                    <w:b/>
                    <w:bCs/>
                    <w:color w:val="4F81BD" w:themeColor="accent1"/>
                    <w:sz w:val="24"/>
                    <w:szCs w:val="26"/>
                  </w:rPr>
                </w:rPrChange>
              </w:rPr>
              <w:t>Relationship</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10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10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10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105" w:author="DuyNgo" w:date="2012-08-10T08:15:00Z">
                  <w:rPr>
                    <w:rFonts w:asciiTheme="majorHAnsi" w:eastAsiaTheme="majorEastAsia" w:hAnsiTheme="majorHAnsi" w:cstheme="minorHAnsi"/>
                    <w:b/>
                    <w:bCs/>
                    <w:color w:val="4F81BD" w:themeColor="accent1"/>
                    <w:sz w:val="24"/>
                    <w:szCs w:val="26"/>
                  </w:rPr>
                </w:rPrChange>
              </w:rPr>
              <w:t>Business Rule</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10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10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10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109" w:author="DuyNgo" w:date="2012-08-10T08:15:00Z">
                  <w:rPr>
                    <w:rFonts w:asciiTheme="majorHAnsi" w:eastAsiaTheme="majorEastAsia" w:hAnsiTheme="majorHAnsi" w:cstheme="minorHAnsi"/>
                    <w:b/>
                    <w:bCs/>
                    <w:color w:val="4F81BD" w:themeColor="accent1"/>
                    <w:sz w:val="24"/>
                    <w:szCs w:val="26"/>
                  </w:rPr>
                </w:rPrChange>
              </w:rPr>
              <w:t>Priority</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11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111"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z w:val="24"/>
          <w:szCs w:val="24"/>
        </w:rPr>
      </w:pPr>
      <w:bookmarkStart w:id="4112" w:name="_Toc326241065"/>
    </w:p>
    <w:p w:rsidR="005E0E76" w:rsidRPr="00657B96" w:rsidRDefault="005E0E76" w:rsidP="005E0E76">
      <w:pPr>
        <w:rPr>
          <w:rFonts w:ascii="Times New Roman" w:hAnsi="Times New Roman" w:cs="Times New Roman"/>
          <w:sz w:val="24"/>
          <w:szCs w:val="24"/>
        </w:rPr>
      </w:pPr>
    </w:p>
    <w:p w:rsidR="005E0E76" w:rsidRPr="00657B96" w:rsidRDefault="005E0E76" w:rsidP="005E0E76">
      <w:pPr>
        <w:rPr>
          <w:rFonts w:ascii="Times New Roman" w:hAnsi="Times New Roman" w:cs="Times New Roman"/>
          <w:sz w:val="24"/>
          <w:szCs w:val="24"/>
          <w:rPrChange w:id="4113" w:author="DuyNgo" w:date="2012-08-10T08:15:00Z">
            <w:rPr>
              <w:rFonts w:cstheme="minorHAnsi"/>
              <w:sz w:val="24"/>
            </w:rPr>
          </w:rPrChange>
        </w:rPr>
      </w:pPr>
    </w:p>
    <w:p w:rsidR="005E0E76" w:rsidRPr="00657B96" w:rsidRDefault="005E0E76" w:rsidP="005E0E76">
      <w:pPr>
        <w:rPr>
          <w:rFonts w:ascii="Times New Roman" w:hAnsi="Times New Roman" w:cs="Times New Roman"/>
          <w:sz w:val="24"/>
          <w:szCs w:val="24"/>
          <w:rPrChange w:id="4114" w:author="DuyNgo" w:date="2012-08-10T08:15:00Z">
            <w:rPr>
              <w:rFonts w:cstheme="minorHAnsi"/>
              <w:sz w:val="24"/>
            </w:rPr>
          </w:rPrChange>
        </w:rPr>
      </w:pPr>
    </w:p>
    <w:p w:rsidR="005E0E76" w:rsidRPr="00657B96" w:rsidRDefault="005E0E76" w:rsidP="005E0E76">
      <w:pPr>
        <w:rPr>
          <w:rFonts w:ascii="Times New Roman" w:hAnsi="Times New Roman" w:cs="Times New Roman"/>
          <w:sz w:val="24"/>
          <w:szCs w:val="24"/>
          <w:rPrChange w:id="4115" w:author="DuyNgo" w:date="2012-08-10T08:15:00Z">
            <w:rPr>
              <w:rFonts w:cstheme="minorHAnsi"/>
              <w:sz w:val="24"/>
            </w:rPr>
          </w:rPrChange>
        </w:rPr>
      </w:pPr>
    </w:p>
    <w:p w:rsidR="005E0E76" w:rsidRPr="00657B96" w:rsidRDefault="005E0E76" w:rsidP="005E0E76">
      <w:pPr>
        <w:rPr>
          <w:rFonts w:ascii="Times New Roman" w:hAnsi="Times New Roman" w:cs="Times New Roman"/>
          <w:sz w:val="24"/>
          <w:szCs w:val="24"/>
          <w:rPrChange w:id="4116" w:author="DuyNgo" w:date="2012-08-10T08:15:00Z">
            <w:rPr>
              <w:rFonts w:cstheme="minorHAnsi"/>
              <w:sz w:val="24"/>
            </w:rPr>
          </w:rPrChange>
        </w:rPr>
      </w:pPr>
    </w:p>
    <w:p w:rsidR="005E0E76" w:rsidRPr="00657B96" w:rsidRDefault="005E0E76" w:rsidP="005E0E76">
      <w:pPr>
        <w:rPr>
          <w:rFonts w:ascii="Times New Roman" w:hAnsi="Times New Roman" w:cs="Times New Roman"/>
          <w:sz w:val="24"/>
          <w:szCs w:val="24"/>
          <w:rPrChange w:id="4117" w:author="DuyNgo" w:date="2012-08-10T08:15:00Z">
            <w:rPr>
              <w:rFonts w:cstheme="minorHAnsi"/>
              <w:sz w:val="24"/>
            </w:rPr>
          </w:rPrChange>
        </w:rPr>
      </w:pPr>
    </w:p>
    <w:p w:rsidR="005E0E76" w:rsidRPr="00657B96" w:rsidRDefault="005E0E76" w:rsidP="005E0E76">
      <w:pPr>
        <w:rPr>
          <w:rFonts w:ascii="Times New Roman" w:hAnsi="Times New Roman" w:cs="Times New Roman"/>
          <w:sz w:val="24"/>
          <w:szCs w:val="24"/>
          <w:rPrChange w:id="4118" w:author="DuyNgo" w:date="2012-08-10T08:15:00Z">
            <w:rPr>
              <w:rFonts w:cstheme="minorHAnsi"/>
              <w:sz w:val="24"/>
            </w:rPr>
          </w:rPrChange>
        </w:rPr>
      </w:pPr>
    </w:p>
    <w:p w:rsidR="005E0E76" w:rsidRPr="00657B96" w:rsidRDefault="00881D40" w:rsidP="00881D40">
      <w:pPr>
        <w:pStyle w:val="Heading4"/>
        <w:rPr>
          <w:rFonts w:ascii="Times New Roman" w:hAnsi="Times New Roman" w:cs="Times New Roman"/>
          <w:sz w:val="24"/>
          <w:szCs w:val="24"/>
          <w:rPrChange w:id="4119" w:author="DuyNgo" w:date="2012-08-10T08:15:00Z">
            <w:rPr/>
          </w:rPrChange>
        </w:rPr>
      </w:pPr>
      <w:bookmarkStart w:id="4120" w:name="_Toc332774817"/>
      <w:r w:rsidRPr="00657B96">
        <w:rPr>
          <w:rFonts w:ascii="Times New Roman" w:hAnsi="Times New Roman" w:cs="Times New Roman"/>
          <w:sz w:val="24"/>
          <w:szCs w:val="24"/>
          <w:rPrChange w:id="4121" w:author="DuyNgo" w:date="2012-08-10T08:15:00Z">
            <w:rPr>
              <w:i w:val="0"/>
              <w:iCs w:val="0"/>
              <w:sz w:val="26"/>
              <w:szCs w:val="26"/>
            </w:rPr>
          </w:rPrChange>
        </w:rPr>
        <w:lastRenderedPageBreak/>
        <w:t>2</w:t>
      </w:r>
      <w:r w:rsidR="005E0E76" w:rsidRPr="00657B96">
        <w:rPr>
          <w:rFonts w:ascii="Times New Roman" w:hAnsi="Times New Roman" w:cs="Times New Roman"/>
          <w:sz w:val="24"/>
          <w:szCs w:val="24"/>
          <w:rPrChange w:id="4122" w:author="DuyNgo" w:date="2012-08-10T08:15:00Z">
            <w:rPr>
              <w:i w:val="0"/>
              <w:iCs w:val="0"/>
              <w:sz w:val="26"/>
              <w:szCs w:val="26"/>
            </w:rPr>
          </w:rPrChange>
        </w:rPr>
        <w:t>.4.25 Report</w:t>
      </w:r>
      <w:bookmarkEnd w:id="4120"/>
    </w:p>
    <w:p w:rsidR="005E0E76" w:rsidRPr="00657B96" w:rsidRDefault="005E0E76" w:rsidP="005E0E76">
      <w:pPr>
        <w:rPr>
          <w:rFonts w:ascii="Times New Roman" w:hAnsi="Times New Roman" w:cs="Times New Roman"/>
          <w:sz w:val="24"/>
          <w:szCs w:val="24"/>
        </w:rPr>
      </w:pPr>
    </w:p>
    <w:p w:rsidR="005E0E76" w:rsidRPr="00657B96" w:rsidRDefault="005E0E76" w:rsidP="005E0E76">
      <w:pPr>
        <w:rPr>
          <w:rFonts w:ascii="Times New Roman" w:hAnsi="Times New Roman" w:cs="Times New Roman"/>
          <w:sz w:val="24"/>
          <w:szCs w:val="24"/>
        </w:rPr>
      </w:pPr>
    </w:p>
    <w:bookmarkEnd w:id="4112"/>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123" w:author="DuyNgo" w:date="2012-08-10T08:15:00Z">
            <w:rPr>
              <w:rFonts w:ascii="Times New Roman" w:hAnsi="Times New Roman" w:cs="Times New Roman"/>
              <w:sz w:val="24"/>
              <w:szCs w:val="24"/>
            </w:rPr>
          </w:rPrChange>
        </w:rPr>
        <w:object w:dxaOrig="6541" w:dyaOrig="1660">
          <v:shape id="_x0000_i1075" type="#_x0000_t75" style="width:326.5pt;height:82.9pt" o:ole="">
            <v:imagedata r:id="rId112" o:title=""/>
          </v:shape>
          <o:OLEObject Type="Embed" ProgID="Visio.Drawing.11" ShapeID="_x0000_i1075" DrawAspect="Content" ObjectID="_1406517060" r:id="rId113"/>
        </w:objec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124" w:author="DuyNgo" w:date="2012-08-10T08:15:00Z">
            <w:rPr>
              <w:rFonts w:asciiTheme="majorHAnsi" w:eastAsiaTheme="majorEastAsia" w:hAnsiTheme="majorHAnsi" w:cstheme="minorHAnsi"/>
              <w:b/>
              <w:bCs/>
              <w:color w:val="4F81BD" w:themeColor="accent1"/>
              <w:sz w:val="24"/>
              <w:szCs w:val="26"/>
            </w:rPr>
          </w:rPrChange>
        </w:rPr>
        <w:tab/>
      </w:r>
      <w:r w:rsidRPr="00657B96">
        <w:rPr>
          <w:rFonts w:ascii="Times New Roman" w:hAnsi="Times New Roman" w:cs="Times New Roman"/>
          <w:sz w:val="24"/>
          <w:szCs w:val="24"/>
          <w:rPrChange w:id="4125"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12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2"/>
        <w:gridCol w:w="3621"/>
        <w:gridCol w:w="3533"/>
      </w:tblGrid>
      <w:tr w:rsidR="005E0E76" w:rsidRPr="00657B96" w:rsidTr="00946F40">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4127" w:author="DuyNgo" w:date="2012-08-10T08:15:00Z">
                  <w:rPr>
                    <w:rFonts w:asciiTheme="majorHAnsi" w:eastAsiaTheme="majorEastAsia" w:hAnsiTheme="majorHAnsi" w:cstheme="minorHAnsi"/>
                    <w:b/>
                    <w:bCs/>
                    <w:color w:val="4F81BD" w:themeColor="accent1"/>
                    <w:sz w:val="24"/>
                    <w:szCs w:val="26"/>
                  </w:rPr>
                </w:rPrChange>
              </w:rPr>
              <w:t>User Case ID</w:t>
            </w:r>
          </w:p>
        </w:tc>
        <w:tc>
          <w:tcPr>
            <w:tcW w:w="715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eastAsia="SimSun" w:hAnsi="Times New Roman" w:cs="Times New Roman"/>
                <w:sz w:val="24"/>
                <w:szCs w:val="24"/>
                <w:lang w:eastAsia="zh-CN"/>
                <w:rPrChange w:id="4128" w:author="DuyNgo" w:date="2012-08-10T08:15:00Z">
                  <w:rPr>
                    <w:rFonts w:asciiTheme="majorHAnsi" w:eastAsia="SimSun" w:hAnsiTheme="majorHAnsi" w:cstheme="minorHAnsi"/>
                    <w:b/>
                    <w:bCs/>
                    <w:color w:val="4F81BD" w:themeColor="accent1"/>
                    <w:sz w:val="24"/>
                    <w:szCs w:val="26"/>
                    <w:lang w:eastAsia="zh-CN"/>
                  </w:rPr>
                </w:rPrChange>
              </w:rPr>
              <w:t>Project Eye_UC25</w:t>
            </w:r>
          </w:p>
        </w:tc>
      </w:tr>
      <w:tr w:rsidR="005E0E76" w:rsidRPr="00657B96"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4129" w:author="DuyNgo" w:date="2012-08-10T08:15:00Z">
                  <w:rPr>
                    <w:rFonts w:asciiTheme="majorHAnsi" w:eastAsiaTheme="majorEastAsia" w:hAnsiTheme="majorHAnsi" w:cstheme="minorHAnsi"/>
                    <w:b/>
                    <w:bCs/>
                    <w:color w:val="4F81BD" w:themeColor="accent1"/>
                    <w:sz w:val="24"/>
                    <w:szCs w:val="26"/>
                  </w:rPr>
                </w:rPrChange>
              </w:rPr>
              <w:t>Name</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130"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4131" w:author="DuyNgo" w:date="2012-08-10T08:15:00Z">
                  <w:rPr>
                    <w:rFonts w:asciiTheme="majorHAnsi" w:eastAsiaTheme="majorEastAsia" w:hAnsiTheme="majorHAnsi" w:cstheme="minorHAnsi"/>
                    <w:b/>
                    <w:bCs/>
                    <w:color w:val="4F81BD" w:themeColor="accent1"/>
                    <w:sz w:val="24"/>
                    <w:szCs w:val="26"/>
                  </w:rPr>
                </w:rPrChange>
              </w:rPr>
              <w:t>Report Use Case</w:t>
            </w:r>
          </w:p>
        </w:tc>
      </w:tr>
      <w:tr w:rsidR="005E0E76" w:rsidRPr="00657B96"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13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133" w:author="DuyNgo" w:date="2012-08-10T08:15:00Z">
                  <w:rPr>
                    <w:rFonts w:asciiTheme="majorHAnsi" w:eastAsiaTheme="majorEastAsia" w:hAnsiTheme="majorHAnsi" w:cstheme="minorHAnsi"/>
                    <w:b/>
                    <w:bCs/>
                    <w:color w:val="4F81BD" w:themeColor="accent1"/>
                    <w:sz w:val="24"/>
                    <w:szCs w:val="26"/>
                  </w:rPr>
                </w:rPrChange>
              </w:rPr>
              <w:t>Goal</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134"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4135"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view a project’s report</w:t>
            </w:r>
          </w:p>
        </w:tc>
      </w:tr>
      <w:tr w:rsidR="005E0E76" w:rsidRPr="00657B96"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13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137" w:author="DuyNgo" w:date="2012-08-10T08:15:00Z">
                  <w:rPr>
                    <w:rFonts w:asciiTheme="majorHAnsi" w:eastAsiaTheme="majorEastAsia" w:hAnsiTheme="majorHAnsi" w:cstheme="minorHAnsi"/>
                    <w:b/>
                    <w:bCs/>
                    <w:color w:val="4F81BD" w:themeColor="accent1"/>
                    <w:sz w:val="24"/>
                    <w:szCs w:val="26"/>
                  </w:rPr>
                </w:rPrChange>
              </w:rPr>
              <w:t>Actors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138"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4139"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657B96"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14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141" w:author="DuyNgo" w:date="2012-08-10T08:15:00Z">
                  <w:rPr>
                    <w:rFonts w:asciiTheme="majorHAnsi" w:eastAsiaTheme="majorEastAsia" w:hAnsiTheme="majorHAnsi" w:cstheme="minorHAnsi"/>
                    <w:b/>
                    <w:bCs/>
                    <w:color w:val="4F81BD" w:themeColor="accent1"/>
                    <w:sz w:val="24"/>
                    <w:szCs w:val="26"/>
                  </w:rPr>
                </w:rPrChange>
              </w:rPr>
              <w:t>Pre-conditions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142"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143"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657B96"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14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145"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4"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146"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14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14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149" w:author="DuyNgo" w:date="2012-08-10T08:15:00Z">
                  <w:rPr>
                    <w:rFonts w:asciiTheme="majorHAnsi" w:eastAsiaTheme="majorEastAsia" w:hAnsiTheme="majorHAnsi" w:cstheme="minorHAnsi"/>
                    <w:b/>
                    <w:bCs/>
                    <w:color w:val="4F81BD" w:themeColor="accent1"/>
                    <w:sz w:val="24"/>
                    <w:szCs w:val="26"/>
                  </w:rPr>
                </w:rPrChange>
              </w:rPr>
              <w:t>Main Flow</w:t>
            </w:r>
          </w:p>
        </w:tc>
        <w:tc>
          <w:tcPr>
            <w:tcW w:w="362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150"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151"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4152" w:author="DuyNgo" w:date="2012-08-10T08:15:00Z">
                  <w:rPr>
                    <w:rFonts w:asciiTheme="majorHAnsi" w:eastAsia="SimSun" w:hAnsiTheme="majorHAnsi" w:cstheme="minorHAnsi"/>
                    <w:b/>
                    <w:bCs/>
                    <w:color w:val="4F81BD" w:themeColor="accent1"/>
                    <w:sz w:val="24"/>
                    <w:szCs w:val="26"/>
                    <w:lang w:eastAsia="zh-CN"/>
                  </w:rPr>
                </w:rPrChange>
              </w:rPr>
              <w:t xml:space="preserve">  3. Choose tab “Report”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4153" w:author="DuyNgo" w:date="2012-08-10T08:15:00Z">
                  <w:rPr>
                    <w:rFonts w:eastAsia="SimSun" w:cstheme="minorHAnsi"/>
                    <w:sz w:val="24"/>
                    <w:lang w:eastAsia="zh-CN"/>
                  </w:rPr>
                </w:rPrChange>
              </w:rPr>
            </w:pPr>
          </w:p>
        </w:tc>
        <w:tc>
          <w:tcPr>
            <w:tcW w:w="3533"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4154"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4155" w:author="DuyNgo" w:date="2012-08-10T08:15:00Z">
                  <w:rPr>
                    <w:rFonts w:asciiTheme="majorHAnsi" w:eastAsia="SimSun" w:hAnsiTheme="majorHAnsi" w:cstheme="minorHAnsi"/>
                    <w:b/>
                    <w:bCs/>
                    <w:color w:val="4F81BD" w:themeColor="accent1"/>
                    <w:sz w:val="24"/>
                    <w:szCs w:val="26"/>
                    <w:lang w:eastAsia="zh-CN"/>
                  </w:rPr>
                </w:rPrChange>
              </w:rPr>
              <w:t>2. Select a project’s name</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4156"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Change w:id="4157" w:author="DuyNgo" w:date="2012-08-10T08:15:00Z">
                  <w:rPr>
                    <w:rFonts w:eastAsia="SimSun" w:cstheme="minorHAnsi"/>
                    <w:sz w:val="24"/>
                    <w:lang w:eastAsia="zh-CN"/>
                  </w:rPr>
                </w:rPrChange>
              </w:rPr>
            </w:pPr>
          </w:p>
        </w:tc>
      </w:tr>
      <w:tr w:rsidR="005E0E76" w:rsidRPr="00657B96" w:rsidTr="00946F40">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hAnsi="Times New Roman" w:cs="Times New Roman"/>
                <w:sz w:val="24"/>
                <w:szCs w:val="24"/>
              </w:rPr>
            </w:pPr>
          </w:p>
        </w:tc>
        <w:tc>
          <w:tcPr>
            <w:tcW w:w="7154"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15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159" w:author="DuyNgo" w:date="2012-08-10T08:15:00Z">
                  <w:rPr>
                    <w:rFonts w:asciiTheme="majorHAnsi" w:eastAsiaTheme="majorEastAsia" w:hAnsiTheme="majorHAnsi" w:cstheme="minorHAnsi"/>
                    <w:b/>
                    <w:bCs/>
                    <w:color w:val="4F81BD" w:themeColor="accent1"/>
                    <w:sz w:val="24"/>
                    <w:szCs w:val="26"/>
                  </w:rPr>
                </w:rPrChange>
              </w:rPr>
              <w:t>Open Issues</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16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16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16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163" w:author="DuyNgo" w:date="2012-08-10T08:15:00Z">
                  <w:rPr>
                    <w:rFonts w:asciiTheme="majorHAnsi" w:eastAsiaTheme="majorEastAsia" w:hAnsiTheme="majorHAnsi" w:cstheme="minorHAnsi"/>
                    <w:b/>
                    <w:bCs/>
                    <w:color w:val="4F81BD" w:themeColor="accent1"/>
                    <w:sz w:val="24"/>
                    <w:szCs w:val="26"/>
                  </w:rPr>
                </w:rPrChange>
              </w:rPr>
              <w:t>Relationship</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16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16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166"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167" w:author="DuyNgo" w:date="2012-08-10T08:15:00Z">
                  <w:rPr>
                    <w:rFonts w:asciiTheme="majorHAnsi" w:eastAsiaTheme="majorEastAsia" w:hAnsiTheme="majorHAnsi" w:cstheme="minorHAnsi"/>
                    <w:b/>
                    <w:bCs/>
                    <w:color w:val="4F81BD" w:themeColor="accent1"/>
                    <w:sz w:val="24"/>
                    <w:szCs w:val="26"/>
                  </w:rPr>
                </w:rPrChange>
              </w:rPr>
              <w:t>Business Rule</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168"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16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657B96"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17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171" w:author="DuyNgo" w:date="2012-08-10T08:15:00Z">
                  <w:rPr>
                    <w:rFonts w:asciiTheme="majorHAnsi" w:eastAsiaTheme="majorEastAsia" w:hAnsiTheme="majorHAnsi" w:cstheme="minorHAnsi"/>
                    <w:b/>
                    <w:bCs/>
                    <w:color w:val="4F81BD" w:themeColor="accent1"/>
                    <w:sz w:val="24"/>
                    <w:szCs w:val="26"/>
                  </w:rPr>
                </w:rPrChange>
              </w:rPr>
              <w:t>Priority</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172"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173"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napToGrid w:val="0"/>
          <w:sz w:val="24"/>
          <w:szCs w:val="24"/>
        </w:rPr>
      </w:pPr>
    </w:p>
    <w:p w:rsidR="005E0E76" w:rsidRPr="00657B96" w:rsidRDefault="005E0E76" w:rsidP="005E0E76">
      <w:pPr>
        <w:rPr>
          <w:rFonts w:ascii="Times New Roman" w:hAnsi="Times New Roman" w:cs="Times New Roman"/>
          <w:snapToGrid w:val="0"/>
          <w:sz w:val="24"/>
          <w:szCs w:val="24"/>
        </w:rPr>
      </w:pPr>
    </w:p>
    <w:p w:rsidR="005E0E76" w:rsidRPr="00657B96" w:rsidRDefault="005E0E76" w:rsidP="005E0E76">
      <w:pPr>
        <w:rPr>
          <w:rFonts w:ascii="Times New Roman" w:hAnsi="Times New Roman" w:cs="Times New Roman"/>
          <w:snapToGrid w:val="0"/>
          <w:sz w:val="24"/>
          <w:szCs w:val="24"/>
        </w:rPr>
      </w:pPr>
    </w:p>
    <w:p w:rsidR="005E0E76" w:rsidRPr="00657B96" w:rsidRDefault="005E0E76" w:rsidP="005E0E76">
      <w:pPr>
        <w:rPr>
          <w:rFonts w:ascii="Times New Roman" w:hAnsi="Times New Roman" w:cs="Times New Roman"/>
          <w:snapToGrid w:val="0"/>
          <w:sz w:val="24"/>
          <w:szCs w:val="24"/>
          <w:rPrChange w:id="4174" w:author="DuyNgo" w:date="2012-08-10T08:15:00Z">
            <w:rPr>
              <w:rFonts w:cstheme="minorHAnsi"/>
              <w:snapToGrid w:val="0"/>
              <w:sz w:val="24"/>
            </w:rPr>
          </w:rPrChange>
        </w:rPr>
      </w:pPr>
    </w:p>
    <w:p w:rsidR="005E0E76" w:rsidRPr="00657B96" w:rsidRDefault="005E0E76" w:rsidP="005E0E76">
      <w:pPr>
        <w:rPr>
          <w:rFonts w:ascii="Times New Roman" w:hAnsi="Times New Roman" w:cs="Times New Roman"/>
          <w:snapToGrid w:val="0"/>
          <w:sz w:val="24"/>
          <w:szCs w:val="24"/>
          <w:rPrChange w:id="4175" w:author="DuyNgo" w:date="2012-08-10T08:15:00Z">
            <w:rPr>
              <w:rFonts w:cstheme="minorHAnsi"/>
              <w:snapToGrid w:val="0"/>
              <w:sz w:val="24"/>
            </w:rPr>
          </w:rPrChange>
        </w:rPr>
      </w:pPr>
    </w:p>
    <w:p w:rsidR="005E0E76" w:rsidRPr="00657B96" w:rsidRDefault="005E0E76" w:rsidP="005E0E76">
      <w:pPr>
        <w:rPr>
          <w:rFonts w:ascii="Times New Roman" w:hAnsi="Times New Roman" w:cs="Times New Roman"/>
          <w:snapToGrid w:val="0"/>
          <w:sz w:val="24"/>
          <w:szCs w:val="24"/>
          <w:rPrChange w:id="4176" w:author="DuyNgo" w:date="2012-08-10T08:15:00Z">
            <w:rPr>
              <w:rFonts w:cstheme="minorHAnsi"/>
              <w:snapToGrid w:val="0"/>
              <w:sz w:val="24"/>
            </w:rPr>
          </w:rPrChange>
        </w:rPr>
      </w:pPr>
    </w:p>
    <w:p w:rsidR="005E0E76" w:rsidRPr="00657B96" w:rsidRDefault="005E0E76" w:rsidP="005E0E76">
      <w:pPr>
        <w:rPr>
          <w:rFonts w:ascii="Times New Roman" w:hAnsi="Times New Roman" w:cs="Times New Roman"/>
          <w:snapToGrid w:val="0"/>
          <w:sz w:val="24"/>
          <w:szCs w:val="24"/>
          <w:rPrChange w:id="4177" w:author="DuyNgo" w:date="2012-08-10T08:15:00Z">
            <w:rPr>
              <w:rFonts w:cstheme="minorHAnsi"/>
              <w:snapToGrid w:val="0"/>
              <w:sz w:val="24"/>
            </w:rPr>
          </w:rPrChange>
        </w:rPr>
      </w:pPr>
    </w:p>
    <w:p w:rsidR="005E0E76" w:rsidRPr="00657B96" w:rsidRDefault="005E0E76" w:rsidP="005E0E76">
      <w:pPr>
        <w:rPr>
          <w:rFonts w:ascii="Times New Roman" w:hAnsi="Times New Roman" w:cs="Times New Roman"/>
          <w:snapToGrid w:val="0"/>
          <w:sz w:val="24"/>
          <w:szCs w:val="24"/>
        </w:rPr>
      </w:pPr>
      <w:r w:rsidRPr="00657B96">
        <w:rPr>
          <w:rFonts w:ascii="Times New Roman" w:hAnsi="Times New Roman" w:cs="Times New Roman"/>
          <w:snapToGrid w:val="0"/>
          <w:sz w:val="24"/>
          <w:szCs w:val="24"/>
          <w:rPrChange w:id="4178" w:author="DuyNgo" w:date="2012-08-10T08:15:00Z">
            <w:rPr>
              <w:rFonts w:asciiTheme="majorHAnsi" w:eastAsiaTheme="majorEastAsia" w:hAnsiTheme="majorHAnsi" w:cstheme="minorHAnsi"/>
              <w:b/>
              <w:bCs/>
              <w:snapToGrid w:val="0"/>
              <w:color w:val="4F81BD" w:themeColor="accent1"/>
              <w:sz w:val="24"/>
              <w:szCs w:val="26"/>
            </w:rPr>
          </w:rPrChange>
        </w:rPr>
        <w:t>7.5 Dashboard</w:t>
      </w:r>
    </w:p>
    <w:p w:rsidR="005E0E76" w:rsidRPr="00657B96" w:rsidRDefault="005E0E76" w:rsidP="005E0E76">
      <w:pPr>
        <w:pStyle w:val="ListParagraph"/>
        <w:rPr>
          <w:rFonts w:ascii="Times New Roman" w:hAnsi="Times New Roman" w:cs="Times New Roman"/>
          <w:snapToGrid w:val="0"/>
          <w:sz w:val="24"/>
          <w:szCs w:val="24"/>
        </w:rPr>
      </w:pPr>
    </w:p>
    <w:p w:rsidR="005E0E76" w:rsidRPr="00657B96" w:rsidRDefault="005E0E76" w:rsidP="005E0E76">
      <w:pPr>
        <w:pStyle w:val="ListParagraph"/>
        <w:rPr>
          <w:rFonts w:ascii="Times New Roman" w:hAnsi="Times New Roman" w:cs="Times New Roman"/>
          <w:sz w:val="24"/>
          <w:szCs w:val="24"/>
          <w:rPrChange w:id="4179" w:author="DuyNgo" w:date="2012-08-10T08:15:00Z">
            <w:rPr>
              <w:rFonts w:cstheme="minorHAnsi"/>
              <w:sz w:val="24"/>
            </w:rPr>
          </w:rPrChange>
        </w:rPr>
      </w:pPr>
      <w:r w:rsidRPr="00657B96">
        <w:rPr>
          <w:rFonts w:ascii="Times New Roman" w:hAnsi="Times New Roman" w:cs="Times New Roman"/>
          <w:sz w:val="24"/>
          <w:szCs w:val="24"/>
          <w:rPrChange w:id="4180" w:author="DuyNgo" w:date="2012-08-10T08:15:00Z">
            <w:rPr>
              <w:rFonts w:ascii="Times New Roman" w:hAnsi="Times New Roman" w:cs="Times New Roman"/>
              <w:sz w:val="24"/>
              <w:szCs w:val="24"/>
            </w:rPr>
          </w:rPrChange>
        </w:rPr>
        <w:object w:dxaOrig="5573" w:dyaOrig="3817">
          <v:shape id="_x0000_i1076" type="#_x0000_t75" style="width:279.65pt;height:190.9pt" o:ole="">
            <v:imagedata r:id="rId114" o:title=""/>
          </v:shape>
          <o:OLEObject Type="Embed" ProgID="Visio.Drawing.11" ShapeID="_x0000_i1076" DrawAspect="Content" ObjectID="_1406517061" r:id="rId115"/>
        </w:object>
      </w:r>
    </w:p>
    <w:p w:rsidR="005E0E76" w:rsidRPr="00657B96" w:rsidRDefault="005E0E76" w:rsidP="005E0E76">
      <w:pPr>
        <w:pStyle w:val="ListParagraph"/>
        <w:rPr>
          <w:rFonts w:ascii="Times New Roman" w:hAnsi="Times New Roman" w:cs="Times New Roman"/>
          <w:snapToGrid w:val="0"/>
          <w:sz w:val="24"/>
          <w:szCs w:val="24"/>
          <w:rPrChange w:id="4181" w:author="DuyNgo" w:date="2012-08-10T08:15:00Z">
            <w:rPr>
              <w:rFonts w:cstheme="minorHAnsi"/>
              <w:snapToGrid w:val="0"/>
              <w:sz w:val="24"/>
            </w:rPr>
          </w:rPrChange>
        </w:rPr>
      </w:pPr>
    </w:p>
    <w:p w:rsidR="005E0E76" w:rsidRPr="00657B96" w:rsidRDefault="005E0E76" w:rsidP="005E0E76">
      <w:pPr>
        <w:pStyle w:val="ListParagraph"/>
        <w:rPr>
          <w:rFonts w:ascii="Times New Roman" w:hAnsi="Times New Roman" w:cs="Times New Roman"/>
          <w:snapToGrid w:val="0"/>
          <w:sz w:val="24"/>
          <w:szCs w:val="24"/>
          <w:rPrChange w:id="4182" w:author="DuyNgo" w:date="2012-08-10T08:15:00Z">
            <w:rPr>
              <w:rFonts w:cstheme="minorHAnsi"/>
              <w:snapToGrid w:val="0"/>
              <w:sz w:val="24"/>
            </w:rPr>
          </w:rPrChange>
        </w:rPr>
      </w:pPr>
    </w:p>
    <w:p w:rsidR="005E0E76" w:rsidRPr="00657B96" w:rsidRDefault="005E0E76" w:rsidP="005E0E76">
      <w:pPr>
        <w:pStyle w:val="ListParagraph"/>
        <w:rPr>
          <w:rFonts w:ascii="Times New Roman" w:hAnsi="Times New Roman" w:cs="Times New Roman"/>
          <w:snapToGrid w:val="0"/>
          <w:sz w:val="24"/>
          <w:szCs w:val="24"/>
          <w:rPrChange w:id="4183" w:author="DuyNgo" w:date="2012-08-10T08:15:00Z">
            <w:rPr>
              <w:rFonts w:cstheme="minorHAnsi"/>
              <w:snapToGrid w:val="0"/>
              <w:sz w:val="24"/>
            </w:rPr>
          </w:rPrChange>
        </w:rPr>
      </w:pPr>
    </w:p>
    <w:p w:rsidR="005E0E76" w:rsidRPr="00657B96" w:rsidRDefault="005E0E76" w:rsidP="005E0E76">
      <w:pPr>
        <w:pStyle w:val="ListParagraph"/>
        <w:rPr>
          <w:rFonts w:ascii="Times New Roman" w:hAnsi="Times New Roman" w:cs="Times New Roman"/>
          <w:snapToGrid w:val="0"/>
          <w:sz w:val="24"/>
          <w:szCs w:val="24"/>
          <w:rPrChange w:id="4184" w:author="DuyNgo" w:date="2012-08-10T08:15:00Z">
            <w:rPr>
              <w:rFonts w:cstheme="minorHAnsi"/>
              <w:snapToGrid w:val="0"/>
              <w:sz w:val="24"/>
            </w:rPr>
          </w:rPrChange>
        </w:rPr>
      </w:pPr>
    </w:p>
    <w:p w:rsidR="005E0E76" w:rsidRPr="00657B96" w:rsidRDefault="005E0E76" w:rsidP="005E0E76">
      <w:pPr>
        <w:pStyle w:val="ListParagraph"/>
        <w:rPr>
          <w:rFonts w:ascii="Times New Roman" w:hAnsi="Times New Roman" w:cs="Times New Roman"/>
          <w:snapToGrid w:val="0"/>
          <w:sz w:val="24"/>
          <w:szCs w:val="24"/>
          <w:rPrChange w:id="4185" w:author="DuyNgo" w:date="2012-08-10T08:15:00Z">
            <w:rPr>
              <w:rFonts w:cstheme="minorHAnsi"/>
              <w:snapToGrid w:val="0"/>
              <w:sz w:val="24"/>
            </w:rPr>
          </w:rPrChange>
        </w:rPr>
      </w:pPr>
    </w:p>
    <w:p w:rsidR="005E0E76" w:rsidRPr="00657B96" w:rsidRDefault="005E0E76" w:rsidP="005E0E76">
      <w:pPr>
        <w:pStyle w:val="ListParagraph"/>
        <w:rPr>
          <w:rFonts w:ascii="Times New Roman" w:hAnsi="Times New Roman" w:cs="Times New Roman"/>
          <w:snapToGrid w:val="0"/>
          <w:sz w:val="24"/>
          <w:szCs w:val="24"/>
          <w:rPrChange w:id="4186" w:author="DuyNgo" w:date="2012-08-10T08:15:00Z">
            <w:rPr>
              <w:rFonts w:cstheme="minorHAnsi"/>
              <w:snapToGrid w:val="0"/>
              <w:sz w:val="24"/>
            </w:rPr>
          </w:rPrChange>
        </w:rPr>
      </w:pPr>
    </w:p>
    <w:p w:rsidR="005E0E76" w:rsidRPr="00657B96" w:rsidRDefault="005E0E76" w:rsidP="005E0E76">
      <w:pPr>
        <w:pStyle w:val="ListParagraph"/>
        <w:rPr>
          <w:rFonts w:ascii="Times New Roman" w:hAnsi="Times New Roman" w:cs="Times New Roman"/>
          <w:snapToGrid w:val="0"/>
          <w:sz w:val="24"/>
          <w:szCs w:val="24"/>
          <w:rPrChange w:id="4187" w:author="DuyNgo" w:date="2012-08-10T08:15:00Z">
            <w:rPr>
              <w:rFonts w:cstheme="minorHAnsi"/>
              <w:snapToGrid w:val="0"/>
              <w:sz w:val="24"/>
            </w:rPr>
          </w:rPrChange>
        </w:rPr>
      </w:pPr>
    </w:p>
    <w:p w:rsidR="005E0E76" w:rsidRPr="00657B96" w:rsidRDefault="005E0E76" w:rsidP="005E0E76">
      <w:pPr>
        <w:pStyle w:val="ListParagraph"/>
        <w:rPr>
          <w:rFonts w:ascii="Times New Roman" w:hAnsi="Times New Roman" w:cs="Times New Roman"/>
          <w:snapToGrid w:val="0"/>
          <w:sz w:val="24"/>
          <w:szCs w:val="24"/>
          <w:rPrChange w:id="4188" w:author="DuyNgo" w:date="2012-08-10T08:15:00Z">
            <w:rPr>
              <w:rFonts w:cstheme="minorHAnsi"/>
              <w:snapToGrid w:val="0"/>
              <w:sz w:val="24"/>
            </w:rPr>
          </w:rPrChange>
        </w:rPr>
      </w:pPr>
    </w:p>
    <w:p w:rsidR="005E0E76" w:rsidRPr="00657B96" w:rsidRDefault="005E0E76" w:rsidP="005E0E76">
      <w:pPr>
        <w:pStyle w:val="ListParagraph"/>
        <w:rPr>
          <w:rFonts w:ascii="Times New Roman" w:hAnsi="Times New Roman" w:cs="Times New Roman"/>
          <w:snapToGrid w:val="0"/>
          <w:sz w:val="24"/>
          <w:szCs w:val="24"/>
          <w:rPrChange w:id="4189" w:author="DuyNgo" w:date="2012-08-10T08:15:00Z">
            <w:rPr>
              <w:rFonts w:cstheme="minorHAnsi"/>
              <w:snapToGrid w:val="0"/>
              <w:sz w:val="24"/>
            </w:rPr>
          </w:rPrChange>
        </w:rPr>
      </w:pPr>
    </w:p>
    <w:p w:rsidR="005E0E76" w:rsidRPr="00657B96" w:rsidRDefault="005E0E76" w:rsidP="005E0E76">
      <w:pPr>
        <w:pStyle w:val="ListParagraph"/>
        <w:rPr>
          <w:rFonts w:ascii="Times New Roman" w:hAnsi="Times New Roman" w:cs="Times New Roman"/>
          <w:snapToGrid w:val="0"/>
          <w:sz w:val="24"/>
          <w:szCs w:val="24"/>
          <w:rPrChange w:id="4190" w:author="DuyNgo" w:date="2012-08-10T08:15:00Z">
            <w:rPr>
              <w:rFonts w:cstheme="minorHAnsi"/>
              <w:snapToGrid w:val="0"/>
              <w:sz w:val="24"/>
            </w:rPr>
          </w:rPrChange>
        </w:rPr>
      </w:pPr>
    </w:p>
    <w:p w:rsidR="005E0E76" w:rsidRPr="00657B96" w:rsidRDefault="005E0E76" w:rsidP="005E0E76">
      <w:pPr>
        <w:pStyle w:val="ListParagraph"/>
        <w:rPr>
          <w:rFonts w:ascii="Times New Roman" w:hAnsi="Times New Roman" w:cs="Times New Roman"/>
          <w:snapToGrid w:val="0"/>
          <w:sz w:val="24"/>
          <w:szCs w:val="24"/>
          <w:rPrChange w:id="4191" w:author="DuyNgo" w:date="2012-08-10T08:15:00Z">
            <w:rPr>
              <w:rFonts w:cstheme="minorHAnsi"/>
              <w:snapToGrid w:val="0"/>
              <w:sz w:val="24"/>
            </w:rPr>
          </w:rPrChange>
        </w:rPr>
      </w:pPr>
    </w:p>
    <w:p w:rsidR="005E0E76" w:rsidRPr="00657B96" w:rsidRDefault="005E0E76" w:rsidP="005E0E76">
      <w:pPr>
        <w:pStyle w:val="ListParagraph"/>
        <w:rPr>
          <w:rFonts w:ascii="Times New Roman" w:hAnsi="Times New Roman" w:cs="Times New Roman"/>
          <w:snapToGrid w:val="0"/>
          <w:sz w:val="24"/>
          <w:szCs w:val="24"/>
          <w:rPrChange w:id="4192" w:author="DuyNgo" w:date="2012-08-10T08:15:00Z">
            <w:rPr>
              <w:rFonts w:cstheme="minorHAnsi"/>
              <w:snapToGrid w:val="0"/>
              <w:sz w:val="24"/>
            </w:rPr>
          </w:rPrChange>
        </w:rPr>
      </w:pPr>
    </w:p>
    <w:p w:rsidR="005E0E76" w:rsidRPr="00657B96" w:rsidRDefault="005E0E76" w:rsidP="005E0E76">
      <w:pPr>
        <w:pStyle w:val="ListParagraph"/>
        <w:rPr>
          <w:rFonts w:ascii="Times New Roman" w:hAnsi="Times New Roman" w:cs="Times New Roman"/>
          <w:snapToGrid w:val="0"/>
          <w:sz w:val="24"/>
          <w:szCs w:val="24"/>
          <w:rPrChange w:id="4193" w:author="DuyNgo" w:date="2012-08-10T08:15:00Z">
            <w:rPr>
              <w:rFonts w:cstheme="minorHAnsi"/>
              <w:snapToGrid w:val="0"/>
              <w:sz w:val="24"/>
            </w:rPr>
          </w:rPrChange>
        </w:rPr>
      </w:pPr>
    </w:p>
    <w:p w:rsidR="005E0E76" w:rsidRPr="00657B96" w:rsidRDefault="005E0E76" w:rsidP="005E0E76">
      <w:pPr>
        <w:pStyle w:val="ListParagraph"/>
        <w:rPr>
          <w:rFonts w:ascii="Times New Roman" w:hAnsi="Times New Roman" w:cs="Times New Roman"/>
          <w:snapToGrid w:val="0"/>
          <w:sz w:val="24"/>
          <w:szCs w:val="24"/>
          <w:rPrChange w:id="4194" w:author="DuyNgo" w:date="2012-08-10T08:15:00Z">
            <w:rPr>
              <w:rFonts w:cstheme="minorHAnsi"/>
              <w:snapToGrid w:val="0"/>
              <w:sz w:val="24"/>
            </w:rPr>
          </w:rPrChange>
        </w:rPr>
      </w:pPr>
    </w:p>
    <w:p w:rsidR="005E0E76" w:rsidRPr="00657B96" w:rsidRDefault="005E0E76" w:rsidP="005E0E76">
      <w:pPr>
        <w:pStyle w:val="ListParagraph"/>
        <w:rPr>
          <w:rFonts w:ascii="Times New Roman" w:hAnsi="Times New Roman" w:cs="Times New Roman"/>
          <w:snapToGrid w:val="0"/>
          <w:sz w:val="24"/>
          <w:szCs w:val="24"/>
          <w:rPrChange w:id="4195" w:author="DuyNgo" w:date="2012-08-10T08:15:00Z">
            <w:rPr>
              <w:rFonts w:cstheme="minorHAnsi"/>
              <w:snapToGrid w:val="0"/>
              <w:sz w:val="24"/>
            </w:rPr>
          </w:rPrChange>
        </w:rPr>
      </w:pPr>
    </w:p>
    <w:p w:rsidR="005E0E76" w:rsidRPr="00657B96" w:rsidRDefault="005E0E76" w:rsidP="005E0E76">
      <w:pPr>
        <w:pStyle w:val="ListParagraph"/>
        <w:rPr>
          <w:rFonts w:ascii="Times New Roman" w:hAnsi="Times New Roman" w:cs="Times New Roman"/>
          <w:snapToGrid w:val="0"/>
          <w:sz w:val="24"/>
          <w:szCs w:val="24"/>
          <w:rPrChange w:id="4196" w:author="DuyNgo" w:date="2012-08-10T08:15:00Z">
            <w:rPr>
              <w:rFonts w:cstheme="minorHAnsi"/>
              <w:snapToGrid w:val="0"/>
              <w:sz w:val="24"/>
            </w:rPr>
          </w:rPrChange>
        </w:rPr>
      </w:pPr>
    </w:p>
    <w:p w:rsidR="005E0E76" w:rsidRPr="00657B96" w:rsidRDefault="005E0E76" w:rsidP="005E0E76">
      <w:pPr>
        <w:pStyle w:val="ListParagraph"/>
        <w:rPr>
          <w:rFonts w:ascii="Times New Roman" w:hAnsi="Times New Roman" w:cs="Times New Roman"/>
          <w:snapToGrid w:val="0"/>
          <w:sz w:val="24"/>
          <w:szCs w:val="24"/>
          <w:rPrChange w:id="4197" w:author="DuyNgo" w:date="2012-08-10T08:15:00Z">
            <w:rPr>
              <w:rFonts w:cstheme="minorHAnsi"/>
              <w:snapToGrid w:val="0"/>
              <w:sz w:val="24"/>
            </w:rPr>
          </w:rPrChange>
        </w:rPr>
      </w:pPr>
    </w:p>
    <w:p w:rsidR="005E0E76" w:rsidRPr="00657B96" w:rsidRDefault="005E0E76" w:rsidP="005E0E76">
      <w:pPr>
        <w:pStyle w:val="ListParagraph"/>
        <w:rPr>
          <w:rFonts w:ascii="Times New Roman" w:hAnsi="Times New Roman" w:cs="Times New Roman"/>
          <w:snapToGrid w:val="0"/>
          <w:sz w:val="24"/>
          <w:szCs w:val="24"/>
          <w:rPrChange w:id="4198" w:author="DuyNgo" w:date="2012-08-10T08:15:00Z">
            <w:rPr>
              <w:rFonts w:cstheme="minorHAnsi"/>
              <w:snapToGrid w:val="0"/>
              <w:sz w:val="24"/>
            </w:rPr>
          </w:rPrChange>
        </w:rPr>
      </w:pPr>
    </w:p>
    <w:p w:rsidR="005E0E76" w:rsidRPr="00657B96" w:rsidRDefault="005E0E76" w:rsidP="005E0E76">
      <w:pPr>
        <w:pStyle w:val="ListParagraph"/>
        <w:rPr>
          <w:rFonts w:ascii="Times New Roman" w:hAnsi="Times New Roman" w:cs="Times New Roman"/>
          <w:snapToGrid w:val="0"/>
          <w:sz w:val="24"/>
          <w:szCs w:val="24"/>
          <w:rPrChange w:id="4199" w:author="DuyNgo" w:date="2012-08-10T08:15:00Z">
            <w:rPr>
              <w:rFonts w:cstheme="minorHAnsi"/>
              <w:snapToGrid w:val="0"/>
              <w:sz w:val="24"/>
            </w:rPr>
          </w:rPrChange>
        </w:rPr>
      </w:pPr>
    </w:p>
    <w:p w:rsidR="005E0E76" w:rsidRPr="00657B96" w:rsidRDefault="005E0E76" w:rsidP="005E0E76">
      <w:pPr>
        <w:pStyle w:val="ListParagraph"/>
        <w:rPr>
          <w:rFonts w:ascii="Times New Roman" w:hAnsi="Times New Roman" w:cs="Times New Roman"/>
          <w:snapToGrid w:val="0"/>
          <w:sz w:val="24"/>
          <w:szCs w:val="24"/>
          <w:rPrChange w:id="4200" w:author="DuyNgo" w:date="2012-08-10T08:15:00Z">
            <w:rPr>
              <w:rFonts w:cstheme="minorHAnsi"/>
              <w:snapToGrid w:val="0"/>
              <w:sz w:val="24"/>
            </w:rPr>
          </w:rPrChange>
        </w:rPr>
      </w:pPr>
    </w:p>
    <w:p w:rsidR="005E0E76" w:rsidRPr="00657B96" w:rsidRDefault="005E0E76" w:rsidP="005E0E76">
      <w:pPr>
        <w:pStyle w:val="ListParagraph"/>
        <w:rPr>
          <w:rFonts w:ascii="Times New Roman" w:hAnsi="Times New Roman" w:cs="Times New Roman"/>
          <w:snapToGrid w:val="0"/>
          <w:sz w:val="24"/>
          <w:szCs w:val="24"/>
          <w:rPrChange w:id="4201" w:author="DuyNgo" w:date="2012-08-10T08:15:00Z">
            <w:rPr>
              <w:rFonts w:cstheme="minorHAnsi"/>
              <w:snapToGrid w:val="0"/>
              <w:sz w:val="24"/>
            </w:rPr>
          </w:rPrChange>
        </w:rPr>
      </w:pPr>
    </w:p>
    <w:p w:rsidR="005E0E76" w:rsidRPr="00657B96" w:rsidRDefault="005E0E76" w:rsidP="005E0E76">
      <w:pPr>
        <w:pStyle w:val="ListParagraph"/>
        <w:rPr>
          <w:rFonts w:ascii="Times New Roman" w:hAnsi="Times New Roman" w:cs="Times New Roman"/>
          <w:snapToGrid w:val="0"/>
          <w:sz w:val="24"/>
          <w:szCs w:val="24"/>
          <w:rPrChange w:id="4202" w:author="DuyNgo" w:date="2012-08-10T08:15:00Z">
            <w:rPr>
              <w:rFonts w:cstheme="minorHAnsi"/>
              <w:snapToGrid w:val="0"/>
              <w:sz w:val="24"/>
            </w:rPr>
          </w:rPrChange>
        </w:rPr>
      </w:pPr>
    </w:p>
    <w:p w:rsidR="005E0E76" w:rsidRPr="00657B96" w:rsidRDefault="005E0E76" w:rsidP="005E0E76">
      <w:pPr>
        <w:pStyle w:val="ListParagraph"/>
        <w:rPr>
          <w:rFonts w:ascii="Times New Roman" w:hAnsi="Times New Roman" w:cs="Times New Roman"/>
          <w:snapToGrid w:val="0"/>
          <w:sz w:val="24"/>
          <w:szCs w:val="24"/>
          <w:rPrChange w:id="4203" w:author="DuyNgo" w:date="2012-08-10T08:15:00Z">
            <w:rPr>
              <w:rFonts w:cstheme="minorHAnsi"/>
              <w:snapToGrid w:val="0"/>
              <w:sz w:val="24"/>
            </w:rPr>
          </w:rPrChange>
        </w:rPr>
      </w:pPr>
    </w:p>
    <w:p w:rsidR="005E0E76" w:rsidRPr="00657B96" w:rsidRDefault="005E0E76" w:rsidP="005E0E76">
      <w:pPr>
        <w:pStyle w:val="ListParagraph"/>
        <w:rPr>
          <w:rFonts w:ascii="Times New Roman" w:hAnsi="Times New Roman" w:cs="Times New Roman"/>
          <w:snapToGrid w:val="0"/>
          <w:sz w:val="24"/>
          <w:szCs w:val="24"/>
          <w:rPrChange w:id="4204" w:author="DuyNgo" w:date="2012-08-10T08:15:00Z">
            <w:rPr>
              <w:rFonts w:cstheme="minorHAnsi"/>
              <w:snapToGrid w:val="0"/>
              <w:sz w:val="24"/>
            </w:rPr>
          </w:rPrChange>
        </w:rPr>
      </w:pPr>
    </w:p>
    <w:p w:rsidR="005E0E76" w:rsidRPr="00657B96" w:rsidRDefault="005E0E76" w:rsidP="005E0E76">
      <w:pPr>
        <w:pStyle w:val="ListParagraph"/>
        <w:rPr>
          <w:rFonts w:ascii="Times New Roman" w:hAnsi="Times New Roman" w:cs="Times New Roman"/>
          <w:snapToGrid w:val="0"/>
          <w:sz w:val="24"/>
          <w:szCs w:val="24"/>
          <w:rPrChange w:id="4205" w:author="DuyNgo" w:date="2012-08-10T08:15:00Z">
            <w:rPr>
              <w:rFonts w:cstheme="minorHAnsi"/>
              <w:snapToGrid w:val="0"/>
              <w:sz w:val="24"/>
            </w:rPr>
          </w:rPrChange>
        </w:rPr>
      </w:pPr>
    </w:p>
    <w:p w:rsidR="005E0E76" w:rsidRPr="00657B96" w:rsidRDefault="005E0E76" w:rsidP="005E0E76">
      <w:pPr>
        <w:pStyle w:val="ListParagraph"/>
        <w:rPr>
          <w:rFonts w:ascii="Times New Roman" w:hAnsi="Times New Roman" w:cs="Times New Roman"/>
          <w:snapToGrid w:val="0"/>
          <w:sz w:val="24"/>
          <w:szCs w:val="24"/>
          <w:rPrChange w:id="4206" w:author="DuyNgo" w:date="2012-08-10T08:15:00Z">
            <w:rPr>
              <w:rFonts w:cstheme="minorHAnsi"/>
              <w:snapToGrid w:val="0"/>
              <w:sz w:val="24"/>
            </w:rPr>
          </w:rPrChange>
        </w:rPr>
      </w:pPr>
    </w:p>
    <w:p w:rsidR="005E0E76" w:rsidRPr="00657B96" w:rsidRDefault="005E0E76" w:rsidP="005E0E76">
      <w:pPr>
        <w:pStyle w:val="ListParagraph"/>
        <w:rPr>
          <w:rFonts w:ascii="Times New Roman" w:hAnsi="Times New Roman" w:cs="Times New Roman"/>
          <w:snapToGrid w:val="0"/>
          <w:sz w:val="24"/>
          <w:szCs w:val="24"/>
          <w:rPrChange w:id="4207" w:author="DuyNgo" w:date="2012-08-10T08:15:00Z">
            <w:rPr>
              <w:rFonts w:cstheme="minorHAnsi"/>
              <w:snapToGrid w:val="0"/>
              <w:sz w:val="24"/>
            </w:rPr>
          </w:rPrChange>
        </w:rPr>
      </w:pPr>
    </w:p>
    <w:p w:rsidR="005E0E76" w:rsidRPr="00657B96" w:rsidRDefault="005E0E76" w:rsidP="005E0E76">
      <w:pPr>
        <w:pStyle w:val="ListParagraph"/>
        <w:rPr>
          <w:rFonts w:ascii="Times New Roman" w:hAnsi="Times New Roman" w:cs="Times New Roman"/>
          <w:snapToGrid w:val="0"/>
          <w:sz w:val="24"/>
          <w:szCs w:val="24"/>
        </w:rPr>
      </w:pPr>
      <w:r w:rsidRPr="00657B96">
        <w:rPr>
          <w:rFonts w:ascii="Times New Roman" w:hAnsi="Times New Roman" w:cs="Times New Roman"/>
          <w:snapToGrid w:val="0"/>
          <w:sz w:val="24"/>
          <w:szCs w:val="24"/>
          <w:rPrChange w:id="4208" w:author="DuyNgo" w:date="2012-08-10T08:15:00Z">
            <w:rPr>
              <w:rFonts w:asciiTheme="majorHAnsi" w:eastAsiaTheme="majorEastAsia" w:hAnsiTheme="majorHAnsi" w:cstheme="minorHAnsi"/>
              <w:b/>
              <w:bCs/>
              <w:snapToGrid w:val="0"/>
              <w:color w:val="4F81BD" w:themeColor="accent1"/>
              <w:sz w:val="24"/>
              <w:szCs w:val="26"/>
            </w:rPr>
          </w:rPrChange>
        </w:rPr>
        <w:t>7.5.1 Filter Project</w: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209" w:author="DuyNgo" w:date="2012-08-10T08:15:00Z">
            <w:rPr>
              <w:rFonts w:ascii="Times New Roman" w:hAnsi="Times New Roman" w:cs="Times New Roman"/>
              <w:sz w:val="24"/>
              <w:szCs w:val="24"/>
            </w:rPr>
          </w:rPrChange>
        </w:rPr>
        <w:object w:dxaOrig="3768" w:dyaOrig="1765">
          <v:shape id="_x0000_i1077" type="#_x0000_t75" style="width:189.2pt;height:87.9pt" o:ole="">
            <v:imagedata r:id="rId116" o:title=""/>
          </v:shape>
          <o:OLEObject Type="Embed" ProgID="Visio.Drawing.11" ShapeID="_x0000_i1077" DrawAspect="Content" ObjectID="_1406517062" r:id="rId117"/>
        </w:objec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21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51"/>
        <w:gridCol w:w="3549"/>
      </w:tblGrid>
      <w:tr w:rsidR="005E0E76" w:rsidRPr="00657B96"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211"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Calibri" w:hAnsi="Times New Roman" w:cs="Times New Roman"/>
                <w:sz w:val="24"/>
                <w:szCs w:val="24"/>
                <w:rPrChange w:id="4212" w:author="DuyNgo" w:date="2012-08-10T08:15:00Z">
                  <w:rPr>
                    <w:rFonts w:asciiTheme="majorHAnsi" w:eastAsia="Calibri" w:hAnsiTheme="majorHAnsi" w:cstheme="minorHAnsi"/>
                    <w:b/>
                    <w:bCs/>
                    <w:color w:val="4F81BD" w:themeColor="accent1"/>
                    <w:sz w:val="24"/>
                    <w:szCs w:val="26"/>
                  </w:rPr>
                </w:rPrChange>
              </w:rPr>
              <w:t>Dashboard _UC01</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213"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214" w:author="DuyNgo" w:date="2012-08-10T08:15:00Z">
                  <w:rPr>
                    <w:rFonts w:ascii="Tahoma" w:eastAsia="SimSun" w:hAnsi="Tahoma" w:cstheme="minorHAnsi"/>
                    <w:color w:val="000000"/>
                    <w:sz w:val="24"/>
                    <w:szCs w:val="20"/>
                    <w:lang w:eastAsia="zh-CN"/>
                  </w:rPr>
                </w:rPrChange>
              </w:rPr>
            </w:pPr>
            <w:r w:rsidRPr="00657B96">
              <w:rPr>
                <w:rFonts w:ascii="Times New Roman" w:eastAsia="Calibri" w:hAnsi="Times New Roman" w:cs="Times New Roman"/>
                <w:sz w:val="24"/>
                <w:szCs w:val="24"/>
                <w:rPrChange w:id="4215" w:author="DuyNgo" w:date="2012-08-10T08:15:00Z">
                  <w:rPr>
                    <w:rFonts w:asciiTheme="majorHAnsi" w:eastAsia="Calibri" w:hAnsiTheme="majorHAnsi" w:cstheme="minorHAnsi"/>
                    <w:b/>
                    <w:bCs/>
                    <w:color w:val="4F81BD" w:themeColor="accent1"/>
                    <w:sz w:val="24"/>
                    <w:szCs w:val="26"/>
                  </w:rPr>
                </w:rPrChange>
              </w:rPr>
              <w:t>Filter Project</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216"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217"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218"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4219" w:author="DuyNgo" w:date="2012-08-10T08:15:00Z">
                  <w:rPr>
                    <w:rFonts w:asciiTheme="majorHAnsi" w:eastAsiaTheme="majorEastAsia" w:hAnsiTheme="majorHAnsi" w:cstheme="minorHAnsi"/>
                    <w:b/>
                    <w:bCs/>
                    <w:color w:val="4F81BD" w:themeColor="accent1"/>
                    <w:sz w:val="24"/>
                    <w:szCs w:val="26"/>
                  </w:rPr>
                </w:rPrChange>
              </w:rPr>
              <w:t>This function allows user to filter projects, which appear on Dashboard. Project on system can be filtered by status or category.</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220"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221"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222"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4223" w:author="DuyNgo" w:date="2012-08-10T08:15:00Z">
                  <w:rPr>
                    <w:rFonts w:asciiTheme="majorHAnsi" w:eastAsiaTheme="majorEastAsia" w:hAnsiTheme="majorHAnsi" w:cstheme="minorHAnsi"/>
                    <w:b/>
                    <w:bCs/>
                    <w:color w:val="4F81BD" w:themeColor="accent1"/>
                    <w:sz w:val="24"/>
                    <w:szCs w:val="26"/>
                  </w:rPr>
                </w:rPrChange>
              </w:rPr>
              <w:t xml:space="preserve">Project </w:t>
            </w:r>
            <w:r w:rsidRPr="00657B96">
              <w:rPr>
                <w:rFonts w:ascii="Times New Roman" w:eastAsia="SimSun" w:hAnsi="Times New Roman" w:cs="Times New Roman"/>
                <w:sz w:val="24"/>
                <w:szCs w:val="24"/>
                <w:lang w:eastAsia="zh-CN"/>
                <w:rPrChange w:id="4224"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225"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226"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227"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228"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Dashboard page.</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229"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230"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231"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232"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657B96"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233"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234"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Calibri" w:hAnsi="Times New Roman" w:cs="Times New Roman"/>
                <w:sz w:val="24"/>
                <w:szCs w:val="24"/>
                <w:rPrChange w:id="4235" w:author="DuyNgo" w:date="2012-08-10T08:15:00Z">
                  <w:rPr>
                    <w:rFonts w:ascii="Tahoma" w:eastAsia="Calibri" w:hAnsi="Tahoma" w:cstheme="minorHAnsi"/>
                    <w:color w:val="000000"/>
                    <w:sz w:val="24"/>
                    <w:szCs w:val="20"/>
                  </w:rPr>
                </w:rPrChange>
              </w:rPr>
            </w:pPr>
            <w:r w:rsidRPr="00657B96">
              <w:rPr>
                <w:rFonts w:ascii="Times New Roman" w:eastAsia="Calibri" w:hAnsi="Times New Roman" w:cs="Times New Roman"/>
                <w:sz w:val="24"/>
                <w:szCs w:val="24"/>
                <w:rPrChange w:id="4236" w:author="DuyNgo" w:date="2012-08-10T08:15:00Z">
                  <w:rPr>
                    <w:rFonts w:asciiTheme="majorHAnsi" w:eastAsia="Calibri" w:hAnsiTheme="majorHAnsi" w:cstheme="minorHAnsi"/>
                    <w:b/>
                    <w:bCs/>
                    <w:color w:val="4F81BD" w:themeColor="accent1"/>
                    <w:sz w:val="24"/>
                    <w:szCs w:val="26"/>
                  </w:rPr>
                </w:rPrChange>
              </w:rPr>
              <w:t>1. Select conditions to filter and Click “Search” button.</w:t>
            </w:r>
          </w:p>
          <w:p w:rsidR="005E0E76" w:rsidRPr="00657B96" w:rsidRDefault="005E0E76" w:rsidP="00946F40">
            <w:pPr>
              <w:rPr>
                <w:rFonts w:ascii="Times New Roman" w:eastAsia="SimSun" w:hAnsi="Times New Roman" w:cs="Times New Roman"/>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4237" w:author="DuyNgo" w:date="2012-08-10T08:15:00Z">
                  <w:rPr>
                    <w:rFonts w:asciiTheme="majorHAnsi" w:eastAsia="SimSun" w:hAnsiTheme="majorHAnsi" w:cstheme="minorHAnsi"/>
                    <w:b/>
                    <w:bCs/>
                    <w:color w:val="4F81BD" w:themeColor="accent1"/>
                    <w:sz w:val="24"/>
                    <w:szCs w:val="26"/>
                    <w:lang w:eastAsia="zh-CN"/>
                  </w:rPr>
                </w:rPrChange>
              </w:rPr>
              <w:t>2. Display filtered project list.</w:t>
            </w:r>
          </w:p>
        </w:tc>
      </w:tr>
      <w:tr w:rsidR="005E0E76" w:rsidRPr="00657B96"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238"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239"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240"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24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242"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243"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244"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245" w:author="DuyNgo" w:date="2012-08-10T08:15:00Z">
                  <w:rPr>
                    <w:rFonts w:ascii="Tahoma" w:eastAsia="MS PGothic" w:hAnsi="Tahoma" w:cstheme="minorHAnsi"/>
                    <w:color w:val="000000"/>
                    <w:sz w:val="24"/>
                    <w:szCs w:val="20"/>
                  </w:rPr>
                </w:rPrChange>
              </w:rPr>
            </w:pPr>
            <w:r w:rsidRPr="00657B96">
              <w:rPr>
                <w:rFonts w:ascii="Times New Roman" w:hAnsi="Times New Roman" w:cs="Times New Roman"/>
                <w:sz w:val="24"/>
                <w:szCs w:val="24"/>
                <w:rPrChange w:id="4246"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247" w:author="DuyNgo" w:date="2012-08-10T08:15:00Z">
                  <w:rPr>
                    <w:rFonts w:ascii="Tahoma" w:eastAsia="MS PGothic" w:hAnsi="Tahoma" w:cstheme="minorHAnsi"/>
                    <w:color w:val="000000"/>
                    <w:sz w:val="24"/>
                    <w:szCs w:val="20"/>
                  </w:rPr>
                </w:rPrChange>
              </w:rPr>
            </w:pPr>
            <w:r w:rsidRPr="00657B96">
              <w:rPr>
                <w:rFonts w:ascii="Times New Roman" w:eastAsia="SimSun" w:hAnsi="Times New Roman" w:cs="Times New Roman"/>
                <w:sz w:val="24"/>
                <w:szCs w:val="24"/>
                <w:lang w:eastAsia="zh-CN"/>
                <w:rPrChange w:id="4248"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249" w:author="DuyNgo" w:date="2012-08-10T08:15:00Z">
                  <w:rPr>
                    <w:rFonts w:ascii="Tahoma" w:eastAsia="MS PGothic" w:hAnsi="Tahoma" w:cstheme="minorHAnsi"/>
                    <w:color w:val="000000"/>
                    <w:sz w:val="24"/>
                    <w:szCs w:val="20"/>
                  </w:rPr>
                </w:rPrChange>
              </w:rPr>
            </w:pPr>
            <w:r w:rsidRPr="00657B96">
              <w:rPr>
                <w:rFonts w:ascii="Times New Roman" w:hAnsi="Times New Roman" w:cs="Times New Roman"/>
                <w:sz w:val="24"/>
                <w:szCs w:val="24"/>
                <w:rPrChange w:id="4250"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25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252"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253" w:author="DuyNgo" w:date="2012-08-10T08:15:00Z">
                  <w:rPr>
                    <w:rFonts w:ascii="Tahoma" w:eastAsia="MS PGothic" w:hAnsi="Tahoma" w:cstheme="minorHAnsi"/>
                    <w:color w:val="000000"/>
                    <w:sz w:val="24"/>
                    <w:szCs w:val="20"/>
                  </w:rPr>
                </w:rPrChange>
              </w:rPr>
            </w:pPr>
            <w:r w:rsidRPr="00657B96">
              <w:rPr>
                <w:rFonts w:ascii="Times New Roman" w:hAnsi="Times New Roman" w:cs="Times New Roman"/>
                <w:sz w:val="24"/>
                <w:szCs w:val="24"/>
                <w:rPrChange w:id="4254"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255"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256" w:author="DuyNgo" w:date="2012-08-10T08:15:00Z">
                  <w:rPr>
                    <w:rFonts w:asciiTheme="majorHAnsi" w:eastAsia="MS PGothic" w:hAnsiTheme="majorHAnsi" w:cstheme="minorHAnsi"/>
                    <w:b/>
                    <w:bCs/>
                    <w:color w:val="4F81BD" w:themeColor="accent1"/>
                    <w:sz w:val="24"/>
                    <w:szCs w:val="26"/>
                  </w:rPr>
                </w:rPrChange>
              </w:rPr>
              <w:t>Normal</w:t>
            </w:r>
          </w:p>
        </w:tc>
      </w:tr>
    </w:tbl>
    <w:p w:rsidR="005E0E76" w:rsidRPr="00657B96" w:rsidRDefault="005E0E76" w:rsidP="005E0E76">
      <w:pPr>
        <w:rPr>
          <w:rFonts w:ascii="Times New Roman" w:hAnsi="Times New Roman" w:cs="Times New Roman"/>
          <w:sz w:val="24"/>
          <w:szCs w:val="24"/>
        </w:rPr>
      </w:pPr>
    </w:p>
    <w:p w:rsidR="005E0E76" w:rsidRPr="00657B96" w:rsidRDefault="005E0E76" w:rsidP="005E0E76">
      <w:pPr>
        <w:rPr>
          <w:rFonts w:ascii="Times New Roman" w:hAnsi="Times New Roman" w:cs="Times New Roman"/>
          <w:sz w:val="24"/>
          <w:szCs w:val="24"/>
        </w:rPr>
      </w:pPr>
    </w:p>
    <w:p w:rsidR="005E0E76" w:rsidRPr="00657B96" w:rsidRDefault="005E0E76" w:rsidP="005E0E76">
      <w:pPr>
        <w:rPr>
          <w:rFonts w:ascii="Times New Roman" w:hAnsi="Times New Roman" w:cs="Times New Roman"/>
          <w:snapToGrid w:val="0"/>
          <w:sz w:val="24"/>
          <w:szCs w:val="24"/>
          <w:rPrChange w:id="4257" w:author="DuyNgo" w:date="2012-08-10T08:15:00Z">
            <w:rPr>
              <w:rFonts w:cstheme="minorHAnsi"/>
              <w:snapToGrid w:val="0"/>
              <w:sz w:val="24"/>
            </w:rPr>
          </w:rPrChange>
        </w:rPr>
      </w:pPr>
    </w:p>
    <w:p w:rsidR="005E0E76" w:rsidRPr="00657B96" w:rsidRDefault="005E0E76" w:rsidP="005E0E76">
      <w:pPr>
        <w:rPr>
          <w:rFonts w:ascii="Times New Roman" w:hAnsi="Times New Roman" w:cs="Times New Roman"/>
          <w:snapToGrid w:val="0"/>
          <w:sz w:val="24"/>
          <w:szCs w:val="24"/>
          <w:rPrChange w:id="4258" w:author="DuyNgo" w:date="2012-08-10T08:15:00Z">
            <w:rPr>
              <w:rFonts w:cstheme="minorHAnsi"/>
              <w:snapToGrid w:val="0"/>
              <w:sz w:val="24"/>
            </w:rPr>
          </w:rPrChange>
        </w:rPr>
      </w:pPr>
    </w:p>
    <w:p w:rsidR="005E0E76" w:rsidRPr="00657B96" w:rsidRDefault="005E0E76" w:rsidP="005E0E76">
      <w:pPr>
        <w:rPr>
          <w:rFonts w:ascii="Times New Roman" w:hAnsi="Times New Roman" w:cs="Times New Roman"/>
          <w:snapToGrid w:val="0"/>
          <w:sz w:val="24"/>
          <w:szCs w:val="24"/>
          <w:rPrChange w:id="4259" w:author="DuyNgo" w:date="2012-08-10T08:15:00Z">
            <w:rPr>
              <w:rFonts w:cstheme="minorHAnsi"/>
              <w:snapToGrid w:val="0"/>
              <w:sz w:val="24"/>
            </w:rPr>
          </w:rPrChange>
        </w:rPr>
      </w:pPr>
    </w:p>
    <w:p w:rsidR="005E0E76" w:rsidRPr="00657B96" w:rsidRDefault="005E0E76" w:rsidP="005E0E76">
      <w:pPr>
        <w:rPr>
          <w:rFonts w:ascii="Times New Roman" w:hAnsi="Times New Roman" w:cs="Times New Roman"/>
          <w:snapToGrid w:val="0"/>
          <w:sz w:val="24"/>
          <w:szCs w:val="24"/>
          <w:rPrChange w:id="4260" w:author="DuyNgo" w:date="2012-08-10T08:15:00Z">
            <w:rPr>
              <w:rFonts w:cstheme="minorHAnsi"/>
              <w:snapToGrid w:val="0"/>
              <w:sz w:val="24"/>
            </w:rPr>
          </w:rPrChange>
        </w:rPr>
      </w:pPr>
    </w:p>
    <w:p w:rsidR="005E0E76" w:rsidRPr="00657B96" w:rsidRDefault="005E0E76" w:rsidP="005E0E76">
      <w:pPr>
        <w:rPr>
          <w:rFonts w:ascii="Times New Roman" w:hAnsi="Times New Roman" w:cs="Times New Roman"/>
          <w:snapToGrid w:val="0"/>
          <w:sz w:val="24"/>
          <w:szCs w:val="24"/>
          <w:rPrChange w:id="4261" w:author="DuyNgo" w:date="2012-08-10T08:15:00Z">
            <w:rPr>
              <w:rFonts w:cstheme="minorHAnsi"/>
              <w:snapToGrid w:val="0"/>
              <w:sz w:val="24"/>
            </w:rPr>
          </w:rPrChange>
        </w:rPr>
      </w:pPr>
    </w:p>
    <w:p w:rsidR="005E0E76" w:rsidRPr="00657B96" w:rsidRDefault="005E0E76" w:rsidP="005E0E76">
      <w:pPr>
        <w:rPr>
          <w:rFonts w:ascii="Times New Roman" w:hAnsi="Times New Roman" w:cs="Times New Roman"/>
          <w:snapToGrid w:val="0"/>
          <w:sz w:val="24"/>
          <w:szCs w:val="24"/>
          <w:rPrChange w:id="4262" w:author="DuyNgo" w:date="2012-08-10T08:15:00Z">
            <w:rPr>
              <w:rFonts w:cstheme="minorHAnsi"/>
              <w:snapToGrid w:val="0"/>
              <w:sz w:val="24"/>
            </w:rPr>
          </w:rPrChange>
        </w:rPr>
      </w:pPr>
    </w:p>
    <w:p w:rsidR="005E0E76" w:rsidRPr="00657B96" w:rsidRDefault="005E0E76" w:rsidP="005E0E76">
      <w:pPr>
        <w:rPr>
          <w:rFonts w:ascii="Times New Roman" w:hAnsi="Times New Roman" w:cs="Times New Roman"/>
          <w:snapToGrid w:val="0"/>
          <w:sz w:val="24"/>
          <w:szCs w:val="24"/>
          <w:rPrChange w:id="4263" w:author="DuyNgo" w:date="2012-08-10T08:15:00Z">
            <w:rPr>
              <w:rFonts w:cstheme="minorHAnsi"/>
              <w:snapToGrid w:val="0"/>
              <w:sz w:val="24"/>
            </w:rPr>
          </w:rPrChange>
        </w:rPr>
      </w:pPr>
    </w:p>
    <w:p w:rsidR="005E0E76" w:rsidRPr="00657B96" w:rsidRDefault="005E0E76" w:rsidP="005E0E76">
      <w:pPr>
        <w:rPr>
          <w:rFonts w:ascii="Times New Roman" w:hAnsi="Times New Roman" w:cs="Times New Roman"/>
          <w:snapToGrid w:val="0"/>
          <w:sz w:val="24"/>
          <w:szCs w:val="24"/>
          <w:rPrChange w:id="4264" w:author="DuyNgo" w:date="2012-08-10T08:15:00Z">
            <w:rPr>
              <w:rFonts w:cstheme="minorHAnsi"/>
              <w:snapToGrid w:val="0"/>
              <w:sz w:val="24"/>
            </w:rPr>
          </w:rPrChange>
        </w:rPr>
      </w:pPr>
    </w:p>
    <w:p w:rsidR="005E0E76" w:rsidRPr="00657B96" w:rsidRDefault="005E0E76" w:rsidP="005E0E76">
      <w:pPr>
        <w:rPr>
          <w:rFonts w:ascii="Times New Roman" w:hAnsi="Times New Roman" w:cs="Times New Roman"/>
          <w:snapToGrid w:val="0"/>
          <w:sz w:val="24"/>
          <w:szCs w:val="24"/>
          <w:rPrChange w:id="4265" w:author="DuyNgo" w:date="2012-08-10T08:15:00Z">
            <w:rPr>
              <w:rFonts w:cstheme="minorHAnsi"/>
              <w:snapToGrid w:val="0"/>
              <w:sz w:val="24"/>
            </w:rPr>
          </w:rPrChange>
        </w:rPr>
      </w:pPr>
    </w:p>
    <w:p w:rsidR="005E0E76" w:rsidRPr="00657B96" w:rsidRDefault="005E0E76" w:rsidP="005E0E76">
      <w:pPr>
        <w:rPr>
          <w:rFonts w:ascii="Times New Roman" w:hAnsi="Times New Roman" w:cs="Times New Roman"/>
          <w:snapToGrid w:val="0"/>
          <w:sz w:val="24"/>
          <w:szCs w:val="24"/>
          <w:rPrChange w:id="4266" w:author="DuyNgo" w:date="2012-08-10T08:15:00Z">
            <w:rPr>
              <w:rFonts w:cstheme="minorHAnsi"/>
              <w:snapToGrid w:val="0"/>
              <w:sz w:val="24"/>
            </w:rPr>
          </w:rPrChange>
        </w:rPr>
      </w:pPr>
    </w:p>
    <w:p w:rsidR="005E0E76" w:rsidRPr="00657B96" w:rsidRDefault="005E0E76" w:rsidP="005E0E76">
      <w:pPr>
        <w:rPr>
          <w:rFonts w:ascii="Times New Roman" w:hAnsi="Times New Roman" w:cs="Times New Roman"/>
          <w:snapToGrid w:val="0"/>
          <w:sz w:val="24"/>
          <w:szCs w:val="24"/>
          <w:rPrChange w:id="4267" w:author="DuyNgo" w:date="2012-08-10T08:15:00Z">
            <w:rPr>
              <w:rFonts w:cstheme="minorHAnsi"/>
              <w:snapToGrid w:val="0"/>
              <w:sz w:val="24"/>
            </w:rPr>
          </w:rPrChange>
        </w:rPr>
      </w:pPr>
    </w:p>
    <w:p w:rsidR="005E0E76" w:rsidRPr="00657B96" w:rsidRDefault="005E0E76" w:rsidP="005E0E76">
      <w:pPr>
        <w:rPr>
          <w:rFonts w:ascii="Times New Roman" w:hAnsi="Times New Roman" w:cs="Times New Roman"/>
          <w:snapToGrid w:val="0"/>
          <w:sz w:val="24"/>
          <w:szCs w:val="24"/>
          <w:rPrChange w:id="4268" w:author="DuyNgo" w:date="2012-08-10T08:15:00Z">
            <w:rPr>
              <w:rFonts w:cstheme="minorHAnsi"/>
              <w:snapToGrid w:val="0"/>
              <w:sz w:val="24"/>
            </w:rPr>
          </w:rPrChange>
        </w:rPr>
      </w:pP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napToGrid w:val="0"/>
          <w:sz w:val="24"/>
          <w:szCs w:val="24"/>
          <w:rPrChange w:id="4269" w:author="DuyNgo" w:date="2012-08-10T08:15:00Z">
            <w:rPr>
              <w:rFonts w:asciiTheme="majorHAnsi" w:eastAsiaTheme="majorEastAsia" w:hAnsiTheme="majorHAnsi" w:cstheme="minorHAnsi"/>
              <w:b/>
              <w:bCs/>
              <w:snapToGrid w:val="0"/>
              <w:color w:val="4F81BD" w:themeColor="accent1"/>
              <w:sz w:val="24"/>
              <w:szCs w:val="26"/>
            </w:rPr>
          </w:rPrChange>
        </w:rPr>
        <w:t>7.5.2 Export Dashboard</w:t>
      </w:r>
    </w:p>
    <w:p w:rsidR="005E0E76" w:rsidRPr="00657B96" w:rsidRDefault="005E0E76" w:rsidP="005E0E76">
      <w:pPr>
        <w:rPr>
          <w:rFonts w:ascii="Times New Roman" w:hAnsi="Times New Roman" w:cs="Times New Roman"/>
          <w:sz w:val="24"/>
          <w:szCs w:val="24"/>
        </w:rPr>
      </w:pP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270" w:author="DuyNgo" w:date="2012-08-10T08:15:00Z">
            <w:rPr>
              <w:rFonts w:ascii="Times New Roman" w:hAnsi="Times New Roman" w:cs="Times New Roman"/>
              <w:sz w:val="24"/>
              <w:szCs w:val="24"/>
            </w:rPr>
          </w:rPrChange>
        </w:rPr>
        <w:object w:dxaOrig="4102" w:dyaOrig="1692">
          <v:shape id="_x0000_i1078" type="#_x0000_t75" style="width:204.3pt;height:83.7pt" o:ole="">
            <v:imagedata r:id="rId118" o:title=""/>
          </v:shape>
          <o:OLEObject Type="Embed" ProgID="Visio.Drawing.11" ShapeID="_x0000_i1078" DrawAspect="Content" ObjectID="_1406517063" r:id="rId119"/>
        </w:object>
      </w:r>
    </w:p>
    <w:p w:rsidR="005E0E76" w:rsidRPr="00657B96" w:rsidRDefault="005E0E76" w:rsidP="005E0E76">
      <w:pPr>
        <w:rPr>
          <w:rFonts w:ascii="Times New Roman" w:hAnsi="Times New Roman" w:cs="Times New Roman"/>
          <w:sz w:val="24"/>
          <w:szCs w:val="24"/>
        </w:rPr>
      </w:pP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27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52"/>
        <w:gridCol w:w="3548"/>
      </w:tblGrid>
      <w:tr w:rsidR="005E0E76" w:rsidRPr="00657B96"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272"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Calibri" w:hAnsi="Times New Roman" w:cs="Times New Roman"/>
                <w:sz w:val="24"/>
                <w:szCs w:val="24"/>
                <w:rPrChange w:id="4273" w:author="DuyNgo" w:date="2012-08-10T08:15:00Z">
                  <w:rPr>
                    <w:rFonts w:asciiTheme="majorHAnsi" w:eastAsia="Calibri" w:hAnsiTheme="majorHAnsi" w:cstheme="minorHAnsi"/>
                    <w:b/>
                    <w:bCs/>
                    <w:color w:val="4F81BD" w:themeColor="accent1"/>
                    <w:sz w:val="24"/>
                    <w:szCs w:val="26"/>
                  </w:rPr>
                </w:rPrChange>
              </w:rPr>
              <w:t>Dashboard _UC02</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274"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275" w:author="DuyNgo" w:date="2012-08-10T08:15:00Z">
                  <w:rPr>
                    <w:rFonts w:ascii="Tahoma" w:eastAsia="SimSun" w:hAnsi="Tahoma" w:cstheme="minorHAnsi"/>
                    <w:color w:val="000000"/>
                    <w:sz w:val="24"/>
                    <w:szCs w:val="20"/>
                    <w:lang w:eastAsia="zh-CN"/>
                  </w:rPr>
                </w:rPrChange>
              </w:rPr>
            </w:pPr>
            <w:r w:rsidRPr="00657B96">
              <w:rPr>
                <w:rFonts w:ascii="Times New Roman" w:eastAsia="Calibri" w:hAnsi="Times New Roman" w:cs="Times New Roman"/>
                <w:sz w:val="24"/>
                <w:szCs w:val="24"/>
                <w:rPrChange w:id="4276" w:author="DuyNgo" w:date="2012-08-10T08:15:00Z">
                  <w:rPr>
                    <w:rFonts w:asciiTheme="majorHAnsi" w:eastAsia="Calibri" w:hAnsiTheme="majorHAnsi" w:cstheme="minorHAnsi"/>
                    <w:b/>
                    <w:bCs/>
                    <w:color w:val="4F81BD" w:themeColor="accent1"/>
                    <w:sz w:val="24"/>
                    <w:szCs w:val="26"/>
                  </w:rPr>
                </w:rPrChange>
              </w:rPr>
              <w:t>Export Dashboard</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277"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278"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279"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4280" w:author="DuyNgo" w:date="2012-08-10T08:15:00Z">
                  <w:rPr>
                    <w:rFonts w:asciiTheme="majorHAnsi" w:eastAsiaTheme="majorEastAsia" w:hAnsiTheme="majorHAnsi" w:cstheme="minorHAnsi"/>
                    <w:b/>
                    <w:bCs/>
                    <w:color w:val="4F81BD" w:themeColor="accent1"/>
                    <w:sz w:val="24"/>
                    <w:szCs w:val="26"/>
                  </w:rPr>
                </w:rPrChange>
              </w:rPr>
              <w:t>This function allows Project Manager to export Dashboard to Microsoft Excel file.</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28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282"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283"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4284" w:author="DuyNgo" w:date="2012-08-10T08:15:00Z">
                  <w:rPr>
                    <w:rFonts w:asciiTheme="majorHAnsi" w:eastAsiaTheme="majorEastAsia" w:hAnsiTheme="majorHAnsi" w:cstheme="minorHAnsi"/>
                    <w:b/>
                    <w:bCs/>
                    <w:color w:val="4F81BD" w:themeColor="accent1"/>
                    <w:sz w:val="24"/>
                    <w:szCs w:val="26"/>
                  </w:rPr>
                </w:rPrChange>
              </w:rPr>
              <w:t xml:space="preserve">Project </w:t>
            </w:r>
            <w:r w:rsidRPr="00657B96">
              <w:rPr>
                <w:rFonts w:ascii="Times New Roman" w:eastAsia="SimSun" w:hAnsi="Times New Roman" w:cs="Times New Roman"/>
                <w:sz w:val="24"/>
                <w:szCs w:val="24"/>
                <w:lang w:eastAsia="zh-CN"/>
                <w:rPrChange w:id="4285"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286"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287"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288"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289"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Dashboard page.</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290"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291"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292"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293"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657B96"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294"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295"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Calibri" w:hAnsi="Times New Roman" w:cs="Times New Roman"/>
                <w:sz w:val="24"/>
                <w:szCs w:val="24"/>
                <w:rPrChange w:id="4296" w:author="DuyNgo" w:date="2012-08-10T08:15:00Z">
                  <w:rPr>
                    <w:rFonts w:ascii="Tahoma" w:eastAsia="Calibri" w:hAnsi="Tahoma" w:cstheme="minorHAnsi"/>
                    <w:color w:val="000000"/>
                    <w:sz w:val="24"/>
                    <w:szCs w:val="20"/>
                  </w:rPr>
                </w:rPrChange>
              </w:rPr>
            </w:pPr>
            <w:r w:rsidRPr="00657B96">
              <w:rPr>
                <w:rFonts w:ascii="Times New Roman" w:eastAsia="Calibri" w:hAnsi="Times New Roman" w:cs="Times New Roman"/>
                <w:sz w:val="24"/>
                <w:szCs w:val="24"/>
                <w:rPrChange w:id="4297" w:author="DuyNgo" w:date="2012-08-10T08:15:00Z">
                  <w:rPr>
                    <w:rFonts w:asciiTheme="majorHAnsi" w:eastAsia="Calibri" w:hAnsiTheme="majorHAnsi" w:cstheme="minorHAnsi"/>
                    <w:b/>
                    <w:bCs/>
                    <w:color w:val="4F81BD" w:themeColor="accent1"/>
                    <w:sz w:val="24"/>
                    <w:szCs w:val="26"/>
                  </w:rPr>
                </w:rPrChange>
              </w:rPr>
              <w:t>1. Filter project list (optional).</w:t>
            </w: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Calibri" w:hAnsi="Times New Roman" w:cs="Times New Roman"/>
                <w:sz w:val="24"/>
                <w:szCs w:val="24"/>
                <w:rPrChange w:id="4298" w:author="DuyNgo" w:date="2012-08-10T08:15:00Z">
                  <w:rPr>
                    <w:rFonts w:asciiTheme="majorHAnsi" w:eastAsia="Calibri" w:hAnsiTheme="majorHAnsi" w:cstheme="minorHAnsi"/>
                    <w:b/>
                    <w:bCs/>
                    <w:color w:val="4F81BD" w:themeColor="accent1"/>
                    <w:sz w:val="24"/>
                    <w:szCs w:val="26"/>
                  </w:rPr>
                </w:rPrChange>
              </w:rPr>
              <w:t>2. User Click on “Export” button.</w:t>
            </w:r>
          </w:p>
          <w:p w:rsidR="005E0E76" w:rsidRPr="00657B96" w:rsidRDefault="005E0E76" w:rsidP="00946F40">
            <w:pPr>
              <w:rPr>
                <w:rFonts w:ascii="Times New Roman" w:eastAsia="SimSun" w:hAnsi="Times New Roman" w:cs="Times New Roman"/>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4299"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Change w:id="4300"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4301" w:author="DuyNgo" w:date="2012-08-10T08:15:00Z">
                  <w:rPr>
                    <w:rFonts w:asciiTheme="majorHAnsi" w:eastAsia="SimSun" w:hAnsiTheme="majorHAnsi" w:cstheme="minorHAnsi"/>
                    <w:b/>
                    <w:bCs/>
                    <w:color w:val="4F81BD" w:themeColor="accent1"/>
                    <w:sz w:val="24"/>
                    <w:szCs w:val="26"/>
                    <w:lang w:eastAsia="zh-CN"/>
                  </w:rPr>
                </w:rPrChange>
              </w:rPr>
              <w:t>3. Export file.</w:t>
            </w:r>
          </w:p>
        </w:tc>
      </w:tr>
      <w:tr w:rsidR="005E0E76" w:rsidRPr="00657B96"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302"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303"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304"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305"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306"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307"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308"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309"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310"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31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312"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313"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314"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315"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316"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317"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318"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319"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320" w:author="DuyNgo" w:date="2012-08-10T08:15:00Z">
                  <w:rPr>
                    <w:rFonts w:asciiTheme="majorHAnsi" w:eastAsia="MS PGothic" w:hAnsiTheme="majorHAnsi" w:cstheme="minorHAnsi"/>
                    <w:b/>
                    <w:bCs/>
                    <w:color w:val="4F81BD" w:themeColor="accent1"/>
                    <w:sz w:val="24"/>
                    <w:szCs w:val="26"/>
                  </w:rPr>
                </w:rPrChange>
              </w:rPr>
              <w:t>Normal</w:t>
            </w:r>
          </w:p>
        </w:tc>
      </w:tr>
    </w:tbl>
    <w:p w:rsidR="005E0E76" w:rsidRPr="00657B96" w:rsidRDefault="005E0E76" w:rsidP="005E0E76">
      <w:pPr>
        <w:rPr>
          <w:rFonts w:ascii="Times New Roman" w:hAnsi="Times New Roman" w:cs="Times New Roman"/>
          <w:snapToGrid w:val="0"/>
          <w:sz w:val="24"/>
          <w:szCs w:val="24"/>
          <w:rPrChange w:id="4321" w:author="DuyNgo" w:date="2012-08-10T08:15:00Z">
            <w:rPr>
              <w:rFonts w:cstheme="minorHAnsi"/>
              <w:snapToGrid w:val="0"/>
              <w:sz w:val="24"/>
            </w:rPr>
          </w:rPrChange>
        </w:rPr>
      </w:pPr>
    </w:p>
    <w:p w:rsidR="005E0E76" w:rsidRPr="00657B96" w:rsidRDefault="005E0E76" w:rsidP="005E0E76">
      <w:pPr>
        <w:rPr>
          <w:rFonts w:ascii="Times New Roman" w:hAnsi="Times New Roman" w:cs="Times New Roman"/>
          <w:snapToGrid w:val="0"/>
          <w:sz w:val="24"/>
          <w:szCs w:val="24"/>
        </w:rPr>
      </w:pPr>
      <w:r w:rsidRPr="00657B96">
        <w:rPr>
          <w:rFonts w:ascii="Times New Roman" w:hAnsi="Times New Roman" w:cs="Times New Roman"/>
          <w:snapToGrid w:val="0"/>
          <w:sz w:val="24"/>
          <w:szCs w:val="24"/>
          <w:rPrChange w:id="4322" w:author="DuyNgo" w:date="2012-08-10T08:15:00Z">
            <w:rPr>
              <w:rFonts w:asciiTheme="majorHAnsi" w:eastAsiaTheme="majorEastAsia" w:hAnsiTheme="majorHAnsi" w:cstheme="minorHAnsi"/>
              <w:b/>
              <w:bCs/>
              <w:snapToGrid w:val="0"/>
              <w:color w:val="4F81BD" w:themeColor="accent1"/>
              <w:sz w:val="24"/>
              <w:szCs w:val="26"/>
            </w:rPr>
          </w:rPrChange>
        </w:rPr>
        <w:t>7.6 Requirement</w:t>
      </w:r>
    </w:p>
    <w:p w:rsidR="005E0E76" w:rsidRPr="00657B96" w:rsidRDefault="005E0E76" w:rsidP="005E0E76">
      <w:pPr>
        <w:rPr>
          <w:rFonts w:ascii="Times New Roman" w:hAnsi="Times New Roman" w:cs="Times New Roman"/>
          <w:sz w:val="24"/>
          <w:szCs w:val="24"/>
          <w:rPrChange w:id="4323" w:author="DuyNgo" w:date="2012-08-10T08:15:00Z">
            <w:rPr>
              <w:rFonts w:cstheme="minorHAnsi"/>
              <w:sz w:val="24"/>
            </w:rPr>
          </w:rPrChange>
        </w:rPr>
      </w:pPr>
      <w:r w:rsidRPr="00657B96">
        <w:rPr>
          <w:rFonts w:ascii="Times New Roman" w:hAnsi="Times New Roman" w:cs="Times New Roman"/>
          <w:sz w:val="24"/>
          <w:szCs w:val="24"/>
          <w:rPrChange w:id="4324" w:author="DuyNgo" w:date="2012-08-10T08:15:00Z">
            <w:rPr>
              <w:rFonts w:ascii="Times New Roman" w:hAnsi="Times New Roman" w:cs="Times New Roman"/>
              <w:sz w:val="24"/>
              <w:szCs w:val="24"/>
            </w:rPr>
          </w:rPrChange>
        </w:rPr>
        <w:object w:dxaOrig="7186" w:dyaOrig="7851">
          <v:shape id="_x0000_i1079" type="#_x0000_t75" style="width:358.35pt;height:391pt" o:ole="">
            <v:imagedata r:id="rId120" o:title=""/>
          </v:shape>
          <o:OLEObject Type="Embed" ProgID="Visio.Drawing.11" ShapeID="_x0000_i1079" DrawAspect="Content" ObjectID="_1406517064" r:id="rId121"/>
        </w:object>
      </w:r>
      <w:bookmarkStart w:id="4325" w:name="_Toc326241066"/>
    </w:p>
    <w:p w:rsidR="005E0E76" w:rsidRPr="00657B96" w:rsidRDefault="00881D40" w:rsidP="00881D40">
      <w:pPr>
        <w:pStyle w:val="Heading4"/>
        <w:rPr>
          <w:rFonts w:ascii="Times New Roman" w:hAnsi="Times New Roman" w:cs="Times New Roman"/>
          <w:sz w:val="24"/>
          <w:szCs w:val="24"/>
          <w:rPrChange w:id="4326" w:author="DuyNgo" w:date="2012-08-10T08:15:00Z">
            <w:rPr/>
          </w:rPrChange>
        </w:rPr>
      </w:pPr>
      <w:bookmarkStart w:id="4327" w:name="_Toc332774818"/>
      <w:r w:rsidRPr="00657B96">
        <w:rPr>
          <w:rFonts w:ascii="Times New Roman" w:hAnsi="Times New Roman" w:cs="Times New Roman"/>
          <w:sz w:val="24"/>
          <w:szCs w:val="24"/>
          <w:rPrChange w:id="4328" w:author="DuyNgo" w:date="2012-08-10T08:15:00Z">
            <w:rPr>
              <w:i w:val="0"/>
              <w:iCs w:val="0"/>
              <w:sz w:val="26"/>
              <w:szCs w:val="26"/>
            </w:rPr>
          </w:rPrChange>
        </w:rPr>
        <w:lastRenderedPageBreak/>
        <w:t>2</w:t>
      </w:r>
      <w:r w:rsidR="005E0E76" w:rsidRPr="00657B96">
        <w:rPr>
          <w:rFonts w:ascii="Times New Roman" w:hAnsi="Times New Roman" w:cs="Times New Roman"/>
          <w:sz w:val="24"/>
          <w:szCs w:val="24"/>
          <w:rPrChange w:id="4329" w:author="DuyNgo" w:date="2012-08-10T08:15:00Z">
            <w:rPr>
              <w:i w:val="0"/>
              <w:iCs w:val="0"/>
              <w:sz w:val="26"/>
              <w:szCs w:val="26"/>
            </w:rPr>
          </w:rPrChange>
        </w:rPr>
        <w:t>.</w:t>
      </w:r>
      <w:r w:rsidR="00652A8E" w:rsidRPr="00657B96">
        <w:rPr>
          <w:rFonts w:ascii="Times New Roman" w:hAnsi="Times New Roman" w:cs="Times New Roman"/>
          <w:sz w:val="24"/>
          <w:szCs w:val="24"/>
          <w:rPrChange w:id="4330" w:author="DuyNgo" w:date="2012-08-10T08:15:00Z">
            <w:rPr>
              <w:i w:val="0"/>
              <w:iCs w:val="0"/>
              <w:sz w:val="26"/>
              <w:szCs w:val="26"/>
            </w:rPr>
          </w:rPrChange>
        </w:rPr>
        <w:t>4</w:t>
      </w:r>
      <w:r w:rsidR="005E0E76" w:rsidRPr="00657B96">
        <w:rPr>
          <w:rFonts w:ascii="Times New Roman" w:hAnsi="Times New Roman" w:cs="Times New Roman"/>
          <w:sz w:val="24"/>
          <w:szCs w:val="24"/>
          <w:rPrChange w:id="4331" w:author="DuyNgo" w:date="2012-08-10T08:15:00Z">
            <w:rPr>
              <w:i w:val="0"/>
              <w:iCs w:val="0"/>
              <w:sz w:val="26"/>
              <w:szCs w:val="26"/>
            </w:rPr>
          </w:rPrChange>
        </w:rPr>
        <w:t>.</w:t>
      </w:r>
      <w:r w:rsidR="00652A8E" w:rsidRPr="00657B96">
        <w:rPr>
          <w:rFonts w:ascii="Times New Roman" w:hAnsi="Times New Roman" w:cs="Times New Roman"/>
          <w:sz w:val="24"/>
          <w:szCs w:val="24"/>
          <w:rPrChange w:id="4332" w:author="DuyNgo" w:date="2012-08-10T08:15:00Z">
            <w:rPr>
              <w:i w:val="0"/>
              <w:iCs w:val="0"/>
              <w:sz w:val="26"/>
              <w:szCs w:val="26"/>
            </w:rPr>
          </w:rPrChange>
        </w:rPr>
        <w:t>26</w:t>
      </w:r>
      <w:r w:rsidR="005E0E76" w:rsidRPr="00657B96">
        <w:rPr>
          <w:rFonts w:ascii="Times New Roman" w:hAnsi="Times New Roman" w:cs="Times New Roman"/>
          <w:sz w:val="24"/>
          <w:szCs w:val="24"/>
          <w:rPrChange w:id="4333" w:author="DuyNgo" w:date="2012-08-10T08:15:00Z">
            <w:rPr>
              <w:i w:val="0"/>
              <w:iCs w:val="0"/>
              <w:sz w:val="26"/>
              <w:szCs w:val="26"/>
            </w:rPr>
          </w:rPrChange>
        </w:rPr>
        <w:t xml:space="preserve"> Add Requirement</w:t>
      </w:r>
      <w:bookmarkEnd w:id="4327"/>
    </w:p>
    <w:p w:rsidR="005E0E76" w:rsidRPr="00657B96" w:rsidRDefault="005E0E76" w:rsidP="005E0E76">
      <w:pPr>
        <w:rPr>
          <w:rFonts w:ascii="Times New Roman" w:hAnsi="Times New Roman" w:cs="Times New Roman"/>
          <w:sz w:val="24"/>
          <w:szCs w:val="24"/>
        </w:rPr>
      </w:pPr>
    </w:p>
    <w:bookmarkEnd w:id="4325"/>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334" w:author="DuyNgo" w:date="2012-08-10T08:15:00Z">
            <w:rPr>
              <w:rFonts w:ascii="Times New Roman" w:hAnsi="Times New Roman" w:cs="Times New Roman"/>
              <w:sz w:val="24"/>
              <w:szCs w:val="24"/>
            </w:rPr>
          </w:rPrChange>
        </w:rPr>
        <w:object w:dxaOrig="3207" w:dyaOrig="1661">
          <v:shape id="_x0000_i1080" type="#_x0000_t75" style="width:159.9pt;height:82.9pt" o:ole="">
            <v:imagedata r:id="rId122" o:title=""/>
          </v:shape>
          <o:OLEObject Type="Embed" ProgID="Visio.Drawing.11" ShapeID="_x0000_i1080" DrawAspect="Content" ObjectID="_1406517065" r:id="rId123"/>
        </w:objec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33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2"/>
        <w:gridCol w:w="3648"/>
        <w:gridCol w:w="3554"/>
      </w:tblGrid>
      <w:tr w:rsidR="005E0E76" w:rsidRPr="00657B96"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336"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Calibri" w:hAnsi="Times New Roman" w:cs="Times New Roman"/>
                <w:sz w:val="24"/>
                <w:szCs w:val="24"/>
                <w:rPrChange w:id="4337" w:author="DuyNgo" w:date="2012-08-10T08:15:00Z">
                  <w:rPr>
                    <w:rFonts w:asciiTheme="majorHAnsi" w:eastAsia="Calibri" w:hAnsiTheme="majorHAnsi" w:cstheme="minorHAnsi"/>
                    <w:b/>
                    <w:bCs/>
                    <w:color w:val="4F81BD" w:themeColor="accent1"/>
                    <w:sz w:val="24"/>
                    <w:szCs w:val="26"/>
                  </w:rPr>
                </w:rPrChange>
              </w:rPr>
              <w:t>Requirement _UC01</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338"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339" w:author="DuyNgo" w:date="2012-08-10T08:15:00Z">
                  <w:rPr>
                    <w:rFonts w:ascii="Tahoma" w:eastAsia="SimSun" w:hAnsi="Tahoma" w:cstheme="minorHAnsi"/>
                    <w:color w:val="000000"/>
                    <w:sz w:val="24"/>
                    <w:szCs w:val="20"/>
                    <w:lang w:eastAsia="zh-CN"/>
                  </w:rPr>
                </w:rPrChange>
              </w:rPr>
            </w:pPr>
            <w:r w:rsidRPr="00657B96">
              <w:rPr>
                <w:rFonts w:ascii="Times New Roman" w:eastAsia="Calibri" w:hAnsi="Times New Roman" w:cs="Times New Roman"/>
                <w:sz w:val="24"/>
                <w:szCs w:val="24"/>
                <w:rPrChange w:id="4340" w:author="DuyNgo" w:date="2012-08-10T08:15:00Z">
                  <w:rPr>
                    <w:rFonts w:asciiTheme="majorHAnsi" w:eastAsia="Calibri" w:hAnsiTheme="majorHAnsi" w:cstheme="minorHAnsi"/>
                    <w:b/>
                    <w:bCs/>
                    <w:color w:val="4F81BD" w:themeColor="accent1"/>
                    <w:sz w:val="24"/>
                    <w:szCs w:val="26"/>
                  </w:rPr>
                </w:rPrChange>
              </w:rPr>
              <w:t>Add Requirement Use Case</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34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342"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343"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4344" w:author="DuyNgo" w:date="2012-08-10T08:15:00Z">
                  <w:rPr>
                    <w:rFonts w:asciiTheme="majorHAnsi" w:eastAsiaTheme="majorEastAsia" w:hAnsiTheme="majorHAnsi" w:cstheme="minorHAnsi"/>
                    <w:b/>
                    <w:bCs/>
                    <w:color w:val="4F81BD" w:themeColor="accent1"/>
                    <w:sz w:val="24"/>
                    <w:szCs w:val="26"/>
                  </w:rPr>
                </w:rPrChange>
              </w:rPr>
              <w:t>This function allows user add new requirement or CR (Change Request).</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345"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346"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347"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4348" w:author="DuyNgo" w:date="2012-08-10T08:15:00Z">
                  <w:rPr>
                    <w:rFonts w:asciiTheme="majorHAnsi" w:eastAsiaTheme="majorEastAsia" w:hAnsiTheme="majorHAnsi" w:cstheme="minorHAnsi"/>
                    <w:b/>
                    <w:bCs/>
                    <w:color w:val="4F81BD" w:themeColor="accent1"/>
                    <w:sz w:val="24"/>
                    <w:szCs w:val="26"/>
                  </w:rPr>
                </w:rPrChange>
              </w:rPr>
              <w:t xml:space="preserve">Project </w:t>
            </w:r>
            <w:r w:rsidRPr="00657B96">
              <w:rPr>
                <w:rFonts w:ascii="Times New Roman" w:eastAsia="SimSun" w:hAnsi="Times New Roman" w:cs="Times New Roman"/>
                <w:sz w:val="24"/>
                <w:szCs w:val="24"/>
                <w:lang w:eastAsia="zh-CN"/>
                <w:rPrChange w:id="4349"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350"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351"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352"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353"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354"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355"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356"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357"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657B96"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358"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359"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Calibri" w:hAnsi="Times New Roman" w:cs="Times New Roman"/>
                <w:sz w:val="24"/>
                <w:szCs w:val="24"/>
                <w:rPrChange w:id="4360" w:author="DuyNgo" w:date="2012-08-10T08:15:00Z">
                  <w:rPr>
                    <w:rFonts w:ascii="Tahoma" w:eastAsia="Calibri" w:hAnsi="Tahoma" w:cstheme="minorHAnsi"/>
                    <w:color w:val="000000"/>
                    <w:sz w:val="24"/>
                    <w:szCs w:val="20"/>
                  </w:rPr>
                </w:rPrChange>
              </w:rPr>
            </w:pPr>
            <w:r w:rsidRPr="00657B96">
              <w:rPr>
                <w:rFonts w:ascii="Times New Roman" w:eastAsia="Calibri" w:hAnsi="Times New Roman" w:cs="Times New Roman"/>
                <w:sz w:val="24"/>
                <w:szCs w:val="24"/>
                <w:rPrChange w:id="4361" w:author="DuyNgo" w:date="2012-08-10T08:15:00Z">
                  <w:rPr>
                    <w:rFonts w:asciiTheme="majorHAnsi" w:eastAsia="Calibri" w:hAnsiTheme="majorHAnsi" w:cstheme="minorHAnsi"/>
                    <w:b/>
                    <w:bCs/>
                    <w:color w:val="4F81BD" w:themeColor="accent1"/>
                    <w:sz w:val="24"/>
                    <w:szCs w:val="26"/>
                  </w:rPr>
                </w:rPrChange>
              </w:rPr>
              <w:t>1. Go to Requirement page. Click “Add” button.</w:t>
            </w: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4362" w:author="DuyNgo" w:date="2012-08-10T08:15:00Z">
                  <w:rPr>
                    <w:rFonts w:asciiTheme="majorHAnsi" w:eastAsia="SimSun" w:hAnsiTheme="majorHAnsi" w:cstheme="minorHAnsi"/>
                    <w:b/>
                    <w:bCs/>
                    <w:color w:val="4F81BD" w:themeColor="accent1"/>
                    <w:sz w:val="24"/>
                    <w:szCs w:val="26"/>
                    <w:lang w:eastAsia="zh-CN"/>
                  </w:rPr>
                </w:rPrChange>
              </w:rPr>
              <w:br/>
              <w:t>3. Fill needed information and click “summit” button.</w:t>
            </w:r>
          </w:p>
        </w:tc>
        <w:tc>
          <w:tcPr>
            <w:tcW w:w="3655"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4363" w:author="DuyNgo" w:date="2012-08-10T08:15:00Z">
                  <w:rPr>
                    <w:rFonts w:asciiTheme="majorHAnsi" w:eastAsia="SimSun" w:hAnsiTheme="majorHAnsi" w:cstheme="minorHAnsi"/>
                    <w:b/>
                    <w:bCs/>
                    <w:color w:val="4F81BD" w:themeColor="accent1"/>
                    <w:sz w:val="24"/>
                    <w:szCs w:val="26"/>
                    <w:lang w:eastAsia="zh-CN"/>
                  </w:rPr>
                </w:rPrChange>
              </w:rPr>
              <w:t>2. Display page with required fieldfor user to fill information.</w:t>
            </w:r>
            <w:r w:rsidRPr="00657B96">
              <w:rPr>
                <w:rFonts w:ascii="Times New Roman" w:eastAsia="SimSun" w:hAnsi="Times New Roman" w:cs="Times New Roman"/>
                <w:sz w:val="24"/>
                <w:szCs w:val="24"/>
                <w:lang w:eastAsia="zh-CN"/>
                <w:rPrChange w:id="4364" w:author="DuyNgo" w:date="2012-08-10T08:15:00Z">
                  <w:rPr>
                    <w:rFonts w:asciiTheme="majorHAnsi" w:eastAsia="SimSun" w:hAnsiTheme="majorHAnsi" w:cstheme="minorHAnsi"/>
                    <w:b/>
                    <w:bCs/>
                    <w:color w:val="4F81BD" w:themeColor="accent1"/>
                    <w:sz w:val="24"/>
                    <w:szCs w:val="26"/>
                    <w:lang w:eastAsia="zh-CN"/>
                  </w:rPr>
                </w:rPrChange>
              </w:rPr>
              <w:br/>
            </w:r>
            <w:r w:rsidRPr="00657B96">
              <w:rPr>
                <w:rFonts w:ascii="Times New Roman" w:eastAsia="SimSun" w:hAnsi="Times New Roman" w:cs="Times New Roman"/>
                <w:sz w:val="24"/>
                <w:szCs w:val="24"/>
                <w:lang w:eastAsia="zh-CN"/>
                <w:rPrChange w:id="4365" w:author="DuyNgo" w:date="2012-08-10T08:15:00Z">
                  <w:rPr>
                    <w:rFonts w:asciiTheme="majorHAnsi" w:eastAsia="SimSun" w:hAnsiTheme="majorHAnsi" w:cstheme="minorHAnsi"/>
                    <w:b/>
                    <w:bCs/>
                    <w:color w:val="4F81BD" w:themeColor="accent1"/>
                    <w:sz w:val="24"/>
                    <w:szCs w:val="26"/>
                    <w:lang w:eastAsia="zh-CN"/>
                  </w:rPr>
                </w:rPrChange>
              </w:rPr>
              <w:br/>
            </w:r>
            <w:r w:rsidRPr="00657B96">
              <w:rPr>
                <w:rFonts w:ascii="Times New Roman" w:eastAsia="SimSun" w:hAnsi="Times New Roman" w:cs="Times New Roman"/>
                <w:sz w:val="24"/>
                <w:szCs w:val="24"/>
                <w:lang w:eastAsia="zh-CN"/>
                <w:rPrChange w:id="4366" w:author="DuyNgo" w:date="2012-08-10T08:15:00Z">
                  <w:rPr>
                    <w:rFonts w:asciiTheme="majorHAnsi" w:eastAsia="SimSun" w:hAnsiTheme="majorHAnsi" w:cstheme="minorHAnsi"/>
                    <w:b/>
                    <w:bCs/>
                    <w:color w:val="4F81BD" w:themeColor="accent1"/>
                    <w:sz w:val="24"/>
                    <w:szCs w:val="26"/>
                    <w:lang w:eastAsia="zh-CN"/>
                  </w:rPr>
                </w:rPrChange>
              </w:rPr>
              <w:br/>
              <w:t xml:space="preserve"> 4. Save requirement information.</w:t>
            </w:r>
          </w:p>
        </w:tc>
      </w:tr>
      <w:tr w:rsidR="005E0E76" w:rsidRPr="00657B96" w:rsidTr="00946F40">
        <w:trPr>
          <w:trHeight w:val="565"/>
        </w:trPr>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367"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368"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369"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370"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371"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372"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373" w:author="DuyNgo" w:date="2012-08-10T08:15:00Z">
                  <w:rPr>
                    <w:rFonts w:asciiTheme="majorHAnsi" w:eastAsia="MS PGothic" w:hAnsiTheme="majorHAnsi" w:cstheme="minorHAnsi"/>
                    <w:b/>
                    <w:bCs/>
                    <w:color w:val="4F81BD" w:themeColor="accent1"/>
                    <w:sz w:val="24"/>
                    <w:szCs w:val="26"/>
                  </w:rPr>
                </w:rPrChange>
              </w:rPr>
              <w:t>How to save requirement documents. (Link or database)</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374" w:author="DuyNgo" w:date="2012-08-10T08:15:00Z">
                  <w:rPr>
                    <w:rFonts w:ascii="Tahoma" w:eastAsia="MS PGothic" w:hAnsi="Tahoma" w:cstheme="minorHAnsi"/>
                    <w:color w:val="000000"/>
                    <w:sz w:val="24"/>
                    <w:szCs w:val="20"/>
                  </w:rPr>
                </w:rPrChange>
              </w:rPr>
            </w:pPr>
            <w:r w:rsidRPr="00657B96">
              <w:rPr>
                <w:rFonts w:ascii="Times New Roman" w:hAnsi="Times New Roman" w:cs="Times New Roman"/>
                <w:sz w:val="24"/>
                <w:szCs w:val="24"/>
                <w:rPrChange w:id="4375"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376"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377"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378" w:author="DuyNgo" w:date="2012-08-10T08:15:00Z">
                  <w:rPr>
                    <w:rFonts w:ascii="Tahoma" w:eastAsia="MS PGothic" w:hAnsi="Tahoma" w:cstheme="minorHAnsi"/>
                    <w:color w:val="000000"/>
                    <w:sz w:val="24"/>
                    <w:szCs w:val="20"/>
                  </w:rPr>
                </w:rPrChange>
              </w:rPr>
            </w:pPr>
            <w:r w:rsidRPr="00657B96">
              <w:rPr>
                <w:rFonts w:ascii="Times New Roman" w:hAnsi="Times New Roman" w:cs="Times New Roman"/>
                <w:sz w:val="24"/>
                <w:szCs w:val="24"/>
                <w:rPrChange w:id="4379"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380"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381"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382" w:author="DuyNgo" w:date="2012-08-10T08:15:00Z">
                  <w:rPr>
                    <w:rFonts w:ascii="Tahoma" w:eastAsia="MS PGothic" w:hAnsi="Tahoma" w:cstheme="minorHAnsi"/>
                    <w:color w:val="000000"/>
                    <w:sz w:val="24"/>
                    <w:szCs w:val="20"/>
                  </w:rPr>
                </w:rPrChange>
              </w:rPr>
            </w:pPr>
            <w:r w:rsidRPr="00657B96">
              <w:rPr>
                <w:rFonts w:ascii="Times New Roman" w:hAnsi="Times New Roman" w:cs="Times New Roman"/>
                <w:sz w:val="24"/>
                <w:szCs w:val="24"/>
                <w:rPrChange w:id="4383"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384"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385" w:author="DuyNgo" w:date="2012-08-10T08:15:00Z">
                  <w:rPr>
                    <w:rFonts w:asciiTheme="majorHAnsi" w:eastAsia="MS PGothic" w:hAnsiTheme="majorHAnsi" w:cstheme="minorHAnsi"/>
                    <w:b/>
                    <w:bCs/>
                    <w:color w:val="4F81BD" w:themeColor="accent1"/>
                    <w:sz w:val="24"/>
                    <w:szCs w:val="26"/>
                  </w:rPr>
                </w:rPrChange>
              </w:rPr>
              <w:t>5</w:t>
            </w:r>
          </w:p>
        </w:tc>
      </w:tr>
    </w:tbl>
    <w:p w:rsidR="005E0E76" w:rsidRPr="00657B96" w:rsidRDefault="005E0E76" w:rsidP="005E0E76">
      <w:pPr>
        <w:rPr>
          <w:rFonts w:ascii="Times New Roman" w:hAnsi="Times New Roman" w:cs="Times New Roman"/>
          <w:sz w:val="24"/>
          <w:szCs w:val="24"/>
        </w:rPr>
      </w:pPr>
    </w:p>
    <w:p w:rsidR="005E0E76" w:rsidRPr="00657B96" w:rsidRDefault="00881D40" w:rsidP="00384AEF">
      <w:pPr>
        <w:pStyle w:val="Heading4"/>
        <w:rPr>
          <w:rFonts w:ascii="Times New Roman" w:hAnsi="Times New Roman" w:cs="Times New Roman"/>
          <w:sz w:val="24"/>
          <w:szCs w:val="24"/>
        </w:rPr>
      </w:pPr>
      <w:bookmarkStart w:id="4386" w:name="_Toc332774819"/>
      <w:r w:rsidRPr="00657B96">
        <w:rPr>
          <w:rFonts w:ascii="Times New Roman" w:hAnsi="Times New Roman" w:cs="Times New Roman"/>
          <w:sz w:val="24"/>
          <w:szCs w:val="24"/>
          <w:rPrChange w:id="4387" w:author="DuyNgo" w:date="2012-08-10T08:15:00Z">
            <w:rPr>
              <w:i w:val="0"/>
              <w:iCs w:val="0"/>
              <w:sz w:val="26"/>
              <w:szCs w:val="26"/>
            </w:rPr>
          </w:rPrChange>
        </w:rPr>
        <w:t>2.</w:t>
      </w:r>
      <w:r w:rsidR="009A610C" w:rsidRPr="00657B96">
        <w:rPr>
          <w:rFonts w:ascii="Times New Roman" w:hAnsi="Times New Roman" w:cs="Times New Roman"/>
          <w:sz w:val="24"/>
          <w:szCs w:val="24"/>
          <w:rPrChange w:id="4388" w:author="DuyNgo" w:date="2012-08-10T08:15:00Z">
            <w:rPr>
              <w:i w:val="0"/>
              <w:iCs w:val="0"/>
              <w:sz w:val="26"/>
              <w:szCs w:val="26"/>
            </w:rPr>
          </w:rPrChange>
        </w:rPr>
        <w:t>4.27</w:t>
      </w:r>
      <w:r w:rsidR="005E0E76" w:rsidRPr="00657B96">
        <w:rPr>
          <w:rFonts w:ascii="Times New Roman" w:hAnsi="Times New Roman" w:cs="Times New Roman"/>
          <w:sz w:val="24"/>
          <w:szCs w:val="24"/>
          <w:rPrChange w:id="4389" w:author="DuyNgo" w:date="2012-08-10T08:15:00Z">
            <w:rPr>
              <w:i w:val="0"/>
              <w:iCs w:val="0"/>
              <w:sz w:val="26"/>
              <w:szCs w:val="26"/>
            </w:rPr>
          </w:rPrChange>
        </w:rPr>
        <w:t xml:space="preserve"> Update Requirement</w:t>
      </w:r>
      <w:bookmarkEnd w:id="4386"/>
    </w:p>
    <w:p w:rsidR="005E0E76" w:rsidRPr="00657B96" w:rsidRDefault="005E0E76" w:rsidP="005E0E76">
      <w:pPr>
        <w:rPr>
          <w:rFonts w:ascii="Times New Roman" w:hAnsi="Times New Roman" w:cs="Times New Roman"/>
          <w:sz w:val="24"/>
          <w:szCs w:val="24"/>
        </w:rPr>
      </w:pP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390" w:author="DuyNgo" w:date="2012-08-10T08:15:00Z">
            <w:rPr>
              <w:rFonts w:ascii="Times New Roman" w:hAnsi="Times New Roman" w:cs="Times New Roman"/>
              <w:sz w:val="24"/>
              <w:szCs w:val="24"/>
            </w:rPr>
          </w:rPrChange>
        </w:rPr>
        <w:object w:dxaOrig="3245" w:dyaOrig="1661">
          <v:shape id="_x0000_i1081" type="#_x0000_t75" style="width:162.4pt;height:82.9pt" o:ole="">
            <v:imagedata r:id="rId124" o:title=""/>
          </v:shape>
          <o:OLEObject Type="Embed" ProgID="Visio.Drawing.11" ShapeID="_x0000_i1081" DrawAspect="Content" ObjectID="_1406517066" r:id="rId125"/>
        </w:objec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391" w:author="DuyNgo" w:date="2012-08-10T08:15:00Z">
            <w:rPr>
              <w:rFonts w:asciiTheme="majorHAnsi" w:eastAsiaTheme="majorEastAsia" w:hAnsiTheme="majorHAnsi" w:cstheme="minorHAnsi"/>
              <w:b/>
              <w:bCs/>
              <w:color w:val="4F81BD" w:themeColor="accent1"/>
              <w:sz w:val="24"/>
              <w:szCs w:val="26"/>
            </w:rPr>
          </w:rPrChange>
        </w:rPr>
        <w:lastRenderedPageBreak/>
        <w:t>Use Case scenario:</w:t>
      </w:r>
    </w:p>
    <w:tbl>
      <w:tblPr>
        <w:tblW w:w="0" w:type="auto"/>
        <w:tblCellMar>
          <w:left w:w="0" w:type="dxa"/>
          <w:right w:w="0" w:type="dxa"/>
        </w:tblCellMar>
        <w:tblLook w:val="0000" w:firstRow="0" w:lastRow="0" w:firstColumn="0" w:lastColumn="0" w:noHBand="0" w:noVBand="0"/>
      </w:tblPr>
      <w:tblGrid>
        <w:gridCol w:w="1802"/>
        <w:gridCol w:w="3648"/>
        <w:gridCol w:w="3554"/>
      </w:tblGrid>
      <w:tr w:rsidR="005E0E76" w:rsidRPr="00657B96"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392"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Calibri" w:hAnsi="Times New Roman" w:cs="Times New Roman"/>
                <w:sz w:val="24"/>
                <w:szCs w:val="24"/>
                <w:rPrChange w:id="4393" w:author="DuyNgo" w:date="2012-08-10T08:15:00Z">
                  <w:rPr>
                    <w:rFonts w:asciiTheme="majorHAnsi" w:eastAsia="Calibri" w:hAnsiTheme="majorHAnsi" w:cstheme="minorHAnsi"/>
                    <w:b/>
                    <w:bCs/>
                    <w:color w:val="4F81BD" w:themeColor="accent1"/>
                    <w:sz w:val="24"/>
                    <w:szCs w:val="26"/>
                  </w:rPr>
                </w:rPrChange>
              </w:rPr>
              <w:t>Requirement _UC02</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394"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395" w:author="DuyNgo" w:date="2012-08-10T08:15:00Z">
                  <w:rPr>
                    <w:rFonts w:ascii="Tahoma" w:eastAsia="SimSun" w:hAnsi="Tahoma" w:cstheme="minorHAnsi"/>
                    <w:color w:val="000000"/>
                    <w:sz w:val="24"/>
                    <w:szCs w:val="20"/>
                    <w:lang w:eastAsia="zh-CN"/>
                  </w:rPr>
                </w:rPrChange>
              </w:rPr>
            </w:pPr>
            <w:r w:rsidRPr="00657B96">
              <w:rPr>
                <w:rFonts w:ascii="Times New Roman" w:eastAsia="Calibri" w:hAnsi="Times New Roman" w:cs="Times New Roman"/>
                <w:sz w:val="24"/>
                <w:szCs w:val="24"/>
                <w:rPrChange w:id="4396" w:author="DuyNgo" w:date="2012-08-10T08:15:00Z">
                  <w:rPr>
                    <w:rFonts w:asciiTheme="majorHAnsi" w:eastAsia="Calibri" w:hAnsiTheme="majorHAnsi" w:cstheme="minorHAnsi"/>
                    <w:b/>
                    <w:bCs/>
                    <w:color w:val="4F81BD" w:themeColor="accent1"/>
                    <w:sz w:val="24"/>
                    <w:szCs w:val="26"/>
                  </w:rPr>
                </w:rPrChange>
              </w:rPr>
              <w:t>Update Requirement Use Case</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397"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398"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399"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4400" w:author="DuyNgo" w:date="2012-08-10T08:15:00Z">
                  <w:rPr>
                    <w:rFonts w:asciiTheme="majorHAnsi" w:eastAsiaTheme="majorEastAsia" w:hAnsiTheme="majorHAnsi" w:cstheme="minorHAnsi"/>
                    <w:b/>
                    <w:bCs/>
                    <w:color w:val="4F81BD" w:themeColor="accent1"/>
                    <w:sz w:val="24"/>
                    <w:szCs w:val="26"/>
                  </w:rPr>
                </w:rPrChange>
              </w:rPr>
              <w:t>This function allows user to updatedocument, status.</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40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402"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403"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4404" w:author="DuyNgo" w:date="2012-08-10T08:15:00Z">
                  <w:rPr>
                    <w:rFonts w:asciiTheme="majorHAnsi" w:eastAsiaTheme="majorEastAsia" w:hAnsiTheme="majorHAnsi" w:cstheme="minorHAnsi"/>
                    <w:b/>
                    <w:bCs/>
                    <w:color w:val="4F81BD" w:themeColor="accent1"/>
                    <w:sz w:val="24"/>
                    <w:szCs w:val="26"/>
                  </w:rPr>
                </w:rPrChange>
              </w:rPr>
              <w:t xml:space="preserve">Project </w:t>
            </w:r>
            <w:r w:rsidRPr="00657B96">
              <w:rPr>
                <w:rFonts w:ascii="Times New Roman" w:eastAsia="SimSun" w:hAnsi="Times New Roman" w:cs="Times New Roman"/>
                <w:sz w:val="24"/>
                <w:szCs w:val="24"/>
                <w:lang w:eastAsia="zh-CN"/>
                <w:rPrChange w:id="4405" w:author="DuyNgo" w:date="2012-08-10T08:15:00Z">
                  <w:rPr>
                    <w:rFonts w:asciiTheme="majorHAnsi" w:eastAsia="SimSun" w:hAnsiTheme="majorHAnsi" w:cstheme="minorHAnsi"/>
                    <w:b/>
                    <w:bCs/>
                    <w:color w:val="4F81BD" w:themeColor="accent1"/>
                    <w:sz w:val="24"/>
                    <w:szCs w:val="26"/>
                    <w:lang w:eastAsia="zh-CN"/>
                  </w:rPr>
                </w:rPrChange>
              </w:rPr>
              <w:t>Manager, member</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406"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407"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408"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409"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410"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411"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412"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413"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657B96"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414"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415"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Calibri" w:hAnsi="Times New Roman" w:cs="Times New Roman"/>
                <w:sz w:val="24"/>
                <w:szCs w:val="24"/>
                <w:rPrChange w:id="4416" w:author="DuyNgo" w:date="2012-08-10T08:15:00Z">
                  <w:rPr>
                    <w:rFonts w:ascii="Tahoma" w:eastAsia="Calibri" w:hAnsi="Tahoma" w:cstheme="minorHAnsi"/>
                    <w:color w:val="000000"/>
                    <w:sz w:val="24"/>
                    <w:szCs w:val="20"/>
                  </w:rPr>
                </w:rPrChange>
              </w:rPr>
            </w:pPr>
            <w:r w:rsidRPr="00657B96">
              <w:rPr>
                <w:rFonts w:ascii="Times New Roman" w:eastAsia="Calibri" w:hAnsi="Times New Roman" w:cs="Times New Roman"/>
                <w:sz w:val="24"/>
                <w:szCs w:val="24"/>
                <w:rPrChange w:id="4417" w:author="DuyNgo" w:date="2012-08-10T08:15:00Z">
                  <w:rPr>
                    <w:rFonts w:asciiTheme="majorHAnsi" w:eastAsia="Calibri" w:hAnsiTheme="majorHAnsi" w:cstheme="minorHAnsi"/>
                    <w:b/>
                    <w:bCs/>
                    <w:color w:val="4F81BD" w:themeColor="accent1"/>
                    <w:sz w:val="24"/>
                    <w:szCs w:val="26"/>
                  </w:rPr>
                </w:rPrChange>
              </w:rPr>
              <w:t>1. Go to Requirement page. Choose requirement, Click “Update” button.</w:t>
            </w: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4418" w:author="DuyNgo" w:date="2012-08-10T08:15:00Z">
                  <w:rPr>
                    <w:rFonts w:asciiTheme="majorHAnsi" w:eastAsia="SimSun" w:hAnsiTheme="majorHAnsi" w:cstheme="minorHAnsi"/>
                    <w:b/>
                    <w:bCs/>
                    <w:color w:val="4F81BD" w:themeColor="accent1"/>
                    <w:sz w:val="24"/>
                    <w:szCs w:val="26"/>
                    <w:lang w:eastAsia="zh-CN"/>
                  </w:rPr>
                </w:rPrChange>
              </w:rPr>
              <w:br/>
              <w:t>3. Fill needed information and click “Save” button.</w:t>
            </w:r>
          </w:p>
        </w:tc>
        <w:tc>
          <w:tcPr>
            <w:tcW w:w="3655"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4419" w:author="DuyNgo" w:date="2012-08-10T08:15:00Z">
                  <w:rPr>
                    <w:rFonts w:asciiTheme="majorHAnsi" w:eastAsia="SimSun" w:hAnsiTheme="majorHAnsi" w:cstheme="minorHAnsi"/>
                    <w:b/>
                    <w:bCs/>
                    <w:color w:val="4F81BD" w:themeColor="accent1"/>
                    <w:sz w:val="24"/>
                    <w:szCs w:val="26"/>
                    <w:lang w:eastAsia="zh-CN"/>
                  </w:rPr>
                </w:rPrChange>
              </w:rPr>
              <w:t xml:space="preserve"> 2. Display page with information for user to modify.</w:t>
            </w:r>
            <w:r w:rsidRPr="00657B96">
              <w:rPr>
                <w:rFonts w:ascii="Times New Roman" w:eastAsia="SimSun" w:hAnsi="Times New Roman" w:cs="Times New Roman"/>
                <w:sz w:val="24"/>
                <w:szCs w:val="24"/>
                <w:lang w:eastAsia="zh-CN"/>
                <w:rPrChange w:id="4420" w:author="DuyNgo" w:date="2012-08-10T08:15:00Z">
                  <w:rPr>
                    <w:rFonts w:asciiTheme="majorHAnsi" w:eastAsia="SimSun" w:hAnsiTheme="majorHAnsi" w:cstheme="minorHAnsi"/>
                    <w:b/>
                    <w:bCs/>
                    <w:color w:val="4F81BD" w:themeColor="accent1"/>
                    <w:sz w:val="24"/>
                    <w:szCs w:val="26"/>
                    <w:lang w:eastAsia="zh-CN"/>
                  </w:rPr>
                </w:rPrChange>
              </w:rPr>
              <w:br/>
            </w:r>
            <w:r w:rsidRPr="00657B96">
              <w:rPr>
                <w:rFonts w:ascii="Times New Roman" w:eastAsia="SimSun" w:hAnsi="Times New Roman" w:cs="Times New Roman"/>
                <w:sz w:val="24"/>
                <w:szCs w:val="24"/>
                <w:lang w:eastAsia="zh-CN"/>
                <w:rPrChange w:id="4421" w:author="DuyNgo" w:date="2012-08-10T08:15:00Z">
                  <w:rPr>
                    <w:rFonts w:asciiTheme="majorHAnsi" w:eastAsia="SimSun" w:hAnsiTheme="majorHAnsi" w:cstheme="minorHAnsi"/>
                    <w:b/>
                    <w:bCs/>
                    <w:color w:val="4F81BD" w:themeColor="accent1"/>
                    <w:sz w:val="24"/>
                    <w:szCs w:val="26"/>
                    <w:lang w:eastAsia="zh-CN"/>
                  </w:rPr>
                </w:rPrChange>
              </w:rPr>
              <w:br/>
            </w:r>
            <w:r w:rsidRPr="00657B96">
              <w:rPr>
                <w:rFonts w:ascii="Times New Roman" w:eastAsia="SimSun" w:hAnsi="Times New Roman" w:cs="Times New Roman"/>
                <w:sz w:val="24"/>
                <w:szCs w:val="24"/>
                <w:lang w:eastAsia="zh-CN"/>
                <w:rPrChange w:id="4422" w:author="DuyNgo" w:date="2012-08-10T08:15:00Z">
                  <w:rPr>
                    <w:rFonts w:asciiTheme="majorHAnsi" w:eastAsia="SimSun" w:hAnsiTheme="majorHAnsi" w:cstheme="minorHAnsi"/>
                    <w:b/>
                    <w:bCs/>
                    <w:color w:val="4F81BD" w:themeColor="accent1"/>
                    <w:sz w:val="24"/>
                    <w:szCs w:val="26"/>
                    <w:lang w:eastAsia="zh-CN"/>
                  </w:rPr>
                </w:rPrChange>
              </w:rPr>
              <w:br/>
              <w:t xml:space="preserve"> 4. Save updated information.</w:t>
            </w:r>
          </w:p>
        </w:tc>
      </w:tr>
      <w:tr w:rsidR="005E0E76" w:rsidRPr="00657B96" w:rsidTr="00946F40">
        <w:trPr>
          <w:trHeight w:val="565"/>
        </w:trPr>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423"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424"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425"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426"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427"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428"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429"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430" w:author="DuyNgo" w:date="2012-08-10T08:15:00Z">
                  <w:rPr>
                    <w:rFonts w:ascii="Tahoma" w:eastAsia="MS PGothic" w:hAnsi="Tahoma" w:cstheme="minorHAnsi"/>
                    <w:color w:val="000000"/>
                    <w:sz w:val="24"/>
                    <w:szCs w:val="20"/>
                  </w:rPr>
                </w:rPrChange>
              </w:rPr>
            </w:pPr>
            <w:r w:rsidRPr="00657B96">
              <w:rPr>
                <w:rFonts w:ascii="Times New Roman" w:hAnsi="Times New Roman" w:cs="Times New Roman"/>
                <w:sz w:val="24"/>
                <w:szCs w:val="24"/>
                <w:rPrChange w:id="4431"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432"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433"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434" w:author="DuyNgo" w:date="2012-08-10T08:15:00Z">
                  <w:rPr>
                    <w:rFonts w:ascii="Tahoma" w:eastAsia="MS PGothic" w:hAnsi="Tahoma" w:cstheme="minorHAnsi"/>
                    <w:color w:val="000000"/>
                    <w:sz w:val="24"/>
                    <w:szCs w:val="20"/>
                  </w:rPr>
                </w:rPrChange>
              </w:rPr>
            </w:pPr>
            <w:r w:rsidRPr="00657B96">
              <w:rPr>
                <w:rFonts w:ascii="Times New Roman" w:hAnsi="Times New Roman" w:cs="Times New Roman"/>
                <w:sz w:val="24"/>
                <w:szCs w:val="24"/>
                <w:rPrChange w:id="4435"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436"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437"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438" w:author="DuyNgo" w:date="2012-08-10T08:15:00Z">
                  <w:rPr>
                    <w:rFonts w:ascii="Tahoma" w:eastAsia="MS PGothic" w:hAnsi="Tahoma" w:cstheme="minorHAnsi"/>
                    <w:color w:val="000000"/>
                    <w:sz w:val="24"/>
                    <w:szCs w:val="20"/>
                  </w:rPr>
                </w:rPrChange>
              </w:rPr>
            </w:pPr>
            <w:r w:rsidRPr="00657B96">
              <w:rPr>
                <w:rFonts w:ascii="Times New Roman" w:hAnsi="Times New Roman" w:cs="Times New Roman"/>
                <w:sz w:val="24"/>
                <w:szCs w:val="24"/>
                <w:rPrChange w:id="4439"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440"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441" w:author="DuyNgo" w:date="2012-08-10T08:15:00Z">
                  <w:rPr>
                    <w:rFonts w:asciiTheme="majorHAnsi" w:eastAsia="MS PGothic" w:hAnsiTheme="majorHAnsi" w:cstheme="minorHAnsi"/>
                    <w:b/>
                    <w:bCs/>
                    <w:color w:val="4F81BD" w:themeColor="accent1"/>
                    <w:sz w:val="24"/>
                    <w:szCs w:val="26"/>
                  </w:rPr>
                </w:rPrChange>
              </w:rPr>
              <w:t>5</w:t>
            </w:r>
          </w:p>
        </w:tc>
      </w:tr>
    </w:tbl>
    <w:p w:rsidR="005E0E76" w:rsidRPr="00657B96" w:rsidRDefault="005E0E76" w:rsidP="005E0E76">
      <w:pPr>
        <w:rPr>
          <w:rFonts w:ascii="Times New Roman" w:hAnsi="Times New Roman" w:cs="Times New Roman"/>
          <w:sz w:val="24"/>
          <w:szCs w:val="24"/>
        </w:rPr>
      </w:pPr>
      <w:bookmarkStart w:id="4442" w:name="_Toc326241068"/>
    </w:p>
    <w:p w:rsidR="005E0E76" w:rsidRPr="00657B96" w:rsidRDefault="00881D40" w:rsidP="00881D40">
      <w:pPr>
        <w:pStyle w:val="Heading4"/>
        <w:rPr>
          <w:rFonts w:ascii="Times New Roman" w:hAnsi="Times New Roman" w:cs="Times New Roman"/>
          <w:sz w:val="24"/>
          <w:szCs w:val="24"/>
          <w:rPrChange w:id="4443" w:author="DuyNgo" w:date="2012-08-10T08:15:00Z">
            <w:rPr/>
          </w:rPrChange>
        </w:rPr>
      </w:pPr>
      <w:bookmarkStart w:id="4444" w:name="_Toc332774820"/>
      <w:r w:rsidRPr="00657B96">
        <w:rPr>
          <w:rFonts w:ascii="Times New Roman" w:hAnsi="Times New Roman" w:cs="Times New Roman"/>
          <w:sz w:val="24"/>
          <w:szCs w:val="24"/>
          <w:rPrChange w:id="4445" w:author="DuyNgo" w:date="2012-08-10T08:15:00Z">
            <w:rPr>
              <w:i w:val="0"/>
              <w:iCs w:val="0"/>
              <w:sz w:val="26"/>
              <w:szCs w:val="26"/>
            </w:rPr>
          </w:rPrChange>
        </w:rPr>
        <w:t>2</w:t>
      </w:r>
      <w:r w:rsidR="009A610C" w:rsidRPr="00657B96">
        <w:rPr>
          <w:rFonts w:ascii="Times New Roman" w:hAnsi="Times New Roman" w:cs="Times New Roman"/>
          <w:sz w:val="24"/>
          <w:szCs w:val="24"/>
          <w:rPrChange w:id="4446" w:author="DuyNgo" w:date="2012-08-10T08:15:00Z">
            <w:rPr>
              <w:i w:val="0"/>
              <w:iCs w:val="0"/>
              <w:sz w:val="26"/>
              <w:szCs w:val="26"/>
            </w:rPr>
          </w:rPrChange>
        </w:rPr>
        <w:t>.4.28</w:t>
      </w:r>
      <w:r w:rsidR="005E0E76" w:rsidRPr="00657B96">
        <w:rPr>
          <w:rFonts w:ascii="Times New Roman" w:hAnsi="Times New Roman" w:cs="Times New Roman"/>
          <w:sz w:val="24"/>
          <w:szCs w:val="24"/>
          <w:rPrChange w:id="4447" w:author="DuyNgo" w:date="2012-08-10T08:15:00Z">
            <w:rPr>
              <w:i w:val="0"/>
              <w:iCs w:val="0"/>
              <w:sz w:val="26"/>
              <w:szCs w:val="26"/>
            </w:rPr>
          </w:rPrChange>
        </w:rPr>
        <w:t xml:space="preserve"> Delete Requirement</w:t>
      </w:r>
      <w:bookmarkEnd w:id="4444"/>
    </w:p>
    <w:bookmarkEnd w:id="4442"/>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448" w:author="DuyNgo" w:date="2012-08-10T08:15:00Z">
            <w:rPr>
              <w:rFonts w:ascii="Times New Roman" w:hAnsi="Times New Roman" w:cs="Times New Roman"/>
              <w:sz w:val="24"/>
              <w:szCs w:val="24"/>
            </w:rPr>
          </w:rPrChange>
        </w:rPr>
        <w:object w:dxaOrig="3218" w:dyaOrig="1661">
          <v:shape id="_x0000_i1082" type="#_x0000_t75" style="width:159.9pt;height:82.9pt" o:ole="">
            <v:imagedata r:id="rId126" o:title=""/>
          </v:shape>
          <o:OLEObject Type="Embed" ProgID="Visio.Drawing.11" ShapeID="_x0000_i1082" DrawAspect="Content" ObjectID="_1406517067" r:id="rId127"/>
        </w:objec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44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2"/>
        <w:gridCol w:w="3646"/>
        <w:gridCol w:w="3556"/>
      </w:tblGrid>
      <w:tr w:rsidR="005E0E76" w:rsidRPr="00657B96"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450"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Calibri" w:hAnsi="Times New Roman" w:cs="Times New Roman"/>
                <w:sz w:val="24"/>
                <w:szCs w:val="24"/>
                <w:rPrChange w:id="4451" w:author="DuyNgo" w:date="2012-08-10T08:15:00Z">
                  <w:rPr>
                    <w:rFonts w:asciiTheme="majorHAnsi" w:eastAsia="Calibri" w:hAnsiTheme="majorHAnsi" w:cstheme="minorHAnsi"/>
                    <w:b/>
                    <w:bCs/>
                    <w:color w:val="4F81BD" w:themeColor="accent1"/>
                    <w:sz w:val="24"/>
                    <w:szCs w:val="26"/>
                  </w:rPr>
                </w:rPrChange>
              </w:rPr>
              <w:t>Requirement _UC03</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452"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453" w:author="DuyNgo" w:date="2012-08-10T08:15:00Z">
                  <w:rPr>
                    <w:rFonts w:ascii="Tahoma" w:eastAsia="SimSun" w:hAnsi="Tahoma" w:cstheme="minorHAnsi"/>
                    <w:color w:val="000000"/>
                    <w:sz w:val="24"/>
                    <w:szCs w:val="20"/>
                    <w:lang w:eastAsia="zh-CN"/>
                  </w:rPr>
                </w:rPrChange>
              </w:rPr>
            </w:pPr>
            <w:r w:rsidRPr="00657B96">
              <w:rPr>
                <w:rFonts w:ascii="Times New Roman" w:eastAsia="Calibri" w:hAnsi="Times New Roman" w:cs="Times New Roman"/>
                <w:sz w:val="24"/>
                <w:szCs w:val="24"/>
                <w:rPrChange w:id="4454" w:author="DuyNgo" w:date="2012-08-10T08:15:00Z">
                  <w:rPr>
                    <w:rFonts w:asciiTheme="majorHAnsi" w:eastAsia="Calibri" w:hAnsiTheme="majorHAnsi" w:cstheme="minorHAnsi"/>
                    <w:b/>
                    <w:bCs/>
                    <w:color w:val="4F81BD" w:themeColor="accent1"/>
                    <w:sz w:val="24"/>
                    <w:szCs w:val="26"/>
                  </w:rPr>
                </w:rPrChange>
              </w:rPr>
              <w:t>Add Requirement Use Case</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455"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456"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457"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4458" w:author="DuyNgo" w:date="2012-08-10T08:15:00Z">
                  <w:rPr>
                    <w:rFonts w:asciiTheme="majorHAnsi" w:eastAsiaTheme="majorEastAsia" w:hAnsiTheme="majorHAnsi" w:cstheme="minorHAnsi"/>
                    <w:b/>
                    <w:bCs/>
                    <w:color w:val="4F81BD" w:themeColor="accent1"/>
                    <w:sz w:val="24"/>
                    <w:szCs w:val="26"/>
                  </w:rPr>
                </w:rPrChange>
              </w:rPr>
              <w:t>This function allows user to delete requirement.</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459"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460"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461"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4462" w:author="DuyNgo" w:date="2012-08-10T08:15:00Z">
                  <w:rPr>
                    <w:rFonts w:asciiTheme="majorHAnsi" w:eastAsiaTheme="majorEastAsia" w:hAnsiTheme="majorHAnsi" w:cstheme="minorHAnsi"/>
                    <w:b/>
                    <w:bCs/>
                    <w:color w:val="4F81BD" w:themeColor="accent1"/>
                    <w:sz w:val="24"/>
                    <w:szCs w:val="26"/>
                  </w:rPr>
                </w:rPrChange>
              </w:rPr>
              <w:t xml:space="preserve">Project </w:t>
            </w:r>
            <w:r w:rsidRPr="00657B96">
              <w:rPr>
                <w:rFonts w:ascii="Times New Roman" w:eastAsia="SimSun" w:hAnsi="Times New Roman" w:cs="Times New Roman"/>
                <w:sz w:val="24"/>
                <w:szCs w:val="24"/>
                <w:lang w:eastAsia="zh-CN"/>
                <w:rPrChange w:id="4463"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464"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465"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466"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467" w:author="DuyNgo" w:date="2012-08-10T08:15:00Z">
                  <w:rPr>
                    <w:rFonts w:asciiTheme="majorHAnsi" w:eastAsia="SimSun" w:hAnsiTheme="majorHAnsi" w:cstheme="minorHAnsi"/>
                    <w:b/>
                    <w:bCs/>
                    <w:color w:val="4F81BD" w:themeColor="accent1"/>
                    <w:sz w:val="24"/>
                    <w:szCs w:val="26"/>
                    <w:lang w:eastAsia="zh-CN"/>
                  </w:rPr>
                </w:rPrChange>
              </w:rPr>
              <w:t xml:space="preserve">Users must log in with role “Project Manager”; </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468"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469"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470"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471"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657B96"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472"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473"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Calibri" w:hAnsi="Times New Roman" w:cs="Times New Roman"/>
                <w:sz w:val="24"/>
                <w:szCs w:val="24"/>
                <w:rPrChange w:id="4474" w:author="DuyNgo" w:date="2012-08-10T08:15:00Z">
                  <w:rPr>
                    <w:rFonts w:ascii="Tahoma" w:eastAsia="Calibri" w:hAnsi="Tahoma" w:cstheme="minorHAnsi"/>
                    <w:color w:val="000000"/>
                    <w:sz w:val="24"/>
                    <w:szCs w:val="20"/>
                  </w:rPr>
                </w:rPrChange>
              </w:rPr>
            </w:pPr>
            <w:r w:rsidRPr="00657B96">
              <w:rPr>
                <w:rFonts w:ascii="Times New Roman" w:eastAsia="Calibri" w:hAnsi="Times New Roman" w:cs="Times New Roman"/>
                <w:sz w:val="24"/>
                <w:szCs w:val="24"/>
                <w:rPrChange w:id="4475" w:author="DuyNgo" w:date="2012-08-10T08:15:00Z">
                  <w:rPr>
                    <w:rFonts w:asciiTheme="majorHAnsi" w:eastAsia="Calibri" w:hAnsiTheme="majorHAnsi" w:cstheme="minorHAnsi"/>
                    <w:b/>
                    <w:bCs/>
                    <w:color w:val="4F81BD" w:themeColor="accent1"/>
                    <w:sz w:val="24"/>
                    <w:szCs w:val="26"/>
                  </w:rPr>
                </w:rPrChange>
              </w:rPr>
              <w:t>1. Go to Requirement page. Choose requirement, Click “Delete” button.</w:t>
            </w: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4476" w:author="DuyNgo" w:date="2012-08-10T08:15:00Z">
                  <w:rPr>
                    <w:rFonts w:asciiTheme="majorHAnsi" w:eastAsia="SimSun" w:hAnsiTheme="majorHAnsi" w:cstheme="minorHAnsi"/>
                    <w:b/>
                    <w:bCs/>
                    <w:color w:val="4F81BD" w:themeColor="accent1"/>
                    <w:sz w:val="24"/>
                    <w:szCs w:val="26"/>
                    <w:lang w:eastAsia="zh-CN"/>
                  </w:rPr>
                </w:rPrChange>
              </w:rPr>
              <w:br/>
              <w:t>3. Click “Yes” button.</w:t>
            </w:r>
          </w:p>
        </w:tc>
        <w:tc>
          <w:tcPr>
            <w:tcW w:w="3655"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4477" w:author="DuyNgo" w:date="2012-08-10T08:15:00Z">
                  <w:rPr>
                    <w:rFonts w:asciiTheme="majorHAnsi" w:eastAsia="SimSun" w:hAnsiTheme="majorHAnsi" w:cstheme="minorHAnsi"/>
                    <w:b/>
                    <w:bCs/>
                    <w:color w:val="4F81BD" w:themeColor="accent1"/>
                    <w:sz w:val="24"/>
                    <w:szCs w:val="26"/>
                    <w:lang w:eastAsia="zh-CN"/>
                  </w:rPr>
                </w:rPrChange>
              </w:rPr>
              <w:t xml:space="preserve"> 2. Display confirm box.</w:t>
            </w:r>
            <w:r w:rsidRPr="00657B96">
              <w:rPr>
                <w:rFonts w:ascii="Times New Roman" w:eastAsia="SimSun" w:hAnsi="Times New Roman" w:cs="Times New Roman"/>
                <w:sz w:val="24"/>
                <w:szCs w:val="24"/>
                <w:lang w:eastAsia="zh-CN"/>
                <w:rPrChange w:id="4478" w:author="DuyNgo" w:date="2012-08-10T08:15:00Z">
                  <w:rPr>
                    <w:rFonts w:asciiTheme="majorHAnsi" w:eastAsia="SimSun" w:hAnsiTheme="majorHAnsi" w:cstheme="minorHAnsi"/>
                    <w:b/>
                    <w:bCs/>
                    <w:color w:val="4F81BD" w:themeColor="accent1"/>
                    <w:sz w:val="24"/>
                    <w:szCs w:val="26"/>
                    <w:lang w:eastAsia="zh-CN"/>
                  </w:rPr>
                </w:rPrChange>
              </w:rPr>
              <w:br/>
            </w:r>
            <w:r w:rsidRPr="00657B96">
              <w:rPr>
                <w:rFonts w:ascii="Times New Roman" w:eastAsia="SimSun" w:hAnsi="Times New Roman" w:cs="Times New Roman"/>
                <w:sz w:val="24"/>
                <w:szCs w:val="24"/>
                <w:lang w:eastAsia="zh-CN"/>
                <w:rPrChange w:id="4479" w:author="DuyNgo" w:date="2012-08-10T08:15:00Z">
                  <w:rPr>
                    <w:rFonts w:asciiTheme="majorHAnsi" w:eastAsia="SimSun" w:hAnsiTheme="majorHAnsi" w:cstheme="minorHAnsi"/>
                    <w:b/>
                    <w:bCs/>
                    <w:color w:val="4F81BD" w:themeColor="accent1"/>
                    <w:sz w:val="24"/>
                    <w:szCs w:val="26"/>
                    <w:lang w:eastAsia="zh-CN"/>
                  </w:rPr>
                </w:rPrChange>
              </w:rPr>
              <w:br/>
            </w:r>
            <w:r w:rsidRPr="00657B96">
              <w:rPr>
                <w:rFonts w:ascii="Times New Roman" w:eastAsia="SimSun" w:hAnsi="Times New Roman" w:cs="Times New Roman"/>
                <w:sz w:val="24"/>
                <w:szCs w:val="24"/>
                <w:lang w:eastAsia="zh-CN"/>
                <w:rPrChange w:id="4480" w:author="DuyNgo" w:date="2012-08-10T08:15:00Z">
                  <w:rPr>
                    <w:rFonts w:asciiTheme="majorHAnsi" w:eastAsia="SimSun" w:hAnsiTheme="majorHAnsi" w:cstheme="minorHAnsi"/>
                    <w:b/>
                    <w:bCs/>
                    <w:color w:val="4F81BD" w:themeColor="accent1"/>
                    <w:sz w:val="24"/>
                    <w:szCs w:val="26"/>
                    <w:lang w:eastAsia="zh-CN"/>
                  </w:rPr>
                </w:rPrChange>
              </w:rPr>
              <w:br/>
              <w:t xml:space="preserve"> 4. Delete Requirement.</w:t>
            </w:r>
          </w:p>
        </w:tc>
      </w:tr>
      <w:tr w:rsidR="005E0E76" w:rsidRPr="00657B96" w:rsidTr="00946F40">
        <w:trPr>
          <w:trHeight w:val="565"/>
        </w:trPr>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481"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482"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483"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484"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485"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486"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487"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488" w:author="DuyNgo" w:date="2012-08-10T08:15:00Z">
                  <w:rPr>
                    <w:rFonts w:ascii="Tahoma" w:eastAsia="MS PGothic" w:hAnsi="Tahoma" w:cstheme="minorHAnsi"/>
                    <w:color w:val="000000"/>
                    <w:sz w:val="24"/>
                    <w:szCs w:val="20"/>
                  </w:rPr>
                </w:rPrChange>
              </w:rPr>
            </w:pPr>
            <w:r w:rsidRPr="00657B96">
              <w:rPr>
                <w:rFonts w:ascii="Times New Roman" w:hAnsi="Times New Roman" w:cs="Times New Roman"/>
                <w:sz w:val="24"/>
                <w:szCs w:val="24"/>
                <w:rPrChange w:id="4489"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490"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491"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492" w:author="DuyNgo" w:date="2012-08-10T08:15:00Z">
                  <w:rPr>
                    <w:rFonts w:ascii="Tahoma" w:eastAsia="MS PGothic" w:hAnsi="Tahoma" w:cstheme="minorHAnsi"/>
                    <w:color w:val="000000"/>
                    <w:sz w:val="24"/>
                    <w:szCs w:val="20"/>
                  </w:rPr>
                </w:rPrChange>
              </w:rPr>
            </w:pPr>
            <w:r w:rsidRPr="00657B96">
              <w:rPr>
                <w:rFonts w:ascii="Times New Roman" w:hAnsi="Times New Roman" w:cs="Times New Roman"/>
                <w:sz w:val="24"/>
                <w:szCs w:val="24"/>
                <w:rPrChange w:id="4493"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494"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495"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496" w:author="DuyNgo" w:date="2012-08-10T08:15:00Z">
                  <w:rPr>
                    <w:rFonts w:ascii="Tahoma" w:eastAsia="MS PGothic" w:hAnsi="Tahoma" w:cstheme="minorHAnsi"/>
                    <w:color w:val="000000"/>
                    <w:sz w:val="24"/>
                    <w:szCs w:val="20"/>
                  </w:rPr>
                </w:rPrChange>
              </w:rPr>
            </w:pPr>
            <w:r w:rsidRPr="00657B96">
              <w:rPr>
                <w:rFonts w:ascii="Times New Roman" w:hAnsi="Times New Roman" w:cs="Times New Roman"/>
                <w:sz w:val="24"/>
                <w:szCs w:val="24"/>
                <w:rPrChange w:id="4497"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498"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499" w:author="DuyNgo" w:date="2012-08-10T08:15:00Z">
                  <w:rPr>
                    <w:rFonts w:asciiTheme="majorHAnsi" w:eastAsia="MS PGothic" w:hAnsiTheme="majorHAnsi" w:cstheme="minorHAnsi"/>
                    <w:b/>
                    <w:bCs/>
                    <w:color w:val="4F81BD" w:themeColor="accent1"/>
                    <w:sz w:val="24"/>
                    <w:szCs w:val="26"/>
                  </w:rPr>
                </w:rPrChange>
              </w:rPr>
              <w:t>5</w:t>
            </w:r>
          </w:p>
        </w:tc>
      </w:tr>
    </w:tbl>
    <w:p w:rsidR="005E0E76" w:rsidRPr="00657B96" w:rsidRDefault="005E0E76" w:rsidP="005E0E76">
      <w:pPr>
        <w:rPr>
          <w:rFonts w:ascii="Times New Roman" w:hAnsi="Times New Roman" w:cs="Times New Roman"/>
          <w:sz w:val="24"/>
          <w:szCs w:val="24"/>
        </w:rPr>
      </w:pPr>
    </w:p>
    <w:p w:rsidR="005E0E76" w:rsidRPr="00657B96" w:rsidRDefault="00881D40" w:rsidP="00881D40">
      <w:pPr>
        <w:pStyle w:val="Heading4"/>
        <w:rPr>
          <w:rFonts w:ascii="Times New Roman" w:hAnsi="Times New Roman" w:cs="Times New Roman"/>
          <w:sz w:val="24"/>
          <w:szCs w:val="24"/>
          <w:rPrChange w:id="4500" w:author="DuyNgo" w:date="2012-08-10T08:15:00Z">
            <w:rPr/>
          </w:rPrChange>
        </w:rPr>
      </w:pPr>
      <w:bookmarkStart w:id="4501" w:name="_Toc326241069"/>
      <w:bookmarkStart w:id="4502" w:name="_Toc332774821"/>
      <w:r w:rsidRPr="00657B96">
        <w:rPr>
          <w:rFonts w:ascii="Times New Roman" w:hAnsi="Times New Roman" w:cs="Times New Roman"/>
          <w:sz w:val="24"/>
          <w:szCs w:val="24"/>
          <w:rPrChange w:id="4503" w:author="DuyNgo" w:date="2012-08-10T08:15:00Z">
            <w:rPr>
              <w:i w:val="0"/>
              <w:iCs w:val="0"/>
              <w:sz w:val="26"/>
              <w:szCs w:val="26"/>
            </w:rPr>
          </w:rPrChange>
        </w:rPr>
        <w:t>2.</w:t>
      </w:r>
      <w:r w:rsidR="009A610C" w:rsidRPr="00657B96">
        <w:rPr>
          <w:rFonts w:ascii="Times New Roman" w:hAnsi="Times New Roman" w:cs="Times New Roman"/>
          <w:sz w:val="24"/>
          <w:szCs w:val="24"/>
          <w:rPrChange w:id="4504" w:author="DuyNgo" w:date="2012-08-10T08:15:00Z">
            <w:rPr>
              <w:i w:val="0"/>
              <w:iCs w:val="0"/>
              <w:sz w:val="26"/>
              <w:szCs w:val="26"/>
            </w:rPr>
          </w:rPrChange>
        </w:rPr>
        <w:t>4.29</w:t>
      </w:r>
      <w:r w:rsidR="005E0E76" w:rsidRPr="00657B96">
        <w:rPr>
          <w:rFonts w:ascii="Times New Roman" w:hAnsi="Times New Roman" w:cs="Times New Roman"/>
          <w:sz w:val="24"/>
          <w:szCs w:val="24"/>
          <w:rPrChange w:id="4505" w:author="DuyNgo" w:date="2012-08-10T08:15:00Z">
            <w:rPr>
              <w:i w:val="0"/>
              <w:iCs w:val="0"/>
              <w:sz w:val="26"/>
              <w:szCs w:val="26"/>
            </w:rPr>
          </w:rPrChange>
        </w:rPr>
        <w:t xml:space="preserve"> Sort Requirements</w:t>
      </w:r>
      <w:bookmarkEnd w:id="4501"/>
      <w:bookmarkEnd w:id="4502"/>
    </w:p>
    <w:p w:rsidR="005E0E76" w:rsidRPr="00657B96" w:rsidRDefault="005E0E76" w:rsidP="005E0E76">
      <w:pPr>
        <w:rPr>
          <w:rFonts w:ascii="Times New Roman" w:hAnsi="Times New Roman" w:cs="Times New Roman"/>
          <w:sz w:val="24"/>
          <w:szCs w:val="24"/>
        </w:rPr>
      </w:pP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506" w:author="DuyNgo" w:date="2012-08-10T08:15:00Z">
            <w:rPr>
              <w:rFonts w:ascii="Times New Roman" w:hAnsi="Times New Roman" w:cs="Times New Roman"/>
              <w:sz w:val="24"/>
              <w:szCs w:val="24"/>
            </w:rPr>
          </w:rPrChange>
        </w:rPr>
        <w:object w:dxaOrig="3207" w:dyaOrig="1661">
          <v:shape id="_x0000_i1083" type="#_x0000_t75" style="width:159.9pt;height:82.9pt" o:ole="">
            <v:imagedata r:id="rId128" o:title=""/>
          </v:shape>
          <o:OLEObject Type="Embed" ProgID="Visio.Drawing.11" ShapeID="_x0000_i1083" DrawAspect="Content" ObjectID="_1406517068" r:id="rId129"/>
        </w:objec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50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56"/>
        <w:gridCol w:w="3545"/>
      </w:tblGrid>
      <w:tr w:rsidR="005E0E76" w:rsidRPr="00657B96"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508"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Calibri" w:hAnsi="Times New Roman" w:cs="Times New Roman"/>
                <w:sz w:val="24"/>
                <w:szCs w:val="24"/>
                <w:rPrChange w:id="4509" w:author="DuyNgo" w:date="2012-08-10T08:15:00Z">
                  <w:rPr>
                    <w:rFonts w:asciiTheme="majorHAnsi" w:eastAsia="Calibri" w:hAnsiTheme="majorHAnsi" w:cstheme="minorHAnsi"/>
                    <w:b/>
                    <w:bCs/>
                    <w:color w:val="4F81BD" w:themeColor="accent1"/>
                    <w:sz w:val="24"/>
                    <w:szCs w:val="26"/>
                  </w:rPr>
                </w:rPrChange>
              </w:rPr>
              <w:t>Requirement _UC04</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510"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511" w:author="DuyNgo" w:date="2012-08-10T08:15:00Z">
                  <w:rPr>
                    <w:rFonts w:ascii="Tahoma" w:eastAsia="SimSun" w:hAnsi="Tahoma" w:cstheme="minorHAnsi"/>
                    <w:color w:val="000000"/>
                    <w:sz w:val="24"/>
                    <w:szCs w:val="20"/>
                    <w:lang w:eastAsia="zh-CN"/>
                  </w:rPr>
                </w:rPrChange>
              </w:rPr>
            </w:pPr>
            <w:r w:rsidRPr="00657B96">
              <w:rPr>
                <w:rFonts w:ascii="Times New Roman" w:eastAsia="Calibri" w:hAnsi="Times New Roman" w:cs="Times New Roman"/>
                <w:sz w:val="24"/>
                <w:szCs w:val="24"/>
                <w:rPrChange w:id="4512" w:author="DuyNgo" w:date="2012-08-10T08:15:00Z">
                  <w:rPr>
                    <w:rFonts w:asciiTheme="majorHAnsi" w:eastAsia="Calibri" w:hAnsiTheme="majorHAnsi" w:cstheme="minorHAnsi"/>
                    <w:b/>
                    <w:bCs/>
                    <w:color w:val="4F81BD" w:themeColor="accent1"/>
                    <w:sz w:val="24"/>
                    <w:szCs w:val="26"/>
                  </w:rPr>
                </w:rPrChange>
              </w:rPr>
              <w:t>Sort Requirements Use Case</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513"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514"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515"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4516" w:author="DuyNgo" w:date="2012-08-10T08:15:00Z">
                  <w:rPr>
                    <w:rFonts w:asciiTheme="majorHAnsi" w:eastAsiaTheme="majorEastAsia" w:hAnsiTheme="majorHAnsi" w:cstheme="minorHAnsi"/>
                    <w:b/>
                    <w:bCs/>
                    <w:color w:val="4F81BD" w:themeColor="accent1"/>
                    <w:sz w:val="24"/>
                    <w:szCs w:val="26"/>
                  </w:rPr>
                </w:rPrChange>
              </w:rPr>
              <w:t>This function allows user to sort, filter requirement by Size, Priority or Date.</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517"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518"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519"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4520" w:author="DuyNgo" w:date="2012-08-10T08:15:00Z">
                  <w:rPr>
                    <w:rFonts w:asciiTheme="majorHAnsi" w:eastAsiaTheme="majorEastAsia" w:hAnsiTheme="majorHAnsi" w:cstheme="minorHAnsi"/>
                    <w:b/>
                    <w:bCs/>
                    <w:color w:val="4F81BD" w:themeColor="accent1"/>
                    <w:sz w:val="24"/>
                    <w:szCs w:val="26"/>
                  </w:rPr>
                </w:rPrChange>
              </w:rPr>
              <w:t xml:space="preserve">Project </w:t>
            </w:r>
            <w:r w:rsidRPr="00657B96">
              <w:rPr>
                <w:rFonts w:ascii="Times New Roman" w:eastAsia="SimSun" w:hAnsi="Times New Roman" w:cs="Times New Roman"/>
                <w:sz w:val="24"/>
                <w:szCs w:val="24"/>
                <w:lang w:eastAsia="zh-CN"/>
                <w:rPrChange w:id="4521" w:author="DuyNgo" w:date="2012-08-10T08:15:00Z">
                  <w:rPr>
                    <w:rFonts w:asciiTheme="majorHAnsi" w:eastAsia="SimSun" w:hAnsiTheme="majorHAnsi" w:cstheme="minorHAnsi"/>
                    <w:b/>
                    <w:bCs/>
                    <w:color w:val="4F81BD" w:themeColor="accent1"/>
                    <w:sz w:val="24"/>
                    <w:szCs w:val="26"/>
                    <w:lang w:eastAsia="zh-CN"/>
                  </w:rPr>
                </w:rPrChange>
              </w:rPr>
              <w:t>Manager, member</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522"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523"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524"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525"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526"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527"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528"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529"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657B96" w:rsidTr="00946F40">
        <w:trPr>
          <w:trHeight w:val="1645"/>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530" w:author="DuyNgo" w:date="2012-08-10T08:15:00Z">
                  <w:rPr>
                    <w:rFonts w:ascii="Tahoma" w:eastAsia="SimSun" w:hAnsi="Tahoma" w:cstheme="minorHAnsi"/>
                    <w:color w:val="000000"/>
                    <w:sz w:val="24"/>
                    <w:szCs w:val="20"/>
                    <w:lang w:eastAsia="zh-CN"/>
                  </w:rPr>
                </w:rPrChange>
              </w:rPr>
            </w:pPr>
            <w:r w:rsidRPr="00657B96">
              <w:rPr>
                <w:rFonts w:ascii="Times New Roman" w:eastAsia="Calibri" w:hAnsi="Times New Roman" w:cs="Times New Roman"/>
                <w:sz w:val="24"/>
                <w:szCs w:val="24"/>
                <w:rPrChange w:id="4531" w:author="DuyNgo" w:date="2012-08-10T08:15:00Z">
                  <w:rPr>
                    <w:rFonts w:asciiTheme="majorHAnsi" w:eastAsia="Calibri" w:hAnsiTheme="majorHAnsi" w:cstheme="minorHAnsi"/>
                    <w:b/>
                    <w:bCs/>
                    <w:color w:val="4F81BD" w:themeColor="accent1"/>
                    <w:sz w:val="24"/>
                    <w:szCs w:val="26"/>
                  </w:rPr>
                </w:rPrChange>
              </w:rPr>
              <w:t>Main Flow</w:t>
            </w:r>
          </w:p>
          <w:p w:rsidR="005E0E76" w:rsidRPr="00657B96" w:rsidRDefault="005E0E76" w:rsidP="00946F40">
            <w:pPr>
              <w:rPr>
                <w:rFonts w:ascii="Times New Roman" w:eastAsia="SimSun" w:hAnsi="Times New Roman" w:cs="Times New Roman"/>
                <w:sz w:val="24"/>
                <w:szCs w:val="24"/>
                <w:lang w:eastAsia="zh-CN"/>
              </w:rPr>
            </w:pP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Calibri" w:hAnsi="Times New Roman" w:cs="Times New Roman"/>
                <w:sz w:val="24"/>
                <w:szCs w:val="24"/>
                <w:rPrChange w:id="4532" w:author="DuyNgo" w:date="2012-08-10T08:15:00Z">
                  <w:rPr>
                    <w:rFonts w:ascii="Tahoma" w:eastAsia="Calibri" w:hAnsi="Tahoma" w:cstheme="minorHAnsi"/>
                    <w:color w:val="000000"/>
                    <w:sz w:val="24"/>
                    <w:szCs w:val="20"/>
                  </w:rPr>
                </w:rPrChange>
              </w:rPr>
            </w:pPr>
            <w:r w:rsidRPr="00657B96">
              <w:rPr>
                <w:rFonts w:ascii="Times New Roman" w:eastAsia="Calibri" w:hAnsi="Times New Roman" w:cs="Times New Roman"/>
                <w:sz w:val="24"/>
                <w:szCs w:val="24"/>
                <w:rPrChange w:id="4533" w:author="DuyNgo" w:date="2012-08-10T08:15:00Z">
                  <w:rPr>
                    <w:rFonts w:asciiTheme="majorHAnsi" w:eastAsia="Calibri" w:hAnsiTheme="majorHAnsi" w:cstheme="minorHAnsi"/>
                    <w:b/>
                    <w:bCs/>
                    <w:color w:val="4F81BD" w:themeColor="accent1"/>
                    <w:sz w:val="24"/>
                    <w:szCs w:val="26"/>
                  </w:rPr>
                </w:rPrChange>
              </w:rPr>
              <w:t>1. Go to Requirement page. Choose kind of filter (type, date, priority).</w:t>
            </w: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4534" w:author="DuyNgo" w:date="2012-08-10T08:15:00Z">
                  <w:rPr>
                    <w:rFonts w:asciiTheme="majorHAnsi" w:eastAsia="SimSun" w:hAnsiTheme="majorHAnsi" w:cstheme="minorHAnsi"/>
                    <w:b/>
                    <w:bCs/>
                    <w:color w:val="4F81BD" w:themeColor="accent1"/>
                    <w:sz w:val="24"/>
                    <w:szCs w:val="26"/>
                    <w:lang w:eastAsia="zh-CN"/>
                  </w:rPr>
                </w:rPrChange>
              </w:rPr>
              <w:br/>
            </w:r>
          </w:p>
        </w:tc>
        <w:tc>
          <w:tcPr>
            <w:tcW w:w="3655"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4535" w:author="DuyNgo" w:date="2012-08-10T08:15:00Z">
                  <w:rPr>
                    <w:rFonts w:asciiTheme="majorHAnsi" w:eastAsia="SimSun" w:hAnsiTheme="majorHAnsi" w:cstheme="minorHAnsi"/>
                    <w:b/>
                    <w:bCs/>
                    <w:color w:val="4F81BD" w:themeColor="accent1"/>
                    <w:sz w:val="24"/>
                    <w:szCs w:val="26"/>
                    <w:lang w:eastAsia="zh-CN"/>
                  </w:rPr>
                </w:rPrChange>
              </w:rPr>
              <w:t>2. Sort and Display new list.</w:t>
            </w:r>
            <w:r w:rsidRPr="00657B96">
              <w:rPr>
                <w:rFonts w:ascii="Times New Roman" w:eastAsia="SimSun" w:hAnsi="Times New Roman" w:cs="Times New Roman"/>
                <w:sz w:val="24"/>
                <w:szCs w:val="24"/>
                <w:lang w:eastAsia="zh-CN"/>
                <w:rPrChange w:id="4536" w:author="DuyNgo" w:date="2012-08-10T08:15:00Z">
                  <w:rPr>
                    <w:rFonts w:asciiTheme="majorHAnsi" w:eastAsia="SimSun" w:hAnsiTheme="majorHAnsi" w:cstheme="minorHAnsi"/>
                    <w:b/>
                    <w:bCs/>
                    <w:color w:val="4F81BD" w:themeColor="accent1"/>
                    <w:sz w:val="24"/>
                    <w:szCs w:val="26"/>
                    <w:lang w:eastAsia="zh-CN"/>
                  </w:rPr>
                </w:rPrChange>
              </w:rPr>
              <w:br/>
            </w:r>
            <w:r w:rsidRPr="00657B96">
              <w:rPr>
                <w:rFonts w:ascii="Times New Roman" w:eastAsia="SimSun" w:hAnsi="Times New Roman" w:cs="Times New Roman"/>
                <w:sz w:val="24"/>
                <w:szCs w:val="24"/>
                <w:lang w:eastAsia="zh-CN"/>
                <w:rPrChange w:id="4537" w:author="DuyNgo" w:date="2012-08-10T08:15:00Z">
                  <w:rPr>
                    <w:rFonts w:asciiTheme="majorHAnsi" w:eastAsia="SimSun" w:hAnsiTheme="majorHAnsi" w:cstheme="minorHAnsi"/>
                    <w:b/>
                    <w:bCs/>
                    <w:color w:val="4F81BD" w:themeColor="accent1"/>
                    <w:sz w:val="24"/>
                    <w:szCs w:val="26"/>
                    <w:lang w:eastAsia="zh-CN"/>
                  </w:rPr>
                </w:rPrChange>
              </w:rPr>
              <w:br/>
            </w:r>
          </w:p>
        </w:tc>
      </w:tr>
      <w:tr w:rsidR="005E0E76" w:rsidRPr="00657B96" w:rsidTr="00946F40">
        <w:trPr>
          <w:trHeight w:val="565"/>
        </w:trPr>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538"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539"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540"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54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542"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543"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544" w:author="DuyNgo" w:date="2012-08-10T08:15:00Z">
                  <w:rPr>
                    <w:rFonts w:asciiTheme="majorHAnsi" w:eastAsia="MS PGothic" w:hAnsiTheme="majorHAnsi" w:cstheme="minorHAnsi"/>
                    <w:b/>
                    <w:bCs/>
                    <w:color w:val="4F81BD" w:themeColor="accent1"/>
                    <w:sz w:val="24"/>
                    <w:szCs w:val="26"/>
                  </w:rPr>
                </w:rPrChange>
              </w:rPr>
              <w:t>Sort by user and last modified?</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545" w:author="DuyNgo" w:date="2012-08-10T08:15:00Z">
                  <w:rPr>
                    <w:rFonts w:ascii="Tahoma" w:eastAsia="MS PGothic" w:hAnsi="Tahoma" w:cstheme="minorHAnsi"/>
                    <w:color w:val="000000"/>
                    <w:sz w:val="24"/>
                    <w:szCs w:val="20"/>
                  </w:rPr>
                </w:rPrChange>
              </w:rPr>
            </w:pPr>
            <w:r w:rsidRPr="00657B96">
              <w:rPr>
                <w:rFonts w:ascii="Times New Roman" w:hAnsi="Times New Roman" w:cs="Times New Roman"/>
                <w:sz w:val="24"/>
                <w:szCs w:val="24"/>
                <w:rPrChange w:id="4546"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547"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548"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549" w:author="DuyNgo" w:date="2012-08-10T08:15:00Z">
                  <w:rPr>
                    <w:rFonts w:ascii="Tahoma" w:eastAsia="MS PGothic" w:hAnsi="Tahoma" w:cstheme="minorHAnsi"/>
                    <w:color w:val="000000"/>
                    <w:sz w:val="24"/>
                    <w:szCs w:val="20"/>
                  </w:rPr>
                </w:rPrChange>
              </w:rPr>
            </w:pPr>
            <w:r w:rsidRPr="00657B96">
              <w:rPr>
                <w:rFonts w:ascii="Times New Roman" w:hAnsi="Times New Roman" w:cs="Times New Roman"/>
                <w:sz w:val="24"/>
                <w:szCs w:val="24"/>
                <w:rPrChange w:id="4550" w:author="DuyNgo" w:date="2012-08-10T08:15:00Z">
                  <w:rPr>
                    <w:rFonts w:asciiTheme="majorHAnsi" w:eastAsiaTheme="majorEastAsia" w:hAnsiTheme="majorHAnsi" w:cstheme="minorHAnsi"/>
                    <w:b/>
                    <w:bCs/>
                    <w:color w:val="4F81BD" w:themeColor="accent1"/>
                    <w:sz w:val="24"/>
                    <w:szCs w:val="26"/>
                  </w:rPr>
                </w:rPrChange>
              </w:rPr>
              <w:lastRenderedPageBreak/>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55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552"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553" w:author="DuyNgo" w:date="2012-08-10T08:15:00Z">
                  <w:rPr>
                    <w:rFonts w:ascii="Tahoma" w:eastAsia="MS PGothic" w:hAnsi="Tahoma" w:cstheme="minorHAnsi"/>
                    <w:color w:val="000000"/>
                    <w:sz w:val="24"/>
                    <w:szCs w:val="20"/>
                  </w:rPr>
                </w:rPrChange>
              </w:rPr>
            </w:pPr>
            <w:r w:rsidRPr="00657B96">
              <w:rPr>
                <w:rFonts w:ascii="Times New Roman" w:hAnsi="Times New Roman" w:cs="Times New Roman"/>
                <w:sz w:val="24"/>
                <w:szCs w:val="24"/>
                <w:rPrChange w:id="4554"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555"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556" w:author="DuyNgo" w:date="2012-08-10T08:15:00Z">
                  <w:rPr>
                    <w:rFonts w:asciiTheme="majorHAnsi" w:eastAsia="MS PGothic" w:hAnsiTheme="majorHAnsi" w:cstheme="minorHAnsi"/>
                    <w:b/>
                    <w:bCs/>
                    <w:color w:val="4F81BD" w:themeColor="accent1"/>
                    <w:sz w:val="24"/>
                    <w:szCs w:val="26"/>
                  </w:rPr>
                </w:rPrChange>
              </w:rPr>
              <w:t>5</w:t>
            </w:r>
          </w:p>
        </w:tc>
      </w:tr>
    </w:tbl>
    <w:p w:rsidR="005E0E76" w:rsidRPr="00657B96" w:rsidRDefault="005E0E76" w:rsidP="005E0E76">
      <w:pPr>
        <w:rPr>
          <w:rFonts w:ascii="Times New Roman" w:hAnsi="Times New Roman" w:cs="Times New Roman"/>
          <w:snapToGrid w:val="0"/>
          <w:sz w:val="24"/>
          <w:szCs w:val="24"/>
          <w:rPrChange w:id="4557" w:author="DuyNgo" w:date="2012-08-10T08:15:00Z">
            <w:rPr>
              <w:rFonts w:cstheme="minorHAnsi"/>
              <w:snapToGrid w:val="0"/>
              <w:sz w:val="24"/>
            </w:rPr>
          </w:rPrChange>
        </w:rPr>
      </w:pPr>
    </w:p>
    <w:p w:rsidR="005E0E76" w:rsidRPr="00657B96" w:rsidRDefault="005E0E76" w:rsidP="005E0E76">
      <w:pPr>
        <w:rPr>
          <w:rFonts w:ascii="Times New Roman" w:hAnsi="Times New Roman" w:cs="Times New Roman"/>
          <w:snapToGrid w:val="0"/>
          <w:sz w:val="24"/>
          <w:szCs w:val="24"/>
        </w:rPr>
      </w:pPr>
      <w:r w:rsidRPr="00657B96">
        <w:rPr>
          <w:rFonts w:ascii="Times New Roman" w:hAnsi="Times New Roman" w:cs="Times New Roman"/>
          <w:snapToGrid w:val="0"/>
          <w:sz w:val="24"/>
          <w:szCs w:val="24"/>
          <w:rPrChange w:id="4558" w:author="DuyNgo" w:date="2012-08-10T08:15:00Z">
            <w:rPr>
              <w:rFonts w:asciiTheme="majorHAnsi" w:eastAsiaTheme="majorEastAsia" w:hAnsiTheme="majorHAnsi" w:cstheme="minorHAnsi"/>
              <w:b/>
              <w:bCs/>
              <w:snapToGrid w:val="0"/>
              <w:color w:val="4F81BD" w:themeColor="accent1"/>
              <w:sz w:val="24"/>
              <w:szCs w:val="26"/>
            </w:rPr>
          </w:rPrChange>
        </w:rPr>
        <w:t>7.7 Defect Management System</w:t>
      </w:r>
    </w:p>
    <w:p w:rsidR="005E0E76" w:rsidRPr="00657B96" w:rsidRDefault="005E0E76" w:rsidP="005E0E76">
      <w:pPr>
        <w:rPr>
          <w:rFonts w:ascii="Times New Roman" w:hAnsi="Times New Roman" w:cs="Times New Roman"/>
          <w:sz w:val="24"/>
          <w:szCs w:val="24"/>
        </w:rPr>
      </w:pP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559" w:author="DuyNgo" w:date="2012-08-10T08:15:00Z">
            <w:rPr>
              <w:rFonts w:ascii="Times New Roman" w:hAnsi="Times New Roman" w:cs="Times New Roman"/>
              <w:sz w:val="24"/>
              <w:szCs w:val="24"/>
            </w:rPr>
          </w:rPrChange>
        </w:rPr>
        <w:object w:dxaOrig="6829" w:dyaOrig="5222">
          <v:shape id="_x0000_i1084" type="#_x0000_t75" style="width:340.75pt;height:261.2pt" o:ole="">
            <v:imagedata r:id="rId130" o:title=""/>
          </v:shape>
          <o:OLEObject Type="Embed" ProgID="Visio.Drawing.11" ShapeID="_x0000_i1084" DrawAspect="Content" ObjectID="_1406517069" r:id="rId131"/>
        </w:object>
      </w:r>
    </w:p>
    <w:p w:rsidR="005E0E76" w:rsidRPr="00657B96" w:rsidRDefault="005E0E76" w:rsidP="005E0E76">
      <w:pPr>
        <w:rPr>
          <w:rFonts w:ascii="Times New Roman" w:hAnsi="Times New Roman" w:cs="Times New Roman"/>
          <w:sz w:val="24"/>
          <w:szCs w:val="24"/>
        </w:rPr>
      </w:pPr>
      <w:bookmarkStart w:id="4560" w:name="_Toc326241070"/>
    </w:p>
    <w:p w:rsidR="005E0E76" w:rsidRPr="00657B96" w:rsidRDefault="00881D40" w:rsidP="00384AEF">
      <w:pPr>
        <w:pStyle w:val="Heading4"/>
        <w:rPr>
          <w:rFonts w:ascii="Times New Roman" w:hAnsi="Times New Roman" w:cs="Times New Roman"/>
          <w:sz w:val="24"/>
          <w:szCs w:val="24"/>
        </w:rPr>
      </w:pPr>
      <w:bookmarkStart w:id="4561" w:name="_Toc332774822"/>
      <w:r w:rsidRPr="00657B96">
        <w:rPr>
          <w:rFonts w:ascii="Times New Roman" w:hAnsi="Times New Roman" w:cs="Times New Roman"/>
          <w:sz w:val="24"/>
          <w:szCs w:val="24"/>
          <w:rPrChange w:id="4562" w:author="DuyNgo" w:date="2012-08-10T08:15:00Z">
            <w:rPr>
              <w:i w:val="0"/>
              <w:iCs w:val="0"/>
              <w:sz w:val="26"/>
              <w:szCs w:val="26"/>
            </w:rPr>
          </w:rPrChange>
        </w:rPr>
        <w:t>2.</w:t>
      </w:r>
      <w:r w:rsidR="009A610C" w:rsidRPr="00657B96">
        <w:rPr>
          <w:rFonts w:ascii="Times New Roman" w:hAnsi="Times New Roman" w:cs="Times New Roman"/>
          <w:sz w:val="24"/>
          <w:szCs w:val="24"/>
          <w:rPrChange w:id="4563" w:author="DuyNgo" w:date="2012-08-10T08:15:00Z">
            <w:rPr>
              <w:i w:val="0"/>
              <w:iCs w:val="0"/>
              <w:sz w:val="26"/>
              <w:szCs w:val="26"/>
            </w:rPr>
          </w:rPrChange>
        </w:rPr>
        <w:t>4.30</w:t>
      </w:r>
      <w:r w:rsidR="005E0E76" w:rsidRPr="00657B96">
        <w:rPr>
          <w:rFonts w:ascii="Times New Roman" w:hAnsi="Times New Roman" w:cs="Times New Roman"/>
          <w:sz w:val="24"/>
          <w:szCs w:val="24"/>
          <w:rPrChange w:id="4564" w:author="DuyNgo" w:date="2012-08-10T08:15:00Z">
            <w:rPr>
              <w:i w:val="0"/>
              <w:iCs w:val="0"/>
              <w:sz w:val="26"/>
              <w:szCs w:val="26"/>
            </w:rPr>
          </w:rPrChange>
        </w:rPr>
        <w:t xml:space="preserve"> Search defect</w:t>
      </w:r>
      <w:bookmarkEnd w:id="4561"/>
    </w:p>
    <w:bookmarkEnd w:id="4560"/>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565" w:author="DuyNgo" w:date="2012-08-10T08:15:00Z">
            <w:rPr>
              <w:rFonts w:ascii="Times New Roman" w:hAnsi="Times New Roman" w:cs="Times New Roman"/>
              <w:sz w:val="24"/>
              <w:szCs w:val="24"/>
            </w:rPr>
          </w:rPrChange>
        </w:rPr>
        <w:object w:dxaOrig="5475" w:dyaOrig="1660">
          <v:shape id="_x0000_i1085" type="#_x0000_t75" style="width:273.75pt;height:82.9pt" o:ole="">
            <v:imagedata r:id="rId132" o:title=""/>
          </v:shape>
          <o:OLEObject Type="Embed" ProgID="Visio.Drawing.11" ShapeID="_x0000_i1085" DrawAspect="Content" ObjectID="_1406517070" r:id="rId133"/>
        </w:objec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56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630"/>
        <w:gridCol w:w="3816"/>
        <w:gridCol w:w="3558"/>
      </w:tblGrid>
      <w:tr w:rsidR="005E0E76" w:rsidRPr="00657B96" w:rsidTr="00946F40">
        <w:tc>
          <w:tcPr>
            <w:tcW w:w="163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567" w:author="DuyNgo" w:date="2012-08-10T08:15:00Z">
                  <w:rPr>
                    <w:rFonts w:asciiTheme="majorHAnsi" w:eastAsia="MS PGothic" w:hAnsiTheme="majorHAnsi" w:cstheme="minorHAnsi"/>
                    <w:b/>
                    <w:bCs/>
                    <w:color w:val="4F81BD" w:themeColor="accent1"/>
                    <w:sz w:val="24"/>
                    <w:szCs w:val="26"/>
                  </w:rPr>
                </w:rPrChange>
              </w:rPr>
              <w:t>User Case ID</w:t>
            </w:r>
          </w:p>
        </w:tc>
        <w:tc>
          <w:tcPr>
            <w:tcW w:w="757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SimSun" w:hAnsi="Times New Roman" w:cs="Times New Roman"/>
                <w:sz w:val="24"/>
                <w:szCs w:val="24"/>
                <w:lang w:eastAsia="zh-CN"/>
                <w:rPrChange w:id="4568" w:author="DuyNgo" w:date="2012-08-10T08:15:00Z">
                  <w:rPr>
                    <w:rFonts w:asciiTheme="majorHAnsi" w:eastAsia="SimSun" w:hAnsiTheme="majorHAnsi" w:cstheme="minorHAnsi"/>
                    <w:b/>
                    <w:bCs/>
                    <w:color w:val="4F81BD" w:themeColor="accent1"/>
                    <w:sz w:val="24"/>
                    <w:szCs w:val="26"/>
                    <w:lang w:eastAsia="zh-CN"/>
                  </w:rPr>
                </w:rPrChange>
              </w:rPr>
              <w:t>DMS_UC01</w:t>
            </w:r>
          </w:p>
        </w:tc>
      </w:tr>
      <w:tr w:rsidR="005E0E76" w:rsidRPr="00657B96"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569" w:author="DuyNgo" w:date="2012-08-10T08:15:00Z">
                  <w:rPr>
                    <w:rFonts w:asciiTheme="majorHAnsi" w:eastAsia="MS PGothic" w:hAnsiTheme="majorHAnsi" w:cstheme="minorHAnsi"/>
                    <w:b/>
                    <w:bCs/>
                    <w:color w:val="4F81BD" w:themeColor="accent1"/>
                    <w:sz w:val="24"/>
                    <w:szCs w:val="26"/>
                  </w:rPr>
                </w:rPrChange>
              </w:rPr>
              <w:t>Name</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570"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4571" w:author="DuyNgo" w:date="2012-08-10T08:15:00Z">
                  <w:rPr>
                    <w:rFonts w:asciiTheme="majorHAnsi" w:eastAsiaTheme="majorEastAsia" w:hAnsiTheme="majorHAnsi" w:cstheme="minorHAnsi"/>
                    <w:b/>
                    <w:bCs/>
                    <w:color w:val="4F81BD" w:themeColor="accent1"/>
                    <w:sz w:val="24"/>
                    <w:szCs w:val="26"/>
                  </w:rPr>
                </w:rPrChange>
              </w:rPr>
              <w:t>Search defect Use Case</w:t>
            </w:r>
          </w:p>
        </w:tc>
      </w:tr>
      <w:tr w:rsidR="005E0E76" w:rsidRPr="00657B96" w:rsidTr="00946F40">
        <w:trPr>
          <w:trHeight w:val="898"/>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572"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573" w:author="DuyNgo" w:date="2012-08-10T08:15:00Z">
                  <w:rPr>
                    <w:rFonts w:asciiTheme="majorHAnsi" w:eastAsia="MS PGothic" w:hAnsiTheme="majorHAnsi" w:cstheme="minorHAnsi"/>
                    <w:b/>
                    <w:bCs/>
                    <w:color w:val="4F81BD" w:themeColor="accent1"/>
                    <w:sz w:val="24"/>
                    <w:szCs w:val="26"/>
                  </w:rPr>
                </w:rPrChange>
              </w:rPr>
              <w:t>Goal</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57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575" w:author="DuyNgo" w:date="2012-08-10T08:15:00Z">
                  <w:rPr>
                    <w:rFonts w:asciiTheme="majorHAnsi" w:eastAsiaTheme="majorEastAsia" w:hAnsiTheme="majorHAnsi" w:cstheme="minorHAnsi"/>
                    <w:b/>
                    <w:bCs/>
                    <w:color w:val="4F81BD" w:themeColor="accent1"/>
                    <w:sz w:val="24"/>
                    <w:szCs w:val="26"/>
                  </w:rPr>
                </w:rPrChange>
              </w:rPr>
              <w:t>This function allows users can search defect.</w:t>
            </w:r>
          </w:p>
          <w:p w:rsidR="005E0E76" w:rsidRPr="00657B96" w:rsidRDefault="005E0E76" w:rsidP="00946F40">
            <w:pPr>
              <w:rPr>
                <w:rFonts w:ascii="Times New Roman" w:hAnsi="Times New Roman" w:cs="Times New Roman"/>
                <w:sz w:val="24"/>
                <w:szCs w:val="24"/>
              </w:rPr>
            </w:pPr>
            <w:r w:rsidRPr="00657B96">
              <w:rPr>
                <w:rFonts w:ascii="Times New Roman" w:eastAsia="Calibri" w:hAnsi="Times New Roman" w:cs="Times New Roman"/>
                <w:sz w:val="24"/>
                <w:szCs w:val="24"/>
                <w:rPrChange w:id="4576" w:author="DuyNgo" w:date="2012-08-10T08:15:00Z">
                  <w:rPr>
                    <w:rFonts w:asciiTheme="majorHAnsi" w:eastAsia="Calibri" w:hAnsiTheme="majorHAnsi" w:cstheme="minorHAnsi"/>
                    <w:b/>
                    <w:bCs/>
                    <w:color w:val="4F81BD" w:themeColor="accent1"/>
                    <w:sz w:val="24"/>
                    <w:szCs w:val="26"/>
                  </w:rPr>
                </w:rPrChange>
              </w:rPr>
              <w:t>Defect has 3 kinds : open defect, closed defect, leakage</w:t>
            </w:r>
          </w:p>
        </w:tc>
      </w:tr>
      <w:tr w:rsidR="005E0E76" w:rsidRPr="00657B96"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577"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578" w:author="DuyNgo" w:date="2012-08-10T08:15:00Z">
                  <w:rPr>
                    <w:rFonts w:asciiTheme="majorHAnsi" w:eastAsia="MS PGothic" w:hAnsiTheme="majorHAnsi" w:cstheme="minorHAnsi"/>
                    <w:b/>
                    <w:bCs/>
                    <w:color w:val="4F81BD" w:themeColor="accent1"/>
                    <w:sz w:val="24"/>
                    <w:szCs w:val="26"/>
                  </w:rPr>
                </w:rPrChange>
              </w:rPr>
              <w:t>Actors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579" w:author="DuyNgo" w:date="2012-08-10T08:15:00Z">
                  <w:rPr>
                    <w:rFonts w:ascii="Tahoma" w:eastAsia="SimSun" w:hAnsi="Tahoma" w:cstheme="minorHAnsi"/>
                    <w:color w:val="000000"/>
                    <w:sz w:val="24"/>
                    <w:szCs w:val="20"/>
                    <w:lang w:eastAsia="zh-CN"/>
                  </w:rPr>
                </w:rPrChange>
              </w:rPr>
            </w:pPr>
            <w:r w:rsidRPr="00657B96">
              <w:rPr>
                <w:rFonts w:ascii="Times New Roman" w:eastAsia="Calibri" w:hAnsi="Times New Roman" w:cs="Times New Roman"/>
                <w:sz w:val="24"/>
                <w:szCs w:val="24"/>
                <w:rPrChange w:id="4580" w:author="DuyNgo" w:date="2012-08-10T08:15:00Z">
                  <w:rPr>
                    <w:rFonts w:asciiTheme="majorHAnsi" w:eastAsia="Calibri" w:hAnsiTheme="majorHAnsi" w:cstheme="minorHAnsi"/>
                    <w:b/>
                    <w:bCs/>
                    <w:color w:val="4F81BD" w:themeColor="accent1"/>
                    <w:sz w:val="24"/>
                    <w:szCs w:val="26"/>
                  </w:rPr>
                </w:rPrChange>
              </w:rPr>
              <w:t>Member</w:t>
            </w:r>
          </w:p>
        </w:tc>
      </w:tr>
      <w:tr w:rsidR="005E0E76" w:rsidRPr="00657B96"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58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582" w:author="DuyNgo" w:date="2012-08-10T08:15:00Z">
                  <w:rPr>
                    <w:rFonts w:asciiTheme="majorHAnsi" w:eastAsia="MS PGothic" w:hAnsiTheme="majorHAnsi" w:cstheme="minorHAnsi"/>
                    <w:b/>
                    <w:bCs/>
                    <w:color w:val="4F81BD" w:themeColor="accent1"/>
                    <w:sz w:val="24"/>
                    <w:szCs w:val="26"/>
                  </w:rPr>
                </w:rPrChange>
              </w:rPr>
              <w:t>Pre-conditions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583"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584"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657B96"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585"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586" w:author="DuyNgo" w:date="2012-08-10T08:15:00Z">
                  <w:rPr>
                    <w:rFonts w:asciiTheme="majorHAnsi" w:eastAsia="MS PGothic" w:hAnsiTheme="majorHAnsi" w:cstheme="minorHAnsi"/>
                    <w:b/>
                    <w:bCs/>
                    <w:color w:val="4F81BD" w:themeColor="accent1"/>
                    <w:sz w:val="24"/>
                    <w:szCs w:val="26"/>
                  </w:rPr>
                </w:rPrChange>
              </w:rPr>
              <w:lastRenderedPageBreak/>
              <w:t>Post-conditions</w:t>
            </w:r>
          </w:p>
        </w:tc>
        <w:tc>
          <w:tcPr>
            <w:tcW w:w="7578"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587"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58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050"/>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589"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590" w:author="DuyNgo" w:date="2012-08-10T08:15:00Z">
                  <w:rPr>
                    <w:rFonts w:asciiTheme="majorHAnsi" w:eastAsia="MS PGothic" w:hAnsiTheme="majorHAnsi" w:cstheme="minorHAnsi"/>
                    <w:b/>
                    <w:bCs/>
                    <w:color w:val="4F81BD" w:themeColor="accent1"/>
                    <w:sz w:val="24"/>
                    <w:szCs w:val="26"/>
                  </w:rPr>
                </w:rPrChange>
              </w:rPr>
              <w:t>Main Flow</w:t>
            </w:r>
          </w:p>
        </w:tc>
        <w:tc>
          <w:tcPr>
            <w:tcW w:w="392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8C3CFA">
            <w:pPr>
              <w:pStyle w:val="ListParagraph"/>
              <w:numPr>
                <w:ilvl w:val="0"/>
                <w:numId w:val="37"/>
              </w:numPr>
              <w:shd w:val="clear" w:color="FFFFCC" w:fill="FFFFFF"/>
              <w:tabs>
                <w:tab w:val="left" w:pos="180"/>
              </w:tabs>
              <w:spacing w:before="100" w:beforeAutospacing="1" w:after="160" w:afterAutospacing="1" w:line="264" w:lineRule="auto"/>
              <w:rPr>
                <w:rFonts w:ascii="Times New Roman" w:eastAsia="SimSun" w:hAnsi="Times New Roman" w:cs="Times New Roman"/>
                <w:sz w:val="24"/>
                <w:szCs w:val="24"/>
                <w:lang w:eastAsia="zh-CN"/>
                <w:rPrChange w:id="4591"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592" w:author="DuyNgo" w:date="2012-08-10T08:15:00Z">
                  <w:rPr>
                    <w:rFonts w:asciiTheme="majorHAnsi" w:eastAsia="SimSun" w:hAnsiTheme="majorHAnsi" w:cstheme="minorHAnsi"/>
                    <w:b/>
                    <w:bCs/>
                    <w:color w:val="4F81BD" w:themeColor="accent1"/>
                    <w:sz w:val="24"/>
                    <w:szCs w:val="26"/>
                    <w:lang w:eastAsia="zh-CN"/>
                  </w:rPr>
                </w:rPrChange>
              </w:rPr>
              <w:t>Users login into DMS system</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8C3CFA">
            <w:pPr>
              <w:pStyle w:val="ListParagraph"/>
              <w:numPr>
                <w:ilvl w:val="0"/>
                <w:numId w:val="37"/>
              </w:numPr>
              <w:tabs>
                <w:tab w:val="left" w:pos="180"/>
              </w:tabs>
              <w:spacing w:after="160" w:line="264" w:lineRule="auto"/>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4593" w:author="DuyNgo" w:date="2012-08-10T08:15:00Z">
                  <w:rPr>
                    <w:rFonts w:asciiTheme="majorHAnsi" w:eastAsia="SimSun" w:hAnsiTheme="majorHAnsi" w:cstheme="minorHAnsi"/>
                    <w:b/>
                    <w:bCs/>
                    <w:color w:val="4F81BD" w:themeColor="accent1"/>
                    <w:sz w:val="24"/>
                    <w:szCs w:val="26"/>
                    <w:lang w:eastAsia="zh-CN"/>
                  </w:rPr>
                </w:rPrChange>
              </w:rPr>
              <w:t>Click button search</w:t>
            </w:r>
          </w:p>
        </w:tc>
        <w:tc>
          <w:tcPr>
            <w:tcW w:w="3655"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8C3CFA">
            <w:pPr>
              <w:pStyle w:val="ListParagraph"/>
              <w:numPr>
                <w:ilvl w:val="0"/>
                <w:numId w:val="37"/>
              </w:numPr>
              <w:tabs>
                <w:tab w:val="left" w:pos="180"/>
              </w:tabs>
              <w:spacing w:after="160" w:line="264" w:lineRule="auto"/>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4594" w:author="DuyNgo" w:date="2012-08-10T08:15:00Z">
                  <w:rPr>
                    <w:rFonts w:asciiTheme="majorHAnsi" w:eastAsia="SimSun" w:hAnsiTheme="majorHAnsi" w:cstheme="minorHAnsi"/>
                    <w:b/>
                    <w:bCs/>
                    <w:color w:val="4F81BD" w:themeColor="accent1"/>
                    <w:sz w:val="24"/>
                    <w:szCs w:val="26"/>
                    <w:lang w:eastAsia="zh-CN"/>
                  </w:rPr>
                </w:rPrChange>
              </w:rPr>
              <w:t>Select search condition</w:t>
            </w:r>
          </w:p>
        </w:tc>
      </w:tr>
      <w:tr w:rsidR="005E0E76" w:rsidRPr="00657B96" w:rsidTr="00946F40">
        <w:tc>
          <w:tcPr>
            <w:tcW w:w="163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595" w:author="DuyNgo" w:date="2012-08-10T08:15:00Z">
                  <w:rPr>
                    <w:rFonts w:asciiTheme="majorHAnsi" w:eastAsia="MS PGothic" w:hAnsiTheme="majorHAnsi" w:cstheme="minorHAnsi"/>
                    <w:b/>
                    <w:bCs/>
                    <w:color w:val="4F81BD" w:themeColor="accent1"/>
                    <w:sz w:val="24"/>
                    <w:szCs w:val="26"/>
                  </w:rPr>
                </w:rPrChange>
              </w:rPr>
              <w:t>Exception</w:t>
            </w:r>
          </w:p>
        </w:tc>
        <w:tc>
          <w:tcPr>
            <w:tcW w:w="757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596"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59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598"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599" w:author="DuyNgo" w:date="2012-08-10T08:15:00Z">
                  <w:rPr>
                    <w:rFonts w:asciiTheme="majorHAnsi" w:eastAsia="MS PGothic" w:hAnsiTheme="majorHAnsi" w:cstheme="minorHAnsi"/>
                    <w:b/>
                    <w:bCs/>
                    <w:color w:val="4F81BD" w:themeColor="accent1"/>
                    <w:sz w:val="24"/>
                    <w:szCs w:val="26"/>
                  </w:rPr>
                </w:rPrChange>
              </w:rPr>
              <w:t>Open Issues</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600"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601"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602"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603" w:author="DuyNgo" w:date="2012-08-10T08:15:00Z">
                  <w:rPr>
                    <w:rFonts w:asciiTheme="majorHAnsi" w:eastAsia="MS PGothic" w:hAnsiTheme="majorHAnsi" w:cstheme="minorHAnsi"/>
                    <w:b/>
                    <w:bCs/>
                    <w:color w:val="4F81BD" w:themeColor="accent1"/>
                    <w:sz w:val="24"/>
                    <w:szCs w:val="26"/>
                  </w:rPr>
                </w:rPrChange>
              </w:rPr>
              <w:t>Relationship</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604"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605"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606"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607" w:author="DuyNgo" w:date="2012-08-10T08:15:00Z">
                  <w:rPr>
                    <w:rFonts w:asciiTheme="majorHAnsi" w:eastAsia="MS PGothic" w:hAnsiTheme="majorHAnsi" w:cstheme="minorHAnsi"/>
                    <w:b/>
                    <w:bCs/>
                    <w:color w:val="4F81BD" w:themeColor="accent1"/>
                    <w:sz w:val="24"/>
                    <w:szCs w:val="26"/>
                  </w:rPr>
                </w:rPrChange>
              </w:rPr>
              <w:t>Business Rule</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608"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609"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610"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611" w:author="DuyNgo" w:date="2012-08-10T08:15:00Z">
                  <w:rPr>
                    <w:rFonts w:asciiTheme="majorHAnsi" w:eastAsia="MS PGothic" w:hAnsiTheme="majorHAnsi" w:cstheme="minorHAnsi"/>
                    <w:b/>
                    <w:bCs/>
                    <w:color w:val="4F81BD" w:themeColor="accent1"/>
                    <w:sz w:val="24"/>
                    <w:szCs w:val="26"/>
                  </w:rPr>
                </w:rPrChange>
              </w:rPr>
              <w:t>Priority</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612"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613" w:author="DuyNgo" w:date="2012-08-10T08:15:00Z">
                  <w:rPr>
                    <w:rFonts w:asciiTheme="majorHAnsi" w:eastAsia="MS PGothic"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z w:val="24"/>
          <w:szCs w:val="24"/>
        </w:rPr>
      </w:pPr>
    </w:p>
    <w:p w:rsidR="005E0E76" w:rsidRPr="00657B96" w:rsidRDefault="00881D40" w:rsidP="00384AEF">
      <w:pPr>
        <w:pStyle w:val="Heading4"/>
        <w:rPr>
          <w:rFonts w:ascii="Times New Roman" w:hAnsi="Times New Roman" w:cs="Times New Roman"/>
          <w:sz w:val="24"/>
          <w:szCs w:val="24"/>
        </w:rPr>
      </w:pPr>
      <w:bookmarkStart w:id="4614" w:name="_Toc332774823"/>
      <w:bookmarkStart w:id="4615" w:name="_Toc326241071"/>
      <w:r w:rsidRPr="00657B96">
        <w:rPr>
          <w:rFonts w:ascii="Times New Roman" w:hAnsi="Times New Roman" w:cs="Times New Roman"/>
          <w:sz w:val="24"/>
          <w:szCs w:val="24"/>
          <w:rPrChange w:id="4616" w:author="DuyNgo" w:date="2012-08-10T08:15:00Z">
            <w:rPr>
              <w:i w:val="0"/>
              <w:iCs w:val="0"/>
              <w:sz w:val="26"/>
              <w:szCs w:val="26"/>
            </w:rPr>
          </w:rPrChange>
        </w:rPr>
        <w:t>2.</w:t>
      </w:r>
      <w:r w:rsidR="00FB4DCF" w:rsidRPr="00657B96">
        <w:rPr>
          <w:rFonts w:ascii="Times New Roman" w:hAnsi="Times New Roman" w:cs="Times New Roman"/>
          <w:sz w:val="24"/>
          <w:szCs w:val="24"/>
          <w:rPrChange w:id="4617" w:author="DuyNgo" w:date="2012-08-10T08:15:00Z">
            <w:rPr>
              <w:i w:val="0"/>
              <w:iCs w:val="0"/>
              <w:sz w:val="26"/>
              <w:szCs w:val="26"/>
            </w:rPr>
          </w:rPrChange>
        </w:rPr>
        <w:t>4.31</w:t>
      </w:r>
      <w:r w:rsidR="005E0E76" w:rsidRPr="00657B96">
        <w:rPr>
          <w:rFonts w:ascii="Times New Roman" w:hAnsi="Times New Roman" w:cs="Times New Roman"/>
          <w:sz w:val="24"/>
          <w:szCs w:val="24"/>
          <w:rPrChange w:id="4618" w:author="DuyNgo" w:date="2012-08-10T08:15:00Z">
            <w:rPr>
              <w:i w:val="0"/>
              <w:iCs w:val="0"/>
              <w:sz w:val="26"/>
              <w:szCs w:val="26"/>
            </w:rPr>
          </w:rPrChange>
        </w:rPr>
        <w:t xml:space="preserve"> Add defect</w:t>
      </w:r>
      <w:bookmarkEnd w:id="4614"/>
    </w:p>
    <w:bookmarkEnd w:id="4615"/>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619" w:author="DuyNgo" w:date="2012-08-10T08:15:00Z">
            <w:rPr>
              <w:rFonts w:ascii="Times New Roman" w:hAnsi="Times New Roman" w:cs="Times New Roman"/>
              <w:sz w:val="24"/>
              <w:szCs w:val="24"/>
            </w:rPr>
          </w:rPrChange>
        </w:rPr>
        <w:object w:dxaOrig="3557" w:dyaOrig="1660">
          <v:shape id="_x0000_i1086" type="#_x0000_t75" style="width:177.5pt;height:82.9pt" o:ole="">
            <v:imagedata r:id="rId134" o:title=""/>
          </v:shape>
          <o:OLEObject Type="Embed" ProgID="Visio.Drawing.11" ShapeID="_x0000_i1086" DrawAspect="Content" ObjectID="_1406517071" r:id="rId135"/>
        </w:object>
      </w:r>
    </w:p>
    <w:p w:rsidR="005E0E76" w:rsidRPr="00657B96" w:rsidRDefault="005E0E76" w:rsidP="00384AEF">
      <w:pPr>
        <w:pStyle w:val="Caption"/>
        <w:rPr>
          <w:rFonts w:ascii="Times New Roman" w:hAnsi="Times New Roman" w:cs="Times New Roman"/>
          <w:sz w:val="24"/>
          <w:szCs w:val="24"/>
        </w:rPr>
      </w:pPr>
      <w:r w:rsidRPr="00657B96">
        <w:rPr>
          <w:rFonts w:ascii="Times New Roman" w:hAnsi="Times New Roman" w:cs="Times New Roman"/>
          <w:sz w:val="24"/>
          <w:szCs w:val="24"/>
          <w:rPrChange w:id="4620" w:author="DuyNgo" w:date="2012-08-10T08:15:00Z">
            <w:rPr>
              <w:rFonts w:asciiTheme="minorHAnsi" w:eastAsiaTheme="majorEastAsia" w:hAnsiTheme="minorHAnsi" w:cstheme="minorHAnsi"/>
              <w:b/>
              <w:i w:val="0"/>
              <w:color w:val="4F81BD" w:themeColor="accent1"/>
              <w:sz w:val="24"/>
              <w:szCs w:val="24"/>
            </w:rPr>
          </w:rPrChange>
        </w:rPr>
        <w:t xml:space="preserve">Figure </w:t>
      </w:r>
      <w:r w:rsidRPr="00657B96">
        <w:rPr>
          <w:rFonts w:ascii="Times New Roman" w:hAnsi="Times New Roman" w:cs="Times New Roman"/>
          <w:sz w:val="24"/>
          <w:szCs w:val="24"/>
          <w:rPrChange w:id="4621" w:author="DuyNgo" w:date="2012-08-10T08:15:00Z">
            <w:rPr>
              <w:rFonts w:asciiTheme="minorHAnsi" w:eastAsiaTheme="majorEastAsia" w:hAnsiTheme="minorHAnsi" w:cstheme="minorHAnsi"/>
              <w:b/>
              <w:i w:val="0"/>
              <w:noProof/>
              <w:color w:val="4F81BD" w:themeColor="accent1"/>
              <w:sz w:val="24"/>
              <w:szCs w:val="24"/>
            </w:rPr>
          </w:rPrChange>
        </w:rPr>
        <w:fldChar w:fldCharType="begin"/>
      </w:r>
      <w:r w:rsidRPr="00657B96">
        <w:rPr>
          <w:rFonts w:ascii="Times New Roman" w:hAnsi="Times New Roman" w:cs="Times New Roman"/>
          <w:sz w:val="24"/>
          <w:szCs w:val="24"/>
          <w:rPrChange w:id="4622" w:author="DuyNgo" w:date="2012-08-10T08:15:00Z">
            <w:rPr>
              <w:rFonts w:asciiTheme="minorHAnsi" w:eastAsiaTheme="majorEastAsia" w:hAnsiTheme="minorHAnsi" w:cstheme="minorHAnsi"/>
              <w:b/>
              <w:i w:val="0"/>
              <w:color w:val="4F81BD" w:themeColor="accent1"/>
              <w:sz w:val="24"/>
              <w:szCs w:val="24"/>
            </w:rPr>
          </w:rPrChange>
        </w:rPr>
        <w:instrText xml:space="preserve"> SEQ Figure \* ARABIC </w:instrText>
      </w:r>
      <w:r w:rsidRPr="00657B96">
        <w:rPr>
          <w:rFonts w:ascii="Times New Roman" w:hAnsi="Times New Roman" w:cs="Times New Roman"/>
          <w:sz w:val="24"/>
          <w:szCs w:val="24"/>
          <w:rPrChange w:id="4623" w:author="DuyNgo" w:date="2012-08-10T08:15:00Z">
            <w:rPr>
              <w:rFonts w:asciiTheme="minorHAnsi" w:eastAsiaTheme="majorEastAsia" w:hAnsiTheme="minorHAnsi" w:cstheme="minorHAnsi"/>
              <w:b/>
              <w:i w:val="0"/>
              <w:noProof/>
              <w:color w:val="4F81BD" w:themeColor="accent1"/>
              <w:sz w:val="24"/>
              <w:szCs w:val="24"/>
            </w:rPr>
          </w:rPrChange>
        </w:rPr>
        <w:fldChar w:fldCharType="separate"/>
      </w:r>
      <w:r w:rsidR="005A6268">
        <w:rPr>
          <w:rFonts w:ascii="Times New Roman" w:hAnsi="Times New Roman" w:cs="Times New Roman"/>
          <w:noProof/>
          <w:sz w:val="24"/>
          <w:szCs w:val="24"/>
        </w:rPr>
        <w:t>3</w:t>
      </w:r>
      <w:r w:rsidRPr="00657B96">
        <w:rPr>
          <w:rFonts w:ascii="Times New Roman" w:hAnsi="Times New Roman" w:cs="Times New Roman"/>
          <w:noProof/>
          <w:sz w:val="24"/>
          <w:szCs w:val="24"/>
          <w:rPrChange w:id="4624" w:author="DuyNgo" w:date="2012-08-10T08:15:00Z">
            <w:rPr>
              <w:rFonts w:asciiTheme="minorHAnsi" w:eastAsiaTheme="majorEastAsia" w:hAnsiTheme="minorHAnsi" w:cstheme="minorHAnsi"/>
              <w:b/>
              <w:i w:val="0"/>
              <w:noProof/>
              <w:color w:val="4F81BD" w:themeColor="accent1"/>
              <w:sz w:val="24"/>
              <w:szCs w:val="24"/>
            </w:rPr>
          </w:rPrChange>
        </w:rPr>
        <w:fldChar w:fldCharType="end"/>
      </w:r>
      <w:r w:rsidRPr="00657B96">
        <w:rPr>
          <w:rFonts w:ascii="Times New Roman" w:hAnsi="Times New Roman" w:cs="Times New Roman"/>
          <w:sz w:val="24"/>
          <w:szCs w:val="24"/>
          <w:rPrChange w:id="4625" w:author="DuyNgo" w:date="2012-08-10T08:15:00Z">
            <w:rPr>
              <w:rFonts w:asciiTheme="minorHAnsi" w:eastAsiaTheme="majorEastAsia" w:hAnsiTheme="minorHAnsi" w:cstheme="minorHAnsi"/>
              <w:b/>
              <w:i w:val="0"/>
              <w:color w:val="4F81BD" w:themeColor="accent1"/>
              <w:sz w:val="24"/>
              <w:szCs w:val="24"/>
            </w:rPr>
          </w:rPrChange>
        </w:rPr>
        <w:t xml:space="preserve"> Search defect Use Case model</w: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62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631"/>
        <w:gridCol w:w="3812"/>
        <w:gridCol w:w="3561"/>
      </w:tblGrid>
      <w:tr w:rsidR="005E0E76" w:rsidRPr="00657B96" w:rsidTr="00946F40">
        <w:tc>
          <w:tcPr>
            <w:tcW w:w="163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627" w:author="DuyNgo" w:date="2012-08-10T08:15:00Z">
                  <w:rPr>
                    <w:rFonts w:asciiTheme="majorHAnsi" w:eastAsia="MS PGothic" w:hAnsiTheme="majorHAnsi" w:cstheme="minorHAnsi"/>
                    <w:b/>
                    <w:bCs/>
                    <w:color w:val="4F81BD" w:themeColor="accent1"/>
                    <w:sz w:val="24"/>
                    <w:szCs w:val="26"/>
                  </w:rPr>
                </w:rPrChange>
              </w:rPr>
              <w:t>User Case ID</w:t>
            </w:r>
          </w:p>
        </w:tc>
        <w:tc>
          <w:tcPr>
            <w:tcW w:w="757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SimSun" w:hAnsi="Times New Roman" w:cs="Times New Roman"/>
                <w:sz w:val="24"/>
                <w:szCs w:val="24"/>
                <w:lang w:eastAsia="zh-CN"/>
                <w:rPrChange w:id="4628" w:author="DuyNgo" w:date="2012-08-10T08:15:00Z">
                  <w:rPr>
                    <w:rFonts w:asciiTheme="majorHAnsi" w:eastAsia="SimSun" w:hAnsiTheme="majorHAnsi" w:cstheme="minorHAnsi"/>
                    <w:b/>
                    <w:bCs/>
                    <w:color w:val="4F81BD" w:themeColor="accent1"/>
                    <w:sz w:val="24"/>
                    <w:szCs w:val="26"/>
                    <w:lang w:eastAsia="zh-CN"/>
                  </w:rPr>
                </w:rPrChange>
              </w:rPr>
              <w:t>DMS_UC02</w:t>
            </w:r>
          </w:p>
        </w:tc>
      </w:tr>
      <w:tr w:rsidR="005E0E76" w:rsidRPr="00657B96"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629" w:author="DuyNgo" w:date="2012-08-10T08:15:00Z">
                  <w:rPr>
                    <w:rFonts w:asciiTheme="majorHAnsi" w:eastAsia="MS PGothic" w:hAnsiTheme="majorHAnsi" w:cstheme="minorHAnsi"/>
                    <w:b/>
                    <w:bCs/>
                    <w:color w:val="4F81BD" w:themeColor="accent1"/>
                    <w:sz w:val="24"/>
                    <w:szCs w:val="26"/>
                  </w:rPr>
                </w:rPrChange>
              </w:rPr>
              <w:t>Name</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630"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4631" w:author="DuyNgo" w:date="2012-08-10T08:15:00Z">
                  <w:rPr>
                    <w:rFonts w:asciiTheme="majorHAnsi" w:eastAsiaTheme="majorEastAsia" w:hAnsiTheme="majorHAnsi" w:cstheme="minorHAnsi"/>
                    <w:b/>
                    <w:bCs/>
                    <w:color w:val="4F81BD" w:themeColor="accent1"/>
                    <w:sz w:val="24"/>
                    <w:szCs w:val="26"/>
                  </w:rPr>
                </w:rPrChange>
              </w:rPr>
              <w:t>Add defect Use Case</w:t>
            </w:r>
          </w:p>
        </w:tc>
      </w:tr>
      <w:tr w:rsidR="005E0E76" w:rsidRPr="00657B96" w:rsidTr="00946F40">
        <w:trPr>
          <w:trHeight w:val="898"/>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632"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633" w:author="DuyNgo" w:date="2012-08-10T08:15:00Z">
                  <w:rPr>
                    <w:rFonts w:asciiTheme="majorHAnsi" w:eastAsia="MS PGothic" w:hAnsiTheme="majorHAnsi" w:cstheme="minorHAnsi"/>
                    <w:b/>
                    <w:bCs/>
                    <w:color w:val="4F81BD" w:themeColor="accent1"/>
                    <w:sz w:val="24"/>
                    <w:szCs w:val="26"/>
                  </w:rPr>
                </w:rPrChange>
              </w:rPr>
              <w:t>Goal</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634"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635" w:author="DuyNgo" w:date="2012-08-10T08:15:00Z">
                  <w:rPr>
                    <w:rFonts w:asciiTheme="majorHAnsi" w:eastAsiaTheme="majorEastAsia" w:hAnsiTheme="majorHAnsi" w:cstheme="minorHAnsi"/>
                    <w:b/>
                    <w:bCs/>
                    <w:color w:val="4F81BD" w:themeColor="accent1"/>
                    <w:sz w:val="24"/>
                    <w:szCs w:val="26"/>
                  </w:rPr>
                </w:rPrChange>
              </w:rPr>
              <w:t>This function allows users can add defect.</w:t>
            </w:r>
          </w:p>
          <w:p w:rsidR="005E0E76" w:rsidRPr="00657B96" w:rsidRDefault="005E0E76" w:rsidP="00946F40">
            <w:pPr>
              <w:rPr>
                <w:rFonts w:ascii="Times New Roman" w:hAnsi="Times New Roman" w:cs="Times New Roman"/>
                <w:sz w:val="24"/>
                <w:szCs w:val="24"/>
              </w:rPr>
            </w:pPr>
            <w:r w:rsidRPr="00657B96">
              <w:rPr>
                <w:rFonts w:ascii="Times New Roman" w:eastAsia="Calibri" w:hAnsi="Times New Roman" w:cs="Times New Roman"/>
                <w:sz w:val="24"/>
                <w:szCs w:val="24"/>
                <w:rPrChange w:id="4636" w:author="DuyNgo" w:date="2012-08-10T08:15:00Z">
                  <w:rPr>
                    <w:rFonts w:asciiTheme="majorHAnsi" w:eastAsia="Calibri" w:hAnsiTheme="majorHAnsi" w:cstheme="minorHAnsi"/>
                    <w:b/>
                    <w:bCs/>
                    <w:color w:val="4F81BD" w:themeColor="accent1"/>
                    <w:sz w:val="24"/>
                    <w:szCs w:val="26"/>
                  </w:rPr>
                </w:rPrChange>
              </w:rPr>
              <w:t>When defect was added, member become creator, defect change status to opened</w:t>
            </w:r>
          </w:p>
        </w:tc>
      </w:tr>
      <w:tr w:rsidR="005E0E76" w:rsidRPr="00657B96"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637"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638" w:author="DuyNgo" w:date="2012-08-10T08:15:00Z">
                  <w:rPr>
                    <w:rFonts w:asciiTheme="majorHAnsi" w:eastAsia="MS PGothic" w:hAnsiTheme="majorHAnsi" w:cstheme="minorHAnsi"/>
                    <w:b/>
                    <w:bCs/>
                    <w:color w:val="4F81BD" w:themeColor="accent1"/>
                    <w:sz w:val="24"/>
                    <w:szCs w:val="26"/>
                  </w:rPr>
                </w:rPrChange>
              </w:rPr>
              <w:t>Actors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639" w:author="DuyNgo" w:date="2012-08-10T08:15:00Z">
                  <w:rPr>
                    <w:rFonts w:ascii="Tahoma" w:eastAsia="SimSun" w:hAnsi="Tahoma" w:cstheme="minorHAnsi"/>
                    <w:color w:val="000000"/>
                    <w:sz w:val="24"/>
                    <w:szCs w:val="20"/>
                    <w:lang w:eastAsia="zh-CN"/>
                  </w:rPr>
                </w:rPrChange>
              </w:rPr>
            </w:pPr>
            <w:r w:rsidRPr="00657B96">
              <w:rPr>
                <w:rFonts w:ascii="Times New Roman" w:eastAsia="Calibri" w:hAnsi="Times New Roman" w:cs="Times New Roman"/>
                <w:sz w:val="24"/>
                <w:szCs w:val="24"/>
                <w:rPrChange w:id="4640" w:author="DuyNgo" w:date="2012-08-10T08:15:00Z">
                  <w:rPr>
                    <w:rFonts w:asciiTheme="majorHAnsi" w:eastAsia="Calibri" w:hAnsiTheme="majorHAnsi" w:cstheme="minorHAnsi"/>
                    <w:b/>
                    <w:bCs/>
                    <w:color w:val="4F81BD" w:themeColor="accent1"/>
                    <w:sz w:val="24"/>
                    <w:szCs w:val="26"/>
                  </w:rPr>
                </w:rPrChange>
              </w:rPr>
              <w:t>Member</w:t>
            </w:r>
          </w:p>
        </w:tc>
      </w:tr>
      <w:tr w:rsidR="005E0E76" w:rsidRPr="00657B96"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64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642" w:author="DuyNgo" w:date="2012-08-10T08:15:00Z">
                  <w:rPr>
                    <w:rFonts w:asciiTheme="majorHAnsi" w:eastAsia="MS PGothic" w:hAnsiTheme="majorHAnsi" w:cstheme="minorHAnsi"/>
                    <w:b/>
                    <w:bCs/>
                    <w:color w:val="4F81BD" w:themeColor="accent1"/>
                    <w:sz w:val="24"/>
                    <w:szCs w:val="26"/>
                  </w:rPr>
                </w:rPrChange>
              </w:rPr>
              <w:t>Pre-conditions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643"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644"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657B96"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645"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646" w:author="DuyNgo" w:date="2012-08-10T08:15:00Z">
                  <w:rPr>
                    <w:rFonts w:asciiTheme="majorHAnsi" w:eastAsia="MS PGothic" w:hAnsiTheme="majorHAnsi" w:cstheme="minorHAnsi"/>
                    <w:b/>
                    <w:bCs/>
                    <w:color w:val="4F81BD" w:themeColor="accent1"/>
                    <w:sz w:val="24"/>
                    <w:szCs w:val="26"/>
                  </w:rPr>
                </w:rPrChange>
              </w:rPr>
              <w:t>Post-conditions</w:t>
            </w:r>
          </w:p>
        </w:tc>
        <w:tc>
          <w:tcPr>
            <w:tcW w:w="7578"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647"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64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1600"/>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649"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650" w:author="DuyNgo" w:date="2012-08-10T08:15:00Z">
                  <w:rPr>
                    <w:rFonts w:asciiTheme="majorHAnsi" w:eastAsia="MS PGothic" w:hAnsiTheme="majorHAnsi" w:cstheme="minorHAnsi"/>
                    <w:b/>
                    <w:bCs/>
                    <w:color w:val="4F81BD" w:themeColor="accent1"/>
                    <w:sz w:val="24"/>
                    <w:szCs w:val="26"/>
                  </w:rPr>
                </w:rPrChange>
              </w:rPr>
              <w:t>Main Flow</w:t>
            </w:r>
          </w:p>
        </w:tc>
        <w:tc>
          <w:tcPr>
            <w:tcW w:w="392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651"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652" w:author="DuyNgo" w:date="2012-08-10T08:15:00Z">
                  <w:rPr>
                    <w:rFonts w:asciiTheme="majorHAnsi" w:eastAsia="SimSun" w:hAnsiTheme="majorHAnsi" w:cstheme="minorHAnsi"/>
                    <w:b/>
                    <w:bCs/>
                    <w:color w:val="4F81BD" w:themeColor="accent1"/>
                    <w:sz w:val="24"/>
                    <w:szCs w:val="26"/>
                    <w:lang w:eastAsia="zh-CN"/>
                  </w:rPr>
                </w:rPrChange>
              </w:rPr>
              <w:t>1Users login into DMS system</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pStyle w:val="ListParagraph"/>
              <w:rPr>
                <w:rFonts w:ascii="Times New Roman" w:eastAsia="SimSun" w:hAnsi="Times New Roman" w:cs="Times New Roman"/>
                <w:sz w:val="24"/>
                <w:szCs w:val="24"/>
                <w:lang w:eastAsia="zh-CN"/>
                <w:rPrChange w:id="4653"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4654" w:author="DuyNgo" w:date="2012-08-10T08:15:00Z">
                  <w:rPr>
                    <w:rFonts w:eastAsia="SimSun" w:cstheme="minorHAnsi"/>
                    <w:sz w:val="24"/>
                    <w:lang w:eastAsia="zh-CN"/>
                  </w:rPr>
                </w:rPrChange>
              </w:rPr>
            </w:pPr>
          </w:p>
          <w:p w:rsidR="005E0E76" w:rsidRPr="00657B96" w:rsidRDefault="005E0E76" w:rsidP="008C3CFA">
            <w:pPr>
              <w:pStyle w:val="ListParagraph"/>
              <w:numPr>
                <w:ilvl w:val="0"/>
                <w:numId w:val="38"/>
              </w:numPr>
              <w:tabs>
                <w:tab w:val="left" w:pos="180"/>
              </w:tabs>
              <w:spacing w:after="160" w:line="264" w:lineRule="auto"/>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4655" w:author="DuyNgo" w:date="2012-08-10T08:15:00Z">
                  <w:rPr>
                    <w:rFonts w:asciiTheme="majorHAnsi" w:eastAsia="SimSun" w:hAnsiTheme="majorHAnsi" w:cstheme="minorHAnsi"/>
                    <w:b/>
                    <w:bCs/>
                    <w:color w:val="4F81BD" w:themeColor="accent1"/>
                    <w:sz w:val="24"/>
                    <w:szCs w:val="26"/>
                    <w:lang w:eastAsia="zh-CN"/>
                  </w:rPr>
                </w:rPrChange>
              </w:rPr>
              <w:t>Click button add new</w:t>
            </w:r>
          </w:p>
        </w:tc>
      </w:tr>
      <w:tr w:rsidR="005E0E76" w:rsidRPr="00657B96" w:rsidTr="00946F40">
        <w:tc>
          <w:tcPr>
            <w:tcW w:w="163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656" w:author="DuyNgo" w:date="2012-08-10T08:15:00Z">
                  <w:rPr>
                    <w:rFonts w:asciiTheme="majorHAnsi" w:eastAsia="MS PGothic" w:hAnsiTheme="majorHAnsi" w:cstheme="minorHAnsi"/>
                    <w:b/>
                    <w:bCs/>
                    <w:color w:val="4F81BD" w:themeColor="accent1"/>
                    <w:sz w:val="24"/>
                    <w:szCs w:val="26"/>
                  </w:rPr>
                </w:rPrChange>
              </w:rPr>
              <w:lastRenderedPageBreak/>
              <w:t>Exception</w:t>
            </w:r>
          </w:p>
        </w:tc>
        <w:tc>
          <w:tcPr>
            <w:tcW w:w="757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657"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65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659"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660" w:author="DuyNgo" w:date="2012-08-10T08:15:00Z">
                  <w:rPr>
                    <w:rFonts w:asciiTheme="majorHAnsi" w:eastAsia="MS PGothic" w:hAnsiTheme="majorHAnsi" w:cstheme="minorHAnsi"/>
                    <w:b/>
                    <w:bCs/>
                    <w:color w:val="4F81BD" w:themeColor="accent1"/>
                    <w:sz w:val="24"/>
                    <w:szCs w:val="26"/>
                  </w:rPr>
                </w:rPrChange>
              </w:rPr>
              <w:t>Open Issues</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66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662"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663"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664" w:author="DuyNgo" w:date="2012-08-10T08:15:00Z">
                  <w:rPr>
                    <w:rFonts w:asciiTheme="majorHAnsi" w:eastAsia="MS PGothic" w:hAnsiTheme="majorHAnsi" w:cstheme="minorHAnsi"/>
                    <w:b/>
                    <w:bCs/>
                    <w:color w:val="4F81BD" w:themeColor="accent1"/>
                    <w:sz w:val="24"/>
                    <w:szCs w:val="26"/>
                  </w:rPr>
                </w:rPrChange>
              </w:rPr>
              <w:t>Relationship</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665"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666"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667"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668" w:author="DuyNgo" w:date="2012-08-10T08:15:00Z">
                  <w:rPr>
                    <w:rFonts w:asciiTheme="majorHAnsi" w:eastAsia="MS PGothic" w:hAnsiTheme="majorHAnsi" w:cstheme="minorHAnsi"/>
                    <w:b/>
                    <w:bCs/>
                    <w:color w:val="4F81BD" w:themeColor="accent1"/>
                    <w:sz w:val="24"/>
                    <w:szCs w:val="26"/>
                  </w:rPr>
                </w:rPrChange>
              </w:rPr>
              <w:t>Business Rule</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669"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670"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67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672" w:author="DuyNgo" w:date="2012-08-10T08:15:00Z">
                  <w:rPr>
                    <w:rFonts w:asciiTheme="majorHAnsi" w:eastAsia="MS PGothic" w:hAnsiTheme="majorHAnsi" w:cstheme="minorHAnsi"/>
                    <w:b/>
                    <w:bCs/>
                    <w:color w:val="4F81BD" w:themeColor="accent1"/>
                    <w:sz w:val="24"/>
                    <w:szCs w:val="26"/>
                  </w:rPr>
                </w:rPrChange>
              </w:rPr>
              <w:t>Priority</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673"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674" w:author="DuyNgo" w:date="2012-08-10T08:15:00Z">
                  <w:rPr>
                    <w:rFonts w:asciiTheme="majorHAnsi" w:eastAsia="MS PGothic"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675"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881D40" w:rsidP="00384AEF">
      <w:pPr>
        <w:pStyle w:val="Heading4"/>
        <w:rPr>
          <w:rFonts w:ascii="Times New Roman" w:hAnsi="Times New Roman" w:cs="Times New Roman"/>
          <w:sz w:val="24"/>
          <w:szCs w:val="24"/>
        </w:rPr>
      </w:pPr>
      <w:bookmarkStart w:id="4676" w:name="_Toc332774824"/>
      <w:bookmarkStart w:id="4677" w:name="_Toc326241072"/>
      <w:r w:rsidRPr="00657B96">
        <w:rPr>
          <w:rFonts w:ascii="Times New Roman" w:hAnsi="Times New Roman" w:cs="Times New Roman"/>
          <w:sz w:val="24"/>
          <w:szCs w:val="24"/>
          <w:rPrChange w:id="4678" w:author="DuyNgo" w:date="2012-08-10T08:15:00Z">
            <w:rPr>
              <w:i w:val="0"/>
              <w:iCs w:val="0"/>
              <w:sz w:val="26"/>
              <w:szCs w:val="26"/>
            </w:rPr>
          </w:rPrChange>
        </w:rPr>
        <w:t>2.</w:t>
      </w:r>
      <w:r w:rsidR="00FB4DCF" w:rsidRPr="00657B96">
        <w:rPr>
          <w:rFonts w:ascii="Times New Roman" w:hAnsi="Times New Roman" w:cs="Times New Roman"/>
          <w:sz w:val="24"/>
          <w:szCs w:val="24"/>
          <w:rPrChange w:id="4679" w:author="DuyNgo" w:date="2012-08-10T08:15:00Z">
            <w:rPr>
              <w:i w:val="0"/>
              <w:iCs w:val="0"/>
              <w:sz w:val="26"/>
              <w:szCs w:val="26"/>
            </w:rPr>
          </w:rPrChange>
        </w:rPr>
        <w:t>4.32</w:t>
      </w:r>
      <w:r w:rsidR="005E0E76" w:rsidRPr="00657B96">
        <w:rPr>
          <w:rFonts w:ascii="Times New Roman" w:hAnsi="Times New Roman" w:cs="Times New Roman"/>
          <w:sz w:val="24"/>
          <w:szCs w:val="24"/>
          <w:rPrChange w:id="4680" w:author="DuyNgo" w:date="2012-08-10T08:15:00Z">
            <w:rPr>
              <w:i w:val="0"/>
              <w:iCs w:val="0"/>
              <w:sz w:val="26"/>
              <w:szCs w:val="26"/>
            </w:rPr>
          </w:rPrChange>
        </w:rPr>
        <w:t xml:space="preserve"> Update defect</w:t>
      </w:r>
      <w:bookmarkEnd w:id="4676"/>
    </w:p>
    <w:bookmarkEnd w:id="4677"/>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681" w:author="DuyNgo" w:date="2012-08-10T08:15:00Z">
            <w:rPr>
              <w:rFonts w:ascii="Times New Roman" w:hAnsi="Times New Roman" w:cs="Times New Roman"/>
              <w:sz w:val="24"/>
              <w:szCs w:val="24"/>
            </w:rPr>
          </w:rPrChange>
        </w:rPr>
        <w:object w:dxaOrig="5338" w:dyaOrig="1710">
          <v:shape id="_x0000_i1087" type="#_x0000_t75" style="width:267.05pt;height:86.25pt" o:ole="">
            <v:imagedata r:id="rId136" o:title=""/>
          </v:shape>
          <o:OLEObject Type="Embed" ProgID="Visio.Drawing.11" ShapeID="_x0000_i1087" DrawAspect="Content" ObjectID="_1406517072" r:id="rId137"/>
        </w:objec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682"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630"/>
        <w:gridCol w:w="3827"/>
        <w:gridCol w:w="3547"/>
      </w:tblGrid>
      <w:tr w:rsidR="005E0E76" w:rsidRPr="00657B96" w:rsidTr="00946F40">
        <w:tc>
          <w:tcPr>
            <w:tcW w:w="163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683" w:author="DuyNgo" w:date="2012-08-10T08:15:00Z">
                  <w:rPr>
                    <w:rFonts w:asciiTheme="majorHAnsi" w:eastAsia="MS PGothic" w:hAnsiTheme="majorHAnsi" w:cstheme="minorHAnsi"/>
                    <w:b/>
                    <w:bCs/>
                    <w:color w:val="4F81BD" w:themeColor="accent1"/>
                    <w:sz w:val="24"/>
                    <w:szCs w:val="26"/>
                  </w:rPr>
                </w:rPrChange>
              </w:rPr>
              <w:t>User Case ID</w:t>
            </w:r>
          </w:p>
        </w:tc>
        <w:tc>
          <w:tcPr>
            <w:tcW w:w="757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SimSun" w:hAnsi="Times New Roman" w:cs="Times New Roman"/>
                <w:sz w:val="24"/>
                <w:szCs w:val="24"/>
                <w:lang w:eastAsia="zh-CN"/>
                <w:rPrChange w:id="4684" w:author="DuyNgo" w:date="2012-08-10T08:15:00Z">
                  <w:rPr>
                    <w:rFonts w:asciiTheme="majorHAnsi" w:eastAsia="SimSun" w:hAnsiTheme="majorHAnsi" w:cstheme="minorHAnsi"/>
                    <w:b/>
                    <w:bCs/>
                    <w:color w:val="4F81BD" w:themeColor="accent1"/>
                    <w:sz w:val="24"/>
                    <w:szCs w:val="26"/>
                    <w:lang w:eastAsia="zh-CN"/>
                  </w:rPr>
                </w:rPrChange>
              </w:rPr>
              <w:t>DMS_UC03</w:t>
            </w:r>
          </w:p>
        </w:tc>
      </w:tr>
      <w:tr w:rsidR="005E0E76" w:rsidRPr="00657B96"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685" w:author="DuyNgo" w:date="2012-08-10T08:15:00Z">
                  <w:rPr>
                    <w:rFonts w:asciiTheme="majorHAnsi" w:eastAsia="MS PGothic" w:hAnsiTheme="majorHAnsi" w:cstheme="minorHAnsi"/>
                    <w:b/>
                    <w:bCs/>
                    <w:color w:val="4F81BD" w:themeColor="accent1"/>
                    <w:sz w:val="24"/>
                    <w:szCs w:val="26"/>
                  </w:rPr>
                </w:rPrChange>
              </w:rPr>
              <w:t>Name</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686"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4687" w:author="DuyNgo" w:date="2012-08-10T08:15:00Z">
                  <w:rPr>
                    <w:rFonts w:asciiTheme="majorHAnsi" w:eastAsiaTheme="majorEastAsia" w:hAnsiTheme="majorHAnsi" w:cstheme="minorHAnsi"/>
                    <w:b/>
                    <w:bCs/>
                    <w:color w:val="4F81BD" w:themeColor="accent1"/>
                    <w:sz w:val="24"/>
                    <w:szCs w:val="26"/>
                  </w:rPr>
                </w:rPrChange>
              </w:rPr>
              <w:t>Update defect Use Case</w:t>
            </w:r>
          </w:p>
        </w:tc>
      </w:tr>
      <w:tr w:rsidR="005E0E76" w:rsidRPr="00657B96" w:rsidTr="00946F40">
        <w:trPr>
          <w:trHeight w:val="898"/>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688"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689" w:author="DuyNgo" w:date="2012-08-10T08:15:00Z">
                  <w:rPr>
                    <w:rFonts w:asciiTheme="majorHAnsi" w:eastAsia="MS PGothic" w:hAnsiTheme="majorHAnsi" w:cstheme="minorHAnsi"/>
                    <w:b/>
                    <w:bCs/>
                    <w:color w:val="4F81BD" w:themeColor="accent1"/>
                    <w:sz w:val="24"/>
                    <w:szCs w:val="26"/>
                  </w:rPr>
                </w:rPrChange>
              </w:rPr>
              <w:t>Goal</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69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691" w:author="DuyNgo" w:date="2012-08-10T08:15:00Z">
                  <w:rPr>
                    <w:rFonts w:asciiTheme="majorHAnsi" w:eastAsiaTheme="majorEastAsia" w:hAnsiTheme="majorHAnsi" w:cstheme="minorHAnsi"/>
                    <w:b/>
                    <w:bCs/>
                    <w:color w:val="4F81BD" w:themeColor="accent1"/>
                    <w:sz w:val="24"/>
                    <w:szCs w:val="26"/>
                  </w:rPr>
                </w:rPrChange>
              </w:rPr>
              <w:t>This function allows users can update defect.</w:t>
            </w:r>
          </w:p>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4692" w:author="DuyNgo" w:date="2012-08-10T08:15:00Z">
                  <w:rPr>
                    <w:rFonts w:asciiTheme="majorHAnsi" w:eastAsiaTheme="majorEastAsia" w:hAnsiTheme="majorHAnsi" w:cstheme="minorHAnsi"/>
                    <w:b/>
                    <w:bCs/>
                    <w:color w:val="4F81BD" w:themeColor="accent1"/>
                    <w:sz w:val="24"/>
                    <w:szCs w:val="26"/>
                  </w:rPr>
                </w:rPrChange>
              </w:rPr>
              <w:t>Creator can change status of defect from opened to cancelled or corrected.</w:t>
            </w:r>
          </w:p>
          <w:p w:rsidR="005E0E76" w:rsidRPr="00657B96" w:rsidRDefault="005E0E76" w:rsidP="00946F40">
            <w:pPr>
              <w:rPr>
                <w:rFonts w:ascii="Times New Roman" w:hAnsi="Times New Roman" w:cs="Times New Roman"/>
                <w:sz w:val="24"/>
                <w:szCs w:val="24"/>
              </w:rPr>
            </w:pPr>
            <w:r w:rsidRPr="00657B96">
              <w:rPr>
                <w:rFonts w:ascii="Times New Roman" w:hAnsi="Times New Roman" w:cs="Times New Roman"/>
                <w:sz w:val="24"/>
                <w:szCs w:val="24"/>
                <w:rPrChange w:id="4693" w:author="DuyNgo" w:date="2012-08-10T08:15:00Z">
                  <w:rPr>
                    <w:rFonts w:asciiTheme="majorHAnsi" w:eastAsiaTheme="majorEastAsia" w:hAnsiTheme="majorHAnsi" w:cstheme="minorHAnsi"/>
                    <w:b/>
                    <w:bCs/>
                    <w:color w:val="4F81BD" w:themeColor="accent1"/>
                    <w:sz w:val="24"/>
                    <w:szCs w:val="26"/>
                  </w:rPr>
                </w:rPrChange>
              </w:rPr>
              <w:t>Assigned member can change status of defect to opened, canceled or closed.</w:t>
            </w:r>
          </w:p>
        </w:tc>
      </w:tr>
      <w:tr w:rsidR="005E0E76" w:rsidRPr="00657B96"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694"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695" w:author="DuyNgo" w:date="2012-08-10T08:15:00Z">
                  <w:rPr>
                    <w:rFonts w:asciiTheme="majorHAnsi" w:eastAsia="MS PGothic" w:hAnsiTheme="majorHAnsi" w:cstheme="minorHAnsi"/>
                    <w:b/>
                    <w:bCs/>
                    <w:color w:val="4F81BD" w:themeColor="accent1"/>
                    <w:sz w:val="24"/>
                    <w:szCs w:val="26"/>
                  </w:rPr>
                </w:rPrChange>
              </w:rPr>
              <w:t>Actors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696" w:author="DuyNgo" w:date="2012-08-10T08:15:00Z">
                  <w:rPr>
                    <w:rFonts w:ascii="Tahoma" w:eastAsia="SimSun" w:hAnsi="Tahoma" w:cstheme="minorHAnsi"/>
                    <w:color w:val="000000"/>
                    <w:sz w:val="24"/>
                    <w:szCs w:val="20"/>
                    <w:lang w:eastAsia="zh-CN"/>
                  </w:rPr>
                </w:rPrChange>
              </w:rPr>
            </w:pPr>
            <w:r w:rsidRPr="00657B96">
              <w:rPr>
                <w:rFonts w:ascii="Times New Roman" w:eastAsia="Calibri" w:hAnsi="Times New Roman" w:cs="Times New Roman"/>
                <w:sz w:val="24"/>
                <w:szCs w:val="24"/>
                <w:rPrChange w:id="4697" w:author="DuyNgo" w:date="2012-08-10T08:15:00Z">
                  <w:rPr>
                    <w:rFonts w:asciiTheme="majorHAnsi" w:eastAsia="Calibri" w:hAnsiTheme="majorHAnsi" w:cstheme="minorHAnsi"/>
                    <w:b/>
                    <w:bCs/>
                    <w:color w:val="4F81BD" w:themeColor="accent1"/>
                    <w:sz w:val="24"/>
                    <w:szCs w:val="26"/>
                  </w:rPr>
                </w:rPrChange>
              </w:rPr>
              <w:t>Member</w:t>
            </w:r>
          </w:p>
        </w:tc>
      </w:tr>
      <w:tr w:rsidR="005E0E76" w:rsidRPr="00657B96"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698"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699" w:author="DuyNgo" w:date="2012-08-10T08:15:00Z">
                  <w:rPr>
                    <w:rFonts w:asciiTheme="majorHAnsi" w:eastAsia="MS PGothic" w:hAnsiTheme="majorHAnsi" w:cstheme="minorHAnsi"/>
                    <w:b/>
                    <w:bCs/>
                    <w:color w:val="4F81BD" w:themeColor="accent1"/>
                    <w:sz w:val="24"/>
                    <w:szCs w:val="26"/>
                  </w:rPr>
                </w:rPrChange>
              </w:rPr>
              <w:t>Pre-conditions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700"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701"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657B96"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702"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703" w:author="DuyNgo" w:date="2012-08-10T08:15:00Z">
                  <w:rPr>
                    <w:rFonts w:asciiTheme="majorHAnsi" w:eastAsia="MS PGothic" w:hAnsiTheme="majorHAnsi" w:cstheme="minorHAnsi"/>
                    <w:b/>
                    <w:bCs/>
                    <w:color w:val="4F81BD" w:themeColor="accent1"/>
                    <w:sz w:val="24"/>
                    <w:szCs w:val="26"/>
                  </w:rPr>
                </w:rPrChange>
              </w:rPr>
              <w:t>Post-conditions</w:t>
            </w:r>
          </w:p>
        </w:tc>
        <w:tc>
          <w:tcPr>
            <w:tcW w:w="7578"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704"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705"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050"/>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706"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707" w:author="DuyNgo" w:date="2012-08-10T08:15:00Z">
                  <w:rPr>
                    <w:rFonts w:asciiTheme="majorHAnsi" w:eastAsia="MS PGothic" w:hAnsiTheme="majorHAnsi" w:cstheme="minorHAnsi"/>
                    <w:b/>
                    <w:bCs/>
                    <w:color w:val="4F81BD" w:themeColor="accent1"/>
                    <w:sz w:val="24"/>
                    <w:szCs w:val="26"/>
                  </w:rPr>
                </w:rPrChange>
              </w:rPr>
              <w:t>Main Flow</w:t>
            </w:r>
          </w:p>
        </w:tc>
        <w:tc>
          <w:tcPr>
            <w:tcW w:w="392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708"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709" w:author="DuyNgo" w:date="2012-08-10T08:15:00Z">
                  <w:rPr>
                    <w:rFonts w:asciiTheme="majorHAnsi" w:eastAsia="SimSun" w:hAnsiTheme="majorHAnsi" w:cstheme="minorHAnsi"/>
                    <w:b/>
                    <w:bCs/>
                    <w:color w:val="4F81BD" w:themeColor="accent1"/>
                    <w:sz w:val="24"/>
                    <w:szCs w:val="26"/>
                    <w:lang w:eastAsia="zh-CN"/>
                  </w:rPr>
                </w:rPrChange>
              </w:rPr>
              <w:t>1Users login into DMS system</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pStyle w:val="ListParagraph"/>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4710" w:author="DuyNgo" w:date="2012-08-10T08:15:00Z">
                  <w:rPr>
                    <w:rFonts w:asciiTheme="majorHAnsi" w:eastAsia="SimSun" w:hAnsiTheme="majorHAnsi" w:cstheme="minorHAnsi"/>
                    <w:b/>
                    <w:bCs/>
                    <w:color w:val="4F81BD" w:themeColor="accent1"/>
                    <w:sz w:val="24"/>
                    <w:szCs w:val="26"/>
                    <w:lang w:eastAsia="zh-CN"/>
                  </w:rPr>
                </w:rPrChange>
              </w:rPr>
              <w:t>3..Click button update</w:t>
            </w:r>
          </w:p>
        </w:tc>
        <w:tc>
          <w:tcPr>
            <w:tcW w:w="3655"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8C3CFA">
            <w:pPr>
              <w:pStyle w:val="ListParagraph"/>
              <w:numPr>
                <w:ilvl w:val="0"/>
                <w:numId w:val="38"/>
              </w:numPr>
              <w:tabs>
                <w:tab w:val="left" w:pos="180"/>
              </w:tabs>
              <w:spacing w:after="160" w:line="264" w:lineRule="auto"/>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4711" w:author="DuyNgo" w:date="2012-08-10T08:15:00Z">
                  <w:rPr>
                    <w:rFonts w:asciiTheme="majorHAnsi" w:eastAsia="SimSun" w:hAnsiTheme="majorHAnsi" w:cstheme="minorHAnsi"/>
                    <w:b/>
                    <w:bCs/>
                    <w:color w:val="4F81BD" w:themeColor="accent1"/>
                    <w:sz w:val="24"/>
                    <w:szCs w:val="26"/>
                    <w:lang w:eastAsia="zh-CN"/>
                  </w:rPr>
                </w:rPrChange>
              </w:rPr>
              <w:t>Select defect</w:t>
            </w:r>
          </w:p>
        </w:tc>
      </w:tr>
      <w:tr w:rsidR="005E0E76" w:rsidRPr="00657B96" w:rsidTr="00946F40">
        <w:tc>
          <w:tcPr>
            <w:tcW w:w="163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712" w:author="DuyNgo" w:date="2012-08-10T08:15:00Z">
                  <w:rPr>
                    <w:rFonts w:asciiTheme="majorHAnsi" w:eastAsia="MS PGothic" w:hAnsiTheme="majorHAnsi" w:cstheme="minorHAnsi"/>
                    <w:b/>
                    <w:bCs/>
                    <w:color w:val="4F81BD" w:themeColor="accent1"/>
                    <w:sz w:val="24"/>
                    <w:szCs w:val="26"/>
                  </w:rPr>
                </w:rPrChange>
              </w:rPr>
              <w:t>Exception</w:t>
            </w:r>
          </w:p>
        </w:tc>
        <w:tc>
          <w:tcPr>
            <w:tcW w:w="757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713"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71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715"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716" w:author="DuyNgo" w:date="2012-08-10T08:15:00Z">
                  <w:rPr>
                    <w:rFonts w:asciiTheme="majorHAnsi" w:eastAsia="MS PGothic" w:hAnsiTheme="majorHAnsi" w:cstheme="minorHAnsi"/>
                    <w:b/>
                    <w:bCs/>
                    <w:color w:val="4F81BD" w:themeColor="accent1"/>
                    <w:sz w:val="24"/>
                    <w:szCs w:val="26"/>
                  </w:rPr>
                </w:rPrChange>
              </w:rPr>
              <w:t>Open Issues</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717"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718"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719"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720" w:author="DuyNgo" w:date="2012-08-10T08:15:00Z">
                  <w:rPr>
                    <w:rFonts w:asciiTheme="majorHAnsi" w:eastAsia="MS PGothic" w:hAnsiTheme="majorHAnsi" w:cstheme="minorHAnsi"/>
                    <w:b/>
                    <w:bCs/>
                    <w:color w:val="4F81BD" w:themeColor="accent1"/>
                    <w:sz w:val="24"/>
                    <w:szCs w:val="26"/>
                  </w:rPr>
                </w:rPrChange>
              </w:rPr>
              <w:lastRenderedPageBreak/>
              <w:t>Relationship</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72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722"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723"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724" w:author="DuyNgo" w:date="2012-08-10T08:15:00Z">
                  <w:rPr>
                    <w:rFonts w:asciiTheme="majorHAnsi" w:eastAsia="MS PGothic" w:hAnsiTheme="majorHAnsi" w:cstheme="minorHAnsi"/>
                    <w:b/>
                    <w:bCs/>
                    <w:color w:val="4F81BD" w:themeColor="accent1"/>
                    <w:sz w:val="24"/>
                    <w:szCs w:val="26"/>
                  </w:rPr>
                </w:rPrChange>
              </w:rPr>
              <w:t>Business Rule</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725"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726"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727"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728" w:author="DuyNgo" w:date="2012-08-10T08:15:00Z">
                  <w:rPr>
                    <w:rFonts w:asciiTheme="majorHAnsi" w:eastAsia="MS PGothic" w:hAnsiTheme="majorHAnsi" w:cstheme="minorHAnsi"/>
                    <w:b/>
                    <w:bCs/>
                    <w:color w:val="4F81BD" w:themeColor="accent1"/>
                    <w:sz w:val="24"/>
                    <w:szCs w:val="26"/>
                  </w:rPr>
                </w:rPrChange>
              </w:rPr>
              <w:t>Priority</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729"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730" w:author="DuyNgo" w:date="2012-08-10T08:15:00Z">
                  <w:rPr>
                    <w:rFonts w:asciiTheme="majorHAnsi" w:eastAsia="MS PGothic" w:hAnsiTheme="majorHAnsi" w:cstheme="minorHAnsi"/>
                    <w:b/>
                    <w:bCs/>
                    <w:color w:val="4F81BD" w:themeColor="accent1"/>
                    <w:sz w:val="24"/>
                    <w:szCs w:val="26"/>
                  </w:rPr>
                </w:rPrChange>
              </w:rPr>
              <w:t>N/A</w:t>
            </w:r>
          </w:p>
        </w:tc>
      </w:tr>
    </w:tbl>
    <w:p w:rsidR="005E0E76" w:rsidRPr="00384AEF"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731"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881D40" w:rsidP="00881D40">
      <w:pPr>
        <w:pStyle w:val="Heading4"/>
        <w:rPr>
          <w:rFonts w:ascii="Times New Roman" w:hAnsi="Times New Roman" w:cs="Times New Roman"/>
          <w:sz w:val="24"/>
          <w:szCs w:val="24"/>
          <w:rPrChange w:id="4732" w:author="DuyNgo" w:date="2012-08-10T08:15:00Z">
            <w:rPr/>
          </w:rPrChange>
        </w:rPr>
      </w:pPr>
      <w:bookmarkStart w:id="4733" w:name="_Toc326241073"/>
      <w:bookmarkStart w:id="4734" w:name="_Toc332774825"/>
      <w:r w:rsidRPr="00657B96">
        <w:rPr>
          <w:rFonts w:ascii="Times New Roman" w:hAnsi="Times New Roman" w:cs="Times New Roman"/>
          <w:sz w:val="24"/>
          <w:szCs w:val="24"/>
          <w:rPrChange w:id="4735" w:author="DuyNgo" w:date="2012-08-10T08:15:00Z">
            <w:rPr>
              <w:i w:val="0"/>
              <w:iCs w:val="0"/>
              <w:sz w:val="26"/>
              <w:szCs w:val="26"/>
            </w:rPr>
          </w:rPrChange>
        </w:rPr>
        <w:t>2.</w:t>
      </w:r>
      <w:r w:rsidR="009C199C" w:rsidRPr="00657B96">
        <w:rPr>
          <w:rFonts w:ascii="Times New Roman" w:hAnsi="Times New Roman" w:cs="Times New Roman"/>
          <w:sz w:val="24"/>
          <w:szCs w:val="24"/>
          <w:rPrChange w:id="4736" w:author="DuyNgo" w:date="2012-08-10T08:15:00Z">
            <w:rPr>
              <w:i w:val="0"/>
              <w:iCs w:val="0"/>
              <w:sz w:val="26"/>
              <w:szCs w:val="26"/>
            </w:rPr>
          </w:rPrChange>
        </w:rPr>
        <w:t>4.33</w:t>
      </w:r>
      <w:r w:rsidR="005E0E76" w:rsidRPr="00657B96">
        <w:rPr>
          <w:rFonts w:ascii="Times New Roman" w:hAnsi="Times New Roman" w:cs="Times New Roman"/>
          <w:sz w:val="24"/>
          <w:szCs w:val="24"/>
          <w:rPrChange w:id="4737" w:author="DuyNgo" w:date="2012-08-10T08:15:00Z">
            <w:rPr>
              <w:i w:val="0"/>
              <w:iCs w:val="0"/>
              <w:sz w:val="26"/>
              <w:szCs w:val="26"/>
            </w:rPr>
          </w:rPrChange>
        </w:rPr>
        <w:t xml:space="preserve"> Timesheet</w:t>
      </w:r>
      <w:r w:rsidRPr="00657B96">
        <w:rPr>
          <w:rFonts w:ascii="Times New Roman" w:hAnsi="Times New Roman" w:cs="Times New Roman"/>
          <w:sz w:val="24"/>
          <w:szCs w:val="24"/>
          <w:rPrChange w:id="4738" w:author="DuyNgo" w:date="2012-08-10T08:15:00Z">
            <w:rPr>
              <w:i w:val="0"/>
              <w:iCs w:val="0"/>
              <w:sz w:val="26"/>
              <w:szCs w:val="26"/>
            </w:rPr>
          </w:rPrChange>
        </w:rPr>
        <w:t xml:space="preserve"> </w:t>
      </w:r>
      <w:r w:rsidR="005E0E76" w:rsidRPr="00657B96">
        <w:rPr>
          <w:rFonts w:ascii="Times New Roman" w:hAnsi="Times New Roman" w:cs="Times New Roman"/>
          <w:sz w:val="24"/>
          <w:szCs w:val="24"/>
          <w:rPrChange w:id="4739" w:author="DuyNgo" w:date="2012-08-10T08:15:00Z">
            <w:rPr>
              <w:i w:val="0"/>
              <w:iCs w:val="0"/>
              <w:sz w:val="26"/>
              <w:szCs w:val="26"/>
            </w:rPr>
          </w:rPrChange>
        </w:rPr>
        <w:t>Module</w:t>
      </w:r>
      <w:bookmarkEnd w:id="4733"/>
      <w:bookmarkEnd w:id="4734"/>
    </w:p>
    <w:bookmarkStart w:id="4740" w:name="_Toc326241074"/>
    <w:bookmarkEnd w:id="4740"/>
    <w:p w:rsidR="005E0E76" w:rsidRPr="00657B96" w:rsidDel="005101B3" w:rsidRDefault="005E0E76">
      <w:pPr>
        <w:rPr>
          <w:del w:id="4741" w:author="DuyNgo" w:date="2012-08-10T08:11:00Z"/>
          <w:rFonts w:ascii="Times New Roman" w:hAnsi="Times New Roman" w:cs="Times New Roman"/>
          <w:sz w:val="24"/>
          <w:szCs w:val="24"/>
          <w:rPrChange w:id="4742" w:author="DuyNgo" w:date="2012-08-10T08:15:00Z">
            <w:rPr>
              <w:del w:id="4743" w:author="DuyNgo" w:date="2012-08-10T08:11:00Z"/>
            </w:rPr>
          </w:rPrChange>
        </w:rPr>
        <w:pPrChange w:id="4744" w:author="DuyNgo" w:date="2012-08-10T08:11:00Z">
          <w:pPr>
            <w:pStyle w:val="Heading2"/>
          </w:pPr>
        </w:pPrChange>
      </w:pPr>
      <w:r w:rsidRPr="00657B96">
        <w:rPr>
          <w:rFonts w:ascii="Times New Roman" w:hAnsi="Times New Roman" w:cs="Times New Roman"/>
          <w:sz w:val="24"/>
          <w:szCs w:val="24"/>
          <w:rPrChange w:id="4745" w:author="DuyNgo" w:date="2012-08-10T08:15:00Z">
            <w:rPr>
              <w:rFonts w:ascii="Times New Roman" w:hAnsi="Times New Roman" w:cs="Times New Roman"/>
              <w:sz w:val="24"/>
              <w:szCs w:val="24"/>
            </w:rPr>
          </w:rPrChange>
        </w:rPr>
        <w:object w:dxaOrig="7261" w:dyaOrig="8102">
          <v:shape id="_x0000_i1088" type="#_x0000_t75" style="width:364.2pt;height:405.2pt" o:ole="">
            <v:imagedata r:id="rId138" o:title=""/>
          </v:shape>
          <o:OLEObject Type="Embed" ProgID="Visio.Drawing.11" ShapeID="_x0000_i1088" DrawAspect="Content" ObjectID="_1406517073" r:id="rId139"/>
        </w:object>
      </w:r>
    </w:p>
    <w:p w:rsidR="005E0E76" w:rsidRPr="00657B96" w:rsidDel="005101B3" w:rsidRDefault="005E0E76" w:rsidP="005E0E76">
      <w:pPr>
        <w:pStyle w:val="Heading2"/>
        <w:rPr>
          <w:del w:id="4746" w:author="DuyNgo" w:date="2012-08-10T08:11:00Z"/>
          <w:rFonts w:ascii="Times New Roman" w:hAnsi="Times New Roman" w:cs="Times New Roman"/>
          <w:sz w:val="24"/>
          <w:szCs w:val="24"/>
        </w:rPr>
      </w:pPr>
      <w:bookmarkStart w:id="4747" w:name="_Toc326241075"/>
    </w:p>
    <w:p w:rsidR="005E0E76" w:rsidRPr="00657B96" w:rsidDel="005101B3" w:rsidRDefault="005E0E76" w:rsidP="005E0E76">
      <w:pPr>
        <w:pStyle w:val="Heading2"/>
        <w:rPr>
          <w:del w:id="4748" w:author="DuyNgo" w:date="2012-08-10T08:11:00Z"/>
          <w:rFonts w:ascii="Times New Roman" w:hAnsi="Times New Roman" w:cs="Times New Roman"/>
          <w:sz w:val="24"/>
          <w:szCs w:val="24"/>
        </w:rPr>
      </w:pPr>
    </w:p>
    <w:p w:rsidR="005E0E76" w:rsidRPr="00657B96" w:rsidDel="005101B3" w:rsidRDefault="005E0E76" w:rsidP="005E0E76">
      <w:pPr>
        <w:pStyle w:val="Heading2"/>
        <w:rPr>
          <w:del w:id="4749" w:author="DuyNgo" w:date="2012-08-10T08:11:00Z"/>
          <w:rFonts w:ascii="Times New Roman" w:hAnsi="Times New Roman" w:cs="Times New Roman"/>
          <w:sz w:val="24"/>
          <w:szCs w:val="24"/>
        </w:rPr>
      </w:pPr>
    </w:p>
    <w:p w:rsidR="005E0E76" w:rsidRPr="00657B96" w:rsidRDefault="005E0E76">
      <w:pPr>
        <w:rPr>
          <w:rFonts w:ascii="Times New Roman" w:hAnsi="Times New Roman" w:cs="Times New Roman"/>
          <w:sz w:val="24"/>
          <w:szCs w:val="24"/>
          <w:rPrChange w:id="4750" w:author="DuyNgo" w:date="2012-08-10T08:15:00Z">
            <w:rPr/>
          </w:rPrChange>
        </w:rPr>
        <w:pPrChange w:id="4751" w:author="DuyNgo" w:date="2012-08-10T08:11:00Z">
          <w:pPr>
            <w:pStyle w:val="Heading2"/>
          </w:pPr>
        </w:pPrChange>
      </w:pPr>
    </w:p>
    <w:p w:rsidR="005E0E76" w:rsidRPr="00657B96" w:rsidRDefault="00881D40" w:rsidP="00881D40">
      <w:pPr>
        <w:pStyle w:val="Heading5"/>
        <w:rPr>
          <w:rFonts w:ascii="Times New Roman" w:hAnsi="Times New Roman" w:cs="Times New Roman"/>
          <w:sz w:val="24"/>
          <w:szCs w:val="24"/>
          <w:rPrChange w:id="4752" w:author="DuyNgo" w:date="2012-08-10T08:15:00Z">
            <w:rPr/>
          </w:rPrChange>
        </w:rPr>
      </w:pPr>
      <w:r w:rsidRPr="00657B96">
        <w:rPr>
          <w:rFonts w:ascii="Times New Roman" w:hAnsi="Times New Roman" w:cs="Times New Roman"/>
          <w:sz w:val="24"/>
          <w:szCs w:val="24"/>
          <w:rPrChange w:id="4753" w:author="DuyNgo" w:date="2012-08-10T08:15:00Z">
            <w:rPr>
              <w:b/>
              <w:bCs/>
              <w:color w:val="4F81BD" w:themeColor="accent1"/>
              <w:sz w:val="26"/>
              <w:szCs w:val="26"/>
            </w:rPr>
          </w:rPrChange>
        </w:rPr>
        <w:t>2.</w:t>
      </w:r>
      <w:r w:rsidR="00A6536E" w:rsidRPr="00657B96">
        <w:rPr>
          <w:rFonts w:ascii="Times New Roman" w:hAnsi="Times New Roman" w:cs="Times New Roman"/>
          <w:sz w:val="24"/>
          <w:szCs w:val="24"/>
          <w:rPrChange w:id="4754" w:author="DuyNgo" w:date="2012-08-10T08:15:00Z">
            <w:rPr>
              <w:b/>
              <w:bCs/>
              <w:color w:val="4F81BD" w:themeColor="accent1"/>
              <w:sz w:val="26"/>
              <w:szCs w:val="26"/>
            </w:rPr>
          </w:rPrChange>
        </w:rPr>
        <w:t>4</w:t>
      </w:r>
      <w:r w:rsidR="005E0E76" w:rsidRPr="00657B96">
        <w:rPr>
          <w:rFonts w:ascii="Times New Roman" w:hAnsi="Times New Roman" w:cs="Times New Roman"/>
          <w:sz w:val="24"/>
          <w:szCs w:val="24"/>
          <w:rPrChange w:id="4755" w:author="DuyNgo" w:date="2012-08-10T08:15:00Z">
            <w:rPr>
              <w:b/>
              <w:bCs/>
              <w:color w:val="4F81BD" w:themeColor="accent1"/>
              <w:sz w:val="26"/>
              <w:szCs w:val="26"/>
            </w:rPr>
          </w:rPrChange>
        </w:rPr>
        <w:t>.</w:t>
      </w:r>
      <w:r w:rsidR="00A6536E" w:rsidRPr="00657B96">
        <w:rPr>
          <w:rFonts w:ascii="Times New Roman" w:hAnsi="Times New Roman" w:cs="Times New Roman"/>
          <w:sz w:val="24"/>
          <w:szCs w:val="24"/>
          <w:rPrChange w:id="4756" w:author="DuyNgo" w:date="2012-08-10T08:15:00Z">
            <w:rPr>
              <w:b/>
              <w:bCs/>
              <w:color w:val="4F81BD" w:themeColor="accent1"/>
              <w:sz w:val="26"/>
              <w:szCs w:val="26"/>
            </w:rPr>
          </w:rPrChange>
        </w:rPr>
        <w:t>33.1</w:t>
      </w:r>
      <w:r w:rsidR="005E0E76" w:rsidRPr="00657B96">
        <w:rPr>
          <w:rFonts w:ascii="Times New Roman" w:hAnsi="Times New Roman" w:cs="Times New Roman"/>
          <w:sz w:val="24"/>
          <w:szCs w:val="24"/>
          <w:rPrChange w:id="4757" w:author="DuyNgo" w:date="2012-08-10T08:15:00Z">
            <w:rPr>
              <w:b/>
              <w:bCs/>
              <w:color w:val="4F81BD" w:themeColor="accent1"/>
              <w:sz w:val="26"/>
              <w:szCs w:val="26"/>
            </w:rPr>
          </w:rPrChange>
        </w:rPr>
        <w:t xml:space="preserve"> Search Timesheet</w:t>
      </w:r>
      <w:bookmarkEnd w:id="4747"/>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758" w:author="DuyNgo" w:date="2012-08-10T08:15:00Z">
            <w:rPr>
              <w:rFonts w:ascii="Times New Roman" w:hAnsi="Times New Roman" w:cs="Times New Roman"/>
              <w:sz w:val="24"/>
              <w:szCs w:val="24"/>
            </w:rPr>
          </w:rPrChange>
        </w:rPr>
        <w:object w:dxaOrig="5187" w:dyaOrig="1773">
          <v:shape id="_x0000_i1089" type="#_x0000_t75" style="width:258.7pt;height:87.9pt" o:ole="">
            <v:imagedata r:id="rId140" o:title=""/>
          </v:shape>
          <o:OLEObject Type="Embed" ProgID="Visio.Drawing.11" ShapeID="_x0000_i1089" DrawAspect="Content" ObjectID="_1406517074" r:id="rId141"/>
        </w:object>
      </w:r>
      <w:r w:rsidRPr="00657B96">
        <w:rPr>
          <w:rFonts w:ascii="Times New Roman" w:hAnsi="Times New Roman" w:cs="Times New Roman"/>
          <w:sz w:val="24"/>
          <w:szCs w:val="24"/>
          <w:rPrChange w:id="4759"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76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47"/>
        <w:gridCol w:w="3554"/>
      </w:tblGrid>
      <w:tr w:rsidR="005E0E76" w:rsidRPr="00657B96"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761"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SimSun" w:hAnsi="Times New Roman" w:cs="Times New Roman"/>
                <w:sz w:val="24"/>
                <w:szCs w:val="24"/>
                <w:lang w:eastAsia="zh-CN"/>
                <w:rPrChange w:id="4762" w:author="DuyNgo" w:date="2012-08-10T08:15:00Z">
                  <w:rPr>
                    <w:rFonts w:asciiTheme="majorHAnsi" w:eastAsia="SimSun" w:hAnsiTheme="majorHAnsi" w:cstheme="minorHAnsi"/>
                    <w:b/>
                    <w:bCs/>
                    <w:color w:val="4F81BD" w:themeColor="accent1"/>
                    <w:sz w:val="24"/>
                    <w:szCs w:val="26"/>
                    <w:lang w:eastAsia="zh-CN"/>
                  </w:rPr>
                </w:rPrChange>
              </w:rPr>
              <w:t>Timesheet_UC01</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763" w:author="DuyNgo" w:date="2012-08-10T08:15:00Z">
                  <w:rPr>
                    <w:rFonts w:asciiTheme="majorHAnsi" w:eastAsia="MS PGothic" w:hAnsiTheme="majorHAnsi" w:cstheme="minorHAnsi"/>
                    <w:b/>
                    <w:bCs/>
                    <w:color w:val="4F81BD" w:themeColor="accent1"/>
                    <w:sz w:val="24"/>
                    <w:szCs w:val="26"/>
                  </w:rPr>
                </w:rPrChange>
              </w:rPr>
              <w:lastRenderedPageBreak/>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764" w:author="DuyNgo" w:date="2012-08-10T08:15:00Z">
                  <w:rPr>
                    <w:rFonts w:ascii="Tahoma" w:eastAsia="SimSun" w:hAnsi="Tahoma" w:cstheme="minorHAnsi"/>
                    <w:color w:val="000000"/>
                    <w:sz w:val="24"/>
                    <w:szCs w:val="20"/>
                    <w:lang w:eastAsia="zh-CN"/>
                  </w:rPr>
                </w:rPrChange>
              </w:rPr>
            </w:pPr>
            <w:r w:rsidRPr="00657B96">
              <w:rPr>
                <w:rFonts w:ascii="Times New Roman" w:eastAsia="Calibri" w:hAnsi="Times New Roman" w:cs="Times New Roman"/>
                <w:sz w:val="24"/>
                <w:szCs w:val="24"/>
                <w:rPrChange w:id="4765" w:author="DuyNgo" w:date="2012-08-10T08:15:00Z">
                  <w:rPr>
                    <w:rFonts w:asciiTheme="majorHAnsi" w:eastAsia="Calibri" w:hAnsiTheme="majorHAnsi" w:cstheme="minorHAnsi"/>
                    <w:b/>
                    <w:bCs/>
                    <w:color w:val="4F81BD" w:themeColor="accent1"/>
                    <w:sz w:val="24"/>
                    <w:szCs w:val="26"/>
                  </w:rPr>
                </w:rPrChange>
              </w:rPr>
              <w:t>Search Timesheet Use Case</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766"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767"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768"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4769" w:author="DuyNgo" w:date="2012-08-10T08:15:00Z">
                  <w:rPr>
                    <w:rFonts w:asciiTheme="majorHAnsi" w:eastAsiaTheme="majorEastAsia" w:hAnsiTheme="majorHAnsi" w:cstheme="minorHAnsi"/>
                    <w:b/>
                    <w:bCs/>
                    <w:color w:val="4F81BD" w:themeColor="accent1"/>
                    <w:sz w:val="24"/>
                    <w:szCs w:val="26"/>
                  </w:rPr>
                </w:rPrChange>
              </w:rPr>
              <w:t>This function allows users can search timesheet.</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770"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771"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772" w:author="DuyNgo" w:date="2012-08-10T08:15:00Z">
                  <w:rPr>
                    <w:rFonts w:ascii="Tahoma" w:eastAsia="SimSun" w:hAnsi="Tahoma" w:cstheme="minorHAnsi"/>
                    <w:color w:val="000000"/>
                    <w:sz w:val="24"/>
                    <w:szCs w:val="20"/>
                    <w:lang w:eastAsia="zh-CN"/>
                  </w:rPr>
                </w:rPrChange>
              </w:rPr>
            </w:pPr>
            <w:r w:rsidRPr="00657B96">
              <w:rPr>
                <w:rFonts w:ascii="Times New Roman" w:eastAsia="Calibri" w:hAnsi="Times New Roman" w:cs="Times New Roman"/>
                <w:sz w:val="24"/>
                <w:szCs w:val="24"/>
                <w:rPrChange w:id="4773" w:author="DuyNgo" w:date="2012-08-10T08:15:00Z">
                  <w:rPr>
                    <w:rFonts w:asciiTheme="majorHAnsi" w:eastAsia="Calibri" w:hAnsiTheme="majorHAnsi" w:cstheme="minorHAnsi"/>
                    <w:b/>
                    <w:bCs/>
                    <w:color w:val="4F81BD" w:themeColor="accent1"/>
                    <w:sz w:val="24"/>
                    <w:szCs w:val="26"/>
                  </w:rPr>
                </w:rPrChange>
              </w:rPr>
              <w:t>Add Timesheet</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774"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775"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776"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777" w:author="DuyNgo" w:date="2012-08-10T08:15:00Z">
                  <w:rPr>
                    <w:rFonts w:asciiTheme="majorHAnsi" w:eastAsia="SimSun" w:hAnsiTheme="majorHAnsi" w:cstheme="minorHAnsi"/>
                    <w:b/>
                    <w:bCs/>
                    <w:color w:val="4F81BD" w:themeColor="accent1"/>
                    <w:sz w:val="24"/>
                    <w:szCs w:val="26"/>
                    <w:lang w:eastAsia="zh-CN"/>
                  </w:rPr>
                </w:rPrChange>
              </w:rPr>
              <w:t>User logins  must be member of project</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778"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779"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780"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781"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248"/>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782"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783"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784"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785" w:author="DuyNgo" w:date="2012-08-10T08:15:00Z">
                  <w:rPr>
                    <w:rFonts w:asciiTheme="majorHAnsi" w:eastAsia="SimSun" w:hAnsiTheme="majorHAnsi" w:cstheme="minorHAnsi"/>
                    <w:b/>
                    <w:bCs/>
                    <w:color w:val="4F81BD" w:themeColor="accent1"/>
                    <w:sz w:val="24"/>
                    <w:szCs w:val="26"/>
                    <w:lang w:eastAsia="zh-CN"/>
                  </w:rPr>
                </w:rPrChange>
              </w:rPr>
              <w:t>1. Users logins to Timesheet system.</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4786"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4787"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Change w:id="4788"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4789"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4790"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4791"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Change w:id="4792" w:author="DuyNgo" w:date="2012-08-10T08:15:00Z">
                  <w:rPr>
                    <w:rFonts w:eastAsia="SimSun" w:cstheme="minorHAnsi"/>
                    <w:sz w:val="24"/>
                    <w:lang w:eastAsia="zh-CN"/>
                  </w:rPr>
                </w:rPrChange>
              </w:rPr>
            </w:pPr>
          </w:p>
        </w:tc>
      </w:tr>
      <w:tr w:rsidR="005E0E76" w:rsidRPr="00657B96"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793"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794"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795"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796"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797"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798"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799"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800"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80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802"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803"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804"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805"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806"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807"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808" w:author="DuyNgo" w:date="2012-08-10T08:15:00Z">
                  <w:rPr>
                    <w:rFonts w:asciiTheme="majorHAnsi" w:eastAsia="MS PGothic"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z w:val="24"/>
          <w:szCs w:val="24"/>
        </w:rPr>
      </w:pPr>
    </w:p>
    <w:p w:rsidR="005E0E76" w:rsidRPr="00657B96" w:rsidRDefault="00A6536E" w:rsidP="00A6536E">
      <w:pPr>
        <w:pStyle w:val="Heading5"/>
        <w:rPr>
          <w:rFonts w:ascii="Times New Roman" w:hAnsi="Times New Roman" w:cs="Times New Roman"/>
          <w:sz w:val="24"/>
          <w:szCs w:val="24"/>
          <w:rPrChange w:id="4809" w:author="DuyNgo" w:date="2012-08-10T08:15:00Z">
            <w:rPr/>
          </w:rPrChange>
        </w:rPr>
      </w:pPr>
      <w:bookmarkStart w:id="4810" w:name="_Toc326241076"/>
      <w:r w:rsidRPr="00657B96">
        <w:rPr>
          <w:rFonts w:ascii="Times New Roman" w:hAnsi="Times New Roman" w:cs="Times New Roman"/>
          <w:sz w:val="24"/>
          <w:szCs w:val="24"/>
          <w:rPrChange w:id="4811" w:author="DuyNgo" w:date="2012-08-10T08:15:00Z">
            <w:rPr>
              <w:b/>
              <w:bCs/>
              <w:color w:val="4F81BD" w:themeColor="accent1"/>
              <w:sz w:val="26"/>
              <w:szCs w:val="26"/>
            </w:rPr>
          </w:rPrChange>
        </w:rPr>
        <w:t>2.4.33</w:t>
      </w:r>
      <w:r w:rsidR="005E0E76" w:rsidRPr="00657B96">
        <w:rPr>
          <w:rFonts w:ascii="Times New Roman" w:hAnsi="Times New Roman" w:cs="Times New Roman"/>
          <w:sz w:val="24"/>
          <w:szCs w:val="24"/>
          <w:rPrChange w:id="4812" w:author="DuyNgo" w:date="2012-08-10T08:15:00Z">
            <w:rPr>
              <w:b/>
              <w:bCs/>
              <w:color w:val="4F81BD" w:themeColor="accent1"/>
              <w:sz w:val="26"/>
              <w:szCs w:val="26"/>
            </w:rPr>
          </w:rPrChange>
        </w:rPr>
        <w:t>.2 Add timesheet</w:t>
      </w:r>
      <w:bookmarkEnd w:id="4810"/>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813" w:author="DuyNgo" w:date="2012-08-10T08:15:00Z">
            <w:rPr>
              <w:rFonts w:ascii="Times New Roman" w:hAnsi="Times New Roman" w:cs="Times New Roman"/>
              <w:sz w:val="24"/>
              <w:szCs w:val="24"/>
            </w:rPr>
          </w:rPrChange>
        </w:rPr>
        <w:object w:dxaOrig="5446" w:dyaOrig="1660">
          <v:shape id="_x0000_i1090" type="#_x0000_t75" style="width:272.1pt;height:82.9pt" o:ole="">
            <v:imagedata r:id="rId142" o:title=""/>
          </v:shape>
          <o:OLEObject Type="Embed" ProgID="Visio.Drawing.11" ShapeID="_x0000_i1090" DrawAspect="Content" ObjectID="_1406517075" r:id="rId143"/>
        </w:objec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814"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53"/>
        <w:gridCol w:w="3547"/>
      </w:tblGrid>
      <w:tr w:rsidR="005E0E76" w:rsidRPr="00657B96"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815"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SimSun" w:hAnsi="Times New Roman" w:cs="Times New Roman"/>
                <w:sz w:val="24"/>
                <w:szCs w:val="24"/>
                <w:lang w:eastAsia="zh-CN"/>
                <w:rPrChange w:id="4816" w:author="DuyNgo" w:date="2012-08-10T08:15:00Z">
                  <w:rPr>
                    <w:rFonts w:asciiTheme="majorHAnsi" w:eastAsia="SimSun" w:hAnsiTheme="majorHAnsi" w:cstheme="minorHAnsi"/>
                    <w:b/>
                    <w:bCs/>
                    <w:color w:val="4F81BD" w:themeColor="accent1"/>
                    <w:sz w:val="24"/>
                    <w:szCs w:val="26"/>
                    <w:lang w:eastAsia="zh-CN"/>
                  </w:rPr>
                </w:rPrChange>
              </w:rPr>
              <w:t>Timesheet_UC02</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817"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818" w:author="DuyNgo" w:date="2012-08-10T08:15:00Z">
                  <w:rPr>
                    <w:rFonts w:ascii="Tahoma" w:eastAsia="SimSun" w:hAnsi="Tahoma" w:cstheme="minorHAnsi"/>
                    <w:color w:val="000000"/>
                    <w:sz w:val="24"/>
                    <w:szCs w:val="20"/>
                    <w:lang w:eastAsia="zh-CN"/>
                  </w:rPr>
                </w:rPrChange>
              </w:rPr>
            </w:pPr>
            <w:r w:rsidRPr="00657B96">
              <w:rPr>
                <w:rFonts w:ascii="Times New Roman" w:eastAsia="Calibri" w:hAnsi="Times New Roman" w:cs="Times New Roman"/>
                <w:sz w:val="24"/>
                <w:szCs w:val="24"/>
                <w:rPrChange w:id="4819" w:author="DuyNgo" w:date="2012-08-10T08:15:00Z">
                  <w:rPr>
                    <w:rFonts w:asciiTheme="majorHAnsi" w:eastAsia="Calibri" w:hAnsiTheme="majorHAnsi" w:cstheme="minorHAnsi"/>
                    <w:b/>
                    <w:bCs/>
                    <w:color w:val="4F81BD" w:themeColor="accent1"/>
                    <w:sz w:val="24"/>
                    <w:szCs w:val="26"/>
                  </w:rPr>
                </w:rPrChange>
              </w:rPr>
              <w:t>Add Timesheett Use Case</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820"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821"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822"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4823" w:author="DuyNgo" w:date="2012-08-10T08:15:00Z">
                  <w:rPr>
                    <w:rFonts w:asciiTheme="majorHAnsi" w:eastAsiaTheme="majorEastAsia" w:hAnsiTheme="majorHAnsi" w:cstheme="minorHAnsi"/>
                    <w:b/>
                    <w:bCs/>
                    <w:color w:val="4F81BD" w:themeColor="accent1"/>
                    <w:sz w:val="24"/>
                    <w:szCs w:val="26"/>
                  </w:rPr>
                </w:rPrChange>
              </w:rPr>
              <w:t>This function allows users can add a new  timesheet record</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824"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825"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826" w:author="DuyNgo" w:date="2012-08-10T08:15:00Z">
                  <w:rPr>
                    <w:rFonts w:ascii="Tahoma" w:eastAsia="SimSun" w:hAnsi="Tahoma" w:cstheme="minorHAnsi"/>
                    <w:color w:val="000000"/>
                    <w:sz w:val="24"/>
                    <w:szCs w:val="20"/>
                    <w:lang w:eastAsia="zh-CN"/>
                  </w:rPr>
                </w:rPrChange>
              </w:rPr>
            </w:pPr>
            <w:r w:rsidRPr="00657B96">
              <w:rPr>
                <w:rFonts w:ascii="Times New Roman" w:eastAsia="Calibri" w:hAnsi="Times New Roman" w:cs="Times New Roman"/>
                <w:sz w:val="24"/>
                <w:szCs w:val="24"/>
                <w:rPrChange w:id="4827" w:author="DuyNgo" w:date="2012-08-10T08:15:00Z">
                  <w:rPr>
                    <w:rFonts w:asciiTheme="majorHAnsi" w:eastAsia="Calibri" w:hAnsiTheme="majorHAnsi" w:cstheme="minorHAnsi"/>
                    <w:b/>
                    <w:bCs/>
                    <w:color w:val="4F81BD" w:themeColor="accent1"/>
                    <w:sz w:val="24"/>
                    <w:szCs w:val="26"/>
                  </w:rPr>
                </w:rPrChange>
              </w:rPr>
              <w:t>Add Timesheet</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828"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829"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830"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831" w:author="DuyNgo" w:date="2012-08-10T08:15:00Z">
                  <w:rPr>
                    <w:rFonts w:asciiTheme="majorHAnsi" w:eastAsia="SimSun" w:hAnsiTheme="majorHAnsi" w:cstheme="minorHAnsi"/>
                    <w:b/>
                    <w:bCs/>
                    <w:color w:val="4F81BD" w:themeColor="accent1"/>
                    <w:sz w:val="24"/>
                    <w:szCs w:val="26"/>
                    <w:lang w:eastAsia="zh-CN"/>
                  </w:rPr>
                </w:rPrChange>
              </w:rPr>
              <w:t>User logins  must be member of project</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832"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833"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834"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835"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1807"/>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836"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837"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838"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839" w:author="DuyNgo" w:date="2012-08-10T08:15:00Z">
                  <w:rPr>
                    <w:rFonts w:asciiTheme="majorHAnsi" w:eastAsia="SimSun" w:hAnsiTheme="majorHAnsi" w:cstheme="minorHAnsi"/>
                    <w:b/>
                    <w:bCs/>
                    <w:color w:val="4F81BD" w:themeColor="accent1"/>
                    <w:sz w:val="24"/>
                    <w:szCs w:val="26"/>
                    <w:lang w:eastAsia="zh-CN"/>
                  </w:rPr>
                </w:rPrChange>
              </w:rPr>
              <w:t>1. Users logins to Timesheet system.</w:t>
            </w:r>
          </w:p>
          <w:p w:rsidR="005E0E76" w:rsidRPr="00657B96" w:rsidRDefault="005E0E76" w:rsidP="00946F40">
            <w:pPr>
              <w:rPr>
                <w:rFonts w:ascii="Times New Roman" w:eastAsia="SimSun" w:hAnsi="Times New Roman" w:cs="Times New Roman"/>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4840" w:author="DuyNgo" w:date="2012-08-10T08:15:00Z">
                  <w:rPr>
                    <w:rFonts w:asciiTheme="majorHAnsi" w:eastAsia="SimSun" w:hAnsiTheme="majorHAnsi" w:cstheme="minorHAnsi"/>
                    <w:b/>
                    <w:bCs/>
                    <w:color w:val="4F81BD" w:themeColor="accent1"/>
                    <w:sz w:val="24"/>
                    <w:szCs w:val="26"/>
                    <w:lang w:eastAsia="zh-CN"/>
                  </w:rPr>
                </w:rPrChange>
              </w:rPr>
              <w:t>2.  Click button add new.</w:t>
            </w:r>
          </w:p>
        </w:tc>
      </w:tr>
      <w:tr w:rsidR="005E0E76" w:rsidRPr="00657B96"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841"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842"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84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844"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845"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846"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847"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848"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849"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850"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851"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852"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853"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854"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855"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856"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857"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858"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859" w:author="DuyNgo" w:date="2012-08-10T08:15:00Z">
                  <w:rPr>
                    <w:rFonts w:asciiTheme="majorHAnsi" w:eastAsia="MS PGothic"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860"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9E174F" w:rsidP="009E174F">
      <w:pPr>
        <w:pStyle w:val="Heading5"/>
        <w:rPr>
          <w:rFonts w:ascii="Times New Roman" w:hAnsi="Times New Roman" w:cs="Times New Roman"/>
          <w:snapToGrid w:val="0"/>
          <w:sz w:val="24"/>
          <w:szCs w:val="24"/>
          <w:rPrChange w:id="4861" w:author="DuyNgo" w:date="2012-08-10T08:15:00Z">
            <w:rPr>
              <w:snapToGrid w:val="0"/>
            </w:rPr>
          </w:rPrChange>
        </w:rPr>
      </w:pPr>
      <w:r w:rsidRPr="00657B96">
        <w:rPr>
          <w:rFonts w:ascii="Times New Roman" w:hAnsi="Times New Roman" w:cs="Times New Roman"/>
          <w:sz w:val="24"/>
          <w:szCs w:val="24"/>
          <w:rPrChange w:id="4862" w:author="DuyNgo" w:date="2012-08-10T08:15:00Z">
            <w:rPr>
              <w:b/>
              <w:bCs/>
              <w:color w:val="4F81BD" w:themeColor="accent1"/>
              <w:sz w:val="26"/>
              <w:szCs w:val="26"/>
            </w:rPr>
          </w:rPrChange>
        </w:rPr>
        <w:t>2.4.33</w:t>
      </w:r>
      <w:r w:rsidR="005E0E76" w:rsidRPr="00657B96">
        <w:rPr>
          <w:rFonts w:ascii="Times New Roman" w:hAnsi="Times New Roman" w:cs="Times New Roman"/>
          <w:snapToGrid w:val="0"/>
          <w:sz w:val="24"/>
          <w:szCs w:val="24"/>
          <w:rPrChange w:id="4863" w:author="DuyNgo" w:date="2012-08-10T08:15:00Z">
            <w:rPr>
              <w:b/>
              <w:bCs/>
              <w:snapToGrid w:val="0"/>
              <w:color w:val="4F81BD" w:themeColor="accent1"/>
              <w:sz w:val="26"/>
              <w:szCs w:val="26"/>
            </w:rPr>
          </w:rPrChange>
        </w:rPr>
        <w:t>.3 Update timesheet</w:t>
      </w:r>
    </w:p>
    <w:p w:rsidR="005E0E76" w:rsidRPr="00657B96" w:rsidRDefault="005E0E76" w:rsidP="005E0E76">
      <w:pPr>
        <w:rPr>
          <w:rFonts w:ascii="Times New Roman" w:hAnsi="Times New Roman" w:cs="Times New Roman"/>
          <w:snapToGrid w:val="0"/>
          <w:sz w:val="24"/>
          <w:szCs w:val="24"/>
        </w:rPr>
      </w:pP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864" w:author="DuyNgo" w:date="2012-08-10T08:15:00Z">
            <w:rPr>
              <w:rFonts w:ascii="Times New Roman" w:hAnsi="Times New Roman" w:cs="Times New Roman"/>
              <w:sz w:val="24"/>
              <w:szCs w:val="24"/>
            </w:rPr>
          </w:rPrChange>
        </w:rPr>
        <w:object w:dxaOrig="5446" w:dyaOrig="1660">
          <v:shape id="_x0000_i1091" type="#_x0000_t75" style="width:272.1pt;height:82.9pt" o:ole="">
            <v:imagedata r:id="rId144" o:title=""/>
          </v:shape>
          <o:OLEObject Type="Embed" ProgID="Visio.Drawing.11" ShapeID="_x0000_i1091" DrawAspect="Content" ObjectID="_1406517076" r:id="rId145"/>
        </w:objec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86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48"/>
        <w:gridCol w:w="3553"/>
      </w:tblGrid>
      <w:tr w:rsidR="005E0E76" w:rsidRPr="00657B96"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866"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SimSun" w:hAnsi="Times New Roman" w:cs="Times New Roman"/>
                <w:sz w:val="24"/>
                <w:szCs w:val="24"/>
                <w:lang w:eastAsia="zh-CN"/>
                <w:rPrChange w:id="4867" w:author="DuyNgo" w:date="2012-08-10T08:15:00Z">
                  <w:rPr>
                    <w:rFonts w:asciiTheme="majorHAnsi" w:eastAsia="SimSun" w:hAnsiTheme="majorHAnsi" w:cstheme="minorHAnsi"/>
                    <w:b/>
                    <w:bCs/>
                    <w:color w:val="4F81BD" w:themeColor="accent1"/>
                    <w:sz w:val="24"/>
                    <w:szCs w:val="26"/>
                    <w:lang w:eastAsia="zh-CN"/>
                  </w:rPr>
                </w:rPrChange>
              </w:rPr>
              <w:t>Timesheet_UC03</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868"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869"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4870" w:author="DuyNgo" w:date="2012-08-10T08:15:00Z">
                  <w:rPr>
                    <w:rFonts w:asciiTheme="majorHAnsi" w:eastAsiaTheme="majorEastAsia" w:hAnsiTheme="majorHAnsi" w:cstheme="minorHAnsi"/>
                    <w:b/>
                    <w:bCs/>
                    <w:color w:val="4F81BD" w:themeColor="accent1"/>
                    <w:sz w:val="24"/>
                    <w:szCs w:val="26"/>
                  </w:rPr>
                </w:rPrChange>
              </w:rPr>
              <w:t>Update timesheet Use Case</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87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872"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873"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874" w:author="DuyNgo" w:date="2012-08-10T08:15:00Z">
                  <w:rPr>
                    <w:rFonts w:asciiTheme="majorHAnsi" w:eastAsiaTheme="majorEastAsia" w:hAnsiTheme="majorHAnsi" w:cstheme="minorHAnsi"/>
                    <w:b/>
                    <w:bCs/>
                    <w:color w:val="4F81BD" w:themeColor="accent1"/>
                    <w:sz w:val="24"/>
                    <w:szCs w:val="26"/>
                  </w:rPr>
                </w:rPrChange>
              </w:rPr>
              <w:t>This function allows users can update timesheet records.</w:t>
            </w:r>
          </w:p>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875"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876"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877" w:author="DuyNgo" w:date="2012-08-10T08:15:00Z">
                  <w:rPr>
                    <w:rFonts w:ascii="Tahoma" w:eastAsia="SimSun" w:hAnsi="Tahoma" w:cstheme="minorHAnsi"/>
                    <w:color w:val="000000"/>
                    <w:sz w:val="24"/>
                    <w:szCs w:val="20"/>
                    <w:lang w:eastAsia="zh-CN"/>
                  </w:rPr>
                </w:rPrChange>
              </w:rPr>
            </w:pPr>
            <w:r w:rsidRPr="00657B96">
              <w:rPr>
                <w:rFonts w:ascii="Times New Roman" w:eastAsia="Calibri" w:hAnsi="Times New Roman" w:cs="Times New Roman"/>
                <w:sz w:val="24"/>
                <w:szCs w:val="24"/>
                <w:rPrChange w:id="4878" w:author="DuyNgo" w:date="2012-08-10T08:15:00Z">
                  <w:rPr>
                    <w:rFonts w:asciiTheme="majorHAnsi" w:eastAsia="Calibri" w:hAnsiTheme="majorHAnsi" w:cstheme="minorHAnsi"/>
                    <w:b/>
                    <w:bCs/>
                    <w:color w:val="4F81BD" w:themeColor="accent1"/>
                    <w:sz w:val="24"/>
                    <w:szCs w:val="26"/>
                  </w:rPr>
                </w:rPrChange>
              </w:rPr>
              <w:t>Member , Project Manager</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879"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880"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881"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882" w:author="DuyNgo" w:date="2012-08-10T08:15:00Z">
                  <w:rPr>
                    <w:rFonts w:asciiTheme="majorHAnsi" w:eastAsia="SimSun" w:hAnsiTheme="majorHAnsi" w:cstheme="minorHAnsi"/>
                    <w:b/>
                    <w:bCs/>
                    <w:color w:val="4F81BD" w:themeColor="accent1"/>
                    <w:sz w:val="24"/>
                    <w:szCs w:val="26"/>
                    <w:lang w:eastAsia="zh-CN"/>
                  </w:rPr>
                </w:rPrChange>
              </w:rPr>
              <w:t>User logins  must be member of project</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883"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884"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885"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88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1861"/>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887"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888"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889"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890" w:author="DuyNgo" w:date="2012-08-10T08:15:00Z">
                  <w:rPr>
                    <w:rFonts w:asciiTheme="majorHAnsi" w:eastAsia="SimSun" w:hAnsiTheme="majorHAnsi" w:cstheme="minorHAnsi"/>
                    <w:b/>
                    <w:bCs/>
                    <w:color w:val="4F81BD" w:themeColor="accent1"/>
                    <w:sz w:val="24"/>
                    <w:szCs w:val="26"/>
                    <w:lang w:eastAsia="zh-CN"/>
                  </w:rPr>
                </w:rPrChange>
              </w:rPr>
              <w:t>1.  User logins to Timesheet system.</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4891" w:author="DuyNgo" w:date="2012-08-10T08:15:00Z">
                  <w:rPr>
                    <w:rFonts w:asciiTheme="majorHAnsi" w:eastAsia="SimSun" w:hAnsiTheme="majorHAnsi" w:cstheme="minorHAnsi"/>
                    <w:b/>
                    <w:bCs/>
                    <w:color w:val="4F81BD" w:themeColor="accent1"/>
                    <w:sz w:val="24"/>
                    <w:szCs w:val="26"/>
                    <w:lang w:eastAsia="zh-CN"/>
                  </w:rPr>
                </w:rPrChange>
              </w:rPr>
              <w:t>3. Click button update</w:t>
            </w:r>
          </w:p>
          <w:p w:rsidR="005E0E76" w:rsidRPr="00657B96" w:rsidRDefault="005E0E76" w:rsidP="00946F40">
            <w:pPr>
              <w:rPr>
                <w:rFonts w:ascii="Times New Roman" w:eastAsia="SimSun" w:hAnsi="Times New Roman" w:cs="Times New Roman"/>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4892"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4893" w:author="DuyNgo" w:date="2012-08-10T08:15:00Z">
                  <w:rPr>
                    <w:rFonts w:asciiTheme="majorHAnsi" w:eastAsia="SimSun" w:hAnsiTheme="majorHAnsi" w:cstheme="minorHAnsi"/>
                    <w:b/>
                    <w:bCs/>
                    <w:color w:val="4F81BD" w:themeColor="accent1"/>
                    <w:sz w:val="24"/>
                    <w:szCs w:val="26"/>
                    <w:lang w:eastAsia="zh-CN"/>
                  </w:rPr>
                </w:rPrChange>
              </w:rPr>
              <w:t>2. Select timesheet record to update</w:t>
            </w:r>
          </w:p>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894"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895"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89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897"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898"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899"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900"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90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902" w:author="DuyNgo" w:date="2012-08-10T08:15:00Z">
                  <w:rPr>
                    <w:rFonts w:asciiTheme="majorHAnsi" w:eastAsia="MS PGothic" w:hAnsiTheme="majorHAnsi" w:cstheme="minorHAnsi"/>
                    <w:b/>
                    <w:bCs/>
                    <w:color w:val="4F81BD" w:themeColor="accent1"/>
                    <w:sz w:val="24"/>
                    <w:szCs w:val="26"/>
                  </w:rPr>
                </w:rPrChange>
              </w:rPr>
              <w:lastRenderedPageBreak/>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903"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904"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905"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906"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907"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908"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909"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910"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91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912" w:author="DuyNgo" w:date="2012-08-10T08:15:00Z">
                  <w:rPr>
                    <w:rFonts w:asciiTheme="majorHAnsi" w:eastAsia="MS PGothic"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913" w:author="DuyNgo" w:date="2012-08-10T08:15:00Z">
            <w:rPr>
              <w:rFonts w:asciiTheme="majorHAnsi" w:eastAsiaTheme="majorEastAsia" w:hAnsiTheme="majorHAnsi" w:cstheme="minorHAnsi"/>
              <w:b/>
              <w:bCs/>
              <w:color w:val="4F81BD" w:themeColor="accent1"/>
              <w:sz w:val="24"/>
              <w:szCs w:val="26"/>
            </w:rPr>
          </w:rPrChange>
        </w:rPr>
        <w:tab/>
      </w:r>
      <w:r w:rsidRPr="00657B96">
        <w:rPr>
          <w:rFonts w:ascii="Times New Roman" w:hAnsi="Times New Roman" w:cs="Times New Roman"/>
          <w:sz w:val="24"/>
          <w:szCs w:val="24"/>
          <w:rPrChange w:id="4914" w:author="DuyNgo" w:date="2012-08-10T08:15:00Z">
            <w:rPr>
              <w:rFonts w:asciiTheme="majorHAnsi" w:eastAsiaTheme="majorEastAsia" w:hAnsiTheme="majorHAnsi" w:cstheme="minorHAnsi"/>
              <w:b/>
              <w:bCs/>
              <w:color w:val="4F81BD" w:themeColor="accent1"/>
              <w:sz w:val="24"/>
              <w:szCs w:val="26"/>
            </w:rPr>
          </w:rPrChange>
        </w:rPr>
        <w:tab/>
      </w:r>
      <w:bookmarkStart w:id="4915" w:name="_Toc326241077"/>
    </w:p>
    <w:p w:rsidR="005E0E76" w:rsidRPr="00657B96" w:rsidRDefault="009D67B5" w:rsidP="009D67B5">
      <w:pPr>
        <w:pStyle w:val="Heading5"/>
        <w:rPr>
          <w:rFonts w:ascii="Times New Roman" w:hAnsi="Times New Roman" w:cs="Times New Roman"/>
          <w:sz w:val="24"/>
          <w:szCs w:val="24"/>
          <w:rPrChange w:id="4916" w:author="DuyNgo" w:date="2012-08-10T08:15:00Z">
            <w:rPr/>
          </w:rPrChange>
        </w:rPr>
      </w:pPr>
      <w:r w:rsidRPr="00657B96">
        <w:rPr>
          <w:rFonts w:ascii="Times New Roman" w:hAnsi="Times New Roman" w:cs="Times New Roman"/>
          <w:sz w:val="24"/>
          <w:szCs w:val="24"/>
          <w:rPrChange w:id="4917" w:author="DuyNgo" w:date="2012-08-10T08:15:00Z">
            <w:rPr>
              <w:b/>
              <w:bCs/>
              <w:color w:val="4F81BD" w:themeColor="accent1"/>
              <w:sz w:val="26"/>
              <w:szCs w:val="26"/>
            </w:rPr>
          </w:rPrChange>
        </w:rPr>
        <w:t>2.4.33</w:t>
      </w:r>
      <w:r w:rsidR="005E0E76" w:rsidRPr="00657B96">
        <w:rPr>
          <w:rFonts w:ascii="Times New Roman" w:hAnsi="Times New Roman" w:cs="Times New Roman"/>
          <w:sz w:val="24"/>
          <w:szCs w:val="24"/>
          <w:rPrChange w:id="4918" w:author="DuyNgo" w:date="2012-08-10T08:15:00Z">
            <w:rPr>
              <w:b/>
              <w:bCs/>
              <w:color w:val="4F81BD" w:themeColor="accent1"/>
              <w:sz w:val="26"/>
              <w:szCs w:val="26"/>
            </w:rPr>
          </w:rPrChange>
        </w:rPr>
        <w:t>.4 Delete timesheet</w:t>
      </w:r>
      <w:bookmarkEnd w:id="4915"/>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919" w:author="DuyNgo" w:date="2012-08-10T08:15:00Z">
            <w:rPr>
              <w:rFonts w:ascii="Times New Roman" w:hAnsi="Times New Roman" w:cs="Times New Roman"/>
              <w:sz w:val="24"/>
              <w:szCs w:val="24"/>
            </w:rPr>
          </w:rPrChange>
        </w:rPr>
        <w:object w:dxaOrig="5446" w:dyaOrig="1660">
          <v:shape id="_x0000_i1092" type="#_x0000_t75" style="width:272.1pt;height:82.9pt" o:ole="">
            <v:imagedata r:id="rId146" o:title=""/>
          </v:shape>
          <o:OLEObject Type="Embed" ProgID="Visio.Drawing.11" ShapeID="_x0000_i1092" DrawAspect="Content" ObjectID="_1406517077" r:id="rId147"/>
        </w:object>
      </w:r>
      <w:r w:rsidRPr="00657B96">
        <w:rPr>
          <w:rFonts w:ascii="Times New Roman" w:hAnsi="Times New Roman" w:cs="Times New Roman"/>
          <w:sz w:val="24"/>
          <w:szCs w:val="24"/>
          <w:rPrChange w:id="4920" w:author="DuyNgo" w:date="2012-08-10T08:15:00Z">
            <w:rPr>
              <w:rFonts w:asciiTheme="majorHAnsi" w:eastAsiaTheme="majorEastAsia" w:hAnsiTheme="majorHAnsi" w:cstheme="minorHAnsi"/>
              <w:b/>
              <w:bCs/>
              <w:color w:val="4F81BD" w:themeColor="accent1"/>
              <w:sz w:val="24"/>
              <w:szCs w:val="26"/>
            </w:rPr>
          </w:rPrChange>
        </w:rPr>
        <w:tab/>
      </w:r>
      <w:r w:rsidRPr="00657B96">
        <w:rPr>
          <w:rFonts w:ascii="Times New Roman" w:hAnsi="Times New Roman" w:cs="Times New Roman"/>
          <w:sz w:val="24"/>
          <w:szCs w:val="24"/>
          <w:rPrChange w:id="4921"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922"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48"/>
        <w:gridCol w:w="3553"/>
      </w:tblGrid>
      <w:tr w:rsidR="005E0E76" w:rsidRPr="00657B96"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923"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SimSun" w:hAnsi="Times New Roman" w:cs="Times New Roman"/>
                <w:sz w:val="24"/>
                <w:szCs w:val="24"/>
                <w:lang w:eastAsia="zh-CN"/>
                <w:rPrChange w:id="4924" w:author="DuyNgo" w:date="2012-08-10T08:15:00Z">
                  <w:rPr>
                    <w:rFonts w:asciiTheme="majorHAnsi" w:eastAsia="SimSun" w:hAnsiTheme="majorHAnsi" w:cstheme="minorHAnsi"/>
                    <w:b/>
                    <w:bCs/>
                    <w:color w:val="4F81BD" w:themeColor="accent1"/>
                    <w:sz w:val="24"/>
                    <w:szCs w:val="26"/>
                    <w:lang w:eastAsia="zh-CN"/>
                  </w:rPr>
                </w:rPrChange>
              </w:rPr>
              <w:t>Timesheet_UC04</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925"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926"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4927" w:author="DuyNgo" w:date="2012-08-10T08:15:00Z">
                  <w:rPr>
                    <w:rFonts w:asciiTheme="majorHAnsi" w:eastAsiaTheme="majorEastAsia" w:hAnsiTheme="majorHAnsi" w:cstheme="minorHAnsi"/>
                    <w:b/>
                    <w:bCs/>
                    <w:color w:val="4F81BD" w:themeColor="accent1"/>
                    <w:sz w:val="24"/>
                    <w:szCs w:val="26"/>
                  </w:rPr>
                </w:rPrChange>
              </w:rPr>
              <w:t>Delete  timesheet Use Case</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928"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929"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hAnsi="Times New Roman" w:cs="Times New Roman"/>
                <w:sz w:val="24"/>
                <w:szCs w:val="24"/>
                <w:rPrChange w:id="4930" w:author="DuyNgo" w:date="2012-08-10T08:15:00Z">
                  <w:rPr>
                    <w:rFonts w:ascii="Tahoma" w:hAnsi="Tahoma" w:cstheme="minorHAnsi"/>
                    <w:color w:val="000000"/>
                    <w:sz w:val="24"/>
                    <w:szCs w:val="20"/>
                  </w:rPr>
                </w:rPrChange>
              </w:rPr>
            </w:pPr>
            <w:r w:rsidRPr="00657B96">
              <w:rPr>
                <w:rFonts w:ascii="Times New Roman" w:hAnsi="Times New Roman" w:cs="Times New Roman"/>
                <w:sz w:val="24"/>
                <w:szCs w:val="24"/>
                <w:rPrChange w:id="4931" w:author="DuyNgo" w:date="2012-08-10T08:15:00Z">
                  <w:rPr>
                    <w:rFonts w:asciiTheme="majorHAnsi" w:eastAsiaTheme="majorEastAsia" w:hAnsiTheme="majorHAnsi" w:cstheme="minorHAnsi"/>
                    <w:b/>
                    <w:bCs/>
                    <w:color w:val="4F81BD" w:themeColor="accent1"/>
                    <w:sz w:val="24"/>
                    <w:szCs w:val="26"/>
                  </w:rPr>
                </w:rPrChange>
              </w:rPr>
              <w:t>This function allows users can delete timesheet records.</w:t>
            </w:r>
          </w:p>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932"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933"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934" w:author="DuyNgo" w:date="2012-08-10T08:15:00Z">
                  <w:rPr>
                    <w:rFonts w:ascii="Tahoma" w:eastAsia="SimSun" w:hAnsi="Tahoma" w:cstheme="minorHAnsi"/>
                    <w:color w:val="000000"/>
                    <w:sz w:val="24"/>
                    <w:szCs w:val="20"/>
                    <w:lang w:eastAsia="zh-CN"/>
                  </w:rPr>
                </w:rPrChange>
              </w:rPr>
            </w:pPr>
            <w:r w:rsidRPr="00657B96">
              <w:rPr>
                <w:rFonts w:ascii="Times New Roman" w:eastAsia="Calibri" w:hAnsi="Times New Roman" w:cs="Times New Roman"/>
                <w:sz w:val="24"/>
                <w:szCs w:val="24"/>
                <w:rPrChange w:id="4935" w:author="DuyNgo" w:date="2012-08-10T08:15:00Z">
                  <w:rPr>
                    <w:rFonts w:asciiTheme="majorHAnsi" w:eastAsia="Calibri" w:hAnsiTheme="majorHAnsi" w:cstheme="minorHAnsi"/>
                    <w:b/>
                    <w:bCs/>
                    <w:color w:val="4F81BD" w:themeColor="accent1"/>
                    <w:sz w:val="24"/>
                    <w:szCs w:val="26"/>
                  </w:rPr>
                </w:rPrChange>
              </w:rPr>
              <w:t>Member , Project Manager</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936"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937"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938"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939" w:author="DuyNgo" w:date="2012-08-10T08:15:00Z">
                  <w:rPr>
                    <w:rFonts w:asciiTheme="majorHAnsi" w:eastAsia="SimSun" w:hAnsiTheme="majorHAnsi" w:cstheme="minorHAnsi"/>
                    <w:b/>
                    <w:bCs/>
                    <w:color w:val="4F81BD" w:themeColor="accent1"/>
                    <w:sz w:val="24"/>
                    <w:szCs w:val="26"/>
                    <w:lang w:eastAsia="zh-CN"/>
                  </w:rPr>
                </w:rPrChange>
              </w:rPr>
              <w:t>User logins  must be member of project</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940"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941"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942"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94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1861"/>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944"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945"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946"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947" w:author="DuyNgo" w:date="2012-08-10T08:15:00Z">
                  <w:rPr>
                    <w:rFonts w:asciiTheme="majorHAnsi" w:eastAsia="SimSun" w:hAnsiTheme="majorHAnsi" w:cstheme="minorHAnsi"/>
                    <w:b/>
                    <w:bCs/>
                    <w:color w:val="4F81BD" w:themeColor="accent1"/>
                    <w:sz w:val="24"/>
                    <w:szCs w:val="26"/>
                    <w:lang w:eastAsia="zh-CN"/>
                  </w:rPr>
                </w:rPrChange>
              </w:rPr>
              <w:t>1.  User logins to Timesheet system.</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4948" w:author="DuyNgo" w:date="2012-08-10T08:15:00Z">
                  <w:rPr>
                    <w:rFonts w:asciiTheme="majorHAnsi" w:eastAsia="SimSun" w:hAnsiTheme="majorHAnsi" w:cstheme="minorHAnsi"/>
                    <w:b/>
                    <w:bCs/>
                    <w:color w:val="4F81BD" w:themeColor="accent1"/>
                    <w:sz w:val="24"/>
                    <w:szCs w:val="26"/>
                    <w:lang w:eastAsia="zh-CN"/>
                  </w:rPr>
                </w:rPrChange>
              </w:rPr>
              <w:t>3. Click button delete</w:t>
            </w:r>
          </w:p>
          <w:p w:rsidR="005E0E76" w:rsidRPr="00657B96" w:rsidRDefault="005E0E76" w:rsidP="00946F40">
            <w:pPr>
              <w:rPr>
                <w:rFonts w:ascii="Times New Roman" w:eastAsia="SimSun" w:hAnsi="Times New Roman" w:cs="Times New Roman"/>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4949"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4950" w:author="DuyNgo" w:date="2012-08-10T08:15:00Z">
                  <w:rPr>
                    <w:rFonts w:asciiTheme="majorHAnsi" w:eastAsia="SimSun" w:hAnsiTheme="majorHAnsi" w:cstheme="minorHAnsi"/>
                    <w:b/>
                    <w:bCs/>
                    <w:color w:val="4F81BD" w:themeColor="accent1"/>
                    <w:sz w:val="24"/>
                    <w:szCs w:val="26"/>
                    <w:lang w:eastAsia="zh-CN"/>
                  </w:rPr>
                </w:rPrChange>
              </w:rPr>
              <w:t>2. Select timesheet record to delete</w:t>
            </w:r>
          </w:p>
          <w:p w:rsidR="005E0E76" w:rsidRPr="00657B96" w:rsidRDefault="005E0E76" w:rsidP="00946F40">
            <w:pPr>
              <w:rPr>
                <w:rFonts w:ascii="Times New Roman" w:eastAsia="SimSun" w:hAnsi="Times New Roman" w:cs="Times New Roman"/>
                <w:sz w:val="24"/>
                <w:szCs w:val="24"/>
                <w:lang w:eastAsia="zh-CN"/>
              </w:rPr>
            </w:pPr>
          </w:p>
        </w:tc>
      </w:tr>
      <w:tr w:rsidR="005E0E76" w:rsidRPr="00657B96"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951"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952"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95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954"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955"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956"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957"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958"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959"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960"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961"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962"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963"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964"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965"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966"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967"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968"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969" w:author="DuyNgo" w:date="2012-08-10T08:15:00Z">
                  <w:rPr>
                    <w:rFonts w:asciiTheme="majorHAnsi" w:eastAsia="MS PGothic"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z w:val="24"/>
          <w:szCs w:val="24"/>
        </w:rPr>
      </w:pPr>
    </w:p>
    <w:p w:rsidR="005E0E76" w:rsidRPr="00657B96" w:rsidRDefault="00012218" w:rsidP="00384AEF">
      <w:pPr>
        <w:pStyle w:val="Heading5"/>
        <w:rPr>
          <w:rFonts w:ascii="Times New Roman" w:hAnsi="Times New Roman" w:cs="Times New Roman"/>
          <w:sz w:val="24"/>
          <w:szCs w:val="24"/>
        </w:rPr>
      </w:pPr>
      <w:r w:rsidRPr="00657B96">
        <w:rPr>
          <w:rFonts w:ascii="Times New Roman" w:hAnsi="Times New Roman" w:cs="Times New Roman"/>
          <w:sz w:val="24"/>
          <w:szCs w:val="24"/>
          <w:rPrChange w:id="4970" w:author="DuyNgo" w:date="2012-08-10T08:15:00Z">
            <w:rPr>
              <w:b/>
              <w:bCs/>
              <w:color w:val="4F81BD" w:themeColor="accent1"/>
              <w:sz w:val="26"/>
              <w:szCs w:val="26"/>
            </w:rPr>
          </w:rPrChange>
        </w:rPr>
        <w:t>2.4.33</w:t>
      </w:r>
      <w:r w:rsidR="005E0E76" w:rsidRPr="00657B96">
        <w:rPr>
          <w:rFonts w:ascii="Times New Roman" w:hAnsi="Times New Roman" w:cs="Times New Roman"/>
          <w:sz w:val="24"/>
          <w:szCs w:val="24"/>
          <w:rPrChange w:id="4971" w:author="DuyNgo" w:date="2012-08-10T08:15:00Z">
            <w:rPr>
              <w:b/>
              <w:bCs/>
              <w:color w:val="4F81BD" w:themeColor="accent1"/>
              <w:sz w:val="26"/>
              <w:szCs w:val="26"/>
            </w:rPr>
          </w:rPrChange>
        </w:rPr>
        <w:t>.5 Approve/ Reject timesheet</w:t>
      </w:r>
    </w:p>
    <w:p w:rsidR="005E0E76" w:rsidRPr="00657B96" w:rsidRDefault="005E0E76" w:rsidP="005E0E76">
      <w:pPr>
        <w:rPr>
          <w:rFonts w:ascii="Times New Roman" w:hAnsi="Times New Roman" w:cs="Times New Roman"/>
          <w:sz w:val="24"/>
          <w:szCs w:val="24"/>
        </w:rPr>
      </w:pP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972" w:author="DuyNgo" w:date="2012-08-10T08:15:00Z">
            <w:rPr>
              <w:rFonts w:ascii="Times New Roman" w:hAnsi="Times New Roman" w:cs="Times New Roman"/>
              <w:sz w:val="24"/>
              <w:szCs w:val="24"/>
            </w:rPr>
          </w:rPrChange>
        </w:rPr>
        <w:object w:dxaOrig="3624" w:dyaOrig="1660">
          <v:shape id="_x0000_i1093" type="#_x0000_t75" style="width:181.65pt;height:82.9pt" o:ole="">
            <v:imagedata r:id="rId148" o:title=""/>
          </v:shape>
          <o:OLEObject Type="Embed" ProgID="Visio.Drawing.11" ShapeID="_x0000_i1093" DrawAspect="Content" ObjectID="_1406517078" r:id="rId149"/>
        </w:objec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4973"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46"/>
        <w:gridCol w:w="3554"/>
      </w:tblGrid>
      <w:tr w:rsidR="005E0E76" w:rsidRPr="00657B96"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974"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SimSun" w:hAnsi="Times New Roman" w:cs="Times New Roman"/>
                <w:sz w:val="24"/>
                <w:szCs w:val="24"/>
                <w:lang w:eastAsia="zh-CN"/>
                <w:rPrChange w:id="4975" w:author="DuyNgo" w:date="2012-08-10T08:15:00Z">
                  <w:rPr>
                    <w:rFonts w:asciiTheme="majorHAnsi" w:eastAsia="SimSun" w:hAnsiTheme="majorHAnsi" w:cstheme="minorHAnsi"/>
                    <w:b/>
                    <w:bCs/>
                    <w:color w:val="4F81BD" w:themeColor="accent1"/>
                    <w:sz w:val="24"/>
                    <w:szCs w:val="26"/>
                    <w:lang w:eastAsia="zh-CN"/>
                  </w:rPr>
                </w:rPrChange>
              </w:rPr>
              <w:t>Timesheet_UC05</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4976"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977"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4978" w:author="DuyNgo" w:date="2012-08-10T08:15:00Z">
                  <w:rPr>
                    <w:rFonts w:asciiTheme="majorHAnsi" w:eastAsiaTheme="majorEastAsia" w:hAnsiTheme="majorHAnsi" w:cstheme="minorHAnsi"/>
                    <w:b/>
                    <w:bCs/>
                    <w:color w:val="4F81BD" w:themeColor="accent1"/>
                    <w:sz w:val="24"/>
                    <w:szCs w:val="26"/>
                  </w:rPr>
                </w:rPrChange>
              </w:rPr>
              <w:t>Approve/ Reject timesheet Use Case</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979"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980"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981"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4982" w:author="DuyNgo" w:date="2012-08-10T08:15:00Z">
                  <w:rPr>
                    <w:rFonts w:asciiTheme="majorHAnsi" w:eastAsiaTheme="majorEastAsia" w:hAnsiTheme="majorHAnsi" w:cstheme="minorHAnsi"/>
                    <w:b/>
                    <w:bCs/>
                    <w:color w:val="4F81BD" w:themeColor="accent1"/>
                    <w:sz w:val="24"/>
                    <w:szCs w:val="26"/>
                  </w:rPr>
                </w:rPrChange>
              </w:rPr>
              <w:t>Allow project manager to approves or reject members‘ timesheet records</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983"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984"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985"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986" w:author="DuyNgo" w:date="2012-08-10T08:15:00Z">
                  <w:rPr>
                    <w:rFonts w:asciiTheme="majorHAnsi" w:eastAsia="SimSun" w:hAnsiTheme="majorHAnsi" w:cstheme="minorHAnsi"/>
                    <w:b/>
                    <w:bCs/>
                    <w:color w:val="4F81BD" w:themeColor="accent1"/>
                    <w:sz w:val="24"/>
                    <w:szCs w:val="26"/>
                    <w:lang w:eastAsia="zh-CN"/>
                  </w:rPr>
                </w:rPrChange>
              </w:rPr>
              <w:t>Project manager</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987"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988"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989"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990" w:author="DuyNgo" w:date="2012-08-10T08:15:00Z">
                  <w:rPr>
                    <w:rFonts w:asciiTheme="majorHAnsi" w:eastAsia="SimSun" w:hAnsiTheme="majorHAnsi" w:cstheme="minorHAnsi"/>
                    <w:b/>
                    <w:bCs/>
                    <w:color w:val="4F81BD" w:themeColor="accent1"/>
                    <w:sz w:val="24"/>
                    <w:szCs w:val="26"/>
                    <w:lang w:eastAsia="zh-CN"/>
                  </w:rPr>
                </w:rPrChange>
              </w:rPr>
              <w:t>Logged users as role project manager</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99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992"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993"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99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657B96"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4995"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4996"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4997"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4998" w:author="DuyNgo" w:date="2012-08-10T08:15:00Z">
                  <w:rPr>
                    <w:rFonts w:asciiTheme="majorHAnsi" w:eastAsia="SimSun" w:hAnsiTheme="majorHAnsi" w:cstheme="minorHAnsi"/>
                    <w:b/>
                    <w:bCs/>
                    <w:color w:val="4F81BD" w:themeColor="accent1"/>
                    <w:sz w:val="24"/>
                    <w:szCs w:val="26"/>
                    <w:lang w:eastAsia="zh-CN"/>
                  </w:rPr>
                </w:rPrChange>
              </w:rPr>
              <w:t>1. User logins to Timesheet system</w:t>
            </w: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4999" w:author="DuyNgo" w:date="2012-08-10T08:15:00Z">
                  <w:rPr>
                    <w:rFonts w:asciiTheme="majorHAnsi" w:eastAsia="SimSun" w:hAnsiTheme="majorHAnsi" w:cstheme="minorHAnsi"/>
                    <w:b/>
                    <w:bCs/>
                    <w:color w:val="4F81BD" w:themeColor="accent1"/>
                    <w:sz w:val="24"/>
                    <w:szCs w:val="26"/>
                    <w:lang w:eastAsia="zh-CN"/>
                  </w:rPr>
                </w:rPrChange>
              </w:rPr>
              <w:t>as role project manager</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5000"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5001" w:author="DuyNgo" w:date="2012-08-10T08:15:00Z">
                  <w:rPr>
                    <w:rFonts w:asciiTheme="majorHAnsi" w:eastAsia="SimSun" w:hAnsiTheme="majorHAnsi" w:cstheme="minorHAnsi"/>
                    <w:b/>
                    <w:bCs/>
                    <w:color w:val="4F81BD" w:themeColor="accent1"/>
                    <w:sz w:val="24"/>
                    <w:szCs w:val="26"/>
                    <w:lang w:eastAsia="zh-CN"/>
                  </w:rPr>
                </w:rPrChange>
              </w:rPr>
              <w:t>3. Click button approve or reject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5002"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5003"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5004" w:author="DuyNgo" w:date="2012-08-10T08:15:00Z">
                  <w:rPr>
                    <w:rFonts w:asciiTheme="majorHAnsi" w:eastAsia="SimSun" w:hAnsiTheme="majorHAnsi" w:cstheme="minorHAnsi"/>
                    <w:b/>
                    <w:bCs/>
                    <w:color w:val="4F81BD" w:themeColor="accent1"/>
                    <w:sz w:val="24"/>
                    <w:szCs w:val="26"/>
                    <w:lang w:eastAsia="zh-CN"/>
                  </w:rPr>
                </w:rPrChange>
              </w:rPr>
              <w:t>2. Select Timesheet to approve or reject</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5005"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Change w:id="5006" w:author="DuyNgo" w:date="2012-08-10T08:15:00Z">
                  <w:rPr>
                    <w:rFonts w:eastAsia="SimSun" w:cstheme="minorHAnsi"/>
                    <w:sz w:val="24"/>
                    <w:lang w:eastAsia="zh-CN"/>
                  </w:rPr>
                </w:rPrChange>
              </w:rPr>
            </w:pPr>
          </w:p>
        </w:tc>
      </w:tr>
      <w:tr w:rsidR="005E0E76" w:rsidRPr="00657B96"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5007"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5008" w:author="DuyNgo" w:date="2012-08-10T08:15:00Z">
                  <w:rPr>
                    <w:rFonts w:ascii="Tahoma" w:eastAsia="SimSun" w:hAnsi="Tahoma" w:cstheme="minorHAnsi"/>
                    <w:color w:val="000000"/>
                    <w:sz w:val="24"/>
                    <w:szCs w:val="20"/>
                    <w:lang w:eastAsia="zh-CN"/>
                  </w:rPr>
                </w:rPrChange>
              </w:rPr>
            </w:pPr>
            <w:r w:rsidRPr="00657B96">
              <w:rPr>
                <w:rFonts w:ascii="Times New Roman" w:eastAsia="MS PGothic" w:hAnsi="Times New Roman" w:cs="Times New Roman"/>
                <w:sz w:val="24"/>
                <w:szCs w:val="24"/>
                <w:rPrChange w:id="5009"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5010"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5011"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5012"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5013"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5014"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5015"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5016"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5017"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5018"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5019"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5020"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5021"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5022"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5023"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5024"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5025" w:author="DuyNgo" w:date="2012-08-10T08:15:00Z">
                  <w:rPr>
                    <w:rFonts w:asciiTheme="majorHAnsi" w:eastAsia="MS PGothic" w:hAnsiTheme="majorHAnsi" w:cstheme="minorHAnsi"/>
                    <w:b/>
                    <w:bCs/>
                    <w:color w:val="4F81BD" w:themeColor="accent1"/>
                    <w:sz w:val="24"/>
                    <w:szCs w:val="26"/>
                  </w:rPr>
                </w:rPrChange>
              </w:rPr>
              <w:t>N/A</w:t>
            </w:r>
          </w:p>
        </w:tc>
      </w:tr>
    </w:tbl>
    <w:p w:rsidR="005E0E76" w:rsidRPr="00657B96" w:rsidRDefault="005E0E76" w:rsidP="005E0E76">
      <w:pPr>
        <w:rPr>
          <w:rFonts w:ascii="Times New Roman" w:hAnsi="Times New Roman" w:cs="Times New Roman"/>
          <w:snapToGrid w:val="0"/>
          <w:sz w:val="24"/>
          <w:szCs w:val="24"/>
          <w:rPrChange w:id="5026" w:author="DuyNgo" w:date="2012-08-10T08:15:00Z">
            <w:rPr>
              <w:rFonts w:cstheme="minorHAnsi"/>
              <w:snapToGrid w:val="0"/>
              <w:sz w:val="24"/>
            </w:rPr>
          </w:rPrChange>
        </w:rPr>
      </w:pPr>
    </w:p>
    <w:p w:rsidR="005E0E76" w:rsidRPr="00384AEF" w:rsidRDefault="005E0E76" w:rsidP="005E0E76">
      <w:pPr>
        <w:rPr>
          <w:rFonts w:ascii="Times New Roman" w:hAnsi="Times New Roman" w:cs="Times New Roman"/>
          <w:snapToGrid w:val="0"/>
          <w:sz w:val="24"/>
          <w:szCs w:val="24"/>
          <w:rPrChange w:id="5027" w:author="DuyNgo" w:date="2012-08-10T08:15:00Z">
            <w:rPr>
              <w:rFonts w:cstheme="minorHAnsi"/>
              <w:sz w:val="24"/>
            </w:rPr>
          </w:rPrChange>
        </w:rPr>
      </w:pPr>
      <w:r w:rsidRPr="00657B96">
        <w:rPr>
          <w:rFonts w:ascii="Times New Roman" w:hAnsi="Times New Roman" w:cs="Times New Roman"/>
          <w:snapToGrid w:val="0"/>
          <w:sz w:val="24"/>
          <w:szCs w:val="24"/>
          <w:rPrChange w:id="5028" w:author="DuyNgo" w:date="2012-08-10T08:15:00Z">
            <w:rPr>
              <w:rFonts w:asciiTheme="majorHAnsi" w:eastAsiaTheme="majorEastAsia" w:hAnsiTheme="majorHAnsi" w:cstheme="minorHAnsi"/>
              <w:b/>
              <w:bCs/>
              <w:snapToGrid w:val="0"/>
              <w:color w:val="4F81BD" w:themeColor="accent1"/>
              <w:sz w:val="24"/>
              <w:szCs w:val="26"/>
            </w:rPr>
          </w:rPrChange>
        </w:rPr>
        <w:t>7.9</w:t>
      </w:r>
      <w:r w:rsidR="00384AEF">
        <w:rPr>
          <w:rFonts w:ascii="Times New Roman" w:hAnsi="Times New Roman" w:cs="Times New Roman"/>
          <w:snapToGrid w:val="0"/>
          <w:sz w:val="24"/>
          <w:szCs w:val="24"/>
        </w:rPr>
        <w:t xml:space="preserve"> </w:t>
      </w:r>
      <w:r w:rsidRPr="00657B96">
        <w:rPr>
          <w:rFonts w:ascii="Times New Roman" w:hAnsi="Times New Roman" w:cs="Times New Roman"/>
          <w:snapToGrid w:val="0"/>
          <w:sz w:val="24"/>
          <w:szCs w:val="24"/>
          <w:rPrChange w:id="5029" w:author="DuyNgo" w:date="2012-08-10T08:15:00Z">
            <w:rPr>
              <w:rFonts w:asciiTheme="majorHAnsi" w:eastAsiaTheme="majorEastAsia" w:hAnsiTheme="majorHAnsi" w:cstheme="minorHAnsi"/>
              <w:b/>
              <w:bCs/>
              <w:snapToGrid w:val="0"/>
              <w:color w:val="4F81BD" w:themeColor="accent1"/>
              <w:sz w:val="24"/>
              <w:szCs w:val="26"/>
            </w:rPr>
          </w:rPrChange>
        </w:rPr>
        <w:t>Report</w:t>
      </w:r>
    </w:p>
    <w:p w:rsidR="005E0E76" w:rsidRPr="00384AEF" w:rsidRDefault="005E0E76" w:rsidP="005E0E76">
      <w:pPr>
        <w:rPr>
          <w:rFonts w:ascii="Times New Roman" w:hAnsi="Times New Roman" w:cs="Times New Roman"/>
          <w:sz w:val="24"/>
          <w:szCs w:val="24"/>
          <w:rPrChange w:id="5030" w:author="DuyNgo" w:date="2012-08-10T08:15:00Z">
            <w:rPr>
              <w:rFonts w:cstheme="minorHAnsi"/>
              <w:snapToGrid w:val="0"/>
              <w:sz w:val="24"/>
            </w:rPr>
          </w:rPrChange>
        </w:rPr>
      </w:pPr>
      <w:r w:rsidRPr="00657B96">
        <w:rPr>
          <w:rFonts w:ascii="Times New Roman" w:hAnsi="Times New Roman" w:cs="Times New Roman"/>
          <w:sz w:val="24"/>
          <w:szCs w:val="24"/>
          <w:rPrChange w:id="5031" w:author="DuyNgo" w:date="2012-08-10T08:15:00Z">
            <w:rPr>
              <w:rFonts w:ascii="Times New Roman" w:hAnsi="Times New Roman" w:cs="Times New Roman"/>
              <w:sz w:val="24"/>
              <w:szCs w:val="24"/>
            </w:rPr>
          </w:rPrChange>
        </w:rPr>
        <w:object w:dxaOrig="7127" w:dyaOrig="3548">
          <v:shape id="_x0000_i1094" type="#_x0000_t75" style="width:356.65pt;height:177.5pt" o:ole="">
            <v:imagedata r:id="rId150" o:title=""/>
          </v:shape>
          <o:OLEObject Type="Embed" ProgID="Visio.Drawing.11" ShapeID="_x0000_i1094" DrawAspect="Content" ObjectID="_1406517079" r:id="rId151"/>
        </w:object>
      </w:r>
    </w:p>
    <w:p w:rsidR="005E0E76" w:rsidRPr="00657B96" w:rsidRDefault="005E0E76" w:rsidP="005E0E76">
      <w:pPr>
        <w:rPr>
          <w:rFonts w:ascii="Times New Roman" w:hAnsi="Times New Roman" w:cs="Times New Roman"/>
          <w:snapToGrid w:val="0"/>
          <w:sz w:val="24"/>
          <w:szCs w:val="24"/>
        </w:rPr>
      </w:pPr>
      <w:r w:rsidRPr="00657B96">
        <w:rPr>
          <w:rFonts w:ascii="Times New Roman" w:hAnsi="Times New Roman" w:cs="Times New Roman"/>
          <w:snapToGrid w:val="0"/>
          <w:sz w:val="24"/>
          <w:szCs w:val="24"/>
          <w:rPrChange w:id="5032" w:author="DuyNgo" w:date="2012-08-10T08:15:00Z">
            <w:rPr>
              <w:rFonts w:asciiTheme="majorHAnsi" w:eastAsiaTheme="majorEastAsia" w:hAnsiTheme="majorHAnsi" w:cstheme="minorHAnsi"/>
              <w:b/>
              <w:bCs/>
              <w:snapToGrid w:val="0"/>
              <w:color w:val="4F81BD" w:themeColor="accent1"/>
              <w:sz w:val="24"/>
              <w:szCs w:val="26"/>
            </w:rPr>
          </w:rPrChange>
        </w:rPr>
        <w:t>7.9.1 Print Report</w:t>
      </w:r>
    </w:p>
    <w:p w:rsidR="005E0E76" w:rsidRPr="00657B96" w:rsidRDefault="005E0E76" w:rsidP="005E0E76">
      <w:pPr>
        <w:rPr>
          <w:rFonts w:ascii="Times New Roman" w:hAnsi="Times New Roman" w:cs="Times New Roman"/>
          <w:sz w:val="24"/>
          <w:szCs w:val="24"/>
        </w:rPr>
      </w:pP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5033"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50"/>
        <w:gridCol w:w="3550"/>
      </w:tblGrid>
      <w:tr w:rsidR="005E0E76" w:rsidRPr="00657B96"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5034"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Calibri" w:hAnsi="Times New Roman" w:cs="Times New Roman"/>
                <w:sz w:val="24"/>
                <w:szCs w:val="24"/>
                <w:rPrChange w:id="5035" w:author="DuyNgo" w:date="2012-08-10T08:15:00Z">
                  <w:rPr>
                    <w:rFonts w:asciiTheme="majorHAnsi" w:eastAsia="Calibri" w:hAnsiTheme="majorHAnsi" w:cstheme="minorHAnsi"/>
                    <w:b/>
                    <w:bCs/>
                    <w:color w:val="4F81BD" w:themeColor="accent1"/>
                    <w:sz w:val="24"/>
                    <w:szCs w:val="26"/>
                  </w:rPr>
                </w:rPrChange>
              </w:rPr>
              <w:t>Report_UC01</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5036"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5037" w:author="DuyNgo" w:date="2012-08-10T08:15:00Z">
                  <w:rPr>
                    <w:rFonts w:ascii="Tahoma" w:eastAsia="SimSun" w:hAnsi="Tahoma" w:cstheme="minorHAnsi"/>
                    <w:color w:val="000000"/>
                    <w:sz w:val="24"/>
                    <w:szCs w:val="20"/>
                    <w:lang w:eastAsia="zh-CN"/>
                  </w:rPr>
                </w:rPrChange>
              </w:rPr>
            </w:pPr>
            <w:r w:rsidRPr="00657B96">
              <w:rPr>
                <w:rFonts w:ascii="Times New Roman" w:eastAsia="Calibri" w:hAnsi="Times New Roman" w:cs="Times New Roman"/>
                <w:sz w:val="24"/>
                <w:szCs w:val="24"/>
                <w:rPrChange w:id="5038" w:author="DuyNgo" w:date="2012-08-10T08:15:00Z">
                  <w:rPr>
                    <w:rFonts w:asciiTheme="majorHAnsi" w:eastAsia="Calibri" w:hAnsiTheme="majorHAnsi" w:cstheme="minorHAnsi"/>
                    <w:b/>
                    <w:bCs/>
                    <w:color w:val="4F81BD" w:themeColor="accent1"/>
                    <w:sz w:val="24"/>
                    <w:szCs w:val="26"/>
                  </w:rPr>
                </w:rPrChange>
              </w:rPr>
              <w:t>Print Report</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5039"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5040"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5041"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5042" w:author="DuyNgo" w:date="2012-08-10T08:15:00Z">
                  <w:rPr>
                    <w:rFonts w:asciiTheme="majorHAnsi" w:eastAsiaTheme="majorEastAsia" w:hAnsiTheme="majorHAnsi" w:cstheme="minorHAnsi"/>
                    <w:b/>
                    <w:bCs/>
                    <w:color w:val="4F81BD" w:themeColor="accent1"/>
                    <w:sz w:val="24"/>
                    <w:szCs w:val="26"/>
                  </w:rPr>
                </w:rPrChange>
              </w:rPr>
              <w:t xml:space="preserve">This function allows Project Manager and </w:t>
            </w:r>
            <w:r w:rsidRPr="00657B96">
              <w:rPr>
                <w:rFonts w:ascii="Times New Roman" w:eastAsia="SimSun" w:hAnsi="Times New Roman" w:cs="Times New Roman"/>
                <w:sz w:val="24"/>
                <w:szCs w:val="24"/>
                <w:lang w:eastAsia="zh-CN"/>
                <w:rPrChange w:id="5043" w:author="DuyNgo" w:date="2012-08-10T08:15:00Z">
                  <w:rPr>
                    <w:rFonts w:asciiTheme="majorHAnsi" w:eastAsia="SimSun" w:hAnsiTheme="majorHAnsi" w:cstheme="minorHAnsi"/>
                    <w:b/>
                    <w:bCs/>
                    <w:color w:val="4F81BD" w:themeColor="accent1"/>
                    <w:sz w:val="24"/>
                    <w:szCs w:val="26"/>
                    <w:lang w:eastAsia="zh-CN"/>
                  </w:rPr>
                </w:rPrChange>
              </w:rPr>
              <w:t>Team Member</w:t>
            </w:r>
            <w:r w:rsidRPr="00657B96">
              <w:rPr>
                <w:rFonts w:ascii="Times New Roman" w:hAnsi="Times New Roman" w:cs="Times New Roman"/>
                <w:sz w:val="24"/>
                <w:szCs w:val="24"/>
                <w:rPrChange w:id="5044" w:author="DuyNgo" w:date="2012-08-10T08:15:00Z">
                  <w:rPr>
                    <w:rFonts w:asciiTheme="majorHAnsi" w:eastAsiaTheme="majorEastAsia" w:hAnsiTheme="majorHAnsi" w:cstheme="minorHAnsi"/>
                    <w:b/>
                    <w:bCs/>
                    <w:color w:val="4F81BD" w:themeColor="accent1"/>
                    <w:sz w:val="24"/>
                    <w:szCs w:val="26"/>
                  </w:rPr>
                </w:rPrChange>
              </w:rPr>
              <w:t xml:space="preserve"> to view and print report about planner, timesheet, DMS or overall of the project.</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5045"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5046"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5047" w:author="DuyNgo" w:date="2012-08-10T08:15:00Z">
                  <w:rPr>
                    <w:rFonts w:ascii="Tahoma" w:eastAsia="SimSun" w:hAnsi="Tahoma" w:cstheme="minorHAnsi"/>
                    <w:color w:val="000000"/>
                    <w:sz w:val="24"/>
                    <w:szCs w:val="20"/>
                    <w:lang w:eastAsia="zh-CN"/>
                  </w:rPr>
                </w:rPrChange>
              </w:rPr>
            </w:pPr>
            <w:r w:rsidRPr="00657B96">
              <w:rPr>
                <w:rFonts w:ascii="Times New Roman" w:hAnsi="Times New Roman" w:cs="Times New Roman"/>
                <w:sz w:val="24"/>
                <w:szCs w:val="24"/>
                <w:rPrChange w:id="5048" w:author="DuyNgo" w:date="2012-08-10T08:15:00Z">
                  <w:rPr>
                    <w:rFonts w:asciiTheme="majorHAnsi" w:eastAsiaTheme="majorEastAsia" w:hAnsiTheme="majorHAnsi" w:cstheme="minorHAnsi"/>
                    <w:b/>
                    <w:bCs/>
                    <w:color w:val="4F81BD" w:themeColor="accent1"/>
                    <w:sz w:val="24"/>
                    <w:szCs w:val="26"/>
                  </w:rPr>
                </w:rPrChange>
              </w:rPr>
              <w:t xml:space="preserve">Project </w:t>
            </w:r>
            <w:r w:rsidRPr="00657B96">
              <w:rPr>
                <w:rFonts w:ascii="Times New Roman" w:eastAsia="SimSun" w:hAnsi="Times New Roman" w:cs="Times New Roman"/>
                <w:sz w:val="24"/>
                <w:szCs w:val="24"/>
                <w:lang w:eastAsia="zh-CN"/>
                <w:rPrChange w:id="5049" w:author="DuyNgo" w:date="2012-08-10T08:15:00Z">
                  <w:rPr>
                    <w:rFonts w:asciiTheme="majorHAnsi" w:eastAsia="SimSun" w:hAnsiTheme="majorHAnsi" w:cstheme="minorHAnsi"/>
                    <w:b/>
                    <w:bCs/>
                    <w:color w:val="4F81BD" w:themeColor="accent1"/>
                    <w:sz w:val="24"/>
                    <w:szCs w:val="26"/>
                    <w:lang w:eastAsia="zh-CN"/>
                  </w:rPr>
                </w:rPrChange>
              </w:rPr>
              <w:t>Manager; Team Member</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5050"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5051"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5052"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5053"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or “Team Member” ; Users must go to Report page</w:t>
            </w:r>
          </w:p>
        </w:tc>
      </w:tr>
      <w:tr w:rsidR="005E0E76" w:rsidRPr="00657B96"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5054"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5055"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5056"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5057"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657B96"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5058"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5059"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5060"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5061" w:author="DuyNgo" w:date="2012-08-10T08:15:00Z">
                  <w:rPr>
                    <w:rFonts w:asciiTheme="majorHAnsi" w:eastAsia="SimSun" w:hAnsiTheme="majorHAnsi" w:cstheme="minorHAnsi"/>
                    <w:b/>
                    <w:bCs/>
                    <w:color w:val="4F81BD" w:themeColor="accent1"/>
                    <w:sz w:val="24"/>
                    <w:szCs w:val="26"/>
                    <w:lang w:eastAsia="zh-CN"/>
                  </w:rPr>
                </w:rPrChange>
              </w:rPr>
              <w:t xml:space="preserve">1. </w:t>
            </w:r>
            <w:r w:rsidRPr="00657B96">
              <w:rPr>
                <w:rFonts w:ascii="Times New Roman" w:eastAsia="Calibri" w:hAnsi="Times New Roman" w:cs="Times New Roman"/>
                <w:sz w:val="24"/>
                <w:szCs w:val="24"/>
                <w:rPrChange w:id="5062" w:author="DuyNgo" w:date="2012-08-10T08:15:00Z">
                  <w:rPr>
                    <w:rFonts w:asciiTheme="majorHAnsi" w:eastAsia="Calibri" w:hAnsiTheme="majorHAnsi" w:cstheme="minorHAnsi"/>
                    <w:b/>
                    <w:bCs/>
                    <w:color w:val="4F81BD" w:themeColor="accent1"/>
                    <w:sz w:val="24"/>
                    <w:szCs w:val="26"/>
                  </w:rPr>
                </w:rPrChange>
              </w:rPr>
              <w:t>Select report by clicking on name of report (planner, timesheet, DMS...)</w:t>
            </w:r>
            <w:r w:rsidRPr="00657B96">
              <w:rPr>
                <w:rFonts w:ascii="Times New Roman" w:eastAsia="SimSun" w:hAnsi="Times New Roman" w:cs="Times New Roman"/>
                <w:sz w:val="24"/>
                <w:szCs w:val="24"/>
                <w:lang w:eastAsia="zh-CN"/>
                <w:rPrChange w:id="5063" w:author="DuyNgo" w:date="2012-08-10T08:15:00Z">
                  <w:rPr>
                    <w:rFonts w:asciiTheme="majorHAnsi" w:eastAsia="SimSun" w:hAnsiTheme="majorHAnsi" w:cstheme="minorHAnsi"/>
                    <w:b/>
                    <w:bCs/>
                    <w:color w:val="4F81BD" w:themeColor="accent1"/>
                    <w:sz w:val="24"/>
                    <w:szCs w:val="26"/>
                    <w:lang w:eastAsia="zh-CN"/>
                  </w:rPr>
                </w:rPrChange>
              </w:rPr>
              <w:t>.</w:t>
            </w: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5064" w:author="DuyNgo" w:date="2012-08-10T08:15:00Z">
                  <w:rPr>
                    <w:rFonts w:asciiTheme="majorHAnsi" w:eastAsia="SimSun" w:hAnsiTheme="majorHAnsi" w:cstheme="minorHAnsi"/>
                    <w:b/>
                    <w:bCs/>
                    <w:color w:val="4F81BD" w:themeColor="accent1"/>
                    <w:sz w:val="24"/>
                    <w:szCs w:val="26"/>
                    <w:lang w:eastAsia="zh-CN"/>
                  </w:rPr>
                </w:rPrChange>
              </w:rPr>
              <w:t xml:space="preserve">3. </w:t>
            </w:r>
            <w:r w:rsidRPr="00657B96">
              <w:rPr>
                <w:rFonts w:ascii="Times New Roman" w:eastAsia="Calibri" w:hAnsi="Times New Roman" w:cs="Times New Roman"/>
                <w:sz w:val="24"/>
                <w:szCs w:val="24"/>
                <w:rPrChange w:id="5065" w:author="DuyNgo" w:date="2012-08-10T08:15:00Z">
                  <w:rPr>
                    <w:rFonts w:asciiTheme="majorHAnsi" w:eastAsia="Calibri" w:hAnsiTheme="majorHAnsi" w:cstheme="minorHAnsi"/>
                    <w:b/>
                    <w:bCs/>
                    <w:color w:val="4F81BD" w:themeColor="accent1"/>
                    <w:sz w:val="24"/>
                    <w:szCs w:val="26"/>
                  </w:rPr>
                </w:rPrChange>
              </w:rPr>
              <w:t>User clicks “Print” button</w:t>
            </w:r>
            <w:r w:rsidRPr="00657B96">
              <w:rPr>
                <w:rFonts w:ascii="Times New Roman" w:eastAsia="SimSun" w:hAnsi="Times New Roman" w:cs="Times New Roman"/>
                <w:sz w:val="24"/>
                <w:szCs w:val="24"/>
                <w:lang w:eastAsia="zh-CN"/>
                <w:rPrChange w:id="5066" w:author="DuyNgo" w:date="2012-08-10T08:15:00Z">
                  <w:rPr>
                    <w:rFonts w:asciiTheme="majorHAnsi" w:eastAsia="SimSun" w:hAnsiTheme="majorHAnsi" w:cstheme="minorHAnsi"/>
                    <w:b/>
                    <w:bCs/>
                    <w:color w:val="4F81BD" w:themeColor="accent1"/>
                    <w:sz w:val="24"/>
                    <w:szCs w:val="26"/>
                    <w:lang w:eastAsia="zh-CN"/>
                  </w:rPr>
                </w:rPrChange>
              </w:rPr>
              <w:t xml:space="preserve">. </w:t>
            </w:r>
          </w:p>
          <w:p w:rsidR="005E0E76" w:rsidRPr="00657B96" w:rsidRDefault="005E0E76" w:rsidP="00946F40">
            <w:pPr>
              <w:rPr>
                <w:rFonts w:ascii="Times New Roman" w:eastAsia="SimSun" w:hAnsi="Times New Roman" w:cs="Times New Roman"/>
                <w:sz w:val="24"/>
                <w:szCs w:val="24"/>
                <w:lang w:eastAsia="zh-CN"/>
              </w:rPr>
            </w:pPr>
          </w:p>
          <w:p w:rsidR="005E0E76" w:rsidRPr="00657B96" w:rsidRDefault="005E0E76" w:rsidP="00946F40">
            <w:pPr>
              <w:rPr>
                <w:rFonts w:ascii="Times New Roman" w:eastAsia="SimSun" w:hAnsi="Times New Roman" w:cs="Times New Roman"/>
                <w:sz w:val="24"/>
                <w:szCs w:val="24"/>
                <w:lang w:eastAsia="zh-CN"/>
                <w:rPrChange w:id="5067"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657B96" w:rsidRDefault="005E0E76" w:rsidP="00946F40">
            <w:pPr>
              <w:rPr>
                <w:rFonts w:ascii="Times New Roman" w:eastAsia="SimSun" w:hAnsi="Times New Roman" w:cs="Times New Roman"/>
                <w:sz w:val="24"/>
                <w:szCs w:val="24"/>
                <w:lang w:eastAsia="zh-CN"/>
                <w:rPrChange w:id="5068" w:author="DuyNgo" w:date="2012-08-10T08:15:00Z">
                  <w:rPr>
                    <w:rFonts w:eastAsia="SimSun" w:cstheme="minorHAnsi"/>
                    <w:sz w:val="24"/>
                    <w:lang w:eastAsia="zh-CN"/>
                  </w:rPr>
                </w:rPrChange>
              </w:rPr>
            </w:pP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5069" w:author="DuyNgo" w:date="2012-08-10T08:15:00Z">
                  <w:rPr>
                    <w:rFonts w:asciiTheme="majorHAnsi" w:eastAsia="SimSun" w:hAnsiTheme="majorHAnsi" w:cstheme="minorHAnsi"/>
                    <w:b/>
                    <w:bCs/>
                    <w:color w:val="4F81BD" w:themeColor="accent1"/>
                    <w:sz w:val="24"/>
                    <w:szCs w:val="26"/>
                    <w:lang w:eastAsia="zh-CN"/>
                  </w:rPr>
                </w:rPrChange>
              </w:rPr>
              <w:t xml:space="preserve">2. Display </w:t>
            </w:r>
            <w:r w:rsidRPr="00657B96">
              <w:rPr>
                <w:rFonts w:ascii="Times New Roman" w:hAnsi="Times New Roman" w:cs="Times New Roman"/>
                <w:sz w:val="24"/>
                <w:szCs w:val="24"/>
                <w:rPrChange w:id="5070" w:author="DuyNgo" w:date="2012-08-10T08:15:00Z">
                  <w:rPr>
                    <w:rFonts w:asciiTheme="majorHAnsi" w:eastAsiaTheme="majorEastAsia" w:hAnsiTheme="majorHAnsi" w:cstheme="minorHAnsi"/>
                    <w:b/>
                    <w:bCs/>
                    <w:color w:val="4F81BD" w:themeColor="accent1"/>
                    <w:sz w:val="24"/>
                    <w:szCs w:val="26"/>
                  </w:rPr>
                </w:rPrChange>
              </w:rPr>
              <w:t xml:space="preserve">Report </w:t>
            </w:r>
          </w:p>
          <w:p w:rsidR="005E0E76" w:rsidRPr="00657B96" w:rsidRDefault="005E0E76" w:rsidP="00946F40">
            <w:pPr>
              <w:rPr>
                <w:rFonts w:ascii="Times New Roman" w:eastAsia="SimSun" w:hAnsi="Times New Roman" w:cs="Times New Roman"/>
                <w:sz w:val="24"/>
                <w:szCs w:val="24"/>
                <w:lang w:eastAsia="zh-CN"/>
              </w:rPr>
            </w:pPr>
            <w:r w:rsidRPr="00657B96">
              <w:rPr>
                <w:rFonts w:ascii="Times New Roman" w:eastAsia="SimSun" w:hAnsi="Times New Roman" w:cs="Times New Roman"/>
                <w:sz w:val="24"/>
                <w:szCs w:val="24"/>
                <w:lang w:eastAsia="zh-CN"/>
                <w:rPrChange w:id="5071" w:author="DuyNgo" w:date="2012-08-10T08:15:00Z">
                  <w:rPr>
                    <w:rFonts w:asciiTheme="majorHAnsi" w:eastAsia="SimSun" w:hAnsiTheme="majorHAnsi" w:cstheme="minorHAnsi"/>
                    <w:b/>
                    <w:bCs/>
                    <w:color w:val="4F81BD" w:themeColor="accent1"/>
                    <w:sz w:val="24"/>
                    <w:szCs w:val="26"/>
                    <w:lang w:eastAsia="zh-CN"/>
                  </w:rPr>
                </w:rPrChange>
              </w:rPr>
              <w:t>4. Export Report.</w:t>
            </w:r>
          </w:p>
        </w:tc>
      </w:tr>
      <w:tr w:rsidR="005E0E76" w:rsidRPr="00657B96"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657B96" w:rsidRDefault="005E0E76" w:rsidP="00946F40">
            <w:pPr>
              <w:rPr>
                <w:rFonts w:ascii="Times New Roman" w:eastAsia="MS PGothic" w:hAnsi="Times New Roman" w:cs="Times New Roman"/>
                <w:sz w:val="24"/>
                <w:szCs w:val="24"/>
              </w:rPr>
            </w:pPr>
            <w:r w:rsidRPr="00657B96">
              <w:rPr>
                <w:rFonts w:ascii="Times New Roman" w:eastAsia="MS PGothic" w:hAnsi="Times New Roman" w:cs="Times New Roman"/>
                <w:sz w:val="24"/>
                <w:szCs w:val="24"/>
                <w:rPrChange w:id="5072"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SimSun" w:hAnsi="Times New Roman" w:cs="Times New Roman"/>
                <w:sz w:val="24"/>
                <w:szCs w:val="24"/>
                <w:lang w:eastAsia="zh-CN"/>
                <w:rPrChange w:id="5073" w:author="DuyNgo" w:date="2012-08-10T08:15:00Z">
                  <w:rPr>
                    <w:rFonts w:ascii="Tahoma" w:eastAsia="SimSun" w:hAnsi="Tahoma" w:cstheme="minorHAnsi"/>
                    <w:color w:val="000000"/>
                    <w:sz w:val="24"/>
                    <w:szCs w:val="20"/>
                    <w:lang w:eastAsia="zh-CN"/>
                  </w:rPr>
                </w:rPrChange>
              </w:rPr>
            </w:pPr>
            <w:r w:rsidRPr="00657B96">
              <w:rPr>
                <w:rFonts w:ascii="Times New Roman" w:eastAsia="SimSun" w:hAnsi="Times New Roman" w:cs="Times New Roman"/>
                <w:sz w:val="24"/>
                <w:szCs w:val="24"/>
                <w:lang w:eastAsia="zh-CN"/>
                <w:rPrChange w:id="5074"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5075"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5076"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5077"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5078"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5079"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5080"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5081"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5082"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5083"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5084"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5085"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5086" w:author="DuyNgo" w:date="2012-08-10T08:15:00Z">
                  <w:rPr>
                    <w:rFonts w:asciiTheme="majorHAnsi" w:eastAsia="MS PGothic" w:hAnsiTheme="majorHAnsi" w:cstheme="minorHAnsi"/>
                    <w:b/>
                    <w:bCs/>
                    <w:color w:val="4F81BD" w:themeColor="accent1"/>
                    <w:sz w:val="24"/>
                    <w:szCs w:val="26"/>
                  </w:rPr>
                </w:rPrChange>
              </w:rPr>
              <w:t>N/A</w:t>
            </w:r>
          </w:p>
        </w:tc>
      </w:tr>
      <w:tr w:rsidR="005E0E76" w:rsidRPr="00657B96"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5087"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5088"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657B96" w:rsidRDefault="005E0E76" w:rsidP="00946F40">
            <w:pPr>
              <w:shd w:val="clear" w:color="FFFFCC" w:fill="FFFFFF"/>
              <w:spacing w:before="100" w:beforeAutospacing="1" w:after="100" w:afterAutospacing="1" w:line="240" w:lineRule="auto"/>
              <w:rPr>
                <w:rFonts w:ascii="Times New Roman" w:eastAsia="MS PGothic" w:hAnsi="Times New Roman" w:cs="Times New Roman"/>
                <w:sz w:val="24"/>
                <w:szCs w:val="24"/>
                <w:rPrChange w:id="5089" w:author="DuyNgo" w:date="2012-08-10T08:15:00Z">
                  <w:rPr>
                    <w:rFonts w:ascii="Tahoma" w:eastAsia="MS PGothic" w:hAnsi="Tahoma" w:cstheme="minorHAnsi"/>
                    <w:color w:val="000000"/>
                    <w:sz w:val="24"/>
                    <w:szCs w:val="20"/>
                  </w:rPr>
                </w:rPrChange>
              </w:rPr>
            </w:pPr>
            <w:r w:rsidRPr="00657B96">
              <w:rPr>
                <w:rFonts w:ascii="Times New Roman" w:eastAsia="MS PGothic" w:hAnsi="Times New Roman" w:cs="Times New Roman"/>
                <w:sz w:val="24"/>
                <w:szCs w:val="24"/>
                <w:rPrChange w:id="5090" w:author="DuyNgo" w:date="2012-08-10T08:15:00Z">
                  <w:rPr>
                    <w:rFonts w:asciiTheme="majorHAnsi" w:eastAsia="MS PGothic" w:hAnsiTheme="majorHAnsi" w:cstheme="minorHAnsi"/>
                    <w:b/>
                    <w:bCs/>
                    <w:color w:val="4F81BD" w:themeColor="accent1"/>
                    <w:sz w:val="24"/>
                    <w:szCs w:val="26"/>
                  </w:rPr>
                </w:rPrChange>
              </w:rPr>
              <w:t>High</w:t>
            </w:r>
          </w:p>
        </w:tc>
      </w:tr>
    </w:tbl>
    <w:p w:rsidR="005E0E76" w:rsidRPr="00657B96" w:rsidRDefault="005E0E76" w:rsidP="005E0E76">
      <w:pPr>
        <w:rPr>
          <w:rFonts w:ascii="Times New Roman" w:hAnsi="Times New Roman" w:cs="Times New Roman"/>
          <w:snapToGrid w:val="0"/>
          <w:sz w:val="24"/>
          <w:szCs w:val="24"/>
          <w:rPrChange w:id="5091" w:author="DuyNgo" w:date="2012-08-10T08:15:00Z">
            <w:rPr>
              <w:rFonts w:cstheme="minorHAnsi"/>
              <w:snapToGrid w:val="0"/>
              <w:sz w:val="24"/>
            </w:rPr>
          </w:rPrChange>
        </w:rPr>
      </w:pPr>
    </w:p>
    <w:p w:rsidR="005E0E76" w:rsidRPr="00657B96" w:rsidRDefault="00F35A18" w:rsidP="00F35A18">
      <w:pPr>
        <w:pStyle w:val="Heading3"/>
        <w:rPr>
          <w:rFonts w:ascii="Times New Roman" w:hAnsi="Times New Roman" w:cs="Times New Roman"/>
          <w:sz w:val="24"/>
          <w:szCs w:val="24"/>
          <w:rPrChange w:id="5092" w:author="DuyNgo" w:date="2012-08-10T08:15:00Z">
            <w:rPr/>
          </w:rPrChange>
        </w:rPr>
      </w:pPr>
      <w:bookmarkStart w:id="5093" w:name="_Toc326241079"/>
      <w:bookmarkStart w:id="5094" w:name="_Toc332774826"/>
      <w:r w:rsidRPr="00657B96">
        <w:rPr>
          <w:rFonts w:ascii="Times New Roman" w:hAnsi="Times New Roman" w:cs="Times New Roman"/>
          <w:sz w:val="24"/>
          <w:szCs w:val="24"/>
          <w:rPrChange w:id="5095" w:author="DuyNgo" w:date="2012-08-10T08:15:00Z">
            <w:rPr>
              <w:sz w:val="26"/>
              <w:szCs w:val="26"/>
            </w:rPr>
          </w:rPrChange>
        </w:rPr>
        <w:t>2</w:t>
      </w:r>
      <w:r w:rsidR="005E0E76" w:rsidRPr="00657B96">
        <w:rPr>
          <w:rFonts w:ascii="Times New Roman" w:hAnsi="Times New Roman" w:cs="Times New Roman"/>
          <w:sz w:val="24"/>
          <w:szCs w:val="24"/>
          <w:rPrChange w:id="5096" w:author="DuyNgo" w:date="2012-08-10T08:15:00Z">
            <w:rPr>
              <w:sz w:val="26"/>
              <w:szCs w:val="26"/>
            </w:rPr>
          </w:rPrChange>
        </w:rPr>
        <w:t>.</w:t>
      </w:r>
      <w:r w:rsidRPr="00657B96">
        <w:rPr>
          <w:rFonts w:ascii="Times New Roman" w:hAnsi="Times New Roman" w:cs="Times New Roman"/>
          <w:sz w:val="24"/>
          <w:szCs w:val="24"/>
          <w:rPrChange w:id="5097" w:author="DuyNgo" w:date="2012-08-10T08:15:00Z">
            <w:rPr>
              <w:sz w:val="26"/>
              <w:szCs w:val="26"/>
            </w:rPr>
          </w:rPrChange>
        </w:rPr>
        <w:t>5</w:t>
      </w:r>
      <w:r w:rsidR="005E0E76" w:rsidRPr="00657B96">
        <w:rPr>
          <w:rFonts w:ascii="Times New Roman" w:hAnsi="Times New Roman" w:cs="Times New Roman"/>
          <w:sz w:val="24"/>
          <w:szCs w:val="24"/>
          <w:rPrChange w:id="5098" w:author="DuyNgo" w:date="2012-08-10T08:15:00Z">
            <w:rPr>
              <w:sz w:val="26"/>
              <w:szCs w:val="26"/>
            </w:rPr>
          </w:rPrChange>
        </w:rPr>
        <w:t xml:space="preserve"> NON-FUNCTIONAL Requirements</w:t>
      </w:r>
      <w:bookmarkEnd w:id="5093"/>
      <w:bookmarkEnd w:id="5094"/>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5099" w:author="DuyNgo" w:date="2012-08-10T08:15:00Z">
            <w:rPr>
              <w:rFonts w:asciiTheme="majorHAnsi" w:eastAsiaTheme="majorEastAsia" w:hAnsiTheme="majorHAnsi" w:cstheme="minorHAnsi"/>
              <w:b/>
              <w:bCs/>
              <w:color w:val="4F81BD" w:themeColor="accent1"/>
              <w:sz w:val="24"/>
              <w:szCs w:val="26"/>
            </w:rPr>
          </w:rPrChange>
        </w:rPr>
        <w:t>This chapter of the document describes all the non-functions requirement of the OOPMS.</w: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5100" w:author="DuyNgo" w:date="2012-08-10T08:15:00Z">
            <w:rPr>
              <w:rFonts w:asciiTheme="majorHAnsi" w:eastAsiaTheme="majorEastAsia" w:hAnsiTheme="majorHAnsi" w:cstheme="minorHAnsi"/>
              <w:b/>
              <w:bCs/>
              <w:color w:val="4F81BD" w:themeColor="accent1"/>
              <w:sz w:val="24"/>
              <w:szCs w:val="26"/>
            </w:rPr>
          </w:rPrChange>
        </w:rPr>
        <w:lastRenderedPageBreak/>
        <w:t>The PMS’s usability, availability, performance are very important factors to ensure that the system operate effectively and keep hundred miners safe.</w:t>
      </w:r>
    </w:p>
    <w:p w:rsidR="005E0E76" w:rsidRPr="00657B96" w:rsidRDefault="00D80EF7" w:rsidP="00D80EF7">
      <w:pPr>
        <w:pStyle w:val="Heading4"/>
        <w:rPr>
          <w:rFonts w:ascii="Times New Roman" w:hAnsi="Times New Roman" w:cs="Times New Roman"/>
          <w:sz w:val="24"/>
          <w:szCs w:val="24"/>
          <w:rPrChange w:id="5101" w:author="DuyNgo" w:date="2012-08-10T08:15:00Z">
            <w:rPr/>
          </w:rPrChange>
        </w:rPr>
      </w:pPr>
      <w:bookmarkStart w:id="5102" w:name="_Toc521150205"/>
      <w:bookmarkStart w:id="5103" w:name="_Toc326241080"/>
      <w:bookmarkStart w:id="5104" w:name="_Toc332774827"/>
      <w:r w:rsidRPr="00657B96">
        <w:rPr>
          <w:rFonts w:ascii="Times New Roman" w:hAnsi="Times New Roman" w:cs="Times New Roman"/>
          <w:sz w:val="24"/>
          <w:szCs w:val="24"/>
          <w:rPrChange w:id="5105" w:author="DuyNgo" w:date="2012-08-10T08:15:00Z">
            <w:rPr>
              <w:i w:val="0"/>
              <w:iCs w:val="0"/>
              <w:sz w:val="26"/>
              <w:szCs w:val="26"/>
            </w:rPr>
          </w:rPrChange>
        </w:rPr>
        <w:t>2.5</w:t>
      </w:r>
      <w:r w:rsidR="005E0E76" w:rsidRPr="00657B96">
        <w:rPr>
          <w:rFonts w:ascii="Times New Roman" w:hAnsi="Times New Roman" w:cs="Times New Roman"/>
          <w:sz w:val="24"/>
          <w:szCs w:val="24"/>
          <w:rPrChange w:id="5106" w:author="DuyNgo" w:date="2012-08-10T08:15:00Z">
            <w:rPr>
              <w:i w:val="0"/>
              <w:iCs w:val="0"/>
              <w:sz w:val="26"/>
              <w:szCs w:val="26"/>
            </w:rPr>
          </w:rPrChange>
        </w:rPr>
        <w:t>.1 Usability</w:t>
      </w:r>
      <w:bookmarkEnd w:id="5102"/>
      <w:bookmarkEnd w:id="5103"/>
      <w:bookmarkEnd w:id="5104"/>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5107" w:author="DuyNgo" w:date="2012-08-10T08:15:00Z">
            <w:rPr>
              <w:rFonts w:asciiTheme="majorHAnsi" w:eastAsiaTheme="majorEastAsia" w:hAnsiTheme="majorHAnsi" w:cstheme="minorHAnsi"/>
              <w:b/>
              <w:bCs/>
              <w:color w:val="4F81BD" w:themeColor="accent1"/>
              <w:sz w:val="24"/>
              <w:szCs w:val="26"/>
            </w:rPr>
          </w:rPrChange>
        </w:rPr>
        <w:t>The OOPMS usability is the key factor to ensure that the system run exactly as well as the operators can control the system efficiently.</w: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5108" w:author="DuyNgo" w:date="2012-08-10T08:15:00Z">
            <w:rPr>
              <w:rFonts w:asciiTheme="majorHAnsi" w:eastAsiaTheme="majorEastAsia" w:hAnsiTheme="majorHAnsi" w:cstheme="minorHAnsi"/>
              <w:b/>
              <w:bCs/>
              <w:color w:val="4F81BD" w:themeColor="accent1"/>
              <w:sz w:val="24"/>
              <w:szCs w:val="26"/>
            </w:rPr>
          </w:rPrChange>
        </w:rPr>
        <w:t>The OOPMS application shall provide clear, friendly and easy interface to operate so that system users have to spend no more than one hour learning to use the system.</w:t>
      </w:r>
    </w:p>
    <w:p w:rsidR="005E0E76" w:rsidRPr="00657B96" w:rsidRDefault="00D80EF7" w:rsidP="00D80EF7">
      <w:pPr>
        <w:pStyle w:val="Heading5"/>
        <w:rPr>
          <w:rFonts w:ascii="Times New Roman" w:hAnsi="Times New Roman" w:cs="Times New Roman"/>
          <w:sz w:val="24"/>
          <w:szCs w:val="24"/>
          <w:rPrChange w:id="5109" w:author="DuyNgo" w:date="2012-08-10T08:15:00Z">
            <w:rPr/>
          </w:rPrChange>
        </w:rPr>
      </w:pPr>
      <w:r w:rsidRPr="00657B96">
        <w:rPr>
          <w:rFonts w:ascii="Times New Roman" w:hAnsi="Times New Roman" w:cs="Times New Roman"/>
          <w:sz w:val="24"/>
          <w:szCs w:val="24"/>
          <w:rPrChange w:id="5110" w:author="DuyNgo" w:date="2012-08-10T08:15:00Z">
            <w:rPr>
              <w:b/>
              <w:bCs/>
              <w:color w:val="4F81BD" w:themeColor="accent1"/>
              <w:sz w:val="26"/>
              <w:szCs w:val="26"/>
            </w:rPr>
          </w:rPrChange>
        </w:rPr>
        <w:t>2.5</w:t>
      </w:r>
      <w:r w:rsidR="005E0E76" w:rsidRPr="00657B96">
        <w:rPr>
          <w:rFonts w:ascii="Times New Roman" w:hAnsi="Times New Roman" w:cs="Times New Roman"/>
          <w:sz w:val="24"/>
          <w:szCs w:val="24"/>
          <w:rPrChange w:id="5111" w:author="DuyNgo" w:date="2012-08-10T08:15:00Z">
            <w:rPr>
              <w:b/>
              <w:bCs/>
              <w:color w:val="4F81BD" w:themeColor="accent1"/>
              <w:sz w:val="26"/>
              <w:szCs w:val="26"/>
            </w:rPr>
          </w:rPrChange>
        </w:rPr>
        <w:t>.1.1 Background knowledge</w: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5112" w:author="DuyNgo" w:date="2012-08-10T08:15:00Z">
            <w:rPr>
              <w:rFonts w:asciiTheme="majorHAnsi" w:eastAsiaTheme="majorEastAsia" w:hAnsiTheme="majorHAnsi" w:cstheme="minorHAnsi"/>
              <w:b/>
              <w:bCs/>
              <w:color w:val="4F81BD" w:themeColor="accent1"/>
              <w:sz w:val="24"/>
              <w:szCs w:val="26"/>
            </w:rPr>
          </w:rPrChange>
        </w:rPr>
        <w:t xml:space="preserve">OOPMS users assume to have very basic knowledge at using computer systems. </w:t>
      </w:r>
    </w:p>
    <w:p w:rsidR="005E0E76" w:rsidRPr="00657B96" w:rsidRDefault="00D80EF7" w:rsidP="00D80EF7">
      <w:pPr>
        <w:pStyle w:val="Heading5"/>
        <w:rPr>
          <w:rFonts w:ascii="Times New Roman" w:hAnsi="Times New Roman" w:cs="Times New Roman"/>
          <w:sz w:val="24"/>
          <w:szCs w:val="24"/>
          <w:rPrChange w:id="5113" w:author="DuyNgo" w:date="2012-08-10T08:15:00Z">
            <w:rPr/>
          </w:rPrChange>
        </w:rPr>
      </w:pPr>
      <w:r w:rsidRPr="00657B96">
        <w:rPr>
          <w:rFonts w:ascii="Times New Roman" w:hAnsi="Times New Roman" w:cs="Times New Roman"/>
          <w:sz w:val="24"/>
          <w:szCs w:val="24"/>
          <w:rPrChange w:id="5114" w:author="DuyNgo" w:date="2012-08-10T08:15:00Z">
            <w:rPr>
              <w:b/>
              <w:bCs/>
              <w:color w:val="4F81BD" w:themeColor="accent1"/>
              <w:sz w:val="26"/>
              <w:szCs w:val="26"/>
            </w:rPr>
          </w:rPrChange>
        </w:rPr>
        <w:t>2.5</w:t>
      </w:r>
      <w:r w:rsidR="005E0E76" w:rsidRPr="00657B96">
        <w:rPr>
          <w:rFonts w:ascii="Times New Roman" w:hAnsi="Times New Roman" w:cs="Times New Roman"/>
          <w:sz w:val="24"/>
          <w:szCs w:val="24"/>
          <w:rPrChange w:id="5115" w:author="DuyNgo" w:date="2012-08-10T08:15:00Z">
            <w:rPr>
              <w:b/>
              <w:bCs/>
              <w:color w:val="4F81BD" w:themeColor="accent1"/>
              <w:sz w:val="26"/>
              <w:szCs w:val="26"/>
            </w:rPr>
          </w:rPrChange>
        </w:rPr>
        <w:t>.1.2 Training</w:t>
      </w:r>
    </w:p>
    <w:p w:rsidR="005E0E76" w:rsidRPr="00657B96" w:rsidRDefault="005E0E76" w:rsidP="005E0E76">
      <w:pPr>
        <w:rPr>
          <w:rFonts w:ascii="Times New Roman" w:hAnsi="Times New Roman" w:cs="Times New Roman"/>
          <w:sz w:val="24"/>
          <w:szCs w:val="24"/>
        </w:rPr>
      </w:pPr>
      <w:bookmarkStart w:id="5116" w:name="_Toc521150206"/>
      <w:r w:rsidRPr="00657B96">
        <w:rPr>
          <w:rFonts w:ascii="Times New Roman" w:hAnsi="Times New Roman" w:cs="Times New Roman"/>
          <w:sz w:val="24"/>
          <w:szCs w:val="24"/>
          <w:rPrChange w:id="5117" w:author="DuyNgo" w:date="2012-08-10T08:15:00Z">
            <w:rPr>
              <w:rFonts w:asciiTheme="majorHAnsi" w:eastAsiaTheme="majorEastAsia" w:hAnsiTheme="majorHAnsi" w:cstheme="minorHAnsi"/>
              <w:b/>
              <w:bCs/>
              <w:color w:val="4F81BD" w:themeColor="accent1"/>
              <w:sz w:val="24"/>
              <w:szCs w:val="26"/>
            </w:rPr>
          </w:rPrChange>
        </w:rPr>
        <w:t>Operators’ training time requirement: 60 minutes.</w:t>
      </w:r>
    </w:p>
    <w:p w:rsidR="005E0E76" w:rsidRPr="00657B96" w:rsidRDefault="00D80EF7" w:rsidP="00D80EF7">
      <w:pPr>
        <w:pStyle w:val="Heading4"/>
        <w:rPr>
          <w:rFonts w:ascii="Times New Roman" w:hAnsi="Times New Roman" w:cs="Times New Roman"/>
          <w:sz w:val="24"/>
          <w:szCs w:val="24"/>
          <w:rPrChange w:id="5118" w:author="DuyNgo" w:date="2012-08-10T08:15:00Z">
            <w:rPr/>
          </w:rPrChange>
        </w:rPr>
      </w:pPr>
      <w:bookmarkStart w:id="5119" w:name="_Toc326241081"/>
      <w:bookmarkStart w:id="5120" w:name="_Toc332774828"/>
      <w:r w:rsidRPr="00657B96">
        <w:rPr>
          <w:rFonts w:ascii="Times New Roman" w:hAnsi="Times New Roman" w:cs="Times New Roman"/>
          <w:sz w:val="24"/>
          <w:szCs w:val="24"/>
          <w:rPrChange w:id="5121" w:author="DuyNgo" w:date="2012-08-10T08:15:00Z">
            <w:rPr>
              <w:i w:val="0"/>
              <w:iCs w:val="0"/>
              <w:sz w:val="26"/>
              <w:szCs w:val="26"/>
            </w:rPr>
          </w:rPrChange>
        </w:rPr>
        <w:t>2.5</w:t>
      </w:r>
      <w:r w:rsidR="005E0E76" w:rsidRPr="00657B96">
        <w:rPr>
          <w:rFonts w:ascii="Times New Roman" w:hAnsi="Times New Roman" w:cs="Times New Roman"/>
          <w:sz w:val="24"/>
          <w:szCs w:val="24"/>
          <w:rPrChange w:id="5122" w:author="DuyNgo" w:date="2012-08-10T08:15:00Z">
            <w:rPr>
              <w:i w:val="0"/>
              <w:iCs w:val="0"/>
              <w:sz w:val="26"/>
              <w:szCs w:val="26"/>
            </w:rPr>
          </w:rPrChange>
        </w:rPr>
        <w:t>.2 Reliability</w:t>
      </w:r>
      <w:bookmarkEnd w:id="5116"/>
      <w:bookmarkEnd w:id="5119"/>
      <w:bookmarkEnd w:id="5120"/>
    </w:p>
    <w:p w:rsidR="005E0E76" w:rsidRPr="00657B96" w:rsidRDefault="00D80EF7" w:rsidP="00D80EF7">
      <w:pPr>
        <w:pStyle w:val="Heading5"/>
        <w:rPr>
          <w:rFonts w:ascii="Times New Roman" w:hAnsi="Times New Roman" w:cs="Times New Roman"/>
          <w:sz w:val="24"/>
          <w:szCs w:val="24"/>
          <w:rPrChange w:id="5123" w:author="DuyNgo" w:date="2012-08-10T08:15:00Z">
            <w:rPr/>
          </w:rPrChange>
        </w:rPr>
      </w:pPr>
      <w:r w:rsidRPr="00657B96">
        <w:rPr>
          <w:rFonts w:ascii="Times New Roman" w:hAnsi="Times New Roman" w:cs="Times New Roman"/>
          <w:sz w:val="24"/>
          <w:szCs w:val="24"/>
          <w:rPrChange w:id="5124" w:author="DuyNgo" w:date="2012-08-10T08:15:00Z">
            <w:rPr>
              <w:b/>
              <w:bCs/>
              <w:color w:val="4F81BD" w:themeColor="accent1"/>
              <w:sz w:val="26"/>
              <w:szCs w:val="26"/>
            </w:rPr>
          </w:rPrChange>
        </w:rPr>
        <w:t>2.5</w:t>
      </w:r>
      <w:r w:rsidR="005E0E76" w:rsidRPr="00657B96">
        <w:rPr>
          <w:rFonts w:ascii="Times New Roman" w:hAnsi="Times New Roman" w:cs="Times New Roman"/>
          <w:sz w:val="24"/>
          <w:szCs w:val="24"/>
          <w:rPrChange w:id="5125" w:author="DuyNgo" w:date="2012-08-10T08:15:00Z">
            <w:rPr>
              <w:b/>
              <w:bCs/>
              <w:color w:val="4F81BD" w:themeColor="accent1"/>
              <w:sz w:val="26"/>
              <w:szCs w:val="26"/>
            </w:rPr>
          </w:rPrChange>
        </w:rPr>
        <w:t>.2.1 Availability</w:t>
      </w:r>
    </w:p>
    <w:p w:rsidR="005E0E76" w:rsidRPr="00657B96" w:rsidRDefault="005E0E76" w:rsidP="005E0E76">
      <w:pPr>
        <w:rPr>
          <w:rFonts w:ascii="Times New Roman" w:eastAsia="Arial Unicode MS" w:hAnsi="Times New Roman" w:cs="Times New Roman"/>
          <w:sz w:val="24"/>
          <w:szCs w:val="24"/>
        </w:rPr>
      </w:pPr>
      <w:r w:rsidRPr="00657B96">
        <w:rPr>
          <w:rFonts w:ascii="Times New Roman" w:eastAsia="Arial Unicode MS" w:hAnsi="Times New Roman" w:cs="Times New Roman"/>
          <w:sz w:val="24"/>
          <w:szCs w:val="24"/>
          <w:rPrChange w:id="5126" w:author="DuyNgo" w:date="2012-08-10T08:15:00Z">
            <w:rPr>
              <w:rFonts w:asciiTheme="majorHAnsi" w:eastAsia="Arial Unicode MS" w:hAnsiTheme="majorHAnsi" w:cstheme="minorHAnsi"/>
              <w:b/>
              <w:bCs/>
              <w:color w:val="4F81BD" w:themeColor="accent1"/>
              <w:sz w:val="24"/>
              <w:szCs w:val="26"/>
            </w:rPr>
          </w:rPrChange>
        </w:rPr>
        <w:t>Whenever the system is during operation time no matter how many people working inside, the OOPMS has to be ON.</w:t>
      </w:r>
    </w:p>
    <w:p w:rsidR="005E0E76" w:rsidRPr="00657B96" w:rsidRDefault="00D80EF7" w:rsidP="00D80EF7">
      <w:pPr>
        <w:pStyle w:val="Heading5"/>
        <w:rPr>
          <w:rFonts w:ascii="Times New Roman" w:hAnsi="Times New Roman" w:cs="Times New Roman"/>
          <w:sz w:val="24"/>
          <w:szCs w:val="24"/>
          <w:rPrChange w:id="5127" w:author="DuyNgo" w:date="2012-08-10T08:15:00Z">
            <w:rPr/>
          </w:rPrChange>
        </w:rPr>
      </w:pPr>
      <w:r w:rsidRPr="00657B96">
        <w:rPr>
          <w:rFonts w:ascii="Times New Roman" w:hAnsi="Times New Roman" w:cs="Times New Roman"/>
          <w:sz w:val="24"/>
          <w:szCs w:val="24"/>
          <w:rPrChange w:id="5128" w:author="DuyNgo" w:date="2012-08-10T08:15:00Z">
            <w:rPr>
              <w:b/>
              <w:bCs/>
              <w:color w:val="4F81BD" w:themeColor="accent1"/>
              <w:sz w:val="26"/>
              <w:szCs w:val="26"/>
            </w:rPr>
          </w:rPrChange>
        </w:rPr>
        <w:t>2.5</w:t>
      </w:r>
      <w:r w:rsidR="005E0E76" w:rsidRPr="00657B96">
        <w:rPr>
          <w:rFonts w:ascii="Times New Roman" w:hAnsi="Times New Roman" w:cs="Times New Roman"/>
          <w:sz w:val="24"/>
          <w:szCs w:val="24"/>
          <w:rPrChange w:id="5129" w:author="DuyNgo" w:date="2012-08-10T08:15:00Z">
            <w:rPr>
              <w:b/>
              <w:bCs/>
              <w:color w:val="4F81BD" w:themeColor="accent1"/>
              <w:sz w:val="26"/>
              <w:szCs w:val="26"/>
            </w:rPr>
          </w:rPrChange>
        </w:rPr>
        <w:t>.2.2 Mean Time between Failures (MTBF)</w:t>
      </w:r>
    </w:p>
    <w:p w:rsidR="005E0E76" w:rsidRPr="00657B96" w:rsidRDefault="005E0E76" w:rsidP="005E0E76">
      <w:pPr>
        <w:pStyle w:val="BodyText"/>
        <w:rPr>
          <w:rFonts w:ascii="Times New Roman" w:eastAsia="Arial Unicode MS" w:hAnsi="Times New Roman"/>
          <w:sz w:val="24"/>
          <w:szCs w:val="24"/>
        </w:rPr>
      </w:pPr>
      <w:r w:rsidRPr="00657B96">
        <w:rPr>
          <w:rFonts w:ascii="Times New Roman" w:eastAsia="Arial Unicode MS" w:hAnsi="Times New Roman"/>
          <w:sz w:val="24"/>
          <w:szCs w:val="24"/>
          <w:rPrChange w:id="5130" w:author="DuyNgo" w:date="2012-08-10T08:15:00Z">
            <w:rPr>
              <w:rFonts w:asciiTheme="minorHAnsi" w:eastAsia="Arial Unicode MS" w:hAnsiTheme="minorHAnsi" w:cstheme="minorHAnsi"/>
              <w:b/>
              <w:bCs/>
              <w:color w:val="4F81BD" w:themeColor="accent1"/>
              <w:sz w:val="24"/>
              <w:szCs w:val="26"/>
              <w:lang w:eastAsia="en-US"/>
            </w:rPr>
          </w:rPrChange>
        </w:rPr>
        <w:t>Mean Time between Failures (MTBF): more than 6 months.</w:t>
      </w:r>
    </w:p>
    <w:p w:rsidR="005E0E76" w:rsidRPr="00657B96" w:rsidRDefault="00D80EF7" w:rsidP="00D80EF7">
      <w:pPr>
        <w:pStyle w:val="Heading5"/>
        <w:rPr>
          <w:rFonts w:ascii="Times New Roman" w:hAnsi="Times New Roman" w:cs="Times New Roman"/>
          <w:sz w:val="24"/>
          <w:szCs w:val="24"/>
          <w:rPrChange w:id="5131" w:author="DuyNgo" w:date="2012-08-10T08:15:00Z">
            <w:rPr/>
          </w:rPrChange>
        </w:rPr>
      </w:pPr>
      <w:r w:rsidRPr="00657B96">
        <w:rPr>
          <w:rFonts w:ascii="Times New Roman" w:hAnsi="Times New Roman" w:cs="Times New Roman"/>
          <w:sz w:val="24"/>
          <w:szCs w:val="24"/>
          <w:rPrChange w:id="5132" w:author="DuyNgo" w:date="2012-08-10T08:15:00Z">
            <w:rPr>
              <w:b/>
              <w:bCs/>
              <w:color w:val="4F81BD" w:themeColor="accent1"/>
              <w:sz w:val="26"/>
              <w:szCs w:val="26"/>
            </w:rPr>
          </w:rPrChange>
        </w:rPr>
        <w:t>2.5</w:t>
      </w:r>
      <w:r w:rsidR="005E0E76" w:rsidRPr="00657B96">
        <w:rPr>
          <w:rFonts w:ascii="Times New Roman" w:hAnsi="Times New Roman" w:cs="Times New Roman"/>
          <w:sz w:val="24"/>
          <w:szCs w:val="24"/>
          <w:rPrChange w:id="5133" w:author="DuyNgo" w:date="2012-08-10T08:15:00Z">
            <w:rPr>
              <w:b/>
              <w:bCs/>
              <w:color w:val="4F81BD" w:themeColor="accent1"/>
              <w:sz w:val="26"/>
              <w:szCs w:val="26"/>
            </w:rPr>
          </w:rPrChange>
        </w:rPr>
        <w:t>.2.3 Mean Time to Repair (MTTR)</w:t>
      </w:r>
    </w:p>
    <w:p w:rsidR="005E0E76" w:rsidRPr="00657B96" w:rsidRDefault="005E0E76" w:rsidP="005E0E76">
      <w:pPr>
        <w:pStyle w:val="BodyText"/>
        <w:rPr>
          <w:rFonts w:ascii="Times New Roman" w:eastAsia="Arial Unicode MS" w:hAnsi="Times New Roman"/>
          <w:sz w:val="24"/>
          <w:szCs w:val="24"/>
        </w:rPr>
      </w:pPr>
      <w:r w:rsidRPr="00657B96">
        <w:rPr>
          <w:rFonts w:ascii="Times New Roman" w:eastAsia="Arial Unicode MS" w:hAnsi="Times New Roman"/>
          <w:sz w:val="24"/>
          <w:szCs w:val="24"/>
          <w:rPrChange w:id="5134" w:author="DuyNgo" w:date="2012-08-10T08:15:00Z">
            <w:rPr>
              <w:rFonts w:asciiTheme="minorHAnsi" w:eastAsia="Arial Unicode MS" w:hAnsiTheme="minorHAnsi" w:cstheme="minorHAnsi"/>
              <w:b/>
              <w:bCs/>
              <w:color w:val="4F81BD" w:themeColor="accent1"/>
              <w:sz w:val="24"/>
              <w:szCs w:val="26"/>
              <w:lang w:eastAsia="en-US"/>
            </w:rPr>
          </w:rPrChange>
        </w:rPr>
        <w:t>Mean Time To Repair (MTTR): less than 48 hours.</w:t>
      </w:r>
    </w:p>
    <w:p w:rsidR="005E0E76" w:rsidRPr="00657B96" w:rsidRDefault="00D80EF7" w:rsidP="00D80EF7">
      <w:pPr>
        <w:pStyle w:val="Heading5"/>
        <w:rPr>
          <w:rFonts w:ascii="Times New Roman" w:hAnsi="Times New Roman" w:cs="Times New Roman"/>
          <w:sz w:val="24"/>
          <w:szCs w:val="24"/>
          <w:rPrChange w:id="5135" w:author="DuyNgo" w:date="2012-08-10T08:15:00Z">
            <w:rPr/>
          </w:rPrChange>
        </w:rPr>
      </w:pPr>
      <w:r w:rsidRPr="00657B96">
        <w:rPr>
          <w:rFonts w:ascii="Times New Roman" w:hAnsi="Times New Roman" w:cs="Times New Roman"/>
          <w:sz w:val="24"/>
          <w:szCs w:val="24"/>
          <w:rPrChange w:id="5136" w:author="DuyNgo" w:date="2012-08-10T08:15:00Z">
            <w:rPr>
              <w:b/>
              <w:bCs/>
              <w:color w:val="4F81BD" w:themeColor="accent1"/>
              <w:sz w:val="26"/>
              <w:szCs w:val="26"/>
            </w:rPr>
          </w:rPrChange>
        </w:rPr>
        <w:t>2.5</w:t>
      </w:r>
      <w:r w:rsidR="005E0E76" w:rsidRPr="00657B96">
        <w:rPr>
          <w:rFonts w:ascii="Times New Roman" w:hAnsi="Times New Roman" w:cs="Times New Roman"/>
          <w:sz w:val="24"/>
          <w:szCs w:val="24"/>
          <w:rPrChange w:id="5137" w:author="DuyNgo" w:date="2012-08-10T08:15:00Z">
            <w:rPr>
              <w:b/>
              <w:bCs/>
              <w:color w:val="4F81BD" w:themeColor="accent1"/>
              <w:sz w:val="26"/>
              <w:szCs w:val="26"/>
            </w:rPr>
          </w:rPrChange>
        </w:rPr>
        <w:t>.2.4 Accuracy</w:t>
      </w:r>
    </w:p>
    <w:p w:rsidR="005E0E76" w:rsidRPr="00657B96" w:rsidRDefault="005E0E76" w:rsidP="005E0E76">
      <w:pPr>
        <w:pStyle w:val="BodyText"/>
        <w:rPr>
          <w:rFonts w:ascii="Times New Roman" w:eastAsia="Arial Unicode MS" w:hAnsi="Times New Roman"/>
          <w:sz w:val="24"/>
          <w:szCs w:val="24"/>
        </w:rPr>
      </w:pPr>
      <w:r w:rsidRPr="00657B96">
        <w:rPr>
          <w:rFonts w:ascii="Times New Roman" w:eastAsia="Arial Unicode MS" w:hAnsi="Times New Roman"/>
          <w:sz w:val="24"/>
          <w:szCs w:val="24"/>
          <w:rPrChange w:id="5138" w:author="DuyNgo" w:date="2012-08-10T08:15:00Z">
            <w:rPr>
              <w:rFonts w:asciiTheme="minorHAnsi" w:eastAsia="Arial Unicode MS" w:hAnsiTheme="minorHAnsi" w:cstheme="minorHAnsi"/>
              <w:b/>
              <w:bCs/>
              <w:color w:val="4F81BD" w:themeColor="accent1"/>
              <w:sz w:val="24"/>
              <w:szCs w:val="26"/>
              <w:lang w:eastAsia="en-US"/>
            </w:rPr>
          </w:rPrChange>
        </w:rPr>
        <w:t>Accuracy: 100%</w:t>
      </w:r>
    </w:p>
    <w:p w:rsidR="005E0E76" w:rsidRPr="00657B96" w:rsidRDefault="00D80EF7" w:rsidP="00D80EF7">
      <w:pPr>
        <w:pStyle w:val="Heading5"/>
        <w:rPr>
          <w:rFonts w:ascii="Times New Roman" w:hAnsi="Times New Roman" w:cs="Times New Roman"/>
          <w:sz w:val="24"/>
          <w:szCs w:val="24"/>
          <w:rPrChange w:id="5139" w:author="DuyNgo" w:date="2012-08-10T08:15:00Z">
            <w:rPr/>
          </w:rPrChange>
        </w:rPr>
      </w:pPr>
      <w:r w:rsidRPr="00657B96">
        <w:rPr>
          <w:rFonts w:ascii="Times New Roman" w:hAnsi="Times New Roman" w:cs="Times New Roman"/>
          <w:sz w:val="24"/>
          <w:szCs w:val="24"/>
          <w:rPrChange w:id="5140" w:author="DuyNgo" w:date="2012-08-10T08:15:00Z">
            <w:rPr>
              <w:b/>
              <w:bCs/>
              <w:color w:val="4F81BD" w:themeColor="accent1"/>
              <w:sz w:val="26"/>
              <w:szCs w:val="26"/>
            </w:rPr>
          </w:rPrChange>
        </w:rPr>
        <w:t>2.5</w:t>
      </w:r>
      <w:r w:rsidR="005E0E76" w:rsidRPr="00657B96">
        <w:rPr>
          <w:rFonts w:ascii="Times New Roman" w:hAnsi="Times New Roman" w:cs="Times New Roman"/>
          <w:sz w:val="24"/>
          <w:szCs w:val="24"/>
          <w:rPrChange w:id="5141" w:author="DuyNgo" w:date="2012-08-10T08:15:00Z">
            <w:rPr>
              <w:b/>
              <w:bCs/>
              <w:color w:val="4F81BD" w:themeColor="accent1"/>
              <w:sz w:val="26"/>
              <w:szCs w:val="26"/>
            </w:rPr>
          </w:rPrChange>
        </w:rPr>
        <w:t>.2.5 Maximum Bugs and Defect Rate</w:t>
      </w:r>
    </w:p>
    <w:p w:rsidR="005E0E76" w:rsidRPr="00657B96" w:rsidRDefault="005E0E76" w:rsidP="005E0E76">
      <w:pPr>
        <w:pStyle w:val="BodyText"/>
        <w:rPr>
          <w:rFonts w:ascii="Times New Roman" w:eastAsia="Arial Unicode MS" w:hAnsi="Times New Roman"/>
          <w:sz w:val="24"/>
          <w:szCs w:val="24"/>
        </w:rPr>
      </w:pPr>
      <w:r w:rsidRPr="00657B96">
        <w:rPr>
          <w:rFonts w:ascii="Times New Roman" w:eastAsia="Arial Unicode MS" w:hAnsi="Times New Roman"/>
          <w:sz w:val="24"/>
          <w:szCs w:val="24"/>
          <w:rPrChange w:id="5142" w:author="DuyNgo" w:date="2012-08-10T08:15:00Z">
            <w:rPr>
              <w:rFonts w:asciiTheme="minorHAnsi" w:eastAsia="Arial Unicode MS" w:hAnsiTheme="minorHAnsi" w:cstheme="minorHAnsi"/>
              <w:b/>
              <w:bCs/>
              <w:color w:val="4F81BD" w:themeColor="accent1"/>
              <w:sz w:val="24"/>
              <w:szCs w:val="26"/>
              <w:lang w:eastAsia="en-US"/>
            </w:rPr>
          </w:rPrChange>
        </w:rPr>
        <w:t>Maximum Bugs and Defect Rate: 0.3 bugs per thousand lines of code (0.3 bugs/KLOC).</w:t>
      </w:r>
    </w:p>
    <w:p w:rsidR="005E0E76" w:rsidRPr="00657B96" w:rsidRDefault="00D80EF7" w:rsidP="00D80EF7">
      <w:pPr>
        <w:pStyle w:val="Heading5"/>
        <w:rPr>
          <w:rFonts w:ascii="Times New Roman" w:hAnsi="Times New Roman" w:cs="Times New Roman"/>
          <w:sz w:val="24"/>
          <w:szCs w:val="24"/>
          <w:rPrChange w:id="5143" w:author="DuyNgo" w:date="2012-08-10T08:15:00Z">
            <w:rPr/>
          </w:rPrChange>
        </w:rPr>
      </w:pPr>
      <w:r w:rsidRPr="00657B96">
        <w:rPr>
          <w:rFonts w:ascii="Times New Roman" w:hAnsi="Times New Roman" w:cs="Times New Roman"/>
          <w:sz w:val="24"/>
          <w:szCs w:val="24"/>
          <w:rPrChange w:id="5144" w:author="DuyNgo" w:date="2012-08-10T08:15:00Z">
            <w:rPr>
              <w:b/>
              <w:bCs/>
              <w:color w:val="4F81BD" w:themeColor="accent1"/>
              <w:sz w:val="26"/>
              <w:szCs w:val="26"/>
            </w:rPr>
          </w:rPrChange>
        </w:rPr>
        <w:t>2.5</w:t>
      </w:r>
      <w:r w:rsidR="005E0E76" w:rsidRPr="00657B96">
        <w:rPr>
          <w:rFonts w:ascii="Times New Roman" w:hAnsi="Times New Roman" w:cs="Times New Roman"/>
          <w:sz w:val="24"/>
          <w:szCs w:val="24"/>
          <w:rPrChange w:id="5145" w:author="DuyNgo" w:date="2012-08-10T08:15:00Z">
            <w:rPr>
              <w:b/>
              <w:bCs/>
              <w:color w:val="4F81BD" w:themeColor="accent1"/>
              <w:sz w:val="26"/>
              <w:szCs w:val="26"/>
            </w:rPr>
          </w:rPrChange>
        </w:rPr>
        <w:t>.2.6 Critical Bugs</w:t>
      </w:r>
    </w:p>
    <w:p w:rsidR="005E0E76" w:rsidRPr="00657B96" w:rsidRDefault="005E0E76" w:rsidP="005E0E76">
      <w:pPr>
        <w:pStyle w:val="BodyText"/>
        <w:rPr>
          <w:rFonts w:ascii="Times New Roman" w:eastAsia="Arial Unicode MS" w:hAnsi="Times New Roman"/>
          <w:sz w:val="24"/>
          <w:szCs w:val="24"/>
        </w:rPr>
      </w:pPr>
      <w:r w:rsidRPr="00657B96">
        <w:rPr>
          <w:rFonts w:ascii="Times New Roman" w:eastAsia="Arial Unicode MS" w:hAnsi="Times New Roman"/>
          <w:sz w:val="24"/>
          <w:szCs w:val="24"/>
          <w:rPrChange w:id="5146" w:author="DuyNgo" w:date="2012-08-10T08:15:00Z">
            <w:rPr>
              <w:rFonts w:asciiTheme="minorHAnsi" w:eastAsia="Arial Unicode MS" w:hAnsiTheme="minorHAnsi" w:cstheme="minorHAnsi"/>
              <w:b/>
              <w:bCs/>
              <w:color w:val="4F81BD" w:themeColor="accent1"/>
              <w:sz w:val="24"/>
              <w:szCs w:val="26"/>
              <w:lang w:eastAsia="en-US"/>
            </w:rPr>
          </w:rPrChange>
        </w:rPr>
        <w:t xml:space="preserve">Critical bugs: </w:t>
      </w:r>
    </w:p>
    <w:p w:rsidR="005E0E76" w:rsidRPr="00657B96" w:rsidRDefault="005E0E76" w:rsidP="005E0E76">
      <w:pPr>
        <w:pStyle w:val="BodyText"/>
        <w:rPr>
          <w:rFonts w:ascii="Times New Roman" w:eastAsia="Arial Unicode MS" w:hAnsi="Times New Roman"/>
          <w:sz w:val="24"/>
          <w:szCs w:val="24"/>
        </w:rPr>
      </w:pPr>
      <w:r w:rsidRPr="00657B96">
        <w:rPr>
          <w:rFonts w:ascii="Times New Roman" w:eastAsia="Arial Unicode MS" w:hAnsi="Times New Roman"/>
          <w:sz w:val="24"/>
          <w:szCs w:val="24"/>
          <w:rPrChange w:id="5147" w:author="DuyNgo" w:date="2012-08-10T08:15:00Z">
            <w:rPr>
              <w:rFonts w:asciiTheme="minorHAnsi" w:eastAsia="Arial Unicode MS" w:hAnsiTheme="minorHAnsi" w:cstheme="minorHAnsi"/>
              <w:b/>
              <w:bCs/>
              <w:color w:val="4F81BD" w:themeColor="accent1"/>
              <w:sz w:val="24"/>
              <w:szCs w:val="26"/>
              <w:lang w:eastAsia="en-US"/>
            </w:rPr>
          </w:rPrChange>
        </w:rPr>
        <w:tab/>
        <w:t>+ Loss of Log: No</w:t>
      </w:r>
    </w:p>
    <w:p w:rsidR="005E0E76" w:rsidRPr="00657B96" w:rsidRDefault="005E0E76" w:rsidP="005E0E76">
      <w:pPr>
        <w:pStyle w:val="BodyText"/>
        <w:rPr>
          <w:rFonts w:ascii="Times New Roman" w:eastAsia="Arial Unicode MS" w:hAnsi="Times New Roman"/>
          <w:sz w:val="24"/>
          <w:szCs w:val="24"/>
        </w:rPr>
      </w:pPr>
      <w:r w:rsidRPr="00657B96">
        <w:rPr>
          <w:rFonts w:ascii="Times New Roman" w:eastAsia="Arial Unicode MS" w:hAnsi="Times New Roman"/>
          <w:sz w:val="24"/>
          <w:szCs w:val="24"/>
          <w:rPrChange w:id="5148" w:author="DuyNgo" w:date="2012-08-10T08:15:00Z">
            <w:rPr>
              <w:rFonts w:asciiTheme="minorHAnsi" w:eastAsia="Arial Unicode MS" w:hAnsiTheme="minorHAnsi" w:cstheme="minorHAnsi"/>
              <w:b/>
              <w:bCs/>
              <w:color w:val="4F81BD" w:themeColor="accent1"/>
              <w:sz w:val="24"/>
              <w:szCs w:val="26"/>
              <w:lang w:eastAsia="en-US"/>
            </w:rPr>
          </w:rPrChange>
        </w:rPr>
        <w:tab/>
        <w:t>+ Unable to operate any function: No</w:t>
      </w:r>
    </w:p>
    <w:p w:rsidR="005E0E76" w:rsidRPr="00657B96" w:rsidRDefault="00D80EF7" w:rsidP="00D80EF7">
      <w:pPr>
        <w:pStyle w:val="Heading4"/>
        <w:rPr>
          <w:rFonts w:ascii="Times New Roman" w:hAnsi="Times New Roman" w:cs="Times New Roman"/>
          <w:sz w:val="24"/>
          <w:szCs w:val="24"/>
          <w:rPrChange w:id="5149" w:author="DuyNgo" w:date="2012-08-10T08:15:00Z">
            <w:rPr/>
          </w:rPrChange>
        </w:rPr>
      </w:pPr>
      <w:bookmarkStart w:id="5150" w:name="_Toc521150207"/>
      <w:bookmarkStart w:id="5151" w:name="_Toc326241082"/>
      <w:bookmarkStart w:id="5152" w:name="_Toc332774829"/>
      <w:r w:rsidRPr="00657B96">
        <w:rPr>
          <w:rFonts w:ascii="Times New Roman" w:hAnsi="Times New Roman" w:cs="Times New Roman"/>
          <w:sz w:val="24"/>
          <w:szCs w:val="24"/>
          <w:rPrChange w:id="5153" w:author="DuyNgo" w:date="2012-08-10T08:15:00Z">
            <w:rPr>
              <w:i w:val="0"/>
              <w:iCs w:val="0"/>
              <w:sz w:val="26"/>
              <w:szCs w:val="26"/>
            </w:rPr>
          </w:rPrChange>
        </w:rPr>
        <w:t>2.5</w:t>
      </w:r>
      <w:r w:rsidR="005E0E76" w:rsidRPr="00657B96">
        <w:rPr>
          <w:rFonts w:ascii="Times New Roman" w:hAnsi="Times New Roman" w:cs="Times New Roman"/>
          <w:sz w:val="24"/>
          <w:szCs w:val="24"/>
          <w:rPrChange w:id="5154" w:author="DuyNgo" w:date="2012-08-10T08:15:00Z">
            <w:rPr>
              <w:i w:val="0"/>
              <w:iCs w:val="0"/>
              <w:sz w:val="26"/>
              <w:szCs w:val="26"/>
            </w:rPr>
          </w:rPrChange>
        </w:rPr>
        <w:t>.3 Performance</w:t>
      </w:r>
      <w:bookmarkEnd w:id="5150"/>
      <w:bookmarkEnd w:id="5151"/>
      <w:bookmarkEnd w:id="5152"/>
    </w:p>
    <w:p w:rsidR="005E0E76" w:rsidRPr="00657B96" w:rsidRDefault="00D80EF7" w:rsidP="00D80EF7">
      <w:pPr>
        <w:pStyle w:val="Heading5"/>
        <w:rPr>
          <w:rFonts w:ascii="Times New Roman" w:hAnsi="Times New Roman" w:cs="Times New Roman"/>
          <w:sz w:val="24"/>
          <w:szCs w:val="24"/>
          <w:rPrChange w:id="5155" w:author="DuyNgo" w:date="2012-08-10T08:15:00Z">
            <w:rPr/>
          </w:rPrChange>
        </w:rPr>
      </w:pPr>
      <w:r w:rsidRPr="00657B96">
        <w:rPr>
          <w:rFonts w:ascii="Times New Roman" w:hAnsi="Times New Roman" w:cs="Times New Roman"/>
          <w:sz w:val="24"/>
          <w:szCs w:val="24"/>
          <w:rPrChange w:id="5156" w:author="DuyNgo" w:date="2012-08-10T08:15:00Z">
            <w:rPr>
              <w:b/>
              <w:bCs/>
              <w:color w:val="4F81BD" w:themeColor="accent1"/>
              <w:sz w:val="26"/>
              <w:szCs w:val="26"/>
            </w:rPr>
          </w:rPrChange>
        </w:rPr>
        <w:t>2.5</w:t>
      </w:r>
      <w:r w:rsidR="005E0E76" w:rsidRPr="00657B96">
        <w:rPr>
          <w:rFonts w:ascii="Times New Roman" w:hAnsi="Times New Roman" w:cs="Times New Roman"/>
          <w:sz w:val="24"/>
          <w:szCs w:val="24"/>
          <w:rPrChange w:id="5157" w:author="DuyNgo" w:date="2012-08-10T08:15:00Z">
            <w:rPr>
              <w:b/>
              <w:bCs/>
              <w:color w:val="4F81BD" w:themeColor="accent1"/>
              <w:sz w:val="26"/>
              <w:szCs w:val="26"/>
            </w:rPr>
          </w:rPrChange>
        </w:rPr>
        <w:t>.3.1 Response Time</w: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5158" w:author="DuyNgo" w:date="2012-08-10T08:15:00Z">
            <w:rPr>
              <w:rFonts w:asciiTheme="majorHAnsi" w:eastAsiaTheme="majorEastAsia" w:hAnsiTheme="majorHAnsi" w:cstheme="minorHAnsi"/>
              <w:b/>
              <w:bCs/>
              <w:color w:val="4F81BD" w:themeColor="accent1"/>
              <w:sz w:val="24"/>
              <w:szCs w:val="26"/>
            </w:rPr>
          </w:rPrChange>
        </w:rPr>
        <w:t>Response time for a respond:</w: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5159" w:author="DuyNgo" w:date="2012-08-10T08:15:00Z">
            <w:rPr>
              <w:rFonts w:asciiTheme="majorHAnsi" w:eastAsiaTheme="majorEastAsia" w:hAnsiTheme="majorHAnsi" w:cstheme="minorHAnsi"/>
              <w:b/>
              <w:bCs/>
              <w:color w:val="4F81BD" w:themeColor="accent1"/>
              <w:sz w:val="24"/>
              <w:szCs w:val="26"/>
            </w:rPr>
          </w:rPrChange>
        </w:rPr>
        <w:tab/>
      </w:r>
      <w:r w:rsidRPr="00657B96">
        <w:rPr>
          <w:rFonts w:ascii="Times New Roman" w:hAnsi="Times New Roman" w:cs="Times New Roman"/>
          <w:sz w:val="24"/>
          <w:szCs w:val="24"/>
          <w:rPrChange w:id="5160" w:author="DuyNgo" w:date="2012-08-10T08:15:00Z">
            <w:rPr>
              <w:rFonts w:asciiTheme="majorHAnsi" w:eastAsiaTheme="majorEastAsia" w:hAnsiTheme="majorHAnsi" w:cstheme="minorHAnsi"/>
              <w:b/>
              <w:bCs/>
              <w:color w:val="4F81BD" w:themeColor="accent1"/>
              <w:sz w:val="24"/>
              <w:szCs w:val="26"/>
            </w:rPr>
          </w:rPrChange>
        </w:rPr>
        <w:tab/>
        <w:t>Average: 50 milliseconds</w: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5161" w:author="DuyNgo" w:date="2012-08-10T08:15:00Z">
            <w:rPr>
              <w:rFonts w:asciiTheme="majorHAnsi" w:eastAsiaTheme="majorEastAsia" w:hAnsiTheme="majorHAnsi" w:cstheme="minorHAnsi"/>
              <w:b/>
              <w:bCs/>
              <w:color w:val="4F81BD" w:themeColor="accent1"/>
              <w:sz w:val="24"/>
              <w:szCs w:val="26"/>
            </w:rPr>
          </w:rPrChange>
        </w:rPr>
        <w:tab/>
      </w:r>
      <w:r w:rsidRPr="00657B96">
        <w:rPr>
          <w:rFonts w:ascii="Times New Roman" w:hAnsi="Times New Roman" w:cs="Times New Roman"/>
          <w:sz w:val="24"/>
          <w:szCs w:val="24"/>
          <w:rPrChange w:id="5162" w:author="DuyNgo" w:date="2012-08-10T08:15:00Z">
            <w:rPr>
              <w:rFonts w:asciiTheme="majorHAnsi" w:eastAsiaTheme="majorEastAsia" w:hAnsiTheme="majorHAnsi" w:cstheme="minorHAnsi"/>
              <w:b/>
              <w:bCs/>
              <w:color w:val="4F81BD" w:themeColor="accent1"/>
              <w:sz w:val="24"/>
              <w:szCs w:val="26"/>
            </w:rPr>
          </w:rPrChange>
        </w:rPr>
        <w:tab/>
        <w:t>Maximum: 80 milliseconds</w:t>
      </w:r>
    </w:p>
    <w:p w:rsidR="005E0E76" w:rsidRPr="00657B96" w:rsidRDefault="00D80EF7" w:rsidP="00D80EF7">
      <w:pPr>
        <w:pStyle w:val="Heading5"/>
        <w:rPr>
          <w:rFonts w:ascii="Times New Roman" w:hAnsi="Times New Roman" w:cs="Times New Roman"/>
          <w:sz w:val="24"/>
          <w:szCs w:val="24"/>
          <w:rPrChange w:id="5163" w:author="DuyNgo" w:date="2012-08-10T08:15:00Z">
            <w:rPr/>
          </w:rPrChange>
        </w:rPr>
      </w:pPr>
      <w:r w:rsidRPr="00657B96">
        <w:rPr>
          <w:rFonts w:ascii="Times New Roman" w:hAnsi="Times New Roman" w:cs="Times New Roman"/>
          <w:sz w:val="24"/>
          <w:szCs w:val="24"/>
          <w:rPrChange w:id="5164" w:author="DuyNgo" w:date="2012-08-10T08:15:00Z">
            <w:rPr>
              <w:b/>
              <w:bCs/>
              <w:color w:val="4F81BD" w:themeColor="accent1"/>
              <w:sz w:val="26"/>
              <w:szCs w:val="26"/>
            </w:rPr>
          </w:rPrChange>
        </w:rPr>
        <w:lastRenderedPageBreak/>
        <w:t>2.5</w:t>
      </w:r>
      <w:r w:rsidR="005E0E76" w:rsidRPr="00657B96">
        <w:rPr>
          <w:rFonts w:ascii="Times New Roman" w:hAnsi="Times New Roman" w:cs="Times New Roman"/>
          <w:sz w:val="24"/>
          <w:szCs w:val="24"/>
          <w:rPrChange w:id="5165" w:author="DuyNgo" w:date="2012-08-10T08:15:00Z">
            <w:rPr>
              <w:b/>
              <w:bCs/>
              <w:color w:val="4F81BD" w:themeColor="accent1"/>
              <w:sz w:val="26"/>
              <w:szCs w:val="26"/>
            </w:rPr>
          </w:rPrChange>
        </w:rPr>
        <w:t>.3.2 Capacity</w: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5166" w:author="DuyNgo" w:date="2012-08-10T08:15:00Z">
            <w:rPr>
              <w:rFonts w:asciiTheme="majorHAnsi" w:eastAsiaTheme="majorEastAsia" w:hAnsiTheme="majorHAnsi" w:cstheme="minorHAnsi"/>
              <w:b/>
              <w:bCs/>
              <w:color w:val="4F81BD" w:themeColor="accent1"/>
              <w:sz w:val="24"/>
              <w:szCs w:val="26"/>
            </w:rPr>
          </w:rPrChange>
        </w:rPr>
        <w:t>Only one operator at the same time.</w:t>
      </w:r>
    </w:p>
    <w:p w:rsidR="005E0E76" w:rsidRPr="00657B96" w:rsidRDefault="00D80EF7" w:rsidP="00D80EF7">
      <w:pPr>
        <w:pStyle w:val="Heading5"/>
        <w:rPr>
          <w:rFonts w:ascii="Times New Roman" w:hAnsi="Times New Roman" w:cs="Times New Roman"/>
          <w:sz w:val="24"/>
          <w:szCs w:val="24"/>
          <w:rPrChange w:id="5167" w:author="DuyNgo" w:date="2012-08-10T08:15:00Z">
            <w:rPr/>
          </w:rPrChange>
        </w:rPr>
      </w:pPr>
      <w:r w:rsidRPr="00657B96">
        <w:rPr>
          <w:rFonts w:ascii="Times New Roman" w:hAnsi="Times New Roman" w:cs="Times New Roman"/>
          <w:sz w:val="24"/>
          <w:szCs w:val="24"/>
          <w:rPrChange w:id="5168" w:author="DuyNgo" w:date="2012-08-10T08:15:00Z">
            <w:rPr>
              <w:b/>
              <w:bCs/>
              <w:color w:val="4F81BD" w:themeColor="accent1"/>
              <w:sz w:val="26"/>
              <w:szCs w:val="26"/>
            </w:rPr>
          </w:rPrChange>
        </w:rPr>
        <w:t>2.5</w:t>
      </w:r>
      <w:r w:rsidR="005E0E76" w:rsidRPr="00657B96">
        <w:rPr>
          <w:rFonts w:ascii="Times New Roman" w:hAnsi="Times New Roman" w:cs="Times New Roman"/>
          <w:sz w:val="24"/>
          <w:szCs w:val="24"/>
          <w:rPrChange w:id="5169" w:author="DuyNgo" w:date="2012-08-10T08:15:00Z">
            <w:rPr>
              <w:b/>
              <w:bCs/>
              <w:color w:val="4F81BD" w:themeColor="accent1"/>
              <w:sz w:val="26"/>
              <w:szCs w:val="26"/>
            </w:rPr>
          </w:rPrChange>
        </w:rPr>
        <w:t>.3.3 Resource utilization</w:t>
      </w:r>
    </w:p>
    <w:p w:rsidR="005E0E76" w:rsidRPr="00657B96" w:rsidRDefault="005E0E76" w:rsidP="005E0E76">
      <w:pPr>
        <w:pStyle w:val="BodyText"/>
        <w:rPr>
          <w:rFonts w:ascii="Times New Roman" w:hAnsi="Times New Roman"/>
          <w:sz w:val="24"/>
          <w:szCs w:val="24"/>
        </w:rPr>
      </w:pPr>
      <w:r w:rsidRPr="00657B96">
        <w:rPr>
          <w:rFonts w:ascii="Times New Roman" w:hAnsi="Times New Roman"/>
          <w:sz w:val="24"/>
          <w:szCs w:val="24"/>
          <w:rPrChange w:id="5170" w:author="DuyNgo" w:date="2012-08-10T08:15:00Z">
            <w:rPr>
              <w:rFonts w:asciiTheme="minorHAnsi" w:eastAsiaTheme="majorEastAsia" w:hAnsiTheme="minorHAnsi" w:cstheme="minorHAnsi"/>
              <w:b/>
              <w:bCs/>
              <w:color w:val="4F81BD" w:themeColor="accent1"/>
              <w:sz w:val="24"/>
              <w:szCs w:val="26"/>
              <w:lang w:eastAsia="en-US"/>
            </w:rPr>
          </w:rPrChange>
        </w:rPr>
        <w:t xml:space="preserve">Memory: </w:t>
      </w:r>
    </w:p>
    <w:p w:rsidR="005E0E76" w:rsidRPr="00657B96" w:rsidRDefault="005E0E76" w:rsidP="005E0E76">
      <w:pPr>
        <w:pStyle w:val="BodyText"/>
        <w:rPr>
          <w:rFonts w:ascii="Times New Roman" w:hAnsi="Times New Roman"/>
          <w:sz w:val="24"/>
          <w:szCs w:val="24"/>
        </w:rPr>
      </w:pPr>
      <w:r w:rsidRPr="00657B96">
        <w:rPr>
          <w:rFonts w:ascii="Times New Roman" w:hAnsi="Times New Roman"/>
          <w:sz w:val="24"/>
          <w:szCs w:val="24"/>
          <w:rPrChange w:id="5171" w:author="DuyNgo" w:date="2012-08-10T08:15:00Z">
            <w:rPr>
              <w:rFonts w:asciiTheme="minorHAnsi" w:eastAsiaTheme="majorEastAsia" w:hAnsiTheme="minorHAnsi" w:cstheme="minorHAnsi"/>
              <w:b/>
              <w:bCs/>
              <w:color w:val="4F81BD" w:themeColor="accent1"/>
              <w:sz w:val="24"/>
              <w:szCs w:val="26"/>
              <w:lang w:eastAsia="en-US"/>
            </w:rPr>
          </w:rPrChange>
        </w:rPr>
        <w:t>+ 512MB of RAM</w:t>
      </w:r>
    </w:p>
    <w:p w:rsidR="005E0E76" w:rsidRPr="00657B96" w:rsidRDefault="005E0E76" w:rsidP="005E0E76">
      <w:pPr>
        <w:pStyle w:val="BodyText"/>
        <w:rPr>
          <w:rFonts w:ascii="Times New Roman" w:hAnsi="Times New Roman"/>
          <w:sz w:val="24"/>
          <w:szCs w:val="24"/>
        </w:rPr>
      </w:pPr>
      <w:r w:rsidRPr="00657B96">
        <w:rPr>
          <w:rFonts w:ascii="Times New Roman" w:hAnsi="Times New Roman"/>
          <w:sz w:val="24"/>
          <w:szCs w:val="24"/>
          <w:rPrChange w:id="5172" w:author="DuyNgo" w:date="2012-08-10T08:15:00Z">
            <w:rPr>
              <w:rFonts w:asciiTheme="minorHAnsi" w:eastAsiaTheme="majorEastAsia" w:hAnsiTheme="minorHAnsi" w:cstheme="minorHAnsi"/>
              <w:b/>
              <w:bCs/>
              <w:color w:val="4F81BD" w:themeColor="accent1"/>
              <w:sz w:val="24"/>
              <w:szCs w:val="26"/>
              <w:lang w:eastAsia="en-US"/>
            </w:rPr>
          </w:rPrChange>
        </w:rPr>
        <w:t>Operating System:</w:t>
      </w:r>
    </w:p>
    <w:p w:rsidR="005E0E76" w:rsidRPr="00657B96" w:rsidRDefault="005E0E76" w:rsidP="005E0E76">
      <w:pPr>
        <w:pStyle w:val="BodyText"/>
        <w:rPr>
          <w:rFonts w:ascii="Times New Roman" w:hAnsi="Times New Roman"/>
          <w:sz w:val="24"/>
          <w:szCs w:val="24"/>
        </w:rPr>
      </w:pPr>
      <w:r w:rsidRPr="00657B96">
        <w:rPr>
          <w:rFonts w:ascii="Times New Roman" w:hAnsi="Times New Roman"/>
          <w:sz w:val="24"/>
          <w:szCs w:val="24"/>
          <w:rPrChange w:id="5173" w:author="DuyNgo" w:date="2012-08-10T08:15:00Z">
            <w:rPr>
              <w:rFonts w:asciiTheme="minorHAnsi" w:eastAsiaTheme="majorEastAsia" w:hAnsiTheme="minorHAnsi" w:cstheme="minorHAnsi"/>
              <w:b/>
              <w:bCs/>
              <w:color w:val="4F81BD" w:themeColor="accent1"/>
              <w:sz w:val="24"/>
              <w:szCs w:val="26"/>
              <w:lang w:eastAsia="en-US"/>
            </w:rPr>
          </w:rPrChange>
        </w:rPr>
        <w:tab/>
        <w:t>+ Microsoft Windows XP or newer version</w:t>
      </w:r>
    </w:p>
    <w:p w:rsidR="005E0E76" w:rsidRPr="00657B96" w:rsidRDefault="005E0E76" w:rsidP="005E0E76">
      <w:pPr>
        <w:pStyle w:val="BodyText"/>
        <w:rPr>
          <w:rFonts w:ascii="Times New Roman" w:hAnsi="Times New Roman"/>
          <w:sz w:val="24"/>
          <w:szCs w:val="24"/>
        </w:rPr>
      </w:pPr>
      <w:r w:rsidRPr="00657B96">
        <w:rPr>
          <w:rFonts w:ascii="Times New Roman" w:hAnsi="Times New Roman"/>
          <w:sz w:val="24"/>
          <w:szCs w:val="24"/>
          <w:rPrChange w:id="5174" w:author="DuyNgo" w:date="2012-08-10T08:15:00Z">
            <w:rPr>
              <w:rFonts w:asciiTheme="minorHAnsi" w:eastAsiaTheme="majorEastAsia" w:hAnsiTheme="minorHAnsi" w:cstheme="minorHAnsi"/>
              <w:b/>
              <w:bCs/>
              <w:color w:val="4F81BD" w:themeColor="accent1"/>
              <w:sz w:val="24"/>
              <w:szCs w:val="26"/>
              <w:lang w:eastAsia="en-US"/>
            </w:rPr>
          </w:rPrChange>
        </w:rPr>
        <w:tab/>
        <w:t>+ Mac OS X 10.0 or newer version</w:t>
      </w:r>
    </w:p>
    <w:p w:rsidR="005E0E76" w:rsidRPr="00657B96" w:rsidRDefault="005E0E76" w:rsidP="005E0E76">
      <w:pPr>
        <w:pStyle w:val="BodyText"/>
        <w:rPr>
          <w:rFonts w:ascii="Times New Roman" w:hAnsi="Times New Roman"/>
          <w:sz w:val="24"/>
          <w:szCs w:val="24"/>
        </w:rPr>
      </w:pPr>
      <w:r w:rsidRPr="00657B96">
        <w:rPr>
          <w:rFonts w:ascii="Times New Roman" w:hAnsi="Times New Roman"/>
          <w:sz w:val="24"/>
          <w:szCs w:val="24"/>
          <w:rPrChange w:id="5175" w:author="DuyNgo" w:date="2012-08-10T08:15:00Z">
            <w:rPr>
              <w:rFonts w:asciiTheme="minorHAnsi" w:eastAsiaTheme="majorEastAsia" w:hAnsiTheme="minorHAnsi" w:cstheme="minorHAnsi"/>
              <w:b/>
              <w:bCs/>
              <w:color w:val="4F81BD" w:themeColor="accent1"/>
              <w:sz w:val="24"/>
              <w:szCs w:val="26"/>
              <w:lang w:eastAsia="en-US"/>
            </w:rPr>
          </w:rPrChange>
        </w:rPr>
        <w:tab/>
        <w:t>+ Linux 3.5 or newer version</w:t>
      </w:r>
    </w:p>
    <w:p w:rsidR="005E0E76" w:rsidRPr="00657B96" w:rsidRDefault="00D80EF7" w:rsidP="00D80EF7">
      <w:pPr>
        <w:pStyle w:val="Heading4"/>
        <w:rPr>
          <w:rFonts w:ascii="Times New Roman" w:hAnsi="Times New Roman" w:cs="Times New Roman"/>
          <w:sz w:val="24"/>
          <w:szCs w:val="24"/>
          <w:rPrChange w:id="5176" w:author="DuyNgo" w:date="2012-08-10T08:15:00Z">
            <w:rPr/>
          </w:rPrChange>
        </w:rPr>
      </w:pPr>
      <w:bookmarkStart w:id="5177" w:name="_Toc521150208"/>
      <w:bookmarkStart w:id="5178" w:name="_Toc326241083"/>
      <w:bookmarkStart w:id="5179" w:name="_Toc332774830"/>
      <w:r w:rsidRPr="00657B96">
        <w:rPr>
          <w:rFonts w:ascii="Times New Roman" w:hAnsi="Times New Roman" w:cs="Times New Roman"/>
          <w:sz w:val="24"/>
          <w:szCs w:val="24"/>
          <w:rPrChange w:id="5180" w:author="DuyNgo" w:date="2012-08-10T08:15:00Z">
            <w:rPr>
              <w:i w:val="0"/>
              <w:iCs w:val="0"/>
              <w:sz w:val="26"/>
              <w:szCs w:val="26"/>
            </w:rPr>
          </w:rPrChange>
        </w:rPr>
        <w:t>2.5</w:t>
      </w:r>
      <w:r w:rsidR="005E0E76" w:rsidRPr="00657B96">
        <w:rPr>
          <w:rFonts w:ascii="Times New Roman" w:hAnsi="Times New Roman" w:cs="Times New Roman"/>
          <w:sz w:val="24"/>
          <w:szCs w:val="24"/>
          <w:rPrChange w:id="5181" w:author="DuyNgo" w:date="2012-08-10T08:15:00Z">
            <w:rPr>
              <w:i w:val="0"/>
              <w:iCs w:val="0"/>
              <w:sz w:val="26"/>
              <w:szCs w:val="26"/>
            </w:rPr>
          </w:rPrChange>
        </w:rPr>
        <w:t>.4 Supportability</w:t>
      </w:r>
      <w:bookmarkEnd w:id="5177"/>
      <w:bookmarkEnd w:id="5178"/>
      <w:bookmarkEnd w:id="5179"/>
    </w:p>
    <w:p w:rsidR="005E0E76" w:rsidRPr="00657B96" w:rsidRDefault="00D80EF7" w:rsidP="00D80EF7">
      <w:pPr>
        <w:pStyle w:val="Heading5"/>
        <w:rPr>
          <w:rFonts w:ascii="Times New Roman" w:hAnsi="Times New Roman" w:cs="Times New Roman"/>
          <w:sz w:val="24"/>
          <w:szCs w:val="24"/>
          <w:rPrChange w:id="5182" w:author="DuyNgo" w:date="2012-08-10T08:15:00Z">
            <w:rPr/>
          </w:rPrChange>
        </w:rPr>
      </w:pPr>
      <w:r w:rsidRPr="00657B96">
        <w:rPr>
          <w:rFonts w:ascii="Times New Roman" w:hAnsi="Times New Roman" w:cs="Times New Roman"/>
          <w:sz w:val="24"/>
          <w:szCs w:val="24"/>
          <w:rPrChange w:id="5183" w:author="DuyNgo" w:date="2012-08-10T08:15:00Z">
            <w:rPr>
              <w:b/>
              <w:bCs/>
              <w:color w:val="4F81BD" w:themeColor="accent1"/>
              <w:sz w:val="26"/>
              <w:szCs w:val="26"/>
            </w:rPr>
          </w:rPrChange>
        </w:rPr>
        <w:t>2.5</w:t>
      </w:r>
      <w:r w:rsidR="005E0E76" w:rsidRPr="00657B96">
        <w:rPr>
          <w:rFonts w:ascii="Times New Roman" w:hAnsi="Times New Roman" w:cs="Times New Roman"/>
          <w:sz w:val="24"/>
          <w:szCs w:val="24"/>
          <w:rPrChange w:id="5184" w:author="DuyNgo" w:date="2012-08-10T08:15:00Z">
            <w:rPr>
              <w:b/>
              <w:bCs/>
              <w:color w:val="4F81BD" w:themeColor="accent1"/>
              <w:sz w:val="26"/>
              <w:szCs w:val="26"/>
            </w:rPr>
          </w:rPrChange>
        </w:rPr>
        <w:t>.4.1 Coding standards</w: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5185" w:author="DuyNgo" w:date="2012-08-10T08:15:00Z">
            <w:rPr>
              <w:rFonts w:asciiTheme="majorHAnsi" w:eastAsiaTheme="majorEastAsia" w:hAnsiTheme="majorHAnsi" w:cstheme="minorHAnsi"/>
              <w:b/>
              <w:bCs/>
              <w:color w:val="4F81BD" w:themeColor="accent1"/>
              <w:sz w:val="24"/>
              <w:szCs w:val="26"/>
            </w:rPr>
          </w:rPrChange>
        </w:rPr>
        <w:t xml:space="preserve">According to “Standard Java Coding Convention” </w: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5186" w:author="DuyNgo" w:date="2012-08-10T08:15:00Z">
            <w:rPr>
              <w:rFonts w:asciiTheme="majorHAnsi" w:eastAsiaTheme="majorEastAsia" w:hAnsiTheme="majorHAnsi" w:cstheme="minorHAnsi"/>
              <w:b/>
              <w:bCs/>
              <w:color w:val="4F81BD" w:themeColor="accent1"/>
              <w:sz w:val="24"/>
              <w:szCs w:val="26"/>
            </w:rPr>
          </w:rPrChange>
        </w:rPr>
        <w:t>– 09be-HD/PM/HDCV/FSOFT - Version 1/1.</w:t>
      </w:r>
    </w:p>
    <w:p w:rsidR="005E0E76" w:rsidRPr="00657B96" w:rsidRDefault="00D80EF7" w:rsidP="00D80EF7">
      <w:pPr>
        <w:pStyle w:val="Heading5"/>
        <w:rPr>
          <w:rFonts w:ascii="Times New Roman" w:hAnsi="Times New Roman" w:cs="Times New Roman"/>
          <w:sz w:val="24"/>
          <w:szCs w:val="24"/>
          <w:rPrChange w:id="5187" w:author="DuyNgo" w:date="2012-08-10T08:15:00Z">
            <w:rPr/>
          </w:rPrChange>
        </w:rPr>
      </w:pPr>
      <w:r w:rsidRPr="00657B96">
        <w:rPr>
          <w:rFonts w:ascii="Times New Roman" w:hAnsi="Times New Roman" w:cs="Times New Roman"/>
          <w:sz w:val="24"/>
          <w:szCs w:val="24"/>
          <w:rPrChange w:id="5188" w:author="DuyNgo" w:date="2012-08-10T08:15:00Z">
            <w:rPr>
              <w:b/>
              <w:bCs/>
              <w:color w:val="4F81BD" w:themeColor="accent1"/>
              <w:sz w:val="26"/>
              <w:szCs w:val="26"/>
            </w:rPr>
          </w:rPrChange>
        </w:rPr>
        <w:t>2.5</w:t>
      </w:r>
      <w:r w:rsidR="005E0E76" w:rsidRPr="00657B96">
        <w:rPr>
          <w:rFonts w:ascii="Times New Roman" w:hAnsi="Times New Roman" w:cs="Times New Roman"/>
          <w:sz w:val="24"/>
          <w:szCs w:val="24"/>
          <w:rPrChange w:id="5189" w:author="DuyNgo" w:date="2012-08-10T08:15:00Z">
            <w:rPr>
              <w:b/>
              <w:bCs/>
              <w:color w:val="4F81BD" w:themeColor="accent1"/>
              <w:sz w:val="26"/>
              <w:szCs w:val="26"/>
            </w:rPr>
          </w:rPrChange>
        </w:rPr>
        <w:t>.4.2 Maintenance Utilities</w:t>
      </w:r>
    </w:p>
    <w:p w:rsidR="005E0E76" w:rsidRPr="00657B96" w:rsidRDefault="005E0E76" w:rsidP="005E0E76">
      <w:pPr>
        <w:rPr>
          <w:rFonts w:ascii="Times New Roman" w:hAnsi="Times New Roman" w:cs="Times New Roman"/>
          <w:sz w:val="24"/>
          <w:szCs w:val="24"/>
        </w:rPr>
      </w:pPr>
      <w:commentRangeStart w:id="5190"/>
      <w:r w:rsidRPr="00657B96">
        <w:rPr>
          <w:rFonts w:ascii="Times New Roman" w:hAnsi="Times New Roman" w:cs="Times New Roman"/>
          <w:sz w:val="24"/>
          <w:szCs w:val="24"/>
          <w:rPrChange w:id="5191" w:author="DuyNgo" w:date="2012-08-10T08:15:00Z">
            <w:rPr>
              <w:rFonts w:asciiTheme="majorHAnsi" w:eastAsiaTheme="majorEastAsia" w:hAnsiTheme="majorHAnsi" w:cstheme="minorHAnsi"/>
              <w:b/>
              <w:bCs/>
              <w:color w:val="4F81BD" w:themeColor="accent1"/>
              <w:sz w:val="24"/>
              <w:szCs w:val="26"/>
            </w:rPr>
          </w:rPrChange>
        </w:rPr>
        <w:t>Support working hour’s phone call technical support: 8:00 to 16:00 from Monday to Friday</w:t>
      </w:r>
      <w:commentRangeEnd w:id="5190"/>
      <w:r w:rsidRPr="00657B96">
        <w:rPr>
          <w:rStyle w:val="CommentReference"/>
          <w:rFonts w:ascii="Times New Roman" w:hAnsi="Times New Roman" w:cs="Times New Roman"/>
          <w:sz w:val="24"/>
          <w:szCs w:val="24"/>
          <w:rPrChange w:id="5192"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5190"/>
      </w:r>
      <w:r w:rsidRPr="00657B96">
        <w:rPr>
          <w:rFonts w:ascii="Times New Roman" w:hAnsi="Times New Roman" w:cs="Times New Roman"/>
          <w:sz w:val="24"/>
          <w:szCs w:val="24"/>
          <w:rPrChange w:id="5193" w:author="DuyNgo" w:date="2012-08-10T08:15:00Z">
            <w:rPr>
              <w:rFonts w:asciiTheme="majorHAnsi" w:eastAsiaTheme="majorEastAsia" w:hAnsiTheme="majorHAnsi" w:cstheme="minorHAnsi"/>
              <w:b/>
              <w:bCs/>
              <w:color w:val="4F81BD" w:themeColor="accent1"/>
              <w:sz w:val="24"/>
              <w:szCs w:val="26"/>
            </w:rPr>
          </w:rPrChange>
        </w:rPr>
        <w:t>.</w:t>
      </w:r>
    </w:p>
    <w:p w:rsidR="005E0E76" w:rsidRPr="00657B96" w:rsidRDefault="00D80EF7" w:rsidP="00D80EF7">
      <w:pPr>
        <w:pStyle w:val="Heading5"/>
        <w:rPr>
          <w:rFonts w:ascii="Times New Roman" w:hAnsi="Times New Roman" w:cs="Times New Roman"/>
          <w:sz w:val="24"/>
          <w:szCs w:val="24"/>
          <w:rPrChange w:id="5194" w:author="DuyNgo" w:date="2012-08-10T08:15:00Z">
            <w:rPr/>
          </w:rPrChange>
        </w:rPr>
      </w:pPr>
      <w:bookmarkStart w:id="5195" w:name="_Toc521150209"/>
      <w:bookmarkStart w:id="5196" w:name="_Toc326241084"/>
      <w:r w:rsidRPr="00657B96">
        <w:rPr>
          <w:rFonts w:ascii="Times New Roman" w:hAnsi="Times New Roman" w:cs="Times New Roman"/>
          <w:sz w:val="24"/>
          <w:szCs w:val="24"/>
          <w:rPrChange w:id="5197" w:author="DuyNgo" w:date="2012-08-10T08:15:00Z">
            <w:rPr>
              <w:b/>
              <w:bCs/>
              <w:color w:val="4F81BD" w:themeColor="accent1"/>
              <w:sz w:val="26"/>
              <w:szCs w:val="26"/>
            </w:rPr>
          </w:rPrChange>
        </w:rPr>
        <w:t>2.5</w:t>
      </w:r>
      <w:r w:rsidR="005E0E76" w:rsidRPr="00657B96">
        <w:rPr>
          <w:rFonts w:ascii="Times New Roman" w:hAnsi="Times New Roman" w:cs="Times New Roman"/>
          <w:sz w:val="24"/>
          <w:szCs w:val="24"/>
          <w:rPrChange w:id="5198" w:author="DuyNgo" w:date="2012-08-10T08:15:00Z">
            <w:rPr>
              <w:b/>
              <w:bCs/>
              <w:color w:val="4F81BD" w:themeColor="accent1"/>
              <w:sz w:val="26"/>
              <w:szCs w:val="26"/>
            </w:rPr>
          </w:rPrChange>
        </w:rPr>
        <w:t>.5 Design Constraints</w:t>
      </w:r>
      <w:bookmarkEnd w:id="5195"/>
      <w:bookmarkEnd w:id="5196"/>
    </w:p>
    <w:p w:rsidR="005E0E76" w:rsidRPr="00657B96" w:rsidRDefault="005E0E76" w:rsidP="005E0E76">
      <w:pPr>
        <w:pStyle w:val="BodyText"/>
        <w:rPr>
          <w:rFonts w:ascii="Times New Roman" w:hAnsi="Times New Roman"/>
          <w:sz w:val="24"/>
          <w:szCs w:val="24"/>
        </w:rPr>
      </w:pPr>
      <w:r w:rsidRPr="00657B96">
        <w:rPr>
          <w:rFonts w:ascii="Times New Roman" w:hAnsi="Times New Roman"/>
          <w:sz w:val="24"/>
          <w:szCs w:val="24"/>
          <w:rPrChange w:id="5199" w:author="DuyNgo" w:date="2012-08-10T08:15:00Z">
            <w:rPr>
              <w:rFonts w:asciiTheme="minorHAnsi" w:eastAsiaTheme="majorEastAsia" w:hAnsiTheme="minorHAnsi" w:cstheme="minorHAnsi"/>
              <w:b/>
              <w:bCs/>
              <w:color w:val="4F81BD" w:themeColor="accent1"/>
              <w:sz w:val="24"/>
              <w:szCs w:val="26"/>
              <w:lang w:eastAsia="en-US"/>
            </w:rPr>
          </w:rPrChange>
        </w:rPr>
        <w:t>Coding standard:</w:t>
      </w:r>
    </w:p>
    <w:p w:rsidR="005E0E76" w:rsidRPr="00657B96" w:rsidRDefault="005E0E76" w:rsidP="005E0E76">
      <w:pPr>
        <w:pStyle w:val="BodyText"/>
        <w:rPr>
          <w:rFonts w:ascii="Times New Roman" w:hAnsi="Times New Roman"/>
          <w:sz w:val="24"/>
          <w:szCs w:val="24"/>
        </w:rPr>
      </w:pPr>
      <w:r w:rsidRPr="00657B96">
        <w:rPr>
          <w:rFonts w:ascii="Times New Roman" w:hAnsi="Times New Roman"/>
          <w:sz w:val="24"/>
          <w:szCs w:val="24"/>
          <w:rPrChange w:id="5200" w:author="DuyNgo" w:date="2012-08-10T08:15:00Z">
            <w:rPr>
              <w:rFonts w:asciiTheme="minorHAnsi" w:eastAsiaTheme="majorEastAsia" w:hAnsiTheme="minorHAnsi" w:cstheme="minorHAnsi"/>
              <w:b/>
              <w:bCs/>
              <w:color w:val="4F81BD" w:themeColor="accent1"/>
              <w:sz w:val="24"/>
              <w:szCs w:val="26"/>
              <w:lang w:eastAsia="en-US"/>
            </w:rPr>
          </w:rPrChange>
        </w:rPr>
        <w:tab/>
        <w:t>+ This application developed in Java programming language, version J2EE 6.</w:t>
      </w:r>
    </w:p>
    <w:p w:rsidR="005E0E76" w:rsidRPr="00657B96" w:rsidRDefault="005E0E76" w:rsidP="005E0E76">
      <w:pPr>
        <w:pStyle w:val="BodyText"/>
        <w:rPr>
          <w:rFonts w:ascii="Times New Roman" w:hAnsi="Times New Roman"/>
          <w:sz w:val="24"/>
          <w:szCs w:val="24"/>
        </w:rPr>
      </w:pPr>
      <w:r w:rsidRPr="00657B96">
        <w:rPr>
          <w:rFonts w:ascii="Times New Roman" w:hAnsi="Times New Roman"/>
          <w:sz w:val="24"/>
          <w:szCs w:val="24"/>
          <w:rPrChange w:id="5201" w:author="DuyNgo" w:date="2012-08-10T08:15:00Z">
            <w:rPr>
              <w:rFonts w:asciiTheme="minorHAnsi" w:eastAsiaTheme="majorEastAsia" w:hAnsiTheme="minorHAnsi" w:cstheme="minorHAnsi"/>
              <w:b/>
              <w:bCs/>
              <w:color w:val="4F81BD" w:themeColor="accent1"/>
              <w:sz w:val="24"/>
              <w:szCs w:val="26"/>
              <w:lang w:eastAsia="en-US"/>
            </w:rPr>
          </w:rPrChange>
        </w:rPr>
        <w:t xml:space="preserve">Software process requirements: </w:t>
      </w:r>
    </w:p>
    <w:p w:rsidR="005E0E76" w:rsidRPr="00657B96" w:rsidRDefault="005E0E76" w:rsidP="005E0E76">
      <w:pPr>
        <w:pStyle w:val="BodyText"/>
        <w:rPr>
          <w:rFonts w:ascii="Times New Roman" w:hAnsi="Times New Roman"/>
          <w:sz w:val="24"/>
          <w:szCs w:val="24"/>
        </w:rPr>
      </w:pPr>
      <w:r w:rsidRPr="00657B96">
        <w:rPr>
          <w:rFonts w:ascii="Times New Roman" w:hAnsi="Times New Roman"/>
          <w:sz w:val="24"/>
          <w:szCs w:val="24"/>
          <w:rPrChange w:id="5202" w:author="DuyNgo" w:date="2012-08-10T08:15:00Z">
            <w:rPr>
              <w:rFonts w:asciiTheme="minorHAnsi" w:eastAsiaTheme="majorEastAsia" w:hAnsiTheme="minorHAnsi" w:cstheme="minorHAnsi"/>
              <w:b/>
              <w:bCs/>
              <w:color w:val="4F81BD" w:themeColor="accent1"/>
              <w:sz w:val="24"/>
              <w:szCs w:val="26"/>
              <w:lang w:eastAsia="en-US"/>
            </w:rPr>
          </w:rPrChange>
        </w:rPr>
        <w:tab/>
        <w:t>+ The software process shall confront to the CMMI 5 standard.</w:t>
      </w:r>
    </w:p>
    <w:p w:rsidR="005E0E76" w:rsidRPr="00657B96" w:rsidRDefault="005E0E76" w:rsidP="005E0E76">
      <w:pPr>
        <w:pStyle w:val="BodyText"/>
        <w:rPr>
          <w:rFonts w:ascii="Times New Roman" w:hAnsi="Times New Roman"/>
          <w:sz w:val="24"/>
          <w:szCs w:val="24"/>
        </w:rPr>
      </w:pPr>
      <w:r w:rsidRPr="00657B96">
        <w:rPr>
          <w:rFonts w:ascii="Times New Roman" w:hAnsi="Times New Roman"/>
          <w:sz w:val="24"/>
          <w:szCs w:val="24"/>
          <w:rPrChange w:id="5203" w:author="DuyNgo" w:date="2012-08-10T08:15:00Z">
            <w:rPr>
              <w:rFonts w:asciiTheme="minorHAnsi" w:eastAsiaTheme="majorEastAsia" w:hAnsiTheme="minorHAnsi" w:cstheme="minorHAnsi"/>
              <w:b/>
              <w:bCs/>
              <w:color w:val="4F81BD" w:themeColor="accent1"/>
              <w:sz w:val="24"/>
              <w:szCs w:val="26"/>
              <w:lang w:eastAsia="en-US"/>
            </w:rPr>
          </w:rPrChange>
        </w:rPr>
        <w:t>Developmental tools:</w:t>
      </w:r>
    </w:p>
    <w:p w:rsidR="005E0E76" w:rsidRPr="00657B96" w:rsidRDefault="005E0E76" w:rsidP="005E0E76">
      <w:pPr>
        <w:pStyle w:val="BodyText"/>
        <w:rPr>
          <w:rFonts w:ascii="Times New Roman" w:hAnsi="Times New Roman"/>
          <w:sz w:val="24"/>
          <w:szCs w:val="24"/>
        </w:rPr>
      </w:pPr>
      <w:r w:rsidRPr="00657B96">
        <w:rPr>
          <w:rFonts w:ascii="Times New Roman" w:hAnsi="Times New Roman"/>
          <w:sz w:val="24"/>
          <w:szCs w:val="24"/>
          <w:rPrChange w:id="5204" w:author="DuyNgo" w:date="2012-08-10T08:15:00Z">
            <w:rPr>
              <w:rFonts w:asciiTheme="minorHAnsi" w:eastAsiaTheme="majorEastAsia" w:hAnsiTheme="minorHAnsi" w:cstheme="minorHAnsi"/>
              <w:b/>
              <w:bCs/>
              <w:color w:val="4F81BD" w:themeColor="accent1"/>
              <w:sz w:val="24"/>
              <w:szCs w:val="26"/>
              <w:lang w:eastAsia="en-US"/>
            </w:rPr>
          </w:rPrChange>
        </w:rPr>
        <w:t>+ This application developed using Eclipse from Sun Microsystems.</w:t>
      </w:r>
    </w:p>
    <w:p w:rsidR="005E0E76" w:rsidRPr="00657B96" w:rsidRDefault="00D80EF7" w:rsidP="00D80EF7">
      <w:pPr>
        <w:pStyle w:val="Heading5"/>
        <w:rPr>
          <w:rFonts w:ascii="Times New Roman" w:hAnsi="Times New Roman" w:cs="Times New Roman"/>
          <w:sz w:val="24"/>
          <w:szCs w:val="24"/>
          <w:rPrChange w:id="5205" w:author="DuyNgo" w:date="2012-08-10T08:15:00Z">
            <w:rPr/>
          </w:rPrChange>
        </w:rPr>
      </w:pPr>
      <w:r w:rsidRPr="00657B96">
        <w:rPr>
          <w:rFonts w:ascii="Times New Roman" w:hAnsi="Times New Roman" w:cs="Times New Roman"/>
          <w:sz w:val="24"/>
          <w:szCs w:val="24"/>
          <w:rPrChange w:id="5206" w:author="DuyNgo" w:date="2012-08-10T08:15:00Z">
            <w:rPr>
              <w:b/>
              <w:bCs/>
              <w:color w:val="4F81BD" w:themeColor="accent1"/>
              <w:sz w:val="26"/>
              <w:szCs w:val="26"/>
            </w:rPr>
          </w:rPrChange>
        </w:rPr>
        <w:t>2.5</w:t>
      </w:r>
      <w:r w:rsidR="005E0E76" w:rsidRPr="00657B96">
        <w:rPr>
          <w:rFonts w:ascii="Times New Roman" w:hAnsi="Times New Roman" w:cs="Times New Roman"/>
          <w:sz w:val="24"/>
          <w:szCs w:val="24"/>
          <w:rPrChange w:id="5207" w:author="DuyNgo" w:date="2012-08-10T08:15:00Z">
            <w:rPr>
              <w:b/>
              <w:bCs/>
              <w:color w:val="4F81BD" w:themeColor="accent1"/>
              <w:sz w:val="26"/>
              <w:szCs w:val="26"/>
            </w:rPr>
          </w:rPrChange>
        </w:rPr>
        <w:t>.5.1 Software Languages</w: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5208" w:author="DuyNgo" w:date="2012-08-10T08:15:00Z">
            <w:rPr>
              <w:rFonts w:asciiTheme="majorHAnsi" w:eastAsiaTheme="majorEastAsia" w:hAnsiTheme="majorHAnsi" w:cstheme="minorHAnsi"/>
              <w:b/>
              <w:bCs/>
              <w:color w:val="4F81BD" w:themeColor="accent1"/>
              <w:sz w:val="24"/>
              <w:szCs w:val="26"/>
            </w:rPr>
          </w:rPrChange>
        </w:rPr>
        <w:tab/>
        <w:t>GUI, Help documents, all other support documents are in English.</w:t>
      </w:r>
    </w:p>
    <w:p w:rsidR="005E0E76" w:rsidRPr="00657B96" w:rsidRDefault="00D80EF7" w:rsidP="00D80EF7">
      <w:pPr>
        <w:pStyle w:val="Heading5"/>
        <w:rPr>
          <w:rFonts w:ascii="Times New Roman" w:hAnsi="Times New Roman" w:cs="Times New Roman"/>
          <w:sz w:val="24"/>
          <w:szCs w:val="24"/>
          <w:rPrChange w:id="5209" w:author="DuyNgo" w:date="2012-08-10T08:15:00Z">
            <w:rPr/>
          </w:rPrChange>
        </w:rPr>
      </w:pPr>
      <w:r w:rsidRPr="00657B96">
        <w:rPr>
          <w:rFonts w:ascii="Times New Roman" w:hAnsi="Times New Roman" w:cs="Times New Roman"/>
          <w:sz w:val="24"/>
          <w:szCs w:val="24"/>
          <w:rPrChange w:id="5210" w:author="DuyNgo" w:date="2012-08-10T08:15:00Z">
            <w:rPr>
              <w:b/>
              <w:bCs/>
              <w:color w:val="4F81BD" w:themeColor="accent1"/>
              <w:sz w:val="26"/>
              <w:szCs w:val="26"/>
            </w:rPr>
          </w:rPrChange>
        </w:rPr>
        <w:t>2.5</w:t>
      </w:r>
      <w:r w:rsidR="005E0E76" w:rsidRPr="00657B96">
        <w:rPr>
          <w:rFonts w:ascii="Times New Roman" w:hAnsi="Times New Roman" w:cs="Times New Roman"/>
          <w:sz w:val="24"/>
          <w:szCs w:val="24"/>
          <w:rPrChange w:id="5211" w:author="DuyNgo" w:date="2012-08-10T08:15:00Z">
            <w:rPr>
              <w:b/>
              <w:bCs/>
              <w:color w:val="4F81BD" w:themeColor="accent1"/>
              <w:sz w:val="26"/>
              <w:szCs w:val="26"/>
            </w:rPr>
          </w:rPrChange>
        </w:rPr>
        <w:t>.5.2 Software Process Requirement</w:t>
      </w:r>
    </w:p>
    <w:p w:rsidR="005E0E76" w:rsidRPr="00657B96" w:rsidRDefault="005E0E76" w:rsidP="005E0E76">
      <w:pPr>
        <w:pStyle w:val="BodyText"/>
        <w:rPr>
          <w:rFonts w:ascii="Times New Roman" w:hAnsi="Times New Roman"/>
          <w:sz w:val="24"/>
          <w:szCs w:val="24"/>
        </w:rPr>
      </w:pPr>
      <w:r w:rsidRPr="00657B96">
        <w:rPr>
          <w:rFonts w:ascii="Times New Roman" w:hAnsi="Times New Roman"/>
          <w:sz w:val="24"/>
          <w:szCs w:val="24"/>
          <w:rPrChange w:id="5212" w:author="DuyNgo" w:date="2012-08-10T08:15:00Z">
            <w:rPr>
              <w:rFonts w:asciiTheme="minorHAnsi" w:eastAsiaTheme="majorEastAsia" w:hAnsiTheme="minorHAnsi" w:cstheme="minorHAnsi"/>
              <w:b/>
              <w:bCs/>
              <w:color w:val="4F81BD" w:themeColor="accent1"/>
              <w:sz w:val="24"/>
              <w:szCs w:val="26"/>
              <w:lang w:eastAsia="en-US"/>
            </w:rPr>
          </w:rPrChange>
        </w:rPr>
        <w:tab/>
        <w:t>The software process has to meet the CMMI 5 standard.</w:t>
      </w:r>
    </w:p>
    <w:p w:rsidR="005E0E76" w:rsidRPr="00657B96" w:rsidRDefault="00D80EF7" w:rsidP="00D80EF7">
      <w:pPr>
        <w:pStyle w:val="Heading5"/>
        <w:rPr>
          <w:rFonts w:ascii="Times New Roman" w:hAnsi="Times New Roman" w:cs="Times New Roman"/>
          <w:sz w:val="24"/>
          <w:szCs w:val="24"/>
          <w:rPrChange w:id="5213" w:author="DuyNgo" w:date="2012-08-10T08:15:00Z">
            <w:rPr/>
          </w:rPrChange>
        </w:rPr>
      </w:pPr>
      <w:r w:rsidRPr="00657B96">
        <w:rPr>
          <w:rFonts w:ascii="Times New Roman" w:hAnsi="Times New Roman" w:cs="Times New Roman"/>
          <w:sz w:val="24"/>
          <w:szCs w:val="24"/>
          <w:rPrChange w:id="5214" w:author="DuyNgo" w:date="2012-08-10T08:15:00Z">
            <w:rPr>
              <w:b/>
              <w:bCs/>
              <w:color w:val="4F81BD" w:themeColor="accent1"/>
              <w:sz w:val="26"/>
              <w:szCs w:val="26"/>
            </w:rPr>
          </w:rPrChange>
        </w:rPr>
        <w:t>2.5</w:t>
      </w:r>
      <w:r w:rsidR="005E0E76" w:rsidRPr="00657B96">
        <w:rPr>
          <w:rFonts w:ascii="Times New Roman" w:hAnsi="Times New Roman" w:cs="Times New Roman"/>
          <w:sz w:val="24"/>
          <w:szCs w:val="24"/>
          <w:rPrChange w:id="5215" w:author="DuyNgo" w:date="2012-08-10T08:15:00Z">
            <w:rPr>
              <w:b/>
              <w:bCs/>
              <w:color w:val="4F81BD" w:themeColor="accent1"/>
              <w:sz w:val="26"/>
              <w:szCs w:val="26"/>
            </w:rPr>
          </w:rPrChange>
        </w:rPr>
        <w:t>.5.3 Development Tools</w: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5216" w:author="DuyNgo" w:date="2012-08-10T08:15:00Z">
            <w:rPr>
              <w:rFonts w:asciiTheme="majorHAnsi" w:eastAsiaTheme="majorEastAsia" w:hAnsiTheme="majorHAnsi" w:cstheme="minorHAnsi"/>
              <w:b/>
              <w:bCs/>
              <w:color w:val="4F81BD" w:themeColor="accent1"/>
              <w:sz w:val="24"/>
              <w:szCs w:val="26"/>
            </w:rPr>
          </w:rPrChange>
        </w:rPr>
        <w:t>The OOPMS developed using Eclipse 3.6, SQA activity using FSOFT template and j-unit.</w:t>
      </w:r>
    </w:p>
    <w:p w:rsidR="005E0E76" w:rsidRPr="00657B96" w:rsidRDefault="00D80EF7" w:rsidP="00D80EF7">
      <w:pPr>
        <w:pStyle w:val="Heading4"/>
        <w:rPr>
          <w:rFonts w:ascii="Times New Roman" w:hAnsi="Times New Roman" w:cs="Times New Roman"/>
          <w:sz w:val="24"/>
          <w:szCs w:val="24"/>
          <w:rPrChange w:id="5217" w:author="DuyNgo" w:date="2012-08-10T08:15:00Z">
            <w:rPr/>
          </w:rPrChange>
        </w:rPr>
      </w:pPr>
      <w:bookmarkStart w:id="5218" w:name="_Toc521150210"/>
      <w:bookmarkStart w:id="5219" w:name="_Toc326241085"/>
      <w:bookmarkStart w:id="5220" w:name="_Toc332774831"/>
      <w:r w:rsidRPr="00657B96">
        <w:rPr>
          <w:rFonts w:ascii="Times New Roman" w:hAnsi="Times New Roman" w:cs="Times New Roman"/>
          <w:sz w:val="24"/>
          <w:szCs w:val="24"/>
          <w:rPrChange w:id="5221" w:author="DuyNgo" w:date="2012-08-10T08:15:00Z">
            <w:rPr>
              <w:i w:val="0"/>
              <w:iCs w:val="0"/>
              <w:sz w:val="26"/>
              <w:szCs w:val="26"/>
            </w:rPr>
          </w:rPrChange>
        </w:rPr>
        <w:t>2.5</w:t>
      </w:r>
      <w:r w:rsidR="005E0E76" w:rsidRPr="00657B96">
        <w:rPr>
          <w:rFonts w:ascii="Times New Roman" w:hAnsi="Times New Roman" w:cs="Times New Roman"/>
          <w:sz w:val="24"/>
          <w:szCs w:val="24"/>
          <w:rPrChange w:id="5222" w:author="DuyNgo" w:date="2012-08-10T08:15:00Z">
            <w:rPr>
              <w:i w:val="0"/>
              <w:iCs w:val="0"/>
              <w:sz w:val="26"/>
              <w:szCs w:val="26"/>
            </w:rPr>
          </w:rPrChange>
        </w:rPr>
        <w:t>.6 On-line User Documentation and Help System Requirements</w:t>
      </w:r>
      <w:bookmarkEnd w:id="5218"/>
      <w:bookmarkEnd w:id="5219"/>
      <w:bookmarkEnd w:id="5220"/>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5223" w:author="DuyNgo" w:date="2012-08-10T08:15:00Z">
            <w:rPr>
              <w:rFonts w:asciiTheme="majorHAnsi" w:eastAsiaTheme="majorEastAsia" w:hAnsiTheme="majorHAnsi" w:cstheme="minorHAnsi"/>
              <w:b/>
              <w:bCs/>
              <w:color w:val="4F81BD" w:themeColor="accent1"/>
              <w:sz w:val="24"/>
              <w:szCs w:val="26"/>
            </w:rPr>
          </w:rPrChange>
        </w:rPr>
        <w:t>The deployment of the application shall be provided by a technical agent include full help document for user.</w:t>
      </w:r>
    </w:p>
    <w:p w:rsidR="005E0E76" w:rsidRPr="00657B96" w:rsidRDefault="00D80EF7" w:rsidP="00D80EF7">
      <w:pPr>
        <w:pStyle w:val="Heading4"/>
        <w:rPr>
          <w:rFonts w:ascii="Times New Roman" w:hAnsi="Times New Roman" w:cs="Times New Roman"/>
          <w:sz w:val="24"/>
          <w:szCs w:val="24"/>
          <w:rPrChange w:id="5224" w:author="DuyNgo" w:date="2012-08-10T08:15:00Z">
            <w:rPr/>
          </w:rPrChange>
        </w:rPr>
      </w:pPr>
      <w:bookmarkStart w:id="5225" w:name="_Toc521150211"/>
      <w:bookmarkStart w:id="5226" w:name="_Toc326241086"/>
      <w:bookmarkStart w:id="5227" w:name="_Toc332774832"/>
      <w:r w:rsidRPr="00657B96">
        <w:rPr>
          <w:rFonts w:ascii="Times New Roman" w:hAnsi="Times New Roman" w:cs="Times New Roman"/>
          <w:sz w:val="24"/>
          <w:szCs w:val="24"/>
          <w:rPrChange w:id="5228" w:author="DuyNgo" w:date="2012-08-10T08:15:00Z">
            <w:rPr>
              <w:i w:val="0"/>
              <w:iCs w:val="0"/>
              <w:sz w:val="26"/>
              <w:szCs w:val="26"/>
            </w:rPr>
          </w:rPrChange>
        </w:rPr>
        <w:t>2.5</w:t>
      </w:r>
      <w:r w:rsidR="005E0E76" w:rsidRPr="00657B96">
        <w:rPr>
          <w:rFonts w:ascii="Times New Roman" w:hAnsi="Times New Roman" w:cs="Times New Roman"/>
          <w:sz w:val="24"/>
          <w:szCs w:val="24"/>
          <w:rPrChange w:id="5229" w:author="DuyNgo" w:date="2012-08-10T08:15:00Z">
            <w:rPr>
              <w:i w:val="0"/>
              <w:iCs w:val="0"/>
              <w:sz w:val="26"/>
              <w:szCs w:val="26"/>
            </w:rPr>
          </w:rPrChange>
        </w:rPr>
        <w:t>.7 Purchased Components</w:t>
      </w:r>
      <w:bookmarkEnd w:id="5225"/>
      <w:bookmarkEnd w:id="5226"/>
      <w:bookmarkEnd w:id="5227"/>
    </w:p>
    <w:p w:rsidR="005E0E76" w:rsidRPr="00657B96" w:rsidRDefault="005E0E76" w:rsidP="005E0E76">
      <w:pPr>
        <w:pStyle w:val="BodyText"/>
        <w:rPr>
          <w:rFonts w:ascii="Times New Roman" w:hAnsi="Times New Roman"/>
          <w:sz w:val="24"/>
          <w:szCs w:val="24"/>
        </w:rPr>
      </w:pPr>
      <w:r w:rsidRPr="00657B96">
        <w:rPr>
          <w:rFonts w:ascii="Times New Roman" w:hAnsi="Times New Roman"/>
          <w:sz w:val="24"/>
          <w:szCs w:val="24"/>
          <w:rPrChange w:id="5230" w:author="DuyNgo" w:date="2012-08-10T08:15:00Z">
            <w:rPr>
              <w:rFonts w:asciiTheme="minorHAnsi" w:eastAsiaTheme="majorEastAsia" w:hAnsiTheme="minorHAnsi" w:cstheme="minorHAnsi"/>
              <w:b/>
              <w:bCs/>
              <w:color w:val="4F81BD" w:themeColor="accent1"/>
              <w:sz w:val="24"/>
              <w:szCs w:val="26"/>
              <w:lang w:eastAsia="en-US"/>
            </w:rPr>
          </w:rPrChange>
        </w:rPr>
        <w:tab/>
        <w:t>None</w:t>
      </w:r>
    </w:p>
    <w:p w:rsidR="005E0E76" w:rsidRPr="00657B96" w:rsidRDefault="00D80EF7" w:rsidP="00D80EF7">
      <w:pPr>
        <w:pStyle w:val="Heading4"/>
        <w:rPr>
          <w:rFonts w:ascii="Times New Roman" w:hAnsi="Times New Roman" w:cs="Times New Roman"/>
          <w:sz w:val="24"/>
          <w:szCs w:val="24"/>
          <w:rPrChange w:id="5231" w:author="DuyNgo" w:date="2012-08-10T08:15:00Z">
            <w:rPr/>
          </w:rPrChange>
        </w:rPr>
      </w:pPr>
      <w:bookmarkStart w:id="5232" w:name="_Toc521150212"/>
      <w:bookmarkStart w:id="5233" w:name="_Toc326241087"/>
      <w:bookmarkStart w:id="5234" w:name="_Toc332774833"/>
      <w:r w:rsidRPr="00657B96">
        <w:rPr>
          <w:rFonts w:ascii="Times New Roman" w:hAnsi="Times New Roman" w:cs="Times New Roman"/>
          <w:sz w:val="24"/>
          <w:szCs w:val="24"/>
          <w:rPrChange w:id="5235" w:author="DuyNgo" w:date="2012-08-10T08:15:00Z">
            <w:rPr>
              <w:i w:val="0"/>
              <w:iCs w:val="0"/>
              <w:sz w:val="26"/>
              <w:szCs w:val="26"/>
            </w:rPr>
          </w:rPrChange>
        </w:rPr>
        <w:lastRenderedPageBreak/>
        <w:t>2.5</w:t>
      </w:r>
      <w:r w:rsidR="005E0E76" w:rsidRPr="00657B96">
        <w:rPr>
          <w:rFonts w:ascii="Times New Roman" w:hAnsi="Times New Roman" w:cs="Times New Roman"/>
          <w:sz w:val="24"/>
          <w:szCs w:val="24"/>
          <w:rPrChange w:id="5236" w:author="DuyNgo" w:date="2012-08-10T08:15:00Z">
            <w:rPr>
              <w:i w:val="0"/>
              <w:iCs w:val="0"/>
              <w:sz w:val="26"/>
              <w:szCs w:val="26"/>
            </w:rPr>
          </w:rPrChange>
        </w:rPr>
        <w:t>.8 Interfaces</w:t>
      </w:r>
      <w:bookmarkEnd w:id="5232"/>
      <w:bookmarkEnd w:id="5233"/>
      <w:bookmarkEnd w:id="5234"/>
    </w:p>
    <w:p w:rsidR="005E0E76" w:rsidRPr="00657B96" w:rsidDel="001E1E06" w:rsidRDefault="00D80EF7" w:rsidP="00D80EF7">
      <w:pPr>
        <w:pStyle w:val="Heading5"/>
        <w:rPr>
          <w:del w:id="5237" w:author="DuyNgo" w:date="2012-08-10T07:54:00Z"/>
          <w:rFonts w:ascii="Times New Roman" w:hAnsi="Times New Roman" w:cs="Times New Roman"/>
          <w:sz w:val="24"/>
          <w:szCs w:val="24"/>
          <w:rPrChange w:id="5238" w:author="DuyNgo" w:date="2012-08-10T08:15:00Z">
            <w:rPr>
              <w:del w:id="5239" w:author="DuyNgo" w:date="2012-08-10T07:54:00Z"/>
            </w:rPr>
          </w:rPrChange>
        </w:rPr>
      </w:pPr>
      <w:r w:rsidRPr="00657B96">
        <w:rPr>
          <w:rFonts w:ascii="Times New Roman" w:hAnsi="Times New Roman" w:cs="Times New Roman"/>
          <w:sz w:val="24"/>
          <w:szCs w:val="24"/>
          <w:rPrChange w:id="5240" w:author="DuyNgo" w:date="2012-08-10T08:15:00Z">
            <w:rPr>
              <w:b/>
              <w:bCs/>
              <w:color w:val="4F81BD" w:themeColor="accent1"/>
              <w:sz w:val="26"/>
              <w:szCs w:val="26"/>
            </w:rPr>
          </w:rPrChange>
        </w:rPr>
        <w:t>2.5</w:t>
      </w:r>
      <w:r w:rsidR="005E0E76" w:rsidRPr="00657B96">
        <w:rPr>
          <w:rFonts w:ascii="Times New Roman" w:hAnsi="Times New Roman" w:cs="Times New Roman"/>
          <w:sz w:val="24"/>
          <w:szCs w:val="24"/>
          <w:rPrChange w:id="5241" w:author="DuyNgo" w:date="2012-08-10T08:15:00Z">
            <w:rPr>
              <w:b/>
              <w:bCs/>
              <w:color w:val="4F81BD" w:themeColor="accent1"/>
              <w:sz w:val="26"/>
              <w:szCs w:val="26"/>
            </w:rPr>
          </w:rPrChange>
        </w:rPr>
        <w:t>.8.1 User Interfaces</w:t>
      </w:r>
    </w:p>
    <w:p w:rsidR="005E0E76" w:rsidRPr="00657B96" w:rsidRDefault="005E0E76">
      <w:pPr>
        <w:pStyle w:val="Heading5"/>
        <w:rPr>
          <w:rFonts w:ascii="Times New Roman" w:hAnsi="Times New Roman" w:cs="Times New Roman"/>
          <w:sz w:val="24"/>
          <w:szCs w:val="24"/>
          <w:rPrChange w:id="5242" w:author="DuyNgo" w:date="2012-08-10T08:15:00Z">
            <w:rPr/>
          </w:rPrChange>
        </w:rPr>
        <w:pPrChange w:id="5243" w:author="DuyNgo" w:date="2012-08-10T07:54:00Z">
          <w:pPr/>
        </w:pPrChange>
      </w:pPr>
      <w:del w:id="5244" w:author="DuyNgo" w:date="2012-08-10T07:54:00Z">
        <w:r w:rsidRPr="00657B96" w:rsidDel="001E1E06">
          <w:rPr>
            <w:rFonts w:ascii="Times New Roman" w:eastAsiaTheme="minorHAnsi" w:hAnsi="Times New Roman" w:cs="Times New Roman"/>
            <w:color w:val="auto"/>
            <w:sz w:val="24"/>
            <w:szCs w:val="24"/>
            <w:rPrChange w:id="5245" w:author="DuyNgo" w:date="2012-08-10T08:15:00Z">
              <w:rPr>
                <w:rFonts w:cstheme="minorHAnsi"/>
                <w:b/>
                <w:bCs/>
                <w:color w:val="4F81BD" w:themeColor="accent1"/>
                <w:sz w:val="24"/>
                <w:szCs w:val="26"/>
              </w:rPr>
            </w:rPrChange>
          </w:rPr>
          <w:tab/>
        </w:r>
      </w:del>
      <w:del w:id="5246" w:author="DuyNgo" w:date="2012-08-10T07:53:00Z">
        <w:r w:rsidRPr="00657B96" w:rsidDel="001E1E06">
          <w:rPr>
            <w:rFonts w:ascii="Times New Roman" w:eastAsiaTheme="minorHAnsi" w:hAnsi="Times New Roman" w:cs="Times New Roman"/>
            <w:noProof/>
            <w:color w:val="auto"/>
            <w:sz w:val="24"/>
            <w:szCs w:val="24"/>
            <w:lang w:eastAsia="ja-JP"/>
            <w:rPrChange w:id="5247">
              <w:rPr>
                <w:rFonts w:cstheme="minorHAnsi"/>
                <w:b/>
                <w:bCs/>
                <w:noProof/>
                <w:color w:val="4F81BD" w:themeColor="accent1"/>
                <w:sz w:val="24"/>
                <w:szCs w:val="26"/>
                <w:lang w:eastAsia="ja-JP"/>
              </w:rPr>
            </w:rPrChange>
          </w:rPr>
          <w:drawing>
            <wp:inline distT="0" distB="0" distL="0" distR="0" wp14:anchorId="28E1A88D" wp14:editId="740BEDEE">
              <wp:extent cx="5715000" cy="243395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2"/>
                      <a:srcRect/>
                      <a:stretch>
                        <a:fillRect/>
                      </a:stretch>
                    </pic:blipFill>
                    <pic:spPr bwMode="auto">
                      <a:xfrm>
                        <a:off x="0" y="0"/>
                        <a:ext cx="5715000" cy="2433950"/>
                      </a:xfrm>
                      <a:prstGeom prst="rect">
                        <a:avLst/>
                      </a:prstGeom>
                      <a:noFill/>
                      <a:ln w="9525">
                        <a:noFill/>
                        <a:miter lim="800000"/>
                        <a:headEnd/>
                        <a:tailEnd/>
                      </a:ln>
                    </pic:spPr>
                  </pic:pic>
                </a:graphicData>
              </a:graphic>
            </wp:inline>
          </w:drawing>
        </w:r>
      </w:del>
    </w:p>
    <w:p w:rsidR="005E0E76" w:rsidRPr="00657B96" w:rsidRDefault="005E0E76">
      <w:pPr>
        <w:rPr>
          <w:rFonts w:ascii="Times New Roman" w:hAnsi="Times New Roman" w:cs="Times New Roman"/>
          <w:sz w:val="24"/>
          <w:szCs w:val="24"/>
          <w:rPrChange w:id="5248" w:author="DuyNgo" w:date="2012-08-10T08:15:00Z">
            <w:rPr/>
          </w:rPrChange>
        </w:rPr>
        <w:pPrChange w:id="5249" w:author="DuyNgo" w:date="2012-08-10T07:54:00Z">
          <w:pPr>
            <w:pStyle w:val="Heading3"/>
          </w:pPr>
        </w:pPrChange>
      </w:pPr>
      <w:del w:id="5250" w:author="DuyNgo" w:date="2012-08-10T07:53:00Z">
        <w:r w:rsidRPr="00657B96" w:rsidDel="001E1E06">
          <w:rPr>
            <w:rFonts w:ascii="Times New Roman" w:hAnsi="Times New Roman" w:cs="Times New Roman"/>
            <w:noProof/>
            <w:sz w:val="24"/>
            <w:szCs w:val="24"/>
            <w:lang w:eastAsia="ja-JP"/>
            <w:rPrChange w:id="5251">
              <w:rPr>
                <w:noProof/>
                <w:lang w:eastAsia="ja-JP"/>
              </w:rPr>
            </w:rPrChange>
          </w:rPr>
          <w:drawing>
            <wp:inline distT="0" distB="0" distL="0" distR="0" wp14:anchorId="08B3B2F5" wp14:editId="70E51F44">
              <wp:extent cx="5715000" cy="2446694"/>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3"/>
                      <a:srcRect/>
                      <a:stretch>
                        <a:fillRect/>
                      </a:stretch>
                    </pic:blipFill>
                    <pic:spPr bwMode="auto">
                      <a:xfrm>
                        <a:off x="0" y="0"/>
                        <a:ext cx="5715000" cy="2446694"/>
                      </a:xfrm>
                      <a:prstGeom prst="rect">
                        <a:avLst/>
                      </a:prstGeom>
                      <a:noFill/>
                      <a:ln w="9525">
                        <a:noFill/>
                        <a:miter lim="800000"/>
                        <a:headEnd/>
                        <a:tailEnd/>
                      </a:ln>
                    </pic:spPr>
                  </pic:pic>
                </a:graphicData>
              </a:graphic>
            </wp:inline>
          </w:drawing>
        </w:r>
      </w:del>
      <w:ins w:id="5252" w:author="DuyNgo" w:date="2012-08-10T07:53:00Z">
        <w:r w:rsidR="001E1E06" w:rsidRPr="00657B96">
          <w:rPr>
            <w:rFonts w:ascii="Times New Roman" w:hAnsi="Times New Roman" w:cs="Times New Roman"/>
            <w:sz w:val="24"/>
            <w:szCs w:val="24"/>
            <w:rPrChange w:id="5253" w:author="DuyNgo" w:date="2012-08-10T08:15:00Z">
              <w:rPr/>
            </w:rPrChange>
          </w:rPr>
          <w:t xml:space="preserve">Refer to </w:t>
        </w:r>
      </w:ins>
      <w:ins w:id="5254" w:author="DuyNgo" w:date="2012-08-10T07:54:00Z">
        <w:r w:rsidR="001E1E06" w:rsidRPr="00657B96">
          <w:rPr>
            <w:rFonts w:ascii="Times New Roman" w:hAnsi="Times New Roman" w:cs="Times New Roman"/>
            <w:sz w:val="24"/>
            <w:szCs w:val="24"/>
            <w:rPrChange w:id="5255" w:author="DuyNgo" w:date="2012-08-10T08:15:00Z">
              <w:rPr/>
            </w:rPrChange>
          </w:rPr>
          <w:t>Detail Design.</w:t>
        </w:r>
      </w:ins>
    </w:p>
    <w:p w:rsidR="005E0E76" w:rsidRPr="00657B96" w:rsidRDefault="00D80EF7" w:rsidP="00D80EF7">
      <w:pPr>
        <w:pStyle w:val="Heading5"/>
        <w:rPr>
          <w:rFonts w:ascii="Times New Roman" w:hAnsi="Times New Roman" w:cs="Times New Roman"/>
          <w:sz w:val="24"/>
          <w:szCs w:val="24"/>
          <w:rPrChange w:id="5256" w:author="DuyNgo" w:date="2012-08-10T08:15:00Z">
            <w:rPr/>
          </w:rPrChange>
        </w:rPr>
      </w:pPr>
      <w:r w:rsidRPr="00657B96">
        <w:rPr>
          <w:rFonts w:ascii="Times New Roman" w:hAnsi="Times New Roman" w:cs="Times New Roman"/>
          <w:sz w:val="24"/>
          <w:szCs w:val="24"/>
          <w:rPrChange w:id="5257" w:author="DuyNgo" w:date="2012-08-10T08:15:00Z">
            <w:rPr>
              <w:b/>
              <w:bCs/>
              <w:color w:val="4F81BD" w:themeColor="accent1"/>
              <w:sz w:val="26"/>
              <w:szCs w:val="26"/>
            </w:rPr>
          </w:rPrChange>
        </w:rPr>
        <w:t>2.5</w:t>
      </w:r>
      <w:r w:rsidR="005E0E76" w:rsidRPr="00657B96">
        <w:rPr>
          <w:rFonts w:ascii="Times New Roman" w:hAnsi="Times New Roman" w:cs="Times New Roman"/>
          <w:sz w:val="24"/>
          <w:szCs w:val="24"/>
          <w:rPrChange w:id="5258" w:author="DuyNgo" w:date="2012-08-10T08:15:00Z">
            <w:rPr>
              <w:b/>
              <w:bCs/>
              <w:color w:val="4F81BD" w:themeColor="accent1"/>
              <w:sz w:val="26"/>
              <w:szCs w:val="26"/>
            </w:rPr>
          </w:rPrChange>
        </w:rPr>
        <w:t>.8.2Hardware Interfaces</w:t>
      </w:r>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5259" w:author="DuyNgo" w:date="2012-08-10T08:15:00Z">
            <w:rPr>
              <w:rFonts w:asciiTheme="majorHAnsi" w:eastAsiaTheme="majorEastAsia" w:hAnsiTheme="majorHAnsi" w:cstheme="minorHAnsi"/>
              <w:b/>
              <w:bCs/>
              <w:color w:val="4F81BD" w:themeColor="accent1"/>
              <w:sz w:val="24"/>
              <w:szCs w:val="26"/>
            </w:rPr>
          </w:rPrChange>
        </w:rPr>
        <w:t>N/A</w:t>
      </w:r>
    </w:p>
    <w:p w:rsidR="005E0E76" w:rsidRPr="00657B96" w:rsidRDefault="00D1492A" w:rsidP="00D80EF7">
      <w:pPr>
        <w:pStyle w:val="Heading4"/>
        <w:rPr>
          <w:rFonts w:ascii="Times New Roman" w:hAnsi="Times New Roman" w:cs="Times New Roman"/>
          <w:sz w:val="24"/>
          <w:szCs w:val="24"/>
          <w:rPrChange w:id="5260" w:author="DuyNgo" w:date="2012-08-10T08:15:00Z">
            <w:rPr/>
          </w:rPrChange>
        </w:rPr>
      </w:pPr>
      <w:bookmarkStart w:id="5261" w:name="_Toc521150213"/>
      <w:bookmarkStart w:id="5262" w:name="_Toc326241088"/>
      <w:bookmarkStart w:id="5263" w:name="_Toc332774834"/>
      <w:r w:rsidRPr="00657B96">
        <w:rPr>
          <w:rFonts w:ascii="Times New Roman" w:hAnsi="Times New Roman" w:cs="Times New Roman"/>
          <w:sz w:val="24"/>
          <w:szCs w:val="24"/>
          <w:rPrChange w:id="5264" w:author="DuyNgo" w:date="2012-08-10T08:15:00Z">
            <w:rPr>
              <w:i w:val="0"/>
              <w:iCs w:val="0"/>
              <w:sz w:val="26"/>
              <w:szCs w:val="26"/>
            </w:rPr>
          </w:rPrChange>
        </w:rPr>
        <w:t>2.5</w:t>
      </w:r>
      <w:r w:rsidR="005E0E76" w:rsidRPr="00657B96">
        <w:rPr>
          <w:rFonts w:ascii="Times New Roman" w:hAnsi="Times New Roman" w:cs="Times New Roman"/>
          <w:sz w:val="24"/>
          <w:szCs w:val="24"/>
          <w:rPrChange w:id="5265" w:author="DuyNgo" w:date="2012-08-10T08:15:00Z">
            <w:rPr>
              <w:i w:val="0"/>
              <w:iCs w:val="0"/>
              <w:sz w:val="26"/>
              <w:szCs w:val="26"/>
            </w:rPr>
          </w:rPrChange>
        </w:rPr>
        <w:t>.9 Licensing Requirements</w:t>
      </w:r>
      <w:bookmarkEnd w:id="5261"/>
      <w:bookmarkEnd w:id="5262"/>
      <w:bookmarkEnd w:id="5263"/>
    </w:p>
    <w:p w:rsidR="005E0E76" w:rsidRPr="00657B96" w:rsidRDefault="005E0E76" w:rsidP="005E0E76">
      <w:pPr>
        <w:rPr>
          <w:rFonts w:ascii="Times New Roman" w:hAnsi="Times New Roman" w:cs="Times New Roman"/>
          <w:sz w:val="24"/>
          <w:szCs w:val="24"/>
        </w:rPr>
      </w:pPr>
      <w:r w:rsidRPr="00657B96">
        <w:rPr>
          <w:rFonts w:ascii="Times New Roman" w:hAnsi="Times New Roman" w:cs="Times New Roman"/>
          <w:sz w:val="24"/>
          <w:szCs w:val="24"/>
          <w:rPrChange w:id="5266" w:author="DuyNgo" w:date="2012-08-10T08:15:00Z">
            <w:rPr>
              <w:rFonts w:asciiTheme="majorHAnsi" w:eastAsiaTheme="majorEastAsia" w:hAnsiTheme="majorHAnsi" w:cstheme="minorHAnsi"/>
              <w:b/>
              <w:bCs/>
              <w:color w:val="4F81BD" w:themeColor="accent1"/>
              <w:sz w:val="24"/>
              <w:szCs w:val="26"/>
            </w:rPr>
          </w:rPrChange>
        </w:rPr>
        <w:t>The OOPMS is only applicable for Project Management Department, which legally buy this product. No other use is legal.</w:t>
      </w:r>
      <w:r w:rsidRPr="00657B96">
        <w:rPr>
          <w:rFonts w:ascii="Times New Roman" w:hAnsi="Times New Roman" w:cs="Times New Roman"/>
          <w:sz w:val="24"/>
          <w:szCs w:val="24"/>
          <w:rPrChange w:id="5267" w:author="DuyNgo" w:date="2012-08-10T08:15:00Z">
            <w:rPr>
              <w:rFonts w:asciiTheme="majorHAnsi" w:eastAsiaTheme="majorEastAsia" w:hAnsiTheme="majorHAnsi" w:cstheme="minorHAnsi"/>
              <w:b/>
              <w:bCs/>
              <w:color w:val="4F81BD" w:themeColor="accent1"/>
              <w:sz w:val="24"/>
              <w:szCs w:val="26"/>
            </w:rPr>
          </w:rPrChange>
        </w:rPr>
        <w:tab/>
      </w:r>
    </w:p>
    <w:p w:rsidR="005E0E76" w:rsidRPr="00657B96" w:rsidRDefault="00D1492A" w:rsidP="00D80EF7">
      <w:pPr>
        <w:pStyle w:val="Heading4"/>
        <w:rPr>
          <w:rFonts w:ascii="Times New Roman" w:hAnsi="Times New Roman" w:cs="Times New Roman"/>
          <w:sz w:val="24"/>
          <w:szCs w:val="24"/>
          <w:rPrChange w:id="5268" w:author="DuyNgo" w:date="2012-08-10T08:15:00Z">
            <w:rPr/>
          </w:rPrChange>
        </w:rPr>
      </w:pPr>
      <w:bookmarkStart w:id="5269" w:name="_Toc521150214"/>
      <w:bookmarkStart w:id="5270" w:name="_Toc326241089"/>
      <w:bookmarkStart w:id="5271" w:name="_Toc332774835"/>
      <w:r w:rsidRPr="00657B96">
        <w:rPr>
          <w:rFonts w:ascii="Times New Roman" w:hAnsi="Times New Roman" w:cs="Times New Roman"/>
          <w:sz w:val="24"/>
          <w:szCs w:val="24"/>
          <w:rPrChange w:id="5272" w:author="DuyNgo" w:date="2012-08-10T08:15:00Z">
            <w:rPr>
              <w:i w:val="0"/>
              <w:iCs w:val="0"/>
              <w:sz w:val="26"/>
              <w:szCs w:val="26"/>
            </w:rPr>
          </w:rPrChange>
        </w:rPr>
        <w:t>2.5</w:t>
      </w:r>
      <w:r w:rsidR="005E0E76" w:rsidRPr="00657B96">
        <w:rPr>
          <w:rFonts w:ascii="Times New Roman" w:hAnsi="Times New Roman" w:cs="Times New Roman"/>
          <w:sz w:val="24"/>
          <w:szCs w:val="24"/>
          <w:rPrChange w:id="5273" w:author="DuyNgo" w:date="2012-08-10T08:15:00Z">
            <w:rPr>
              <w:i w:val="0"/>
              <w:iCs w:val="0"/>
              <w:sz w:val="26"/>
              <w:szCs w:val="26"/>
            </w:rPr>
          </w:rPrChange>
        </w:rPr>
        <w:t>.10 Legal, Copyright, and Other Notices</w:t>
      </w:r>
      <w:bookmarkEnd w:id="5269"/>
      <w:bookmarkEnd w:id="5270"/>
      <w:bookmarkEnd w:id="5271"/>
    </w:p>
    <w:p w:rsidR="005E0E76" w:rsidRPr="00657B96" w:rsidRDefault="005E0E76" w:rsidP="005E0E76">
      <w:pPr>
        <w:rPr>
          <w:rFonts w:ascii="Times New Roman" w:hAnsi="Times New Roman" w:cs="Times New Roman"/>
          <w:sz w:val="24"/>
          <w:szCs w:val="24"/>
        </w:rPr>
      </w:pPr>
      <w:ins w:id="5274" w:author="Truong" w:date="2012-05-17T19:12:00Z">
        <w:r w:rsidRPr="00657B96">
          <w:rPr>
            <w:rFonts w:ascii="Times New Roman" w:hAnsi="Times New Roman" w:cs="Times New Roman"/>
            <w:sz w:val="24"/>
            <w:szCs w:val="24"/>
            <w:shd w:val="clear" w:color="auto" w:fill="FFFFFF"/>
            <w:rPrChange w:id="5275" w:author="DuyNgo" w:date="2012-08-10T08:15:00Z">
              <w:rPr>
                <w:rFonts w:asciiTheme="majorHAnsi" w:eastAsiaTheme="majorEastAsia" w:hAnsiTheme="majorHAnsi" w:cstheme="minorHAnsi"/>
                <w:b/>
                <w:bCs/>
                <w:color w:val="4F81BD" w:themeColor="accent1"/>
                <w:sz w:val="24"/>
                <w:szCs w:val="26"/>
                <w:shd w:val="clear" w:color="auto" w:fill="FFFFFF"/>
              </w:rPr>
            </w:rPrChange>
          </w:rPr>
          <w:t>OOPMS license</w:t>
        </w:r>
      </w:ins>
      <w:r w:rsidRPr="00657B96">
        <w:rPr>
          <w:rFonts w:ascii="Times New Roman" w:hAnsi="Times New Roman" w:cs="Times New Roman"/>
          <w:sz w:val="24"/>
          <w:szCs w:val="24"/>
          <w:shd w:val="clear" w:color="auto" w:fill="FFFFFF"/>
          <w:rPrChange w:id="5276" w:author="DuyNgo" w:date="2012-08-10T08:15:00Z">
            <w:rPr>
              <w:rFonts w:asciiTheme="majorHAnsi" w:eastAsiaTheme="majorEastAsia" w:hAnsiTheme="majorHAnsi" w:cstheme="minorHAnsi"/>
              <w:b/>
              <w:bCs/>
              <w:color w:val="4F81BD" w:themeColor="accent1"/>
              <w:sz w:val="24"/>
              <w:szCs w:val="26"/>
              <w:shd w:val="clear" w:color="auto" w:fill="FFFFFF"/>
            </w:rPr>
          </w:rPrChange>
        </w:rPr>
        <w:t>s</w:t>
      </w:r>
      <w:ins w:id="5277" w:author="Truong" w:date="2012-05-17T19:12:00Z">
        <w:r w:rsidRPr="00657B96">
          <w:rPr>
            <w:rFonts w:ascii="Times New Roman" w:hAnsi="Times New Roman" w:cs="Times New Roman"/>
            <w:sz w:val="24"/>
            <w:szCs w:val="24"/>
            <w:shd w:val="clear" w:color="auto" w:fill="FFFFFF"/>
            <w:rPrChange w:id="5278" w:author="DuyNgo" w:date="2012-08-10T08:15:00Z">
              <w:rPr>
                <w:rFonts w:asciiTheme="majorHAnsi" w:eastAsiaTheme="majorEastAsia" w:hAnsiTheme="majorHAnsi" w:cstheme="minorHAnsi"/>
                <w:b/>
                <w:bCs/>
                <w:color w:val="4F81BD" w:themeColor="accent1"/>
                <w:sz w:val="24"/>
                <w:szCs w:val="26"/>
                <w:shd w:val="clear" w:color="auto" w:fill="FFFFFF"/>
              </w:rPr>
            </w:rPrChange>
          </w:rPr>
          <w:t xml:space="preserve"> under the</w:t>
        </w:r>
        <w:r w:rsidRPr="00657B96">
          <w:rPr>
            <w:rStyle w:val="apple-converted-space"/>
            <w:rFonts w:ascii="Times New Roman" w:hAnsi="Times New Roman" w:cs="Times New Roman"/>
            <w:sz w:val="24"/>
            <w:szCs w:val="24"/>
            <w:shd w:val="clear" w:color="auto" w:fill="FFFFFF"/>
            <w:rPrChange w:id="5279"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657B96">
          <w:rPr>
            <w:rFonts w:ascii="Times New Roman" w:hAnsi="Times New Roman" w:cs="Times New Roman"/>
            <w:sz w:val="24"/>
            <w:szCs w:val="24"/>
            <w:rPrChange w:id="5280" w:author="DuyNgo" w:date="2012-08-10T08:15:00Z">
              <w:rPr>
                <w:rFonts w:asciiTheme="majorHAnsi" w:eastAsiaTheme="majorEastAsia" w:hAnsiTheme="majorHAnsi" w:cstheme="minorHAnsi"/>
                <w:b/>
                <w:bCs/>
                <w:color w:val="4F81BD" w:themeColor="accent1"/>
                <w:sz w:val="24"/>
                <w:szCs w:val="26"/>
              </w:rPr>
            </w:rPrChange>
          </w:rPr>
          <w:fldChar w:fldCharType="begin"/>
        </w:r>
        <w:r w:rsidRPr="00657B96">
          <w:rPr>
            <w:rFonts w:ascii="Times New Roman" w:hAnsi="Times New Roman" w:cs="Times New Roman"/>
            <w:sz w:val="24"/>
            <w:szCs w:val="24"/>
            <w:rPrChange w:id="5281" w:author="DuyNgo" w:date="2012-08-10T08:15:00Z">
              <w:rPr>
                <w:rFonts w:asciiTheme="majorHAnsi" w:eastAsiaTheme="majorEastAsia" w:hAnsiTheme="majorHAnsi" w:cstheme="minorHAnsi"/>
                <w:b/>
                <w:bCs/>
                <w:color w:val="4F81BD" w:themeColor="accent1"/>
                <w:sz w:val="24"/>
                <w:szCs w:val="26"/>
              </w:rPr>
            </w:rPrChange>
          </w:rPr>
          <w:instrText xml:space="preserve"> HYPERLINK "http://www.apache.org/licenses/LICENSE-2.0" </w:instrText>
        </w:r>
        <w:r w:rsidRPr="00657B96">
          <w:rPr>
            <w:rFonts w:ascii="Times New Roman" w:hAnsi="Times New Roman" w:cs="Times New Roman"/>
            <w:sz w:val="24"/>
            <w:szCs w:val="24"/>
            <w:rPrChange w:id="5282" w:author="DuyNgo" w:date="2012-08-10T08:15:00Z">
              <w:rPr>
                <w:rFonts w:asciiTheme="majorHAnsi" w:eastAsiaTheme="majorEastAsia" w:hAnsiTheme="majorHAnsi" w:cstheme="minorHAnsi"/>
                <w:b/>
                <w:bCs/>
                <w:color w:val="4F81BD" w:themeColor="accent1"/>
                <w:sz w:val="24"/>
                <w:szCs w:val="26"/>
              </w:rPr>
            </w:rPrChange>
          </w:rPr>
          <w:fldChar w:fldCharType="separate"/>
        </w:r>
        <w:r w:rsidRPr="00657B96">
          <w:rPr>
            <w:rStyle w:val="Hyperlink"/>
            <w:rFonts w:ascii="Times New Roman" w:hAnsi="Times New Roman" w:cs="Times New Roman"/>
            <w:sz w:val="24"/>
            <w:szCs w:val="24"/>
            <w:shd w:val="clear" w:color="auto" w:fill="FFFFFF"/>
            <w:rPrChange w:id="5283" w:author="DuyNgo" w:date="2012-08-10T08:15:00Z">
              <w:rPr>
                <w:rStyle w:val="Hyperlink"/>
                <w:rFonts w:asciiTheme="majorHAnsi" w:eastAsiaTheme="majorEastAsia" w:hAnsiTheme="majorHAnsi" w:cstheme="minorHAnsi"/>
                <w:b/>
                <w:bCs/>
                <w:sz w:val="24"/>
                <w:szCs w:val="26"/>
                <w:shd w:val="clear" w:color="auto" w:fill="FFFFFF"/>
              </w:rPr>
            </w:rPrChange>
          </w:rPr>
          <w:t>Apache License, Version 2.0</w:t>
        </w:r>
        <w:r w:rsidRPr="00657B96">
          <w:rPr>
            <w:rFonts w:ascii="Times New Roman" w:hAnsi="Times New Roman" w:cs="Times New Roman"/>
            <w:sz w:val="24"/>
            <w:szCs w:val="24"/>
            <w:rPrChange w:id="5284" w:author="DuyNgo" w:date="2012-08-10T08:15:00Z">
              <w:rPr>
                <w:rFonts w:asciiTheme="majorHAnsi" w:eastAsiaTheme="majorEastAsia" w:hAnsiTheme="majorHAnsi" w:cstheme="minorHAnsi"/>
                <w:b/>
                <w:bCs/>
                <w:color w:val="4F81BD" w:themeColor="accent1"/>
                <w:sz w:val="24"/>
                <w:szCs w:val="26"/>
              </w:rPr>
            </w:rPrChange>
          </w:rPr>
          <w:fldChar w:fldCharType="end"/>
        </w:r>
        <w:r w:rsidRPr="00657B96">
          <w:rPr>
            <w:rStyle w:val="apple-converted-space"/>
            <w:rFonts w:ascii="Times New Roman" w:hAnsi="Times New Roman" w:cs="Times New Roman"/>
            <w:sz w:val="24"/>
            <w:szCs w:val="24"/>
            <w:shd w:val="clear" w:color="auto" w:fill="FFFFFF"/>
            <w:rPrChange w:id="5285"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657B96">
          <w:rPr>
            <w:rFonts w:ascii="Times New Roman" w:hAnsi="Times New Roman" w:cs="Times New Roman"/>
            <w:sz w:val="24"/>
            <w:szCs w:val="24"/>
            <w:shd w:val="clear" w:color="auto" w:fill="FFFFFF"/>
            <w:rPrChange w:id="5286" w:author="DuyNgo" w:date="2012-08-10T08:15:00Z">
              <w:rPr>
                <w:rFonts w:asciiTheme="majorHAnsi" w:eastAsiaTheme="majorEastAsia" w:hAnsiTheme="majorHAnsi" w:cstheme="minorHAnsi"/>
                <w:b/>
                <w:bCs/>
                <w:color w:val="4F81BD" w:themeColor="accent1"/>
                <w:sz w:val="24"/>
                <w:szCs w:val="26"/>
                <w:shd w:val="clear" w:color="auto" w:fill="FFFFFF"/>
              </w:rPr>
            </w:rPrChange>
          </w:rPr>
          <w:t>as approved by the Open Source Initiative (OSI), an</w:t>
        </w:r>
        <w:r w:rsidRPr="00657B96">
          <w:rPr>
            <w:rStyle w:val="apple-converted-space"/>
            <w:rFonts w:ascii="Times New Roman" w:hAnsi="Times New Roman" w:cs="Times New Roman"/>
            <w:sz w:val="24"/>
            <w:szCs w:val="24"/>
            <w:shd w:val="clear" w:color="auto" w:fill="FFFFFF"/>
            <w:rPrChange w:id="5287"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657B96">
          <w:rPr>
            <w:rFonts w:ascii="Times New Roman" w:hAnsi="Times New Roman" w:cs="Times New Roman"/>
            <w:sz w:val="24"/>
            <w:szCs w:val="24"/>
            <w:rPrChange w:id="5288" w:author="DuyNgo" w:date="2012-08-10T08:15:00Z">
              <w:rPr>
                <w:rFonts w:asciiTheme="majorHAnsi" w:eastAsiaTheme="majorEastAsia" w:hAnsiTheme="majorHAnsi" w:cstheme="minorHAnsi"/>
                <w:b/>
                <w:bCs/>
                <w:color w:val="4F81BD" w:themeColor="accent1"/>
                <w:sz w:val="24"/>
                <w:szCs w:val="26"/>
              </w:rPr>
            </w:rPrChange>
          </w:rPr>
          <w:fldChar w:fldCharType="begin"/>
        </w:r>
        <w:r w:rsidRPr="00657B96">
          <w:rPr>
            <w:rFonts w:ascii="Times New Roman" w:hAnsi="Times New Roman" w:cs="Times New Roman"/>
            <w:sz w:val="24"/>
            <w:szCs w:val="24"/>
            <w:rPrChange w:id="5289" w:author="DuyNgo" w:date="2012-08-10T08:15:00Z">
              <w:rPr>
                <w:rFonts w:asciiTheme="majorHAnsi" w:eastAsiaTheme="majorEastAsia" w:hAnsiTheme="majorHAnsi" w:cstheme="minorHAnsi"/>
                <w:b/>
                <w:bCs/>
                <w:color w:val="4F81BD" w:themeColor="accent1"/>
                <w:sz w:val="24"/>
                <w:szCs w:val="26"/>
              </w:rPr>
            </w:rPrChange>
          </w:rPr>
          <w:instrText xml:space="preserve"> HYPERLINK "http://www.opensource.org/docs/osd" </w:instrText>
        </w:r>
        <w:r w:rsidRPr="00657B96">
          <w:rPr>
            <w:rFonts w:ascii="Times New Roman" w:hAnsi="Times New Roman" w:cs="Times New Roman"/>
            <w:sz w:val="24"/>
            <w:szCs w:val="24"/>
            <w:rPrChange w:id="5290" w:author="DuyNgo" w:date="2012-08-10T08:15:00Z">
              <w:rPr>
                <w:rFonts w:asciiTheme="majorHAnsi" w:eastAsiaTheme="majorEastAsia" w:hAnsiTheme="majorHAnsi" w:cstheme="minorHAnsi"/>
                <w:b/>
                <w:bCs/>
                <w:color w:val="4F81BD" w:themeColor="accent1"/>
                <w:sz w:val="24"/>
                <w:szCs w:val="26"/>
              </w:rPr>
            </w:rPrChange>
          </w:rPr>
          <w:fldChar w:fldCharType="separate"/>
        </w:r>
        <w:r w:rsidRPr="00657B96">
          <w:rPr>
            <w:rStyle w:val="Hyperlink"/>
            <w:rFonts w:ascii="Times New Roman" w:hAnsi="Times New Roman" w:cs="Times New Roman"/>
            <w:sz w:val="24"/>
            <w:szCs w:val="24"/>
            <w:shd w:val="clear" w:color="auto" w:fill="FFFFFF"/>
            <w:rPrChange w:id="5291" w:author="DuyNgo" w:date="2012-08-10T08:15:00Z">
              <w:rPr>
                <w:rStyle w:val="Hyperlink"/>
                <w:rFonts w:asciiTheme="majorHAnsi" w:eastAsiaTheme="majorEastAsia" w:hAnsiTheme="majorHAnsi" w:cstheme="minorHAnsi"/>
                <w:b/>
                <w:bCs/>
                <w:sz w:val="24"/>
                <w:szCs w:val="26"/>
                <w:shd w:val="clear" w:color="auto" w:fill="FFFFFF"/>
              </w:rPr>
            </w:rPrChange>
          </w:rPr>
          <w:t>OSI-certified</w:t>
        </w:r>
        <w:r w:rsidRPr="00657B96">
          <w:rPr>
            <w:rFonts w:ascii="Times New Roman" w:hAnsi="Times New Roman" w:cs="Times New Roman"/>
            <w:sz w:val="24"/>
            <w:szCs w:val="24"/>
            <w:rPrChange w:id="5292" w:author="DuyNgo" w:date="2012-08-10T08:15:00Z">
              <w:rPr>
                <w:rFonts w:asciiTheme="majorHAnsi" w:eastAsiaTheme="majorEastAsia" w:hAnsiTheme="majorHAnsi" w:cstheme="minorHAnsi"/>
                <w:b/>
                <w:bCs/>
                <w:color w:val="4F81BD" w:themeColor="accent1"/>
                <w:sz w:val="24"/>
                <w:szCs w:val="26"/>
              </w:rPr>
            </w:rPrChange>
          </w:rPr>
          <w:fldChar w:fldCharType="end"/>
        </w:r>
        <w:r w:rsidRPr="00657B96">
          <w:rPr>
            <w:rStyle w:val="apple-converted-space"/>
            <w:rFonts w:ascii="Times New Roman" w:hAnsi="Times New Roman" w:cs="Times New Roman"/>
            <w:sz w:val="24"/>
            <w:szCs w:val="24"/>
            <w:shd w:val="clear" w:color="auto" w:fill="FFFFFF"/>
            <w:rPrChange w:id="5293"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657B96">
          <w:rPr>
            <w:rFonts w:ascii="Times New Roman" w:hAnsi="Times New Roman" w:cs="Times New Roman"/>
            <w:sz w:val="24"/>
            <w:szCs w:val="24"/>
            <w:shd w:val="clear" w:color="auto" w:fill="FFFFFF"/>
            <w:rPrChange w:id="5294" w:author="DuyNgo" w:date="2012-08-10T08:15:00Z">
              <w:rPr>
                <w:rFonts w:asciiTheme="majorHAnsi" w:eastAsiaTheme="majorEastAsia" w:hAnsiTheme="majorHAnsi" w:cstheme="minorHAnsi"/>
                <w:b/>
                <w:bCs/>
                <w:color w:val="4F81BD" w:themeColor="accent1"/>
                <w:sz w:val="24"/>
                <w:szCs w:val="26"/>
                <w:shd w:val="clear" w:color="auto" w:fill="FFFFFF"/>
              </w:rPr>
            </w:rPrChange>
          </w:rPr>
          <w:t>("open") and</w:t>
        </w:r>
        <w:r w:rsidRPr="00657B96">
          <w:rPr>
            <w:rStyle w:val="apple-converted-space"/>
            <w:rFonts w:ascii="Times New Roman" w:hAnsi="Times New Roman" w:cs="Times New Roman"/>
            <w:sz w:val="24"/>
            <w:szCs w:val="24"/>
            <w:shd w:val="clear" w:color="auto" w:fill="FFFFFF"/>
            <w:rPrChange w:id="5295"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657B96">
          <w:rPr>
            <w:rFonts w:ascii="Times New Roman" w:hAnsi="Times New Roman" w:cs="Times New Roman"/>
            <w:sz w:val="24"/>
            <w:szCs w:val="24"/>
            <w:rPrChange w:id="5296" w:author="DuyNgo" w:date="2012-08-10T08:15:00Z">
              <w:rPr>
                <w:rFonts w:asciiTheme="majorHAnsi" w:eastAsiaTheme="majorEastAsia" w:hAnsiTheme="majorHAnsi" w:cstheme="minorHAnsi"/>
                <w:b/>
                <w:bCs/>
                <w:color w:val="4F81BD" w:themeColor="accent1"/>
                <w:sz w:val="24"/>
                <w:szCs w:val="26"/>
              </w:rPr>
            </w:rPrChange>
          </w:rPr>
          <w:fldChar w:fldCharType="begin"/>
        </w:r>
        <w:r w:rsidRPr="00657B96">
          <w:rPr>
            <w:rFonts w:ascii="Times New Roman" w:hAnsi="Times New Roman" w:cs="Times New Roman"/>
            <w:sz w:val="24"/>
            <w:szCs w:val="24"/>
            <w:rPrChange w:id="5297" w:author="DuyNgo" w:date="2012-08-10T08:15:00Z">
              <w:rPr>
                <w:rFonts w:asciiTheme="majorHAnsi" w:eastAsiaTheme="majorEastAsia" w:hAnsiTheme="majorHAnsi" w:cstheme="minorHAnsi"/>
                <w:b/>
                <w:bCs/>
                <w:color w:val="4F81BD" w:themeColor="accent1"/>
                <w:sz w:val="24"/>
                <w:szCs w:val="26"/>
              </w:rPr>
            </w:rPrChange>
          </w:rPr>
          <w:instrText xml:space="preserve"> HYPERLINK "http://www.gnu.org/licenses/license-list.html" </w:instrText>
        </w:r>
        <w:r w:rsidRPr="00657B96">
          <w:rPr>
            <w:rFonts w:ascii="Times New Roman" w:hAnsi="Times New Roman" w:cs="Times New Roman"/>
            <w:sz w:val="24"/>
            <w:szCs w:val="24"/>
            <w:rPrChange w:id="5298" w:author="DuyNgo" w:date="2012-08-10T08:15:00Z">
              <w:rPr>
                <w:rFonts w:asciiTheme="majorHAnsi" w:eastAsiaTheme="majorEastAsia" w:hAnsiTheme="majorHAnsi" w:cstheme="minorHAnsi"/>
                <w:b/>
                <w:bCs/>
                <w:color w:val="4F81BD" w:themeColor="accent1"/>
                <w:sz w:val="24"/>
                <w:szCs w:val="26"/>
              </w:rPr>
            </w:rPrChange>
          </w:rPr>
          <w:fldChar w:fldCharType="separate"/>
        </w:r>
        <w:r w:rsidRPr="00657B96">
          <w:rPr>
            <w:rStyle w:val="Hyperlink"/>
            <w:rFonts w:ascii="Times New Roman" w:hAnsi="Times New Roman" w:cs="Times New Roman"/>
            <w:sz w:val="24"/>
            <w:szCs w:val="24"/>
            <w:shd w:val="clear" w:color="auto" w:fill="FFFFFF"/>
            <w:rPrChange w:id="5299" w:author="DuyNgo" w:date="2012-08-10T08:15:00Z">
              <w:rPr>
                <w:rStyle w:val="Hyperlink"/>
                <w:rFonts w:asciiTheme="majorHAnsi" w:eastAsiaTheme="majorEastAsia" w:hAnsiTheme="majorHAnsi" w:cstheme="minorHAnsi"/>
                <w:b/>
                <w:bCs/>
                <w:sz w:val="24"/>
                <w:szCs w:val="26"/>
                <w:shd w:val="clear" w:color="auto" w:fill="FFFFFF"/>
              </w:rPr>
            </w:rPrChange>
          </w:rPr>
          <w:t>Gnu/FSF-recognized</w:t>
        </w:r>
        <w:r w:rsidRPr="00657B96">
          <w:rPr>
            <w:rFonts w:ascii="Times New Roman" w:hAnsi="Times New Roman" w:cs="Times New Roman"/>
            <w:sz w:val="24"/>
            <w:szCs w:val="24"/>
            <w:rPrChange w:id="5300" w:author="DuyNgo" w:date="2012-08-10T08:15:00Z">
              <w:rPr>
                <w:rFonts w:asciiTheme="majorHAnsi" w:eastAsiaTheme="majorEastAsia" w:hAnsiTheme="majorHAnsi" w:cstheme="minorHAnsi"/>
                <w:b/>
                <w:bCs/>
                <w:color w:val="4F81BD" w:themeColor="accent1"/>
                <w:sz w:val="24"/>
                <w:szCs w:val="26"/>
              </w:rPr>
            </w:rPrChange>
          </w:rPr>
          <w:fldChar w:fldCharType="end"/>
        </w:r>
        <w:r w:rsidRPr="00657B96">
          <w:rPr>
            <w:rStyle w:val="apple-converted-space"/>
            <w:rFonts w:ascii="Times New Roman" w:hAnsi="Times New Roman" w:cs="Times New Roman"/>
            <w:sz w:val="24"/>
            <w:szCs w:val="24"/>
            <w:shd w:val="clear" w:color="auto" w:fill="FFFFFF"/>
            <w:rPrChange w:id="5301"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657B96">
          <w:rPr>
            <w:rFonts w:ascii="Times New Roman" w:hAnsi="Times New Roman" w:cs="Times New Roman"/>
            <w:sz w:val="24"/>
            <w:szCs w:val="24"/>
            <w:shd w:val="clear" w:color="auto" w:fill="FFFFFF"/>
            <w:rPrChange w:id="5302" w:author="DuyNgo" w:date="2012-08-10T08:15:00Z">
              <w:rPr>
                <w:rFonts w:asciiTheme="majorHAnsi" w:eastAsiaTheme="majorEastAsia" w:hAnsiTheme="majorHAnsi" w:cstheme="minorHAnsi"/>
                <w:b/>
                <w:bCs/>
                <w:color w:val="4F81BD" w:themeColor="accent1"/>
                <w:sz w:val="24"/>
                <w:szCs w:val="26"/>
                <w:shd w:val="clear" w:color="auto" w:fill="FFFFFF"/>
              </w:rPr>
            </w:rPrChange>
          </w:rPr>
          <w:t>("free") license.</w:t>
        </w:r>
      </w:ins>
    </w:p>
    <w:p w:rsidR="005E0E76" w:rsidRPr="00657B96" w:rsidRDefault="00D1492A" w:rsidP="00D80EF7">
      <w:pPr>
        <w:pStyle w:val="Heading4"/>
        <w:rPr>
          <w:rFonts w:ascii="Times New Roman" w:hAnsi="Times New Roman" w:cs="Times New Roman"/>
          <w:sz w:val="24"/>
          <w:szCs w:val="24"/>
          <w:rPrChange w:id="5303" w:author="DuyNgo" w:date="2012-08-10T08:15:00Z">
            <w:rPr/>
          </w:rPrChange>
        </w:rPr>
      </w:pPr>
      <w:bookmarkStart w:id="5304" w:name="_Toc521150215"/>
      <w:bookmarkStart w:id="5305" w:name="_Toc326241090"/>
      <w:bookmarkStart w:id="5306" w:name="_Toc332774836"/>
      <w:r w:rsidRPr="00657B96">
        <w:rPr>
          <w:rFonts w:ascii="Times New Roman" w:hAnsi="Times New Roman" w:cs="Times New Roman"/>
          <w:sz w:val="24"/>
          <w:szCs w:val="24"/>
          <w:rPrChange w:id="5307" w:author="DuyNgo" w:date="2012-08-10T08:15:00Z">
            <w:rPr>
              <w:i w:val="0"/>
              <w:iCs w:val="0"/>
              <w:sz w:val="26"/>
              <w:szCs w:val="26"/>
            </w:rPr>
          </w:rPrChange>
        </w:rPr>
        <w:t>2.5</w:t>
      </w:r>
      <w:r w:rsidR="005E0E76" w:rsidRPr="00657B96">
        <w:rPr>
          <w:rFonts w:ascii="Times New Roman" w:hAnsi="Times New Roman" w:cs="Times New Roman"/>
          <w:sz w:val="24"/>
          <w:szCs w:val="24"/>
          <w:rPrChange w:id="5308" w:author="DuyNgo" w:date="2012-08-10T08:15:00Z">
            <w:rPr>
              <w:i w:val="0"/>
              <w:iCs w:val="0"/>
              <w:sz w:val="26"/>
              <w:szCs w:val="26"/>
            </w:rPr>
          </w:rPrChange>
        </w:rPr>
        <w:t>.11 Applicable Standards</w:t>
      </w:r>
      <w:bookmarkEnd w:id="5304"/>
      <w:bookmarkEnd w:id="5305"/>
      <w:bookmarkEnd w:id="5306"/>
    </w:p>
    <w:p w:rsidR="00C86435" w:rsidRPr="00657B96" w:rsidRDefault="005E0E76" w:rsidP="00384AEF">
      <w:pPr>
        <w:rPr>
          <w:rFonts w:ascii="Times New Roman" w:hAnsi="Times New Roman" w:cs="Times New Roman"/>
          <w:sz w:val="24"/>
          <w:szCs w:val="24"/>
        </w:rPr>
      </w:pPr>
      <w:r w:rsidRPr="00657B96">
        <w:rPr>
          <w:rFonts w:ascii="Times New Roman" w:hAnsi="Times New Roman" w:cs="Times New Roman"/>
          <w:sz w:val="24"/>
          <w:szCs w:val="24"/>
          <w:rPrChange w:id="5309" w:author="DuyNgo" w:date="2012-08-10T08:15:00Z">
            <w:rPr>
              <w:rFonts w:asciiTheme="majorHAnsi" w:eastAsiaTheme="majorEastAsia" w:hAnsiTheme="majorHAnsi" w:cstheme="minorHAnsi"/>
              <w:b/>
              <w:bCs/>
              <w:color w:val="4F81BD" w:themeColor="accent1"/>
              <w:sz w:val="24"/>
              <w:szCs w:val="26"/>
            </w:rPr>
          </w:rPrChange>
        </w:rPr>
        <w:t>The system shall confront to the ISO 90003:2001 standard.</w:t>
      </w:r>
    </w:p>
    <w:p w:rsidR="00682754" w:rsidRPr="00657B96" w:rsidRDefault="00682754" w:rsidP="000F5919">
      <w:pPr>
        <w:pStyle w:val="Heading1"/>
        <w:numPr>
          <w:ilvl w:val="0"/>
          <w:numId w:val="2"/>
        </w:numPr>
        <w:tabs>
          <w:tab w:val="left" w:pos="709"/>
        </w:tabs>
        <w:ind w:left="0" w:firstLine="284"/>
        <w:jc w:val="both"/>
        <w:rPr>
          <w:rFonts w:ascii="Times New Roman" w:hAnsi="Times New Roman" w:cs="Times New Roman"/>
          <w:sz w:val="24"/>
          <w:szCs w:val="24"/>
        </w:rPr>
      </w:pPr>
      <w:bookmarkStart w:id="5310" w:name="_Toc332774837"/>
      <w:r w:rsidRPr="00657B96">
        <w:rPr>
          <w:rFonts w:ascii="Times New Roman" w:hAnsi="Times New Roman" w:cs="Times New Roman"/>
          <w:sz w:val="24"/>
          <w:szCs w:val="24"/>
          <w:rPrChange w:id="5311" w:author="DuyNgo" w:date="2012-08-10T08:15:00Z">
            <w:rPr>
              <w:rFonts w:asciiTheme="minorHAnsi" w:hAnsiTheme="minorHAnsi" w:cstheme="minorHAnsi"/>
              <w:color w:val="4F81BD" w:themeColor="accent1"/>
              <w:sz w:val="24"/>
              <w:szCs w:val="24"/>
            </w:rPr>
          </w:rPrChange>
        </w:rPr>
        <w:t>Software Design Description</w:t>
      </w:r>
      <w:bookmarkEnd w:id="5310"/>
    </w:p>
    <w:p w:rsidR="00F7285F" w:rsidRPr="00657B96" w:rsidRDefault="00F7285F" w:rsidP="000F5919">
      <w:pPr>
        <w:jc w:val="both"/>
        <w:rPr>
          <w:ins w:id="5312" w:author="DuyNgo" w:date="2012-08-10T07:42:00Z"/>
          <w:rFonts w:ascii="Times New Roman" w:hAnsi="Times New Roman" w:cs="Times New Roman"/>
          <w:sz w:val="24"/>
          <w:szCs w:val="24"/>
        </w:rPr>
      </w:pPr>
      <w:bookmarkStart w:id="5313" w:name="_Toc290833648"/>
    </w:p>
    <w:p w:rsidR="00771246" w:rsidRPr="00657B96" w:rsidRDefault="00771246">
      <w:pPr>
        <w:pStyle w:val="Heading2"/>
        <w:numPr>
          <w:ilvl w:val="3"/>
          <w:numId w:val="39"/>
        </w:numPr>
        <w:ind w:left="450" w:hanging="450"/>
        <w:rPr>
          <w:ins w:id="5314" w:author="DuyNgo" w:date="2012-08-10T07:43:00Z"/>
          <w:rFonts w:ascii="Times New Roman" w:hAnsi="Times New Roman" w:cs="Times New Roman"/>
          <w:sz w:val="24"/>
          <w:szCs w:val="24"/>
          <w:rPrChange w:id="5315" w:author="DuyNgo" w:date="2012-08-10T08:15:00Z">
            <w:rPr>
              <w:ins w:id="5316" w:author="DuyNgo" w:date="2012-08-10T07:43:00Z"/>
            </w:rPr>
          </w:rPrChange>
        </w:rPr>
        <w:pPrChange w:id="5317" w:author="DuyNgo" w:date="2012-08-10T07:46:00Z">
          <w:pPr>
            <w:pStyle w:val="Heading1"/>
            <w:keepLines w:val="0"/>
            <w:numPr>
              <w:numId w:val="92"/>
            </w:numPr>
            <w:tabs>
              <w:tab w:val="num" w:pos="432"/>
            </w:tabs>
            <w:spacing w:before="0" w:after="60" w:line="260" w:lineRule="atLeast"/>
            <w:ind w:left="432" w:hanging="432"/>
          </w:pPr>
        </w:pPrChange>
      </w:pPr>
      <w:bookmarkStart w:id="5318" w:name="_Toc327466299"/>
      <w:bookmarkStart w:id="5319" w:name="_Toc332774838"/>
      <w:ins w:id="5320" w:author="DuyNgo" w:date="2012-08-10T07:43:00Z">
        <w:r w:rsidRPr="00657B96">
          <w:rPr>
            <w:rFonts w:ascii="Times New Roman" w:hAnsi="Times New Roman" w:cs="Times New Roman"/>
            <w:sz w:val="24"/>
            <w:szCs w:val="24"/>
            <w:rPrChange w:id="5321" w:author="DuyNgo" w:date="2012-08-10T08:15:00Z">
              <w:rPr/>
            </w:rPrChange>
          </w:rPr>
          <w:t>Introduction</w:t>
        </w:r>
        <w:bookmarkEnd w:id="5318"/>
        <w:bookmarkEnd w:id="5319"/>
      </w:ins>
    </w:p>
    <w:p w:rsidR="00771246" w:rsidRPr="00657B96" w:rsidRDefault="00771246">
      <w:pPr>
        <w:pStyle w:val="Heading3"/>
        <w:rPr>
          <w:ins w:id="5322" w:author="DuyNgo" w:date="2012-08-10T07:43:00Z"/>
          <w:rFonts w:ascii="Times New Roman" w:hAnsi="Times New Roman" w:cs="Times New Roman"/>
          <w:sz w:val="24"/>
          <w:szCs w:val="24"/>
          <w:rPrChange w:id="5323" w:author="DuyNgo" w:date="2012-08-10T08:15:00Z">
            <w:rPr>
              <w:ins w:id="5324" w:author="DuyNgo" w:date="2012-08-10T07:43:00Z"/>
            </w:rPr>
          </w:rPrChange>
        </w:rPr>
        <w:pPrChange w:id="5325" w:author="DuyNgo" w:date="2012-08-10T07:44:00Z">
          <w:pPr>
            <w:pStyle w:val="Heading2"/>
            <w:numPr>
              <w:ilvl w:val="1"/>
              <w:numId w:val="92"/>
            </w:numPr>
            <w:tabs>
              <w:tab w:val="num" w:pos="1026"/>
            </w:tabs>
            <w:ind w:left="1026" w:hanging="576"/>
          </w:pPr>
        </w:pPrChange>
      </w:pPr>
      <w:bookmarkStart w:id="5326" w:name="_Toc327466300"/>
      <w:bookmarkStart w:id="5327" w:name="_Toc332774839"/>
      <w:ins w:id="5328" w:author="DuyNgo" w:date="2012-08-10T07:46:00Z">
        <w:r w:rsidRPr="00657B96">
          <w:rPr>
            <w:rFonts w:ascii="Times New Roman" w:hAnsi="Times New Roman" w:cs="Times New Roman"/>
            <w:sz w:val="24"/>
            <w:szCs w:val="24"/>
            <w:rPrChange w:id="5329" w:author="DuyNgo" w:date="2012-08-10T08:15:00Z">
              <w:rPr/>
            </w:rPrChange>
          </w:rPr>
          <w:t xml:space="preserve">1.1 </w:t>
        </w:r>
      </w:ins>
      <w:ins w:id="5330" w:author="DuyNgo" w:date="2012-08-10T07:43:00Z">
        <w:r w:rsidRPr="00657B96">
          <w:rPr>
            <w:rFonts w:ascii="Times New Roman" w:hAnsi="Times New Roman" w:cs="Times New Roman"/>
            <w:sz w:val="24"/>
            <w:szCs w:val="24"/>
            <w:rPrChange w:id="5331" w:author="DuyNgo" w:date="2012-08-10T08:15:00Z">
              <w:rPr/>
            </w:rPrChange>
          </w:rPr>
          <w:t>Purpose</w:t>
        </w:r>
        <w:bookmarkEnd w:id="5326"/>
        <w:bookmarkEnd w:id="5327"/>
      </w:ins>
    </w:p>
    <w:p w:rsidR="00771246" w:rsidRPr="00657B96" w:rsidRDefault="00771246" w:rsidP="00771246">
      <w:pPr>
        <w:pStyle w:val="Body"/>
        <w:rPr>
          <w:ins w:id="5332" w:author="DuyNgo" w:date="2012-08-10T07:43:00Z"/>
          <w:rFonts w:ascii="Times New Roman" w:hAnsi="Times New Roman" w:cs="Times New Roman"/>
          <w:sz w:val="24"/>
          <w:szCs w:val="24"/>
        </w:rPr>
      </w:pPr>
      <w:ins w:id="5333" w:author="DuyNgo" w:date="2012-08-10T07:43:00Z">
        <w:r w:rsidRPr="00657B96">
          <w:rPr>
            <w:rFonts w:ascii="Times New Roman" w:hAnsi="Times New Roman" w:cs="Times New Roman"/>
            <w:sz w:val="24"/>
            <w:szCs w:val="24"/>
            <w:rPrChange w:id="5334" w:author="DuyNgo" w:date="2012-08-10T08:15:00Z">
              <w:rPr>
                <w:rFonts w:ascii="Times New Roman" w:eastAsiaTheme="majorEastAsia" w:hAnsi="Times New Roman" w:cs="Times New Roman"/>
                <w:b/>
                <w:bCs/>
                <w:color w:val="4F81BD" w:themeColor="accent1"/>
                <w:sz w:val="24"/>
                <w:szCs w:val="24"/>
              </w:rPr>
            </w:rPrChange>
          </w:rPr>
          <w:t>This document contains the detailed design for  to be developed  application on target platform. It defines, technically, how applications will operate. Developers will base on this document and corresponding SRS to conduct development plan, task assignment and implementation of the new application.</w:t>
        </w:r>
      </w:ins>
    </w:p>
    <w:p w:rsidR="00771246" w:rsidRPr="00657B96" w:rsidRDefault="00771246">
      <w:pPr>
        <w:pStyle w:val="Heading3"/>
        <w:rPr>
          <w:ins w:id="5335" w:author="DuyNgo" w:date="2012-08-10T07:43:00Z"/>
          <w:rFonts w:ascii="Times New Roman" w:hAnsi="Times New Roman" w:cs="Times New Roman"/>
          <w:sz w:val="24"/>
          <w:szCs w:val="24"/>
          <w:rPrChange w:id="5336" w:author="DuyNgo" w:date="2012-08-10T08:15:00Z">
            <w:rPr>
              <w:ins w:id="5337" w:author="DuyNgo" w:date="2012-08-10T07:43:00Z"/>
            </w:rPr>
          </w:rPrChange>
        </w:rPr>
        <w:pPrChange w:id="5338" w:author="DuyNgo" w:date="2012-08-10T07:44:00Z">
          <w:pPr>
            <w:pStyle w:val="Heading2"/>
            <w:numPr>
              <w:ilvl w:val="1"/>
              <w:numId w:val="92"/>
            </w:numPr>
            <w:tabs>
              <w:tab w:val="num" w:pos="1026"/>
            </w:tabs>
            <w:ind w:left="1026" w:hanging="576"/>
          </w:pPr>
        </w:pPrChange>
      </w:pPr>
      <w:bookmarkStart w:id="5339" w:name="_Toc327466301"/>
      <w:bookmarkStart w:id="5340" w:name="_Toc332774840"/>
      <w:ins w:id="5341" w:author="DuyNgo" w:date="2012-08-10T07:46:00Z">
        <w:r w:rsidRPr="00657B96">
          <w:rPr>
            <w:rFonts w:ascii="Times New Roman" w:hAnsi="Times New Roman" w:cs="Times New Roman"/>
            <w:sz w:val="24"/>
            <w:szCs w:val="24"/>
            <w:rPrChange w:id="5342" w:author="DuyNgo" w:date="2012-08-10T08:15:00Z">
              <w:rPr/>
            </w:rPrChange>
          </w:rPr>
          <w:t xml:space="preserve">1.2 </w:t>
        </w:r>
      </w:ins>
      <w:ins w:id="5343" w:author="DuyNgo" w:date="2012-08-10T07:43:00Z">
        <w:r w:rsidRPr="00657B96">
          <w:rPr>
            <w:rFonts w:ascii="Times New Roman" w:hAnsi="Times New Roman" w:cs="Times New Roman"/>
            <w:sz w:val="24"/>
            <w:szCs w:val="24"/>
            <w:rPrChange w:id="5344" w:author="DuyNgo" w:date="2012-08-10T08:15:00Z">
              <w:rPr/>
            </w:rPrChange>
          </w:rPr>
          <w:t>Scope</w:t>
        </w:r>
        <w:bookmarkEnd w:id="5339"/>
        <w:bookmarkEnd w:id="5340"/>
      </w:ins>
    </w:p>
    <w:p w:rsidR="00771246" w:rsidRPr="00657B96" w:rsidRDefault="00771246" w:rsidP="00771246">
      <w:pPr>
        <w:pStyle w:val="Body"/>
        <w:rPr>
          <w:ins w:id="5345" w:author="DuyNgo" w:date="2012-08-10T07:43:00Z"/>
          <w:rFonts w:ascii="Times New Roman" w:hAnsi="Times New Roman" w:cs="Times New Roman"/>
          <w:sz w:val="24"/>
          <w:szCs w:val="24"/>
        </w:rPr>
      </w:pPr>
      <w:ins w:id="5346" w:author="DuyNgo" w:date="2012-08-10T07:43:00Z">
        <w:r w:rsidRPr="00657B96">
          <w:rPr>
            <w:rFonts w:ascii="Times New Roman" w:hAnsi="Times New Roman" w:cs="Times New Roman"/>
            <w:sz w:val="24"/>
            <w:szCs w:val="24"/>
            <w:rPrChange w:id="5347" w:author="DuyNgo" w:date="2012-08-10T08:15:00Z">
              <w:rPr>
                <w:rFonts w:ascii="Times New Roman" w:eastAsiaTheme="majorEastAsia" w:hAnsi="Times New Roman" w:cs="Times New Roman"/>
                <w:b/>
                <w:bCs/>
                <w:color w:val="4F81BD" w:themeColor="accent1"/>
                <w:sz w:val="24"/>
                <w:szCs w:val="24"/>
              </w:rPr>
            </w:rPrChange>
          </w:rPr>
          <w:t>This document is prepared for the application OOPMS in scope of the capstone project of FU K4B.</w:t>
        </w:r>
      </w:ins>
    </w:p>
    <w:p w:rsidR="00771246" w:rsidRPr="00657B96" w:rsidRDefault="00771246">
      <w:pPr>
        <w:pStyle w:val="Heading3"/>
        <w:rPr>
          <w:ins w:id="5348" w:author="DuyNgo" w:date="2012-08-10T07:43:00Z"/>
          <w:rFonts w:ascii="Times New Roman" w:hAnsi="Times New Roman" w:cs="Times New Roman"/>
          <w:sz w:val="24"/>
          <w:szCs w:val="24"/>
          <w:rPrChange w:id="5349" w:author="DuyNgo" w:date="2012-08-10T08:15:00Z">
            <w:rPr>
              <w:ins w:id="5350" w:author="DuyNgo" w:date="2012-08-10T07:43:00Z"/>
            </w:rPr>
          </w:rPrChange>
        </w:rPr>
        <w:pPrChange w:id="5351" w:author="DuyNgo" w:date="2012-08-10T07:44:00Z">
          <w:pPr>
            <w:pStyle w:val="Heading2"/>
            <w:numPr>
              <w:ilvl w:val="1"/>
              <w:numId w:val="92"/>
            </w:numPr>
            <w:tabs>
              <w:tab w:val="num" w:pos="1026"/>
            </w:tabs>
            <w:ind w:left="1026" w:hanging="576"/>
          </w:pPr>
        </w:pPrChange>
      </w:pPr>
      <w:bookmarkStart w:id="5352" w:name="_Toc327466302"/>
      <w:bookmarkStart w:id="5353" w:name="_Toc332774841"/>
      <w:ins w:id="5354" w:author="DuyNgo" w:date="2012-08-10T07:47:00Z">
        <w:r w:rsidRPr="00657B96">
          <w:rPr>
            <w:rFonts w:ascii="Times New Roman" w:hAnsi="Times New Roman" w:cs="Times New Roman"/>
            <w:sz w:val="24"/>
            <w:szCs w:val="24"/>
            <w:rPrChange w:id="5355" w:author="DuyNgo" w:date="2012-08-10T08:15:00Z">
              <w:rPr/>
            </w:rPrChange>
          </w:rPr>
          <w:t xml:space="preserve">1.3 </w:t>
        </w:r>
      </w:ins>
      <w:ins w:id="5356" w:author="DuyNgo" w:date="2012-08-10T07:43:00Z">
        <w:r w:rsidRPr="00657B96">
          <w:rPr>
            <w:rFonts w:ascii="Times New Roman" w:hAnsi="Times New Roman" w:cs="Times New Roman"/>
            <w:sz w:val="24"/>
            <w:szCs w:val="24"/>
            <w:rPrChange w:id="5357" w:author="DuyNgo" w:date="2012-08-10T08:15:00Z">
              <w:rPr/>
            </w:rPrChange>
          </w:rPr>
          <w:t>Intended Audiences and Document Organization</w:t>
        </w:r>
        <w:bookmarkEnd w:id="5352"/>
        <w:bookmarkEnd w:id="5353"/>
      </w:ins>
    </w:p>
    <w:p w:rsidR="00771246" w:rsidRPr="00657B96" w:rsidRDefault="00771246" w:rsidP="00771246">
      <w:pPr>
        <w:pStyle w:val="Body"/>
        <w:rPr>
          <w:ins w:id="5358" w:author="DuyNgo" w:date="2012-08-10T07:43:00Z"/>
          <w:rFonts w:ascii="Times New Roman" w:hAnsi="Times New Roman" w:cs="Times New Roman"/>
          <w:sz w:val="24"/>
          <w:szCs w:val="24"/>
        </w:rPr>
      </w:pPr>
      <w:ins w:id="5359" w:author="DuyNgo" w:date="2012-08-10T07:43:00Z">
        <w:r w:rsidRPr="00657B96">
          <w:rPr>
            <w:rFonts w:ascii="Times New Roman" w:hAnsi="Times New Roman" w:cs="Times New Roman"/>
            <w:sz w:val="24"/>
            <w:szCs w:val="24"/>
            <w:rPrChange w:id="5360" w:author="DuyNgo" w:date="2012-08-10T08:15:00Z">
              <w:rPr>
                <w:rFonts w:ascii="Times New Roman" w:eastAsiaTheme="majorEastAsia" w:hAnsi="Times New Roman" w:cs="Times New Roman"/>
                <w:b/>
                <w:bCs/>
                <w:color w:val="4F81BD" w:themeColor="accent1"/>
                <w:sz w:val="24"/>
                <w:szCs w:val="24"/>
              </w:rPr>
            </w:rPrChange>
          </w:rPr>
          <w:t>This document is intended for:</w:t>
        </w:r>
      </w:ins>
    </w:p>
    <w:p w:rsidR="00771246" w:rsidRPr="00657B96" w:rsidRDefault="00771246" w:rsidP="00771246">
      <w:pPr>
        <w:pStyle w:val="BulletList1"/>
        <w:rPr>
          <w:ins w:id="5361" w:author="DuyNgo" w:date="2012-08-10T07:43:00Z"/>
          <w:rFonts w:ascii="Times New Roman" w:hAnsi="Times New Roman" w:cs="Times New Roman"/>
          <w:sz w:val="24"/>
          <w:szCs w:val="24"/>
        </w:rPr>
      </w:pPr>
      <w:ins w:id="5362" w:author="DuyNgo" w:date="2012-08-10T07:43:00Z">
        <w:r w:rsidRPr="00657B96">
          <w:rPr>
            <w:rFonts w:ascii="Times New Roman" w:hAnsi="Times New Roman" w:cs="Times New Roman"/>
            <w:sz w:val="24"/>
            <w:szCs w:val="24"/>
            <w:rPrChange w:id="5363" w:author="DuyNgo" w:date="2012-08-10T08:15:00Z">
              <w:rPr>
                <w:rFonts w:ascii="Times New Roman" w:eastAsiaTheme="majorEastAsia" w:hAnsi="Times New Roman" w:cs="Times New Roman"/>
                <w:b/>
                <w:bCs/>
                <w:color w:val="4F81BD" w:themeColor="accent1"/>
                <w:sz w:val="24"/>
                <w:szCs w:val="24"/>
              </w:rPr>
            </w:rPrChange>
          </w:rPr>
          <w:t>Development team: Developers and Testers</w:t>
        </w:r>
      </w:ins>
    </w:p>
    <w:p w:rsidR="00771246" w:rsidRPr="00657B96" w:rsidRDefault="00771246" w:rsidP="00771246">
      <w:pPr>
        <w:pStyle w:val="BulletList1"/>
        <w:rPr>
          <w:ins w:id="5364" w:author="DuyNgo" w:date="2012-08-10T07:43:00Z"/>
          <w:rFonts w:ascii="Times New Roman" w:hAnsi="Times New Roman" w:cs="Times New Roman"/>
          <w:sz w:val="24"/>
          <w:szCs w:val="24"/>
        </w:rPr>
      </w:pPr>
      <w:ins w:id="5365" w:author="DuyNgo" w:date="2012-08-10T07:43:00Z">
        <w:r w:rsidRPr="00657B96">
          <w:rPr>
            <w:rFonts w:ascii="Times New Roman" w:hAnsi="Times New Roman" w:cs="Times New Roman"/>
            <w:sz w:val="24"/>
            <w:szCs w:val="24"/>
            <w:rPrChange w:id="5366" w:author="DuyNgo" w:date="2012-08-10T08:15:00Z">
              <w:rPr>
                <w:rFonts w:ascii="Times New Roman" w:eastAsiaTheme="majorEastAsia" w:hAnsi="Times New Roman" w:cs="Times New Roman"/>
                <w:b/>
                <w:bCs/>
                <w:color w:val="4F81BD" w:themeColor="accent1"/>
                <w:sz w:val="24"/>
                <w:szCs w:val="24"/>
              </w:rPr>
            </w:rPrChange>
          </w:rPr>
          <w:t>Rollout Technical Team: Responsible for deploying applications to UAT and Production environments.</w:t>
        </w:r>
      </w:ins>
    </w:p>
    <w:p w:rsidR="00771246" w:rsidRPr="00657B96" w:rsidRDefault="00771246" w:rsidP="00771246">
      <w:pPr>
        <w:pStyle w:val="BulletList1"/>
        <w:rPr>
          <w:ins w:id="5367" w:author="DuyNgo" w:date="2012-08-10T07:43:00Z"/>
          <w:rFonts w:ascii="Times New Roman" w:hAnsi="Times New Roman" w:cs="Times New Roman"/>
          <w:sz w:val="24"/>
          <w:szCs w:val="24"/>
        </w:rPr>
      </w:pPr>
      <w:ins w:id="5368" w:author="DuyNgo" w:date="2012-08-10T07:43:00Z">
        <w:r w:rsidRPr="00657B96">
          <w:rPr>
            <w:rFonts w:ascii="Times New Roman" w:hAnsi="Times New Roman" w:cs="Times New Roman"/>
            <w:sz w:val="24"/>
            <w:szCs w:val="24"/>
            <w:rPrChange w:id="5369" w:author="DuyNgo" w:date="2012-08-10T08:15:00Z">
              <w:rPr>
                <w:rFonts w:ascii="Times New Roman" w:eastAsiaTheme="majorEastAsia" w:hAnsi="Times New Roman" w:cs="Times New Roman"/>
                <w:b/>
                <w:bCs/>
                <w:color w:val="4F81BD" w:themeColor="accent1"/>
                <w:sz w:val="24"/>
                <w:szCs w:val="24"/>
              </w:rPr>
            </w:rPrChange>
          </w:rPr>
          <w:t>Customer Representatives: Responsible to review &amp; approve the document.</w:t>
        </w:r>
      </w:ins>
    </w:p>
    <w:p w:rsidR="00771246" w:rsidRPr="00657B96" w:rsidRDefault="00771246" w:rsidP="00771246">
      <w:pPr>
        <w:pStyle w:val="Body"/>
        <w:rPr>
          <w:ins w:id="5370" w:author="DuyNgo" w:date="2012-08-10T07:43:00Z"/>
          <w:rFonts w:ascii="Times New Roman" w:hAnsi="Times New Roman" w:cs="Times New Roman"/>
          <w:sz w:val="24"/>
          <w:szCs w:val="24"/>
        </w:rPr>
      </w:pPr>
      <w:ins w:id="5371" w:author="DuyNgo" w:date="2012-08-10T07:43:00Z">
        <w:r w:rsidRPr="00657B96">
          <w:rPr>
            <w:rFonts w:ascii="Times New Roman" w:hAnsi="Times New Roman" w:cs="Times New Roman"/>
            <w:sz w:val="24"/>
            <w:szCs w:val="24"/>
            <w:rPrChange w:id="5372" w:author="DuyNgo" w:date="2012-08-10T08:15:00Z">
              <w:rPr>
                <w:rFonts w:ascii="Times New Roman" w:eastAsiaTheme="majorEastAsia" w:hAnsi="Times New Roman" w:cs="Times New Roman"/>
                <w:b/>
                <w:bCs/>
                <w:color w:val="4F81BD" w:themeColor="accent1"/>
                <w:sz w:val="24"/>
                <w:szCs w:val="24"/>
              </w:rPr>
            </w:rPrChange>
          </w:rPr>
          <w:t>Below are main sections of the document:</w:t>
        </w:r>
      </w:ins>
    </w:p>
    <w:p w:rsidR="00771246" w:rsidRPr="00657B96" w:rsidRDefault="00771246" w:rsidP="00771246">
      <w:pPr>
        <w:pStyle w:val="BulletList1"/>
        <w:rPr>
          <w:ins w:id="5373" w:author="DuyNgo" w:date="2012-08-10T07:43:00Z"/>
          <w:rFonts w:ascii="Times New Roman" w:hAnsi="Times New Roman" w:cs="Times New Roman"/>
          <w:sz w:val="24"/>
          <w:szCs w:val="24"/>
        </w:rPr>
      </w:pPr>
      <w:ins w:id="5374" w:author="DuyNgo" w:date="2012-08-10T07:43:00Z">
        <w:r w:rsidRPr="00657B96">
          <w:rPr>
            <w:rFonts w:ascii="Times New Roman" w:hAnsi="Times New Roman" w:cs="Times New Roman"/>
            <w:b/>
            <w:sz w:val="24"/>
            <w:szCs w:val="24"/>
            <w:rPrChange w:id="5375" w:author="DuyNgo" w:date="2012-08-10T08:15:00Z">
              <w:rPr>
                <w:rFonts w:ascii="Times New Roman" w:eastAsiaTheme="majorEastAsia" w:hAnsi="Times New Roman" w:cs="Times New Roman"/>
                <w:b/>
                <w:bCs/>
                <w:color w:val="4F81BD" w:themeColor="accent1"/>
                <w:sz w:val="24"/>
                <w:szCs w:val="24"/>
              </w:rPr>
            </w:rPrChange>
          </w:rPr>
          <w:t xml:space="preserve">Introduction </w:t>
        </w:r>
        <w:r w:rsidRPr="00657B96">
          <w:rPr>
            <w:rFonts w:ascii="Times New Roman" w:hAnsi="Times New Roman" w:cs="Times New Roman"/>
            <w:sz w:val="24"/>
            <w:szCs w:val="24"/>
            <w:rPrChange w:id="5376" w:author="DuyNgo" w:date="2012-08-10T08:15:00Z">
              <w:rPr>
                <w:rFonts w:ascii="Times New Roman" w:eastAsiaTheme="majorEastAsia" w:hAnsi="Times New Roman" w:cs="Times New Roman"/>
                <w:b/>
                <w:bCs/>
                <w:color w:val="4F81BD" w:themeColor="accent1"/>
                <w:sz w:val="24"/>
                <w:szCs w:val="24"/>
              </w:rPr>
            </w:rPrChange>
          </w:rPr>
          <w:t xml:space="preserve">: This section describes the general introduction of this document </w:t>
        </w:r>
      </w:ins>
    </w:p>
    <w:p w:rsidR="00771246" w:rsidRPr="00657B96" w:rsidRDefault="00771246" w:rsidP="00771246">
      <w:pPr>
        <w:pStyle w:val="BulletList1"/>
        <w:rPr>
          <w:ins w:id="5377" w:author="DuyNgo" w:date="2012-08-10T07:43:00Z"/>
          <w:rFonts w:ascii="Times New Roman" w:hAnsi="Times New Roman" w:cs="Times New Roman"/>
          <w:sz w:val="24"/>
          <w:szCs w:val="24"/>
        </w:rPr>
      </w:pPr>
      <w:ins w:id="5378" w:author="DuyNgo" w:date="2012-08-10T07:43:00Z">
        <w:r w:rsidRPr="00657B96">
          <w:rPr>
            <w:rFonts w:ascii="Times New Roman" w:hAnsi="Times New Roman" w:cs="Times New Roman"/>
            <w:b/>
            <w:sz w:val="24"/>
            <w:szCs w:val="24"/>
            <w:rPrChange w:id="5379" w:author="DuyNgo" w:date="2012-08-10T08:15:00Z">
              <w:rPr>
                <w:rFonts w:ascii="Times New Roman" w:eastAsiaTheme="majorEastAsia" w:hAnsi="Times New Roman" w:cs="Times New Roman"/>
                <w:b/>
                <w:bCs/>
                <w:color w:val="4F81BD" w:themeColor="accent1"/>
                <w:sz w:val="24"/>
                <w:szCs w:val="24"/>
              </w:rPr>
            </w:rPrChange>
          </w:rPr>
          <w:lastRenderedPageBreak/>
          <w:t xml:space="preserve">Architecture Design : </w:t>
        </w:r>
        <w:r w:rsidRPr="00657B96">
          <w:rPr>
            <w:rFonts w:ascii="Times New Roman" w:hAnsi="Times New Roman" w:cs="Times New Roman"/>
            <w:sz w:val="24"/>
            <w:szCs w:val="24"/>
            <w:rPrChange w:id="5380" w:author="DuyNgo" w:date="2012-08-10T08:15:00Z">
              <w:rPr>
                <w:rFonts w:ascii="Times New Roman" w:eastAsiaTheme="majorEastAsia" w:hAnsi="Times New Roman" w:cs="Times New Roman"/>
                <w:b/>
                <w:bCs/>
                <w:color w:val="4F81BD" w:themeColor="accent1"/>
                <w:sz w:val="24"/>
                <w:szCs w:val="24"/>
              </w:rPr>
            </w:rPrChange>
          </w:rPr>
          <w:t>This section describes the high-level technical assessments and decisions for the  application.</w:t>
        </w:r>
      </w:ins>
    </w:p>
    <w:p w:rsidR="00771246" w:rsidRPr="00657B96" w:rsidRDefault="00771246" w:rsidP="00771246">
      <w:pPr>
        <w:pStyle w:val="BulletList1"/>
        <w:rPr>
          <w:ins w:id="5381" w:author="DuyNgo" w:date="2012-08-10T07:43:00Z"/>
          <w:rFonts w:ascii="Times New Roman" w:hAnsi="Times New Roman" w:cs="Times New Roman"/>
          <w:sz w:val="24"/>
          <w:szCs w:val="24"/>
        </w:rPr>
      </w:pPr>
      <w:ins w:id="5382" w:author="DuyNgo" w:date="2012-08-10T07:43:00Z">
        <w:r w:rsidRPr="00657B96">
          <w:rPr>
            <w:rFonts w:ascii="Times New Roman" w:hAnsi="Times New Roman" w:cs="Times New Roman"/>
            <w:b/>
            <w:sz w:val="24"/>
            <w:szCs w:val="24"/>
            <w:rPrChange w:id="5383" w:author="DuyNgo" w:date="2012-08-10T08:15:00Z">
              <w:rPr>
                <w:rFonts w:ascii="Times New Roman" w:eastAsiaTheme="majorEastAsia" w:hAnsi="Times New Roman" w:cs="Times New Roman"/>
                <w:b/>
                <w:bCs/>
                <w:color w:val="4F81BD" w:themeColor="accent1"/>
                <w:sz w:val="24"/>
                <w:szCs w:val="24"/>
              </w:rPr>
            </w:rPrChange>
          </w:rPr>
          <w:t xml:space="preserve">Technical Solutions : </w:t>
        </w:r>
        <w:r w:rsidRPr="00657B96">
          <w:rPr>
            <w:rFonts w:ascii="Times New Roman" w:hAnsi="Times New Roman" w:cs="Times New Roman"/>
            <w:sz w:val="24"/>
            <w:szCs w:val="24"/>
            <w:rPrChange w:id="5384" w:author="DuyNgo" w:date="2012-08-10T08:15:00Z">
              <w:rPr>
                <w:rFonts w:ascii="Times New Roman" w:eastAsiaTheme="majorEastAsia" w:hAnsi="Times New Roman" w:cs="Times New Roman"/>
                <w:b/>
                <w:bCs/>
                <w:color w:val="4F81BD" w:themeColor="accent1"/>
                <w:sz w:val="24"/>
                <w:szCs w:val="24"/>
              </w:rPr>
            </w:rPrChange>
          </w:rPr>
          <w:t>This section describes mechanism used in the project.</w:t>
        </w:r>
      </w:ins>
    </w:p>
    <w:p w:rsidR="00771246" w:rsidRPr="00657B96" w:rsidRDefault="00771246" w:rsidP="00771246">
      <w:pPr>
        <w:pStyle w:val="BulletList1"/>
        <w:rPr>
          <w:ins w:id="5385" w:author="DuyNgo" w:date="2012-08-10T07:43:00Z"/>
          <w:rFonts w:ascii="Times New Roman" w:hAnsi="Times New Roman" w:cs="Times New Roman"/>
          <w:sz w:val="24"/>
          <w:szCs w:val="24"/>
        </w:rPr>
      </w:pPr>
      <w:ins w:id="5386" w:author="DuyNgo" w:date="2012-08-10T07:43:00Z">
        <w:r w:rsidRPr="00657B96">
          <w:rPr>
            <w:rFonts w:ascii="Times New Roman" w:hAnsi="Times New Roman" w:cs="Times New Roman"/>
            <w:b/>
            <w:sz w:val="24"/>
            <w:szCs w:val="24"/>
            <w:rPrChange w:id="5387" w:author="DuyNgo" w:date="2012-08-10T08:15:00Z">
              <w:rPr>
                <w:rFonts w:ascii="Times New Roman" w:eastAsiaTheme="majorEastAsia" w:hAnsi="Times New Roman" w:cs="Times New Roman"/>
                <w:b/>
                <w:bCs/>
                <w:color w:val="4F81BD" w:themeColor="accent1"/>
                <w:sz w:val="24"/>
                <w:szCs w:val="24"/>
              </w:rPr>
            </w:rPrChange>
          </w:rPr>
          <w:t>Database Design</w:t>
        </w:r>
        <w:r w:rsidRPr="00657B96">
          <w:rPr>
            <w:rFonts w:ascii="Times New Roman" w:hAnsi="Times New Roman" w:cs="Times New Roman"/>
            <w:sz w:val="24"/>
            <w:szCs w:val="24"/>
            <w:rPrChange w:id="5388" w:author="DuyNgo" w:date="2012-08-10T08:15:00Z">
              <w:rPr>
                <w:rFonts w:ascii="Times New Roman" w:eastAsiaTheme="majorEastAsia" w:hAnsi="Times New Roman" w:cs="Times New Roman"/>
                <w:b/>
                <w:bCs/>
                <w:color w:val="4F81BD" w:themeColor="accent1"/>
                <w:sz w:val="24"/>
                <w:szCs w:val="24"/>
              </w:rPr>
            </w:rPrChange>
          </w:rPr>
          <w:t xml:space="preserve">: </w:t>
        </w:r>
        <w:bookmarkStart w:id="5389" w:name="OLE_LINK5"/>
        <w:bookmarkStart w:id="5390" w:name="OLE_LINK6"/>
        <w:r w:rsidRPr="00657B96">
          <w:rPr>
            <w:rFonts w:ascii="Times New Roman" w:hAnsi="Times New Roman" w:cs="Times New Roman"/>
            <w:sz w:val="24"/>
            <w:szCs w:val="24"/>
            <w:rPrChange w:id="5391" w:author="DuyNgo" w:date="2012-08-10T08:15:00Z">
              <w:rPr>
                <w:rFonts w:ascii="Times New Roman" w:eastAsiaTheme="majorEastAsia" w:hAnsi="Times New Roman" w:cs="Times New Roman"/>
                <w:b/>
                <w:bCs/>
                <w:color w:val="4F81BD" w:themeColor="accent1"/>
                <w:sz w:val="24"/>
                <w:szCs w:val="24"/>
              </w:rPr>
            </w:rPrChange>
          </w:rPr>
          <w:t>This section describes</w:t>
        </w:r>
        <w:r w:rsidRPr="00657B96">
          <w:rPr>
            <w:rFonts w:ascii="Times New Roman" w:hAnsi="Times New Roman" w:cs="Times New Roman"/>
            <w:b/>
            <w:sz w:val="24"/>
            <w:szCs w:val="24"/>
            <w:rPrChange w:id="5392" w:author="DuyNgo" w:date="2012-08-10T08:15:00Z">
              <w:rPr>
                <w:rFonts w:ascii="Times New Roman" w:eastAsiaTheme="majorEastAsia" w:hAnsi="Times New Roman" w:cs="Times New Roman"/>
                <w:b/>
                <w:bCs/>
                <w:color w:val="4F81BD" w:themeColor="accent1"/>
                <w:sz w:val="24"/>
                <w:szCs w:val="24"/>
              </w:rPr>
            </w:rPrChange>
          </w:rPr>
          <w:t xml:space="preserve"> </w:t>
        </w:r>
        <w:r w:rsidRPr="00657B96">
          <w:rPr>
            <w:rFonts w:ascii="Times New Roman" w:hAnsi="Times New Roman" w:cs="Times New Roman"/>
            <w:sz w:val="24"/>
            <w:szCs w:val="24"/>
            <w:rPrChange w:id="5393" w:author="DuyNgo" w:date="2012-08-10T08:15:00Z">
              <w:rPr>
                <w:rFonts w:ascii="Times New Roman" w:eastAsiaTheme="majorEastAsia" w:hAnsi="Times New Roman" w:cs="Times New Roman"/>
                <w:b/>
                <w:bCs/>
                <w:color w:val="4F81BD" w:themeColor="accent1"/>
                <w:sz w:val="24"/>
                <w:szCs w:val="24"/>
              </w:rPr>
            </w:rPrChange>
          </w:rPr>
          <w:t xml:space="preserve">in detail how </w:t>
        </w:r>
        <w:bookmarkEnd w:id="5389"/>
        <w:bookmarkEnd w:id="5390"/>
        <w:r w:rsidRPr="00657B96">
          <w:rPr>
            <w:rFonts w:ascii="Times New Roman" w:hAnsi="Times New Roman" w:cs="Times New Roman"/>
            <w:sz w:val="24"/>
            <w:szCs w:val="24"/>
            <w:rPrChange w:id="5394" w:author="DuyNgo" w:date="2012-08-10T08:15:00Z">
              <w:rPr>
                <w:rFonts w:ascii="Times New Roman" w:eastAsiaTheme="majorEastAsia" w:hAnsi="Times New Roman" w:cs="Times New Roman"/>
                <w:b/>
                <w:bCs/>
                <w:color w:val="4F81BD" w:themeColor="accent1"/>
                <w:sz w:val="24"/>
                <w:szCs w:val="24"/>
              </w:rPr>
            </w:rPrChange>
          </w:rPr>
          <w:t>data is structured and manipulated in this application.</w:t>
        </w:r>
      </w:ins>
    </w:p>
    <w:p w:rsidR="00771246" w:rsidRPr="00657B96" w:rsidRDefault="00771246" w:rsidP="00771246">
      <w:pPr>
        <w:pStyle w:val="BulletList1"/>
        <w:rPr>
          <w:ins w:id="5395" w:author="DuyNgo" w:date="2012-08-10T07:43:00Z"/>
          <w:rFonts w:ascii="Times New Roman" w:hAnsi="Times New Roman" w:cs="Times New Roman"/>
          <w:b/>
          <w:sz w:val="24"/>
          <w:szCs w:val="24"/>
        </w:rPr>
      </w:pPr>
      <w:ins w:id="5396" w:author="DuyNgo" w:date="2012-08-10T07:43:00Z">
        <w:r w:rsidRPr="00657B96">
          <w:rPr>
            <w:rFonts w:ascii="Times New Roman" w:hAnsi="Times New Roman" w:cs="Times New Roman"/>
            <w:b/>
            <w:sz w:val="24"/>
            <w:szCs w:val="24"/>
            <w:rPrChange w:id="5397" w:author="DuyNgo" w:date="2012-08-10T08:15:00Z">
              <w:rPr>
                <w:rFonts w:ascii="Times New Roman" w:eastAsiaTheme="majorEastAsia" w:hAnsi="Times New Roman" w:cs="Times New Roman"/>
                <w:b/>
                <w:bCs/>
                <w:color w:val="4F81BD" w:themeColor="accent1"/>
                <w:sz w:val="24"/>
                <w:szCs w:val="24"/>
              </w:rPr>
            </w:rPrChange>
          </w:rPr>
          <w:t xml:space="preserve">CRC Card Model: </w:t>
        </w:r>
        <w:r w:rsidRPr="00657B96">
          <w:rPr>
            <w:rFonts w:ascii="Times New Roman" w:hAnsi="Times New Roman" w:cs="Times New Roman"/>
            <w:sz w:val="24"/>
            <w:szCs w:val="24"/>
            <w:rPrChange w:id="5398" w:author="DuyNgo" w:date="2012-08-10T08:15:00Z">
              <w:rPr>
                <w:rFonts w:ascii="Times New Roman" w:eastAsiaTheme="majorEastAsia" w:hAnsi="Times New Roman" w:cs="Times New Roman"/>
                <w:b/>
                <w:bCs/>
                <w:color w:val="4F81BD" w:themeColor="accent1"/>
                <w:sz w:val="24"/>
                <w:szCs w:val="24"/>
              </w:rPr>
            </w:rPrChange>
          </w:rPr>
          <w:t>This is to describe modules’ responsibilities and its cooperators.</w:t>
        </w:r>
      </w:ins>
    </w:p>
    <w:p w:rsidR="00771246" w:rsidRPr="00657B96" w:rsidRDefault="00771246" w:rsidP="00771246">
      <w:pPr>
        <w:pStyle w:val="BulletList1"/>
        <w:rPr>
          <w:ins w:id="5399" w:author="DuyNgo" w:date="2012-08-10T07:43:00Z"/>
          <w:rFonts w:ascii="Times New Roman" w:hAnsi="Times New Roman" w:cs="Times New Roman"/>
          <w:sz w:val="24"/>
          <w:szCs w:val="24"/>
        </w:rPr>
      </w:pPr>
      <w:ins w:id="5400" w:author="DuyNgo" w:date="2012-08-10T07:43:00Z">
        <w:r w:rsidRPr="00657B96">
          <w:rPr>
            <w:rFonts w:ascii="Times New Roman" w:hAnsi="Times New Roman" w:cs="Times New Roman"/>
            <w:b/>
            <w:sz w:val="24"/>
            <w:szCs w:val="24"/>
            <w:rPrChange w:id="5401" w:author="DuyNgo" w:date="2012-08-10T08:15:00Z">
              <w:rPr>
                <w:rFonts w:ascii="Times New Roman" w:eastAsiaTheme="majorEastAsia" w:hAnsi="Times New Roman" w:cs="Times New Roman"/>
                <w:b/>
                <w:bCs/>
                <w:color w:val="4F81BD" w:themeColor="accent1"/>
                <w:sz w:val="24"/>
                <w:szCs w:val="24"/>
              </w:rPr>
            </w:rPrChange>
          </w:rPr>
          <w:t>Application Security</w:t>
        </w:r>
        <w:r w:rsidRPr="00657B96">
          <w:rPr>
            <w:rFonts w:ascii="Times New Roman" w:hAnsi="Times New Roman" w:cs="Times New Roman"/>
            <w:sz w:val="24"/>
            <w:szCs w:val="24"/>
            <w:rPrChange w:id="5402" w:author="DuyNgo" w:date="2012-08-10T08:15:00Z">
              <w:rPr>
                <w:rFonts w:ascii="Times New Roman" w:eastAsiaTheme="majorEastAsia" w:hAnsi="Times New Roman" w:cs="Times New Roman"/>
                <w:b/>
                <w:bCs/>
                <w:color w:val="4F81BD" w:themeColor="accent1"/>
                <w:sz w:val="24"/>
                <w:szCs w:val="24"/>
              </w:rPr>
            </w:rPrChange>
          </w:rPr>
          <w:t>: This section describles security matrix in detail</w:t>
        </w:r>
      </w:ins>
    </w:p>
    <w:p w:rsidR="00771246" w:rsidRPr="00657B96" w:rsidRDefault="00771246" w:rsidP="00771246">
      <w:pPr>
        <w:pStyle w:val="BulletList1"/>
        <w:rPr>
          <w:ins w:id="5403" w:author="DuyNgo" w:date="2012-08-10T07:43:00Z"/>
          <w:rFonts w:ascii="Times New Roman" w:hAnsi="Times New Roman" w:cs="Times New Roman"/>
          <w:sz w:val="24"/>
          <w:szCs w:val="24"/>
        </w:rPr>
      </w:pPr>
      <w:ins w:id="5404" w:author="DuyNgo" w:date="2012-08-10T07:43:00Z">
        <w:r w:rsidRPr="00657B96">
          <w:rPr>
            <w:rFonts w:ascii="Times New Roman" w:hAnsi="Times New Roman" w:cs="Times New Roman"/>
            <w:b/>
            <w:sz w:val="24"/>
            <w:szCs w:val="24"/>
            <w:rPrChange w:id="5405" w:author="DuyNgo" w:date="2012-08-10T08:15:00Z">
              <w:rPr>
                <w:rFonts w:ascii="Times New Roman" w:eastAsiaTheme="majorEastAsia" w:hAnsi="Times New Roman" w:cs="Times New Roman"/>
                <w:b/>
                <w:bCs/>
                <w:color w:val="4F81BD" w:themeColor="accent1"/>
                <w:sz w:val="24"/>
                <w:szCs w:val="24"/>
              </w:rPr>
            </w:rPrChange>
          </w:rPr>
          <w:t>Detail Function Design</w:t>
        </w:r>
        <w:r w:rsidRPr="00657B96">
          <w:rPr>
            <w:rFonts w:ascii="Times New Roman" w:hAnsi="Times New Roman" w:cs="Times New Roman"/>
            <w:sz w:val="24"/>
            <w:szCs w:val="24"/>
            <w:rPrChange w:id="5406" w:author="DuyNgo" w:date="2012-08-10T08:15:00Z">
              <w:rPr>
                <w:rFonts w:ascii="Times New Roman" w:eastAsiaTheme="majorEastAsia" w:hAnsi="Times New Roman" w:cs="Times New Roman"/>
                <w:b/>
                <w:bCs/>
                <w:color w:val="4F81BD" w:themeColor="accent1"/>
                <w:sz w:val="24"/>
                <w:szCs w:val="24"/>
              </w:rPr>
            </w:rPrChange>
          </w:rPr>
          <w:t>: This section describe in detail how features are developed and work.</w:t>
        </w:r>
      </w:ins>
    </w:p>
    <w:p w:rsidR="00771246" w:rsidRPr="00657B96" w:rsidRDefault="00771246" w:rsidP="00771246">
      <w:pPr>
        <w:pStyle w:val="BulletList1"/>
        <w:rPr>
          <w:ins w:id="5407" w:author="DuyNgo" w:date="2012-08-10T07:43:00Z"/>
          <w:rFonts w:ascii="Times New Roman" w:hAnsi="Times New Roman" w:cs="Times New Roman"/>
          <w:b/>
          <w:sz w:val="24"/>
          <w:szCs w:val="24"/>
        </w:rPr>
      </w:pPr>
      <w:ins w:id="5408" w:author="DuyNgo" w:date="2012-08-10T07:43:00Z">
        <w:r w:rsidRPr="00657B96">
          <w:rPr>
            <w:rFonts w:ascii="Times New Roman" w:hAnsi="Times New Roman" w:cs="Times New Roman"/>
            <w:b/>
            <w:sz w:val="24"/>
            <w:szCs w:val="24"/>
            <w:rPrChange w:id="5409" w:author="DuyNgo" w:date="2012-08-10T08:15:00Z">
              <w:rPr>
                <w:rFonts w:ascii="Times New Roman" w:eastAsiaTheme="majorEastAsia" w:hAnsi="Times New Roman" w:cs="Times New Roman"/>
                <w:b/>
                <w:bCs/>
                <w:color w:val="4F81BD" w:themeColor="accent1"/>
                <w:sz w:val="24"/>
                <w:szCs w:val="24"/>
              </w:rPr>
            </w:rPrChange>
          </w:rPr>
          <w:t xml:space="preserve">Interface Design: </w:t>
        </w:r>
        <w:r w:rsidRPr="00657B96">
          <w:rPr>
            <w:rFonts w:ascii="Times New Roman" w:hAnsi="Times New Roman" w:cs="Times New Roman"/>
            <w:sz w:val="24"/>
            <w:szCs w:val="24"/>
            <w:rPrChange w:id="5410" w:author="DuyNgo" w:date="2012-08-10T08:15:00Z">
              <w:rPr>
                <w:rFonts w:ascii="Times New Roman" w:eastAsiaTheme="majorEastAsia" w:hAnsi="Times New Roman" w:cs="Times New Roman"/>
                <w:b/>
                <w:bCs/>
                <w:color w:val="4F81BD" w:themeColor="accent1"/>
                <w:sz w:val="24"/>
                <w:szCs w:val="24"/>
              </w:rPr>
            </w:rPrChange>
          </w:rPr>
          <w:t>This section describes</w:t>
        </w:r>
        <w:r w:rsidRPr="00657B96">
          <w:rPr>
            <w:rFonts w:ascii="Times New Roman" w:hAnsi="Times New Roman" w:cs="Times New Roman"/>
            <w:b/>
            <w:sz w:val="24"/>
            <w:szCs w:val="24"/>
            <w:rPrChange w:id="5411" w:author="DuyNgo" w:date="2012-08-10T08:15:00Z">
              <w:rPr>
                <w:rFonts w:ascii="Times New Roman" w:eastAsiaTheme="majorEastAsia" w:hAnsi="Times New Roman" w:cs="Times New Roman"/>
                <w:b/>
                <w:bCs/>
                <w:color w:val="4F81BD" w:themeColor="accent1"/>
                <w:sz w:val="24"/>
                <w:szCs w:val="24"/>
              </w:rPr>
            </w:rPrChange>
          </w:rPr>
          <w:t xml:space="preserve"> </w:t>
        </w:r>
        <w:r w:rsidRPr="00657B96">
          <w:rPr>
            <w:rFonts w:ascii="Times New Roman" w:hAnsi="Times New Roman" w:cs="Times New Roman"/>
            <w:sz w:val="24"/>
            <w:szCs w:val="24"/>
            <w:rPrChange w:id="5412" w:author="DuyNgo" w:date="2012-08-10T08:15:00Z">
              <w:rPr>
                <w:rFonts w:ascii="Times New Roman" w:eastAsiaTheme="majorEastAsia" w:hAnsi="Times New Roman" w:cs="Times New Roman"/>
                <w:b/>
                <w:bCs/>
                <w:color w:val="4F81BD" w:themeColor="accent1"/>
                <w:sz w:val="24"/>
                <w:szCs w:val="24"/>
              </w:rPr>
            </w:rPrChange>
          </w:rPr>
          <w:t>in detail how  UI is designed  in general ( layout , theme ).</w:t>
        </w:r>
      </w:ins>
    </w:p>
    <w:p w:rsidR="00771246" w:rsidRPr="00657B96" w:rsidRDefault="00771246" w:rsidP="00771246">
      <w:pPr>
        <w:pStyle w:val="BulletList1"/>
        <w:rPr>
          <w:ins w:id="5413" w:author="DuyNgo" w:date="2012-08-10T07:43:00Z"/>
          <w:rFonts w:ascii="Times New Roman" w:hAnsi="Times New Roman" w:cs="Times New Roman"/>
          <w:b/>
          <w:sz w:val="24"/>
          <w:szCs w:val="24"/>
        </w:rPr>
      </w:pPr>
      <w:ins w:id="5414" w:author="DuyNgo" w:date="2012-08-10T07:43:00Z">
        <w:r w:rsidRPr="00657B96">
          <w:rPr>
            <w:rFonts w:ascii="Times New Roman" w:hAnsi="Times New Roman" w:cs="Times New Roman"/>
            <w:b/>
            <w:sz w:val="24"/>
            <w:szCs w:val="24"/>
            <w:rPrChange w:id="5415" w:author="DuyNgo" w:date="2012-08-10T08:15:00Z">
              <w:rPr>
                <w:rFonts w:ascii="Times New Roman" w:eastAsiaTheme="majorEastAsia" w:hAnsi="Times New Roman" w:cs="Times New Roman"/>
                <w:b/>
                <w:bCs/>
                <w:color w:val="4F81BD" w:themeColor="accent1"/>
                <w:sz w:val="24"/>
                <w:szCs w:val="24"/>
              </w:rPr>
            </w:rPrChange>
          </w:rPr>
          <w:t xml:space="preserve">Configuration: </w:t>
        </w:r>
        <w:r w:rsidRPr="00657B96">
          <w:rPr>
            <w:rFonts w:ascii="Times New Roman" w:hAnsi="Times New Roman" w:cs="Times New Roman"/>
            <w:sz w:val="24"/>
            <w:szCs w:val="24"/>
            <w:rPrChange w:id="5416" w:author="DuyNgo" w:date="2012-08-10T08:15:00Z">
              <w:rPr>
                <w:rFonts w:ascii="Times New Roman" w:eastAsiaTheme="majorEastAsia" w:hAnsi="Times New Roman" w:cs="Times New Roman"/>
                <w:b/>
                <w:bCs/>
                <w:color w:val="4F81BD" w:themeColor="accent1"/>
                <w:sz w:val="24"/>
                <w:szCs w:val="24"/>
              </w:rPr>
            </w:rPrChange>
          </w:rPr>
          <w:t>This section describes all configuration needed for the application to function properly.</w:t>
        </w:r>
      </w:ins>
    </w:p>
    <w:p w:rsidR="00771246" w:rsidRPr="00657B96" w:rsidRDefault="00771246" w:rsidP="00771246">
      <w:pPr>
        <w:pStyle w:val="BulletList1"/>
        <w:rPr>
          <w:ins w:id="5417" w:author="DuyNgo" w:date="2012-08-10T07:43:00Z"/>
          <w:rFonts w:ascii="Times New Roman" w:hAnsi="Times New Roman" w:cs="Times New Roman"/>
          <w:b/>
          <w:sz w:val="24"/>
          <w:szCs w:val="24"/>
        </w:rPr>
      </w:pPr>
      <w:ins w:id="5418" w:author="DuyNgo" w:date="2012-08-10T07:43:00Z">
        <w:r w:rsidRPr="00657B96">
          <w:rPr>
            <w:rFonts w:ascii="Times New Roman" w:hAnsi="Times New Roman" w:cs="Times New Roman"/>
            <w:b/>
            <w:sz w:val="24"/>
            <w:szCs w:val="24"/>
            <w:rPrChange w:id="5419" w:author="DuyNgo" w:date="2012-08-10T08:15:00Z">
              <w:rPr>
                <w:rFonts w:ascii="Times New Roman" w:eastAsiaTheme="majorEastAsia" w:hAnsi="Times New Roman" w:cs="Times New Roman"/>
                <w:b/>
                <w:bCs/>
                <w:color w:val="4F81BD" w:themeColor="accent1"/>
                <w:sz w:val="24"/>
                <w:szCs w:val="24"/>
              </w:rPr>
            </w:rPrChange>
          </w:rPr>
          <w:t>Packaging and Deployment:</w:t>
        </w:r>
        <w:r w:rsidRPr="00657B96">
          <w:rPr>
            <w:rFonts w:ascii="Times New Roman" w:hAnsi="Times New Roman" w:cs="Times New Roman"/>
            <w:sz w:val="24"/>
            <w:szCs w:val="24"/>
            <w:rPrChange w:id="5420" w:author="DuyNgo" w:date="2012-08-10T08:15:00Z">
              <w:rPr>
                <w:rFonts w:ascii="Times New Roman" w:eastAsiaTheme="majorEastAsia" w:hAnsi="Times New Roman" w:cs="Times New Roman"/>
                <w:b/>
                <w:bCs/>
                <w:color w:val="4F81BD" w:themeColor="accent1"/>
                <w:sz w:val="24"/>
                <w:szCs w:val="24"/>
              </w:rPr>
            </w:rPrChange>
          </w:rPr>
          <w:t xml:space="preserve"> This section describles how applications could be packaged and deployed.</w:t>
        </w:r>
      </w:ins>
    </w:p>
    <w:p w:rsidR="00771246" w:rsidRPr="00657B96" w:rsidRDefault="00771246" w:rsidP="00771246">
      <w:pPr>
        <w:pStyle w:val="BulletList1"/>
        <w:rPr>
          <w:ins w:id="5421" w:author="DuyNgo" w:date="2012-08-10T07:43:00Z"/>
          <w:rFonts w:ascii="Times New Roman" w:hAnsi="Times New Roman" w:cs="Times New Roman"/>
          <w:sz w:val="24"/>
          <w:szCs w:val="24"/>
        </w:rPr>
      </w:pPr>
      <w:ins w:id="5422" w:author="DuyNgo" w:date="2012-08-10T07:43:00Z">
        <w:r w:rsidRPr="00657B96">
          <w:rPr>
            <w:rFonts w:ascii="Times New Roman" w:hAnsi="Times New Roman" w:cs="Times New Roman"/>
            <w:caps/>
            <w:sz w:val="24"/>
            <w:szCs w:val="24"/>
            <w:rPrChange w:id="5423" w:author="DuyNgo" w:date="2012-08-10T08:15:00Z">
              <w:rPr>
                <w:rFonts w:ascii="Times New Roman" w:eastAsiaTheme="majorEastAsia" w:hAnsi="Times New Roman" w:cs="Times New Roman"/>
                <w:b/>
                <w:bCs/>
                <w:caps/>
                <w:color w:val="4F81BD" w:themeColor="accent1"/>
                <w:sz w:val="24"/>
                <w:szCs w:val="24"/>
              </w:rPr>
            </w:rPrChange>
          </w:rPr>
          <w:t>Note:</w:t>
        </w:r>
        <w:r w:rsidRPr="00657B96">
          <w:rPr>
            <w:rFonts w:ascii="Times New Roman" w:hAnsi="Times New Roman" w:cs="Times New Roman"/>
            <w:b/>
            <w:sz w:val="24"/>
            <w:szCs w:val="24"/>
            <w:rPrChange w:id="5424" w:author="DuyNgo" w:date="2012-08-10T08:15:00Z">
              <w:rPr>
                <w:rFonts w:ascii="Times New Roman" w:eastAsiaTheme="majorEastAsia" w:hAnsi="Times New Roman" w:cs="Times New Roman"/>
                <w:b/>
                <w:bCs/>
                <w:color w:val="4F81BD" w:themeColor="accent1"/>
                <w:sz w:val="24"/>
                <w:szCs w:val="24"/>
              </w:rPr>
            </w:rPrChange>
          </w:rPr>
          <w:t xml:space="preserve"> </w:t>
        </w:r>
        <w:r w:rsidRPr="00657B96">
          <w:rPr>
            <w:rFonts w:ascii="Times New Roman" w:hAnsi="Times New Roman" w:cs="Times New Roman"/>
            <w:sz w:val="24"/>
            <w:szCs w:val="24"/>
            <w:rPrChange w:id="5425" w:author="DuyNgo" w:date="2012-08-10T08:15:00Z">
              <w:rPr>
                <w:rFonts w:ascii="Times New Roman" w:eastAsiaTheme="majorEastAsia" w:hAnsi="Times New Roman" w:cs="Times New Roman"/>
                <w:b/>
                <w:bCs/>
                <w:color w:val="4F81BD" w:themeColor="accent1"/>
                <w:sz w:val="24"/>
                <w:szCs w:val="24"/>
              </w:rPr>
            </w:rPrChange>
          </w:rPr>
          <w:t>Please refer section 1.4 for all acronyms and abbreviations you may encounter within this document.</w:t>
        </w:r>
      </w:ins>
    </w:p>
    <w:p w:rsidR="00771246" w:rsidRPr="00657B96" w:rsidRDefault="00771246">
      <w:pPr>
        <w:pStyle w:val="Heading3"/>
        <w:rPr>
          <w:ins w:id="5426" w:author="DuyNgo" w:date="2012-08-10T07:43:00Z"/>
          <w:rFonts w:ascii="Times New Roman" w:hAnsi="Times New Roman" w:cs="Times New Roman"/>
          <w:sz w:val="24"/>
          <w:szCs w:val="24"/>
          <w:rPrChange w:id="5427" w:author="DuyNgo" w:date="2012-08-10T08:15:00Z">
            <w:rPr>
              <w:ins w:id="5428" w:author="DuyNgo" w:date="2012-08-10T07:43:00Z"/>
            </w:rPr>
          </w:rPrChange>
        </w:rPr>
        <w:pPrChange w:id="5429" w:author="DuyNgo" w:date="2012-08-10T07:44:00Z">
          <w:pPr>
            <w:pStyle w:val="Heading2"/>
            <w:keepLines w:val="0"/>
            <w:numPr>
              <w:ilvl w:val="1"/>
              <w:numId w:val="92"/>
            </w:numPr>
            <w:tabs>
              <w:tab w:val="num" w:pos="360"/>
              <w:tab w:val="num" w:pos="576"/>
              <w:tab w:val="num" w:pos="1026"/>
            </w:tabs>
            <w:spacing w:before="480" w:after="240" w:line="240" w:lineRule="auto"/>
            <w:ind w:left="360" w:hanging="360"/>
            <w:jc w:val="both"/>
          </w:pPr>
        </w:pPrChange>
      </w:pPr>
      <w:bookmarkStart w:id="5430" w:name="_Toc327466303"/>
      <w:bookmarkStart w:id="5431" w:name="_Toc332774842"/>
      <w:bookmarkStart w:id="5432" w:name="_Toc294724807"/>
      <w:ins w:id="5433" w:author="DuyNgo" w:date="2012-08-10T07:47:00Z">
        <w:r w:rsidRPr="00657B96">
          <w:rPr>
            <w:rFonts w:ascii="Times New Roman" w:hAnsi="Times New Roman" w:cs="Times New Roman"/>
            <w:sz w:val="24"/>
            <w:szCs w:val="24"/>
            <w:rPrChange w:id="5434" w:author="DuyNgo" w:date="2012-08-10T08:15:00Z">
              <w:rPr/>
            </w:rPrChange>
          </w:rPr>
          <w:t xml:space="preserve">1.4 </w:t>
        </w:r>
      </w:ins>
      <w:ins w:id="5435" w:author="DuyNgo" w:date="2012-08-10T07:43:00Z">
        <w:r w:rsidRPr="00657B96">
          <w:rPr>
            <w:rFonts w:ascii="Times New Roman" w:hAnsi="Times New Roman" w:cs="Times New Roman"/>
            <w:sz w:val="24"/>
            <w:szCs w:val="24"/>
            <w:rPrChange w:id="5436" w:author="DuyNgo" w:date="2012-08-10T08:15:00Z">
              <w:rPr/>
            </w:rPrChange>
          </w:rPr>
          <w:t>Acronyms and Abbreviations</w:t>
        </w:r>
        <w:bookmarkEnd w:id="5430"/>
        <w:bookmarkEnd w:id="5431"/>
        <w:r w:rsidRPr="00657B96">
          <w:rPr>
            <w:rFonts w:ascii="Times New Roman" w:hAnsi="Times New Roman" w:cs="Times New Roman"/>
            <w:sz w:val="24"/>
            <w:szCs w:val="24"/>
            <w:rPrChange w:id="5437" w:author="DuyNgo" w:date="2012-08-10T08:15:00Z">
              <w:rPr/>
            </w:rPrChange>
          </w:rPr>
          <w:t xml:space="preserve"> </w:t>
        </w:r>
        <w:bookmarkEnd w:id="5432"/>
      </w:ins>
    </w:p>
    <w:tbl>
      <w:tblPr>
        <w:tblW w:w="8895" w:type="dxa"/>
        <w:tblInd w:w="2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851"/>
        <w:gridCol w:w="1842"/>
        <w:gridCol w:w="6202"/>
      </w:tblGrid>
      <w:tr w:rsidR="00771246" w:rsidRPr="00657B96" w:rsidTr="00227BA2">
        <w:trPr>
          <w:ins w:id="5438" w:author="DuyNgo" w:date="2012-08-10T07:43:00Z"/>
        </w:trPr>
        <w:tc>
          <w:tcPr>
            <w:tcW w:w="851" w:type="dxa"/>
            <w:shd w:val="clear" w:color="auto" w:fill="E6E6E6"/>
          </w:tcPr>
          <w:p w:rsidR="00771246" w:rsidRPr="00657B96" w:rsidRDefault="00771246" w:rsidP="00227BA2">
            <w:pPr>
              <w:pStyle w:val="HeadingLv1"/>
              <w:rPr>
                <w:ins w:id="5439" w:author="DuyNgo" w:date="2012-08-10T07:43:00Z"/>
                <w:rFonts w:cs="Times New Roman"/>
                <w:sz w:val="24"/>
              </w:rPr>
            </w:pPr>
            <w:ins w:id="5440" w:author="DuyNgo" w:date="2012-08-10T07:43:00Z">
              <w:r w:rsidRPr="00657B96">
                <w:rPr>
                  <w:rFonts w:cs="Times New Roman"/>
                  <w:sz w:val="24"/>
                  <w:rPrChange w:id="5441" w:author="DuyNgo" w:date="2012-08-10T08:15:00Z">
                    <w:rPr>
                      <w:rFonts w:asciiTheme="majorHAnsi" w:eastAsiaTheme="majorEastAsia" w:hAnsiTheme="majorHAnsi" w:cs="Times New Roman"/>
                      <w:bCs/>
                      <w:snapToGrid/>
                      <w:color w:val="4F81BD" w:themeColor="accent1"/>
                      <w:sz w:val="24"/>
                      <w:szCs w:val="26"/>
                      <w:lang w:val="en-US"/>
                    </w:rPr>
                  </w:rPrChange>
                </w:rPr>
                <w:t>#</w:t>
              </w:r>
            </w:ins>
          </w:p>
        </w:tc>
        <w:tc>
          <w:tcPr>
            <w:tcW w:w="1842" w:type="dxa"/>
            <w:shd w:val="clear" w:color="auto" w:fill="E6E6E6"/>
          </w:tcPr>
          <w:p w:rsidR="00771246" w:rsidRPr="00657B96" w:rsidRDefault="00771246" w:rsidP="00227BA2">
            <w:pPr>
              <w:pStyle w:val="HeadingLv1"/>
              <w:rPr>
                <w:ins w:id="5442" w:author="DuyNgo" w:date="2012-08-10T07:43:00Z"/>
                <w:rFonts w:cs="Times New Roman"/>
                <w:sz w:val="24"/>
              </w:rPr>
            </w:pPr>
            <w:ins w:id="5443" w:author="DuyNgo" w:date="2012-08-10T07:43:00Z">
              <w:r w:rsidRPr="00657B96">
                <w:rPr>
                  <w:rFonts w:cs="Times New Roman"/>
                  <w:sz w:val="24"/>
                  <w:rPrChange w:id="5444" w:author="DuyNgo" w:date="2012-08-10T08:15:00Z">
                    <w:rPr>
                      <w:rFonts w:asciiTheme="majorHAnsi" w:eastAsiaTheme="majorEastAsia" w:hAnsiTheme="majorHAnsi" w:cs="Times New Roman"/>
                      <w:bCs/>
                      <w:snapToGrid/>
                      <w:color w:val="4F81BD" w:themeColor="accent1"/>
                      <w:sz w:val="24"/>
                      <w:szCs w:val="26"/>
                      <w:lang w:val="en-US"/>
                    </w:rPr>
                  </w:rPrChange>
                </w:rPr>
                <w:t>Item</w:t>
              </w:r>
            </w:ins>
          </w:p>
        </w:tc>
        <w:tc>
          <w:tcPr>
            <w:tcW w:w="6202" w:type="dxa"/>
            <w:shd w:val="clear" w:color="auto" w:fill="E6E6E6"/>
          </w:tcPr>
          <w:p w:rsidR="00771246" w:rsidRPr="00657B96" w:rsidRDefault="00771246" w:rsidP="00227BA2">
            <w:pPr>
              <w:pStyle w:val="HeadingLv1"/>
              <w:rPr>
                <w:ins w:id="5445" w:author="DuyNgo" w:date="2012-08-10T07:43:00Z"/>
                <w:rFonts w:cs="Times New Roman"/>
                <w:sz w:val="24"/>
              </w:rPr>
            </w:pPr>
            <w:ins w:id="5446" w:author="DuyNgo" w:date="2012-08-10T07:43:00Z">
              <w:r w:rsidRPr="00657B96">
                <w:rPr>
                  <w:rFonts w:cs="Times New Roman"/>
                  <w:sz w:val="24"/>
                  <w:rPrChange w:id="5447" w:author="DuyNgo" w:date="2012-08-10T08:15:00Z">
                    <w:rPr>
                      <w:rFonts w:asciiTheme="majorHAnsi" w:eastAsiaTheme="majorEastAsia" w:hAnsiTheme="majorHAnsi" w:cs="Times New Roman"/>
                      <w:bCs/>
                      <w:snapToGrid/>
                      <w:color w:val="4F81BD" w:themeColor="accent1"/>
                      <w:sz w:val="24"/>
                      <w:szCs w:val="26"/>
                      <w:lang w:val="en-US"/>
                    </w:rPr>
                  </w:rPrChange>
                </w:rPr>
                <w:t>Description</w:t>
              </w:r>
            </w:ins>
          </w:p>
        </w:tc>
      </w:tr>
      <w:tr w:rsidR="00771246" w:rsidRPr="00657B96" w:rsidTr="00227BA2">
        <w:trPr>
          <w:ins w:id="5448" w:author="DuyNgo" w:date="2012-08-10T07:43:00Z"/>
        </w:trPr>
        <w:tc>
          <w:tcPr>
            <w:tcW w:w="851" w:type="dxa"/>
          </w:tcPr>
          <w:p w:rsidR="00771246" w:rsidRPr="00657B96" w:rsidRDefault="00771246" w:rsidP="00227BA2">
            <w:pPr>
              <w:ind w:left="110"/>
              <w:rPr>
                <w:ins w:id="5449" w:author="DuyNgo" w:date="2012-08-10T07:43:00Z"/>
                <w:rFonts w:ascii="Times New Roman" w:hAnsi="Times New Roman" w:cs="Times New Roman"/>
                <w:sz w:val="24"/>
                <w:szCs w:val="24"/>
                <w:rPrChange w:id="5450" w:author="DuyNgo" w:date="2012-08-10T08:15:00Z">
                  <w:rPr>
                    <w:ins w:id="5451" w:author="DuyNgo" w:date="2012-08-10T07:43:00Z"/>
                    <w:rFonts w:ascii="Times New Roman" w:hAnsi="Times New Roman"/>
                    <w:sz w:val="24"/>
                  </w:rPr>
                </w:rPrChange>
              </w:rPr>
            </w:pPr>
            <w:ins w:id="5452" w:author="DuyNgo" w:date="2012-08-10T07:43:00Z">
              <w:r w:rsidRPr="00657B96">
                <w:rPr>
                  <w:rFonts w:ascii="Times New Roman" w:hAnsi="Times New Roman" w:cs="Times New Roman"/>
                  <w:sz w:val="24"/>
                  <w:szCs w:val="24"/>
                  <w:rPrChange w:id="5453" w:author="DuyNgo" w:date="2012-08-10T08:15:00Z">
                    <w:rPr>
                      <w:rFonts w:ascii="Times New Roman" w:eastAsiaTheme="majorEastAsia" w:hAnsi="Times New Roman" w:cstheme="majorBidi"/>
                      <w:b/>
                      <w:bCs/>
                      <w:color w:val="4F81BD" w:themeColor="accent1"/>
                      <w:sz w:val="24"/>
                      <w:szCs w:val="26"/>
                    </w:rPr>
                  </w:rPrChange>
                </w:rPr>
                <w:t>1</w:t>
              </w:r>
            </w:ins>
          </w:p>
        </w:tc>
        <w:tc>
          <w:tcPr>
            <w:tcW w:w="1842" w:type="dxa"/>
          </w:tcPr>
          <w:p w:rsidR="00771246" w:rsidRPr="00657B96" w:rsidRDefault="00771246" w:rsidP="00227BA2">
            <w:pPr>
              <w:shd w:val="clear" w:color="FFFFCC" w:fill="FFFFFF"/>
              <w:spacing w:before="100" w:beforeAutospacing="1" w:after="100" w:afterAutospacing="1" w:line="240" w:lineRule="auto"/>
              <w:ind w:left="110"/>
              <w:rPr>
                <w:ins w:id="5454" w:author="DuyNgo" w:date="2012-08-10T07:43:00Z"/>
                <w:rFonts w:ascii="Times New Roman" w:hAnsi="Times New Roman" w:cs="Times New Roman"/>
                <w:sz w:val="24"/>
                <w:szCs w:val="24"/>
                <w:rPrChange w:id="5455" w:author="DuyNgo" w:date="2012-08-10T08:15:00Z">
                  <w:rPr>
                    <w:ins w:id="5456" w:author="DuyNgo" w:date="2012-08-10T07:43:00Z"/>
                    <w:rFonts w:ascii="Times New Roman" w:hAnsi="Times New Roman" w:cs="Tahoma"/>
                    <w:color w:val="000000"/>
                    <w:sz w:val="24"/>
                    <w:szCs w:val="20"/>
                  </w:rPr>
                </w:rPrChange>
              </w:rPr>
            </w:pPr>
            <w:ins w:id="5457" w:author="DuyNgo" w:date="2012-08-10T07:43:00Z">
              <w:r w:rsidRPr="00657B96">
                <w:rPr>
                  <w:rFonts w:ascii="Times New Roman" w:hAnsi="Times New Roman" w:cs="Times New Roman"/>
                  <w:sz w:val="24"/>
                  <w:szCs w:val="24"/>
                  <w:rPrChange w:id="5458" w:author="DuyNgo" w:date="2012-08-10T08:15:00Z">
                    <w:rPr>
                      <w:rFonts w:ascii="Times New Roman" w:eastAsiaTheme="majorEastAsia" w:hAnsi="Times New Roman" w:cstheme="majorBidi"/>
                      <w:b/>
                      <w:bCs/>
                      <w:color w:val="4F81BD" w:themeColor="accent1"/>
                      <w:sz w:val="24"/>
                      <w:szCs w:val="26"/>
                    </w:rPr>
                  </w:rPrChange>
                </w:rPr>
                <w:t>ASP</w:t>
              </w:r>
            </w:ins>
          </w:p>
        </w:tc>
        <w:tc>
          <w:tcPr>
            <w:tcW w:w="6202" w:type="dxa"/>
          </w:tcPr>
          <w:p w:rsidR="00771246" w:rsidRPr="00657B96" w:rsidRDefault="00771246" w:rsidP="00227BA2">
            <w:pPr>
              <w:shd w:val="clear" w:color="FFFFCC" w:fill="FFFFFF"/>
              <w:spacing w:before="100" w:beforeAutospacing="1" w:after="100" w:afterAutospacing="1" w:line="240" w:lineRule="auto"/>
              <w:rPr>
                <w:ins w:id="5459" w:author="DuyNgo" w:date="2012-08-10T07:43:00Z"/>
                <w:rFonts w:ascii="Times New Roman" w:hAnsi="Times New Roman" w:cs="Times New Roman"/>
                <w:sz w:val="24"/>
                <w:szCs w:val="24"/>
                <w:rPrChange w:id="5460" w:author="DuyNgo" w:date="2012-08-10T08:15:00Z">
                  <w:rPr>
                    <w:ins w:id="5461" w:author="DuyNgo" w:date="2012-08-10T07:43:00Z"/>
                    <w:rFonts w:ascii="Times New Roman" w:hAnsi="Times New Roman" w:cs="Tahoma"/>
                    <w:color w:val="000000"/>
                    <w:sz w:val="24"/>
                    <w:szCs w:val="20"/>
                  </w:rPr>
                </w:rPrChange>
              </w:rPr>
            </w:pPr>
            <w:ins w:id="5462" w:author="DuyNgo" w:date="2012-08-10T07:43:00Z">
              <w:r w:rsidRPr="00657B96">
                <w:rPr>
                  <w:rFonts w:ascii="Times New Roman" w:hAnsi="Times New Roman" w:cs="Times New Roman"/>
                  <w:sz w:val="24"/>
                  <w:szCs w:val="24"/>
                  <w:rPrChange w:id="5463" w:author="DuyNgo" w:date="2012-08-10T08:15:00Z">
                    <w:rPr>
                      <w:rFonts w:ascii="Times New Roman" w:eastAsiaTheme="majorEastAsia" w:hAnsi="Times New Roman" w:cstheme="majorBidi"/>
                      <w:b/>
                      <w:bCs/>
                      <w:color w:val="4F81BD" w:themeColor="accent1"/>
                      <w:sz w:val="24"/>
                      <w:szCs w:val="26"/>
                    </w:rPr>
                  </w:rPrChange>
                </w:rPr>
                <w:t>ActiveX Server Page</w:t>
              </w:r>
            </w:ins>
          </w:p>
        </w:tc>
      </w:tr>
      <w:tr w:rsidR="00771246" w:rsidRPr="00657B96" w:rsidTr="00227BA2">
        <w:trPr>
          <w:ins w:id="5464" w:author="DuyNgo" w:date="2012-08-10T07:43:00Z"/>
        </w:trPr>
        <w:tc>
          <w:tcPr>
            <w:tcW w:w="851" w:type="dxa"/>
          </w:tcPr>
          <w:p w:rsidR="00771246" w:rsidRPr="00657B96" w:rsidRDefault="00771246" w:rsidP="00227BA2">
            <w:pPr>
              <w:shd w:val="clear" w:color="FFFFCC" w:fill="FFFFFF"/>
              <w:spacing w:before="100" w:beforeAutospacing="1" w:after="100" w:afterAutospacing="1" w:line="240" w:lineRule="auto"/>
              <w:ind w:left="110"/>
              <w:rPr>
                <w:ins w:id="5465" w:author="DuyNgo" w:date="2012-08-10T07:43:00Z"/>
                <w:rFonts w:ascii="Times New Roman" w:hAnsi="Times New Roman" w:cs="Times New Roman"/>
                <w:sz w:val="24"/>
                <w:szCs w:val="24"/>
                <w:rPrChange w:id="5466" w:author="DuyNgo" w:date="2012-08-10T08:15:00Z">
                  <w:rPr>
                    <w:ins w:id="5467" w:author="DuyNgo" w:date="2012-08-10T07:43:00Z"/>
                    <w:rFonts w:ascii="Times New Roman" w:hAnsi="Times New Roman" w:cs="Tahoma"/>
                    <w:color w:val="000000"/>
                    <w:sz w:val="24"/>
                    <w:szCs w:val="20"/>
                  </w:rPr>
                </w:rPrChange>
              </w:rPr>
            </w:pPr>
            <w:ins w:id="5468" w:author="DuyNgo" w:date="2012-08-10T07:43:00Z">
              <w:r w:rsidRPr="00657B96">
                <w:rPr>
                  <w:rFonts w:ascii="Times New Roman" w:hAnsi="Times New Roman" w:cs="Times New Roman"/>
                  <w:sz w:val="24"/>
                  <w:szCs w:val="24"/>
                  <w:rPrChange w:id="5469" w:author="DuyNgo" w:date="2012-08-10T08:15:00Z">
                    <w:rPr>
                      <w:rFonts w:ascii="Times New Roman" w:eastAsiaTheme="majorEastAsia" w:hAnsi="Times New Roman" w:cstheme="majorBidi"/>
                      <w:b/>
                      <w:bCs/>
                      <w:color w:val="4F81BD" w:themeColor="accent1"/>
                      <w:sz w:val="24"/>
                      <w:szCs w:val="26"/>
                    </w:rPr>
                  </w:rPrChange>
                </w:rPr>
                <w:t>2</w:t>
              </w:r>
            </w:ins>
          </w:p>
        </w:tc>
        <w:tc>
          <w:tcPr>
            <w:tcW w:w="1842" w:type="dxa"/>
          </w:tcPr>
          <w:p w:rsidR="00771246" w:rsidRPr="00657B96" w:rsidRDefault="00771246" w:rsidP="00227BA2">
            <w:pPr>
              <w:shd w:val="clear" w:color="FFFFCC" w:fill="FFFFFF"/>
              <w:spacing w:before="100" w:beforeAutospacing="1" w:after="100" w:afterAutospacing="1" w:line="240" w:lineRule="auto"/>
              <w:ind w:left="110"/>
              <w:rPr>
                <w:ins w:id="5470" w:author="DuyNgo" w:date="2012-08-10T07:43:00Z"/>
                <w:rFonts w:ascii="Times New Roman" w:hAnsi="Times New Roman" w:cs="Times New Roman"/>
                <w:sz w:val="24"/>
                <w:szCs w:val="24"/>
                <w:rPrChange w:id="5471" w:author="DuyNgo" w:date="2012-08-10T08:15:00Z">
                  <w:rPr>
                    <w:ins w:id="5472" w:author="DuyNgo" w:date="2012-08-10T07:43:00Z"/>
                    <w:rFonts w:ascii="Times New Roman" w:hAnsi="Times New Roman" w:cs="Tahoma"/>
                    <w:color w:val="000000"/>
                    <w:sz w:val="24"/>
                    <w:szCs w:val="20"/>
                  </w:rPr>
                </w:rPrChange>
              </w:rPr>
            </w:pPr>
            <w:ins w:id="5473" w:author="DuyNgo" w:date="2012-08-10T07:43:00Z">
              <w:r w:rsidRPr="00657B96">
                <w:rPr>
                  <w:rFonts w:ascii="Times New Roman" w:hAnsi="Times New Roman" w:cs="Times New Roman"/>
                  <w:sz w:val="24"/>
                  <w:szCs w:val="24"/>
                  <w:rPrChange w:id="5474" w:author="DuyNgo" w:date="2012-08-10T08:15:00Z">
                    <w:rPr>
                      <w:rFonts w:ascii="Times New Roman" w:eastAsiaTheme="majorEastAsia" w:hAnsi="Times New Roman" w:cstheme="majorBidi"/>
                      <w:b/>
                      <w:bCs/>
                      <w:color w:val="4F81BD" w:themeColor="accent1"/>
                      <w:sz w:val="24"/>
                      <w:szCs w:val="26"/>
                    </w:rPr>
                  </w:rPrChange>
                </w:rPr>
                <w:t>JVM</w:t>
              </w:r>
            </w:ins>
          </w:p>
        </w:tc>
        <w:tc>
          <w:tcPr>
            <w:tcW w:w="6202" w:type="dxa"/>
          </w:tcPr>
          <w:p w:rsidR="00771246" w:rsidRPr="00657B96" w:rsidRDefault="00771246" w:rsidP="00227BA2">
            <w:pPr>
              <w:shd w:val="clear" w:color="FFFFCC" w:fill="FFFFFF"/>
              <w:spacing w:before="100" w:beforeAutospacing="1" w:after="100" w:afterAutospacing="1" w:line="240" w:lineRule="auto"/>
              <w:rPr>
                <w:ins w:id="5475" w:author="DuyNgo" w:date="2012-08-10T07:43:00Z"/>
                <w:rFonts w:ascii="Times New Roman" w:hAnsi="Times New Roman" w:cs="Times New Roman"/>
                <w:sz w:val="24"/>
                <w:szCs w:val="24"/>
                <w:rPrChange w:id="5476" w:author="DuyNgo" w:date="2012-08-10T08:15:00Z">
                  <w:rPr>
                    <w:ins w:id="5477" w:author="DuyNgo" w:date="2012-08-10T07:43:00Z"/>
                    <w:rFonts w:ascii="Times New Roman" w:hAnsi="Times New Roman" w:cs="Tahoma"/>
                    <w:color w:val="000000"/>
                    <w:sz w:val="24"/>
                    <w:szCs w:val="20"/>
                  </w:rPr>
                </w:rPrChange>
              </w:rPr>
            </w:pPr>
            <w:ins w:id="5478" w:author="DuyNgo" w:date="2012-08-10T07:43:00Z">
              <w:r w:rsidRPr="00657B96">
                <w:rPr>
                  <w:rFonts w:ascii="Times New Roman" w:hAnsi="Times New Roman" w:cs="Times New Roman"/>
                  <w:sz w:val="24"/>
                  <w:szCs w:val="24"/>
                  <w:rPrChange w:id="5479" w:author="DuyNgo" w:date="2012-08-10T08:15:00Z">
                    <w:rPr>
                      <w:rFonts w:ascii="Times New Roman" w:eastAsiaTheme="majorEastAsia" w:hAnsi="Times New Roman" w:cstheme="majorBidi"/>
                      <w:b/>
                      <w:bCs/>
                      <w:color w:val="4F81BD" w:themeColor="accent1"/>
                      <w:sz w:val="24"/>
                      <w:szCs w:val="26"/>
                    </w:rPr>
                  </w:rPrChange>
                </w:rPr>
                <w:t>Java Virtual Machine</w:t>
              </w:r>
            </w:ins>
          </w:p>
        </w:tc>
      </w:tr>
      <w:tr w:rsidR="00771246" w:rsidRPr="00657B96" w:rsidTr="00227BA2">
        <w:trPr>
          <w:ins w:id="5480" w:author="DuyNgo" w:date="2012-08-10T07:43:00Z"/>
        </w:trPr>
        <w:tc>
          <w:tcPr>
            <w:tcW w:w="851" w:type="dxa"/>
          </w:tcPr>
          <w:p w:rsidR="00771246" w:rsidRPr="00657B96" w:rsidRDefault="00771246" w:rsidP="00227BA2">
            <w:pPr>
              <w:shd w:val="clear" w:color="FFFFCC" w:fill="FFFFFF"/>
              <w:spacing w:before="100" w:beforeAutospacing="1" w:after="100" w:afterAutospacing="1" w:line="240" w:lineRule="auto"/>
              <w:ind w:left="110"/>
              <w:rPr>
                <w:ins w:id="5481" w:author="DuyNgo" w:date="2012-08-10T07:43:00Z"/>
                <w:rFonts w:ascii="Times New Roman" w:hAnsi="Times New Roman" w:cs="Times New Roman"/>
                <w:sz w:val="24"/>
                <w:szCs w:val="24"/>
                <w:rPrChange w:id="5482" w:author="DuyNgo" w:date="2012-08-10T08:15:00Z">
                  <w:rPr>
                    <w:ins w:id="5483" w:author="DuyNgo" w:date="2012-08-10T07:43:00Z"/>
                    <w:rFonts w:ascii="Times New Roman" w:hAnsi="Times New Roman" w:cs="Tahoma"/>
                    <w:color w:val="000000"/>
                    <w:sz w:val="24"/>
                    <w:szCs w:val="20"/>
                  </w:rPr>
                </w:rPrChange>
              </w:rPr>
            </w:pPr>
            <w:ins w:id="5484" w:author="DuyNgo" w:date="2012-08-10T07:43:00Z">
              <w:r w:rsidRPr="00657B96">
                <w:rPr>
                  <w:rFonts w:ascii="Times New Roman" w:hAnsi="Times New Roman" w:cs="Times New Roman"/>
                  <w:sz w:val="24"/>
                  <w:szCs w:val="24"/>
                  <w:rPrChange w:id="5485" w:author="DuyNgo" w:date="2012-08-10T08:15:00Z">
                    <w:rPr>
                      <w:rFonts w:ascii="Times New Roman" w:eastAsiaTheme="majorEastAsia" w:hAnsi="Times New Roman" w:cstheme="majorBidi"/>
                      <w:b/>
                      <w:bCs/>
                      <w:color w:val="4F81BD" w:themeColor="accent1"/>
                      <w:sz w:val="24"/>
                      <w:szCs w:val="26"/>
                    </w:rPr>
                  </w:rPrChange>
                </w:rPr>
                <w:t>3</w:t>
              </w:r>
            </w:ins>
          </w:p>
        </w:tc>
        <w:tc>
          <w:tcPr>
            <w:tcW w:w="1842" w:type="dxa"/>
          </w:tcPr>
          <w:p w:rsidR="00771246" w:rsidRPr="00657B96" w:rsidRDefault="00771246" w:rsidP="00227BA2">
            <w:pPr>
              <w:shd w:val="clear" w:color="FFFFCC" w:fill="FFFFFF"/>
              <w:spacing w:before="100" w:beforeAutospacing="1" w:after="100" w:afterAutospacing="1" w:line="240" w:lineRule="auto"/>
              <w:ind w:left="110"/>
              <w:rPr>
                <w:ins w:id="5486" w:author="DuyNgo" w:date="2012-08-10T07:43:00Z"/>
                <w:rFonts w:ascii="Times New Roman" w:hAnsi="Times New Roman" w:cs="Times New Roman"/>
                <w:sz w:val="24"/>
                <w:szCs w:val="24"/>
                <w:rPrChange w:id="5487" w:author="DuyNgo" w:date="2012-08-10T08:15:00Z">
                  <w:rPr>
                    <w:ins w:id="5488" w:author="DuyNgo" w:date="2012-08-10T07:43:00Z"/>
                    <w:rFonts w:ascii="Times New Roman" w:hAnsi="Times New Roman" w:cs="Tahoma"/>
                    <w:color w:val="000000"/>
                    <w:sz w:val="24"/>
                    <w:szCs w:val="20"/>
                  </w:rPr>
                </w:rPrChange>
              </w:rPr>
            </w:pPr>
            <w:ins w:id="5489" w:author="DuyNgo" w:date="2012-08-10T07:43:00Z">
              <w:r w:rsidRPr="00657B96">
                <w:rPr>
                  <w:rFonts w:ascii="Times New Roman" w:hAnsi="Times New Roman" w:cs="Times New Roman"/>
                  <w:sz w:val="24"/>
                  <w:szCs w:val="24"/>
                  <w:rPrChange w:id="5490" w:author="DuyNgo" w:date="2012-08-10T08:15:00Z">
                    <w:rPr>
                      <w:rFonts w:ascii="Times New Roman" w:eastAsiaTheme="majorEastAsia" w:hAnsi="Times New Roman" w:cstheme="majorBidi"/>
                      <w:b/>
                      <w:bCs/>
                      <w:color w:val="4F81BD" w:themeColor="accent1"/>
                      <w:sz w:val="24"/>
                      <w:szCs w:val="26"/>
                    </w:rPr>
                  </w:rPrChange>
                </w:rPr>
                <w:t>HTTP</w:t>
              </w:r>
            </w:ins>
          </w:p>
        </w:tc>
        <w:tc>
          <w:tcPr>
            <w:tcW w:w="6202" w:type="dxa"/>
          </w:tcPr>
          <w:p w:rsidR="00771246" w:rsidRPr="00657B96" w:rsidRDefault="00771246" w:rsidP="00227BA2">
            <w:pPr>
              <w:shd w:val="clear" w:color="FFFFCC" w:fill="FFFFFF"/>
              <w:spacing w:before="100" w:beforeAutospacing="1" w:after="100" w:afterAutospacing="1" w:line="240" w:lineRule="auto"/>
              <w:rPr>
                <w:ins w:id="5491" w:author="DuyNgo" w:date="2012-08-10T07:43:00Z"/>
                <w:rFonts w:ascii="Times New Roman" w:hAnsi="Times New Roman" w:cs="Times New Roman"/>
                <w:sz w:val="24"/>
                <w:szCs w:val="24"/>
                <w:rPrChange w:id="5492" w:author="DuyNgo" w:date="2012-08-10T08:15:00Z">
                  <w:rPr>
                    <w:ins w:id="5493" w:author="DuyNgo" w:date="2012-08-10T07:43:00Z"/>
                    <w:rFonts w:ascii="Times New Roman" w:hAnsi="Times New Roman" w:cs="Tahoma"/>
                    <w:color w:val="000000"/>
                    <w:sz w:val="24"/>
                    <w:szCs w:val="20"/>
                  </w:rPr>
                </w:rPrChange>
              </w:rPr>
            </w:pPr>
            <w:ins w:id="5494" w:author="DuyNgo" w:date="2012-08-10T07:43:00Z">
              <w:r w:rsidRPr="00657B96">
                <w:rPr>
                  <w:rFonts w:ascii="Times New Roman" w:hAnsi="Times New Roman" w:cs="Times New Roman"/>
                  <w:sz w:val="24"/>
                  <w:szCs w:val="24"/>
                  <w:rPrChange w:id="5495" w:author="DuyNgo" w:date="2012-08-10T08:15:00Z">
                    <w:rPr>
                      <w:rFonts w:ascii="Times New Roman" w:eastAsiaTheme="majorEastAsia" w:hAnsi="Times New Roman" w:cstheme="majorBidi"/>
                      <w:b/>
                      <w:bCs/>
                      <w:color w:val="4F81BD" w:themeColor="accent1"/>
                      <w:sz w:val="24"/>
                      <w:szCs w:val="26"/>
                    </w:rPr>
                  </w:rPrChange>
                </w:rPr>
                <w:t>Hypertext-Transfer Protocol</w:t>
              </w:r>
            </w:ins>
          </w:p>
        </w:tc>
      </w:tr>
      <w:tr w:rsidR="00771246" w:rsidRPr="00657B96" w:rsidTr="00227BA2">
        <w:trPr>
          <w:ins w:id="5496" w:author="DuyNgo" w:date="2012-08-10T07:43:00Z"/>
        </w:trPr>
        <w:tc>
          <w:tcPr>
            <w:tcW w:w="851" w:type="dxa"/>
          </w:tcPr>
          <w:p w:rsidR="00771246" w:rsidRPr="00657B96" w:rsidRDefault="00771246" w:rsidP="00227BA2">
            <w:pPr>
              <w:shd w:val="clear" w:color="FFFFCC" w:fill="FFFFFF"/>
              <w:spacing w:before="100" w:beforeAutospacing="1" w:after="100" w:afterAutospacing="1" w:line="240" w:lineRule="auto"/>
              <w:ind w:left="110"/>
              <w:rPr>
                <w:ins w:id="5497" w:author="DuyNgo" w:date="2012-08-10T07:43:00Z"/>
                <w:rFonts w:ascii="Times New Roman" w:hAnsi="Times New Roman" w:cs="Times New Roman"/>
                <w:sz w:val="24"/>
                <w:szCs w:val="24"/>
                <w:rPrChange w:id="5498" w:author="DuyNgo" w:date="2012-08-10T08:15:00Z">
                  <w:rPr>
                    <w:ins w:id="5499" w:author="DuyNgo" w:date="2012-08-10T07:43:00Z"/>
                    <w:rFonts w:ascii="Times New Roman" w:hAnsi="Times New Roman" w:cs="Tahoma"/>
                    <w:color w:val="000000"/>
                    <w:sz w:val="24"/>
                    <w:szCs w:val="20"/>
                  </w:rPr>
                </w:rPrChange>
              </w:rPr>
            </w:pPr>
            <w:ins w:id="5500" w:author="DuyNgo" w:date="2012-08-10T07:43:00Z">
              <w:r w:rsidRPr="00657B96">
                <w:rPr>
                  <w:rFonts w:ascii="Times New Roman" w:hAnsi="Times New Roman" w:cs="Times New Roman"/>
                  <w:sz w:val="24"/>
                  <w:szCs w:val="24"/>
                  <w:rPrChange w:id="5501" w:author="DuyNgo" w:date="2012-08-10T08:15:00Z">
                    <w:rPr>
                      <w:rFonts w:ascii="Times New Roman" w:eastAsiaTheme="majorEastAsia" w:hAnsi="Times New Roman" w:cstheme="majorBidi"/>
                      <w:b/>
                      <w:bCs/>
                      <w:color w:val="4F81BD" w:themeColor="accent1"/>
                      <w:sz w:val="24"/>
                      <w:szCs w:val="26"/>
                    </w:rPr>
                  </w:rPrChange>
                </w:rPr>
                <w:t>4</w:t>
              </w:r>
            </w:ins>
          </w:p>
        </w:tc>
        <w:tc>
          <w:tcPr>
            <w:tcW w:w="1842" w:type="dxa"/>
          </w:tcPr>
          <w:p w:rsidR="00771246" w:rsidRPr="00657B96" w:rsidRDefault="00771246" w:rsidP="00227BA2">
            <w:pPr>
              <w:shd w:val="clear" w:color="FFFFCC" w:fill="FFFFFF"/>
              <w:spacing w:before="100" w:beforeAutospacing="1" w:after="100" w:afterAutospacing="1" w:line="240" w:lineRule="auto"/>
              <w:ind w:left="110"/>
              <w:rPr>
                <w:ins w:id="5502" w:author="DuyNgo" w:date="2012-08-10T07:43:00Z"/>
                <w:rFonts w:ascii="Times New Roman" w:hAnsi="Times New Roman" w:cs="Times New Roman"/>
                <w:sz w:val="24"/>
                <w:szCs w:val="24"/>
                <w:rPrChange w:id="5503" w:author="DuyNgo" w:date="2012-08-10T08:15:00Z">
                  <w:rPr>
                    <w:ins w:id="5504" w:author="DuyNgo" w:date="2012-08-10T07:43:00Z"/>
                    <w:rFonts w:ascii="Times New Roman" w:hAnsi="Times New Roman" w:cs="Tahoma"/>
                    <w:color w:val="000000"/>
                    <w:sz w:val="24"/>
                    <w:szCs w:val="20"/>
                  </w:rPr>
                </w:rPrChange>
              </w:rPr>
            </w:pPr>
            <w:ins w:id="5505" w:author="DuyNgo" w:date="2012-08-10T07:43:00Z">
              <w:r w:rsidRPr="00657B96">
                <w:rPr>
                  <w:rFonts w:ascii="Times New Roman" w:hAnsi="Times New Roman" w:cs="Times New Roman"/>
                  <w:sz w:val="24"/>
                  <w:szCs w:val="24"/>
                  <w:rPrChange w:id="5506" w:author="DuyNgo" w:date="2012-08-10T08:15:00Z">
                    <w:rPr>
                      <w:rFonts w:ascii="Times New Roman" w:eastAsiaTheme="majorEastAsia" w:hAnsi="Times New Roman" w:cstheme="majorBidi"/>
                      <w:b/>
                      <w:bCs/>
                      <w:color w:val="4F81BD" w:themeColor="accent1"/>
                      <w:sz w:val="24"/>
                      <w:szCs w:val="26"/>
                    </w:rPr>
                  </w:rPrChange>
                </w:rPr>
                <w:t>MVC</w:t>
              </w:r>
            </w:ins>
          </w:p>
        </w:tc>
        <w:tc>
          <w:tcPr>
            <w:tcW w:w="6202" w:type="dxa"/>
          </w:tcPr>
          <w:p w:rsidR="00771246" w:rsidRPr="00657B96" w:rsidRDefault="00771246" w:rsidP="00227BA2">
            <w:pPr>
              <w:shd w:val="clear" w:color="FFFFCC" w:fill="FFFFFF"/>
              <w:spacing w:before="100" w:beforeAutospacing="1" w:after="100" w:afterAutospacing="1" w:line="240" w:lineRule="auto"/>
              <w:rPr>
                <w:ins w:id="5507" w:author="DuyNgo" w:date="2012-08-10T07:43:00Z"/>
                <w:rFonts w:ascii="Times New Roman" w:hAnsi="Times New Roman" w:cs="Times New Roman"/>
                <w:sz w:val="24"/>
                <w:szCs w:val="24"/>
                <w:rPrChange w:id="5508" w:author="DuyNgo" w:date="2012-08-10T08:15:00Z">
                  <w:rPr>
                    <w:ins w:id="5509" w:author="DuyNgo" w:date="2012-08-10T07:43:00Z"/>
                    <w:rFonts w:ascii="Times New Roman" w:hAnsi="Times New Roman" w:cs="Tahoma"/>
                    <w:color w:val="000000"/>
                    <w:sz w:val="24"/>
                    <w:szCs w:val="20"/>
                  </w:rPr>
                </w:rPrChange>
              </w:rPr>
            </w:pPr>
            <w:ins w:id="5510" w:author="DuyNgo" w:date="2012-08-10T07:43:00Z">
              <w:r w:rsidRPr="00657B96">
                <w:rPr>
                  <w:rFonts w:ascii="Times New Roman" w:hAnsi="Times New Roman" w:cs="Times New Roman"/>
                  <w:sz w:val="24"/>
                  <w:szCs w:val="24"/>
                  <w:rPrChange w:id="5511" w:author="DuyNgo" w:date="2012-08-10T08:15:00Z">
                    <w:rPr>
                      <w:rFonts w:ascii="Times New Roman" w:eastAsiaTheme="majorEastAsia" w:hAnsi="Times New Roman" w:cstheme="majorBidi"/>
                      <w:b/>
                      <w:bCs/>
                      <w:color w:val="4F81BD" w:themeColor="accent1"/>
                      <w:sz w:val="24"/>
                      <w:szCs w:val="26"/>
                    </w:rPr>
                  </w:rPrChange>
                </w:rPr>
                <w:t>Model – View – Control</w:t>
              </w:r>
            </w:ins>
          </w:p>
        </w:tc>
      </w:tr>
      <w:tr w:rsidR="00771246" w:rsidRPr="00657B96" w:rsidTr="00227BA2">
        <w:trPr>
          <w:ins w:id="5512" w:author="DuyNgo" w:date="2012-08-10T07:43:00Z"/>
        </w:trPr>
        <w:tc>
          <w:tcPr>
            <w:tcW w:w="851" w:type="dxa"/>
          </w:tcPr>
          <w:p w:rsidR="00771246" w:rsidRPr="00657B96" w:rsidRDefault="00771246" w:rsidP="00227BA2">
            <w:pPr>
              <w:shd w:val="clear" w:color="FFFFCC" w:fill="FFFFFF"/>
              <w:spacing w:before="100" w:beforeAutospacing="1" w:after="100" w:afterAutospacing="1" w:line="240" w:lineRule="auto"/>
              <w:ind w:left="110"/>
              <w:rPr>
                <w:ins w:id="5513" w:author="DuyNgo" w:date="2012-08-10T07:43:00Z"/>
                <w:rFonts w:ascii="Times New Roman" w:hAnsi="Times New Roman" w:cs="Times New Roman"/>
                <w:sz w:val="24"/>
                <w:szCs w:val="24"/>
                <w:rPrChange w:id="5514" w:author="DuyNgo" w:date="2012-08-10T08:15:00Z">
                  <w:rPr>
                    <w:ins w:id="5515" w:author="DuyNgo" w:date="2012-08-10T07:43:00Z"/>
                    <w:rFonts w:ascii="Times New Roman" w:hAnsi="Times New Roman" w:cs="Tahoma"/>
                    <w:color w:val="000000"/>
                    <w:sz w:val="24"/>
                    <w:szCs w:val="20"/>
                  </w:rPr>
                </w:rPrChange>
              </w:rPr>
            </w:pPr>
            <w:ins w:id="5516" w:author="DuyNgo" w:date="2012-08-10T07:43:00Z">
              <w:r w:rsidRPr="00657B96">
                <w:rPr>
                  <w:rFonts w:ascii="Times New Roman" w:hAnsi="Times New Roman" w:cs="Times New Roman"/>
                  <w:sz w:val="24"/>
                  <w:szCs w:val="24"/>
                  <w:rPrChange w:id="5517" w:author="DuyNgo" w:date="2012-08-10T08:15:00Z">
                    <w:rPr>
                      <w:rFonts w:ascii="Times New Roman" w:eastAsiaTheme="majorEastAsia" w:hAnsi="Times New Roman" w:cstheme="majorBidi"/>
                      <w:b/>
                      <w:bCs/>
                      <w:color w:val="4F81BD" w:themeColor="accent1"/>
                      <w:sz w:val="24"/>
                      <w:szCs w:val="26"/>
                    </w:rPr>
                  </w:rPrChange>
                </w:rPr>
                <w:t>5</w:t>
              </w:r>
            </w:ins>
          </w:p>
        </w:tc>
        <w:tc>
          <w:tcPr>
            <w:tcW w:w="1842" w:type="dxa"/>
          </w:tcPr>
          <w:p w:rsidR="00771246" w:rsidRPr="00657B96" w:rsidRDefault="00771246" w:rsidP="00227BA2">
            <w:pPr>
              <w:shd w:val="clear" w:color="FFFFCC" w:fill="FFFFFF"/>
              <w:spacing w:before="100" w:beforeAutospacing="1" w:after="100" w:afterAutospacing="1" w:line="240" w:lineRule="auto"/>
              <w:ind w:left="110"/>
              <w:rPr>
                <w:ins w:id="5518" w:author="DuyNgo" w:date="2012-08-10T07:43:00Z"/>
                <w:rFonts w:ascii="Times New Roman" w:hAnsi="Times New Roman" w:cs="Times New Roman"/>
                <w:sz w:val="24"/>
                <w:szCs w:val="24"/>
                <w:rPrChange w:id="5519" w:author="DuyNgo" w:date="2012-08-10T08:15:00Z">
                  <w:rPr>
                    <w:ins w:id="5520" w:author="DuyNgo" w:date="2012-08-10T07:43:00Z"/>
                    <w:rFonts w:ascii="Times New Roman" w:hAnsi="Times New Roman" w:cs="Tahoma"/>
                    <w:color w:val="000000"/>
                    <w:sz w:val="24"/>
                    <w:szCs w:val="20"/>
                  </w:rPr>
                </w:rPrChange>
              </w:rPr>
            </w:pPr>
            <w:ins w:id="5521" w:author="DuyNgo" w:date="2012-08-10T07:43:00Z">
              <w:r w:rsidRPr="00657B96">
                <w:rPr>
                  <w:rFonts w:ascii="Times New Roman" w:hAnsi="Times New Roman" w:cs="Times New Roman"/>
                  <w:sz w:val="24"/>
                  <w:szCs w:val="24"/>
                  <w:rPrChange w:id="5522" w:author="DuyNgo" w:date="2012-08-10T08:15:00Z">
                    <w:rPr>
                      <w:rFonts w:ascii="Times New Roman" w:eastAsiaTheme="majorEastAsia" w:hAnsi="Times New Roman" w:cstheme="majorBidi"/>
                      <w:b/>
                      <w:bCs/>
                      <w:color w:val="4F81BD" w:themeColor="accent1"/>
                      <w:sz w:val="24"/>
                      <w:szCs w:val="26"/>
                    </w:rPr>
                  </w:rPrChange>
                </w:rPr>
                <w:t>DAO</w:t>
              </w:r>
            </w:ins>
          </w:p>
        </w:tc>
        <w:tc>
          <w:tcPr>
            <w:tcW w:w="6202" w:type="dxa"/>
          </w:tcPr>
          <w:p w:rsidR="00771246" w:rsidRPr="00657B96" w:rsidRDefault="00771246" w:rsidP="00227BA2">
            <w:pPr>
              <w:shd w:val="clear" w:color="FFFFCC" w:fill="FFFFFF"/>
              <w:spacing w:before="100" w:beforeAutospacing="1" w:after="100" w:afterAutospacing="1" w:line="240" w:lineRule="auto"/>
              <w:rPr>
                <w:ins w:id="5523" w:author="DuyNgo" w:date="2012-08-10T07:43:00Z"/>
                <w:rFonts w:ascii="Times New Roman" w:hAnsi="Times New Roman" w:cs="Times New Roman"/>
                <w:sz w:val="24"/>
                <w:szCs w:val="24"/>
                <w:rPrChange w:id="5524" w:author="DuyNgo" w:date="2012-08-10T08:15:00Z">
                  <w:rPr>
                    <w:ins w:id="5525" w:author="DuyNgo" w:date="2012-08-10T07:43:00Z"/>
                    <w:rFonts w:ascii="Times New Roman" w:hAnsi="Times New Roman" w:cs="Tahoma"/>
                    <w:color w:val="000000"/>
                    <w:sz w:val="24"/>
                    <w:szCs w:val="20"/>
                  </w:rPr>
                </w:rPrChange>
              </w:rPr>
            </w:pPr>
            <w:ins w:id="5526" w:author="DuyNgo" w:date="2012-08-10T07:43:00Z">
              <w:r w:rsidRPr="00657B96">
                <w:rPr>
                  <w:rFonts w:ascii="Times New Roman" w:hAnsi="Times New Roman" w:cs="Times New Roman"/>
                  <w:sz w:val="24"/>
                  <w:szCs w:val="24"/>
                  <w:rPrChange w:id="5527" w:author="DuyNgo" w:date="2012-08-10T08:15:00Z">
                    <w:rPr>
                      <w:rFonts w:ascii="Times New Roman" w:eastAsiaTheme="majorEastAsia" w:hAnsi="Times New Roman" w:cstheme="majorBidi"/>
                      <w:b/>
                      <w:bCs/>
                      <w:color w:val="4F81BD" w:themeColor="accent1"/>
                      <w:sz w:val="24"/>
                      <w:szCs w:val="26"/>
                    </w:rPr>
                  </w:rPrChange>
                </w:rPr>
                <w:t>Data Access Object, this object is responsible for attaching to a system, extracting some information, based on specific requirements, and creating a value object.</w:t>
              </w:r>
            </w:ins>
          </w:p>
        </w:tc>
      </w:tr>
      <w:tr w:rsidR="00771246" w:rsidRPr="00657B96" w:rsidTr="00227BA2">
        <w:trPr>
          <w:ins w:id="5528" w:author="DuyNgo" w:date="2012-08-10T07:43:00Z"/>
        </w:trPr>
        <w:tc>
          <w:tcPr>
            <w:tcW w:w="851" w:type="dxa"/>
          </w:tcPr>
          <w:p w:rsidR="00771246" w:rsidRPr="00657B96" w:rsidRDefault="00771246" w:rsidP="00227BA2">
            <w:pPr>
              <w:shd w:val="clear" w:color="FFFFCC" w:fill="FFFFFF"/>
              <w:spacing w:before="100" w:beforeAutospacing="1" w:after="100" w:afterAutospacing="1" w:line="240" w:lineRule="auto"/>
              <w:ind w:left="110"/>
              <w:rPr>
                <w:ins w:id="5529" w:author="DuyNgo" w:date="2012-08-10T07:43:00Z"/>
                <w:rFonts w:ascii="Times New Roman" w:hAnsi="Times New Roman" w:cs="Times New Roman"/>
                <w:sz w:val="24"/>
                <w:szCs w:val="24"/>
                <w:rPrChange w:id="5530" w:author="DuyNgo" w:date="2012-08-10T08:15:00Z">
                  <w:rPr>
                    <w:ins w:id="5531" w:author="DuyNgo" w:date="2012-08-10T07:43:00Z"/>
                    <w:rFonts w:ascii="Times New Roman" w:hAnsi="Times New Roman" w:cs="Tahoma"/>
                    <w:color w:val="000000"/>
                    <w:sz w:val="24"/>
                    <w:szCs w:val="20"/>
                  </w:rPr>
                </w:rPrChange>
              </w:rPr>
            </w:pPr>
            <w:ins w:id="5532" w:author="DuyNgo" w:date="2012-08-10T07:43:00Z">
              <w:r w:rsidRPr="00657B96">
                <w:rPr>
                  <w:rFonts w:ascii="Times New Roman" w:hAnsi="Times New Roman" w:cs="Times New Roman"/>
                  <w:sz w:val="24"/>
                  <w:szCs w:val="24"/>
                  <w:rPrChange w:id="5533" w:author="DuyNgo" w:date="2012-08-10T08:15:00Z">
                    <w:rPr>
                      <w:rFonts w:ascii="Times New Roman" w:eastAsiaTheme="majorEastAsia" w:hAnsi="Times New Roman" w:cstheme="majorBidi"/>
                      <w:b/>
                      <w:bCs/>
                      <w:color w:val="4F81BD" w:themeColor="accent1"/>
                      <w:sz w:val="24"/>
                      <w:szCs w:val="26"/>
                    </w:rPr>
                  </w:rPrChange>
                </w:rPr>
                <w:t>6</w:t>
              </w:r>
            </w:ins>
          </w:p>
        </w:tc>
        <w:tc>
          <w:tcPr>
            <w:tcW w:w="1842" w:type="dxa"/>
          </w:tcPr>
          <w:p w:rsidR="00771246" w:rsidRPr="00657B96" w:rsidRDefault="00771246" w:rsidP="00227BA2">
            <w:pPr>
              <w:shd w:val="clear" w:color="FFFFCC" w:fill="FFFFFF"/>
              <w:spacing w:before="100" w:beforeAutospacing="1" w:after="100" w:afterAutospacing="1" w:line="240" w:lineRule="auto"/>
              <w:ind w:left="110"/>
              <w:rPr>
                <w:ins w:id="5534" w:author="DuyNgo" w:date="2012-08-10T07:43:00Z"/>
                <w:rFonts w:ascii="Times New Roman" w:hAnsi="Times New Roman" w:cs="Times New Roman"/>
                <w:sz w:val="24"/>
                <w:szCs w:val="24"/>
                <w:rPrChange w:id="5535" w:author="DuyNgo" w:date="2012-08-10T08:15:00Z">
                  <w:rPr>
                    <w:ins w:id="5536" w:author="DuyNgo" w:date="2012-08-10T07:43:00Z"/>
                    <w:rFonts w:ascii="Times New Roman" w:hAnsi="Times New Roman" w:cs="Tahoma"/>
                    <w:color w:val="000000"/>
                    <w:sz w:val="24"/>
                    <w:szCs w:val="20"/>
                  </w:rPr>
                </w:rPrChange>
              </w:rPr>
            </w:pPr>
            <w:ins w:id="5537" w:author="DuyNgo" w:date="2012-08-10T07:43:00Z">
              <w:r w:rsidRPr="00657B96">
                <w:rPr>
                  <w:rFonts w:ascii="Times New Roman" w:hAnsi="Times New Roman" w:cs="Times New Roman"/>
                  <w:sz w:val="24"/>
                  <w:szCs w:val="24"/>
                  <w:rPrChange w:id="5538" w:author="DuyNgo" w:date="2012-08-10T08:15:00Z">
                    <w:rPr>
                      <w:rFonts w:ascii="Times New Roman" w:eastAsiaTheme="majorEastAsia" w:hAnsi="Times New Roman" w:cstheme="majorBidi"/>
                      <w:b/>
                      <w:bCs/>
                      <w:color w:val="4F81BD" w:themeColor="accent1"/>
                      <w:sz w:val="24"/>
                      <w:szCs w:val="26"/>
                    </w:rPr>
                  </w:rPrChange>
                </w:rPr>
                <w:t>OOPMS</w:t>
              </w:r>
            </w:ins>
          </w:p>
        </w:tc>
        <w:tc>
          <w:tcPr>
            <w:tcW w:w="6202" w:type="dxa"/>
          </w:tcPr>
          <w:p w:rsidR="00771246" w:rsidRPr="00657B96" w:rsidRDefault="00771246" w:rsidP="00227BA2">
            <w:pPr>
              <w:shd w:val="clear" w:color="FFFFCC" w:fill="FFFFFF"/>
              <w:spacing w:before="100" w:beforeAutospacing="1" w:after="100" w:afterAutospacing="1" w:line="240" w:lineRule="auto"/>
              <w:rPr>
                <w:ins w:id="5539" w:author="DuyNgo" w:date="2012-08-10T07:43:00Z"/>
                <w:rFonts w:ascii="Times New Roman" w:hAnsi="Times New Roman" w:cs="Times New Roman"/>
                <w:sz w:val="24"/>
                <w:szCs w:val="24"/>
                <w:rPrChange w:id="5540" w:author="DuyNgo" w:date="2012-08-10T08:15:00Z">
                  <w:rPr>
                    <w:ins w:id="5541" w:author="DuyNgo" w:date="2012-08-10T07:43:00Z"/>
                    <w:rFonts w:ascii="Times New Roman" w:hAnsi="Times New Roman" w:cs="Tahoma"/>
                    <w:color w:val="000000"/>
                    <w:sz w:val="24"/>
                    <w:szCs w:val="20"/>
                  </w:rPr>
                </w:rPrChange>
              </w:rPr>
            </w:pPr>
            <w:ins w:id="5542" w:author="DuyNgo" w:date="2012-08-10T07:43:00Z">
              <w:r w:rsidRPr="00657B96">
                <w:rPr>
                  <w:rFonts w:ascii="Times New Roman" w:hAnsi="Times New Roman" w:cs="Times New Roman"/>
                  <w:sz w:val="24"/>
                  <w:szCs w:val="24"/>
                  <w:rPrChange w:id="5543" w:author="DuyNgo" w:date="2012-08-10T08:15:00Z">
                    <w:rPr>
                      <w:rFonts w:ascii="Times New Roman" w:eastAsiaTheme="majorEastAsia" w:hAnsi="Times New Roman" w:cstheme="majorBidi"/>
                      <w:b/>
                      <w:bCs/>
                      <w:color w:val="4F81BD" w:themeColor="accent1"/>
                      <w:sz w:val="24"/>
                      <w:szCs w:val="26"/>
                    </w:rPr>
                  </w:rPrChange>
                </w:rPr>
                <w:t>Open-One Project Management System</w:t>
              </w:r>
            </w:ins>
          </w:p>
        </w:tc>
      </w:tr>
    </w:tbl>
    <w:p w:rsidR="00771246" w:rsidRPr="00657B96" w:rsidRDefault="00771246" w:rsidP="00771246">
      <w:pPr>
        <w:pStyle w:val="BulletList1"/>
        <w:numPr>
          <w:ilvl w:val="0"/>
          <w:numId w:val="0"/>
        </w:numPr>
        <w:ind w:left="360"/>
        <w:rPr>
          <w:ins w:id="5544" w:author="DuyNgo" w:date="2012-08-10T07:43:00Z"/>
          <w:rFonts w:ascii="Times New Roman" w:hAnsi="Times New Roman" w:cs="Times New Roman"/>
          <w:sz w:val="24"/>
          <w:szCs w:val="24"/>
        </w:rPr>
      </w:pPr>
    </w:p>
    <w:p w:rsidR="00771246" w:rsidRPr="00657B96" w:rsidRDefault="00771246">
      <w:pPr>
        <w:pStyle w:val="Heading3"/>
        <w:rPr>
          <w:ins w:id="5545" w:author="DuyNgo" w:date="2012-08-10T07:43:00Z"/>
          <w:rFonts w:ascii="Times New Roman" w:hAnsi="Times New Roman" w:cs="Times New Roman"/>
          <w:sz w:val="24"/>
          <w:szCs w:val="24"/>
          <w:rPrChange w:id="5546" w:author="DuyNgo" w:date="2012-08-10T08:15:00Z">
            <w:rPr>
              <w:ins w:id="5547" w:author="DuyNgo" w:date="2012-08-10T07:43:00Z"/>
            </w:rPr>
          </w:rPrChange>
        </w:rPr>
        <w:pPrChange w:id="5548" w:author="DuyNgo" w:date="2012-08-10T07:44:00Z">
          <w:pPr>
            <w:pStyle w:val="Heading2"/>
            <w:numPr>
              <w:ilvl w:val="1"/>
              <w:numId w:val="92"/>
            </w:numPr>
            <w:tabs>
              <w:tab w:val="num" w:pos="1026"/>
            </w:tabs>
            <w:ind w:left="1026" w:hanging="576"/>
          </w:pPr>
        </w:pPrChange>
      </w:pPr>
      <w:bookmarkStart w:id="5549" w:name="_Toc235246234"/>
      <w:bookmarkStart w:id="5550" w:name="_Toc237747545"/>
      <w:bookmarkStart w:id="5551" w:name="_Toc327466304"/>
      <w:bookmarkStart w:id="5552" w:name="_Toc332774843"/>
      <w:ins w:id="5553" w:author="DuyNgo" w:date="2012-08-10T07:47:00Z">
        <w:r w:rsidRPr="00657B96">
          <w:rPr>
            <w:rFonts w:ascii="Times New Roman" w:hAnsi="Times New Roman" w:cs="Times New Roman"/>
            <w:sz w:val="24"/>
            <w:szCs w:val="24"/>
            <w:rPrChange w:id="5554" w:author="DuyNgo" w:date="2012-08-10T08:15:00Z">
              <w:rPr/>
            </w:rPrChange>
          </w:rPr>
          <w:t xml:space="preserve">1.5 </w:t>
        </w:r>
      </w:ins>
      <w:ins w:id="5555" w:author="DuyNgo" w:date="2012-08-10T07:43:00Z">
        <w:r w:rsidRPr="00657B96">
          <w:rPr>
            <w:rFonts w:ascii="Times New Roman" w:hAnsi="Times New Roman" w:cs="Times New Roman"/>
            <w:sz w:val="24"/>
            <w:szCs w:val="24"/>
            <w:rPrChange w:id="5556" w:author="DuyNgo" w:date="2012-08-10T08:15:00Z">
              <w:rPr/>
            </w:rPrChange>
          </w:rPr>
          <w:t>References</w:t>
        </w:r>
        <w:bookmarkEnd w:id="5549"/>
        <w:bookmarkEnd w:id="5550"/>
        <w:bookmarkEnd w:id="5551"/>
        <w:bookmarkEnd w:id="5552"/>
      </w:ins>
    </w:p>
    <w:p w:rsidR="00771246" w:rsidRPr="00657B96" w:rsidRDefault="00771246" w:rsidP="00771246">
      <w:pPr>
        <w:rPr>
          <w:ins w:id="5557" w:author="DuyNgo" w:date="2012-08-10T07:43:00Z"/>
          <w:rFonts w:ascii="Times New Roman" w:hAnsi="Times New Roman" w:cs="Times New Roman"/>
          <w:b/>
          <w:color w:val="FF0000"/>
          <w:sz w:val="24"/>
          <w:szCs w:val="24"/>
          <w:rPrChange w:id="5558" w:author="DuyNgo" w:date="2012-08-10T08:15:00Z">
            <w:rPr>
              <w:ins w:id="5559" w:author="DuyNgo" w:date="2012-08-10T07:43:00Z"/>
              <w:rFonts w:ascii="Times New Roman" w:hAnsi="Times New Roman"/>
              <w:b/>
              <w:color w:val="FF0000"/>
              <w:sz w:val="24"/>
            </w:rPr>
          </w:rPrChange>
        </w:rPr>
      </w:pPr>
    </w:p>
    <w:tbl>
      <w:tblPr>
        <w:tblStyle w:val="LightList-Accent11"/>
        <w:tblW w:w="9925" w:type="dxa"/>
        <w:tblLayout w:type="fixed"/>
        <w:tblLook w:val="01E0" w:firstRow="1" w:lastRow="1" w:firstColumn="1" w:lastColumn="1" w:noHBand="0" w:noVBand="0"/>
      </w:tblPr>
      <w:tblGrid>
        <w:gridCol w:w="540"/>
        <w:gridCol w:w="2725"/>
        <w:gridCol w:w="990"/>
        <w:gridCol w:w="3240"/>
        <w:gridCol w:w="2430"/>
      </w:tblGrid>
      <w:tr w:rsidR="00771246" w:rsidRPr="00657B96" w:rsidTr="00227BA2">
        <w:trPr>
          <w:cnfStyle w:val="100000000000" w:firstRow="1" w:lastRow="0" w:firstColumn="0" w:lastColumn="0" w:oddVBand="0" w:evenVBand="0" w:oddHBand="0" w:evenHBand="0" w:firstRowFirstColumn="0" w:firstRowLastColumn="0" w:lastRowFirstColumn="0" w:lastRowLastColumn="0"/>
          <w:trHeight w:val="276"/>
          <w:ins w:id="5560" w:author="DuyNgo" w:date="2012-08-10T07:43:00Z"/>
        </w:trPr>
        <w:tc>
          <w:tcPr>
            <w:cnfStyle w:val="001000000000" w:firstRow="0" w:lastRow="0" w:firstColumn="1" w:lastColumn="0" w:oddVBand="0" w:evenVBand="0" w:oddHBand="0" w:evenHBand="0" w:firstRowFirstColumn="0" w:firstRowLastColumn="0" w:lastRowFirstColumn="0" w:lastRowLastColumn="0"/>
            <w:tcW w:w="540" w:type="dxa"/>
          </w:tcPr>
          <w:p w:rsidR="00771246" w:rsidRPr="00657B96" w:rsidRDefault="00771246" w:rsidP="00227BA2">
            <w:pPr>
              <w:spacing w:after="200" w:line="276" w:lineRule="auto"/>
              <w:contextualSpacing w:val="0"/>
              <w:rPr>
                <w:ins w:id="5561" w:author="DuyNgo" w:date="2012-08-10T07:43:00Z"/>
                <w:rFonts w:ascii="Times New Roman" w:hAnsi="Times New Roman" w:cs="Times New Roman"/>
                <w:sz w:val="24"/>
                <w:szCs w:val="24"/>
                <w:rPrChange w:id="5562" w:author="DuyNgo" w:date="2012-08-10T08:15:00Z">
                  <w:rPr>
                    <w:ins w:id="5563" w:author="DuyNgo" w:date="2012-08-10T07:43:00Z"/>
                    <w:rFonts w:ascii="Times New Roman" w:hAnsi="Times New Roman" w:cs="Times New Roman"/>
                    <w:b w:val="0"/>
                    <w:bCs w:val="0"/>
                    <w:color w:val="auto"/>
                    <w:sz w:val="24"/>
                    <w:szCs w:val="24"/>
                  </w:rPr>
                </w:rPrChange>
              </w:rPr>
            </w:pPr>
            <w:ins w:id="5564" w:author="DuyNgo" w:date="2012-08-10T07:43:00Z">
              <w:r w:rsidRPr="00657B96">
                <w:rPr>
                  <w:rFonts w:ascii="Times New Roman" w:hAnsi="Times New Roman" w:cs="Times New Roman"/>
                  <w:color w:val="auto"/>
                  <w:sz w:val="24"/>
                  <w:szCs w:val="24"/>
                  <w:rPrChange w:id="5565" w:author="DuyNgo" w:date="2012-08-10T08:15:00Z">
                    <w:rPr>
                      <w:rFonts w:ascii="Times New Roman" w:eastAsiaTheme="majorEastAsia" w:hAnsi="Times New Roman" w:cs="Times New Roman"/>
                      <w:color w:val="4F81BD" w:themeColor="accent1"/>
                      <w:sz w:val="24"/>
                      <w:szCs w:val="24"/>
                    </w:rPr>
                  </w:rPrChange>
                </w:rPr>
                <w:t>#</w:t>
              </w:r>
            </w:ins>
          </w:p>
        </w:tc>
        <w:tc>
          <w:tcPr>
            <w:cnfStyle w:val="000010000000" w:firstRow="0" w:lastRow="0" w:firstColumn="0" w:lastColumn="0" w:oddVBand="1" w:evenVBand="0" w:oddHBand="0" w:evenHBand="0" w:firstRowFirstColumn="0" w:firstRowLastColumn="0" w:lastRowFirstColumn="0" w:lastRowLastColumn="0"/>
            <w:tcW w:w="2725" w:type="dxa"/>
          </w:tcPr>
          <w:p w:rsidR="00771246" w:rsidRPr="00657B96" w:rsidRDefault="00771246" w:rsidP="00227BA2">
            <w:pPr>
              <w:spacing w:after="200" w:line="276" w:lineRule="auto"/>
              <w:contextualSpacing w:val="0"/>
              <w:rPr>
                <w:ins w:id="5566" w:author="DuyNgo" w:date="2012-08-10T07:43:00Z"/>
                <w:rFonts w:ascii="Times New Roman" w:hAnsi="Times New Roman" w:cs="Times New Roman"/>
                <w:sz w:val="24"/>
                <w:szCs w:val="24"/>
                <w:rPrChange w:id="5567" w:author="DuyNgo" w:date="2012-08-10T08:15:00Z">
                  <w:rPr>
                    <w:ins w:id="5568" w:author="DuyNgo" w:date="2012-08-10T07:43:00Z"/>
                    <w:rFonts w:ascii="Times New Roman" w:hAnsi="Times New Roman" w:cs="Times New Roman"/>
                    <w:b w:val="0"/>
                    <w:bCs w:val="0"/>
                    <w:color w:val="auto"/>
                    <w:sz w:val="24"/>
                    <w:szCs w:val="24"/>
                  </w:rPr>
                </w:rPrChange>
              </w:rPr>
            </w:pPr>
            <w:ins w:id="5569" w:author="DuyNgo" w:date="2012-08-10T07:43:00Z">
              <w:r w:rsidRPr="00657B96">
                <w:rPr>
                  <w:rFonts w:ascii="Times New Roman" w:hAnsi="Times New Roman" w:cs="Times New Roman"/>
                  <w:color w:val="auto"/>
                  <w:sz w:val="24"/>
                  <w:szCs w:val="24"/>
                  <w:rPrChange w:id="5570" w:author="DuyNgo" w:date="2012-08-10T08:15:00Z">
                    <w:rPr>
                      <w:rFonts w:ascii="Times New Roman" w:eastAsiaTheme="majorEastAsia" w:hAnsi="Times New Roman" w:cs="Times New Roman"/>
                      <w:color w:val="4F81BD" w:themeColor="accent1"/>
                      <w:sz w:val="24"/>
                      <w:szCs w:val="24"/>
                    </w:rPr>
                  </w:rPrChange>
                </w:rPr>
                <w:t>Title</w:t>
              </w:r>
            </w:ins>
          </w:p>
        </w:tc>
        <w:tc>
          <w:tcPr>
            <w:tcW w:w="990" w:type="dxa"/>
          </w:tcPr>
          <w:p w:rsidR="00771246" w:rsidRPr="00657B96" w:rsidRDefault="00771246" w:rsidP="00227BA2">
            <w:pPr>
              <w:spacing w:after="200" w:line="276" w:lineRule="auto"/>
              <w:contextualSpacing w:val="0"/>
              <w:cnfStyle w:val="100000000000" w:firstRow="1" w:lastRow="0" w:firstColumn="0" w:lastColumn="0" w:oddVBand="0" w:evenVBand="0" w:oddHBand="0" w:evenHBand="0" w:firstRowFirstColumn="0" w:firstRowLastColumn="0" w:lastRowFirstColumn="0" w:lastRowLastColumn="0"/>
              <w:rPr>
                <w:ins w:id="5571" w:author="DuyNgo" w:date="2012-08-10T07:43:00Z"/>
                <w:rFonts w:ascii="Times New Roman" w:hAnsi="Times New Roman" w:cs="Times New Roman"/>
                <w:sz w:val="24"/>
                <w:szCs w:val="24"/>
                <w:rPrChange w:id="5572" w:author="DuyNgo" w:date="2012-08-10T08:15:00Z">
                  <w:rPr>
                    <w:ins w:id="5573" w:author="DuyNgo" w:date="2012-08-10T07:43:00Z"/>
                    <w:rFonts w:ascii="Times New Roman" w:hAnsi="Times New Roman" w:cs="Times New Roman"/>
                    <w:b w:val="0"/>
                    <w:bCs w:val="0"/>
                    <w:color w:val="auto"/>
                    <w:sz w:val="24"/>
                    <w:szCs w:val="24"/>
                  </w:rPr>
                </w:rPrChange>
              </w:rPr>
            </w:pPr>
            <w:ins w:id="5574" w:author="DuyNgo" w:date="2012-08-10T07:43:00Z">
              <w:r w:rsidRPr="00657B96">
                <w:rPr>
                  <w:rFonts w:ascii="Times New Roman" w:hAnsi="Times New Roman" w:cs="Times New Roman"/>
                  <w:color w:val="auto"/>
                  <w:sz w:val="24"/>
                  <w:szCs w:val="24"/>
                  <w:rPrChange w:id="5575" w:author="DuyNgo" w:date="2012-08-10T08:15:00Z">
                    <w:rPr>
                      <w:rFonts w:ascii="Times New Roman" w:eastAsiaTheme="majorEastAsia" w:hAnsi="Times New Roman" w:cs="Times New Roman"/>
                      <w:color w:val="4F81BD" w:themeColor="accent1"/>
                      <w:sz w:val="24"/>
                      <w:szCs w:val="24"/>
                    </w:rPr>
                  </w:rPrChange>
                </w:rPr>
                <w:t>Version</w:t>
              </w:r>
            </w:ins>
          </w:p>
        </w:tc>
        <w:tc>
          <w:tcPr>
            <w:cnfStyle w:val="000010000000" w:firstRow="0" w:lastRow="0" w:firstColumn="0" w:lastColumn="0" w:oddVBand="1" w:evenVBand="0" w:oddHBand="0" w:evenHBand="0" w:firstRowFirstColumn="0" w:firstRowLastColumn="0" w:lastRowFirstColumn="0" w:lastRowLastColumn="0"/>
            <w:tcW w:w="3240" w:type="dxa"/>
            <w:tcBorders>
              <w:bottom w:val="single" w:sz="8" w:space="0" w:color="4F81BD"/>
            </w:tcBorders>
          </w:tcPr>
          <w:p w:rsidR="00771246" w:rsidRPr="00657B96" w:rsidRDefault="00771246" w:rsidP="00227BA2">
            <w:pPr>
              <w:spacing w:after="200" w:line="276" w:lineRule="auto"/>
              <w:contextualSpacing w:val="0"/>
              <w:rPr>
                <w:ins w:id="5576" w:author="DuyNgo" w:date="2012-08-10T07:43:00Z"/>
                <w:rFonts w:ascii="Times New Roman" w:hAnsi="Times New Roman" w:cs="Times New Roman"/>
                <w:sz w:val="24"/>
                <w:szCs w:val="24"/>
                <w:rPrChange w:id="5577" w:author="DuyNgo" w:date="2012-08-10T08:15:00Z">
                  <w:rPr>
                    <w:ins w:id="5578" w:author="DuyNgo" w:date="2012-08-10T07:43:00Z"/>
                    <w:rFonts w:ascii="Times New Roman" w:hAnsi="Times New Roman" w:cs="Times New Roman"/>
                    <w:b w:val="0"/>
                    <w:bCs w:val="0"/>
                    <w:color w:val="auto"/>
                    <w:sz w:val="24"/>
                    <w:szCs w:val="24"/>
                  </w:rPr>
                </w:rPrChange>
              </w:rPr>
            </w:pPr>
            <w:ins w:id="5579" w:author="DuyNgo" w:date="2012-08-10T07:43:00Z">
              <w:r w:rsidRPr="00657B96">
                <w:rPr>
                  <w:rFonts w:ascii="Times New Roman" w:hAnsi="Times New Roman" w:cs="Times New Roman"/>
                  <w:color w:val="auto"/>
                  <w:sz w:val="24"/>
                  <w:szCs w:val="24"/>
                  <w:rPrChange w:id="5580" w:author="DuyNgo" w:date="2012-08-10T08:15:00Z">
                    <w:rPr>
                      <w:rFonts w:ascii="Times New Roman" w:eastAsiaTheme="majorEastAsia" w:hAnsi="Times New Roman" w:cs="Times New Roman"/>
                      <w:color w:val="4F81BD" w:themeColor="accent1"/>
                      <w:sz w:val="24"/>
                      <w:szCs w:val="24"/>
                    </w:rPr>
                  </w:rPrChange>
                </w:rPr>
                <w:t xml:space="preserve">File </w:t>
              </w:r>
              <w:r w:rsidRPr="00657B96">
                <w:rPr>
                  <w:rFonts w:ascii="Times New Roman" w:hAnsi="Times New Roman" w:cs="Times New Roman"/>
                  <w:color w:val="FFFFFF" w:themeColor="background1"/>
                  <w:sz w:val="24"/>
                  <w:szCs w:val="24"/>
                  <w:rPrChange w:id="5581" w:author="DuyNgo" w:date="2012-08-10T08:15:00Z">
                    <w:rPr>
                      <w:rFonts w:ascii="Times New Roman" w:eastAsiaTheme="majorEastAsia" w:hAnsi="Times New Roman" w:cs="Times New Roman"/>
                      <w:color w:val="FFFFFF" w:themeColor="background1"/>
                      <w:sz w:val="24"/>
                      <w:szCs w:val="24"/>
                    </w:rPr>
                  </w:rPrChange>
                </w:rPr>
                <w:t>N</w:t>
              </w:r>
              <w:r w:rsidRPr="00657B96">
                <w:rPr>
                  <w:rFonts w:ascii="Times New Roman" w:hAnsi="Times New Roman" w:cs="Times New Roman"/>
                  <w:color w:val="auto"/>
                  <w:sz w:val="24"/>
                  <w:szCs w:val="24"/>
                  <w:rPrChange w:id="5582" w:author="DuyNgo" w:date="2012-08-10T08:15:00Z">
                    <w:rPr>
                      <w:rFonts w:ascii="Times New Roman" w:eastAsiaTheme="majorEastAsia" w:hAnsi="Times New Roman" w:cs="Times New Roman"/>
                      <w:color w:val="4F81BD" w:themeColor="accent1"/>
                      <w:sz w:val="24"/>
                      <w:szCs w:val="24"/>
                    </w:rPr>
                  </w:rPrChange>
                </w:rPr>
                <w:t>ame / Link</w:t>
              </w:r>
            </w:ins>
          </w:p>
        </w:tc>
        <w:tc>
          <w:tcPr>
            <w:cnfStyle w:val="000100000000" w:firstRow="0" w:lastRow="0" w:firstColumn="0" w:lastColumn="1" w:oddVBand="0" w:evenVBand="0" w:oddHBand="0" w:evenHBand="0" w:firstRowFirstColumn="0" w:firstRowLastColumn="0" w:lastRowFirstColumn="0" w:lastRowLastColumn="0"/>
            <w:tcW w:w="2430" w:type="dxa"/>
            <w:tcBorders>
              <w:left w:val="single" w:sz="8" w:space="0" w:color="4F81BD"/>
            </w:tcBorders>
          </w:tcPr>
          <w:p w:rsidR="00771246" w:rsidRPr="00657B96" w:rsidRDefault="00771246" w:rsidP="00227BA2">
            <w:pPr>
              <w:spacing w:after="200" w:line="276" w:lineRule="auto"/>
              <w:contextualSpacing w:val="0"/>
              <w:rPr>
                <w:ins w:id="5583" w:author="DuyNgo" w:date="2012-08-10T07:43:00Z"/>
                <w:rFonts w:ascii="Times New Roman" w:hAnsi="Times New Roman" w:cs="Times New Roman"/>
                <w:sz w:val="24"/>
                <w:szCs w:val="24"/>
                <w:rPrChange w:id="5584" w:author="DuyNgo" w:date="2012-08-10T08:15:00Z">
                  <w:rPr>
                    <w:ins w:id="5585" w:author="DuyNgo" w:date="2012-08-10T07:43:00Z"/>
                    <w:rFonts w:ascii="Times New Roman" w:hAnsi="Times New Roman" w:cs="Times New Roman"/>
                    <w:b w:val="0"/>
                    <w:bCs w:val="0"/>
                    <w:color w:val="auto"/>
                    <w:sz w:val="24"/>
                    <w:szCs w:val="24"/>
                  </w:rPr>
                </w:rPrChange>
              </w:rPr>
            </w:pPr>
            <w:ins w:id="5586" w:author="DuyNgo" w:date="2012-08-10T07:43:00Z">
              <w:r w:rsidRPr="00657B96">
                <w:rPr>
                  <w:rFonts w:ascii="Times New Roman" w:hAnsi="Times New Roman" w:cs="Times New Roman"/>
                  <w:color w:val="auto"/>
                  <w:sz w:val="24"/>
                  <w:szCs w:val="24"/>
                  <w:rPrChange w:id="5587" w:author="DuyNgo" w:date="2012-08-10T08:15:00Z">
                    <w:rPr>
                      <w:rFonts w:ascii="Times New Roman" w:eastAsiaTheme="majorEastAsia" w:hAnsi="Times New Roman" w:cs="Times New Roman"/>
                      <w:color w:val="4F81BD" w:themeColor="accent1"/>
                      <w:sz w:val="24"/>
                      <w:szCs w:val="24"/>
                    </w:rPr>
                  </w:rPrChange>
                </w:rPr>
                <w:t>Description</w:t>
              </w:r>
            </w:ins>
          </w:p>
        </w:tc>
      </w:tr>
      <w:tr w:rsidR="00771246" w:rsidRPr="00657B96" w:rsidTr="00227BA2">
        <w:trPr>
          <w:cnfStyle w:val="000000100000" w:firstRow="0" w:lastRow="0" w:firstColumn="0" w:lastColumn="0" w:oddVBand="0" w:evenVBand="0" w:oddHBand="1" w:evenHBand="0" w:firstRowFirstColumn="0" w:firstRowLastColumn="0" w:lastRowFirstColumn="0" w:lastRowLastColumn="0"/>
          <w:trHeight w:val="125"/>
          <w:ins w:id="5588" w:author="DuyNgo" w:date="2012-08-10T07:43:00Z"/>
        </w:trPr>
        <w:tc>
          <w:tcPr>
            <w:cnfStyle w:val="001000000000" w:firstRow="0" w:lastRow="0" w:firstColumn="1" w:lastColumn="0" w:oddVBand="0" w:evenVBand="0" w:oddHBand="0" w:evenHBand="0" w:firstRowFirstColumn="0" w:firstRowLastColumn="0" w:lastRowFirstColumn="0" w:lastRowLastColumn="0"/>
            <w:tcW w:w="540" w:type="dxa"/>
          </w:tcPr>
          <w:p w:rsidR="00771246" w:rsidRPr="00657B96" w:rsidRDefault="00771246" w:rsidP="00227BA2">
            <w:pPr>
              <w:spacing w:after="200"/>
              <w:contextualSpacing w:val="0"/>
              <w:rPr>
                <w:ins w:id="5589" w:author="DuyNgo" w:date="2012-08-10T07:43:00Z"/>
                <w:rFonts w:ascii="Times New Roman" w:hAnsi="Times New Roman" w:cs="Times New Roman"/>
                <w:sz w:val="24"/>
                <w:szCs w:val="24"/>
                <w:rPrChange w:id="5590" w:author="DuyNgo" w:date="2012-08-10T08:15:00Z">
                  <w:rPr>
                    <w:ins w:id="5591" w:author="DuyNgo" w:date="2012-08-10T07:43:00Z"/>
                    <w:rFonts w:ascii="Times New Roman" w:hAnsi="Times New Roman" w:cs="Times New Roman"/>
                    <w:bCs w:val="0"/>
                    <w:sz w:val="24"/>
                    <w:szCs w:val="24"/>
                  </w:rPr>
                </w:rPrChange>
              </w:rPr>
            </w:pPr>
            <w:ins w:id="5592" w:author="DuyNgo" w:date="2012-08-10T07:43:00Z">
              <w:r w:rsidRPr="00657B96">
                <w:rPr>
                  <w:rFonts w:ascii="Times New Roman" w:hAnsi="Times New Roman" w:cs="Times New Roman"/>
                  <w:sz w:val="24"/>
                  <w:szCs w:val="24"/>
                  <w:rPrChange w:id="5593" w:author="DuyNgo" w:date="2012-08-10T08:15:00Z">
                    <w:rPr>
                      <w:rFonts w:ascii="Times New Roman" w:eastAsiaTheme="majorEastAsia" w:hAnsi="Times New Roman" w:cs="Times New Roman"/>
                      <w:b/>
                      <w:color w:val="4F81BD" w:themeColor="accent1"/>
                      <w:sz w:val="24"/>
                      <w:szCs w:val="24"/>
                    </w:rPr>
                  </w:rPrChange>
                </w:rPr>
                <w:t>1</w:t>
              </w:r>
            </w:ins>
          </w:p>
        </w:tc>
        <w:tc>
          <w:tcPr>
            <w:cnfStyle w:val="000010000000" w:firstRow="0" w:lastRow="0" w:firstColumn="0" w:lastColumn="0" w:oddVBand="1" w:evenVBand="0" w:oddHBand="0" w:evenHBand="0" w:firstRowFirstColumn="0" w:firstRowLastColumn="0" w:lastRowFirstColumn="0" w:lastRowLastColumn="0"/>
            <w:tcW w:w="2725" w:type="dxa"/>
          </w:tcPr>
          <w:p w:rsidR="00771246" w:rsidRPr="00657B96" w:rsidRDefault="00771246" w:rsidP="00227BA2">
            <w:pPr>
              <w:pStyle w:val="Caption"/>
              <w:shd w:val="clear" w:color="FFFFCC" w:fill="FFFFFF"/>
              <w:spacing w:before="100" w:beforeAutospacing="1" w:after="100" w:afterAutospacing="1"/>
              <w:contextualSpacing w:val="0"/>
              <w:rPr>
                <w:ins w:id="5594" w:author="DuyNgo" w:date="2012-08-10T07:43:00Z"/>
                <w:rFonts w:ascii="Times New Roman" w:hAnsi="Times New Roman" w:cs="Times New Roman"/>
                <w:b/>
                <w:sz w:val="24"/>
                <w:szCs w:val="24"/>
              </w:rPr>
            </w:pPr>
            <w:ins w:id="5595" w:author="DuyNgo" w:date="2012-08-10T07:43:00Z">
              <w:r w:rsidRPr="00657B96">
                <w:rPr>
                  <w:rFonts w:ascii="Times New Roman" w:hAnsi="Times New Roman" w:cs="Times New Roman"/>
                  <w:sz w:val="24"/>
                  <w:szCs w:val="24"/>
                  <w:rPrChange w:id="5596" w:author="DuyNgo" w:date="2012-08-10T08:15:00Z">
                    <w:rPr>
                      <w:rFonts w:ascii="Times New Roman" w:eastAsiaTheme="majorEastAsia" w:hAnsi="Times New Roman" w:cs="Times New Roman"/>
                      <w:b/>
                      <w:i w:val="0"/>
                      <w:color w:val="4F81BD" w:themeColor="accent1"/>
                      <w:sz w:val="24"/>
                      <w:szCs w:val="24"/>
                    </w:rPr>
                  </w:rPrChange>
                </w:rPr>
                <w:t>SRS Document</w:t>
              </w:r>
            </w:ins>
          </w:p>
        </w:tc>
        <w:tc>
          <w:tcPr>
            <w:tcW w:w="990" w:type="dxa"/>
          </w:tcPr>
          <w:p w:rsidR="00771246" w:rsidRPr="00657B96" w:rsidRDefault="00771246" w:rsidP="00227BA2">
            <w:pPr>
              <w:shd w:val="clear" w:color="FFFFCC" w:fill="FFFFFF"/>
              <w:spacing w:before="100" w:beforeAutospacing="1" w:after="100" w:afterAutospacing="1" w:line="240" w:lineRule="auto"/>
              <w:contextualSpacing w:val="0"/>
              <w:jc w:val="both"/>
              <w:cnfStyle w:val="000000100000" w:firstRow="0" w:lastRow="0" w:firstColumn="0" w:lastColumn="0" w:oddVBand="0" w:evenVBand="0" w:oddHBand="1" w:evenHBand="0" w:firstRowFirstColumn="0" w:firstRowLastColumn="0" w:lastRowFirstColumn="0" w:lastRowLastColumn="0"/>
              <w:rPr>
                <w:ins w:id="5597" w:author="DuyNgo" w:date="2012-08-10T07:43:00Z"/>
                <w:rFonts w:ascii="Times New Roman" w:hAnsi="Times New Roman" w:cs="Times New Roman"/>
                <w:sz w:val="24"/>
                <w:szCs w:val="24"/>
                <w:rPrChange w:id="5598" w:author="DuyNgo" w:date="2012-08-10T08:15:00Z">
                  <w:rPr>
                    <w:ins w:id="5599" w:author="DuyNgo" w:date="2012-08-10T07:43:00Z"/>
                    <w:rFonts w:ascii="Times New Roman" w:hAnsi="Times New Roman" w:cs="Times New Roman"/>
                    <w:color w:val="000000"/>
                    <w:sz w:val="24"/>
                    <w:szCs w:val="24"/>
                  </w:rPr>
                </w:rPrChange>
              </w:rPr>
            </w:pPr>
            <w:ins w:id="5600" w:author="DuyNgo" w:date="2012-08-10T07:43:00Z">
              <w:r w:rsidRPr="00657B96">
                <w:rPr>
                  <w:rFonts w:ascii="Times New Roman" w:hAnsi="Times New Roman" w:cs="Times New Roman"/>
                  <w:sz w:val="24"/>
                  <w:szCs w:val="24"/>
                  <w:rPrChange w:id="5601" w:author="DuyNgo" w:date="2012-08-10T08:15:00Z">
                    <w:rPr>
                      <w:rFonts w:ascii="Times New Roman" w:eastAsiaTheme="majorEastAsia" w:hAnsi="Times New Roman" w:cs="Times New Roman"/>
                      <w:b/>
                      <w:bCs/>
                      <w:color w:val="4F81BD" w:themeColor="accent1"/>
                      <w:sz w:val="24"/>
                      <w:szCs w:val="24"/>
                    </w:rPr>
                  </w:rPrChange>
                </w:rPr>
                <w:t>1.0</w:t>
              </w:r>
            </w:ins>
          </w:p>
        </w:tc>
        <w:tc>
          <w:tcPr>
            <w:cnfStyle w:val="000010000000" w:firstRow="0" w:lastRow="0" w:firstColumn="0" w:lastColumn="0" w:oddVBand="1" w:evenVBand="0" w:oddHBand="0" w:evenHBand="0" w:firstRowFirstColumn="0" w:firstRowLastColumn="0" w:lastRowFirstColumn="0" w:lastRowLastColumn="0"/>
            <w:tcW w:w="3240" w:type="dxa"/>
          </w:tcPr>
          <w:p w:rsidR="00771246" w:rsidRPr="00657B96" w:rsidRDefault="00771246" w:rsidP="00227BA2">
            <w:pPr>
              <w:spacing w:after="200"/>
              <w:contextualSpacing w:val="0"/>
              <w:rPr>
                <w:ins w:id="5602" w:author="DuyNgo" w:date="2012-08-10T07:43:00Z"/>
                <w:rFonts w:ascii="Times New Roman" w:hAnsi="Times New Roman" w:cs="Times New Roman"/>
                <w:b/>
                <w:bCs/>
                <w:color w:val="FFFFFF"/>
                <w:sz w:val="24"/>
                <w:szCs w:val="24"/>
              </w:rPr>
            </w:pPr>
          </w:p>
        </w:tc>
        <w:tc>
          <w:tcPr>
            <w:cnfStyle w:val="000100000000" w:firstRow="0" w:lastRow="0" w:firstColumn="0" w:lastColumn="1" w:oddVBand="0" w:evenVBand="0" w:oddHBand="0" w:evenHBand="0" w:firstRowFirstColumn="0" w:firstRowLastColumn="0" w:lastRowFirstColumn="0" w:lastRowLastColumn="0"/>
            <w:tcW w:w="2430" w:type="dxa"/>
            <w:tcBorders>
              <w:left w:val="single" w:sz="8" w:space="0" w:color="4F81BD"/>
            </w:tcBorders>
          </w:tcPr>
          <w:p w:rsidR="00771246" w:rsidRPr="00657B96" w:rsidRDefault="00771246" w:rsidP="00227BA2">
            <w:pPr>
              <w:spacing w:after="200"/>
              <w:contextualSpacing w:val="0"/>
              <w:jc w:val="both"/>
              <w:rPr>
                <w:ins w:id="5603" w:author="DuyNgo" w:date="2012-08-10T07:43:00Z"/>
                <w:rFonts w:ascii="Times New Roman" w:hAnsi="Times New Roman" w:cs="Times New Roman"/>
                <w:sz w:val="24"/>
                <w:szCs w:val="24"/>
                <w:rPrChange w:id="5604" w:author="DuyNgo" w:date="2012-08-10T08:15:00Z">
                  <w:rPr>
                    <w:ins w:id="5605" w:author="DuyNgo" w:date="2012-08-10T07:43:00Z"/>
                    <w:rFonts w:ascii="Times New Roman" w:hAnsi="Times New Roman" w:cs="Times New Roman"/>
                    <w:bCs w:val="0"/>
                    <w:sz w:val="24"/>
                    <w:szCs w:val="24"/>
                  </w:rPr>
                </w:rPrChange>
              </w:rPr>
            </w:pPr>
          </w:p>
        </w:tc>
      </w:tr>
      <w:tr w:rsidR="00771246" w:rsidRPr="00657B96" w:rsidTr="00227BA2">
        <w:trPr>
          <w:cnfStyle w:val="010000000000" w:firstRow="0" w:lastRow="1" w:firstColumn="0" w:lastColumn="0" w:oddVBand="0" w:evenVBand="0" w:oddHBand="0" w:evenHBand="0" w:firstRowFirstColumn="0" w:firstRowLastColumn="0" w:lastRowFirstColumn="0" w:lastRowLastColumn="0"/>
          <w:trHeight w:val="125"/>
          <w:ins w:id="5606" w:author="DuyNgo" w:date="2012-08-10T07:43:00Z"/>
        </w:trPr>
        <w:tc>
          <w:tcPr>
            <w:cnfStyle w:val="001000000000" w:firstRow="0" w:lastRow="0" w:firstColumn="1" w:lastColumn="0" w:oddVBand="0" w:evenVBand="0" w:oddHBand="0" w:evenHBand="0" w:firstRowFirstColumn="0" w:firstRowLastColumn="0" w:lastRowFirstColumn="0" w:lastRowLastColumn="0"/>
            <w:tcW w:w="540" w:type="dxa"/>
          </w:tcPr>
          <w:p w:rsidR="00771246" w:rsidRPr="00657B96" w:rsidRDefault="00771246" w:rsidP="00227BA2">
            <w:pPr>
              <w:shd w:val="clear" w:color="FFFFCC" w:fill="FFFFFF"/>
              <w:spacing w:before="100" w:beforeAutospacing="1" w:after="100" w:afterAutospacing="1"/>
              <w:contextualSpacing w:val="0"/>
              <w:rPr>
                <w:ins w:id="5607" w:author="DuyNgo" w:date="2012-08-10T07:43:00Z"/>
                <w:rFonts w:ascii="Times New Roman" w:hAnsi="Times New Roman" w:cs="Times New Roman"/>
                <w:sz w:val="24"/>
                <w:szCs w:val="24"/>
                <w:rPrChange w:id="5608" w:author="DuyNgo" w:date="2012-08-10T08:15:00Z">
                  <w:rPr>
                    <w:ins w:id="5609" w:author="DuyNgo" w:date="2012-08-10T07:43:00Z"/>
                    <w:rFonts w:ascii="Times New Roman" w:hAnsi="Times New Roman" w:cs="Times New Roman"/>
                    <w:bCs w:val="0"/>
                    <w:color w:val="000000"/>
                    <w:sz w:val="24"/>
                    <w:szCs w:val="24"/>
                  </w:rPr>
                </w:rPrChange>
              </w:rPr>
            </w:pPr>
            <w:ins w:id="5610" w:author="DuyNgo" w:date="2012-08-10T07:43:00Z">
              <w:r w:rsidRPr="00657B96">
                <w:rPr>
                  <w:rFonts w:ascii="Times New Roman" w:hAnsi="Times New Roman" w:cs="Times New Roman"/>
                  <w:sz w:val="24"/>
                  <w:szCs w:val="24"/>
                  <w:rPrChange w:id="5611" w:author="DuyNgo" w:date="2012-08-10T08:15:00Z">
                    <w:rPr>
                      <w:rFonts w:ascii="Times New Roman" w:eastAsiaTheme="majorEastAsia" w:hAnsi="Times New Roman" w:cs="Times New Roman"/>
                      <w:b/>
                      <w:color w:val="4F81BD" w:themeColor="accent1"/>
                      <w:sz w:val="24"/>
                      <w:szCs w:val="24"/>
                    </w:rPr>
                  </w:rPrChange>
                </w:rPr>
                <w:t>2</w:t>
              </w:r>
            </w:ins>
          </w:p>
        </w:tc>
        <w:tc>
          <w:tcPr>
            <w:cnfStyle w:val="000010000000" w:firstRow="0" w:lastRow="0" w:firstColumn="0" w:lastColumn="0" w:oddVBand="1" w:evenVBand="0" w:oddHBand="0" w:evenHBand="0" w:firstRowFirstColumn="0" w:firstRowLastColumn="0" w:lastRowFirstColumn="0" w:lastRowLastColumn="0"/>
            <w:tcW w:w="2725" w:type="dxa"/>
          </w:tcPr>
          <w:p w:rsidR="00771246" w:rsidRPr="00657B96" w:rsidRDefault="00771246" w:rsidP="00227BA2">
            <w:pPr>
              <w:pStyle w:val="Caption"/>
              <w:shd w:val="clear" w:color="FFFFCC" w:fill="FFFFFF"/>
              <w:spacing w:before="100" w:beforeAutospacing="1" w:after="100" w:afterAutospacing="1"/>
              <w:contextualSpacing w:val="0"/>
              <w:rPr>
                <w:ins w:id="5612" w:author="DuyNgo" w:date="2012-08-10T07:43:00Z"/>
                <w:rFonts w:ascii="Times New Roman" w:hAnsi="Times New Roman" w:cs="Times New Roman"/>
                <w:b/>
                <w:sz w:val="24"/>
                <w:szCs w:val="24"/>
                <w:rPrChange w:id="5613" w:author="DuyNgo" w:date="2012-08-10T08:15:00Z">
                  <w:rPr>
                    <w:ins w:id="5614" w:author="DuyNgo" w:date="2012-08-10T07:43:00Z"/>
                    <w:rFonts w:ascii="Times New Roman" w:hAnsi="Times New Roman" w:cs="Times New Roman"/>
                    <w:b/>
                    <w:bCs/>
                    <w:sz w:val="24"/>
                    <w:szCs w:val="24"/>
                  </w:rPr>
                </w:rPrChange>
              </w:rPr>
            </w:pPr>
            <w:ins w:id="5615" w:author="DuyNgo" w:date="2012-08-10T07:43:00Z">
              <w:r w:rsidRPr="00657B96">
                <w:rPr>
                  <w:rFonts w:ascii="Times New Roman" w:hAnsi="Times New Roman" w:cs="Times New Roman"/>
                  <w:sz w:val="24"/>
                  <w:szCs w:val="24"/>
                  <w:rPrChange w:id="5616" w:author="DuyNgo" w:date="2012-08-10T08:15:00Z">
                    <w:rPr>
                      <w:rFonts w:ascii="Times New Roman" w:eastAsiaTheme="majorEastAsia" w:hAnsi="Times New Roman" w:cs="Times New Roman"/>
                      <w:b/>
                      <w:i w:val="0"/>
                      <w:color w:val="4F81BD" w:themeColor="accent1"/>
                      <w:sz w:val="24"/>
                      <w:szCs w:val="24"/>
                    </w:rPr>
                  </w:rPrChange>
                </w:rPr>
                <w:t>User Requirement</w:t>
              </w:r>
            </w:ins>
          </w:p>
        </w:tc>
        <w:tc>
          <w:tcPr>
            <w:tcW w:w="990" w:type="dxa"/>
          </w:tcPr>
          <w:p w:rsidR="00771246" w:rsidRPr="00657B96" w:rsidRDefault="00771246" w:rsidP="00227BA2">
            <w:pPr>
              <w:shd w:val="clear" w:color="FFFFCC" w:fill="FFFFFF"/>
              <w:spacing w:before="100" w:beforeAutospacing="1" w:after="100" w:afterAutospacing="1"/>
              <w:contextualSpacing w:val="0"/>
              <w:cnfStyle w:val="010000000000" w:firstRow="0" w:lastRow="1" w:firstColumn="0" w:lastColumn="0" w:oddVBand="0" w:evenVBand="0" w:oddHBand="0" w:evenHBand="0" w:firstRowFirstColumn="0" w:firstRowLastColumn="0" w:lastRowFirstColumn="0" w:lastRowLastColumn="0"/>
              <w:rPr>
                <w:ins w:id="5617" w:author="DuyNgo" w:date="2012-08-10T07:43:00Z"/>
                <w:rFonts w:ascii="Times New Roman" w:hAnsi="Times New Roman" w:cs="Times New Roman"/>
                <w:sz w:val="24"/>
                <w:szCs w:val="24"/>
                <w:rPrChange w:id="5618" w:author="DuyNgo" w:date="2012-08-10T08:15:00Z">
                  <w:rPr>
                    <w:ins w:id="5619" w:author="DuyNgo" w:date="2012-08-10T07:43:00Z"/>
                    <w:rFonts w:ascii="Times New Roman" w:hAnsi="Times New Roman" w:cs="Times New Roman"/>
                    <w:bCs w:val="0"/>
                    <w:color w:val="000000"/>
                    <w:sz w:val="24"/>
                    <w:szCs w:val="24"/>
                  </w:rPr>
                </w:rPrChange>
              </w:rPr>
            </w:pPr>
            <w:ins w:id="5620" w:author="DuyNgo" w:date="2012-08-10T07:43:00Z">
              <w:r w:rsidRPr="00657B96">
                <w:rPr>
                  <w:rFonts w:ascii="Times New Roman" w:hAnsi="Times New Roman" w:cs="Times New Roman"/>
                  <w:sz w:val="24"/>
                  <w:szCs w:val="24"/>
                  <w:rPrChange w:id="5621" w:author="DuyNgo" w:date="2012-08-10T08:15:00Z">
                    <w:rPr>
                      <w:rFonts w:ascii="Times New Roman" w:eastAsiaTheme="majorEastAsia" w:hAnsi="Times New Roman" w:cs="Times New Roman"/>
                      <w:b/>
                      <w:color w:val="4F81BD" w:themeColor="accent1"/>
                      <w:sz w:val="24"/>
                      <w:szCs w:val="24"/>
                    </w:rPr>
                  </w:rPrChange>
                </w:rPr>
                <w:t>1.0</w:t>
              </w:r>
            </w:ins>
          </w:p>
        </w:tc>
        <w:tc>
          <w:tcPr>
            <w:cnfStyle w:val="000010000000" w:firstRow="0" w:lastRow="0" w:firstColumn="0" w:lastColumn="0" w:oddVBand="1" w:evenVBand="0" w:oddHBand="0" w:evenHBand="0" w:firstRowFirstColumn="0" w:firstRowLastColumn="0" w:lastRowFirstColumn="0" w:lastRowLastColumn="0"/>
            <w:tcW w:w="3240" w:type="dxa"/>
          </w:tcPr>
          <w:p w:rsidR="00771246" w:rsidRPr="00657B96" w:rsidRDefault="00771246" w:rsidP="00227BA2">
            <w:pPr>
              <w:spacing w:after="200" w:line="276" w:lineRule="auto"/>
              <w:contextualSpacing w:val="0"/>
              <w:rPr>
                <w:ins w:id="5622" w:author="DuyNgo" w:date="2012-08-10T07:43:00Z"/>
                <w:rFonts w:ascii="Times New Roman" w:hAnsi="Times New Roman" w:cs="Times New Roman"/>
                <w:b/>
                <w:color w:val="FFFFFF"/>
                <w:sz w:val="24"/>
                <w:szCs w:val="24"/>
                <w:rPrChange w:id="5623" w:author="DuyNgo" w:date="2012-08-10T08:15:00Z">
                  <w:rPr>
                    <w:ins w:id="5624" w:author="DuyNgo" w:date="2012-08-10T07:43:00Z"/>
                    <w:rFonts w:ascii="Times New Roman" w:hAnsi="Times New Roman" w:cs="Times New Roman"/>
                    <w:b/>
                    <w:bCs w:val="0"/>
                    <w:color w:val="FFFFFF"/>
                    <w:sz w:val="24"/>
                    <w:szCs w:val="24"/>
                  </w:rPr>
                </w:rPrChange>
              </w:rPr>
            </w:pPr>
          </w:p>
        </w:tc>
        <w:tc>
          <w:tcPr>
            <w:cnfStyle w:val="000100000000" w:firstRow="0" w:lastRow="0" w:firstColumn="0" w:lastColumn="1" w:oddVBand="0" w:evenVBand="0" w:oddHBand="0" w:evenHBand="0" w:firstRowFirstColumn="0" w:firstRowLastColumn="0" w:lastRowFirstColumn="0" w:lastRowLastColumn="0"/>
            <w:tcW w:w="2430" w:type="dxa"/>
            <w:tcBorders>
              <w:left w:val="single" w:sz="8" w:space="0" w:color="4F81BD"/>
            </w:tcBorders>
          </w:tcPr>
          <w:p w:rsidR="00771246" w:rsidRPr="00657B96" w:rsidRDefault="00771246" w:rsidP="00227BA2">
            <w:pPr>
              <w:spacing w:after="200" w:line="276" w:lineRule="auto"/>
              <w:contextualSpacing w:val="0"/>
              <w:jc w:val="both"/>
              <w:rPr>
                <w:ins w:id="5625" w:author="DuyNgo" w:date="2012-08-10T07:43:00Z"/>
                <w:rFonts w:ascii="Times New Roman" w:hAnsi="Times New Roman" w:cs="Times New Roman"/>
                <w:sz w:val="24"/>
                <w:szCs w:val="24"/>
                <w:rPrChange w:id="5626" w:author="DuyNgo" w:date="2012-08-10T08:15:00Z">
                  <w:rPr>
                    <w:ins w:id="5627" w:author="DuyNgo" w:date="2012-08-10T07:43:00Z"/>
                    <w:rFonts w:ascii="Times New Roman" w:hAnsi="Times New Roman" w:cs="Times New Roman"/>
                    <w:bCs w:val="0"/>
                    <w:sz w:val="24"/>
                    <w:szCs w:val="24"/>
                  </w:rPr>
                </w:rPrChange>
              </w:rPr>
            </w:pPr>
          </w:p>
        </w:tc>
      </w:tr>
    </w:tbl>
    <w:p w:rsidR="00771246" w:rsidRPr="00657B96" w:rsidRDefault="00771246" w:rsidP="00771246">
      <w:pPr>
        <w:pStyle w:val="TableFigureCaption"/>
        <w:rPr>
          <w:ins w:id="5628" w:author="DuyNgo" w:date="2012-08-10T07:43:00Z"/>
          <w:rFonts w:ascii="Times New Roman" w:hAnsi="Times New Roman"/>
          <w:sz w:val="24"/>
          <w:szCs w:val="24"/>
        </w:rPr>
      </w:pPr>
      <w:ins w:id="5629" w:author="DuyNgo" w:date="2012-08-10T07:43:00Z">
        <w:r w:rsidRPr="00657B96">
          <w:rPr>
            <w:rFonts w:ascii="Times New Roman" w:hAnsi="Times New Roman"/>
            <w:sz w:val="24"/>
            <w:szCs w:val="24"/>
            <w:rPrChange w:id="5630" w:author="DuyNgo" w:date="2012-08-10T08:15:00Z">
              <w:rPr>
                <w:rFonts w:ascii="Times New Roman" w:eastAsiaTheme="majorEastAsia" w:hAnsi="Times New Roman" w:cstheme="majorBidi"/>
                <w:b/>
                <w:i w:val="0"/>
                <w:color w:val="4F81BD" w:themeColor="accent1"/>
                <w:sz w:val="24"/>
                <w:szCs w:val="24"/>
              </w:rPr>
            </w:rPrChange>
          </w:rPr>
          <w:lastRenderedPageBreak/>
          <w:t xml:space="preserve">Table </w:t>
        </w:r>
        <w:r w:rsidRPr="00657B96">
          <w:rPr>
            <w:rFonts w:ascii="Times New Roman" w:hAnsi="Times New Roman"/>
            <w:sz w:val="24"/>
            <w:szCs w:val="24"/>
            <w:rPrChange w:id="5631" w:author="DuyNgo" w:date="2012-08-10T08:15:00Z">
              <w:rPr>
                <w:rFonts w:ascii="Times New Roman" w:eastAsiaTheme="majorEastAsia" w:hAnsi="Times New Roman" w:cstheme="majorBidi"/>
                <w:b/>
                <w:i w:val="0"/>
                <w:color w:val="4F81BD" w:themeColor="accent1"/>
                <w:sz w:val="24"/>
                <w:szCs w:val="24"/>
              </w:rPr>
            </w:rPrChange>
          </w:rPr>
          <w:fldChar w:fldCharType="begin"/>
        </w:r>
        <w:r w:rsidRPr="00657B96">
          <w:rPr>
            <w:rFonts w:ascii="Times New Roman" w:hAnsi="Times New Roman"/>
            <w:sz w:val="24"/>
            <w:szCs w:val="24"/>
            <w:rPrChange w:id="5632" w:author="DuyNgo" w:date="2012-08-10T08:15:00Z">
              <w:rPr>
                <w:rFonts w:ascii="Times New Roman" w:eastAsiaTheme="majorEastAsia" w:hAnsi="Times New Roman" w:cstheme="majorBidi"/>
                <w:b/>
                <w:i w:val="0"/>
                <w:color w:val="4F81BD" w:themeColor="accent1"/>
                <w:sz w:val="24"/>
                <w:szCs w:val="24"/>
              </w:rPr>
            </w:rPrChange>
          </w:rPr>
          <w:instrText xml:space="preserve"> STYLEREF 1 \s </w:instrText>
        </w:r>
        <w:r w:rsidRPr="00657B96">
          <w:rPr>
            <w:rFonts w:ascii="Times New Roman" w:hAnsi="Times New Roman"/>
            <w:sz w:val="24"/>
            <w:szCs w:val="24"/>
            <w:rPrChange w:id="5633" w:author="DuyNgo" w:date="2012-08-10T08:15:00Z">
              <w:rPr>
                <w:rFonts w:ascii="Times New Roman" w:eastAsiaTheme="majorEastAsia" w:hAnsi="Times New Roman" w:cstheme="majorBidi"/>
                <w:b/>
                <w:i w:val="0"/>
                <w:color w:val="4F81BD" w:themeColor="accent1"/>
                <w:sz w:val="24"/>
                <w:szCs w:val="24"/>
              </w:rPr>
            </w:rPrChange>
          </w:rPr>
          <w:fldChar w:fldCharType="separate"/>
        </w:r>
      </w:ins>
      <w:r w:rsidR="005A6268">
        <w:rPr>
          <w:rFonts w:ascii="Times New Roman" w:hAnsi="Times New Roman"/>
          <w:noProof/>
          <w:sz w:val="24"/>
          <w:szCs w:val="24"/>
        </w:rPr>
        <w:t>D</w:t>
      </w:r>
      <w:ins w:id="5634" w:author="DuyNgo" w:date="2012-08-10T07:43:00Z">
        <w:r w:rsidRPr="00657B96">
          <w:rPr>
            <w:rFonts w:ascii="Times New Roman" w:hAnsi="Times New Roman"/>
            <w:sz w:val="24"/>
            <w:szCs w:val="24"/>
            <w:rPrChange w:id="5635" w:author="DuyNgo" w:date="2012-08-10T08:15:00Z">
              <w:rPr>
                <w:rFonts w:ascii="Times New Roman" w:eastAsiaTheme="majorEastAsia" w:hAnsi="Times New Roman" w:cstheme="majorBidi"/>
                <w:b/>
                <w:i w:val="0"/>
                <w:color w:val="4F81BD" w:themeColor="accent1"/>
                <w:sz w:val="24"/>
                <w:szCs w:val="24"/>
              </w:rPr>
            </w:rPrChange>
          </w:rPr>
          <w:fldChar w:fldCharType="end"/>
        </w:r>
        <w:r w:rsidRPr="00657B96">
          <w:rPr>
            <w:rFonts w:ascii="Times New Roman" w:hAnsi="Times New Roman"/>
            <w:sz w:val="24"/>
            <w:szCs w:val="24"/>
            <w:rPrChange w:id="5636" w:author="DuyNgo" w:date="2012-08-10T08:15:00Z">
              <w:rPr>
                <w:rFonts w:ascii="Times New Roman" w:eastAsiaTheme="majorEastAsia" w:hAnsi="Times New Roman" w:cstheme="majorBidi"/>
                <w:b/>
                <w:i w:val="0"/>
                <w:color w:val="4F81BD" w:themeColor="accent1"/>
                <w:sz w:val="24"/>
                <w:szCs w:val="24"/>
              </w:rPr>
            </w:rPrChange>
          </w:rPr>
          <w:t>.</w:t>
        </w:r>
        <w:r w:rsidRPr="00657B96">
          <w:rPr>
            <w:rFonts w:ascii="Times New Roman" w:hAnsi="Times New Roman"/>
            <w:sz w:val="24"/>
            <w:szCs w:val="24"/>
            <w:rPrChange w:id="5637" w:author="DuyNgo" w:date="2012-08-10T08:15:00Z">
              <w:rPr>
                <w:rFonts w:ascii="Times New Roman" w:eastAsiaTheme="majorEastAsia" w:hAnsi="Times New Roman" w:cstheme="majorBidi"/>
                <w:b/>
                <w:i w:val="0"/>
                <w:color w:val="4F81BD" w:themeColor="accent1"/>
                <w:sz w:val="24"/>
                <w:szCs w:val="24"/>
              </w:rPr>
            </w:rPrChange>
          </w:rPr>
          <w:fldChar w:fldCharType="begin"/>
        </w:r>
        <w:r w:rsidRPr="00657B96">
          <w:rPr>
            <w:rFonts w:ascii="Times New Roman" w:hAnsi="Times New Roman"/>
            <w:sz w:val="24"/>
            <w:szCs w:val="24"/>
            <w:rPrChange w:id="5638" w:author="DuyNgo" w:date="2012-08-10T08:15:00Z">
              <w:rPr>
                <w:rFonts w:ascii="Times New Roman" w:eastAsiaTheme="majorEastAsia" w:hAnsi="Times New Roman" w:cstheme="majorBidi"/>
                <w:b/>
                <w:i w:val="0"/>
                <w:color w:val="4F81BD" w:themeColor="accent1"/>
                <w:sz w:val="24"/>
                <w:szCs w:val="24"/>
              </w:rPr>
            </w:rPrChange>
          </w:rPr>
          <w:instrText xml:space="preserve"> SEQ Table \* ARABIC \s 1 </w:instrText>
        </w:r>
        <w:r w:rsidRPr="00657B96">
          <w:rPr>
            <w:rFonts w:ascii="Times New Roman" w:hAnsi="Times New Roman"/>
            <w:sz w:val="24"/>
            <w:szCs w:val="24"/>
            <w:rPrChange w:id="5639" w:author="DuyNgo" w:date="2012-08-10T08:15:00Z">
              <w:rPr>
                <w:rFonts w:ascii="Times New Roman" w:eastAsiaTheme="majorEastAsia" w:hAnsi="Times New Roman" w:cstheme="majorBidi"/>
                <w:b/>
                <w:i w:val="0"/>
                <w:color w:val="4F81BD" w:themeColor="accent1"/>
                <w:sz w:val="24"/>
                <w:szCs w:val="24"/>
              </w:rPr>
            </w:rPrChange>
          </w:rPr>
          <w:fldChar w:fldCharType="separate"/>
        </w:r>
      </w:ins>
      <w:r w:rsidR="005A6268">
        <w:rPr>
          <w:rFonts w:ascii="Times New Roman" w:hAnsi="Times New Roman"/>
          <w:noProof/>
          <w:sz w:val="24"/>
          <w:szCs w:val="24"/>
        </w:rPr>
        <w:t>1</w:t>
      </w:r>
      <w:ins w:id="5640" w:author="DuyNgo" w:date="2012-08-10T07:43:00Z">
        <w:r w:rsidRPr="00657B96">
          <w:rPr>
            <w:rFonts w:ascii="Times New Roman" w:hAnsi="Times New Roman"/>
            <w:sz w:val="24"/>
            <w:szCs w:val="24"/>
            <w:rPrChange w:id="5641" w:author="DuyNgo" w:date="2012-08-10T08:15:00Z">
              <w:rPr>
                <w:rFonts w:ascii="Times New Roman" w:eastAsiaTheme="majorEastAsia" w:hAnsi="Times New Roman" w:cstheme="majorBidi"/>
                <w:b/>
                <w:i w:val="0"/>
                <w:color w:val="4F81BD" w:themeColor="accent1"/>
                <w:sz w:val="24"/>
                <w:szCs w:val="24"/>
              </w:rPr>
            </w:rPrChange>
          </w:rPr>
          <w:fldChar w:fldCharType="end"/>
        </w:r>
        <w:r w:rsidRPr="00657B96">
          <w:rPr>
            <w:rFonts w:ascii="Times New Roman" w:hAnsi="Times New Roman"/>
            <w:sz w:val="24"/>
            <w:szCs w:val="24"/>
            <w:rPrChange w:id="5642" w:author="DuyNgo" w:date="2012-08-10T08:15:00Z">
              <w:rPr>
                <w:rFonts w:ascii="Times New Roman" w:eastAsiaTheme="majorEastAsia" w:hAnsi="Times New Roman" w:cstheme="majorBidi"/>
                <w:b/>
                <w:i w:val="0"/>
                <w:color w:val="4F81BD" w:themeColor="accent1"/>
                <w:sz w:val="24"/>
                <w:szCs w:val="24"/>
              </w:rPr>
            </w:rPrChange>
          </w:rPr>
          <w:t>: List of References</w:t>
        </w:r>
      </w:ins>
    </w:p>
    <w:p w:rsidR="00771246" w:rsidRPr="00657B96" w:rsidRDefault="00771246" w:rsidP="00771246">
      <w:pPr>
        <w:pStyle w:val="Body"/>
        <w:rPr>
          <w:ins w:id="5643" w:author="DuyNgo" w:date="2012-08-10T07:43:00Z"/>
          <w:rFonts w:ascii="Times New Roman" w:hAnsi="Times New Roman" w:cs="Times New Roman"/>
          <w:sz w:val="24"/>
          <w:szCs w:val="24"/>
        </w:rPr>
      </w:pPr>
    </w:p>
    <w:p w:rsidR="00771246" w:rsidRPr="00657B96" w:rsidRDefault="00771246">
      <w:pPr>
        <w:pStyle w:val="Heading2"/>
        <w:numPr>
          <w:ilvl w:val="3"/>
          <w:numId w:val="39"/>
        </w:numPr>
        <w:ind w:left="450" w:hanging="450"/>
        <w:rPr>
          <w:ins w:id="5644" w:author="DuyNgo" w:date="2012-08-10T07:43:00Z"/>
          <w:rFonts w:ascii="Times New Roman" w:hAnsi="Times New Roman" w:cs="Times New Roman"/>
          <w:sz w:val="24"/>
          <w:szCs w:val="24"/>
          <w:rPrChange w:id="5645" w:author="DuyNgo" w:date="2012-08-10T08:15:00Z">
            <w:rPr>
              <w:ins w:id="5646" w:author="DuyNgo" w:date="2012-08-10T07:43:00Z"/>
            </w:rPr>
          </w:rPrChange>
        </w:rPr>
        <w:pPrChange w:id="5647" w:author="DuyNgo" w:date="2012-08-10T07:47:00Z">
          <w:pPr>
            <w:pStyle w:val="Heading1"/>
            <w:numPr>
              <w:numId w:val="92"/>
            </w:numPr>
            <w:tabs>
              <w:tab w:val="num" w:pos="432"/>
            </w:tabs>
            <w:spacing w:before="0"/>
            <w:ind w:left="432" w:hanging="432"/>
          </w:pPr>
        </w:pPrChange>
      </w:pPr>
      <w:bookmarkStart w:id="5648" w:name="_Toc327466305"/>
      <w:bookmarkStart w:id="5649" w:name="_Toc332774844"/>
      <w:ins w:id="5650" w:author="DuyNgo" w:date="2012-08-10T07:43:00Z">
        <w:r w:rsidRPr="00657B96">
          <w:rPr>
            <w:rFonts w:ascii="Times New Roman" w:hAnsi="Times New Roman" w:cs="Times New Roman"/>
            <w:sz w:val="24"/>
            <w:szCs w:val="24"/>
            <w:rPrChange w:id="5651" w:author="DuyNgo" w:date="2012-08-10T08:15:00Z">
              <w:rPr/>
            </w:rPrChange>
          </w:rPr>
          <w:t>Architecture design</w:t>
        </w:r>
        <w:bookmarkEnd w:id="5648"/>
        <w:bookmarkEnd w:id="5649"/>
        <w:r w:rsidRPr="00657B96">
          <w:rPr>
            <w:rFonts w:ascii="Times New Roman" w:hAnsi="Times New Roman" w:cs="Times New Roman"/>
            <w:sz w:val="24"/>
            <w:szCs w:val="24"/>
            <w:rPrChange w:id="5652" w:author="DuyNgo" w:date="2012-08-10T08:15:00Z">
              <w:rPr/>
            </w:rPrChange>
          </w:rPr>
          <w:t xml:space="preserve"> </w:t>
        </w:r>
      </w:ins>
    </w:p>
    <w:p w:rsidR="00771246" w:rsidRPr="00657B96" w:rsidRDefault="00771246" w:rsidP="00771246">
      <w:pPr>
        <w:rPr>
          <w:ins w:id="5653" w:author="DuyNgo" w:date="2012-08-10T07:43:00Z"/>
          <w:rFonts w:ascii="Times New Roman" w:hAnsi="Times New Roman" w:cs="Times New Roman"/>
          <w:sz w:val="24"/>
          <w:szCs w:val="24"/>
          <w:rPrChange w:id="5654" w:author="DuyNgo" w:date="2012-08-10T08:15:00Z">
            <w:rPr>
              <w:ins w:id="5655" w:author="DuyNgo" w:date="2012-08-10T07:43:00Z"/>
              <w:rFonts w:ascii="Times New Roman" w:hAnsi="Times New Roman"/>
              <w:sz w:val="24"/>
            </w:rPr>
          </w:rPrChange>
        </w:rPr>
      </w:pPr>
      <w:ins w:id="5656" w:author="DuyNgo" w:date="2012-08-10T07:43:00Z">
        <w:r w:rsidRPr="00657B96">
          <w:rPr>
            <w:rFonts w:ascii="Times New Roman" w:hAnsi="Times New Roman" w:cs="Times New Roman"/>
            <w:sz w:val="24"/>
            <w:szCs w:val="24"/>
            <w:rPrChange w:id="5657" w:author="DuyNgo" w:date="2012-08-10T08:15:00Z">
              <w:rPr>
                <w:rFonts w:ascii="Times New Roman" w:eastAsiaTheme="majorEastAsia" w:hAnsi="Times New Roman" w:cstheme="majorBidi"/>
                <w:b/>
                <w:bCs/>
                <w:color w:val="365F91" w:themeColor="accent1" w:themeShade="BF"/>
                <w:sz w:val="24"/>
                <w:szCs w:val="28"/>
              </w:rPr>
            </w:rPrChange>
          </w:rPr>
          <w:t xml:space="preserve">   </w:t>
        </w:r>
      </w:ins>
    </w:p>
    <w:p w:rsidR="00771246" w:rsidRPr="00657B96" w:rsidRDefault="00771246">
      <w:pPr>
        <w:pStyle w:val="Heading3"/>
        <w:rPr>
          <w:ins w:id="5658" w:author="DuyNgo" w:date="2012-08-10T07:43:00Z"/>
          <w:rFonts w:ascii="Times New Roman" w:hAnsi="Times New Roman" w:cs="Times New Roman"/>
          <w:sz w:val="24"/>
          <w:szCs w:val="24"/>
          <w:rPrChange w:id="5659" w:author="DuyNgo" w:date="2012-08-10T08:15:00Z">
            <w:rPr>
              <w:ins w:id="5660" w:author="DuyNgo" w:date="2012-08-10T07:43:00Z"/>
            </w:rPr>
          </w:rPrChange>
        </w:rPr>
        <w:pPrChange w:id="5661" w:author="DuyNgo" w:date="2012-08-10T07:45:00Z">
          <w:pPr>
            <w:pStyle w:val="Heading2"/>
            <w:numPr>
              <w:ilvl w:val="1"/>
              <w:numId w:val="108"/>
            </w:numPr>
            <w:tabs>
              <w:tab w:val="num" w:pos="1026"/>
            </w:tabs>
            <w:ind w:left="1026" w:hanging="576"/>
          </w:pPr>
        </w:pPrChange>
      </w:pPr>
      <w:bookmarkStart w:id="5662" w:name="_Toc327466306"/>
      <w:bookmarkStart w:id="5663" w:name="_Toc332774845"/>
      <w:ins w:id="5664" w:author="DuyNgo" w:date="2012-08-10T07:47:00Z">
        <w:r w:rsidRPr="00657B96">
          <w:rPr>
            <w:rFonts w:ascii="Times New Roman" w:hAnsi="Times New Roman" w:cs="Times New Roman"/>
            <w:sz w:val="24"/>
            <w:szCs w:val="24"/>
            <w:rPrChange w:id="5665" w:author="DuyNgo" w:date="2012-08-10T08:15:00Z">
              <w:rPr/>
            </w:rPrChange>
          </w:rPr>
          <w:t xml:space="preserve">2.1 </w:t>
        </w:r>
      </w:ins>
      <w:ins w:id="5666" w:author="DuyNgo" w:date="2012-08-10T07:43:00Z">
        <w:r w:rsidRPr="00657B96">
          <w:rPr>
            <w:rFonts w:ascii="Times New Roman" w:hAnsi="Times New Roman" w:cs="Times New Roman"/>
            <w:sz w:val="24"/>
            <w:szCs w:val="24"/>
            <w:rPrChange w:id="5667" w:author="DuyNgo" w:date="2012-08-10T08:15:00Z">
              <w:rPr/>
            </w:rPrChange>
          </w:rPr>
          <w:t>User case view</w:t>
        </w:r>
        <w:bookmarkEnd w:id="5662"/>
        <w:bookmarkEnd w:id="5663"/>
      </w:ins>
    </w:p>
    <w:p w:rsidR="00771246" w:rsidRPr="00657B96" w:rsidRDefault="00771246" w:rsidP="00771246">
      <w:pPr>
        <w:rPr>
          <w:ins w:id="5668" w:author="DuyNgo" w:date="2012-08-10T07:43:00Z"/>
          <w:rFonts w:ascii="Times New Roman" w:hAnsi="Times New Roman" w:cs="Times New Roman"/>
          <w:b/>
          <w:color w:val="000000" w:themeColor="text1"/>
          <w:sz w:val="24"/>
          <w:szCs w:val="24"/>
          <w:rPrChange w:id="5669" w:author="DuyNgo" w:date="2012-08-10T08:15:00Z">
            <w:rPr>
              <w:ins w:id="5670" w:author="DuyNgo" w:date="2012-08-10T07:43:00Z"/>
              <w:rFonts w:ascii="Times New Roman" w:hAnsi="Times New Roman"/>
              <w:b/>
              <w:color w:val="000000" w:themeColor="text1"/>
              <w:sz w:val="24"/>
            </w:rPr>
          </w:rPrChange>
        </w:rPr>
      </w:pPr>
      <w:ins w:id="5671" w:author="DuyNgo" w:date="2012-08-10T07:43:00Z">
        <w:r w:rsidRPr="00657B96">
          <w:rPr>
            <w:rFonts w:ascii="Times New Roman" w:hAnsi="Times New Roman" w:cs="Times New Roman"/>
            <w:b/>
            <w:color w:val="000000" w:themeColor="text1"/>
            <w:sz w:val="24"/>
            <w:szCs w:val="24"/>
            <w:rPrChange w:id="5672" w:author="DuyNgo" w:date="2012-08-10T08:15:00Z">
              <w:rPr>
                <w:rFonts w:ascii="Times New Roman" w:eastAsiaTheme="majorEastAsia" w:hAnsi="Times New Roman" w:cstheme="majorBidi"/>
                <w:b/>
                <w:bCs/>
                <w:color w:val="000000" w:themeColor="text1"/>
                <w:sz w:val="24"/>
                <w:szCs w:val="26"/>
              </w:rPr>
            </w:rPrChange>
          </w:rPr>
          <w:t>Table of Use Case</w:t>
        </w:r>
      </w:ins>
    </w:p>
    <w:p w:rsidR="00771246" w:rsidRPr="00657B96" w:rsidRDefault="00771246" w:rsidP="00771246">
      <w:pPr>
        <w:pStyle w:val="Body"/>
        <w:ind w:firstLine="450"/>
        <w:rPr>
          <w:ins w:id="5673" w:author="DuyNgo" w:date="2012-08-10T07:43:00Z"/>
          <w:rFonts w:ascii="Times New Roman" w:hAnsi="Times New Roman" w:cs="Times New Roman"/>
          <w:sz w:val="24"/>
          <w:szCs w:val="24"/>
        </w:rPr>
      </w:pPr>
      <w:ins w:id="5674" w:author="DuyNgo" w:date="2012-08-10T07:43:00Z">
        <w:r w:rsidRPr="00657B96">
          <w:rPr>
            <w:rFonts w:ascii="Times New Roman" w:hAnsi="Times New Roman" w:cs="Times New Roman"/>
            <w:sz w:val="24"/>
            <w:szCs w:val="24"/>
            <w:rPrChange w:id="5675" w:author="DuyNgo" w:date="2012-08-10T08:15:00Z">
              <w:rPr>
                <w:rFonts w:ascii="Times New Roman" w:hAnsi="Times New Roman" w:cs="Times New Roman"/>
                <w:sz w:val="24"/>
                <w:szCs w:val="24"/>
              </w:rPr>
            </w:rPrChange>
          </w:rPr>
          <w:object w:dxaOrig="9362" w:dyaOrig="18628">
            <v:shape id="_x0000_i1095" type="#_x0000_t75" style="width:436.2pt;height:868.2pt" o:ole="">
              <v:imagedata r:id="rId154" o:title=""/>
            </v:shape>
            <o:OLEObject Type="Embed" ProgID="Excel.Sheet.12" ShapeID="_x0000_i1095" DrawAspect="Content" ObjectID="_1406517080" r:id="rId155"/>
          </w:object>
        </w:r>
      </w:ins>
      <w:ins w:id="5676" w:author="DuyNgo" w:date="2012-08-10T07:43:00Z">
        <w:r w:rsidRPr="00657B96">
          <w:rPr>
            <w:rFonts w:ascii="Times New Roman" w:hAnsi="Times New Roman" w:cs="Times New Roman"/>
            <w:sz w:val="24"/>
            <w:szCs w:val="24"/>
            <w:rPrChange w:id="5677" w:author="DuyNgo" w:date="2012-08-10T08:15:00Z">
              <w:rPr>
                <w:rFonts w:ascii="Times New Roman" w:eastAsiaTheme="majorEastAsia" w:hAnsi="Times New Roman" w:cs="Times New Roman"/>
                <w:b/>
                <w:bCs/>
                <w:color w:val="4F81BD" w:themeColor="accent1"/>
                <w:sz w:val="24"/>
                <w:szCs w:val="24"/>
              </w:rPr>
            </w:rPrChange>
          </w:rPr>
          <w:t xml:space="preserve">Overview </w:t>
        </w:r>
      </w:ins>
    </w:p>
    <w:p w:rsidR="00771246" w:rsidRPr="00657B96" w:rsidRDefault="00771246" w:rsidP="00771246">
      <w:pPr>
        <w:rPr>
          <w:ins w:id="5678" w:author="DuyNgo" w:date="2012-08-10T07:43:00Z"/>
          <w:rFonts w:ascii="Times New Roman" w:hAnsi="Times New Roman" w:cs="Times New Roman"/>
          <w:sz w:val="24"/>
          <w:szCs w:val="24"/>
          <w:rPrChange w:id="5679" w:author="DuyNgo" w:date="2012-08-10T08:15:00Z">
            <w:rPr>
              <w:ins w:id="5680" w:author="DuyNgo" w:date="2012-08-10T07:43:00Z"/>
              <w:rFonts w:ascii="Times New Roman" w:hAnsi="Times New Roman"/>
              <w:sz w:val="24"/>
            </w:rPr>
          </w:rPrChange>
        </w:rPr>
      </w:pPr>
      <w:ins w:id="5681" w:author="DuyNgo" w:date="2012-08-10T07:43:00Z">
        <w:r w:rsidRPr="00657B96">
          <w:rPr>
            <w:rFonts w:ascii="Times New Roman" w:hAnsi="Times New Roman" w:cs="Times New Roman"/>
            <w:sz w:val="24"/>
            <w:szCs w:val="24"/>
            <w:rPrChange w:id="5682" w:author="DuyNgo" w:date="2012-08-10T08:15:00Z">
              <w:rPr>
                <w:rFonts w:ascii="Times New Roman" w:eastAsiaTheme="majorEastAsia" w:hAnsi="Times New Roman" w:cstheme="majorBidi"/>
                <w:b/>
                <w:bCs/>
                <w:color w:val="4F81BD" w:themeColor="accent1"/>
                <w:sz w:val="24"/>
                <w:szCs w:val="26"/>
              </w:rPr>
            </w:rPrChange>
          </w:rPr>
          <w:t>Main flow of Use Case</w:t>
        </w:r>
      </w:ins>
    </w:p>
    <w:p w:rsidR="00771246" w:rsidRPr="00657B96" w:rsidRDefault="00771246" w:rsidP="00771246">
      <w:pPr>
        <w:rPr>
          <w:ins w:id="5683" w:author="DuyNgo" w:date="2012-08-10T07:43:00Z"/>
          <w:rFonts w:ascii="Times New Roman" w:hAnsi="Times New Roman" w:cs="Times New Roman"/>
          <w:noProof/>
          <w:sz w:val="24"/>
          <w:szCs w:val="24"/>
          <w:rPrChange w:id="5684" w:author="DuyNgo" w:date="2012-08-10T08:15:00Z">
            <w:rPr>
              <w:ins w:id="5685" w:author="DuyNgo" w:date="2012-08-10T07:43:00Z"/>
              <w:rFonts w:ascii="Times New Roman" w:hAnsi="Times New Roman"/>
              <w:noProof/>
              <w:sz w:val="24"/>
            </w:rPr>
          </w:rPrChange>
        </w:rPr>
      </w:pPr>
    </w:p>
    <w:p w:rsidR="00771246" w:rsidRPr="00657B96" w:rsidRDefault="00771246" w:rsidP="00771246">
      <w:pPr>
        <w:rPr>
          <w:ins w:id="5686" w:author="DuyNgo" w:date="2012-08-10T07:43:00Z"/>
          <w:rFonts w:ascii="Times New Roman" w:hAnsi="Times New Roman" w:cs="Times New Roman"/>
          <w:sz w:val="24"/>
          <w:szCs w:val="24"/>
          <w:rPrChange w:id="5687" w:author="DuyNgo" w:date="2012-08-10T08:15:00Z">
            <w:rPr>
              <w:ins w:id="5688" w:author="DuyNgo" w:date="2012-08-10T07:43:00Z"/>
              <w:rFonts w:ascii="Times New Roman" w:hAnsi="Times New Roman"/>
              <w:sz w:val="24"/>
            </w:rPr>
          </w:rPrChange>
        </w:rPr>
      </w:pPr>
    </w:p>
    <w:p w:rsidR="00771246" w:rsidRPr="00657B96" w:rsidRDefault="00771246" w:rsidP="00771246">
      <w:pPr>
        <w:rPr>
          <w:ins w:id="5689" w:author="DuyNgo" w:date="2012-08-10T07:43:00Z"/>
          <w:rFonts w:ascii="Times New Roman" w:hAnsi="Times New Roman" w:cs="Times New Roman"/>
          <w:sz w:val="24"/>
          <w:szCs w:val="24"/>
          <w:rPrChange w:id="5690" w:author="DuyNgo" w:date="2012-08-10T08:15:00Z">
            <w:rPr>
              <w:ins w:id="5691" w:author="DuyNgo" w:date="2012-08-10T07:43:00Z"/>
              <w:rFonts w:ascii="Times New Roman" w:hAnsi="Times New Roman"/>
              <w:sz w:val="24"/>
            </w:rPr>
          </w:rPrChange>
        </w:rPr>
      </w:pPr>
      <w:ins w:id="5692" w:author="DuyNgo" w:date="2012-08-10T07:43:00Z">
        <w:r w:rsidRPr="00657B96">
          <w:rPr>
            <w:rFonts w:ascii="Times New Roman" w:hAnsi="Times New Roman" w:cs="Times New Roman"/>
            <w:noProof/>
            <w:sz w:val="24"/>
            <w:szCs w:val="24"/>
            <w:lang w:eastAsia="ja-JP"/>
            <w:rPrChange w:id="5693">
              <w:rPr>
                <w:rFonts w:ascii="Times New Roman" w:eastAsiaTheme="majorEastAsia" w:hAnsi="Times New Roman" w:cstheme="majorBidi"/>
                <w:b/>
                <w:bCs/>
                <w:noProof/>
                <w:color w:val="4F81BD" w:themeColor="accent1"/>
                <w:sz w:val="24"/>
                <w:szCs w:val="26"/>
                <w:lang w:eastAsia="ja-JP"/>
              </w:rPr>
            </w:rPrChange>
          </w:rPr>
          <w:drawing>
            <wp:inline distT="0" distB="0" distL="0" distR="0" wp14:anchorId="20ED71BC" wp14:editId="503100DA">
              <wp:extent cx="6189345" cy="5146843"/>
              <wp:effectExtent l="0" t="0" r="0" b="0"/>
              <wp:docPr id="4" name="Picture 4" descr="C:\Users\DuyNgo\Desktop\Capstone\SVN Trunk\Document\Design\Detail Design\MainFlowUseCa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uyNgo\Desktop\Capstone\SVN Trunk\Document\Design\Detail Design\MainFlowUseCase.gif"/>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89345" cy="5146843"/>
                      </a:xfrm>
                      <a:prstGeom prst="rect">
                        <a:avLst/>
                      </a:prstGeom>
                      <a:noFill/>
                      <a:ln>
                        <a:noFill/>
                      </a:ln>
                    </pic:spPr>
                  </pic:pic>
                </a:graphicData>
              </a:graphic>
            </wp:inline>
          </w:drawing>
        </w:r>
      </w:ins>
    </w:p>
    <w:p w:rsidR="00771246" w:rsidRPr="00657B96" w:rsidRDefault="00771246" w:rsidP="00771246">
      <w:pPr>
        <w:rPr>
          <w:ins w:id="5694" w:author="DuyNgo" w:date="2012-08-10T07:43:00Z"/>
          <w:rFonts w:ascii="Times New Roman" w:hAnsi="Times New Roman" w:cs="Times New Roman"/>
          <w:sz w:val="24"/>
          <w:szCs w:val="24"/>
          <w:rPrChange w:id="5695" w:author="DuyNgo" w:date="2012-08-10T08:15:00Z">
            <w:rPr>
              <w:ins w:id="5696" w:author="DuyNgo" w:date="2012-08-10T07:43:00Z"/>
              <w:rFonts w:ascii="Times New Roman" w:hAnsi="Times New Roman"/>
              <w:sz w:val="24"/>
            </w:rPr>
          </w:rPrChange>
        </w:rPr>
      </w:pPr>
    </w:p>
    <w:p w:rsidR="00771246" w:rsidRPr="00657B96" w:rsidRDefault="00771246">
      <w:pPr>
        <w:pStyle w:val="Heading3"/>
        <w:numPr>
          <w:ilvl w:val="1"/>
          <w:numId w:val="10"/>
        </w:numPr>
        <w:ind w:left="450" w:hanging="450"/>
        <w:rPr>
          <w:ins w:id="5697" w:author="DuyNgo" w:date="2012-08-10T07:43:00Z"/>
          <w:rFonts w:ascii="Times New Roman" w:hAnsi="Times New Roman" w:cs="Times New Roman"/>
          <w:sz w:val="24"/>
          <w:szCs w:val="24"/>
          <w:rPrChange w:id="5698" w:author="DuyNgo" w:date="2012-08-10T08:15:00Z">
            <w:rPr>
              <w:ins w:id="5699" w:author="DuyNgo" w:date="2012-08-10T07:43:00Z"/>
            </w:rPr>
          </w:rPrChange>
        </w:rPr>
        <w:pPrChange w:id="5700" w:author="DuyNgo" w:date="2012-08-10T07:47:00Z">
          <w:pPr>
            <w:pStyle w:val="Heading2"/>
            <w:keepLines w:val="0"/>
            <w:numPr>
              <w:ilvl w:val="1"/>
              <w:numId w:val="92"/>
            </w:numPr>
            <w:tabs>
              <w:tab w:val="num" w:pos="576"/>
              <w:tab w:val="num" w:pos="1026"/>
            </w:tabs>
            <w:spacing w:before="480" w:after="240" w:line="240" w:lineRule="auto"/>
            <w:ind w:left="1026" w:hanging="576"/>
          </w:pPr>
        </w:pPrChange>
      </w:pPr>
      <w:bookmarkStart w:id="5701" w:name="_Toc213179046"/>
      <w:bookmarkStart w:id="5702" w:name="_Toc266222468"/>
      <w:bookmarkStart w:id="5703" w:name="_Toc327466307"/>
      <w:bookmarkStart w:id="5704" w:name="_Toc332774846"/>
      <w:ins w:id="5705" w:author="DuyNgo" w:date="2012-08-10T07:43:00Z">
        <w:r w:rsidRPr="00657B96">
          <w:rPr>
            <w:rFonts w:ascii="Times New Roman" w:hAnsi="Times New Roman" w:cs="Times New Roman"/>
            <w:sz w:val="24"/>
            <w:szCs w:val="24"/>
            <w:rPrChange w:id="5706" w:author="DuyNgo" w:date="2012-08-10T08:15:00Z">
              <w:rPr/>
            </w:rPrChange>
          </w:rPr>
          <w:t>Architectural Representation</w:t>
        </w:r>
        <w:bookmarkEnd w:id="5701"/>
        <w:bookmarkEnd w:id="5702"/>
        <w:bookmarkEnd w:id="5703"/>
        <w:bookmarkEnd w:id="5704"/>
        <w:r w:rsidRPr="00657B96">
          <w:rPr>
            <w:rFonts w:ascii="Times New Roman" w:hAnsi="Times New Roman" w:cs="Times New Roman"/>
            <w:sz w:val="24"/>
            <w:szCs w:val="24"/>
            <w:rPrChange w:id="5707" w:author="DuyNgo" w:date="2012-08-10T08:15:00Z">
              <w:rPr/>
            </w:rPrChange>
          </w:rPr>
          <w:t xml:space="preserve"> </w:t>
        </w:r>
      </w:ins>
    </w:p>
    <w:p w:rsidR="00771246" w:rsidRPr="00657B96" w:rsidRDefault="00771246" w:rsidP="00771246">
      <w:pPr>
        <w:jc w:val="both"/>
        <w:rPr>
          <w:ins w:id="5708" w:author="DuyNgo" w:date="2012-08-10T07:43:00Z"/>
          <w:rFonts w:ascii="Times New Roman" w:hAnsi="Times New Roman" w:cs="Times New Roman"/>
          <w:sz w:val="24"/>
          <w:szCs w:val="24"/>
          <w:rPrChange w:id="5709" w:author="DuyNgo" w:date="2012-08-10T08:15:00Z">
            <w:rPr>
              <w:ins w:id="5710" w:author="DuyNgo" w:date="2012-08-10T07:43:00Z"/>
              <w:rFonts w:ascii="Times New Roman" w:hAnsi="Times New Roman"/>
              <w:sz w:val="24"/>
            </w:rPr>
          </w:rPrChange>
        </w:rPr>
      </w:pPr>
      <w:ins w:id="5711" w:author="DuyNgo" w:date="2012-08-10T07:43:00Z">
        <w:r w:rsidRPr="00657B96">
          <w:rPr>
            <w:rFonts w:ascii="Times New Roman" w:hAnsi="Times New Roman" w:cs="Times New Roman"/>
            <w:sz w:val="24"/>
            <w:szCs w:val="24"/>
            <w:rPrChange w:id="5712" w:author="DuyNgo" w:date="2012-08-10T08:15:00Z">
              <w:rPr>
                <w:rFonts w:ascii="Times New Roman" w:eastAsiaTheme="majorEastAsia" w:hAnsi="Times New Roman" w:cstheme="majorBidi"/>
                <w:b/>
                <w:bCs/>
                <w:color w:val="4F81BD" w:themeColor="accent1"/>
                <w:sz w:val="24"/>
                <w:szCs w:val="26"/>
              </w:rPr>
            </w:rPrChange>
          </w:rPr>
          <w:t>The following diagram shows the primary tiers in the proposed n-tier architecture. This diagram shows the main layers in this architecture and the vision of how they fit together.</w:t>
        </w:r>
      </w:ins>
    </w:p>
    <w:p w:rsidR="00771246" w:rsidRPr="00657B96" w:rsidRDefault="00771246" w:rsidP="00771246">
      <w:pPr>
        <w:jc w:val="center"/>
        <w:rPr>
          <w:ins w:id="5713" w:author="DuyNgo" w:date="2012-08-10T07:43:00Z"/>
          <w:rFonts w:ascii="Times New Roman" w:hAnsi="Times New Roman" w:cs="Times New Roman"/>
          <w:sz w:val="24"/>
          <w:szCs w:val="24"/>
          <w:rPrChange w:id="5714" w:author="DuyNgo" w:date="2012-08-10T08:15:00Z">
            <w:rPr>
              <w:ins w:id="5715" w:author="DuyNgo" w:date="2012-08-10T07:43:00Z"/>
              <w:rFonts w:ascii="Times New Roman" w:hAnsi="Times New Roman"/>
              <w:sz w:val="24"/>
            </w:rPr>
          </w:rPrChange>
        </w:rPr>
      </w:pPr>
      <w:ins w:id="5716" w:author="DuyNgo" w:date="2012-08-10T07:43:00Z">
        <w:r w:rsidRPr="00657B96">
          <w:rPr>
            <w:rFonts w:ascii="Times New Roman" w:hAnsi="Times New Roman" w:cs="Times New Roman"/>
            <w:sz w:val="24"/>
            <w:szCs w:val="24"/>
            <w:rPrChange w:id="5717" w:author="DuyNgo" w:date="2012-08-10T08:15:00Z">
              <w:rPr>
                <w:rFonts w:ascii="Times New Roman" w:hAnsi="Times New Roman" w:cs="Times New Roman"/>
                <w:sz w:val="24"/>
                <w:szCs w:val="24"/>
              </w:rPr>
            </w:rPrChange>
          </w:rPr>
          <w:object w:dxaOrig="13307" w:dyaOrig="11651">
            <v:shape id="_x0000_i1096" type="#_x0000_t75" style="width:487.25pt;height:427pt" o:ole="">
              <v:imagedata r:id="rId157" o:title=""/>
            </v:shape>
            <o:OLEObject Type="Embed" ProgID="Visio.Drawing.11" ShapeID="_x0000_i1096" DrawAspect="Content" ObjectID="_1406517081" r:id="rId158"/>
          </w:object>
        </w:r>
      </w:ins>
    </w:p>
    <w:p w:rsidR="00771246" w:rsidRPr="00657B96" w:rsidRDefault="00771246" w:rsidP="00771246">
      <w:pPr>
        <w:pStyle w:val="Caption"/>
        <w:rPr>
          <w:ins w:id="5718" w:author="DuyNgo" w:date="2012-08-10T07:43:00Z"/>
          <w:rFonts w:ascii="Times New Roman" w:hAnsi="Times New Roman" w:cs="Times New Roman"/>
          <w:sz w:val="24"/>
          <w:szCs w:val="24"/>
          <w:rPrChange w:id="5719" w:author="DuyNgo" w:date="2012-08-10T08:15:00Z">
            <w:rPr>
              <w:ins w:id="5720" w:author="DuyNgo" w:date="2012-08-10T07:43:00Z"/>
              <w:rFonts w:ascii="Times New Roman" w:hAnsi="Times New Roman"/>
              <w:sz w:val="24"/>
              <w:szCs w:val="24"/>
            </w:rPr>
          </w:rPrChange>
        </w:rPr>
      </w:pPr>
      <w:bookmarkStart w:id="5721" w:name="_Ref92794022"/>
      <w:ins w:id="5722" w:author="DuyNgo" w:date="2012-08-10T07:43:00Z">
        <w:r w:rsidRPr="00657B96">
          <w:rPr>
            <w:rFonts w:ascii="Times New Roman" w:hAnsi="Times New Roman" w:cs="Times New Roman"/>
            <w:sz w:val="24"/>
            <w:szCs w:val="24"/>
            <w:rPrChange w:id="5723" w:author="DuyNgo" w:date="2012-08-10T08:15:00Z">
              <w:rPr>
                <w:rFonts w:ascii="Times New Roman" w:eastAsiaTheme="majorEastAsia" w:hAnsi="Times New Roman" w:cstheme="majorBidi"/>
                <w:b/>
                <w:i w:val="0"/>
                <w:color w:val="4F81BD" w:themeColor="accent1"/>
                <w:sz w:val="24"/>
                <w:szCs w:val="24"/>
              </w:rPr>
            </w:rPrChange>
          </w:rPr>
          <w:t xml:space="preserve">Figure </w:t>
        </w:r>
        <w:r w:rsidRPr="00657B96">
          <w:rPr>
            <w:rFonts w:ascii="Times New Roman" w:hAnsi="Times New Roman" w:cs="Times New Roman"/>
            <w:sz w:val="24"/>
            <w:szCs w:val="24"/>
            <w:rPrChange w:id="5724" w:author="DuyNgo" w:date="2012-08-10T08:15:00Z">
              <w:rPr>
                <w:rFonts w:ascii="Times New Roman" w:eastAsiaTheme="majorEastAsia" w:hAnsi="Times New Roman" w:cstheme="majorBidi"/>
                <w:b/>
                <w:i w:val="0"/>
                <w:color w:val="4F81BD" w:themeColor="accent1"/>
                <w:sz w:val="24"/>
                <w:szCs w:val="24"/>
              </w:rPr>
            </w:rPrChange>
          </w:rPr>
          <w:fldChar w:fldCharType="begin"/>
        </w:r>
        <w:r w:rsidRPr="00657B96">
          <w:rPr>
            <w:rFonts w:ascii="Times New Roman" w:hAnsi="Times New Roman" w:cs="Times New Roman"/>
            <w:sz w:val="24"/>
            <w:szCs w:val="24"/>
            <w:rPrChange w:id="5725" w:author="DuyNgo" w:date="2012-08-10T08:15:00Z">
              <w:rPr>
                <w:rFonts w:ascii="Times New Roman" w:eastAsiaTheme="majorEastAsia" w:hAnsi="Times New Roman" w:cstheme="majorBidi"/>
                <w:b/>
                <w:i w:val="0"/>
                <w:color w:val="4F81BD" w:themeColor="accent1"/>
                <w:sz w:val="24"/>
                <w:szCs w:val="24"/>
              </w:rPr>
            </w:rPrChange>
          </w:rPr>
          <w:instrText xml:space="preserve"> SEQ Figure \* ARABIC </w:instrText>
        </w:r>
        <w:r w:rsidRPr="00657B96">
          <w:rPr>
            <w:rFonts w:ascii="Times New Roman" w:hAnsi="Times New Roman" w:cs="Times New Roman"/>
            <w:sz w:val="24"/>
            <w:szCs w:val="24"/>
            <w:rPrChange w:id="5726" w:author="DuyNgo" w:date="2012-08-10T08:15:00Z">
              <w:rPr>
                <w:rFonts w:ascii="Times New Roman" w:eastAsiaTheme="majorEastAsia" w:hAnsi="Times New Roman" w:cstheme="majorBidi"/>
                <w:b/>
                <w:i w:val="0"/>
                <w:color w:val="4F81BD" w:themeColor="accent1"/>
                <w:sz w:val="24"/>
                <w:szCs w:val="24"/>
              </w:rPr>
            </w:rPrChange>
          </w:rPr>
          <w:fldChar w:fldCharType="separate"/>
        </w:r>
      </w:ins>
      <w:r w:rsidR="005A6268">
        <w:rPr>
          <w:rFonts w:ascii="Times New Roman" w:hAnsi="Times New Roman" w:cs="Times New Roman"/>
          <w:noProof/>
          <w:sz w:val="24"/>
          <w:szCs w:val="24"/>
        </w:rPr>
        <w:t>4</w:t>
      </w:r>
      <w:ins w:id="5727" w:author="DuyNgo" w:date="2012-08-10T07:43:00Z">
        <w:r w:rsidRPr="00657B96">
          <w:rPr>
            <w:rFonts w:ascii="Times New Roman" w:hAnsi="Times New Roman" w:cs="Times New Roman"/>
            <w:sz w:val="24"/>
            <w:szCs w:val="24"/>
            <w:rPrChange w:id="5728" w:author="DuyNgo" w:date="2012-08-10T08:15:00Z">
              <w:rPr>
                <w:rFonts w:ascii="Times New Roman" w:eastAsiaTheme="majorEastAsia" w:hAnsi="Times New Roman" w:cstheme="majorBidi"/>
                <w:b/>
                <w:i w:val="0"/>
                <w:color w:val="4F81BD" w:themeColor="accent1"/>
                <w:sz w:val="24"/>
                <w:szCs w:val="24"/>
              </w:rPr>
            </w:rPrChange>
          </w:rPr>
          <w:fldChar w:fldCharType="end"/>
        </w:r>
        <w:bookmarkEnd w:id="5721"/>
        <w:r w:rsidRPr="00657B96">
          <w:rPr>
            <w:rFonts w:ascii="Times New Roman" w:hAnsi="Times New Roman" w:cs="Times New Roman"/>
            <w:sz w:val="24"/>
            <w:szCs w:val="24"/>
            <w:rPrChange w:id="5729" w:author="DuyNgo" w:date="2012-08-10T08:15:00Z">
              <w:rPr>
                <w:rFonts w:ascii="Times New Roman" w:eastAsiaTheme="majorEastAsia" w:hAnsi="Times New Roman" w:cstheme="majorBidi"/>
                <w:b/>
                <w:i w:val="0"/>
                <w:color w:val="4F81BD" w:themeColor="accent1"/>
                <w:sz w:val="24"/>
                <w:szCs w:val="24"/>
              </w:rPr>
            </w:rPrChange>
          </w:rPr>
          <w:t xml:space="preserve"> – N-tier architecture of SD System</w:t>
        </w:r>
      </w:ins>
    </w:p>
    <w:p w:rsidR="00771246" w:rsidRPr="00657B96" w:rsidRDefault="00EC0CB0">
      <w:pPr>
        <w:pStyle w:val="Heading4"/>
        <w:rPr>
          <w:ins w:id="5730" w:author="DuyNgo" w:date="2012-08-10T07:43:00Z"/>
          <w:rFonts w:ascii="Times New Roman" w:hAnsi="Times New Roman" w:cs="Times New Roman"/>
          <w:sz w:val="24"/>
          <w:szCs w:val="24"/>
          <w:rPrChange w:id="5731" w:author="DuyNgo" w:date="2012-08-10T08:15:00Z">
            <w:rPr>
              <w:ins w:id="5732" w:author="DuyNgo" w:date="2012-08-10T07:43:00Z"/>
            </w:rPr>
          </w:rPrChange>
        </w:rPr>
        <w:pPrChange w:id="5733"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5734" w:name="_Toc213179047"/>
      <w:bookmarkStart w:id="5735" w:name="_Toc327466308"/>
      <w:bookmarkStart w:id="5736" w:name="_Toc332774847"/>
      <w:bookmarkStart w:id="5737" w:name="_Toc266222469"/>
      <w:ins w:id="5738" w:author="DuyNgo" w:date="2012-08-10T07:48:00Z">
        <w:r w:rsidRPr="00657B96">
          <w:rPr>
            <w:rFonts w:ascii="Times New Roman" w:hAnsi="Times New Roman" w:cs="Times New Roman"/>
            <w:sz w:val="24"/>
            <w:szCs w:val="24"/>
            <w:rPrChange w:id="5739" w:author="DuyNgo" w:date="2012-08-10T08:15:00Z">
              <w:rPr/>
            </w:rPrChange>
          </w:rPr>
          <w:t xml:space="preserve">2.2.1 </w:t>
        </w:r>
      </w:ins>
      <w:ins w:id="5740" w:author="DuyNgo" w:date="2012-08-10T07:43:00Z">
        <w:r w:rsidR="00771246" w:rsidRPr="00657B96">
          <w:rPr>
            <w:rFonts w:ascii="Times New Roman" w:hAnsi="Times New Roman" w:cs="Times New Roman"/>
            <w:sz w:val="24"/>
            <w:szCs w:val="24"/>
            <w:rPrChange w:id="5741" w:author="DuyNgo" w:date="2012-08-10T08:15:00Z">
              <w:rPr/>
            </w:rPrChange>
          </w:rPr>
          <w:t>Presentation Layer</w:t>
        </w:r>
        <w:bookmarkEnd w:id="5734"/>
        <w:bookmarkEnd w:id="5735"/>
        <w:bookmarkEnd w:id="5736"/>
        <w:r w:rsidR="00771246" w:rsidRPr="00657B96">
          <w:rPr>
            <w:rFonts w:ascii="Times New Roman" w:hAnsi="Times New Roman" w:cs="Times New Roman"/>
            <w:sz w:val="24"/>
            <w:szCs w:val="24"/>
            <w:rPrChange w:id="5742" w:author="DuyNgo" w:date="2012-08-10T08:15:00Z">
              <w:rPr/>
            </w:rPrChange>
          </w:rPr>
          <w:t xml:space="preserve"> </w:t>
        </w:r>
        <w:bookmarkEnd w:id="5737"/>
      </w:ins>
    </w:p>
    <w:p w:rsidR="00771246" w:rsidRPr="00657B96" w:rsidRDefault="00771246" w:rsidP="00771246">
      <w:pPr>
        <w:rPr>
          <w:ins w:id="5743" w:author="DuyNgo" w:date="2012-08-10T07:43:00Z"/>
          <w:rFonts w:ascii="Times New Roman" w:hAnsi="Times New Roman" w:cs="Times New Roman"/>
          <w:sz w:val="24"/>
          <w:szCs w:val="24"/>
          <w:rPrChange w:id="5744" w:author="DuyNgo" w:date="2012-08-10T08:15:00Z">
            <w:rPr>
              <w:ins w:id="5745" w:author="DuyNgo" w:date="2012-08-10T07:43:00Z"/>
              <w:rFonts w:ascii="Times New Roman" w:hAnsi="Times New Roman"/>
              <w:sz w:val="24"/>
            </w:rPr>
          </w:rPrChange>
        </w:rPr>
      </w:pPr>
      <w:ins w:id="5746" w:author="DuyNgo" w:date="2012-08-10T07:43:00Z">
        <w:r w:rsidRPr="00657B96">
          <w:rPr>
            <w:rFonts w:ascii="Times New Roman" w:hAnsi="Times New Roman" w:cs="Times New Roman"/>
            <w:sz w:val="24"/>
            <w:szCs w:val="24"/>
            <w:rPrChange w:id="5747" w:author="DuyNgo" w:date="2012-08-10T08:15:00Z">
              <w:rPr>
                <w:rFonts w:ascii="Times New Roman" w:eastAsiaTheme="majorEastAsia" w:hAnsi="Times New Roman" w:cstheme="majorBidi"/>
                <w:b/>
                <w:bCs/>
                <w:color w:val="4F81BD" w:themeColor="accent1"/>
                <w:sz w:val="24"/>
              </w:rPr>
            </w:rPrChange>
          </w:rPr>
          <w:t xml:space="preserve">This layer controls the display to the end user.  For the presentation layer of OOPMS, the </w:t>
        </w:r>
        <w:bookmarkStart w:id="5748" w:name="OLE_LINK3"/>
        <w:bookmarkStart w:id="5749" w:name="OLE_LINK4"/>
        <w:r w:rsidRPr="00657B96">
          <w:rPr>
            <w:rFonts w:ascii="Times New Roman" w:hAnsi="Times New Roman" w:cs="Times New Roman"/>
            <w:sz w:val="24"/>
            <w:szCs w:val="24"/>
            <w:rPrChange w:id="5750" w:author="DuyNgo" w:date="2012-08-10T08:15:00Z">
              <w:rPr>
                <w:rFonts w:ascii="Times New Roman" w:eastAsiaTheme="majorEastAsia" w:hAnsi="Times New Roman" w:cstheme="majorBidi"/>
                <w:b/>
                <w:bCs/>
                <w:color w:val="4F81BD" w:themeColor="accent1"/>
                <w:sz w:val="24"/>
              </w:rPr>
            </w:rPrChange>
          </w:rPr>
          <w:t>development framework</w:t>
        </w:r>
        <w:bookmarkEnd w:id="5748"/>
        <w:bookmarkEnd w:id="5749"/>
        <w:r w:rsidRPr="00657B96">
          <w:rPr>
            <w:rFonts w:ascii="Times New Roman" w:hAnsi="Times New Roman" w:cs="Times New Roman"/>
            <w:sz w:val="24"/>
            <w:szCs w:val="24"/>
            <w:rPrChange w:id="5751" w:author="DuyNgo" w:date="2012-08-10T08:15:00Z">
              <w:rPr>
                <w:rFonts w:ascii="Times New Roman" w:eastAsiaTheme="majorEastAsia" w:hAnsi="Times New Roman" w:cstheme="majorBidi"/>
                <w:b/>
                <w:bCs/>
                <w:color w:val="4F81BD" w:themeColor="accent1"/>
                <w:sz w:val="24"/>
              </w:rPr>
            </w:rPrChange>
          </w:rPr>
          <w:t xml:space="preserve"> is based on MVC Model architecture. The framework is responsible for:</w:t>
        </w:r>
      </w:ins>
    </w:p>
    <w:p w:rsidR="00771246" w:rsidRPr="00657B96" w:rsidRDefault="00771246" w:rsidP="00771246">
      <w:pPr>
        <w:pStyle w:val="Items"/>
        <w:tabs>
          <w:tab w:val="clear" w:pos="795"/>
          <w:tab w:val="num" w:pos="720"/>
        </w:tabs>
        <w:ind w:left="720"/>
        <w:rPr>
          <w:ins w:id="5752" w:author="DuyNgo" w:date="2012-08-10T07:43:00Z"/>
          <w:rFonts w:ascii="Times New Roman" w:hAnsi="Times New Roman"/>
          <w:sz w:val="24"/>
          <w:lang w:eastAsia="en-US"/>
        </w:rPr>
      </w:pPr>
      <w:ins w:id="5753" w:author="DuyNgo" w:date="2012-08-10T07:43:00Z">
        <w:r w:rsidRPr="00657B96">
          <w:rPr>
            <w:rFonts w:ascii="Times New Roman" w:hAnsi="Times New Roman"/>
            <w:sz w:val="24"/>
            <w:lang w:eastAsia="en-US"/>
            <w:rPrChange w:id="5754" w:author="DuyNgo" w:date="2012-08-10T08:15:00Z">
              <w:rPr>
                <w:rFonts w:ascii="Times New Roman" w:eastAsiaTheme="majorEastAsia" w:hAnsi="Times New Roman" w:cstheme="majorBidi"/>
                <w:b/>
                <w:bCs/>
                <w:color w:val="4F81BD" w:themeColor="accent1"/>
                <w:sz w:val="24"/>
                <w:szCs w:val="22"/>
                <w:lang w:eastAsia="en-US"/>
              </w:rPr>
            </w:rPrChange>
          </w:rPr>
          <w:t>Managing requests/responses from/to the clients.</w:t>
        </w:r>
      </w:ins>
    </w:p>
    <w:p w:rsidR="00771246" w:rsidRPr="00657B96" w:rsidRDefault="00771246" w:rsidP="00771246">
      <w:pPr>
        <w:pStyle w:val="Items"/>
        <w:tabs>
          <w:tab w:val="clear" w:pos="795"/>
          <w:tab w:val="num" w:pos="720"/>
        </w:tabs>
        <w:ind w:left="720"/>
        <w:rPr>
          <w:ins w:id="5755" w:author="DuyNgo" w:date="2012-08-10T07:43:00Z"/>
          <w:rFonts w:ascii="Times New Roman" w:hAnsi="Times New Roman"/>
          <w:sz w:val="24"/>
          <w:lang w:eastAsia="en-US"/>
        </w:rPr>
      </w:pPr>
      <w:ins w:id="5756" w:author="DuyNgo" w:date="2012-08-10T07:43:00Z">
        <w:r w:rsidRPr="00657B96">
          <w:rPr>
            <w:rFonts w:ascii="Times New Roman" w:hAnsi="Times New Roman"/>
            <w:sz w:val="24"/>
            <w:lang w:eastAsia="en-US"/>
            <w:rPrChange w:id="5757" w:author="DuyNgo" w:date="2012-08-10T08:15:00Z">
              <w:rPr>
                <w:rFonts w:ascii="Times New Roman" w:eastAsiaTheme="majorEastAsia" w:hAnsi="Times New Roman" w:cstheme="majorBidi"/>
                <w:b/>
                <w:bCs/>
                <w:color w:val="4F81BD" w:themeColor="accent1"/>
                <w:sz w:val="24"/>
                <w:szCs w:val="22"/>
                <w:lang w:eastAsia="en-US"/>
              </w:rPr>
            </w:rPrChange>
          </w:rPr>
          <w:t>Controlling display to the end user.</w:t>
        </w:r>
      </w:ins>
    </w:p>
    <w:p w:rsidR="00771246" w:rsidRPr="00657B96" w:rsidRDefault="00771246" w:rsidP="00771246">
      <w:pPr>
        <w:pStyle w:val="Items"/>
        <w:tabs>
          <w:tab w:val="clear" w:pos="795"/>
          <w:tab w:val="num" w:pos="720"/>
        </w:tabs>
        <w:ind w:left="720"/>
        <w:rPr>
          <w:ins w:id="5758" w:author="DuyNgo" w:date="2012-08-10T07:43:00Z"/>
          <w:rFonts w:ascii="Times New Roman" w:hAnsi="Times New Roman"/>
          <w:sz w:val="24"/>
          <w:lang w:eastAsia="en-US"/>
        </w:rPr>
      </w:pPr>
      <w:ins w:id="5759" w:author="DuyNgo" w:date="2012-08-10T07:43:00Z">
        <w:r w:rsidRPr="00657B96">
          <w:rPr>
            <w:rFonts w:ascii="Times New Roman" w:hAnsi="Times New Roman"/>
            <w:sz w:val="24"/>
            <w:lang w:eastAsia="en-US"/>
            <w:rPrChange w:id="5760" w:author="DuyNgo" w:date="2012-08-10T08:15:00Z">
              <w:rPr>
                <w:rFonts w:ascii="Times New Roman" w:eastAsiaTheme="majorEastAsia" w:hAnsi="Times New Roman" w:cstheme="majorBidi"/>
                <w:b/>
                <w:bCs/>
                <w:color w:val="4F81BD" w:themeColor="accent1"/>
                <w:sz w:val="24"/>
                <w:szCs w:val="22"/>
                <w:lang w:eastAsia="en-US"/>
              </w:rPr>
            </w:rPrChange>
          </w:rPr>
          <w:t xml:space="preserve">Assembling a model that can be presented in a view. </w:t>
        </w:r>
      </w:ins>
    </w:p>
    <w:p w:rsidR="00771246" w:rsidRPr="00657B96" w:rsidRDefault="00771246" w:rsidP="00771246">
      <w:pPr>
        <w:pStyle w:val="Items"/>
        <w:tabs>
          <w:tab w:val="clear" w:pos="795"/>
          <w:tab w:val="num" w:pos="720"/>
        </w:tabs>
        <w:ind w:left="720"/>
        <w:rPr>
          <w:ins w:id="5761" w:author="DuyNgo" w:date="2012-08-10T07:43:00Z"/>
          <w:rFonts w:ascii="Times New Roman" w:hAnsi="Times New Roman"/>
          <w:sz w:val="24"/>
          <w:lang w:eastAsia="en-US"/>
        </w:rPr>
      </w:pPr>
      <w:ins w:id="5762" w:author="DuyNgo" w:date="2012-08-10T07:43:00Z">
        <w:r w:rsidRPr="00657B96">
          <w:rPr>
            <w:rFonts w:ascii="Times New Roman" w:hAnsi="Times New Roman"/>
            <w:sz w:val="24"/>
            <w:lang w:eastAsia="en-US"/>
            <w:rPrChange w:id="5763" w:author="DuyNgo" w:date="2012-08-10T08:15:00Z">
              <w:rPr>
                <w:rFonts w:ascii="Times New Roman" w:eastAsiaTheme="majorEastAsia" w:hAnsi="Times New Roman" w:cstheme="majorBidi"/>
                <w:b/>
                <w:bCs/>
                <w:color w:val="4F81BD" w:themeColor="accent1"/>
                <w:sz w:val="24"/>
                <w:szCs w:val="22"/>
                <w:lang w:eastAsia="en-US"/>
              </w:rPr>
            </w:rPrChange>
          </w:rPr>
          <w:t>Performing UI validation.</w:t>
        </w:r>
      </w:ins>
    </w:p>
    <w:p w:rsidR="00771246" w:rsidRPr="00657B96" w:rsidRDefault="00771246" w:rsidP="00771246">
      <w:pPr>
        <w:pStyle w:val="Items"/>
        <w:tabs>
          <w:tab w:val="clear" w:pos="795"/>
          <w:tab w:val="num" w:pos="360"/>
        </w:tabs>
        <w:ind w:left="720" w:hanging="720"/>
        <w:rPr>
          <w:ins w:id="5764" w:author="DuyNgo" w:date="2012-08-10T07:43:00Z"/>
          <w:rFonts w:ascii="Times New Roman" w:hAnsi="Times New Roman"/>
          <w:sz w:val="24"/>
          <w:lang w:eastAsia="en-US"/>
        </w:rPr>
      </w:pPr>
      <w:ins w:id="5765" w:author="DuyNgo" w:date="2012-08-10T07:43:00Z">
        <w:r w:rsidRPr="00657B96">
          <w:rPr>
            <w:rFonts w:ascii="Times New Roman" w:hAnsi="Times New Roman"/>
            <w:sz w:val="24"/>
            <w:lang w:eastAsia="en-US"/>
            <w:rPrChange w:id="5766" w:author="DuyNgo" w:date="2012-08-10T08:15:00Z">
              <w:rPr>
                <w:rFonts w:ascii="Times New Roman" w:eastAsiaTheme="majorEastAsia" w:hAnsi="Times New Roman" w:cstheme="majorBidi"/>
                <w:b/>
                <w:bCs/>
                <w:color w:val="4F81BD" w:themeColor="accent1"/>
                <w:sz w:val="24"/>
                <w:szCs w:val="22"/>
                <w:lang w:eastAsia="en-US"/>
              </w:rPr>
            </w:rPrChange>
          </w:rPr>
          <w:tab/>
          <w:t xml:space="preserve">Providing a controller to delegate calls to business logic and other upstream processes. </w:t>
        </w:r>
      </w:ins>
    </w:p>
    <w:p w:rsidR="00771246" w:rsidRPr="00657B96" w:rsidRDefault="00771246" w:rsidP="00771246">
      <w:pPr>
        <w:pStyle w:val="Items"/>
        <w:tabs>
          <w:tab w:val="clear" w:pos="795"/>
          <w:tab w:val="num" w:pos="720"/>
        </w:tabs>
        <w:ind w:left="720"/>
        <w:rPr>
          <w:ins w:id="5767" w:author="DuyNgo" w:date="2012-08-10T07:43:00Z"/>
          <w:rFonts w:ascii="Times New Roman" w:hAnsi="Times New Roman"/>
          <w:sz w:val="24"/>
          <w:lang w:eastAsia="en-US"/>
        </w:rPr>
      </w:pPr>
      <w:ins w:id="5768" w:author="DuyNgo" w:date="2012-08-10T07:43:00Z">
        <w:r w:rsidRPr="00657B96">
          <w:rPr>
            <w:rFonts w:ascii="Times New Roman" w:hAnsi="Times New Roman"/>
            <w:sz w:val="24"/>
            <w:lang w:eastAsia="en-US"/>
            <w:rPrChange w:id="5769" w:author="DuyNgo" w:date="2012-08-10T08:15:00Z">
              <w:rPr>
                <w:rFonts w:ascii="Times New Roman" w:eastAsiaTheme="majorEastAsia" w:hAnsi="Times New Roman" w:cstheme="majorBidi"/>
                <w:b/>
                <w:bCs/>
                <w:color w:val="4F81BD" w:themeColor="accent1"/>
                <w:sz w:val="24"/>
                <w:szCs w:val="22"/>
                <w:lang w:eastAsia="en-US"/>
              </w:rPr>
            </w:rPrChange>
          </w:rPr>
          <w:t xml:space="preserve">Handling exceptions from other layers. </w:t>
        </w:r>
      </w:ins>
    </w:p>
    <w:p w:rsidR="00771246" w:rsidRPr="00657B96" w:rsidRDefault="00EC0CB0">
      <w:pPr>
        <w:pStyle w:val="Heading4"/>
        <w:rPr>
          <w:ins w:id="5770" w:author="DuyNgo" w:date="2012-08-10T07:43:00Z"/>
          <w:rFonts w:ascii="Times New Roman" w:hAnsi="Times New Roman" w:cs="Times New Roman"/>
          <w:sz w:val="24"/>
          <w:szCs w:val="24"/>
          <w:rPrChange w:id="5771" w:author="DuyNgo" w:date="2012-08-10T08:15:00Z">
            <w:rPr>
              <w:ins w:id="5772" w:author="DuyNgo" w:date="2012-08-10T07:43:00Z"/>
            </w:rPr>
          </w:rPrChange>
        </w:rPr>
        <w:pPrChange w:id="5773"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5774" w:name="_Toc213179048"/>
      <w:bookmarkStart w:id="5775" w:name="_Toc266222470"/>
      <w:bookmarkStart w:id="5776" w:name="_Toc327466309"/>
      <w:bookmarkStart w:id="5777" w:name="_Toc332774848"/>
      <w:ins w:id="5778" w:author="DuyNgo" w:date="2012-08-10T07:48:00Z">
        <w:r w:rsidRPr="00657B96">
          <w:rPr>
            <w:rFonts w:ascii="Times New Roman" w:hAnsi="Times New Roman" w:cs="Times New Roman"/>
            <w:sz w:val="24"/>
            <w:szCs w:val="24"/>
            <w:rPrChange w:id="5779" w:author="DuyNgo" w:date="2012-08-10T08:15:00Z">
              <w:rPr/>
            </w:rPrChange>
          </w:rPr>
          <w:lastRenderedPageBreak/>
          <w:t xml:space="preserve">2.2.2 </w:t>
        </w:r>
      </w:ins>
      <w:ins w:id="5780" w:author="DuyNgo" w:date="2012-08-10T07:43:00Z">
        <w:r w:rsidR="00771246" w:rsidRPr="00657B96">
          <w:rPr>
            <w:rFonts w:ascii="Times New Roman" w:hAnsi="Times New Roman" w:cs="Times New Roman"/>
            <w:sz w:val="24"/>
            <w:szCs w:val="24"/>
            <w:rPrChange w:id="5781" w:author="DuyNgo" w:date="2012-08-10T08:15:00Z">
              <w:rPr/>
            </w:rPrChange>
          </w:rPr>
          <w:t>Business Layer</w:t>
        </w:r>
        <w:bookmarkEnd w:id="5774"/>
        <w:bookmarkEnd w:id="5775"/>
        <w:bookmarkEnd w:id="5776"/>
        <w:bookmarkEnd w:id="5777"/>
      </w:ins>
    </w:p>
    <w:p w:rsidR="00771246" w:rsidRPr="00657B96" w:rsidRDefault="00771246" w:rsidP="00771246">
      <w:pPr>
        <w:rPr>
          <w:ins w:id="5782" w:author="DuyNgo" w:date="2012-08-10T07:43:00Z"/>
          <w:rFonts w:ascii="Times New Roman" w:hAnsi="Times New Roman" w:cs="Times New Roman"/>
          <w:sz w:val="24"/>
          <w:szCs w:val="24"/>
          <w:rPrChange w:id="5783" w:author="DuyNgo" w:date="2012-08-10T08:15:00Z">
            <w:rPr>
              <w:ins w:id="5784" w:author="DuyNgo" w:date="2012-08-10T07:43:00Z"/>
              <w:rFonts w:ascii="Times New Roman" w:hAnsi="Times New Roman"/>
              <w:sz w:val="24"/>
            </w:rPr>
          </w:rPrChange>
        </w:rPr>
      </w:pPr>
      <w:ins w:id="5785" w:author="DuyNgo" w:date="2012-08-10T07:43:00Z">
        <w:r w:rsidRPr="00657B96">
          <w:rPr>
            <w:rFonts w:ascii="Times New Roman" w:hAnsi="Times New Roman" w:cs="Times New Roman"/>
            <w:sz w:val="24"/>
            <w:szCs w:val="24"/>
            <w:rPrChange w:id="5786" w:author="DuyNgo" w:date="2012-08-10T08:15:00Z">
              <w:rPr>
                <w:rFonts w:ascii="Times New Roman" w:eastAsiaTheme="majorEastAsia" w:hAnsi="Times New Roman" w:cstheme="majorBidi"/>
                <w:b/>
                <w:bCs/>
                <w:color w:val="4F81BD" w:themeColor="accent1"/>
                <w:sz w:val="24"/>
              </w:rPr>
            </w:rPrChange>
          </w:rPr>
          <w:t xml:space="preserve">This layer manages the business processing rules and logic. </w:t>
        </w:r>
      </w:ins>
    </w:p>
    <w:p w:rsidR="00771246" w:rsidRPr="00657B96" w:rsidRDefault="00771246" w:rsidP="00771246">
      <w:pPr>
        <w:pStyle w:val="Items"/>
        <w:tabs>
          <w:tab w:val="clear" w:pos="795"/>
          <w:tab w:val="num" w:pos="720"/>
        </w:tabs>
        <w:ind w:left="720"/>
        <w:rPr>
          <w:ins w:id="5787" w:author="DuyNgo" w:date="2012-08-10T07:43:00Z"/>
          <w:rFonts w:ascii="Times New Roman" w:hAnsi="Times New Roman"/>
          <w:sz w:val="24"/>
          <w:lang w:eastAsia="en-US"/>
        </w:rPr>
      </w:pPr>
      <w:ins w:id="5788" w:author="DuyNgo" w:date="2012-08-10T07:43:00Z">
        <w:r w:rsidRPr="00657B96">
          <w:rPr>
            <w:rFonts w:ascii="Times New Roman" w:hAnsi="Times New Roman"/>
            <w:sz w:val="24"/>
            <w:lang w:eastAsia="en-US"/>
            <w:rPrChange w:id="5789" w:author="DuyNgo" w:date="2012-08-10T08:15:00Z">
              <w:rPr>
                <w:rFonts w:ascii="Times New Roman" w:eastAsiaTheme="majorEastAsia" w:hAnsi="Times New Roman" w:cstheme="majorBidi"/>
                <w:b/>
                <w:bCs/>
                <w:color w:val="4F81BD" w:themeColor="accent1"/>
                <w:sz w:val="24"/>
                <w:szCs w:val="22"/>
                <w:lang w:eastAsia="en-US"/>
              </w:rPr>
            </w:rPrChange>
          </w:rPr>
          <w:t>Handling application business logic and business validation.</w:t>
        </w:r>
      </w:ins>
    </w:p>
    <w:p w:rsidR="00771246" w:rsidRPr="00657B96" w:rsidRDefault="00771246" w:rsidP="00771246">
      <w:pPr>
        <w:pStyle w:val="Items"/>
        <w:tabs>
          <w:tab w:val="clear" w:pos="795"/>
          <w:tab w:val="num" w:pos="720"/>
        </w:tabs>
        <w:ind w:left="720"/>
        <w:rPr>
          <w:ins w:id="5790" w:author="DuyNgo" w:date="2012-08-10T07:43:00Z"/>
          <w:rFonts w:ascii="Times New Roman" w:hAnsi="Times New Roman"/>
          <w:sz w:val="24"/>
          <w:lang w:eastAsia="en-US"/>
        </w:rPr>
      </w:pPr>
      <w:ins w:id="5791" w:author="DuyNgo" w:date="2012-08-10T07:43:00Z">
        <w:r w:rsidRPr="00657B96">
          <w:rPr>
            <w:rFonts w:ascii="Times New Roman" w:hAnsi="Times New Roman"/>
            <w:sz w:val="24"/>
            <w:lang w:eastAsia="en-US"/>
            <w:rPrChange w:id="5792" w:author="DuyNgo" w:date="2012-08-10T08:15:00Z">
              <w:rPr>
                <w:rFonts w:ascii="Times New Roman" w:eastAsiaTheme="majorEastAsia" w:hAnsi="Times New Roman" w:cstheme="majorBidi"/>
                <w:b/>
                <w:bCs/>
                <w:color w:val="4F81BD" w:themeColor="accent1"/>
                <w:sz w:val="24"/>
                <w:szCs w:val="22"/>
                <w:lang w:eastAsia="en-US"/>
              </w:rPr>
            </w:rPrChange>
          </w:rPr>
          <w:t>Managing transactions.</w:t>
        </w:r>
      </w:ins>
    </w:p>
    <w:p w:rsidR="00771246" w:rsidRPr="00657B96" w:rsidRDefault="00771246" w:rsidP="00771246">
      <w:pPr>
        <w:pStyle w:val="Items"/>
        <w:tabs>
          <w:tab w:val="clear" w:pos="795"/>
          <w:tab w:val="num" w:pos="720"/>
        </w:tabs>
        <w:ind w:left="720"/>
        <w:rPr>
          <w:ins w:id="5793" w:author="DuyNgo" w:date="2012-08-10T07:43:00Z"/>
          <w:rFonts w:ascii="Times New Roman" w:hAnsi="Times New Roman"/>
          <w:sz w:val="24"/>
          <w:lang w:eastAsia="en-US"/>
        </w:rPr>
      </w:pPr>
      <w:ins w:id="5794" w:author="DuyNgo" w:date="2012-08-10T07:43:00Z">
        <w:r w:rsidRPr="00657B96">
          <w:rPr>
            <w:rFonts w:ascii="Times New Roman" w:hAnsi="Times New Roman"/>
            <w:sz w:val="24"/>
            <w:lang w:eastAsia="en-US"/>
            <w:rPrChange w:id="5795" w:author="DuyNgo" w:date="2012-08-10T08:15:00Z">
              <w:rPr>
                <w:rFonts w:ascii="Times New Roman" w:eastAsiaTheme="majorEastAsia" w:hAnsi="Times New Roman" w:cstheme="majorBidi"/>
                <w:b/>
                <w:bCs/>
                <w:color w:val="4F81BD" w:themeColor="accent1"/>
                <w:sz w:val="24"/>
                <w:szCs w:val="22"/>
                <w:lang w:eastAsia="en-US"/>
              </w:rPr>
            </w:rPrChange>
          </w:rPr>
          <w:t>Allowing interfaces for interaction with other layers.</w:t>
        </w:r>
      </w:ins>
    </w:p>
    <w:p w:rsidR="00771246" w:rsidRPr="00657B96" w:rsidRDefault="00771246" w:rsidP="00771246">
      <w:pPr>
        <w:pStyle w:val="Items"/>
        <w:tabs>
          <w:tab w:val="clear" w:pos="795"/>
          <w:tab w:val="num" w:pos="720"/>
        </w:tabs>
        <w:ind w:left="720"/>
        <w:rPr>
          <w:ins w:id="5796" w:author="DuyNgo" w:date="2012-08-10T07:43:00Z"/>
          <w:rFonts w:ascii="Times New Roman" w:hAnsi="Times New Roman"/>
          <w:sz w:val="24"/>
          <w:lang w:eastAsia="en-US"/>
        </w:rPr>
      </w:pPr>
      <w:ins w:id="5797" w:author="DuyNgo" w:date="2012-08-10T07:43:00Z">
        <w:r w:rsidRPr="00657B96">
          <w:rPr>
            <w:rFonts w:ascii="Times New Roman" w:hAnsi="Times New Roman"/>
            <w:sz w:val="24"/>
            <w:lang w:eastAsia="en-US"/>
            <w:rPrChange w:id="5798" w:author="DuyNgo" w:date="2012-08-10T08:15:00Z">
              <w:rPr>
                <w:rFonts w:ascii="Times New Roman" w:eastAsiaTheme="majorEastAsia" w:hAnsi="Times New Roman" w:cstheme="majorBidi"/>
                <w:b/>
                <w:bCs/>
                <w:color w:val="4F81BD" w:themeColor="accent1"/>
                <w:sz w:val="24"/>
                <w:szCs w:val="22"/>
                <w:lang w:eastAsia="en-US"/>
              </w:rPr>
            </w:rPrChange>
          </w:rPr>
          <w:t>Managing dependencies between business level objects.</w:t>
        </w:r>
      </w:ins>
    </w:p>
    <w:p w:rsidR="00771246" w:rsidRPr="00657B96" w:rsidRDefault="00771246" w:rsidP="00771246">
      <w:pPr>
        <w:pStyle w:val="Items"/>
        <w:tabs>
          <w:tab w:val="clear" w:pos="795"/>
          <w:tab w:val="num" w:pos="720"/>
        </w:tabs>
        <w:ind w:left="720"/>
        <w:rPr>
          <w:ins w:id="5799" w:author="DuyNgo" w:date="2012-08-10T07:43:00Z"/>
          <w:rFonts w:ascii="Times New Roman" w:hAnsi="Times New Roman"/>
          <w:sz w:val="24"/>
          <w:lang w:eastAsia="en-US"/>
        </w:rPr>
      </w:pPr>
      <w:ins w:id="5800" w:author="DuyNgo" w:date="2012-08-10T07:43:00Z">
        <w:r w:rsidRPr="00657B96">
          <w:rPr>
            <w:rFonts w:ascii="Times New Roman" w:hAnsi="Times New Roman"/>
            <w:sz w:val="24"/>
            <w:lang w:eastAsia="en-US"/>
            <w:rPrChange w:id="5801" w:author="DuyNgo" w:date="2012-08-10T08:15:00Z">
              <w:rPr>
                <w:rFonts w:ascii="Times New Roman" w:eastAsiaTheme="majorEastAsia" w:hAnsi="Times New Roman" w:cstheme="majorBidi"/>
                <w:b/>
                <w:bCs/>
                <w:color w:val="4F81BD" w:themeColor="accent1"/>
                <w:sz w:val="24"/>
                <w:szCs w:val="22"/>
                <w:lang w:eastAsia="en-US"/>
              </w:rPr>
            </w:rPrChange>
          </w:rPr>
          <w:t>Adding flexibility between the presentation and the persistence layer so they do not directly communicate with each other.</w:t>
        </w:r>
      </w:ins>
    </w:p>
    <w:p w:rsidR="00771246" w:rsidRPr="00657B96" w:rsidRDefault="00771246" w:rsidP="00771246">
      <w:pPr>
        <w:pStyle w:val="Items"/>
        <w:tabs>
          <w:tab w:val="clear" w:pos="795"/>
          <w:tab w:val="num" w:pos="720"/>
        </w:tabs>
        <w:ind w:left="720"/>
        <w:rPr>
          <w:ins w:id="5802" w:author="DuyNgo" w:date="2012-08-10T07:43:00Z"/>
          <w:rFonts w:ascii="Times New Roman" w:hAnsi="Times New Roman"/>
          <w:sz w:val="24"/>
          <w:lang w:eastAsia="en-US"/>
        </w:rPr>
      </w:pPr>
      <w:ins w:id="5803" w:author="DuyNgo" w:date="2012-08-10T07:43:00Z">
        <w:r w:rsidRPr="00657B96">
          <w:rPr>
            <w:rFonts w:ascii="Times New Roman" w:hAnsi="Times New Roman"/>
            <w:sz w:val="24"/>
            <w:lang w:eastAsia="en-US"/>
            <w:rPrChange w:id="5804" w:author="DuyNgo" w:date="2012-08-10T08:15:00Z">
              <w:rPr>
                <w:rFonts w:ascii="Times New Roman" w:eastAsiaTheme="majorEastAsia" w:hAnsi="Times New Roman" w:cstheme="majorBidi"/>
                <w:b/>
                <w:bCs/>
                <w:color w:val="4F81BD" w:themeColor="accent1"/>
                <w:sz w:val="24"/>
                <w:szCs w:val="22"/>
                <w:lang w:eastAsia="en-US"/>
              </w:rPr>
            </w:rPrChange>
          </w:rPr>
          <w:t>Exposing a context to the business layer from the presentation layer to obtain business services.</w:t>
        </w:r>
      </w:ins>
    </w:p>
    <w:p w:rsidR="00771246" w:rsidRPr="00657B96" w:rsidRDefault="00771246" w:rsidP="00771246">
      <w:pPr>
        <w:pStyle w:val="Items"/>
        <w:tabs>
          <w:tab w:val="clear" w:pos="795"/>
          <w:tab w:val="num" w:pos="720"/>
        </w:tabs>
        <w:ind w:left="720"/>
        <w:rPr>
          <w:ins w:id="5805" w:author="DuyNgo" w:date="2012-08-10T07:43:00Z"/>
          <w:rFonts w:ascii="Times New Roman" w:hAnsi="Times New Roman"/>
          <w:sz w:val="24"/>
          <w:lang w:eastAsia="en-US"/>
        </w:rPr>
      </w:pPr>
      <w:ins w:id="5806" w:author="DuyNgo" w:date="2012-08-10T07:43:00Z">
        <w:r w:rsidRPr="00657B96">
          <w:rPr>
            <w:rFonts w:ascii="Times New Roman" w:hAnsi="Times New Roman"/>
            <w:sz w:val="24"/>
            <w:lang w:eastAsia="en-US"/>
            <w:rPrChange w:id="5807" w:author="DuyNgo" w:date="2012-08-10T08:15:00Z">
              <w:rPr>
                <w:rFonts w:ascii="Times New Roman" w:eastAsiaTheme="majorEastAsia" w:hAnsi="Times New Roman" w:cstheme="majorBidi"/>
                <w:b/>
                <w:bCs/>
                <w:color w:val="4F81BD" w:themeColor="accent1"/>
                <w:sz w:val="24"/>
                <w:szCs w:val="22"/>
                <w:lang w:eastAsia="en-US"/>
              </w:rPr>
            </w:rPrChange>
          </w:rPr>
          <w:t>Managing implementations from the business logic to the persistence layer.</w:t>
        </w:r>
      </w:ins>
    </w:p>
    <w:p w:rsidR="00771246" w:rsidRPr="00657B96" w:rsidRDefault="00EC0CB0">
      <w:pPr>
        <w:pStyle w:val="Heading4"/>
        <w:rPr>
          <w:ins w:id="5808" w:author="DuyNgo" w:date="2012-08-10T07:43:00Z"/>
          <w:rFonts w:ascii="Times New Roman" w:hAnsi="Times New Roman" w:cs="Times New Roman"/>
          <w:sz w:val="24"/>
          <w:szCs w:val="24"/>
          <w:rPrChange w:id="5809" w:author="DuyNgo" w:date="2012-08-10T08:15:00Z">
            <w:rPr>
              <w:ins w:id="5810" w:author="DuyNgo" w:date="2012-08-10T07:43:00Z"/>
            </w:rPr>
          </w:rPrChange>
        </w:rPr>
        <w:pPrChange w:id="5811"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5812" w:name="_Toc213179049"/>
      <w:bookmarkStart w:id="5813" w:name="_Toc327466310"/>
      <w:bookmarkStart w:id="5814" w:name="_Toc332774849"/>
      <w:bookmarkStart w:id="5815" w:name="_Toc266222471"/>
      <w:ins w:id="5816" w:author="DuyNgo" w:date="2012-08-10T07:48:00Z">
        <w:r w:rsidRPr="00657B96">
          <w:rPr>
            <w:rFonts w:ascii="Times New Roman" w:hAnsi="Times New Roman" w:cs="Times New Roman"/>
            <w:sz w:val="24"/>
            <w:szCs w:val="24"/>
            <w:rPrChange w:id="5817" w:author="DuyNgo" w:date="2012-08-10T08:15:00Z">
              <w:rPr/>
            </w:rPrChange>
          </w:rPr>
          <w:t xml:space="preserve">2.2.3 </w:t>
        </w:r>
      </w:ins>
      <w:ins w:id="5818" w:author="DuyNgo" w:date="2012-08-10T07:43:00Z">
        <w:r w:rsidR="00771246" w:rsidRPr="00657B96">
          <w:rPr>
            <w:rFonts w:ascii="Times New Roman" w:hAnsi="Times New Roman" w:cs="Times New Roman"/>
            <w:sz w:val="24"/>
            <w:szCs w:val="24"/>
            <w:rPrChange w:id="5819" w:author="DuyNgo" w:date="2012-08-10T08:15:00Z">
              <w:rPr/>
            </w:rPrChange>
          </w:rPr>
          <w:t>Data Access Layer</w:t>
        </w:r>
        <w:bookmarkEnd w:id="5812"/>
        <w:bookmarkEnd w:id="5813"/>
        <w:bookmarkEnd w:id="5814"/>
        <w:r w:rsidR="00771246" w:rsidRPr="00657B96">
          <w:rPr>
            <w:rFonts w:ascii="Times New Roman" w:hAnsi="Times New Roman" w:cs="Times New Roman"/>
            <w:sz w:val="24"/>
            <w:szCs w:val="24"/>
            <w:rPrChange w:id="5820" w:author="DuyNgo" w:date="2012-08-10T08:15:00Z">
              <w:rPr/>
            </w:rPrChange>
          </w:rPr>
          <w:t xml:space="preserve"> </w:t>
        </w:r>
        <w:bookmarkEnd w:id="5815"/>
      </w:ins>
    </w:p>
    <w:p w:rsidR="00771246" w:rsidRPr="00657B96" w:rsidRDefault="00771246" w:rsidP="00771246">
      <w:pPr>
        <w:rPr>
          <w:ins w:id="5821" w:author="DuyNgo" w:date="2012-08-10T07:43:00Z"/>
          <w:rFonts w:ascii="Times New Roman" w:hAnsi="Times New Roman" w:cs="Times New Roman"/>
          <w:color w:val="000000"/>
          <w:sz w:val="24"/>
          <w:szCs w:val="24"/>
          <w:rPrChange w:id="5822" w:author="DuyNgo" w:date="2012-08-10T08:15:00Z">
            <w:rPr>
              <w:ins w:id="5823" w:author="DuyNgo" w:date="2012-08-10T07:43:00Z"/>
              <w:rFonts w:ascii="Times New Roman" w:hAnsi="Times New Roman"/>
              <w:color w:val="000000"/>
              <w:sz w:val="24"/>
            </w:rPr>
          </w:rPrChange>
        </w:rPr>
      </w:pPr>
      <w:ins w:id="5824" w:author="DuyNgo" w:date="2012-08-10T07:43:00Z">
        <w:r w:rsidRPr="00657B96">
          <w:rPr>
            <w:rFonts w:ascii="Times New Roman" w:hAnsi="Times New Roman" w:cs="Times New Roman"/>
            <w:sz w:val="24"/>
            <w:szCs w:val="24"/>
            <w:rPrChange w:id="5825" w:author="DuyNgo" w:date="2012-08-10T08:15:00Z">
              <w:rPr>
                <w:rFonts w:ascii="Times New Roman" w:eastAsiaTheme="majorEastAsia" w:hAnsi="Times New Roman" w:cstheme="majorBidi"/>
                <w:b/>
                <w:bCs/>
                <w:color w:val="4F81BD" w:themeColor="accent1"/>
                <w:sz w:val="24"/>
              </w:rPr>
            </w:rPrChange>
          </w:rPr>
          <w:t>This layer manages access to persistent storage.  The primary reason to separate data access from the rest of the application is that it is easier to switch data sources and share Data Access Objects (DAOs) between applications.</w:t>
        </w:r>
      </w:ins>
    </w:p>
    <w:p w:rsidR="00771246" w:rsidRPr="00657B96" w:rsidRDefault="00771246" w:rsidP="00771246">
      <w:pPr>
        <w:pStyle w:val="Items"/>
        <w:tabs>
          <w:tab w:val="clear" w:pos="795"/>
          <w:tab w:val="num" w:pos="720"/>
        </w:tabs>
        <w:ind w:left="720"/>
        <w:rPr>
          <w:ins w:id="5826" w:author="DuyNgo" w:date="2012-08-10T07:43:00Z"/>
          <w:rFonts w:ascii="Times New Roman" w:hAnsi="Times New Roman"/>
          <w:sz w:val="24"/>
          <w:lang w:eastAsia="en-US"/>
        </w:rPr>
      </w:pPr>
      <w:ins w:id="5827" w:author="DuyNgo" w:date="2012-08-10T07:43:00Z">
        <w:r w:rsidRPr="00657B96">
          <w:rPr>
            <w:rFonts w:ascii="Times New Roman" w:hAnsi="Times New Roman"/>
            <w:sz w:val="24"/>
            <w:rPrChange w:id="5828" w:author="DuyNgo" w:date="2012-08-10T08:15:00Z">
              <w:rPr>
                <w:rFonts w:ascii="Times New Roman" w:eastAsiaTheme="majorEastAsia" w:hAnsi="Times New Roman" w:cstheme="majorBidi"/>
                <w:b/>
                <w:bCs/>
                <w:color w:val="4F81BD" w:themeColor="accent1"/>
                <w:sz w:val="24"/>
                <w:szCs w:val="22"/>
                <w:lang w:eastAsia="en-US"/>
              </w:rPr>
            </w:rPrChange>
          </w:rPr>
          <w:t xml:space="preserve">This layer manages </w:t>
        </w:r>
        <w:r w:rsidRPr="00657B96">
          <w:rPr>
            <w:rFonts w:ascii="Times New Roman" w:hAnsi="Times New Roman"/>
            <w:sz w:val="24"/>
            <w:lang w:eastAsia="en-US"/>
            <w:rPrChange w:id="5829" w:author="DuyNgo" w:date="2012-08-10T08:15:00Z">
              <w:rPr>
                <w:rFonts w:ascii="Times New Roman" w:eastAsiaTheme="majorEastAsia" w:hAnsi="Times New Roman" w:cstheme="majorBidi"/>
                <w:b/>
                <w:bCs/>
                <w:color w:val="4F81BD" w:themeColor="accent1"/>
                <w:sz w:val="24"/>
                <w:szCs w:val="22"/>
                <w:lang w:eastAsia="en-US"/>
              </w:rPr>
            </w:rPrChange>
          </w:rPr>
          <w:t>reading, writing, updating, and deleting stored data.</w:t>
        </w:r>
      </w:ins>
    </w:p>
    <w:p w:rsidR="00771246" w:rsidRPr="00657B96" w:rsidRDefault="00EC0CB0">
      <w:pPr>
        <w:pStyle w:val="Heading4"/>
        <w:rPr>
          <w:ins w:id="5830" w:author="DuyNgo" w:date="2012-08-10T07:43:00Z"/>
          <w:rFonts w:ascii="Times New Roman" w:hAnsi="Times New Roman" w:cs="Times New Roman"/>
          <w:sz w:val="24"/>
          <w:szCs w:val="24"/>
          <w:rPrChange w:id="5831" w:author="DuyNgo" w:date="2012-08-10T08:15:00Z">
            <w:rPr>
              <w:ins w:id="5832" w:author="DuyNgo" w:date="2012-08-10T07:43:00Z"/>
            </w:rPr>
          </w:rPrChange>
        </w:rPr>
        <w:pPrChange w:id="5833"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5834" w:name="_Toc213179050"/>
      <w:bookmarkStart w:id="5835" w:name="_Toc327466311"/>
      <w:bookmarkStart w:id="5836" w:name="_Toc332774850"/>
      <w:bookmarkStart w:id="5837" w:name="_Toc266222472"/>
      <w:ins w:id="5838" w:author="DuyNgo" w:date="2012-08-10T07:48:00Z">
        <w:r w:rsidRPr="00657B96">
          <w:rPr>
            <w:rFonts w:ascii="Times New Roman" w:hAnsi="Times New Roman" w:cs="Times New Roman"/>
            <w:sz w:val="24"/>
            <w:szCs w:val="24"/>
            <w:rPrChange w:id="5839" w:author="DuyNgo" w:date="2012-08-10T08:15:00Z">
              <w:rPr/>
            </w:rPrChange>
          </w:rPr>
          <w:t xml:space="preserve">2.2.4 </w:t>
        </w:r>
      </w:ins>
      <w:ins w:id="5840" w:author="DuyNgo" w:date="2012-08-10T07:43:00Z">
        <w:r w:rsidR="00771246" w:rsidRPr="00657B96">
          <w:rPr>
            <w:rFonts w:ascii="Times New Roman" w:hAnsi="Times New Roman" w:cs="Times New Roman"/>
            <w:sz w:val="24"/>
            <w:szCs w:val="24"/>
            <w:rPrChange w:id="5841" w:author="DuyNgo" w:date="2012-08-10T08:15:00Z">
              <w:rPr/>
            </w:rPrChange>
          </w:rPr>
          <w:t>Data Layer</w:t>
        </w:r>
        <w:bookmarkEnd w:id="5834"/>
        <w:bookmarkEnd w:id="5835"/>
        <w:bookmarkEnd w:id="5836"/>
        <w:r w:rsidR="00771246" w:rsidRPr="00657B96">
          <w:rPr>
            <w:rFonts w:ascii="Times New Roman" w:hAnsi="Times New Roman" w:cs="Times New Roman"/>
            <w:sz w:val="24"/>
            <w:szCs w:val="24"/>
            <w:rPrChange w:id="5842" w:author="DuyNgo" w:date="2012-08-10T08:15:00Z">
              <w:rPr/>
            </w:rPrChange>
          </w:rPr>
          <w:t xml:space="preserve">  </w:t>
        </w:r>
        <w:bookmarkEnd w:id="5837"/>
      </w:ins>
    </w:p>
    <w:p w:rsidR="00771246" w:rsidRPr="00657B96" w:rsidRDefault="00771246" w:rsidP="00771246">
      <w:pPr>
        <w:rPr>
          <w:ins w:id="5843" w:author="DuyNgo" w:date="2012-08-10T07:43:00Z"/>
          <w:rFonts w:ascii="Times New Roman" w:hAnsi="Times New Roman" w:cs="Times New Roman"/>
          <w:sz w:val="24"/>
          <w:szCs w:val="24"/>
          <w:rPrChange w:id="5844" w:author="DuyNgo" w:date="2012-08-10T08:15:00Z">
            <w:rPr>
              <w:ins w:id="5845" w:author="DuyNgo" w:date="2012-08-10T07:43:00Z"/>
              <w:rFonts w:ascii="Times New Roman" w:hAnsi="Times New Roman"/>
              <w:sz w:val="24"/>
            </w:rPr>
          </w:rPrChange>
        </w:rPr>
      </w:pPr>
      <w:ins w:id="5846" w:author="DuyNgo" w:date="2012-08-10T07:43:00Z">
        <w:r w:rsidRPr="00657B96">
          <w:rPr>
            <w:rFonts w:ascii="Times New Roman" w:hAnsi="Times New Roman" w:cs="Times New Roman"/>
            <w:sz w:val="24"/>
            <w:szCs w:val="24"/>
            <w:rPrChange w:id="5847" w:author="DuyNgo" w:date="2012-08-10T08:15:00Z">
              <w:rPr>
                <w:rFonts w:ascii="Times New Roman" w:eastAsiaTheme="majorEastAsia" w:hAnsi="Times New Roman" w:cstheme="majorBidi"/>
                <w:b/>
                <w:bCs/>
                <w:color w:val="4F81BD" w:themeColor="accent1"/>
                <w:sz w:val="24"/>
              </w:rPr>
            </w:rPrChange>
          </w:rPr>
          <w:t>In OOPMS, the storage is managed by a relational database. Oracle 10g Express is used for this layer to provide the management of stored data.</w:t>
        </w:r>
      </w:ins>
    </w:p>
    <w:p w:rsidR="00771246" w:rsidRPr="00657B96" w:rsidRDefault="00771246" w:rsidP="00771246">
      <w:pPr>
        <w:rPr>
          <w:ins w:id="5848" w:author="DuyNgo" w:date="2012-08-10T07:43:00Z"/>
          <w:rFonts w:ascii="Times New Roman" w:hAnsi="Times New Roman" w:cs="Times New Roman"/>
          <w:sz w:val="24"/>
          <w:szCs w:val="24"/>
          <w:lang w:val="en-GB"/>
          <w:rPrChange w:id="5849" w:author="DuyNgo" w:date="2012-08-10T08:15:00Z">
            <w:rPr>
              <w:ins w:id="5850" w:author="DuyNgo" w:date="2012-08-10T07:43:00Z"/>
              <w:rFonts w:ascii="Times New Roman" w:hAnsi="Times New Roman"/>
              <w:sz w:val="24"/>
              <w:lang w:val="en-GB"/>
            </w:rPr>
          </w:rPrChange>
        </w:rPr>
      </w:pPr>
    </w:p>
    <w:p w:rsidR="00771246" w:rsidRPr="00657B96" w:rsidRDefault="00771246" w:rsidP="00771246">
      <w:pPr>
        <w:rPr>
          <w:ins w:id="5851" w:author="DuyNgo" w:date="2012-08-10T07:43:00Z"/>
          <w:rFonts w:ascii="Times New Roman" w:hAnsi="Times New Roman" w:cs="Times New Roman"/>
          <w:sz w:val="24"/>
          <w:szCs w:val="24"/>
          <w:rPrChange w:id="5852" w:author="DuyNgo" w:date="2012-08-10T08:15:00Z">
            <w:rPr>
              <w:ins w:id="5853" w:author="DuyNgo" w:date="2012-08-10T07:43:00Z"/>
              <w:rFonts w:ascii="Times New Roman" w:hAnsi="Times New Roman"/>
              <w:sz w:val="24"/>
            </w:rPr>
          </w:rPrChange>
        </w:rPr>
      </w:pPr>
    </w:p>
    <w:p w:rsidR="00771246" w:rsidRPr="00657B96" w:rsidRDefault="00EC0CB0">
      <w:pPr>
        <w:pStyle w:val="Heading3"/>
        <w:rPr>
          <w:ins w:id="5854" w:author="DuyNgo" w:date="2012-08-10T07:43:00Z"/>
          <w:rFonts w:ascii="Times New Roman" w:hAnsi="Times New Roman" w:cs="Times New Roman"/>
          <w:sz w:val="24"/>
          <w:szCs w:val="24"/>
        </w:rPr>
        <w:pPrChange w:id="5855" w:author="DuyNgo" w:date="2012-08-10T07:48:00Z">
          <w:pPr>
            <w:pStyle w:val="Heading2"/>
          </w:pPr>
        </w:pPrChange>
      </w:pPr>
      <w:bookmarkStart w:id="5856" w:name="_Toc327466312"/>
      <w:bookmarkStart w:id="5857" w:name="_Toc332774851"/>
      <w:bookmarkStart w:id="5858" w:name="_Toc155610012"/>
      <w:bookmarkStart w:id="5859" w:name="_Toc155610000"/>
      <w:bookmarkStart w:id="5860" w:name="_Ref255054510"/>
      <w:bookmarkStart w:id="5861" w:name="_Ref255054514"/>
      <w:bookmarkStart w:id="5862" w:name="_Ref255291176"/>
      <w:ins w:id="5863" w:author="DuyNgo" w:date="2012-08-10T07:48:00Z">
        <w:r w:rsidRPr="00657B96">
          <w:rPr>
            <w:rStyle w:val="Heading3Char"/>
            <w:rFonts w:ascii="Times New Roman" w:hAnsi="Times New Roman" w:cs="Times New Roman"/>
            <w:sz w:val="24"/>
            <w:szCs w:val="24"/>
            <w:rPrChange w:id="5864" w:author="DuyNgo" w:date="2012-08-10T08:15:00Z">
              <w:rPr>
                <w:rStyle w:val="Heading3Char"/>
              </w:rPr>
            </w:rPrChange>
          </w:rPr>
          <w:lastRenderedPageBreak/>
          <w:t xml:space="preserve">2.3 </w:t>
        </w:r>
      </w:ins>
      <w:ins w:id="5865" w:author="DuyNgo" w:date="2012-08-10T07:43:00Z">
        <w:r w:rsidR="00771246" w:rsidRPr="00657B96">
          <w:rPr>
            <w:rStyle w:val="Heading3Char"/>
            <w:rFonts w:ascii="Times New Roman" w:hAnsi="Times New Roman" w:cs="Times New Roman"/>
            <w:rPrChange w:id="5866" w:author="DuyNgo" w:date="2012-08-10T08:15:00Z">
              <w:rPr>
                <w:rFonts w:ascii="Times New Roman" w:hAnsi="Times New Roman" w:cs="Times New Roman"/>
                <w:sz w:val="24"/>
                <w:szCs w:val="24"/>
              </w:rPr>
            </w:rPrChange>
          </w:rPr>
          <w:t>Packages/Components view</w:t>
        </w:r>
        <w:bookmarkEnd w:id="5856"/>
        <w:bookmarkEnd w:id="5857"/>
      </w:ins>
    </w:p>
    <w:p w:rsidR="00771246" w:rsidRPr="00657B96" w:rsidRDefault="00771246" w:rsidP="00771246">
      <w:pPr>
        <w:rPr>
          <w:ins w:id="5867" w:author="DuyNgo" w:date="2012-08-10T07:43:00Z"/>
          <w:rFonts w:ascii="Times New Roman" w:hAnsi="Times New Roman" w:cs="Times New Roman"/>
          <w:sz w:val="24"/>
          <w:szCs w:val="24"/>
          <w:rPrChange w:id="5868" w:author="DuyNgo" w:date="2012-08-10T08:15:00Z">
            <w:rPr>
              <w:ins w:id="5869" w:author="DuyNgo" w:date="2012-08-10T07:43:00Z"/>
              <w:rFonts w:ascii="Times New Roman" w:hAnsi="Times New Roman"/>
              <w:sz w:val="24"/>
            </w:rPr>
          </w:rPrChange>
        </w:rPr>
      </w:pPr>
      <w:ins w:id="5870" w:author="DuyNgo" w:date="2012-08-10T07:43:00Z">
        <w:r w:rsidRPr="00657B96">
          <w:rPr>
            <w:rFonts w:ascii="Times New Roman" w:hAnsi="Times New Roman" w:cs="Times New Roman"/>
            <w:b/>
            <w:color w:val="FF0000"/>
            <w:sz w:val="24"/>
            <w:szCs w:val="24"/>
            <w:rPrChange w:id="5871" w:author="DuyNgo" w:date="2012-08-10T08:15:00Z">
              <w:rPr>
                <w:rFonts w:ascii="Times New Roman" w:eastAsiaTheme="majorEastAsia" w:hAnsi="Times New Roman" w:cstheme="majorBidi"/>
                <w:b/>
                <w:bCs/>
                <w:color w:val="FF0000"/>
                <w:sz w:val="24"/>
                <w:szCs w:val="26"/>
              </w:rPr>
            </w:rPrChange>
          </w:rPr>
          <w:t xml:space="preserve"> </w:t>
        </w:r>
      </w:ins>
      <w:ins w:id="5872" w:author="DuyNgo" w:date="2012-08-10T07:43:00Z">
        <w:r w:rsidRPr="00657B96">
          <w:rPr>
            <w:rFonts w:ascii="Times New Roman" w:hAnsi="Times New Roman" w:cs="Times New Roman"/>
            <w:sz w:val="24"/>
            <w:szCs w:val="24"/>
            <w:rPrChange w:id="5873" w:author="DuyNgo" w:date="2012-08-10T08:15:00Z">
              <w:rPr>
                <w:rFonts w:ascii="Times New Roman" w:hAnsi="Times New Roman" w:cs="Times New Roman"/>
                <w:sz w:val="24"/>
                <w:szCs w:val="24"/>
              </w:rPr>
            </w:rPrChange>
          </w:rPr>
          <w:object w:dxaOrig="12242" w:dyaOrig="11738">
            <v:shape id="_x0000_i1097" type="#_x0000_t75" style="width:497.3pt;height:468.85pt" o:ole="">
              <v:imagedata r:id="rId159" o:title=""/>
            </v:shape>
            <o:OLEObject Type="Embed" ProgID="Visio.Drawing.11" ShapeID="_x0000_i1097" DrawAspect="Content" ObjectID="_1406517082" r:id="rId160"/>
          </w:object>
        </w:r>
      </w:ins>
    </w:p>
    <w:p w:rsidR="00771246" w:rsidRPr="00657B96" w:rsidRDefault="00793122">
      <w:pPr>
        <w:pStyle w:val="Heading4"/>
        <w:rPr>
          <w:ins w:id="5874" w:author="DuyNgo" w:date="2012-08-10T07:43:00Z"/>
          <w:rFonts w:ascii="Times New Roman" w:hAnsi="Times New Roman" w:cs="Times New Roman"/>
          <w:sz w:val="24"/>
          <w:szCs w:val="24"/>
          <w:rPrChange w:id="5875" w:author="DuyNgo" w:date="2012-08-10T08:15:00Z">
            <w:rPr>
              <w:ins w:id="5876" w:author="DuyNgo" w:date="2012-08-10T07:43:00Z"/>
            </w:rPr>
          </w:rPrChange>
        </w:rPr>
        <w:pPrChange w:id="5877"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5878" w:name="_Toc213179055"/>
      <w:bookmarkStart w:id="5879" w:name="_Toc266222477"/>
      <w:bookmarkStart w:id="5880" w:name="_Toc327466313"/>
      <w:bookmarkStart w:id="5881" w:name="_Toc332774852"/>
      <w:ins w:id="5882" w:author="DuyNgo" w:date="2012-08-10T07:48:00Z">
        <w:r w:rsidRPr="00657B96">
          <w:rPr>
            <w:rFonts w:ascii="Times New Roman" w:hAnsi="Times New Roman" w:cs="Times New Roman"/>
            <w:sz w:val="24"/>
            <w:szCs w:val="24"/>
            <w:rPrChange w:id="5883" w:author="DuyNgo" w:date="2012-08-10T08:15:00Z">
              <w:rPr/>
            </w:rPrChange>
          </w:rPr>
          <w:t xml:space="preserve">2.3.1 </w:t>
        </w:r>
      </w:ins>
      <w:ins w:id="5884" w:author="DuyNgo" w:date="2012-08-10T07:43:00Z">
        <w:r w:rsidR="00771246" w:rsidRPr="00657B96">
          <w:rPr>
            <w:rFonts w:ascii="Times New Roman" w:hAnsi="Times New Roman" w:cs="Times New Roman"/>
            <w:sz w:val="24"/>
            <w:szCs w:val="24"/>
            <w:rPrChange w:id="5885" w:author="DuyNgo" w:date="2012-08-10T08:15:00Z">
              <w:rPr/>
            </w:rPrChange>
          </w:rPr>
          <w:t>UI Components</w:t>
        </w:r>
        <w:bookmarkEnd w:id="5878"/>
        <w:bookmarkEnd w:id="5879"/>
        <w:bookmarkEnd w:id="5880"/>
        <w:bookmarkEnd w:id="5881"/>
      </w:ins>
    </w:p>
    <w:p w:rsidR="00771246" w:rsidRPr="00657B96" w:rsidRDefault="00771246" w:rsidP="00771246">
      <w:pPr>
        <w:rPr>
          <w:ins w:id="5886" w:author="DuyNgo" w:date="2012-08-10T07:43:00Z"/>
          <w:rFonts w:ascii="Times New Roman" w:hAnsi="Times New Roman" w:cs="Times New Roman"/>
          <w:sz w:val="24"/>
          <w:szCs w:val="24"/>
          <w:rPrChange w:id="5887" w:author="DuyNgo" w:date="2012-08-10T08:15:00Z">
            <w:rPr>
              <w:ins w:id="5888" w:author="DuyNgo" w:date="2012-08-10T07:43:00Z"/>
              <w:rFonts w:ascii="Times New Roman" w:hAnsi="Times New Roman"/>
              <w:sz w:val="24"/>
            </w:rPr>
          </w:rPrChange>
        </w:rPr>
      </w:pPr>
      <w:ins w:id="5889" w:author="DuyNgo" w:date="2012-08-10T07:43:00Z">
        <w:r w:rsidRPr="00657B96">
          <w:rPr>
            <w:rFonts w:ascii="Times New Roman" w:hAnsi="Times New Roman" w:cs="Times New Roman"/>
            <w:sz w:val="24"/>
            <w:szCs w:val="24"/>
            <w:rPrChange w:id="5890" w:author="DuyNgo" w:date="2012-08-10T08:15:00Z">
              <w:rPr>
                <w:rFonts w:ascii="Times New Roman" w:eastAsiaTheme="majorEastAsia" w:hAnsi="Times New Roman" w:cstheme="majorBidi"/>
                <w:b/>
                <w:bCs/>
                <w:color w:val="4F81BD" w:themeColor="accent1"/>
                <w:sz w:val="24"/>
              </w:rPr>
            </w:rPrChange>
          </w:rPr>
          <w:t>This package includes the implementation for the JSP, MVC architecture proposed to be used in the Presentation Layer to handle the display to the end user.</w:t>
        </w:r>
      </w:ins>
    </w:p>
    <w:p w:rsidR="00771246" w:rsidRPr="00657B96" w:rsidRDefault="00771246" w:rsidP="00771246">
      <w:pPr>
        <w:pStyle w:val="Items"/>
        <w:tabs>
          <w:tab w:val="clear" w:pos="795"/>
          <w:tab w:val="num" w:pos="720"/>
        </w:tabs>
        <w:ind w:left="720"/>
        <w:rPr>
          <w:ins w:id="5891" w:author="DuyNgo" w:date="2012-08-10T07:43:00Z"/>
          <w:rFonts w:ascii="Times New Roman" w:hAnsi="Times New Roman"/>
          <w:sz w:val="24"/>
        </w:rPr>
      </w:pPr>
      <w:ins w:id="5892" w:author="DuyNgo" w:date="2012-08-10T07:43:00Z">
        <w:r w:rsidRPr="00657B96">
          <w:rPr>
            <w:rFonts w:ascii="Times New Roman" w:hAnsi="Times New Roman"/>
            <w:b/>
            <w:sz w:val="24"/>
            <w:rPrChange w:id="5893" w:author="DuyNgo" w:date="2012-08-10T08:15:00Z">
              <w:rPr>
                <w:rFonts w:ascii="Times New Roman" w:eastAsiaTheme="majorEastAsia" w:hAnsi="Times New Roman" w:cstheme="majorBidi"/>
                <w:b/>
                <w:bCs/>
                <w:color w:val="4F81BD" w:themeColor="accent1"/>
                <w:sz w:val="24"/>
                <w:szCs w:val="22"/>
                <w:lang w:eastAsia="en-US"/>
              </w:rPr>
            </w:rPrChange>
          </w:rPr>
          <w:t>Validation</w:t>
        </w:r>
        <w:r w:rsidRPr="00657B96">
          <w:rPr>
            <w:rFonts w:ascii="Times New Roman" w:hAnsi="Times New Roman"/>
            <w:sz w:val="24"/>
            <w:rPrChange w:id="5894" w:author="DuyNgo" w:date="2012-08-10T08:15:00Z">
              <w:rPr>
                <w:rFonts w:ascii="Times New Roman" w:eastAsiaTheme="majorEastAsia" w:hAnsi="Times New Roman" w:cstheme="majorBidi"/>
                <w:b/>
                <w:bCs/>
                <w:color w:val="4F81BD" w:themeColor="accent1"/>
                <w:sz w:val="24"/>
                <w:szCs w:val="22"/>
                <w:lang w:eastAsia="en-US"/>
              </w:rPr>
            </w:rPrChange>
          </w:rPr>
          <w:t>: All validation of incoming requests parameters to the server should be validated using JavaScript Validation or JSP client side control .</w:t>
        </w:r>
      </w:ins>
    </w:p>
    <w:p w:rsidR="00771246" w:rsidRPr="00657B96" w:rsidRDefault="00793122">
      <w:pPr>
        <w:pStyle w:val="Heading4"/>
        <w:rPr>
          <w:ins w:id="5895" w:author="DuyNgo" w:date="2012-08-10T07:43:00Z"/>
          <w:rFonts w:ascii="Times New Roman" w:hAnsi="Times New Roman" w:cs="Times New Roman"/>
          <w:sz w:val="24"/>
          <w:szCs w:val="24"/>
          <w:rPrChange w:id="5896" w:author="DuyNgo" w:date="2012-08-10T08:15:00Z">
            <w:rPr>
              <w:ins w:id="5897" w:author="DuyNgo" w:date="2012-08-10T07:43:00Z"/>
            </w:rPr>
          </w:rPrChange>
        </w:rPr>
        <w:pPrChange w:id="5898"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5899" w:name="_Toc213179056"/>
      <w:bookmarkStart w:id="5900" w:name="_Toc266222478"/>
      <w:bookmarkStart w:id="5901" w:name="_Toc327466314"/>
      <w:bookmarkStart w:id="5902" w:name="_Toc332774853"/>
      <w:ins w:id="5903" w:author="DuyNgo" w:date="2012-08-10T07:48:00Z">
        <w:r w:rsidRPr="00657B96">
          <w:rPr>
            <w:rFonts w:ascii="Times New Roman" w:hAnsi="Times New Roman" w:cs="Times New Roman"/>
            <w:sz w:val="24"/>
            <w:szCs w:val="24"/>
            <w:rPrChange w:id="5904" w:author="DuyNgo" w:date="2012-08-10T08:15:00Z">
              <w:rPr/>
            </w:rPrChange>
          </w:rPr>
          <w:lastRenderedPageBreak/>
          <w:t xml:space="preserve">2.3.2 </w:t>
        </w:r>
      </w:ins>
      <w:ins w:id="5905" w:author="DuyNgo" w:date="2012-08-10T07:43:00Z">
        <w:r w:rsidR="00771246" w:rsidRPr="00657B96">
          <w:rPr>
            <w:rFonts w:ascii="Times New Roman" w:hAnsi="Times New Roman" w:cs="Times New Roman"/>
            <w:sz w:val="24"/>
            <w:szCs w:val="24"/>
            <w:rPrChange w:id="5906" w:author="DuyNgo" w:date="2012-08-10T08:15:00Z">
              <w:rPr/>
            </w:rPrChange>
          </w:rPr>
          <w:t>Business Object</w:t>
        </w:r>
        <w:bookmarkEnd w:id="5899"/>
        <w:bookmarkEnd w:id="5900"/>
        <w:bookmarkEnd w:id="5901"/>
        <w:bookmarkEnd w:id="5902"/>
      </w:ins>
    </w:p>
    <w:p w:rsidR="00771246" w:rsidRPr="00657B96" w:rsidRDefault="00771246" w:rsidP="00771246">
      <w:pPr>
        <w:rPr>
          <w:ins w:id="5907" w:author="DuyNgo" w:date="2012-08-10T07:43:00Z"/>
          <w:rStyle w:val="emph1"/>
          <w:rFonts w:ascii="Times New Roman" w:hAnsi="Times New Roman" w:cs="Times New Roman"/>
          <w:b w:val="0"/>
          <w:i w:val="0"/>
          <w:sz w:val="24"/>
          <w:szCs w:val="24"/>
          <w:rPrChange w:id="5908" w:author="DuyNgo" w:date="2012-08-10T08:15:00Z">
            <w:rPr>
              <w:ins w:id="5909" w:author="DuyNgo" w:date="2012-08-10T07:43:00Z"/>
              <w:rStyle w:val="emph1"/>
              <w:rFonts w:ascii="Times New Roman" w:eastAsiaTheme="majorEastAsia" w:hAnsi="Times New Roman" w:cstheme="majorBidi"/>
              <w:b w:val="0"/>
              <w:bCs w:val="0"/>
              <w:i w:val="0"/>
              <w:iCs w:val="0"/>
              <w:color w:val="4F81BD" w:themeColor="accent1"/>
              <w:sz w:val="24"/>
            </w:rPr>
          </w:rPrChange>
        </w:rPr>
      </w:pPr>
      <w:ins w:id="5910" w:author="DuyNgo" w:date="2012-08-10T07:43:00Z">
        <w:r w:rsidRPr="00657B96">
          <w:rPr>
            <w:rFonts w:ascii="Times New Roman" w:hAnsi="Times New Roman" w:cs="Times New Roman"/>
            <w:sz w:val="24"/>
            <w:szCs w:val="24"/>
            <w:rPrChange w:id="5911" w:author="DuyNgo" w:date="2012-08-10T08:15:00Z">
              <w:rPr>
                <w:rFonts w:ascii="Times New Roman" w:eastAsiaTheme="majorEastAsia" w:hAnsi="Times New Roman" w:cstheme="majorBidi"/>
                <w:i/>
                <w:iCs/>
                <w:color w:val="4F81BD" w:themeColor="accent1"/>
                <w:sz w:val="24"/>
              </w:rPr>
            </w:rPrChange>
          </w:rPr>
          <w:t xml:space="preserve">This package includes the implementation of business objects. </w:t>
        </w:r>
        <w:r w:rsidRPr="00657B96">
          <w:rPr>
            <w:rFonts w:ascii="Times New Roman" w:hAnsi="Times New Roman" w:cs="Times New Roman"/>
            <w:b/>
            <w:sz w:val="24"/>
            <w:szCs w:val="24"/>
            <w:rPrChange w:id="5912" w:author="DuyNgo" w:date="2012-08-10T08:15:00Z">
              <w:rPr>
                <w:rFonts w:ascii="Times New Roman" w:eastAsiaTheme="majorEastAsia" w:hAnsi="Times New Roman" w:cstheme="majorBidi"/>
                <w:b/>
                <w:bCs/>
                <w:color w:val="4F81BD" w:themeColor="accent1"/>
                <w:sz w:val="24"/>
              </w:rPr>
            </w:rPrChange>
          </w:rPr>
          <w:t>Business Object</w:t>
        </w:r>
        <w:r w:rsidRPr="00657B96">
          <w:rPr>
            <w:rFonts w:ascii="Times New Roman" w:hAnsi="Times New Roman" w:cs="Times New Roman"/>
            <w:sz w:val="24"/>
            <w:szCs w:val="24"/>
            <w:rPrChange w:id="5913" w:author="DuyNgo" w:date="2012-08-10T08:15:00Z">
              <w:rPr>
                <w:rFonts w:ascii="Times New Roman" w:eastAsiaTheme="majorEastAsia" w:hAnsi="Times New Roman" w:cstheme="majorBidi"/>
                <w:b/>
                <w:bCs/>
                <w:color w:val="4F81BD" w:themeColor="accent1"/>
                <w:sz w:val="24"/>
              </w:rPr>
            </w:rPrChange>
          </w:rPr>
          <w:t xml:space="preserve"> (BO) layer is used to perform the business operations. </w:t>
        </w:r>
        <w:r w:rsidRPr="00657B96">
          <w:rPr>
            <w:rStyle w:val="emph1"/>
            <w:rFonts w:ascii="Times New Roman" w:hAnsi="Times New Roman" w:cs="Times New Roman"/>
            <w:sz w:val="24"/>
            <w:szCs w:val="24"/>
            <w:rPrChange w:id="5914" w:author="DuyNgo" w:date="2012-08-10T08:15:00Z">
              <w:rPr>
                <w:rStyle w:val="emph1"/>
                <w:rFonts w:ascii="Times New Roman" w:eastAsiaTheme="majorEastAsia" w:hAnsi="Times New Roman" w:cstheme="majorBidi"/>
                <w:b w:val="0"/>
                <w:bCs w:val="0"/>
                <w:color w:val="4F81BD" w:themeColor="accent1"/>
                <w:sz w:val="24"/>
              </w:rPr>
            </w:rPrChange>
          </w:rPr>
          <w:t>The Business Object layer will access the DAO to access database. Transactions should be managed within this business layer.</w:t>
        </w:r>
      </w:ins>
    </w:p>
    <w:p w:rsidR="00771246" w:rsidRPr="00657B96" w:rsidRDefault="00793122">
      <w:pPr>
        <w:pStyle w:val="Heading4"/>
        <w:rPr>
          <w:ins w:id="5915" w:author="DuyNgo" w:date="2012-08-10T07:43:00Z"/>
          <w:rFonts w:ascii="Times New Roman" w:hAnsi="Times New Roman" w:cs="Times New Roman"/>
          <w:sz w:val="24"/>
          <w:szCs w:val="24"/>
          <w:rPrChange w:id="5916" w:author="DuyNgo" w:date="2012-08-10T08:15:00Z">
            <w:rPr>
              <w:ins w:id="5917" w:author="DuyNgo" w:date="2012-08-10T07:43:00Z"/>
            </w:rPr>
          </w:rPrChange>
        </w:rPr>
        <w:pPrChange w:id="5918"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5919" w:name="_Toc213179057"/>
      <w:bookmarkStart w:id="5920" w:name="_Toc266222479"/>
      <w:bookmarkStart w:id="5921" w:name="_Toc327466315"/>
      <w:bookmarkStart w:id="5922" w:name="_Toc332774854"/>
      <w:ins w:id="5923" w:author="DuyNgo" w:date="2012-08-10T07:49:00Z">
        <w:r w:rsidRPr="00657B96">
          <w:rPr>
            <w:rFonts w:ascii="Times New Roman" w:hAnsi="Times New Roman" w:cs="Times New Roman"/>
            <w:sz w:val="24"/>
            <w:szCs w:val="24"/>
            <w:rPrChange w:id="5924" w:author="DuyNgo" w:date="2012-08-10T08:15:00Z">
              <w:rPr/>
            </w:rPrChange>
          </w:rPr>
          <w:t xml:space="preserve">2.3.4 </w:t>
        </w:r>
      </w:ins>
      <w:ins w:id="5925" w:author="DuyNgo" w:date="2012-08-10T07:43:00Z">
        <w:r w:rsidR="00771246" w:rsidRPr="00657B96">
          <w:rPr>
            <w:rFonts w:ascii="Times New Roman" w:hAnsi="Times New Roman" w:cs="Times New Roman"/>
            <w:sz w:val="24"/>
            <w:szCs w:val="24"/>
            <w:rPrChange w:id="5926" w:author="DuyNgo" w:date="2012-08-10T08:15:00Z">
              <w:rPr/>
            </w:rPrChange>
          </w:rPr>
          <w:t>Transfer Data Objects</w:t>
        </w:r>
        <w:bookmarkEnd w:id="5919"/>
        <w:bookmarkEnd w:id="5920"/>
        <w:r w:rsidR="00771246" w:rsidRPr="00657B96">
          <w:rPr>
            <w:rFonts w:ascii="Times New Roman" w:hAnsi="Times New Roman" w:cs="Times New Roman"/>
            <w:sz w:val="24"/>
            <w:szCs w:val="24"/>
            <w:rPrChange w:id="5927" w:author="DuyNgo" w:date="2012-08-10T08:15:00Z">
              <w:rPr/>
            </w:rPrChange>
          </w:rPr>
          <w:t xml:space="preserve"> ( Entity )</w:t>
        </w:r>
        <w:bookmarkEnd w:id="5921"/>
        <w:bookmarkEnd w:id="5922"/>
      </w:ins>
    </w:p>
    <w:p w:rsidR="00771246" w:rsidRPr="00657B96" w:rsidRDefault="00771246" w:rsidP="00771246">
      <w:pPr>
        <w:pStyle w:val="Items"/>
        <w:tabs>
          <w:tab w:val="clear" w:pos="795"/>
          <w:tab w:val="num" w:pos="0"/>
        </w:tabs>
        <w:ind w:left="0" w:firstLine="0"/>
        <w:rPr>
          <w:ins w:id="5928" w:author="DuyNgo" w:date="2012-08-10T07:43:00Z"/>
          <w:rFonts w:ascii="Times New Roman" w:hAnsi="Times New Roman"/>
          <w:sz w:val="24"/>
        </w:rPr>
      </w:pPr>
      <w:ins w:id="5929" w:author="DuyNgo" w:date="2012-08-10T07:43:00Z">
        <w:r w:rsidRPr="00657B96">
          <w:rPr>
            <w:rFonts w:ascii="Times New Roman" w:hAnsi="Times New Roman"/>
            <w:sz w:val="24"/>
            <w:rPrChange w:id="5930" w:author="DuyNgo" w:date="2012-08-10T08:15:00Z">
              <w:rPr>
                <w:rFonts w:ascii="Times New Roman" w:eastAsiaTheme="majorEastAsia" w:hAnsi="Times New Roman" w:cstheme="majorBidi"/>
                <w:b/>
                <w:bCs/>
                <w:color w:val="4F81BD" w:themeColor="accent1"/>
                <w:sz w:val="24"/>
                <w:szCs w:val="22"/>
                <w:lang w:eastAsia="en-US"/>
              </w:rPr>
            </w:rPrChange>
          </w:rPr>
          <w:t>Transfer Data Objects is java class, contains lightweight structures for related business information. These are sometimes referred to as data transfer objects.  A value object (VO) is a lightweight, serializable object that structures groups of data items into a single logical construct.  .In addition, VOs are useful in communication among all layers of the application</w:t>
        </w:r>
        <w:r w:rsidRPr="00657B96">
          <w:rPr>
            <w:rFonts w:ascii="Times New Roman" w:hAnsi="Times New Roman"/>
            <w:color w:val="000000"/>
            <w:sz w:val="24"/>
            <w:rPrChange w:id="5931" w:author="DuyNgo" w:date="2012-08-10T08:15:00Z">
              <w:rPr>
                <w:rFonts w:ascii="Times New Roman" w:eastAsiaTheme="majorEastAsia" w:hAnsi="Times New Roman" w:cstheme="majorBidi"/>
                <w:b/>
                <w:bCs/>
                <w:color w:val="000000"/>
                <w:sz w:val="24"/>
                <w:szCs w:val="22"/>
                <w:lang w:eastAsia="en-US"/>
              </w:rPr>
            </w:rPrChange>
          </w:rPr>
          <w:t>.</w:t>
        </w:r>
      </w:ins>
    </w:p>
    <w:p w:rsidR="00771246" w:rsidRPr="00657B96" w:rsidRDefault="00793122">
      <w:pPr>
        <w:pStyle w:val="Heading4"/>
        <w:rPr>
          <w:ins w:id="5932" w:author="DuyNgo" w:date="2012-08-10T07:43:00Z"/>
          <w:rFonts w:ascii="Times New Roman" w:hAnsi="Times New Roman" w:cs="Times New Roman"/>
          <w:sz w:val="24"/>
          <w:szCs w:val="24"/>
          <w:rPrChange w:id="5933" w:author="DuyNgo" w:date="2012-08-10T08:15:00Z">
            <w:rPr>
              <w:ins w:id="5934" w:author="DuyNgo" w:date="2012-08-10T07:43:00Z"/>
            </w:rPr>
          </w:rPrChange>
        </w:rPr>
        <w:pPrChange w:id="5935"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5936" w:name="_Toc213179058"/>
      <w:bookmarkStart w:id="5937" w:name="_Toc266222480"/>
      <w:bookmarkStart w:id="5938" w:name="_Toc327466316"/>
      <w:bookmarkStart w:id="5939" w:name="_Toc332774855"/>
      <w:ins w:id="5940" w:author="DuyNgo" w:date="2012-08-10T07:49:00Z">
        <w:r w:rsidRPr="00657B96">
          <w:rPr>
            <w:rFonts w:ascii="Times New Roman" w:hAnsi="Times New Roman" w:cs="Times New Roman"/>
            <w:sz w:val="24"/>
            <w:szCs w:val="24"/>
            <w:rPrChange w:id="5941" w:author="DuyNgo" w:date="2012-08-10T08:15:00Z">
              <w:rPr/>
            </w:rPrChange>
          </w:rPr>
          <w:t xml:space="preserve">2.3.5 </w:t>
        </w:r>
      </w:ins>
      <w:ins w:id="5942" w:author="DuyNgo" w:date="2012-08-10T07:43:00Z">
        <w:r w:rsidR="00771246" w:rsidRPr="00657B96">
          <w:rPr>
            <w:rFonts w:ascii="Times New Roman" w:hAnsi="Times New Roman" w:cs="Times New Roman"/>
            <w:sz w:val="24"/>
            <w:szCs w:val="24"/>
            <w:rPrChange w:id="5943" w:author="DuyNgo" w:date="2012-08-10T08:15:00Z">
              <w:rPr/>
            </w:rPrChange>
          </w:rPr>
          <w:t>Data Access Object</w:t>
        </w:r>
        <w:bookmarkEnd w:id="5936"/>
        <w:bookmarkEnd w:id="5937"/>
        <w:bookmarkEnd w:id="5938"/>
        <w:bookmarkEnd w:id="5939"/>
      </w:ins>
    </w:p>
    <w:p w:rsidR="00771246" w:rsidRPr="00657B96" w:rsidRDefault="00771246" w:rsidP="00771246">
      <w:pPr>
        <w:rPr>
          <w:ins w:id="5944" w:author="DuyNgo" w:date="2012-08-10T07:43:00Z"/>
          <w:rFonts w:ascii="Times New Roman" w:hAnsi="Times New Roman" w:cs="Times New Roman"/>
          <w:sz w:val="24"/>
          <w:szCs w:val="24"/>
          <w:rPrChange w:id="5945" w:author="DuyNgo" w:date="2012-08-10T08:15:00Z">
            <w:rPr>
              <w:ins w:id="5946" w:author="DuyNgo" w:date="2012-08-10T07:43:00Z"/>
              <w:rFonts w:ascii="Times New Roman" w:hAnsi="Times New Roman"/>
              <w:sz w:val="24"/>
            </w:rPr>
          </w:rPrChange>
        </w:rPr>
      </w:pPr>
      <w:ins w:id="5947" w:author="DuyNgo" w:date="2012-08-10T07:43:00Z">
        <w:r w:rsidRPr="00657B96">
          <w:rPr>
            <w:rFonts w:ascii="Times New Roman" w:hAnsi="Times New Roman" w:cs="Times New Roman"/>
            <w:sz w:val="24"/>
            <w:szCs w:val="24"/>
            <w:rPrChange w:id="5948" w:author="DuyNgo" w:date="2012-08-10T08:15:00Z">
              <w:rPr>
                <w:rFonts w:ascii="Times New Roman" w:eastAsiaTheme="majorEastAsia" w:hAnsi="Times New Roman" w:cstheme="majorBidi"/>
                <w:b/>
                <w:bCs/>
                <w:color w:val="4F81BD" w:themeColor="accent1"/>
                <w:sz w:val="24"/>
              </w:rPr>
            </w:rPrChange>
          </w:rPr>
          <w:t>This package includes the implementation of Data Access Object</w:t>
        </w:r>
        <w:r w:rsidRPr="00657B96">
          <w:rPr>
            <w:rFonts w:ascii="Times New Roman" w:hAnsi="Times New Roman" w:cs="Times New Roman"/>
            <w:bCs/>
            <w:iCs/>
            <w:sz w:val="24"/>
            <w:szCs w:val="24"/>
            <w:rPrChange w:id="5949" w:author="DuyNgo" w:date="2012-08-10T08:15:00Z">
              <w:rPr>
                <w:rFonts w:ascii="Times New Roman" w:eastAsiaTheme="majorEastAsia" w:hAnsi="Times New Roman" w:cstheme="majorBidi"/>
                <w:b/>
                <w:bCs/>
                <w:iCs/>
                <w:color w:val="4F81BD" w:themeColor="accent1"/>
                <w:sz w:val="24"/>
              </w:rPr>
            </w:rPrChange>
          </w:rPr>
          <w:t xml:space="preserve">. Using </w:t>
        </w:r>
        <w:r w:rsidRPr="00657B96">
          <w:rPr>
            <w:rFonts w:ascii="Times New Roman" w:hAnsi="Times New Roman" w:cs="Times New Roman"/>
            <w:sz w:val="24"/>
            <w:szCs w:val="24"/>
            <w:rPrChange w:id="5950" w:author="DuyNgo" w:date="2012-08-10T08:15:00Z">
              <w:rPr>
                <w:rFonts w:ascii="Times New Roman" w:eastAsiaTheme="majorEastAsia" w:hAnsi="Times New Roman" w:cstheme="majorBidi"/>
                <w:b/>
                <w:bCs/>
                <w:color w:val="4F81BD" w:themeColor="accent1"/>
                <w:sz w:val="24"/>
              </w:rPr>
            </w:rPrChange>
          </w:rPr>
          <w:t>Oracle CLient object</w:t>
        </w:r>
        <w:r w:rsidRPr="00657B96">
          <w:rPr>
            <w:rFonts w:ascii="Times New Roman" w:hAnsi="Times New Roman" w:cs="Times New Roman"/>
            <w:bCs/>
            <w:iCs/>
            <w:sz w:val="24"/>
            <w:szCs w:val="24"/>
            <w:rPrChange w:id="5951" w:author="DuyNgo" w:date="2012-08-10T08:15:00Z">
              <w:rPr>
                <w:rFonts w:ascii="Times New Roman" w:eastAsiaTheme="majorEastAsia" w:hAnsi="Times New Roman" w:cstheme="majorBidi"/>
                <w:b/>
                <w:bCs/>
                <w:iCs/>
                <w:color w:val="4F81BD" w:themeColor="accent1"/>
                <w:sz w:val="24"/>
              </w:rPr>
            </w:rPrChange>
          </w:rPr>
          <w:t xml:space="preserve">  here to make the application more </w:t>
        </w:r>
        <w:r w:rsidRPr="00657B96">
          <w:rPr>
            <w:rFonts w:ascii="Times New Roman" w:hAnsi="Times New Roman" w:cs="Times New Roman"/>
            <w:sz w:val="24"/>
            <w:szCs w:val="24"/>
            <w:rPrChange w:id="5952" w:author="DuyNgo" w:date="2012-08-10T08:15:00Z">
              <w:rPr>
                <w:rFonts w:ascii="Times New Roman" w:eastAsiaTheme="majorEastAsia" w:hAnsi="Times New Roman" w:cstheme="majorBidi"/>
                <w:b/>
                <w:bCs/>
                <w:color w:val="4F81BD" w:themeColor="accent1"/>
                <w:sz w:val="24"/>
              </w:rPr>
            </w:rPrChange>
          </w:rPr>
          <w:t xml:space="preserve">flexible </w:t>
        </w:r>
        <w:r w:rsidRPr="00657B96">
          <w:rPr>
            <w:rFonts w:ascii="Times New Roman" w:hAnsi="Times New Roman" w:cs="Times New Roman"/>
            <w:bCs/>
            <w:iCs/>
            <w:sz w:val="24"/>
            <w:szCs w:val="24"/>
            <w:rPrChange w:id="5953" w:author="DuyNgo" w:date="2012-08-10T08:15:00Z">
              <w:rPr>
                <w:rFonts w:ascii="Times New Roman" w:eastAsiaTheme="majorEastAsia" w:hAnsi="Times New Roman" w:cstheme="majorBidi"/>
                <w:b/>
                <w:bCs/>
                <w:iCs/>
                <w:color w:val="4F81BD" w:themeColor="accent1"/>
                <w:sz w:val="24"/>
              </w:rPr>
            </w:rPrChange>
          </w:rPr>
          <w:t xml:space="preserve">to access database. </w:t>
        </w:r>
        <w:r w:rsidRPr="00657B96">
          <w:rPr>
            <w:rFonts w:ascii="Times New Roman" w:hAnsi="Times New Roman" w:cs="Times New Roman"/>
            <w:sz w:val="24"/>
            <w:szCs w:val="24"/>
            <w:rPrChange w:id="5954" w:author="DuyNgo" w:date="2012-08-10T08:15:00Z">
              <w:rPr>
                <w:rFonts w:ascii="Times New Roman" w:eastAsiaTheme="majorEastAsia" w:hAnsi="Times New Roman" w:cstheme="majorBidi"/>
                <w:b/>
                <w:bCs/>
                <w:color w:val="4F81BD" w:themeColor="accent1"/>
                <w:sz w:val="24"/>
              </w:rPr>
            </w:rPrChange>
          </w:rPr>
          <w:t xml:space="preserve">Oracle </w:t>
        </w:r>
        <w:r w:rsidRPr="00657B96">
          <w:rPr>
            <w:rFonts w:ascii="Times New Roman" w:hAnsi="Times New Roman" w:cs="Times New Roman"/>
            <w:bCs/>
            <w:iCs/>
            <w:sz w:val="24"/>
            <w:szCs w:val="24"/>
            <w:rPrChange w:id="5955" w:author="DuyNgo" w:date="2012-08-10T08:15:00Z">
              <w:rPr>
                <w:rFonts w:ascii="Times New Roman" w:eastAsiaTheme="majorEastAsia" w:hAnsi="Times New Roman" w:cstheme="majorBidi"/>
                <w:b/>
                <w:bCs/>
                <w:iCs/>
                <w:color w:val="4F81BD" w:themeColor="accent1"/>
                <w:sz w:val="24"/>
              </w:rPr>
            </w:rPrChange>
          </w:rPr>
          <w:t xml:space="preserve">Client object includes basic functions to work with database: </w:t>
        </w:r>
        <w:r w:rsidRPr="00657B96">
          <w:rPr>
            <w:rFonts w:ascii="Times New Roman" w:hAnsi="Times New Roman" w:cs="Times New Roman"/>
            <w:bCs/>
            <w:i/>
            <w:sz w:val="24"/>
            <w:szCs w:val="24"/>
            <w:rPrChange w:id="5956" w:author="DuyNgo" w:date="2012-08-10T08:15:00Z">
              <w:rPr>
                <w:rFonts w:ascii="Times New Roman" w:eastAsiaTheme="majorEastAsia" w:hAnsi="Times New Roman" w:cstheme="majorBidi"/>
                <w:b/>
                <w:bCs/>
                <w:i/>
                <w:color w:val="4F81BD" w:themeColor="accent1"/>
                <w:sz w:val="24"/>
              </w:rPr>
            </w:rPrChange>
          </w:rPr>
          <w:t>select, insert, update, delete</w:t>
        </w:r>
        <w:r w:rsidRPr="00657B96">
          <w:rPr>
            <w:rFonts w:ascii="Times New Roman" w:hAnsi="Times New Roman" w:cs="Times New Roman"/>
            <w:bCs/>
            <w:iCs/>
            <w:sz w:val="24"/>
            <w:szCs w:val="24"/>
            <w:rPrChange w:id="5957" w:author="DuyNgo" w:date="2012-08-10T08:15:00Z">
              <w:rPr>
                <w:rFonts w:ascii="Times New Roman" w:eastAsiaTheme="majorEastAsia" w:hAnsi="Times New Roman" w:cstheme="majorBidi"/>
                <w:b/>
                <w:bCs/>
                <w:iCs/>
                <w:color w:val="4F81BD" w:themeColor="accent1"/>
                <w:sz w:val="24"/>
              </w:rPr>
            </w:rPrChange>
          </w:rPr>
          <w:t>.</w:t>
        </w:r>
      </w:ins>
    </w:p>
    <w:p w:rsidR="00771246" w:rsidRPr="00657B96" w:rsidRDefault="00793122">
      <w:pPr>
        <w:pStyle w:val="Heading4"/>
        <w:rPr>
          <w:ins w:id="5958" w:author="DuyNgo" w:date="2012-08-10T07:43:00Z"/>
          <w:rFonts w:ascii="Times New Roman" w:hAnsi="Times New Roman" w:cs="Times New Roman"/>
          <w:sz w:val="24"/>
          <w:szCs w:val="24"/>
          <w:rPrChange w:id="5959" w:author="DuyNgo" w:date="2012-08-10T08:15:00Z">
            <w:rPr>
              <w:ins w:id="5960" w:author="DuyNgo" w:date="2012-08-10T07:43:00Z"/>
            </w:rPr>
          </w:rPrChange>
        </w:rPr>
        <w:pPrChange w:id="5961"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5962" w:name="_Toc213179060"/>
      <w:bookmarkStart w:id="5963" w:name="_Toc266222481"/>
      <w:bookmarkStart w:id="5964" w:name="_Toc327466317"/>
      <w:bookmarkStart w:id="5965" w:name="_Toc332774856"/>
      <w:ins w:id="5966" w:author="DuyNgo" w:date="2012-08-10T07:49:00Z">
        <w:r w:rsidRPr="00657B96">
          <w:rPr>
            <w:rFonts w:ascii="Times New Roman" w:hAnsi="Times New Roman" w:cs="Times New Roman"/>
            <w:sz w:val="24"/>
            <w:szCs w:val="24"/>
            <w:rPrChange w:id="5967" w:author="DuyNgo" w:date="2012-08-10T08:15:00Z">
              <w:rPr/>
            </w:rPrChange>
          </w:rPr>
          <w:t xml:space="preserve">2.3.6 </w:t>
        </w:r>
      </w:ins>
      <w:ins w:id="5968" w:author="DuyNgo" w:date="2012-08-10T07:43:00Z">
        <w:r w:rsidR="00771246" w:rsidRPr="00657B96">
          <w:rPr>
            <w:rFonts w:ascii="Times New Roman" w:hAnsi="Times New Roman" w:cs="Times New Roman"/>
            <w:sz w:val="24"/>
            <w:szCs w:val="24"/>
            <w:rPrChange w:id="5969" w:author="DuyNgo" w:date="2012-08-10T08:15:00Z">
              <w:rPr/>
            </w:rPrChange>
          </w:rPr>
          <w:t>Exceptions</w:t>
        </w:r>
        <w:bookmarkEnd w:id="5962"/>
        <w:bookmarkEnd w:id="5963"/>
        <w:bookmarkEnd w:id="5964"/>
        <w:bookmarkEnd w:id="5965"/>
      </w:ins>
    </w:p>
    <w:p w:rsidR="00771246" w:rsidRPr="00657B96" w:rsidRDefault="00771246" w:rsidP="00771246">
      <w:pPr>
        <w:rPr>
          <w:ins w:id="5970" w:author="DuyNgo" w:date="2012-08-10T07:43:00Z"/>
          <w:rFonts w:ascii="Times New Roman" w:hAnsi="Times New Roman" w:cs="Times New Roman"/>
          <w:sz w:val="24"/>
          <w:szCs w:val="24"/>
          <w:rPrChange w:id="5971" w:author="DuyNgo" w:date="2012-08-10T08:15:00Z">
            <w:rPr>
              <w:ins w:id="5972" w:author="DuyNgo" w:date="2012-08-10T07:43:00Z"/>
              <w:rFonts w:ascii="Times New Roman" w:hAnsi="Times New Roman"/>
              <w:sz w:val="24"/>
            </w:rPr>
          </w:rPrChange>
        </w:rPr>
      </w:pPr>
      <w:ins w:id="5973" w:author="DuyNgo" w:date="2012-08-10T07:43:00Z">
        <w:r w:rsidRPr="00657B96">
          <w:rPr>
            <w:rFonts w:ascii="Times New Roman" w:hAnsi="Times New Roman" w:cs="Times New Roman"/>
            <w:sz w:val="24"/>
            <w:szCs w:val="24"/>
            <w:rPrChange w:id="5974" w:author="DuyNgo" w:date="2012-08-10T08:15:00Z">
              <w:rPr>
                <w:rFonts w:ascii="Times New Roman" w:eastAsiaTheme="majorEastAsia" w:hAnsi="Times New Roman" w:cstheme="majorBidi"/>
                <w:b/>
                <w:bCs/>
                <w:color w:val="4F81BD" w:themeColor="accent1"/>
                <w:sz w:val="24"/>
              </w:rPr>
            </w:rPrChange>
          </w:rPr>
          <w:t>This package will include all general exceptions that will typically used by more than one package. The try-catch clauses should be kept to a minimum.</w:t>
        </w:r>
        <w:bookmarkStart w:id="5975" w:name="OLE_LINK9"/>
        <w:bookmarkStart w:id="5976" w:name="OLE_LINK10"/>
      </w:ins>
    </w:p>
    <w:p w:rsidR="00771246" w:rsidRPr="00657B96" w:rsidRDefault="00793122">
      <w:pPr>
        <w:pStyle w:val="Heading4"/>
        <w:rPr>
          <w:ins w:id="5977" w:author="DuyNgo" w:date="2012-08-10T07:43:00Z"/>
          <w:rFonts w:ascii="Times New Roman" w:hAnsi="Times New Roman" w:cs="Times New Roman"/>
          <w:sz w:val="24"/>
          <w:szCs w:val="24"/>
          <w:rPrChange w:id="5978" w:author="DuyNgo" w:date="2012-08-10T08:15:00Z">
            <w:rPr>
              <w:ins w:id="5979" w:author="DuyNgo" w:date="2012-08-10T07:43:00Z"/>
            </w:rPr>
          </w:rPrChange>
        </w:rPr>
        <w:pPrChange w:id="5980"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5981" w:name="_Toc213179061"/>
      <w:bookmarkStart w:id="5982" w:name="_Toc266222482"/>
      <w:bookmarkStart w:id="5983" w:name="_Toc327466318"/>
      <w:bookmarkStart w:id="5984" w:name="_Toc332774857"/>
      <w:bookmarkEnd w:id="5975"/>
      <w:bookmarkEnd w:id="5976"/>
      <w:ins w:id="5985" w:author="DuyNgo" w:date="2012-08-10T07:49:00Z">
        <w:r w:rsidRPr="00657B96">
          <w:rPr>
            <w:rFonts w:ascii="Times New Roman" w:hAnsi="Times New Roman" w:cs="Times New Roman"/>
            <w:sz w:val="24"/>
            <w:szCs w:val="24"/>
            <w:rPrChange w:id="5986" w:author="DuyNgo" w:date="2012-08-10T08:15:00Z">
              <w:rPr/>
            </w:rPrChange>
          </w:rPr>
          <w:t xml:space="preserve">2.3.7 </w:t>
        </w:r>
      </w:ins>
      <w:ins w:id="5987" w:author="DuyNgo" w:date="2012-08-10T07:43:00Z">
        <w:r w:rsidR="00771246" w:rsidRPr="00657B96">
          <w:rPr>
            <w:rFonts w:ascii="Times New Roman" w:hAnsi="Times New Roman" w:cs="Times New Roman"/>
            <w:sz w:val="24"/>
            <w:szCs w:val="24"/>
            <w:rPrChange w:id="5988" w:author="DuyNgo" w:date="2012-08-10T08:15:00Z">
              <w:rPr/>
            </w:rPrChange>
          </w:rPr>
          <w:t>Utils</w:t>
        </w:r>
        <w:bookmarkEnd w:id="5981"/>
        <w:bookmarkEnd w:id="5982"/>
        <w:bookmarkEnd w:id="5983"/>
        <w:bookmarkEnd w:id="5984"/>
        <w:r w:rsidR="00771246" w:rsidRPr="00657B96">
          <w:rPr>
            <w:rFonts w:ascii="Times New Roman" w:hAnsi="Times New Roman" w:cs="Times New Roman"/>
            <w:sz w:val="24"/>
            <w:szCs w:val="24"/>
            <w:rPrChange w:id="5989" w:author="DuyNgo" w:date="2012-08-10T08:15:00Z">
              <w:rPr/>
            </w:rPrChange>
          </w:rPr>
          <w:t xml:space="preserve"> </w:t>
        </w:r>
      </w:ins>
    </w:p>
    <w:p w:rsidR="00771246" w:rsidRPr="00657B96" w:rsidRDefault="00771246" w:rsidP="00771246">
      <w:pPr>
        <w:rPr>
          <w:ins w:id="5990" w:author="DuyNgo" w:date="2012-08-10T07:43:00Z"/>
          <w:rFonts w:ascii="Times New Roman" w:hAnsi="Times New Roman" w:cs="Times New Roman"/>
          <w:sz w:val="24"/>
          <w:szCs w:val="24"/>
          <w:rPrChange w:id="5991" w:author="DuyNgo" w:date="2012-08-10T08:15:00Z">
            <w:rPr>
              <w:ins w:id="5992" w:author="DuyNgo" w:date="2012-08-10T07:43:00Z"/>
              <w:rFonts w:ascii="Times New Roman" w:hAnsi="Times New Roman"/>
              <w:sz w:val="24"/>
            </w:rPr>
          </w:rPrChange>
        </w:rPr>
      </w:pPr>
      <w:ins w:id="5993" w:author="DuyNgo" w:date="2012-08-10T07:43:00Z">
        <w:r w:rsidRPr="00657B96">
          <w:rPr>
            <w:rFonts w:ascii="Times New Roman" w:hAnsi="Times New Roman" w:cs="Times New Roman"/>
            <w:sz w:val="24"/>
            <w:szCs w:val="24"/>
            <w:rPrChange w:id="5994" w:author="DuyNgo" w:date="2012-08-10T08:15:00Z">
              <w:rPr>
                <w:rFonts w:ascii="Times New Roman" w:eastAsiaTheme="majorEastAsia" w:hAnsi="Times New Roman" w:cstheme="majorBidi"/>
                <w:b/>
                <w:bCs/>
                <w:color w:val="4F81BD" w:themeColor="accent1"/>
                <w:sz w:val="24"/>
              </w:rPr>
            </w:rPrChange>
          </w:rPr>
          <w:t>This package includes all utilities will be wisely used in the modules.</w:t>
        </w:r>
      </w:ins>
    </w:p>
    <w:p w:rsidR="00771246" w:rsidRPr="00657B96" w:rsidRDefault="00793122">
      <w:pPr>
        <w:pStyle w:val="Heading4"/>
        <w:rPr>
          <w:ins w:id="5995" w:author="DuyNgo" w:date="2012-08-10T07:43:00Z"/>
          <w:rFonts w:ascii="Times New Roman" w:hAnsi="Times New Roman" w:cs="Times New Roman"/>
          <w:sz w:val="24"/>
          <w:szCs w:val="24"/>
          <w:rPrChange w:id="5996" w:author="DuyNgo" w:date="2012-08-10T08:15:00Z">
            <w:rPr>
              <w:ins w:id="5997" w:author="DuyNgo" w:date="2012-08-10T07:43:00Z"/>
            </w:rPr>
          </w:rPrChange>
        </w:rPr>
        <w:pPrChange w:id="5998"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5999" w:name="_Toc213179062"/>
      <w:bookmarkStart w:id="6000" w:name="_Toc266222483"/>
      <w:bookmarkStart w:id="6001" w:name="_Toc327466319"/>
      <w:bookmarkStart w:id="6002" w:name="_Toc332774858"/>
      <w:ins w:id="6003" w:author="DuyNgo" w:date="2012-08-10T07:49:00Z">
        <w:r w:rsidRPr="00657B96">
          <w:rPr>
            <w:rFonts w:ascii="Times New Roman" w:hAnsi="Times New Roman" w:cs="Times New Roman"/>
            <w:sz w:val="24"/>
            <w:szCs w:val="24"/>
            <w:rPrChange w:id="6004" w:author="DuyNgo" w:date="2012-08-10T08:15:00Z">
              <w:rPr/>
            </w:rPrChange>
          </w:rPr>
          <w:t xml:space="preserve">2.3.8 </w:t>
        </w:r>
      </w:ins>
      <w:ins w:id="6005" w:author="DuyNgo" w:date="2012-08-10T07:43:00Z">
        <w:r w:rsidR="00771246" w:rsidRPr="00657B96">
          <w:rPr>
            <w:rFonts w:ascii="Times New Roman" w:hAnsi="Times New Roman" w:cs="Times New Roman"/>
            <w:sz w:val="24"/>
            <w:szCs w:val="24"/>
            <w:rPrChange w:id="6006" w:author="DuyNgo" w:date="2012-08-10T08:15:00Z">
              <w:rPr/>
            </w:rPrChange>
          </w:rPr>
          <w:t>Logging</w:t>
        </w:r>
        <w:bookmarkEnd w:id="5999"/>
        <w:bookmarkEnd w:id="6000"/>
        <w:bookmarkEnd w:id="6001"/>
        <w:bookmarkEnd w:id="6002"/>
      </w:ins>
    </w:p>
    <w:p w:rsidR="00771246" w:rsidRPr="00657B96" w:rsidRDefault="00771246" w:rsidP="00771246">
      <w:pPr>
        <w:rPr>
          <w:ins w:id="6007" w:author="DuyNgo" w:date="2012-08-10T07:43:00Z"/>
          <w:rFonts w:ascii="Times New Roman" w:hAnsi="Times New Roman" w:cs="Times New Roman"/>
          <w:sz w:val="24"/>
          <w:szCs w:val="24"/>
          <w:rPrChange w:id="6008" w:author="DuyNgo" w:date="2012-08-10T08:15:00Z">
            <w:rPr>
              <w:ins w:id="6009" w:author="DuyNgo" w:date="2012-08-10T07:43:00Z"/>
              <w:rFonts w:ascii="Times New Roman" w:hAnsi="Times New Roman"/>
              <w:sz w:val="24"/>
            </w:rPr>
          </w:rPrChange>
        </w:rPr>
      </w:pPr>
      <w:ins w:id="6010" w:author="DuyNgo" w:date="2012-08-10T07:43:00Z">
        <w:r w:rsidRPr="00657B96">
          <w:rPr>
            <w:rFonts w:ascii="Times New Roman" w:hAnsi="Times New Roman" w:cs="Times New Roman"/>
            <w:sz w:val="24"/>
            <w:szCs w:val="24"/>
            <w:rPrChange w:id="6011" w:author="DuyNgo" w:date="2012-08-10T08:15:00Z">
              <w:rPr>
                <w:rFonts w:ascii="Times New Roman" w:eastAsiaTheme="majorEastAsia" w:hAnsi="Times New Roman" w:cstheme="majorBidi"/>
                <w:b/>
                <w:bCs/>
                <w:color w:val="4F81BD" w:themeColor="accent1"/>
                <w:sz w:val="24"/>
              </w:rPr>
            </w:rPrChange>
          </w:rPr>
          <w:t>This package includes implemented logging classes.</w:t>
        </w:r>
      </w:ins>
    </w:p>
    <w:p w:rsidR="00771246" w:rsidRPr="00657B96" w:rsidRDefault="00771246" w:rsidP="00771246">
      <w:pPr>
        <w:rPr>
          <w:ins w:id="6012" w:author="DuyNgo" w:date="2012-08-10T07:43:00Z"/>
          <w:rFonts w:ascii="Times New Roman" w:hAnsi="Times New Roman" w:cs="Times New Roman"/>
          <w:sz w:val="24"/>
          <w:szCs w:val="24"/>
          <w:rPrChange w:id="6013" w:author="DuyNgo" w:date="2012-08-10T08:15:00Z">
            <w:rPr>
              <w:ins w:id="6014" w:author="DuyNgo" w:date="2012-08-10T07:43:00Z"/>
              <w:rFonts w:ascii="Times New Roman" w:hAnsi="Times New Roman"/>
              <w:sz w:val="24"/>
            </w:rPr>
          </w:rPrChange>
        </w:rPr>
      </w:pPr>
    </w:p>
    <w:p w:rsidR="00771246" w:rsidRPr="00657B96" w:rsidRDefault="00771246">
      <w:pPr>
        <w:pStyle w:val="Heading2"/>
        <w:numPr>
          <w:ilvl w:val="3"/>
          <w:numId w:val="39"/>
        </w:numPr>
        <w:ind w:left="360"/>
        <w:rPr>
          <w:ins w:id="6015" w:author="DuyNgo" w:date="2012-08-10T07:43:00Z"/>
          <w:rFonts w:ascii="Times New Roman" w:hAnsi="Times New Roman" w:cs="Times New Roman"/>
          <w:sz w:val="24"/>
          <w:szCs w:val="24"/>
          <w:rPrChange w:id="6016" w:author="DuyNgo" w:date="2012-08-10T08:15:00Z">
            <w:rPr>
              <w:ins w:id="6017" w:author="DuyNgo" w:date="2012-08-10T07:43:00Z"/>
            </w:rPr>
          </w:rPrChange>
        </w:rPr>
        <w:pPrChange w:id="6018" w:author="DuyNgo" w:date="2012-08-10T07:49:00Z">
          <w:pPr>
            <w:pStyle w:val="Heading1"/>
            <w:numPr>
              <w:numId w:val="92"/>
            </w:numPr>
            <w:tabs>
              <w:tab w:val="num" w:pos="432"/>
            </w:tabs>
            <w:spacing w:before="0"/>
            <w:ind w:left="432" w:hanging="432"/>
          </w:pPr>
        </w:pPrChange>
      </w:pPr>
      <w:bookmarkStart w:id="6019" w:name="_Toc327466320"/>
      <w:bookmarkStart w:id="6020" w:name="_Toc332774859"/>
      <w:ins w:id="6021" w:author="DuyNgo" w:date="2012-08-10T07:43:00Z">
        <w:r w:rsidRPr="00657B96">
          <w:rPr>
            <w:rFonts w:ascii="Times New Roman" w:hAnsi="Times New Roman" w:cs="Times New Roman"/>
            <w:sz w:val="24"/>
            <w:szCs w:val="24"/>
            <w:rPrChange w:id="6022" w:author="DuyNgo" w:date="2012-08-10T08:15:00Z">
              <w:rPr/>
            </w:rPrChange>
          </w:rPr>
          <w:t>Technical Solutions</w:t>
        </w:r>
        <w:bookmarkEnd w:id="6019"/>
        <w:bookmarkEnd w:id="6020"/>
      </w:ins>
    </w:p>
    <w:p w:rsidR="00771246" w:rsidRPr="00657B96" w:rsidRDefault="00CB6D4D">
      <w:pPr>
        <w:pStyle w:val="Heading3"/>
        <w:rPr>
          <w:ins w:id="6023" w:author="DuyNgo" w:date="2012-08-10T07:43:00Z"/>
          <w:rFonts w:ascii="Times New Roman" w:hAnsi="Times New Roman" w:cs="Times New Roman"/>
          <w:sz w:val="24"/>
          <w:szCs w:val="24"/>
          <w:rPrChange w:id="6024" w:author="DuyNgo" w:date="2012-08-10T08:15:00Z">
            <w:rPr>
              <w:ins w:id="6025" w:author="DuyNgo" w:date="2012-08-10T07:43:00Z"/>
            </w:rPr>
          </w:rPrChange>
        </w:rPr>
        <w:pPrChange w:id="6026" w:author="DuyNgo" w:date="2012-08-10T07:46:00Z">
          <w:pPr>
            <w:pStyle w:val="Heading2"/>
            <w:keepLines w:val="0"/>
            <w:numPr>
              <w:ilvl w:val="1"/>
              <w:numId w:val="92"/>
            </w:numPr>
            <w:tabs>
              <w:tab w:val="num" w:pos="792"/>
              <w:tab w:val="num" w:pos="1026"/>
            </w:tabs>
            <w:spacing w:before="360" w:after="180" w:line="240" w:lineRule="auto"/>
            <w:ind w:left="792" w:hanging="432"/>
            <w:contextualSpacing/>
            <w:jc w:val="both"/>
          </w:pPr>
        </w:pPrChange>
      </w:pPr>
      <w:bookmarkStart w:id="6027" w:name="_Toc327466321"/>
      <w:bookmarkStart w:id="6028" w:name="_Toc332774860"/>
      <w:ins w:id="6029" w:author="DuyNgo" w:date="2012-08-10T07:49:00Z">
        <w:r w:rsidRPr="00657B96">
          <w:rPr>
            <w:rFonts w:ascii="Times New Roman" w:hAnsi="Times New Roman" w:cs="Times New Roman"/>
            <w:sz w:val="24"/>
            <w:szCs w:val="24"/>
            <w:rPrChange w:id="6030" w:author="DuyNgo" w:date="2012-08-10T08:15:00Z">
              <w:rPr/>
            </w:rPrChange>
          </w:rPr>
          <w:t xml:space="preserve">3.1 </w:t>
        </w:r>
      </w:ins>
      <w:ins w:id="6031" w:author="DuyNgo" w:date="2012-08-10T07:43:00Z">
        <w:r w:rsidR="00771246" w:rsidRPr="00657B96">
          <w:rPr>
            <w:rFonts w:ascii="Times New Roman" w:hAnsi="Times New Roman" w:cs="Times New Roman"/>
            <w:sz w:val="24"/>
            <w:szCs w:val="24"/>
            <w:rPrChange w:id="6032" w:author="DuyNgo" w:date="2012-08-10T08:15:00Z">
              <w:rPr/>
            </w:rPrChange>
          </w:rPr>
          <w:t>Exception handling mechanism</w:t>
        </w:r>
        <w:bookmarkEnd w:id="6027"/>
        <w:bookmarkEnd w:id="6028"/>
      </w:ins>
    </w:p>
    <w:p w:rsidR="00771246" w:rsidRPr="00657B96" w:rsidRDefault="00771246" w:rsidP="00771246">
      <w:pPr>
        <w:rPr>
          <w:ins w:id="6033" w:author="DuyNgo" w:date="2012-08-10T07:43:00Z"/>
          <w:rFonts w:ascii="Times New Roman" w:hAnsi="Times New Roman" w:cs="Times New Roman"/>
          <w:sz w:val="24"/>
          <w:szCs w:val="24"/>
          <w:rPrChange w:id="6034" w:author="DuyNgo" w:date="2012-08-10T08:15:00Z">
            <w:rPr>
              <w:ins w:id="6035" w:author="DuyNgo" w:date="2012-08-10T07:43:00Z"/>
              <w:rFonts w:ascii="Times New Roman" w:hAnsi="Times New Roman"/>
              <w:sz w:val="24"/>
            </w:rPr>
          </w:rPrChange>
        </w:rPr>
      </w:pPr>
      <w:ins w:id="6036" w:author="DuyNgo" w:date="2012-08-10T07:43:00Z">
        <w:r w:rsidRPr="00657B96">
          <w:rPr>
            <w:rFonts w:ascii="Times New Roman" w:hAnsi="Times New Roman" w:cs="Times New Roman"/>
            <w:sz w:val="24"/>
            <w:szCs w:val="24"/>
            <w:rPrChange w:id="6037" w:author="DuyNgo" w:date="2012-08-10T08:15:00Z">
              <w:rPr>
                <w:rFonts w:ascii="Times New Roman" w:eastAsiaTheme="majorEastAsia" w:hAnsi="Times New Roman" w:cstheme="majorBidi"/>
                <w:b/>
                <w:bCs/>
                <w:color w:val="4F81BD" w:themeColor="accent1"/>
                <w:sz w:val="24"/>
                <w:szCs w:val="26"/>
              </w:rPr>
            </w:rPrChange>
          </w:rPr>
          <w:t xml:space="preserve">The try-catch clauses should be kept to a minimum. </w:t>
        </w:r>
      </w:ins>
    </w:p>
    <w:p w:rsidR="00771246" w:rsidRPr="00657B96" w:rsidRDefault="00771246" w:rsidP="00771246">
      <w:pPr>
        <w:rPr>
          <w:ins w:id="6038" w:author="DuyNgo" w:date="2012-08-10T07:43:00Z"/>
          <w:rFonts w:ascii="Times New Roman" w:hAnsi="Times New Roman" w:cs="Times New Roman"/>
          <w:sz w:val="24"/>
          <w:szCs w:val="24"/>
          <w:rPrChange w:id="6039" w:author="DuyNgo" w:date="2012-08-10T08:15:00Z">
            <w:rPr>
              <w:ins w:id="6040" w:author="DuyNgo" w:date="2012-08-10T07:43:00Z"/>
              <w:rFonts w:ascii="Times New Roman" w:hAnsi="Times New Roman"/>
              <w:sz w:val="24"/>
            </w:rPr>
          </w:rPrChange>
        </w:rPr>
      </w:pPr>
      <w:ins w:id="6041" w:author="DuyNgo" w:date="2012-08-10T07:43:00Z">
        <w:r w:rsidRPr="00657B96">
          <w:rPr>
            <w:rFonts w:ascii="Times New Roman" w:hAnsi="Times New Roman" w:cs="Times New Roman"/>
            <w:sz w:val="24"/>
            <w:szCs w:val="24"/>
            <w:rPrChange w:id="6042" w:author="DuyNgo" w:date="2012-08-10T08:15:00Z">
              <w:rPr>
                <w:rFonts w:ascii="Times New Roman" w:eastAsiaTheme="majorEastAsia" w:hAnsi="Times New Roman" w:cstheme="majorBidi"/>
                <w:b/>
                <w:bCs/>
                <w:color w:val="4F81BD" w:themeColor="accent1"/>
                <w:sz w:val="24"/>
                <w:szCs w:val="26"/>
              </w:rPr>
            </w:rPrChange>
          </w:rPr>
          <w:t>Whenever an exception raise , system will log exception detail to  Windows event and redirect user to Error page to display standard error message!</w:t>
        </w:r>
      </w:ins>
    </w:p>
    <w:p w:rsidR="00771246" w:rsidRPr="00657B96" w:rsidRDefault="00CB6D4D">
      <w:pPr>
        <w:pStyle w:val="Heading3"/>
        <w:rPr>
          <w:ins w:id="6043" w:author="DuyNgo" w:date="2012-08-10T07:43:00Z"/>
          <w:rFonts w:ascii="Times New Roman" w:hAnsi="Times New Roman" w:cs="Times New Roman"/>
          <w:sz w:val="24"/>
          <w:szCs w:val="24"/>
          <w:rPrChange w:id="6044" w:author="DuyNgo" w:date="2012-08-10T08:15:00Z">
            <w:rPr>
              <w:ins w:id="6045" w:author="DuyNgo" w:date="2012-08-10T07:43:00Z"/>
            </w:rPr>
          </w:rPrChange>
        </w:rPr>
        <w:pPrChange w:id="6046" w:author="DuyNgo" w:date="2012-08-10T07:49:00Z">
          <w:pPr>
            <w:pStyle w:val="Heading2"/>
            <w:keepLines w:val="0"/>
            <w:numPr>
              <w:ilvl w:val="1"/>
              <w:numId w:val="92"/>
            </w:numPr>
            <w:tabs>
              <w:tab w:val="num" w:pos="792"/>
              <w:tab w:val="num" w:pos="1026"/>
            </w:tabs>
            <w:spacing w:before="360" w:after="180" w:line="240" w:lineRule="auto"/>
            <w:ind w:left="792" w:hanging="432"/>
            <w:contextualSpacing/>
            <w:jc w:val="both"/>
          </w:pPr>
        </w:pPrChange>
      </w:pPr>
      <w:bookmarkStart w:id="6047" w:name="_Toc327466322"/>
      <w:bookmarkStart w:id="6048" w:name="_Toc332774861"/>
      <w:ins w:id="6049" w:author="DuyNgo" w:date="2012-08-10T07:49:00Z">
        <w:r w:rsidRPr="00657B96">
          <w:rPr>
            <w:rFonts w:ascii="Times New Roman" w:hAnsi="Times New Roman" w:cs="Times New Roman"/>
            <w:sz w:val="24"/>
            <w:szCs w:val="24"/>
            <w:rPrChange w:id="6050" w:author="DuyNgo" w:date="2012-08-10T08:15:00Z">
              <w:rPr/>
            </w:rPrChange>
          </w:rPr>
          <w:t xml:space="preserve">3.2 </w:t>
        </w:r>
      </w:ins>
      <w:ins w:id="6051" w:author="DuyNgo" w:date="2012-08-10T07:43:00Z">
        <w:r w:rsidR="00771246" w:rsidRPr="00657B96">
          <w:rPr>
            <w:rFonts w:ascii="Times New Roman" w:hAnsi="Times New Roman" w:cs="Times New Roman"/>
            <w:sz w:val="24"/>
            <w:szCs w:val="24"/>
            <w:rPrChange w:id="6052" w:author="DuyNgo" w:date="2012-08-10T08:15:00Z">
              <w:rPr/>
            </w:rPrChange>
          </w:rPr>
          <w:t>Logging mechanism</w:t>
        </w:r>
        <w:bookmarkEnd w:id="6047"/>
        <w:bookmarkEnd w:id="6048"/>
      </w:ins>
    </w:p>
    <w:p w:rsidR="00771246" w:rsidRPr="00657B96" w:rsidRDefault="00771246" w:rsidP="00771246">
      <w:pPr>
        <w:rPr>
          <w:ins w:id="6053" w:author="DuyNgo" w:date="2012-08-10T07:43:00Z"/>
          <w:rFonts w:ascii="Times New Roman" w:hAnsi="Times New Roman" w:cs="Times New Roman"/>
          <w:sz w:val="24"/>
          <w:szCs w:val="24"/>
          <w:rPrChange w:id="6054" w:author="DuyNgo" w:date="2012-08-10T08:15:00Z">
            <w:rPr>
              <w:ins w:id="6055" w:author="DuyNgo" w:date="2012-08-10T07:43:00Z"/>
              <w:rFonts w:ascii="Times New Roman" w:hAnsi="Times New Roman"/>
              <w:sz w:val="24"/>
            </w:rPr>
          </w:rPrChange>
        </w:rPr>
      </w:pPr>
      <w:ins w:id="6056" w:author="DuyNgo" w:date="2012-08-10T07:43:00Z">
        <w:r w:rsidRPr="00657B96">
          <w:rPr>
            <w:rFonts w:ascii="Times New Roman" w:hAnsi="Times New Roman" w:cs="Times New Roman"/>
            <w:sz w:val="24"/>
            <w:szCs w:val="24"/>
            <w:rPrChange w:id="6057" w:author="DuyNgo" w:date="2012-08-10T08:15:00Z">
              <w:rPr>
                <w:rFonts w:ascii="Times New Roman" w:eastAsiaTheme="majorEastAsia" w:hAnsi="Times New Roman" w:cstheme="majorBidi"/>
                <w:b/>
                <w:bCs/>
                <w:color w:val="4F81BD" w:themeColor="accent1"/>
                <w:sz w:val="24"/>
                <w:szCs w:val="26"/>
              </w:rPr>
            </w:rPrChange>
          </w:rPr>
          <w:t>Logging is an important and pretty useful mechanism for every application. It can help developers to debug and improve their code or test it’s functionality. In OOPMS, logging component is developed based on log4j logging API.</w:t>
        </w:r>
      </w:ins>
    </w:p>
    <w:p w:rsidR="00771246" w:rsidRPr="00657B96" w:rsidRDefault="00771246" w:rsidP="00771246">
      <w:pPr>
        <w:rPr>
          <w:ins w:id="6058" w:author="DuyNgo" w:date="2012-08-10T07:43:00Z"/>
          <w:rFonts w:ascii="Times New Roman" w:hAnsi="Times New Roman" w:cs="Times New Roman"/>
          <w:sz w:val="24"/>
          <w:szCs w:val="24"/>
          <w:rPrChange w:id="6059" w:author="DuyNgo" w:date="2012-08-10T08:15:00Z">
            <w:rPr>
              <w:ins w:id="6060" w:author="DuyNgo" w:date="2012-08-10T07:43:00Z"/>
              <w:rFonts w:ascii="Times New Roman" w:hAnsi="Times New Roman"/>
              <w:sz w:val="24"/>
            </w:rPr>
          </w:rPrChange>
        </w:rPr>
      </w:pPr>
      <w:ins w:id="6061" w:author="DuyNgo" w:date="2012-08-10T07:43:00Z">
        <w:r w:rsidRPr="00657B96">
          <w:rPr>
            <w:rFonts w:ascii="Times New Roman" w:hAnsi="Times New Roman" w:cs="Times New Roman"/>
            <w:sz w:val="24"/>
            <w:szCs w:val="24"/>
            <w:rPrChange w:id="6062" w:author="DuyNgo" w:date="2012-08-10T08:15:00Z">
              <w:rPr>
                <w:rFonts w:ascii="Times New Roman" w:eastAsiaTheme="majorEastAsia" w:hAnsi="Times New Roman" w:cstheme="majorBidi"/>
                <w:b/>
                <w:bCs/>
                <w:color w:val="4F81BD" w:themeColor="accent1"/>
                <w:sz w:val="24"/>
                <w:szCs w:val="26"/>
              </w:rPr>
            </w:rPrChange>
          </w:rPr>
          <w:t xml:space="preserve"> </w:t>
        </w:r>
      </w:ins>
    </w:p>
    <w:p w:rsidR="00771246" w:rsidRPr="00657B96" w:rsidRDefault="00771246">
      <w:pPr>
        <w:pStyle w:val="Heading2"/>
        <w:numPr>
          <w:ilvl w:val="3"/>
          <w:numId w:val="39"/>
        </w:numPr>
        <w:ind w:left="450" w:hanging="450"/>
        <w:rPr>
          <w:ins w:id="6063" w:author="DuyNgo" w:date="2012-08-10T07:43:00Z"/>
          <w:rFonts w:ascii="Times New Roman" w:hAnsi="Times New Roman" w:cs="Times New Roman"/>
          <w:sz w:val="24"/>
          <w:szCs w:val="24"/>
          <w:rPrChange w:id="6064" w:author="DuyNgo" w:date="2012-08-10T08:15:00Z">
            <w:rPr>
              <w:ins w:id="6065" w:author="DuyNgo" w:date="2012-08-10T07:43:00Z"/>
            </w:rPr>
          </w:rPrChange>
        </w:rPr>
        <w:pPrChange w:id="6066" w:author="DuyNgo" w:date="2012-08-10T07:50:00Z">
          <w:pPr>
            <w:pStyle w:val="Heading1"/>
            <w:numPr>
              <w:numId w:val="92"/>
            </w:numPr>
            <w:tabs>
              <w:tab w:val="num" w:pos="432"/>
            </w:tabs>
            <w:spacing w:before="0"/>
            <w:ind w:left="432" w:hanging="432"/>
          </w:pPr>
        </w:pPrChange>
      </w:pPr>
      <w:bookmarkStart w:id="6067" w:name="_Toc327466323"/>
      <w:bookmarkStart w:id="6068" w:name="_Toc332774862"/>
      <w:ins w:id="6069" w:author="DuyNgo" w:date="2012-08-10T07:43:00Z">
        <w:r w:rsidRPr="00657B96">
          <w:rPr>
            <w:rFonts w:ascii="Times New Roman" w:hAnsi="Times New Roman" w:cs="Times New Roman"/>
            <w:sz w:val="24"/>
            <w:szCs w:val="24"/>
            <w:rPrChange w:id="6070" w:author="DuyNgo" w:date="2012-08-10T08:15:00Z">
              <w:rPr/>
            </w:rPrChange>
          </w:rPr>
          <w:lastRenderedPageBreak/>
          <w:t>Database design</w:t>
        </w:r>
        <w:bookmarkEnd w:id="6067"/>
        <w:bookmarkEnd w:id="6068"/>
      </w:ins>
    </w:p>
    <w:p w:rsidR="00771246" w:rsidRPr="00657B96" w:rsidRDefault="00CB6D4D">
      <w:pPr>
        <w:pStyle w:val="Heading3"/>
        <w:rPr>
          <w:ins w:id="6071" w:author="DuyNgo" w:date="2012-08-10T07:43:00Z"/>
          <w:rFonts w:ascii="Times New Roman" w:hAnsi="Times New Roman" w:cs="Times New Roman"/>
          <w:sz w:val="24"/>
          <w:szCs w:val="24"/>
          <w:rPrChange w:id="6072" w:author="DuyNgo" w:date="2012-08-10T08:15:00Z">
            <w:rPr>
              <w:ins w:id="6073" w:author="DuyNgo" w:date="2012-08-10T07:43:00Z"/>
            </w:rPr>
          </w:rPrChange>
        </w:rPr>
        <w:pPrChange w:id="6074" w:author="DuyNgo" w:date="2012-08-10T07:50:00Z">
          <w:pPr>
            <w:pStyle w:val="Heading2"/>
            <w:numPr>
              <w:ilvl w:val="1"/>
              <w:numId w:val="92"/>
            </w:numPr>
            <w:tabs>
              <w:tab w:val="num" w:pos="1026"/>
            </w:tabs>
            <w:ind w:left="1026" w:hanging="576"/>
          </w:pPr>
        </w:pPrChange>
      </w:pPr>
      <w:bookmarkStart w:id="6075" w:name="_Toc327466324"/>
      <w:bookmarkStart w:id="6076" w:name="_Toc332774863"/>
      <w:ins w:id="6077" w:author="DuyNgo" w:date="2012-08-10T07:50:00Z">
        <w:r w:rsidRPr="00657B96">
          <w:rPr>
            <w:rFonts w:ascii="Times New Roman" w:hAnsi="Times New Roman" w:cs="Times New Roman"/>
            <w:sz w:val="24"/>
            <w:szCs w:val="24"/>
            <w:rPrChange w:id="6078" w:author="DuyNgo" w:date="2012-08-10T08:15:00Z">
              <w:rPr/>
            </w:rPrChange>
          </w:rPr>
          <w:t xml:space="preserve">4.1 </w:t>
        </w:r>
      </w:ins>
      <w:ins w:id="6079" w:author="DuyNgo" w:date="2012-08-10T07:43:00Z">
        <w:r w:rsidR="00771246" w:rsidRPr="00657B96">
          <w:rPr>
            <w:rFonts w:ascii="Times New Roman" w:hAnsi="Times New Roman" w:cs="Times New Roman"/>
            <w:sz w:val="24"/>
            <w:szCs w:val="24"/>
            <w:rPrChange w:id="6080" w:author="DuyNgo" w:date="2012-08-10T08:15:00Z">
              <w:rPr/>
            </w:rPrChange>
          </w:rPr>
          <w:t>Entity Relationship Diagram</w:t>
        </w:r>
        <w:bookmarkEnd w:id="6075"/>
        <w:bookmarkEnd w:id="6076"/>
      </w:ins>
    </w:p>
    <w:p w:rsidR="00771246" w:rsidRPr="00657B96" w:rsidRDefault="00771246" w:rsidP="00771246">
      <w:pPr>
        <w:rPr>
          <w:ins w:id="6081" w:author="DuyNgo" w:date="2012-08-10T07:43:00Z"/>
          <w:rFonts w:ascii="Times New Roman" w:hAnsi="Times New Roman" w:cs="Times New Roman"/>
          <w:sz w:val="24"/>
          <w:szCs w:val="24"/>
          <w:rPrChange w:id="6082" w:author="DuyNgo" w:date="2012-08-10T08:15:00Z">
            <w:rPr>
              <w:ins w:id="6083" w:author="DuyNgo" w:date="2012-08-10T07:43:00Z"/>
              <w:rFonts w:ascii="Times New Roman" w:hAnsi="Times New Roman"/>
              <w:sz w:val="24"/>
            </w:rPr>
          </w:rPrChange>
        </w:rPr>
      </w:pPr>
      <w:ins w:id="6084" w:author="DuyNgo" w:date="2012-08-10T07:43:00Z">
        <w:r w:rsidRPr="00657B96">
          <w:rPr>
            <w:rFonts w:ascii="Times New Roman" w:hAnsi="Times New Roman" w:cs="Times New Roman"/>
            <w:noProof/>
            <w:sz w:val="24"/>
            <w:szCs w:val="24"/>
            <w:lang w:eastAsia="ja-JP"/>
            <w:rPrChange w:id="6085">
              <w:rPr>
                <w:rFonts w:ascii="Times New Roman" w:eastAsiaTheme="majorEastAsia" w:hAnsi="Times New Roman" w:cstheme="majorBidi"/>
                <w:b/>
                <w:bCs/>
                <w:noProof/>
                <w:color w:val="4F81BD" w:themeColor="accent1"/>
                <w:sz w:val="24"/>
                <w:szCs w:val="26"/>
                <w:lang w:eastAsia="ja-JP"/>
              </w:rPr>
            </w:rPrChange>
          </w:rPr>
          <w:drawing>
            <wp:inline distT="0" distB="0" distL="0" distR="0" wp14:anchorId="02FA96F2" wp14:editId="627D7D08">
              <wp:extent cx="5972175" cy="6599881"/>
              <wp:effectExtent l="0" t="0" r="0" b="0"/>
              <wp:docPr id="5" name="Picture 5" descr="C:\Users\DuyNgo\Desktop\Capstone\SVN Trunk\Document\Design\SRS + User Requirement\Merged_E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uyNgo\Desktop\Capstone\SVN Trunk\Document\Design\SRS + User Requirement\Merged_ERD.gif"/>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72985" cy="6600776"/>
                      </a:xfrm>
                      <a:prstGeom prst="rect">
                        <a:avLst/>
                      </a:prstGeom>
                      <a:noFill/>
                      <a:ln>
                        <a:noFill/>
                      </a:ln>
                    </pic:spPr>
                  </pic:pic>
                </a:graphicData>
              </a:graphic>
            </wp:inline>
          </w:drawing>
        </w:r>
      </w:ins>
    </w:p>
    <w:p w:rsidR="00771246" w:rsidRPr="00657B96" w:rsidRDefault="00AC075A">
      <w:pPr>
        <w:pStyle w:val="Heading3"/>
        <w:rPr>
          <w:ins w:id="6086" w:author="DuyNgo" w:date="2012-08-10T07:43:00Z"/>
          <w:rFonts w:ascii="Times New Roman" w:hAnsi="Times New Roman" w:cs="Times New Roman"/>
          <w:sz w:val="24"/>
          <w:szCs w:val="24"/>
          <w:rPrChange w:id="6087" w:author="DuyNgo" w:date="2012-08-10T08:15:00Z">
            <w:rPr>
              <w:ins w:id="6088" w:author="DuyNgo" w:date="2012-08-10T07:43:00Z"/>
            </w:rPr>
          </w:rPrChange>
        </w:rPr>
        <w:pPrChange w:id="6089" w:author="DuyNgo" w:date="2012-08-10T07:50:00Z">
          <w:pPr>
            <w:pStyle w:val="Heading2"/>
            <w:numPr>
              <w:ilvl w:val="1"/>
              <w:numId w:val="92"/>
            </w:numPr>
            <w:tabs>
              <w:tab w:val="num" w:pos="1026"/>
            </w:tabs>
            <w:ind w:left="1026" w:hanging="576"/>
          </w:pPr>
        </w:pPrChange>
      </w:pPr>
      <w:bookmarkStart w:id="6090" w:name="_Toc327466325"/>
      <w:bookmarkStart w:id="6091" w:name="_Toc332774864"/>
      <w:ins w:id="6092" w:author="DuyNgo" w:date="2012-08-10T07:50:00Z">
        <w:r w:rsidRPr="00657B96">
          <w:rPr>
            <w:rFonts w:ascii="Times New Roman" w:hAnsi="Times New Roman" w:cs="Times New Roman"/>
            <w:sz w:val="24"/>
            <w:szCs w:val="24"/>
            <w:rPrChange w:id="6093" w:author="DuyNgo" w:date="2012-08-10T08:15:00Z">
              <w:rPr/>
            </w:rPrChange>
          </w:rPr>
          <w:t xml:space="preserve">4.2 </w:t>
        </w:r>
      </w:ins>
      <w:ins w:id="6094" w:author="DuyNgo" w:date="2012-08-10T07:43:00Z">
        <w:r w:rsidR="00771246" w:rsidRPr="00657B96">
          <w:rPr>
            <w:rFonts w:ascii="Times New Roman" w:hAnsi="Times New Roman" w:cs="Times New Roman"/>
            <w:sz w:val="24"/>
            <w:szCs w:val="24"/>
            <w:rPrChange w:id="6095" w:author="DuyNgo" w:date="2012-08-10T08:15:00Z">
              <w:rPr/>
            </w:rPrChange>
          </w:rPr>
          <w:t>Schema</w:t>
        </w:r>
        <w:bookmarkEnd w:id="6090"/>
        <w:bookmarkEnd w:id="6091"/>
      </w:ins>
    </w:p>
    <w:p w:rsidR="00771246" w:rsidRPr="00657B96" w:rsidRDefault="00771246" w:rsidP="00771246">
      <w:pPr>
        <w:rPr>
          <w:ins w:id="6096" w:author="DuyNgo" w:date="2012-08-10T07:43:00Z"/>
          <w:rFonts w:ascii="Times New Roman" w:hAnsi="Times New Roman" w:cs="Times New Roman"/>
          <w:b/>
          <w:sz w:val="24"/>
          <w:szCs w:val="24"/>
          <w:rPrChange w:id="6097" w:author="DuyNgo" w:date="2012-08-10T08:15:00Z">
            <w:rPr>
              <w:ins w:id="6098" w:author="DuyNgo" w:date="2012-08-10T07:43:00Z"/>
              <w:rFonts w:ascii="Times New Roman" w:hAnsi="Times New Roman"/>
              <w:b/>
              <w:sz w:val="24"/>
            </w:rPr>
          </w:rPrChange>
        </w:rPr>
      </w:pPr>
    </w:p>
    <w:p w:rsidR="00771246" w:rsidRPr="00657B96" w:rsidRDefault="00771246" w:rsidP="00771246">
      <w:pPr>
        <w:rPr>
          <w:ins w:id="6099" w:author="DuyNgo" w:date="2012-08-10T07:43:00Z"/>
          <w:rFonts w:ascii="Times New Roman" w:hAnsi="Times New Roman" w:cs="Times New Roman"/>
          <w:sz w:val="24"/>
          <w:szCs w:val="24"/>
          <w:rPrChange w:id="6100" w:author="DuyNgo" w:date="2012-08-10T08:15:00Z">
            <w:rPr>
              <w:ins w:id="6101" w:author="DuyNgo" w:date="2012-08-10T07:43:00Z"/>
              <w:rFonts w:ascii="Times New Roman" w:hAnsi="Times New Roman"/>
              <w:sz w:val="24"/>
            </w:rPr>
          </w:rPrChange>
        </w:rPr>
      </w:pPr>
      <w:ins w:id="6102" w:author="DuyNgo" w:date="2012-08-10T07:43:00Z">
        <w:r w:rsidRPr="00657B96">
          <w:rPr>
            <w:rFonts w:ascii="Times New Roman" w:hAnsi="Times New Roman" w:cs="Times New Roman"/>
            <w:b/>
            <w:sz w:val="24"/>
            <w:szCs w:val="24"/>
            <w:rPrChange w:id="6103" w:author="DuyNgo" w:date="2012-08-10T08:15:00Z">
              <w:rPr>
                <w:rFonts w:ascii="Times New Roman" w:eastAsiaTheme="majorEastAsia" w:hAnsi="Times New Roman" w:cstheme="majorBidi"/>
                <w:b/>
                <w:bCs/>
                <w:color w:val="4F81BD" w:themeColor="accent1"/>
                <w:sz w:val="24"/>
                <w:szCs w:val="26"/>
              </w:rPr>
            </w:rPrChange>
          </w:rPr>
          <w:t>Overview</w:t>
        </w:r>
      </w:ins>
    </w:p>
    <w:tbl>
      <w:tblPr>
        <w:tblStyle w:val="TableGrid"/>
        <w:tblW w:w="9198" w:type="dxa"/>
        <w:tblLook w:val="04A0" w:firstRow="1" w:lastRow="0" w:firstColumn="1" w:lastColumn="0" w:noHBand="0" w:noVBand="1"/>
      </w:tblPr>
      <w:tblGrid>
        <w:gridCol w:w="456"/>
        <w:gridCol w:w="2782"/>
        <w:gridCol w:w="5960"/>
      </w:tblGrid>
      <w:tr w:rsidR="00771246" w:rsidRPr="00657B96" w:rsidTr="00227BA2">
        <w:trPr>
          <w:ins w:id="6104" w:author="DuyNgo" w:date="2012-08-10T07:43:00Z"/>
        </w:trPr>
        <w:tc>
          <w:tcPr>
            <w:tcW w:w="439" w:type="dxa"/>
          </w:tcPr>
          <w:p w:rsidR="00771246" w:rsidRPr="00657B96" w:rsidRDefault="00771246" w:rsidP="00227BA2">
            <w:pPr>
              <w:spacing w:after="200" w:line="276" w:lineRule="auto"/>
              <w:rPr>
                <w:ins w:id="6105" w:author="DuyNgo" w:date="2012-08-10T07:43:00Z"/>
                <w:rFonts w:ascii="Times New Roman" w:hAnsi="Times New Roman" w:cs="Times New Roman"/>
                <w:b/>
                <w:sz w:val="24"/>
                <w:szCs w:val="24"/>
                <w:rPrChange w:id="6106" w:author="DuyNgo" w:date="2012-08-10T08:15:00Z">
                  <w:rPr>
                    <w:ins w:id="6107" w:author="DuyNgo" w:date="2012-08-10T07:43:00Z"/>
                    <w:rFonts w:ascii="Times New Roman" w:hAnsi="Times New Roman"/>
                    <w:b/>
                    <w:sz w:val="24"/>
                  </w:rPr>
                </w:rPrChange>
              </w:rPr>
            </w:pPr>
            <w:ins w:id="6108" w:author="DuyNgo" w:date="2012-08-10T07:43:00Z">
              <w:r w:rsidRPr="00657B96">
                <w:rPr>
                  <w:rFonts w:ascii="Times New Roman" w:hAnsi="Times New Roman" w:cs="Times New Roman"/>
                  <w:b/>
                  <w:sz w:val="24"/>
                  <w:szCs w:val="24"/>
                  <w:rPrChange w:id="6109" w:author="DuyNgo" w:date="2012-08-10T08:15:00Z">
                    <w:rPr>
                      <w:rFonts w:ascii="Times New Roman" w:eastAsiaTheme="majorEastAsia" w:hAnsi="Times New Roman" w:cstheme="majorBidi"/>
                      <w:b/>
                      <w:bCs/>
                      <w:color w:val="4F81BD" w:themeColor="accent1"/>
                      <w:sz w:val="24"/>
                      <w:szCs w:val="26"/>
                    </w:rPr>
                  </w:rPrChange>
                </w:rPr>
                <w:t>#</w:t>
              </w:r>
            </w:ins>
          </w:p>
        </w:tc>
        <w:tc>
          <w:tcPr>
            <w:tcW w:w="2785" w:type="dxa"/>
          </w:tcPr>
          <w:p w:rsidR="00771246" w:rsidRPr="00657B96" w:rsidRDefault="00771246" w:rsidP="00227BA2">
            <w:pPr>
              <w:spacing w:after="200" w:line="276" w:lineRule="auto"/>
              <w:rPr>
                <w:ins w:id="6110" w:author="DuyNgo" w:date="2012-08-10T07:43:00Z"/>
                <w:rFonts w:ascii="Times New Roman" w:hAnsi="Times New Roman" w:cs="Times New Roman"/>
                <w:b/>
                <w:sz w:val="24"/>
                <w:szCs w:val="24"/>
                <w:rPrChange w:id="6111" w:author="DuyNgo" w:date="2012-08-10T08:15:00Z">
                  <w:rPr>
                    <w:ins w:id="6112" w:author="DuyNgo" w:date="2012-08-10T07:43:00Z"/>
                    <w:rFonts w:ascii="Times New Roman" w:hAnsi="Times New Roman"/>
                    <w:b/>
                    <w:sz w:val="24"/>
                  </w:rPr>
                </w:rPrChange>
              </w:rPr>
            </w:pPr>
            <w:ins w:id="6113" w:author="DuyNgo" w:date="2012-08-10T07:43:00Z">
              <w:r w:rsidRPr="00657B96">
                <w:rPr>
                  <w:rFonts w:ascii="Times New Roman" w:hAnsi="Times New Roman" w:cs="Times New Roman"/>
                  <w:b/>
                  <w:sz w:val="24"/>
                  <w:szCs w:val="24"/>
                  <w:rPrChange w:id="6114" w:author="DuyNgo" w:date="2012-08-10T08:15:00Z">
                    <w:rPr>
                      <w:rFonts w:ascii="Times New Roman" w:eastAsiaTheme="majorEastAsia" w:hAnsi="Times New Roman" w:cstheme="majorBidi"/>
                      <w:b/>
                      <w:bCs/>
                      <w:color w:val="4F81BD" w:themeColor="accent1"/>
                      <w:sz w:val="24"/>
                      <w:szCs w:val="26"/>
                    </w:rPr>
                  </w:rPrChange>
                </w:rPr>
                <w:t>Name</w:t>
              </w:r>
            </w:ins>
          </w:p>
        </w:tc>
        <w:tc>
          <w:tcPr>
            <w:tcW w:w="5974" w:type="dxa"/>
          </w:tcPr>
          <w:p w:rsidR="00771246" w:rsidRPr="00657B96" w:rsidRDefault="00771246" w:rsidP="00227BA2">
            <w:pPr>
              <w:spacing w:after="200" w:line="276" w:lineRule="auto"/>
              <w:rPr>
                <w:ins w:id="6115" w:author="DuyNgo" w:date="2012-08-10T07:43:00Z"/>
                <w:rFonts w:ascii="Times New Roman" w:hAnsi="Times New Roman" w:cs="Times New Roman"/>
                <w:b/>
                <w:sz w:val="24"/>
                <w:szCs w:val="24"/>
                <w:rPrChange w:id="6116" w:author="DuyNgo" w:date="2012-08-10T08:15:00Z">
                  <w:rPr>
                    <w:ins w:id="6117" w:author="DuyNgo" w:date="2012-08-10T07:43:00Z"/>
                    <w:rFonts w:ascii="Times New Roman" w:hAnsi="Times New Roman"/>
                    <w:b/>
                    <w:sz w:val="24"/>
                  </w:rPr>
                </w:rPrChange>
              </w:rPr>
            </w:pPr>
            <w:ins w:id="6118" w:author="DuyNgo" w:date="2012-08-10T07:43:00Z">
              <w:r w:rsidRPr="00657B96">
                <w:rPr>
                  <w:rFonts w:ascii="Times New Roman" w:hAnsi="Times New Roman" w:cs="Times New Roman"/>
                  <w:b/>
                  <w:sz w:val="24"/>
                  <w:szCs w:val="24"/>
                  <w:rPrChange w:id="6119" w:author="DuyNgo" w:date="2012-08-10T08:15:00Z">
                    <w:rPr>
                      <w:rFonts w:ascii="Times New Roman" w:eastAsiaTheme="majorEastAsia" w:hAnsi="Times New Roman" w:cstheme="majorBidi"/>
                      <w:b/>
                      <w:bCs/>
                      <w:color w:val="4F81BD" w:themeColor="accent1"/>
                      <w:sz w:val="24"/>
                      <w:szCs w:val="26"/>
                    </w:rPr>
                  </w:rPrChange>
                </w:rPr>
                <w:t>Description</w:t>
              </w:r>
            </w:ins>
          </w:p>
        </w:tc>
      </w:tr>
      <w:tr w:rsidR="00771246" w:rsidRPr="00657B96" w:rsidTr="00227BA2">
        <w:trPr>
          <w:ins w:id="6120" w:author="DuyNgo" w:date="2012-08-10T07:43:00Z"/>
        </w:trPr>
        <w:tc>
          <w:tcPr>
            <w:tcW w:w="439" w:type="dxa"/>
          </w:tcPr>
          <w:p w:rsidR="00771246" w:rsidRPr="00657B96" w:rsidRDefault="00771246" w:rsidP="00227BA2">
            <w:pPr>
              <w:spacing w:after="200" w:line="276" w:lineRule="auto"/>
              <w:rPr>
                <w:ins w:id="6121" w:author="DuyNgo" w:date="2012-08-10T07:43:00Z"/>
                <w:rFonts w:ascii="Times New Roman" w:hAnsi="Times New Roman" w:cs="Times New Roman"/>
                <w:sz w:val="24"/>
                <w:szCs w:val="24"/>
                <w:rPrChange w:id="6122" w:author="DuyNgo" w:date="2012-08-10T08:15:00Z">
                  <w:rPr>
                    <w:ins w:id="6123" w:author="DuyNgo" w:date="2012-08-10T07:43:00Z"/>
                    <w:rFonts w:ascii="Times New Roman" w:hAnsi="Times New Roman"/>
                    <w:sz w:val="24"/>
                  </w:rPr>
                </w:rPrChange>
              </w:rPr>
            </w:pPr>
            <w:ins w:id="6124" w:author="DuyNgo" w:date="2012-08-10T07:43:00Z">
              <w:r w:rsidRPr="00657B96">
                <w:rPr>
                  <w:rFonts w:ascii="Times New Roman" w:hAnsi="Times New Roman" w:cs="Times New Roman"/>
                  <w:sz w:val="24"/>
                  <w:szCs w:val="24"/>
                  <w:rPrChange w:id="6125" w:author="DuyNgo" w:date="2012-08-10T08:15:00Z">
                    <w:rPr>
                      <w:rFonts w:ascii="Times New Roman" w:eastAsiaTheme="majorEastAsia" w:hAnsi="Times New Roman" w:cstheme="majorBidi"/>
                      <w:b/>
                      <w:bCs/>
                      <w:color w:val="4F81BD" w:themeColor="accent1"/>
                      <w:sz w:val="24"/>
                      <w:szCs w:val="26"/>
                    </w:rPr>
                  </w:rPrChange>
                </w:rPr>
                <w:lastRenderedPageBreak/>
                <w:t>1</w:t>
              </w:r>
            </w:ins>
          </w:p>
        </w:tc>
        <w:tc>
          <w:tcPr>
            <w:tcW w:w="2785" w:type="dxa"/>
          </w:tcPr>
          <w:p w:rsidR="00771246" w:rsidRPr="00657B96" w:rsidRDefault="00771246" w:rsidP="00227BA2">
            <w:pPr>
              <w:shd w:val="clear" w:color="FFFFCC" w:fill="FFFFFF"/>
              <w:spacing w:before="100" w:beforeAutospacing="1" w:after="100" w:afterAutospacing="1"/>
              <w:rPr>
                <w:ins w:id="6126" w:author="DuyNgo" w:date="2012-08-10T07:43:00Z"/>
                <w:rFonts w:ascii="Times New Roman" w:hAnsi="Times New Roman" w:cs="Times New Roman"/>
                <w:sz w:val="24"/>
                <w:szCs w:val="24"/>
                <w:rPrChange w:id="6127" w:author="DuyNgo" w:date="2012-08-10T08:15:00Z">
                  <w:rPr>
                    <w:ins w:id="6128" w:author="DuyNgo" w:date="2012-08-10T07:43:00Z"/>
                    <w:rFonts w:ascii="Times New Roman" w:hAnsi="Times New Roman" w:cs="Tahoma"/>
                    <w:color w:val="000000"/>
                    <w:sz w:val="24"/>
                    <w:szCs w:val="20"/>
                  </w:rPr>
                </w:rPrChange>
              </w:rPr>
            </w:pPr>
            <w:ins w:id="6129" w:author="DuyNgo" w:date="2012-08-10T07:43:00Z">
              <w:r w:rsidRPr="00657B96">
                <w:rPr>
                  <w:rFonts w:ascii="Times New Roman" w:hAnsi="Times New Roman" w:cs="Times New Roman"/>
                  <w:sz w:val="24"/>
                  <w:szCs w:val="24"/>
                  <w:rPrChange w:id="6130" w:author="DuyNgo" w:date="2012-08-10T08:15:00Z">
                    <w:rPr>
                      <w:rFonts w:ascii="Times New Roman" w:eastAsiaTheme="majorEastAsia" w:hAnsi="Times New Roman" w:cstheme="majorBidi"/>
                      <w:b/>
                      <w:bCs/>
                      <w:color w:val="4F81BD" w:themeColor="accent1"/>
                      <w:sz w:val="24"/>
                      <w:szCs w:val="26"/>
                    </w:rPr>
                  </w:rPrChange>
                </w:rPr>
                <w:t>Project</w:t>
              </w:r>
            </w:ins>
          </w:p>
        </w:tc>
        <w:tc>
          <w:tcPr>
            <w:tcW w:w="5974" w:type="dxa"/>
          </w:tcPr>
          <w:p w:rsidR="00771246" w:rsidRPr="00657B96" w:rsidRDefault="00771246" w:rsidP="00227BA2">
            <w:pPr>
              <w:shd w:val="clear" w:color="FFFFCC" w:fill="FFFFFF"/>
              <w:spacing w:before="100" w:beforeAutospacing="1" w:after="100" w:afterAutospacing="1"/>
              <w:rPr>
                <w:ins w:id="6131" w:author="DuyNgo" w:date="2012-08-10T07:43:00Z"/>
                <w:rFonts w:ascii="Times New Roman" w:hAnsi="Times New Roman" w:cs="Times New Roman"/>
                <w:sz w:val="24"/>
                <w:szCs w:val="24"/>
                <w:rPrChange w:id="6132" w:author="DuyNgo" w:date="2012-08-10T08:15:00Z">
                  <w:rPr>
                    <w:ins w:id="6133" w:author="DuyNgo" w:date="2012-08-10T07:43:00Z"/>
                    <w:rFonts w:ascii="Times New Roman" w:hAnsi="Times New Roman" w:cs="Tahoma"/>
                    <w:color w:val="000000"/>
                    <w:sz w:val="24"/>
                    <w:szCs w:val="20"/>
                  </w:rPr>
                </w:rPrChange>
              </w:rPr>
            </w:pPr>
            <w:ins w:id="6134" w:author="DuyNgo" w:date="2012-08-10T07:43:00Z">
              <w:r w:rsidRPr="00657B96">
                <w:rPr>
                  <w:rFonts w:ascii="Times New Roman" w:hAnsi="Times New Roman" w:cs="Times New Roman"/>
                  <w:sz w:val="24"/>
                  <w:szCs w:val="24"/>
                  <w:rPrChange w:id="6135" w:author="DuyNgo" w:date="2012-08-10T08:15:00Z">
                    <w:rPr>
                      <w:rFonts w:ascii="Times New Roman" w:eastAsiaTheme="majorEastAsia" w:hAnsi="Times New Roman" w:cstheme="majorBidi"/>
                      <w:b/>
                      <w:bCs/>
                      <w:color w:val="4F81BD" w:themeColor="accent1"/>
                      <w:sz w:val="24"/>
                      <w:szCs w:val="26"/>
                    </w:rPr>
                  </w:rPrChange>
                </w:rPr>
                <w:t>Project with its information: name, type, code..</w:t>
              </w:r>
            </w:ins>
          </w:p>
        </w:tc>
      </w:tr>
      <w:tr w:rsidR="00771246" w:rsidRPr="00657B96" w:rsidTr="00227BA2">
        <w:trPr>
          <w:ins w:id="6136" w:author="DuyNgo" w:date="2012-08-10T07:43:00Z"/>
        </w:trPr>
        <w:tc>
          <w:tcPr>
            <w:tcW w:w="439" w:type="dxa"/>
          </w:tcPr>
          <w:p w:rsidR="00771246" w:rsidRPr="00657B96" w:rsidRDefault="00771246" w:rsidP="00227BA2">
            <w:pPr>
              <w:shd w:val="clear" w:color="FFFFCC" w:fill="FFFFFF"/>
              <w:spacing w:before="100" w:beforeAutospacing="1" w:after="100" w:afterAutospacing="1"/>
              <w:rPr>
                <w:ins w:id="6137" w:author="DuyNgo" w:date="2012-08-10T07:43:00Z"/>
                <w:rFonts w:ascii="Times New Roman" w:hAnsi="Times New Roman" w:cs="Times New Roman"/>
                <w:sz w:val="24"/>
                <w:szCs w:val="24"/>
                <w:rPrChange w:id="6138" w:author="DuyNgo" w:date="2012-08-10T08:15:00Z">
                  <w:rPr>
                    <w:ins w:id="6139" w:author="DuyNgo" w:date="2012-08-10T07:43:00Z"/>
                    <w:rFonts w:ascii="Times New Roman" w:hAnsi="Times New Roman" w:cs="Tahoma"/>
                    <w:color w:val="000000"/>
                    <w:sz w:val="24"/>
                    <w:szCs w:val="20"/>
                  </w:rPr>
                </w:rPrChange>
              </w:rPr>
            </w:pPr>
            <w:ins w:id="6140" w:author="DuyNgo" w:date="2012-08-10T07:43:00Z">
              <w:r w:rsidRPr="00657B96">
                <w:rPr>
                  <w:rFonts w:ascii="Times New Roman" w:hAnsi="Times New Roman" w:cs="Times New Roman"/>
                  <w:sz w:val="24"/>
                  <w:szCs w:val="24"/>
                  <w:rPrChange w:id="6141" w:author="DuyNgo" w:date="2012-08-10T08:15:00Z">
                    <w:rPr>
                      <w:rFonts w:ascii="Times New Roman" w:eastAsiaTheme="majorEastAsia" w:hAnsi="Times New Roman" w:cstheme="majorBidi"/>
                      <w:b/>
                      <w:bCs/>
                      <w:color w:val="4F81BD" w:themeColor="accent1"/>
                      <w:sz w:val="24"/>
                      <w:szCs w:val="26"/>
                    </w:rPr>
                  </w:rPrChange>
                </w:rPr>
                <w:t>2</w:t>
              </w:r>
            </w:ins>
          </w:p>
        </w:tc>
        <w:tc>
          <w:tcPr>
            <w:tcW w:w="2785" w:type="dxa"/>
          </w:tcPr>
          <w:p w:rsidR="00771246" w:rsidRPr="00657B96" w:rsidRDefault="00771246" w:rsidP="00227BA2">
            <w:pPr>
              <w:shd w:val="clear" w:color="FFFFCC" w:fill="FFFFFF"/>
              <w:spacing w:before="100" w:beforeAutospacing="1" w:after="100" w:afterAutospacing="1"/>
              <w:rPr>
                <w:ins w:id="6142" w:author="DuyNgo" w:date="2012-08-10T07:43:00Z"/>
                <w:rFonts w:ascii="Times New Roman" w:hAnsi="Times New Roman" w:cs="Times New Roman"/>
                <w:sz w:val="24"/>
                <w:szCs w:val="24"/>
                <w:rPrChange w:id="6143" w:author="DuyNgo" w:date="2012-08-10T08:15:00Z">
                  <w:rPr>
                    <w:ins w:id="6144" w:author="DuyNgo" w:date="2012-08-10T07:43:00Z"/>
                    <w:rFonts w:ascii="Times New Roman" w:hAnsi="Times New Roman" w:cs="Tahoma"/>
                    <w:color w:val="000000"/>
                    <w:sz w:val="24"/>
                    <w:szCs w:val="20"/>
                  </w:rPr>
                </w:rPrChange>
              </w:rPr>
            </w:pPr>
            <w:ins w:id="6145" w:author="DuyNgo" w:date="2012-08-10T07:43:00Z">
              <w:r w:rsidRPr="00657B96">
                <w:rPr>
                  <w:rFonts w:ascii="Times New Roman" w:hAnsi="Times New Roman" w:cs="Times New Roman"/>
                  <w:sz w:val="24"/>
                  <w:szCs w:val="24"/>
                  <w:rPrChange w:id="6146" w:author="DuyNgo" w:date="2012-08-10T08:15:00Z">
                    <w:rPr>
                      <w:rFonts w:ascii="Times New Roman" w:eastAsiaTheme="majorEastAsia" w:hAnsi="Times New Roman" w:cstheme="majorBidi"/>
                      <w:b/>
                      <w:bCs/>
                      <w:color w:val="4F81BD" w:themeColor="accent1"/>
                      <w:sz w:val="24"/>
                      <w:szCs w:val="26"/>
                    </w:rPr>
                  </w:rPrChange>
                </w:rPr>
                <w:t>Stage</w:t>
              </w:r>
            </w:ins>
          </w:p>
        </w:tc>
        <w:tc>
          <w:tcPr>
            <w:tcW w:w="5974" w:type="dxa"/>
          </w:tcPr>
          <w:p w:rsidR="00771246" w:rsidRPr="00657B96" w:rsidRDefault="00771246" w:rsidP="00227BA2">
            <w:pPr>
              <w:shd w:val="clear" w:color="FFFFCC" w:fill="FFFFFF"/>
              <w:spacing w:before="100" w:beforeAutospacing="1" w:after="100" w:afterAutospacing="1"/>
              <w:rPr>
                <w:ins w:id="6147" w:author="DuyNgo" w:date="2012-08-10T07:43:00Z"/>
                <w:rFonts w:ascii="Times New Roman" w:hAnsi="Times New Roman" w:cs="Times New Roman"/>
                <w:sz w:val="24"/>
                <w:szCs w:val="24"/>
                <w:rPrChange w:id="6148" w:author="DuyNgo" w:date="2012-08-10T08:15:00Z">
                  <w:rPr>
                    <w:ins w:id="6149" w:author="DuyNgo" w:date="2012-08-10T07:43:00Z"/>
                    <w:rFonts w:ascii="Times New Roman" w:hAnsi="Times New Roman" w:cs="Tahoma"/>
                    <w:color w:val="000000"/>
                    <w:sz w:val="24"/>
                    <w:szCs w:val="20"/>
                  </w:rPr>
                </w:rPrChange>
              </w:rPr>
            </w:pPr>
            <w:ins w:id="6150" w:author="DuyNgo" w:date="2012-08-10T07:43:00Z">
              <w:r w:rsidRPr="00657B96">
                <w:rPr>
                  <w:rFonts w:ascii="Times New Roman" w:hAnsi="Times New Roman" w:cs="Times New Roman"/>
                  <w:sz w:val="24"/>
                  <w:szCs w:val="24"/>
                  <w:rPrChange w:id="6151" w:author="DuyNgo" w:date="2012-08-10T08:15:00Z">
                    <w:rPr>
                      <w:rFonts w:ascii="Times New Roman" w:eastAsiaTheme="majorEastAsia" w:hAnsi="Times New Roman" w:cstheme="majorBidi"/>
                      <w:b/>
                      <w:bCs/>
                      <w:color w:val="4F81BD" w:themeColor="accent1"/>
                      <w:sz w:val="24"/>
                      <w:szCs w:val="26"/>
                    </w:rPr>
                  </w:rPrChange>
                </w:rPr>
                <w:t>Stage of software development process</w:t>
              </w:r>
            </w:ins>
          </w:p>
        </w:tc>
      </w:tr>
      <w:tr w:rsidR="00771246" w:rsidRPr="00657B96" w:rsidTr="00227BA2">
        <w:trPr>
          <w:ins w:id="6152" w:author="DuyNgo" w:date="2012-08-10T07:43:00Z"/>
        </w:trPr>
        <w:tc>
          <w:tcPr>
            <w:tcW w:w="439" w:type="dxa"/>
          </w:tcPr>
          <w:p w:rsidR="00771246" w:rsidRPr="00657B96" w:rsidRDefault="00771246" w:rsidP="00227BA2">
            <w:pPr>
              <w:shd w:val="clear" w:color="FFFFCC" w:fill="FFFFFF"/>
              <w:spacing w:before="100" w:beforeAutospacing="1" w:after="100" w:afterAutospacing="1"/>
              <w:rPr>
                <w:ins w:id="6153" w:author="DuyNgo" w:date="2012-08-10T07:43:00Z"/>
                <w:rFonts w:ascii="Times New Roman" w:hAnsi="Times New Roman" w:cs="Times New Roman"/>
                <w:sz w:val="24"/>
                <w:szCs w:val="24"/>
                <w:rPrChange w:id="6154" w:author="DuyNgo" w:date="2012-08-10T08:15:00Z">
                  <w:rPr>
                    <w:ins w:id="6155" w:author="DuyNgo" w:date="2012-08-10T07:43:00Z"/>
                    <w:rFonts w:ascii="Times New Roman" w:hAnsi="Times New Roman" w:cs="Tahoma"/>
                    <w:color w:val="000000"/>
                    <w:sz w:val="24"/>
                    <w:szCs w:val="20"/>
                  </w:rPr>
                </w:rPrChange>
              </w:rPr>
            </w:pPr>
            <w:ins w:id="6156" w:author="DuyNgo" w:date="2012-08-10T07:43:00Z">
              <w:r w:rsidRPr="00657B96">
                <w:rPr>
                  <w:rFonts w:ascii="Times New Roman" w:hAnsi="Times New Roman" w:cs="Times New Roman"/>
                  <w:sz w:val="24"/>
                  <w:szCs w:val="24"/>
                  <w:rPrChange w:id="6157" w:author="DuyNgo" w:date="2012-08-10T08:15:00Z">
                    <w:rPr>
                      <w:rFonts w:ascii="Times New Roman" w:eastAsiaTheme="majorEastAsia" w:hAnsi="Times New Roman" w:cstheme="majorBidi"/>
                      <w:b/>
                      <w:bCs/>
                      <w:color w:val="4F81BD" w:themeColor="accent1"/>
                      <w:sz w:val="24"/>
                      <w:szCs w:val="26"/>
                    </w:rPr>
                  </w:rPrChange>
                </w:rPr>
                <w:t>3</w:t>
              </w:r>
            </w:ins>
          </w:p>
        </w:tc>
        <w:tc>
          <w:tcPr>
            <w:tcW w:w="2785" w:type="dxa"/>
          </w:tcPr>
          <w:p w:rsidR="00771246" w:rsidRPr="00657B96" w:rsidRDefault="00771246" w:rsidP="00227BA2">
            <w:pPr>
              <w:shd w:val="clear" w:color="FFFFCC" w:fill="FFFFFF"/>
              <w:spacing w:before="100" w:beforeAutospacing="1" w:after="100" w:afterAutospacing="1"/>
              <w:rPr>
                <w:ins w:id="6158" w:author="DuyNgo" w:date="2012-08-10T07:43:00Z"/>
                <w:rFonts w:ascii="Times New Roman" w:hAnsi="Times New Roman" w:cs="Times New Roman"/>
                <w:sz w:val="24"/>
                <w:szCs w:val="24"/>
                <w:rPrChange w:id="6159" w:author="DuyNgo" w:date="2012-08-10T08:15:00Z">
                  <w:rPr>
                    <w:ins w:id="6160" w:author="DuyNgo" w:date="2012-08-10T07:43:00Z"/>
                    <w:rFonts w:ascii="Times New Roman" w:hAnsi="Times New Roman" w:cs="Tahoma"/>
                    <w:color w:val="000000"/>
                    <w:sz w:val="24"/>
                    <w:szCs w:val="20"/>
                  </w:rPr>
                </w:rPrChange>
              </w:rPr>
            </w:pPr>
            <w:ins w:id="6161" w:author="DuyNgo" w:date="2012-08-10T07:43:00Z">
              <w:r w:rsidRPr="00657B96">
                <w:rPr>
                  <w:rFonts w:ascii="Times New Roman" w:hAnsi="Times New Roman" w:cs="Times New Roman"/>
                  <w:sz w:val="24"/>
                  <w:szCs w:val="24"/>
                  <w:rPrChange w:id="6162" w:author="DuyNgo" w:date="2012-08-10T08:15:00Z">
                    <w:rPr>
                      <w:rFonts w:ascii="Times New Roman" w:eastAsiaTheme="majorEastAsia" w:hAnsi="Times New Roman" w:cstheme="majorBidi"/>
                      <w:b/>
                      <w:bCs/>
                      <w:color w:val="4F81BD" w:themeColor="accent1"/>
                      <w:sz w:val="24"/>
                      <w:szCs w:val="26"/>
                    </w:rPr>
                  </w:rPrChange>
                </w:rPr>
                <w:t>Product</w:t>
              </w:r>
            </w:ins>
          </w:p>
        </w:tc>
        <w:tc>
          <w:tcPr>
            <w:tcW w:w="5974" w:type="dxa"/>
          </w:tcPr>
          <w:p w:rsidR="00771246" w:rsidRPr="00657B96" w:rsidRDefault="00771246" w:rsidP="00227BA2">
            <w:pPr>
              <w:shd w:val="clear" w:color="FFFFCC" w:fill="FFFFFF"/>
              <w:spacing w:before="100" w:beforeAutospacing="1" w:after="100" w:afterAutospacing="1"/>
              <w:rPr>
                <w:ins w:id="6163" w:author="DuyNgo" w:date="2012-08-10T07:43:00Z"/>
                <w:rFonts w:ascii="Times New Roman" w:hAnsi="Times New Roman" w:cs="Times New Roman"/>
                <w:sz w:val="24"/>
                <w:szCs w:val="24"/>
                <w:rPrChange w:id="6164" w:author="DuyNgo" w:date="2012-08-10T08:15:00Z">
                  <w:rPr>
                    <w:ins w:id="6165" w:author="DuyNgo" w:date="2012-08-10T07:43:00Z"/>
                    <w:rFonts w:ascii="Times New Roman" w:hAnsi="Times New Roman" w:cs="Tahoma"/>
                    <w:color w:val="000000"/>
                    <w:sz w:val="24"/>
                    <w:szCs w:val="20"/>
                  </w:rPr>
                </w:rPrChange>
              </w:rPr>
            </w:pPr>
            <w:ins w:id="6166" w:author="DuyNgo" w:date="2012-08-10T07:43:00Z">
              <w:r w:rsidRPr="00657B96">
                <w:rPr>
                  <w:rFonts w:ascii="Times New Roman" w:hAnsi="Times New Roman" w:cs="Times New Roman"/>
                  <w:sz w:val="24"/>
                  <w:szCs w:val="24"/>
                  <w:rPrChange w:id="6167" w:author="DuyNgo" w:date="2012-08-10T08:15:00Z">
                    <w:rPr>
                      <w:rFonts w:ascii="Times New Roman" w:eastAsiaTheme="majorEastAsia" w:hAnsi="Times New Roman" w:cstheme="majorBidi"/>
                      <w:b/>
                      <w:bCs/>
                      <w:color w:val="4F81BD" w:themeColor="accent1"/>
                      <w:sz w:val="24"/>
                      <w:szCs w:val="26"/>
                    </w:rPr>
                  </w:rPrChange>
                </w:rPr>
                <w:t>Product from development process</w:t>
              </w:r>
            </w:ins>
          </w:p>
        </w:tc>
      </w:tr>
      <w:tr w:rsidR="00771246" w:rsidRPr="00657B96" w:rsidTr="00227BA2">
        <w:trPr>
          <w:ins w:id="6168" w:author="DuyNgo" w:date="2012-08-10T07:43:00Z"/>
        </w:trPr>
        <w:tc>
          <w:tcPr>
            <w:tcW w:w="439" w:type="dxa"/>
          </w:tcPr>
          <w:p w:rsidR="00771246" w:rsidRPr="00657B96" w:rsidRDefault="00771246" w:rsidP="00227BA2">
            <w:pPr>
              <w:shd w:val="clear" w:color="FFFFCC" w:fill="FFFFFF"/>
              <w:spacing w:before="100" w:beforeAutospacing="1" w:after="100" w:afterAutospacing="1"/>
              <w:rPr>
                <w:ins w:id="6169" w:author="DuyNgo" w:date="2012-08-10T07:43:00Z"/>
                <w:rFonts w:ascii="Times New Roman" w:hAnsi="Times New Roman" w:cs="Times New Roman"/>
                <w:sz w:val="24"/>
                <w:szCs w:val="24"/>
                <w:rPrChange w:id="6170" w:author="DuyNgo" w:date="2012-08-10T08:15:00Z">
                  <w:rPr>
                    <w:ins w:id="6171" w:author="DuyNgo" w:date="2012-08-10T07:43:00Z"/>
                    <w:rFonts w:ascii="Times New Roman" w:hAnsi="Times New Roman" w:cs="Tahoma"/>
                    <w:color w:val="000000"/>
                    <w:sz w:val="24"/>
                    <w:szCs w:val="20"/>
                  </w:rPr>
                </w:rPrChange>
              </w:rPr>
            </w:pPr>
            <w:ins w:id="6172" w:author="DuyNgo" w:date="2012-08-10T07:43:00Z">
              <w:r w:rsidRPr="00657B96">
                <w:rPr>
                  <w:rFonts w:ascii="Times New Roman" w:hAnsi="Times New Roman" w:cs="Times New Roman"/>
                  <w:sz w:val="24"/>
                  <w:szCs w:val="24"/>
                  <w:rPrChange w:id="6173" w:author="DuyNgo" w:date="2012-08-10T08:15:00Z">
                    <w:rPr>
                      <w:rFonts w:ascii="Times New Roman" w:eastAsiaTheme="majorEastAsia" w:hAnsi="Times New Roman" w:cstheme="majorBidi"/>
                      <w:b/>
                      <w:bCs/>
                      <w:color w:val="4F81BD" w:themeColor="accent1"/>
                      <w:sz w:val="24"/>
                      <w:szCs w:val="26"/>
                    </w:rPr>
                  </w:rPrChange>
                </w:rPr>
                <w:t>4</w:t>
              </w:r>
            </w:ins>
          </w:p>
        </w:tc>
        <w:tc>
          <w:tcPr>
            <w:tcW w:w="2785" w:type="dxa"/>
          </w:tcPr>
          <w:p w:rsidR="00771246" w:rsidRPr="00657B96" w:rsidRDefault="00771246" w:rsidP="00227BA2">
            <w:pPr>
              <w:shd w:val="clear" w:color="FFFFCC" w:fill="FFFFFF"/>
              <w:spacing w:before="100" w:beforeAutospacing="1" w:after="100" w:afterAutospacing="1"/>
              <w:rPr>
                <w:ins w:id="6174" w:author="DuyNgo" w:date="2012-08-10T07:43:00Z"/>
                <w:rFonts w:ascii="Times New Roman" w:hAnsi="Times New Roman" w:cs="Times New Roman"/>
                <w:sz w:val="24"/>
                <w:szCs w:val="24"/>
                <w:rPrChange w:id="6175" w:author="DuyNgo" w:date="2012-08-10T08:15:00Z">
                  <w:rPr>
                    <w:ins w:id="6176" w:author="DuyNgo" w:date="2012-08-10T07:43:00Z"/>
                    <w:rFonts w:ascii="Times New Roman" w:hAnsi="Times New Roman" w:cs="Tahoma"/>
                    <w:color w:val="000000"/>
                    <w:sz w:val="24"/>
                    <w:szCs w:val="20"/>
                  </w:rPr>
                </w:rPrChange>
              </w:rPr>
            </w:pPr>
            <w:ins w:id="6177" w:author="DuyNgo" w:date="2012-08-10T07:43:00Z">
              <w:r w:rsidRPr="00657B96">
                <w:rPr>
                  <w:rFonts w:ascii="Times New Roman" w:hAnsi="Times New Roman" w:cs="Times New Roman"/>
                  <w:sz w:val="24"/>
                  <w:szCs w:val="24"/>
                  <w:rPrChange w:id="6178" w:author="DuyNgo" w:date="2012-08-10T08:15:00Z">
                    <w:rPr>
                      <w:rFonts w:ascii="Times New Roman" w:eastAsiaTheme="majorEastAsia" w:hAnsi="Times New Roman" w:cstheme="majorBidi"/>
                      <w:b/>
                      <w:bCs/>
                      <w:color w:val="4F81BD" w:themeColor="accent1"/>
                      <w:sz w:val="24"/>
                      <w:szCs w:val="26"/>
                    </w:rPr>
                  </w:rPrChange>
                </w:rPr>
                <w:t>Deliverable</w:t>
              </w:r>
            </w:ins>
          </w:p>
        </w:tc>
        <w:tc>
          <w:tcPr>
            <w:tcW w:w="5974" w:type="dxa"/>
          </w:tcPr>
          <w:p w:rsidR="00771246" w:rsidRPr="00657B96" w:rsidRDefault="00771246" w:rsidP="00227BA2">
            <w:pPr>
              <w:shd w:val="clear" w:color="FFFFCC" w:fill="FFFFFF"/>
              <w:spacing w:before="100" w:beforeAutospacing="1" w:after="100" w:afterAutospacing="1"/>
              <w:rPr>
                <w:ins w:id="6179" w:author="DuyNgo" w:date="2012-08-10T07:43:00Z"/>
                <w:rFonts w:ascii="Times New Roman" w:hAnsi="Times New Roman" w:cs="Times New Roman"/>
                <w:sz w:val="24"/>
                <w:szCs w:val="24"/>
                <w:rPrChange w:id="6180" w:author="DuyNgo" w:date="2012-08-10T08:15:00Z">
                  <w:rPr>
                    <w:ins w:id="6181" w:author="DuyNgo" w:date="2012-08-10T07:43:00Z"/>
                    <w:rFonts w:ascii="Times New Roman" w:hAnsi="Times New Roman" w:cs="Tahoma"/>
                    <w:color w:val="000000"/>
                    <w:sz w:val="24"/>
                    <w:szCs w:val="20"/>
                  </w:rPr>
                </w:rPrChange>
              </w:rPr>
            </w:pPr>
            <w:ins w:id="6182" w:author="DuyNgo" w:date="2012-08-10T07:43:00Z">
              <w:r w:rsidRPr="00657B96">
                <w:rPr>
                  <w:rFonts w:ascii="Times New Roman" w:hAnsi="Times New Roman" w:cs="Times New Roman"/>
                  <w:sz w:val="24"/>
                  <w:szCs w:val="24"/>
                  <w:rPrChange w:id="6183" w:author="DuyNgo" w:date="2012-08-10T08:15:00Z">
                    <w:rPr>
                      <w:rFonts w:ascii="Times New Roman" w:eastAsiaTheme="majorEastAsia" w:hAnsi="Times New Roman" w:cstheme="majorBidi"/>
                      <w:b/>
                      <w:bCs/>
                      <w:color w:val="4F81BD" w:themeColor="accent1"/>
                      <w:sz w:val="24"/>
                      <w:szCs w:val="26"/>
                    </w:rPr>
                  </w:rPrChange>
                </w:rPr>
                <w:t>Product to be summited to customers</w:t>
              </w:r>
            </w:ins>
          </w:p>
        </w:tc>
      </w:tr>
      <w:tr w:rsidR="00771246" w:rsidRPr="00657B96" w:rsidTr="00227BA2">
        <w:trPr>
          <w:ins w:id="6184" w:author="DuyNgo" w:date="2012-08-10T07:43:00Z"/>
        </w:trPr>
        <w:tc>
          <w:tcPr>
            <w:tcW w:w="439" w:type="dxa"/>
          </w:tcPr>
          <w:p w:rsidR="00771246" w:rsidRPr="00657B96" w:rsidRDefault="00771246" w:rsidP="00227BA2">
            <w:pPr>
              <w:shd w:val="clear" w:color="FFFFCC" w:fill="FFFFFF"/>
              <w:spacing w:before="100" w:beforeAutospacing="1" w:after="100" w:afterAutospacing="1"/>
              <w:rPr>
                <w:ins w:id="6185" w:author="DuyNgo" w:date="2012-08-10T07:43:00Z"/>
                <w:rFonts w:ascii="Times New Roman" w:hAnsi="Times New Roman" w:cs="Times New Roman"/>
                <w:sz w:val="24"/>
                <w:szCs w:val="24"/>
                <w:rPrChange w:id="6186" w:author="DuyNgo" w:date="2012-08-10T08:15:00Z">
                  <w:rPr>
                    <w:ins w:id="6187" w:author="DuyNgo" w:date="2012-08-10T07:43:00Z"/>
                    <w:rFonts w:ascii="Times New Roman" w:hAnsi="Times New Roman" w:cs="Tahoma"/>
                    <w:color w:val="000000"/>
                    <w:sz w:val="24"/>
                    <w:szCs w:val="20"/>
                  </w:rPr>
                </w:rPrChange>
              </w:rPr>
            </w:pPr>
            <w:ins w:id="6188" w:author="DuyNgo" w:date="2012-08-10T07:43:00Z">
              <w:r w:rsidRPr="00657B96">
                <w:rPr>
                  <w:rFonts w:ascii="Times New Roman" w:hAnsi="Times New Roman" w:cs="Times New Roman"/>
                  <w:sz w:val="24"/>
                  <w:szCs w:val="24"/>
                  <w:rPrChange w:id="6189" w:author="DuyNgo" w:date="2012-08-10T08:15:00Z">
                    <w:rPr>
                      <w:rFonts w:ascii="Times New Roman" w:eastAsiaTheme="majorEastAsia" w:hAnsi="Times New Roman" w:cstheme="majorBidi"/>
                      <w:b/>
                      <w:bCs/>
                      <w:color w:val="4F81BD" w:themeColor="accent1"/>
                      <w:sz w:val="24"/>
                      <w:szCs w:val="26"/>
                    </w:rPr>
                  </w:rPrChange>
                </w:rPr>
                <w:t>5</w:t>
              </w:r>
            </w:ins>
          </w:p>
        </w:tc>
        <w:tc>
          <w:tcPr>
            <w:tcW w:w="2785" w:type="dxa"/>
          </w:tcPr>
          <w:p w:rsidR="00771246" w:rsidRPr="00657B96" w:rsidRDefault="00771246" w:rsidP="00227BA2">
            <w:pPr>
              <w:shd w:val="clear" w:color="FFFFCC" w:fill="FFFFFF"/>
              <w:spacing w:before="100" w:beforeAutospacing="1" w:after="100" w:afterAutospacing="1"/>
              <w:rPr>
                <w:ins w:id="6190" w:author="DuyNgo" w:date="2012-08-10T07:43:00Z"/>
                <w:rFonts w:ascii="Times New Roman" w:hAnsi="Times New Roman" w:cs="Times New Roman"/>
                <w:sz w:val="24"/>
                <w:szCs w:val="24"/>
                <w:rPrChange w:id="6191" w:author="DuyNgo" w:date="2012-08-10T08:15:00Z">
                  <w:rPr>
                    <w:ins w:id="6192" w:author="DuyNgo" w:date="2012-08-10T07:43:00Z"/>
                    <w:rFonts w:ascii="Times New Roman" w:hAnsi="Times New Roman" w:cs="Tahoma"/>
                    <w:color w:val="000000"/>
                    <w:sz w:val="24"/>
                    <w:szCs w:val="20"/>
                  </w:rPr>
                </w:rPrChange>
              </w:rPr>
            </w:pPr>
            <w:ins w:id="6193" w:author="DuyNgo" w:date="2012-08-10T07:43:00Z">
              <w:r w:rsidRPr="00657B96">
                <w:rPr>
                  <w:rFonts w:ascii="Times New Roman" w:hAnsi="Times New Roman" w:cs="Times New Roman"/>
                  <w:sz w:val="24"/>
                  <w:szCs w:val="24"/>
                  <w:rPrChange w:id="6194" w:author="DuyNgo" w:date="2012-08-10T08:15:00Z">
                    <w:rPr>
                      <w:rFonts w:ascii="Times New Roman" w:eastAsiaTheme="majorEastAsia" w:hAnsi="Times New Roman" w:cstheme="majorBidi"/>
                      <w:b/>
                      <w:bCs/>
                      <w:color w:val="4F81BD" w:themeColor="accent1"/>
                      <w:sz w:val="24"/>
                      <w:szCs w:val="26"/>
                    </w:rPr>
                  </w:rPrChange>
                </w:rPr>
                <w:t>Task</w:t>
              </w:r>
            </w:ins>
          </w:p>
        </w:tc>
        <w:tc>
          <w:tcPr>
            <w:tcW w:w="5974" w:type="dxa"/>
          </w:tcPr>
          <w:p w:rsidR="00771246" w:rsidRPr="00657B96" w:rsidRDefault="00771246" w:rsidP="00227BA2">
            <w:pPr>
              <w:shd w:val="clear" w:color="FFFFCC" w:fill="FFFFFF"/>
              <w:spacing w:before="100" w:beforeAutospacing="1" w:after="100" w:afterAutospacing="1"/>
              <w:rPr>
                <w:ins w:id="6195" w:author="DuyNgo" w:date="2012-08-10T07:43:00Z"/>
                <w:rFonts w:ascii="Times New Roman" w:hAnsi="Times New Roman" w:cs="Times New Roman"/>
                <w:sz w:val="24"/>
                <w:szCs w:val="24"/>
                <w:rPrChange w:id="6196" w:author="DuyNgo" w:date="2012-08-10T08:15:00Z">
                  <w:rPr>
                    <w:ins w:id="6197" w:author="DuyNgo" w:date="2012-08-10T07:43:00Z"/>
                    <w:rFonts w:ascii="Times New Roman" w:hAnsi="Times New Roman" w:cs="Tahoma"/>
                    <w:color w:val="000000"/>
                    <w:sz w:val="24"/>
                    <w:szCs w:val="20"/>
                  </w:rPr>
                </w:rPrChange>
              </w:rPr>
            </w:pPr>
            <w:ins w:id="6198" w:author="DuyNgo" w:date="2012-08-10T07:43:00Z">
              <w:r w:rsidRPr="00657B96">
                <w:rPr>
                  <w:rFonts w:ascii="Times New Roman" w:hAnsi="Times New Roman" w:cs="Times New Roman"/>
                  <w:sz w:val="24"/>
                  <w:szCs w:val="24"/>
                  <w:rPrChange w:id="6199" w:author="DuyNgo" w:date="2012-08-10T08:15:00Z">
                    <w:rPr>
                      <w:rFonts w:ascii="Times New Roman" w:eastAsiaTheme="majorEastAsia" w:hAnsi="Times New Roman" w:cstheme="majorBidi"/>
                      <w:b/>
                      <w:bCs/>
                      <w:color w:val="4F81BD" w:themeColor="accent1"/>
                      <w:sz w:val="24"/>
                      <w:szCs w:val="26"/>
                    </w:rPr>
                  </w:rPrChange>
                </w:rPr>
                <w:t>Task assign to team members</w:t>
              </w:r>
            </w:ins>
          </w:p>
        </w:tc>
      </w:tr>
      <w:tr w:rsidR="00771246" w:rsidRPr="00657B96" w:rsidTr="00227BA2">
        <w:trPr>
          <w:ins w:id="6200" w:author="DuyNgo" w:date="2012-08-10T07:43:00Z"/>
        </w:trPr>
        <w:tc>
          <w:tcPr>
            <w:tcW w:w="439" w:type="dxa"/>
          </w:tcPr>
          <w:p w:rsidR="00771246" w:rsidRPr="00657B96" w:rsidRDefault="00771246" w:rsidP="00227BA2">
            <w:pPr>
              <w:shd w:val="clear" w:color="FFFFCC" w:fill="FFFFFF"/>
              <w:spacing w:before="100" w:beforeAutospacing="1" w:after="100" w:afterAutospacing="1"/>
              <w:rPr>
                <w:ins w:id="6201" w:author="DuyNgo" w:date="2012-08-10T07:43:00Z"/>
                <w:rFonts w:ascii="Times New Roman" w:hAnsi="Times New Roman" w:cs="Times New Roman"/>
                <w:sz w:val="24"/>
                <w:szCs w:val="24"/>
                <w:rPrChange w:id="6202" w:author="DuyNgo" w:date="2012-08-10T08:15:00Z">
                  <w:rPr>
                    <w:ins w:id="6203" w:author="DuyNgo" w:date="2012-08-10T07:43:00Z"/>
                    <w:rFonts w:ascii="Times New Roman" w:hAnsi="Times New Roman" w:cs="Tahoma"/>
                    <w:color w:val="000000"/>
                    <w:sz w:val="24"/>
                    <w:szCs w:val="20"/>
                  </w:rPr>
                </w:rPrChange>
              </w:rPr>
            </w:pPr>
            <w:ins w:id="6204" w:author="DuyNgo" w:date="2012-08-10T07:43:00Z">
              <w:r w:rsidRPr="00657B96">
                <w:rPr>
                  <w:rFonts w:ascii="Times New Roman" w:hAnsi="Times New Roman" w:cs="Times New Roman"/>
                  <w:sz w:val="24"/>
                  <w:szCs w:val="24"/>
                  <w:rPrChange w:id="6205" w:author="DuyNgo" w:date="2012-08-10T08:15:00Z">
                    <w:rPr>
                      <w:rFonts w:ascii="Times New Roman" w:eastAsiaTheme="majorEastAsia" w:hAnsi="Times New Roman" w:cstheme="majorBidi"/>
                      <w:b/>
                      <w:bCs/>
                      <w:color w:val="4F81BD" w:themeColor="accent1"/>
                      <w:sz w:val="24"/>
                      <w:szCs w:val="26"/>
                    </w:rPr>
                  </w:rPrChange>
                </w:rPr>
                <w:t>6</w:t>
              </w:r>
            </w:ins>
          </w:p>
        </w:tc>
        <w:tc>
          <w:tcPr>
            <w:tcW w:w="2785" w:type="dxa"/>
          </w:tcPr>
          <w:p w:rsidR="00771246" w:rsidRPr="00657B96" w:rsidRDefault="00771246" w:rsidP="00227BA2">
            <w:pPr>
              <w:shd w:val="clear" w:color="FFFFCC" w:fill="FFFFFF"/>
              <w:spacing w:before="100" w:beforeAutospacing="1" w:after="100" w:afterAutospacing="1"/>
              <w:rPr>
                <w:ins w:id="6206" w:author="DuyNgo" w:date="2012-08-10T07:43:00Z"/>
                <w:rFonts w:ascii="Times New Roman" w:hAnsi="Times New Roman" w:cs="Times New Roman"/>
                <w:sz w:val="24"/>
                <w:szCs w:val="24"/>
                <w:rPrChange w:id="6207" w:author="DuyNgo" w:date="2012-08-10T08:15:00Z">
                  <w:rPr>
                    <w:ins w:id="6208" w:author="DuyNgo" w:date="2012-08-10T07:43:00Z"/>
                    <w:rFonts w:ascii="Times New Roman" w:hAnsi="Times New Roman" w:cs="Tahoma"/>
                    <w:color w:val="000000"/>
                    <w:sz w:val="24"/>
                    <w:szCs w:val="20"/>
                  </w:rPr>
                </w:rPrChange>
              </w:rPr>
            </w:pPr>
            <w:ins w:id="6209" w:author="DuyNgo" w:date="2012-08-10T07:43:00Z">
              <w:r w:rsidRPr="00657B96">
                <w:rPr>
                  <w:rFonts w:ascii="Times New Roman" w:hAnsi="Times New Roman" w:cs="Times New Roman"/>
                  <w:sz w:val="24"/>
                  <w:szCs w:val="24"/>
                  <w:rPrChange w:id="6210" w:author="DuyNgo" w:date="2012-08-10T08:15:00Z">
                    <w:rPr>
                      <w:rFonts w:ascii="Times New Roman" w:eastAsiaTheme="majorEastAsia" w:hAnsi="Times New Roman" w:cstheme="majorBidi"/>
                      <w:b/>
                      <w:bCs/>
                      <w:color w:val="4F81BD" w:themeColor="accent1"/>
                      <w:sz w:val="24"/>
                      <w:szCs w:val="26"/>
                    </w:rPr>
                  </w:rPrChange>
                </w:rPr>
                <w:t>Cost</w:t>
              </w:r>
            </w:ins>
          </w:p>
        </w:tc>
        <w:tc>
          <w:tcPr>
            <w:tcW w:w="5974" w:type="dxa"/>
          </w:tcPr>
          <w:p w:rsidR="00771246" w:rsidRPr="00657B96" w:rsidRDefault="00771246" w:rsidP="00227BA2">
            <w:pPr>
              <w:shd w:val="clear" w:color="FFFFCC" w:fill="FFFFFF"/>
              <w:spacing w:before="100" w:beforeAutospacing="1" w:after="100" w:afterAutospacing="1"/>
              <w:rPr>
                <w:ins w:id="6211" w:author="DuyNgo" w:date="2012-08-10T07:43:00Z"/>
                <w:rFonts w:ascii="Times New Roman" w:hAnsi="Times New Roman" w:cs="Times New Roman"/>
                <w:sz w:val="24"/>
                <w:szCs w:val="24"/>
                <w:rPrChange w:id="6212" w:author="DuyNgo" w:date="2012-08-10T08:15:00Z">
                  <w:rPr>
                    <w:ins w:id="6213" w:author="DuyNgo" w:date="2012-08-10T07:43:00Z"/>
                    <w:rFonts w:ascii="Times New Roman" w:hAnsi="Times New Roman" w:cs="Tahoma"/>
                    <w:color w:val="000000"/>
                    <w:sz w:val="24"/>
                    <w:szCs w:val="20"/>
                  </w:rPr>
                </w:rPrChange>
              </w:rPr>
            </w:pPr>
            <w:ins w:id="6214" w:author="DuyNgo" w:date="2012-08-10T07:43:00Z">
              <w:r w:rsidRPr="00657B96">
                <w:rPr>
                  <w:rFonts w:ascii="Times New Roman" w:hAnsi="Times New Roman" w:cs="Times New Roman"/>
                  <w:sz w:val="24"/>
                  <w:szCs w:val="24"/>
                  <w:rPrChange w:id="6215" w:author="DuyNgo" w:date="2012-08-10T08:15:00Z">
                    <w:rPr>
                      <w:rFonts w:ascii="Times New Roman" w:eastAsiaTheme="majorEastAsia" w:hAnsi="Times New Roman" w:cstheme="majorBidi"/>
                      <w:b/>
                      <w:bCs/>
                      <w:color w:val="4F81BD" w:themeColor="accent1"/>
                      <w:sz w:val="24"/>
                      <w:szCs w:val="26"/>
                    </w:rPr>
                  </w:rPrChange>
                </w:rPr>
                <w:t>Cost management</w:t>
              </w:r>
            </w:ins>
          </w:p>
        </w:tc>
      </w:tr>
      <w:tr w:rsidR="00771246" w:rsidRPr="00657B96" w:rsidTr="00227BA2">
        <w:trPr>
          <w:ins w:id="6216" w:author="DuyNgo" w:date="2012-08-10T07:43:00Z"/>
        </w:trPr>
        <w:tc>
          <w:tcPr>
            <w:tcW w:w="439" w:type="dxa"/>
          </w:tcPr>
          <w:p w:rsidR="00771246" w:rsidRPr="00657B96" w:rsidRDefault="00771246" w:rsidP="00227BA2">
            <w:pPr>
              <w:shd w:val="clear" w:color="FFFFCC" w:fill="FFFFFF"/>
              <w:spacing w:before="100" w:beforeAutospacing="1" w:after="100" w:afterAutospacing="1"/>
              <w:rPr>
                <w:ins w:id="6217" w:author="DuyNgo" w:date="2012-08-10T07:43:00Z"/>
                <w:rFonts w:ascii="Times New Roman" w:hAnsi="Times New Roman" w:cs="Times New Roman"/>
                <w:sz w:val="24"/>
                <w:szCs w:val="24"/>
                <w:rPrChange w:id="6218" w:author="DuyNgo" w:date="2012-08-10T08:15:00Z">
                  <w:rPr>
                    <w:ins w:id="6219" w:author="DuyNgo" w:date="2012-08-10T07:43:00Z"/>
                    <w:rFonts w:ascii="Times New Roman" w:hAnsi="Times New Roman" w:cs="Tahoma"/>
                    <w:color w:val="000000"/>
                    <w:sz w:val="24"/>
                    <w:szCs w:val="20"/>
                  </w:rPr>
                </w:rPrChange>
              </w:rPr>
            </w:pPr>
            <w:ins w:id="6220" w:author="DuyNgo" w:date="2012-08-10T07:43:00Z">
              <w:r w:rsidRPr="00657B96">
                <w:rPr>
                  <w:rFonts w:ascii="Times New Roman" w:hAnsi="Times New Roman" w:cs="Times New Roman"/>
                  <w:sz w:val="24"/>
                  <w:szCs w:val="24"/>
                  <w:rPrChange w:id="6221" w:author="DuyNgo" w:date="2012-08-10T08:15:00Z">
                    <w:rPr>
                      <w:rFonts w:ascii="Times New Roman" w:eastAsiaTheme="majorEastAsia" w:hAnsi="Times New Roman" w:cstheme="majorBidi"/>
                      <w:b/>
                      <w:bCs/>
                      <w:color w:val="4F81BD" w:themeColor="accent1"/>
                      <w:sz w:val="24"/>
                      <w:szCs w:val="26"/>
                    </w:rPr>
                  </w:rPrChange>
                </w:rPr>
                <w:t>7</w:t>
              </w:r>
            </w:ins>
          </w:p>
        </w:tc>
        <w:tc>
          <w:tcPr>
            <w:tcW w:w="2785" w:type="dxa"/>
          </w:tcPr>
          <w:p w:rsidR="00771246" w:rsidRPr="00657B96" w:rsidRDefault="00771246" w:rsidP="00227BA2">
            <w:pPr>
              <w:shd w:val="clear" w:color="FFFFCC" w:fill="FFFFFF"/>
              <w:spacing w:before="100" w:beforeAutospacing="1" w:after="100" w:afterAutospacing="1"/>
              <w:rPr>
                <w:ins w:id="6222" w:author="DuyNgo" w:date="2012-08-10T07:43:00Z"/>
                <w:rFonts w:ascii="Times New Roman" w:hAnsi="Times New Roman" w:cs="Times New Roman"/>
                <w:sz w:val="24"/>
                <w:szCs w:val="24"/>
                <w:rPrChange w:id="6223" w:author="DuyNgo" w:date="2012-08-10T08:15:00Z">
                  <w:rPr>
                    <w:ins w:id="6224" w:author="DuyNgo" w:date="2012-08-10T07:43:00Z"/>
                    <w:rFonts w:ascii="Times New Roman" w:hAnsi="Times New Roman" w:cs="Tahoma"/>
                    <w:color w:val="000000"/>
                    <w:sz w:val="24"/>
                    <w:szCs w:val="20"/>
                  </w:rPr>
                </w:rPrChange>
              </w:rPr>
            </w:pPr>
            <w:ins w:id="6225" w:author="DuyNgo" w:date="2012-08-10T07:43:00Z">
              <w:r w:rsidRPr="00657B96">
                <w:rPr>
                  <w:rFonts w:ascii="Times New Roman" w:hAnsi="Times New Roman" w:cs="Times New Roman"/>
                  <w:sz w:val="24"/>
                  <w:szCs w:val="24"/>
                  <w:rPrChange w:id="6226" w:author="DuyNgo" w:date="2012-08-10T08:15:00Z">
                    <w:rPr>
                      <w:rFonts w:ascii="Times New Roman" w:eastAsiaTheme="majorEastAsia" w:hAnsi="Times New Roman" w:cstheme="majorBidi"/>
                      <w:b/>
                      <w:bCs/>
                      <w:color w:val="4F81BD" w:themeColor="accent1"/>
                      <w:sz w:val="24"/>
                      <w:szCs w:val="26"/>
                    </w:rPr>
                  </w:rPrChange>
                </w:rPr>
                <w:t>Risk</w:t>
              </w:r>
            </w:ins>
          </w:p>
        </w:tc>
        <w:tc>
          <w:tcPr>
            <w:tcW w:w="5974" w:type="dxa"/>
          </w:tcPr>
          <w:p w:rsidR="00771246" w:rsidRPr="00657B96" w:rsidRDefault="00771246" w:rsidP="00227BA2">
            <w:pPr>
              <w:shd w:val="clear" w:color="FFFFCC" w:fill="FFFFFF"/>
              <w:spacing w:before="100" w:beforeAutospacing="1" w:after="100" w:afterAutospacing="1"/>
              <w:rPr>
                <w:ins w:id="6227" w:author="DuyNgo" w:date="2012-08-10T07:43:00Z"/>
                <w:rFonts w:ascii="Times New Roman" w:hAnsi="Times New Roman" w:cs="Times New Roman"/>
                <w:sz w:val="24"/>
                <w:szCs w:val="24"/>
                <w:rPrChange w:id="6228" w:author="DuyNgo" w:date="2012-08-10T08:15:00Z">
                  <w:rPr>
                    <w:ins w:id="6229" w:author="DuyNgo" w:date="2012-08-10T07:43:00Z"/>
                    <w:rFonts w:ascii="Times New Roman" w:hAnsi="Times New Roman" w:cs="Tahoma"/>
                    <w:color w:val="000000"/>
                    <w:sz w:val="24"/>
                    <w:szCs w:val="20"/>
                  </w:rPr>
                </w:rPrChange>
              </w:rPr>
            </w:pPr>
            <w:ins w:id="6230" w:author="DuyNgo" w:date="2012-08-10T07:43:00Z">
              <w:r w:rsidRPr="00657B96">
                <w:rPr>
                  <w:rFonts w:ascii="Times New Roman" w:hAnsi="Times New Roman" w:cs="Times New Roman"/>
                  <w:sz w:val="24"/>
                  <w:szCs w:val="24"/>
                  <w:rPrChange w:id="6231" w:author="DuyNgo" w:date="2012-08-10T08:15:00Z">
                    <w:rPr>
                      <w:rFonts w:ascii="Times New Roman" w:eastAsiaTheme="majorEastAsia" w:hAnsi="Times New Roman" w:cstheme="majorBidi"/>
                      <w:b/>
                      <w:bCs/>
                      <w:color w:val="4F81BD" w:themeColor="accent1"/>
                      <w:sz w:val="24"/>
                      <w:szCs w:val="26"/>
                    </w:rPr>
                  </w:rPrChange>
                </w:rPr>
                <w:t>Risk management</w:t>
              </w:r>
            </w:ins>
          </w:p>
        </w:tc>
      </w:tr>
      <w:tr w:rsidR="00771246" w:rsidRPr="00657B96" w:rsidTr="00227BA2">
        <w:trPr>
          <w:ins w:id="6232" w:author="DuyNgo" w:date="2012-08-10T07:43:00Z"/>
        </w:trPr>
        <w:tc>
          <w:tcPr>
            <w:tcW w:w="439" w:type="dxa"/>
          </w:tcPr>
          <w:p w:rsidR="00771246" w:rsidRPr="00657B96" w:rsidRDefault="00771246" w:rsidP="00227BA2">
            <w:pPr>
              <w:shd w:val="clear" w:color="FFFFCC" w:fill="FFFFFF"/>
              <w:spacing w:before="100" w:beforeAutospacing="1" w:after="100" w:afterAutospacing="1"/>
              <w:rPr>
                <w:ins w:id="6233" w:author="DuyNgo" w:date="2012-08-10T07:43:00Z"/>
                <w:rFonts w:ascii="Times New Roman" w:hAnsi="Times New Roman" w:cs="Times New Roman"/>
                <w:sz w:val="24"/>
                <w:szCs w:val="24"/>
                <w:rPrChange w:id="6234" w:author="DuyNgo" w:date="2012-08-10T08:15:00Z">
                  <w:rPr>
                    <w:ins w:id="6235" w:author="DuyNgo" w:date="2012-08-10T07:43:00Z"/>
                    <w:rFonts w:ascii="Times New Roman" w:hAnsi="Times New Roman" w:cs="Tahoma"/>
                    <w:color w:val="000000"/>
                    <w:sz w:val="24"/>
                    <w:szCs w:val="20"/>
                  </w:rPr>
                </w:rPrChange>
              </w:rPr>
            </w:pPr>
            <w:ins w:id="6236" w:author="DuyNgo" w:date="2012-08-10T07:43:00Z">
              <w:r w:rsidRPr="00657B96">
                <w:rPr>
                  <w:rFonts w:ascii="Times New Roman" w:hAnsi="Times New Roman" w:cs="Times New Roman"/>
                  <w:sz w:val="24"/>
                  <w:szCs w:val="24"/>
                  <w:rPrChange w:id="6237" w:author="DuyNgo" w:date="2012-08-10T08:15:00Z">
                    <w:rPr>
                      <w:rFonts w:ascii="Times New Roman" w:eastAsiaTheme="majorEastAsia" w:hAnsi="Times New Roman" w:cstheme="majorBidi"/>
                      <w:b/>
                      <w:bCs/>
                      <w:color w:val="4F81BD" w:themeColor="accent1"/>
                      <w:sz w:val="24"/>
                      <w:szCs w:val="26"/>
                    </w:rPr>
                  </w:rPrChange>
                </w:rPr>
                <w:t>8</w:t>
              </w:r>
            </w:ins>
          </w:p>
        </w:tc>
        <w:tc>
          <w:tcPr>
            <w:tcW w:w="2785" w:type="dxa"/>
          </w:tcPr>
          <w:p w:rsidR="00771246" w:rsidRPr="00657B96" w:rsidRDefault="00771246" w:rsidP="00227BA2">
            <w:pPr>
              <w:shd w:val="clear" w:color="FFFFCC" w:fill="FFFFFF"/>
              <w:spacing w:before="100" w:beforeAutospacing="1" w:after="100" w:afterAutospacing="1"/>
              <w:rPr>
                <w:ins w:id="6238" w:author="DuyNgo" w:date="2012-08-10T07:43:00Z"/>
                <w:rFonts w:ascii="Times New Roman" w:hAnsi="Times New Roman" w:cs="Times New Roman"/>
                <w:sz w:val="24"/>
                <w:szCs w:val="24"/>
                <w:rPrChange w:id="6239" w:author="DuyNgo" w:date="2012-08-10T08:15:00Z">
                  <w:rPr>
                    <w:ins w:id="6240" w:author="DuyNgo" w:date="2012-08-10T07:43:00Z"/>
                    <w:rFonts w:ascii="Times New Roman" w:hAnsi="Times New Roman" w:cs="Tahoma"/>
                    <w:color w:val="000000"/>
                    <w:sz w:val="24"/>
                    <w:szCs w:val="20"/>
                  </w:rPr>
                </w:rPrChange>
              </w:rPr>
            </w:pPr>
            <w:ins w:id="6241" w:author="DuyNgo" w:date="2012-08-10T07:43:00Z">
              <w:r w:rsidRPr="00657B96">
                <w:rPr>
                  <w:rFonts w:ascii="Times New Roman" w:hAnsi="Times New Roman" w:cs="Times New Roman"/>
                  <w:sz w:val="24"/>
                  <w:szCs w:val="24"/>
                  <w:rPrChange w:id="6242" w:author="DuyNgo" w:date="2012-08-10T08:15:00Z">
                    <w:rPr>
                      <w:rFonts w:ascii="Times New Roman" w:eastAsiaTheme="majorEastAsia" w:hAnsi="Times New Roman" w:cstheme="majorBidi"/>
                      <w:b/>
                      <w:bCs/>
                      <w:color w:val="4F81BD" w:themeColor="accent1"/>
                      <w:sz w:val="24"/>
                      <w:szCs w:val="26"/>
                    </w:rPr>
                  </w:rPrChange>
                </w:rPr>
                <w:t>Assignment</w:t>
              </w:r>
            </w:ins>
          </w:p>
        </w:tc>
        <w:tc>
          <w:tcPr>
            <w:tcW w:w="5974" w:type="dxa"/>
          </w:tcPr>
          <w:p w:rsidR="00771246" w:rsidRPr="00657B96" w:rsidRDefault="00771246" w:rsidP="00227BA2">
            <w:pPr>
              <w:shd w:val="clear" w:color="FFFFCC" w:fill="FFFFFF"/>
              <w:spacing w:before="100" w:beforeAutospacing="1" w:after="100" w:afterAutospacing="1"/>
              <w:rPr>
                <w:ins w:id="6243" w:author="DuyNgo" w:date="2012-08-10T07:43:00Z"/>
                <w:rFonts w:ascii="Times New Roman" w:hAnsi="Times New Roman" w:cs="Times New Roman"/>
                <w:sz w:val="24"/>
                <w:szCs w:val="24"/>
                <w:rPrChange w:id="6244" w:author="DuyNgo" w:date="2012-08-10T08:15:00Z">
                  <w:rPr>
                    <w:ins w:id="6245" w:author="DuyNgo" w:date="2012-08-10T07:43:00Z"/>
                    <w:rFonts w:ascii="Times New Roman" w:hAnsi="Times New Roman" w:cs="Tahoma"/>
                    <w:color w:val="000000"/>
                    <w:sz w:val="24"/>
                    <w:szCs w:val="20"/>
                  </w:rPr>
                </w:rPrChange>
              </w:rPr>
            </w:pPr>
            <w:ins w:id="6246" w:author="DuyNgo" w:date="2012-08-10T07:43:00Z">
              <w:r w:rsidRPr="00657B96">
                <w:rPr>
                  <w:rFonts w:ascii="Times New Roman" w:hAnsi="Times New Roman" w:cs="Times New Roman"/>
                  <w:sz w:val="24"/>
                  <w:szCs w:val="24"/>
                  <w:rPrChange w:id="6247" w:author="DuyNgo" w:date="2012-08-10T08:15:00Z">
                    <w:rPr>
                      <w:rFonts w:ascii="Times New Roman" w:eastAsiaTheme="majorEastAsia" w:hAnsi="Times New Roman" w:cstheme="majorBidi"/>
                      <w:b/>
                      <w:bCs/>
                      <w:color w:val="4F81BD" w:themeColor="accent1"/>
                      <w:sz w:val="24"/>
                      <w:szCs w:val="26"/>
                    </w:rPr>
                  </w:rPrChange>
                </w:rPr>
                <w:t>Assignment to user</w:t>
              </w:r>
            </w:ins>
          </w:p>
        </w:tc>
      </w:tr>
      <w:tr w:rsidR="00771246" w:rsidRPr="00657B96" w:rsidTr="00227BA2">
        <w:trPr>
          <w:ins w:id="6248" w:author="DuyNgo" w:date="2012-08-10T07:43:00Z"/>
        </w:trPr>
        <w:tc>
          <w:tcPr>
            <w:tcW w:w="439" w:type="dxa"/>
          </w:tcPr>
          <w:p w:rsidR="00771246" w:rsidRPr="00657B96" w:rsidRDefault="00771246" w:rsidP="00227BA2">
            <w:pPr>
              <w:shd w:val="clear" w:color="FFFFCC" w:fill="FFFFFF"/>
              <w:spacing w:before="100" w:beforeAutospacing="1" w:after="100" w:afterAutospacing="1"/>
              <w:rPr>
                <w:ins w:id="6249" w:author="DuyNgo" w:date="2012-08-10T07:43:00Z"/>
                <w:rFonts w:ascii="Times New Roman" w:hAnsi="Times New Roman" w:cs="Times New Roman"/>
                <w:sz w:val="24"/>
                <w:szCs w:val="24"/>
                <w:rPrChange w:id="6250" w:author="DuyNgo" w:date="2012-08-10T08:15:00Z">
                  <w:rPr>
                    <w:ins w:id="6251" w:author="DuyNgo" w:date="2012-08-10T07:43:00Z"/>
                    <w:rFonts w:ascii="Times New Roman" w:hAnsi="Times New Roman" w:cs="Tahoma"/>
                    <w:color w:val="000000"/>
                    <w:sz w:val="24"/>
                    <w:szCs w:val="20"/>
                  </w:rPr>
                </w:rPrChange>
              </w:rPr>
            </w:pPr>
            <w:ins w:id="6252" w:author="DuyNgo" w:date="2012-08-10T07:43:00Z">
              <w:r w:rsidRPr="00657B96">
                <w:rPr>
                  <w:rFonts w:ascii="Times New Roman" w:hAnsi="Times New Roman" w:cs="Times New Roman"/>
                  <w:sz w:val="24"/>
                  <w:szCs w:val="24"/>
                  <w:rPrChange w:id="6253" w:author="DuyNgo" w:date="2012-08-10T08:15:00Z">
                    <w:rPr>
                      <w:rFonts w:ascii="Times New Roman" w:eastAsiaTheme="majorEastAsia" w:hAnsi="Times New Roman" w:cstheme="majorBidi"/>
                      <w:b/>
                      <w:bCs/>
                      <w:color w:val="4F81BD" w:themeColor="accent1"/>
                      <w:sz w:val="24"/>
                      <w:szCs w:val="26"/>
                    </w:rPr>
                  </w:rPrChange>
                </w:rPr>
                <w:t>9</w:t>
              </w:r>
            </w:ins>
          </w:p>
        </w:tc>
        <w:tc>
          <w:tcPr>
            <w:tcW w:w="2785" w:type="dxa"/>
          </w:tcPr>
          <w:p w:rsidR="00771246" w:rsidRPr="00657B96" w:rsidRDefault="00771246" w:rsidP="00227BA2">
            <w:pPr>
              <w:shd w:val="clear" w:color="FFFFCC" w:fill="FFFFFF"/>
              <w:spacing w:before="100" w:beforeAutospacing="1" w:after="100" w:afterAutospacing="1"/>
              <w:rPr>
                <w:ins w:id="6254" w:author="DuyNgo" w:date="2012-08-10T07:43:00Z"/>
                <w:rFonts w:ascii="Times New Roman" w:hAnsi="Times New Roman" w:cs="Times New Roman"/>
                <w:sz w:val="24"/>
                <w:szCs w:val="24"/>
                <w:rPrChange w:id="6255" w:author="DuyNgo" w:date="2012-08-10T08:15:00Z">
                  <w:rPr>
                    <w:ins w:id="6256" w:author="DuyNgo" w:date="2012-08-10T07:43:00Z"/>
                    <w:rFonts w:ascii="Times New Roman" w:hAnsi="Times New Roman" w:cs="Tahoma"/>
                    <w:color w:val="000000"/>
                    <w:sz w:val="24"/>
                    <w:szCs w:val="20"/>
                  </w:rPr>
                </w:rPrChange>
              </w:rPr>
            </w:pPr>
            <w:ins w:id="6257" w:author="DuyNgo" w:date="2012-08-10T07:43:00Z">
              <w:r w:rsidRPr="00657B96">
                <w:rPr>
                  <w:rFonts w:ascii="Times New Roman" w:hAnsi="Times New Roman" w:cs="Times New Roman"/>
                  <w:sz w:val="24"/>
                  <w:szCs w:val="24"/>
                  <w:rPrChange w:id="6258" w:author="DuyNgo" w:date="2012-08-10T08:15:00Z">
                    <w:rPr>
                      <w:rFonts w:ascii="Times New Roman" w:eastAsiaTheme="majorEastAsia" w:hAnsi="Times New Roman" w:cstheme="majorBidi"/>
                      <w:b/>
                      <w:bCs/>
                      <w:color w:val="4F81BD" w:themeColor="accent1"/>
                      <w:sz w:val="24"/>
                      <w:szCs w:val="26"/>
                    </w:rPr>
                  </w:rPrChange>
                </w:rPr>
                <w:t>User</w:t>
              </w:r>
            </w:ins>
          </w:p>
        </w:tc>
        <w:tc>
          <w:tcPr>
            <w:tcW w:w="5974" w:type="dxa"/>
          </w:tcPr>
          <w:p w:rsidR="00771246" w:rsidRPr="00657B96" w:rsidRDefault="00771246" w:rsidP="00227BA2">
            <w:pPr>
              <w:shd w:val="clear" w:color="FFFFCC" w:fill="FFFFFF"/>
              <w:spacing w:before="100" w:beforeAutospacing="1" w:after="100" w:afterAutospacing="1"/>
              <w:rPr>
                <w:ins w:id="6259" w:author="DuyNgo" w:date="2012-08-10T07:43:00Z"/>
                <w:rFonts w:ascii="Times New Roman" w:hAnsi="Times New Roman" w:cs="Times New Roman"/>
                <w:sz w:val="24"/>
                <w:szCs w:val="24"/>
                <w:rPrChange w:id="6260" w:author="DuyNgo" w:date="2012-08-10T08:15:00Z">
                  <w:rPr>
                    <w:ins w:id="6261" w:author="DuyNgo" w:date="2012-08-10T07:43:00Z"/>
                    <w:rFonts w:ascii="Times New Roman" w:hAnsi="Times New Roman" w:cs="Tahoma"/>
                    <w:color w:val="000000"/>
                    <w:sz w:val="24"/>
                    <w:szCs w:val="20"/>
                  </w:rPr>
                </w:rPrChange>
              </w:rPr>
            </w:pPr>
            <w:ins w:id="6262" w:author="DuyNgo" w:date="2012-08-10T07:43:00Z">
              <w:r w:rsidRPr="00657B96">
                <w:rPr>
                  <w:rFonts w:ascii="Times New Roman" w:hAnsi="Times New Roman" w:cs="Times New Roman"/>
                  <w:sz w:val="24"/>
                  <w:szCs w:val="24"/>
                  <w:rPrChange w:id="6263" w:author="DuyNgo" w:date="2012-08-10T08:15:00Z">
                    <w:rPr>
                      <w:rFonts w:ascii="Times New Roman" w:eastAsiaTheme="majorEastAsia" w:hAnsi="Times New Roman" w:cstheme="majorBidi"/>
                      <w:b/>
                      <w:bCs/>
                      <w:color w:val="4F81BD" w:themeColor="accent1"/>
                      <w:sz w:val="24"/>
                      <w:szCs w:val="26"/>
                    </w:rPr>
                  </w:rPrChange>
                </w:rPr>
                <w:t>User</w:t>
              </w:r>
            </w:ins>
          </w:p>
        </w:tc>
      </w:tr>
      <w:tr w:rsidR="00771246" w:rsidRPr="00657B96" w:rsidTr="00227BA2">
        <w:trPr>
          <w:ins w:id="6264" w:author="DuyNgo" w:date="2012-08-10T07:43:00Z"/>
        </w:trPr>
        <w:tc>
          <w:tcPr>
            <w:tcW w:w="439" w:type="dxa"/>
          </w:tcPr>
          <w:p w:rsidR="00771246" w:rsidRPr="00657B96" w:rsidRDefault="00771246" w:rsidP="00227BA2">
            <w:pPr>
              <w:shd w:val="clear" w:color="FFFFCC" w:fill="FFFFFF"/>
              <w:spacing w:before="100" w:beforeAutospacing="1" w:after="100" w:afterAutospacing="1"/>
              <w:rPr>
                <w:ins w:id="6265" w:author="DuyNgo" w:date="2012-08-10T07:43:00Z"/>
                <w:rFonts w:ascii="Times New Roman" w:hAnsi="Times New Roman" w:cs="Times New Roman"/>
                <w:sz w:val="24"/>
                <w:szCs w:val="24"/>
                <w:rPrChange w:id="6266" w:author="DuyNgo" w:date="2012-08-10T08:15:00Z">
                  <w:rPr>
                    <w:ins w:id="6267" w:author="DuyNgo" w:date="2012-08-10T07:43:00Z"/>
                    <w:rFonts w:ascii="Times New Roman" w:hAnsi="Times New Roman" w:cs="Tahoma"/>
                    <w:color w:val="000000"/>
                    <w:sz w:val="24"/>
                    <w:szCs w:val="20"/>
                  </w:rPr>
                </w:rPrChange>
              </w:rPr>
            </w:pPr>
            <w:ins w:id="6268" w:author="DuyNgo" w:date="2012-08-10T07:43:00Z">
              <w:r w:rsidRPr="00657B96">
                <w:rPr>
                  <w:rFonts w:ascii="Times New Roman" w:hAnsi="Times New Roman" w:cs="Times New Roman"/>
                  <w:sz w:val="24"/>
                  <w:szCs w:val="24"/>
                  <w:rPrChange w:id="6269" w:author="DuyNgo" w:date="2012-08-10T08:15:00Z">
                    <w:rPr>
                      <w:rFonts w:ascii="Times New Roman" w:eastAsiaTheme="majorEastAsia" w:hAnsi="Times New Roman" w:cstheme="majorBidi"/>
                      <w:b/>
                      <w:bCs/>
                      <w:color w:val="4F81BD" w:themeColor="accent1"/>
                      <w:sz w:val="24"/>
                      <w:szCs w:val="26"/>
                    </w:rPr>
                  </w:rPrChange>
                </w:rPr>
                <w:t>10</w:t>
              </w:r>
            </w:ins>
          </w:p>
        </w:tc>
        <w:tc>
          <w:tcPr>
            <w:tcW w:w="2785" w:type="dxa"/>
          </w:tcPr>
          <w:p w:rsidR="00771246" w:rsidRPr="00657B96" w:rsidRDefault="00771246" w:rsidP="00227BA2">
            <w:pPr>
              <w:shd w:val="clear" w:color="FFFFCC" w:fill="FFFFFF"/>
              <w:spacing w:before="100" w:beforeAutospacing="1" w:after="100" w:afterAutospacing="1"/>
              <w:rPr>
                <w:ins w:id="6270" w:author="DuyNgo" w:date="2012-08-10T07:43:00Z"/>
                <w:rFonts w:ascii="Times New Roman" w:hAnsi="Times New Roman" w:cs="Times New Roman"/>
                <w:sz w:val="24"/>
                <w:szCs w:val="24"/>
                <w:rPrChange w:id="6271" w:author="DuyNgo" w:date="2012-08-10T08:15:00Z">
                  <w:rPr>
                    <w:ins w:id="6272" w:author="DuyNgo" w:date="2012-08-10T07:43:00Z"/>
                    <w:rFonts w:ascii="Times New Roman" w:hAnsi="Times New Roman" w:cs="Tahoma"/>
                    <w:color w:val="000000"/>
                    <w:sz w:val="24"/>
                    <w:szCs w:val="20"/>
                  </w:rPr>
                </w:rPrChange>
              </w:rPr>
            </w:pPr>
            <w:ins w:id="6273" w:author="DuyNgo" w:date="2012-08-10T07:43:00Z">
              <w:r w:rsidRPr="00657B96">
                <w:rPr>
                  <w:rFonts w:ascii="Times New Roman" w:hAnsi="Times New Roman" w:cs="Times New Roman"/>
                  <w:sz w:val="24"/>
                  <w:szCs w:val="24"/>
                  <w:rPrChange w:id="6274" w:author="DuyNgo" w:date="2012-08-10T08:15:00Z">
                    <w:rPr>
                      <w:rFonts w:ascii="Times New Roman" w:eastAsiaTheme="majorEastAsia" w:hAnsi="Times New Roman" w:cstheme="majorBidi"/>
                      <w:b/>
                      <w:bCs/>
                      <w:color w:val="4F81BD" w:themeColor="accent1"/>
                      <w:sz w:val="24"/>
                      <w:szCs w:val="26"/>
                    </w:rPr>
                  </w:rPrChange>
                </w:rPr>
                <w:t>Module</w:t>
              </w:r>
            </w:ins>
          </w:p>
        </w:tc>
        <w:tc>
          <w:tcPr>
            <w:tcW w:w="5974" w:type="dxa"/>
          </w:tcPr>
          <w:p w:rsidR="00771246" w:rsidRPr="00657B96" w:rsidRDefault="00771246" w:rsidP="00227BA2">
            <w:pPr>
              <w:shd w:val="clear" w:color="FFFFCC" w:fill="FFFFFF"/>
              <w:spacing w:before="100" w:beforeAutospacing="1" w:after="100" w:afterAutospacing="1"/>
              <w:rPr>
                <w:ins w:id="6275" w:author="DuyNgo" w:date="2012-08-10T07:43:00Z"/>
                <w:rFonts w:ascii="Times New Roman" w:hAnsi="Times New Roman" w:cs="Times New Roman"/>
                <w:sz w:val="24"/>
                <w:szCs w:val="24"/>
                <w:rPrChange w:id="6276" w:author="DuyNgo" w:date="2012-08-10T08:15:00Z">
                  <w:rPr>
                    <w:ins w:id="6277" w:author="DuyNgo" w:date="2012-08-10T07:43:00Z"/>
                    <w:rFonts w:ascii="Times New Roman" w:hAnsi="Times New Roman" w:cs="Tahoma"/>
                    <w:color w:val="000000"/>
                    <w:sz w:val="24"/>
                    <w:szCs w:val="20"/>
                  </w:rPr>
                </w:rPrChange>
              </w:rPr>
            </w:pPr>
            <w:ins w:id="6278" w:author="DuyNgo" w:date="2012-08-10T07:43:00Z">
              <w:r w:rsidRPr="00657B96">
                <w:rPr>
                  <w:rFonts w:ascii="Times New Roman" w:hAnsi="Times New Roman" w:cs="Times New Roman"/>
                  <w:sz w:val="24"/>
                  <w:szCs w:val="24"/>
                  <w:rPrChange w:id="6279" w:author="DuyNgo" w:date="2012-08-10T08:15:00Z">
                    <w:rPr>
                      <w:rFonts w:ascii="Times New Roman" w:eastAsiaTheme="majorEastAsia" w:hAnsi="Times New Roman" w:cstheme="majorBidi"/>
                      <w:b/>
                      <w:bCs/>
                      <w:color w:val="4F81BD" w:themeColor="accent1"/>
                      <w:sz w:val="24"/>
                      <w:szCs w:val="26"/>
                    </w:rPr>
                  </w:rPrChange>
                </w:rPr>
                <w:t>Module of project</w:t>
              </w:r>
            </w:ins>
          </w:p>
        </w:tc>
      </w:tr>
      <w:tr w:rsidR="00771246" w:rsidRPr="00657B96" w:rsidTr="00227BA2">
        <w:trPr>
          <w:ins w:id="6280" w:author="DuyNgo" w:date="2012-08-10T07:43:00Z"/>
        </w:trPr>
        <w:tc>
          <w:tcPr>
            <w:tcW w:w="439" w:type="dxa"/>
          </w:tcPr>
          <w:p w:rsidR="00771246" w:rsidRPr="00657B96" w:rsidRDefault="00771246" w:rsidP="00227BA2">
            <w:pPr>
              <w:shd w:val="clear" w:color="FFFFCC" w:fill="FFFFFF"/>
              <w:spacing w:before="100" w:beforeAutospacing="1" w:after="100" w:afterAutospacing="1"/>
              <w:rPr>
                <w:ins w:id="6281" w:author="DuyNgo" w:date="2012-08-10T07:43:00Z"/>
                <w:rFonts w:ascii="Times New Roman" w:hAnsi="Times New Roman" w:cs="Times New Roman"/>
                <w:sz w:val="24"/>
                <w:szCs w:val="24"/>
                <w:rPrChange w:id="6282" w:author="DuyNgo" w:date="2012-08-10T08:15:00Z">
                  <w:rPr>
                    <w:ins w:id="6283" w:author="DuyNgo" w:date="2012-08-10T07:43:00Z"/>
                    <w:rFonts w:ascii="Times New Roman" w:hAnsi="Times New Roman" w:cs="Tahoma"/>
                    <w:color w:val="000000"/>
                    <w:sz w:val="24"/>
                    <w:szCs w:val="20"/>
                  </w:rPr>
                </w:rPrChange>
              </w:rPr>
            </w:pPr>
            <w:ins w:id="6284" w:author="DuyNgo" w:date="2012-08-10T07:43:00Z">
              <w:r w:rsidRPr="00657B96">
                <w:rPr>
                  <w:rFonts w:ascii="Times New Roman" w:hAnsi="Times New Roman" w:cs="Times New Roman"/>
                  <w:sz w:val="24"/>
                  <w:szCs w:val="24"/>
                  <w:rPrChange w:id="6285" w:author="DuyNgo" w:date="2012-08-10T08:15:00Z">
                    <w:rPr>
                      <w:rFonts w:ascii="Times New Roman" w:eastAsiaTheme="majorEastAsia" w:hAnsi="Times New Roman" w:cstheme="majorBidi"/>
                      <w:b/>
                      <w:bCs/>
                      <w:color w:val="4F81BD" w:themeColor="accent1"/>
                      <w:sz w:val="24"/>
                      <w:szCs w:val="26"/>
                    </w:rPr>
                  </w:rPrChange>
                </w:rPr>
                <w:t>11</w:t>
              </w:r>
            </w:ins>
          </w:p>
        </w:tc>
        <w:tc>
          <w:tcPr>
            <w:tcW w:w="2785" w:type="dxa"/>
          </w:tcPr>
          <w:p w:rsidR="00771246" w:rsidRPr="00657B96" w:rsidRDefault="00771246" w:rsidP="00227BA2">
            <w:pPr>
              <w:shd w:val="clear" w:color="FFFFCC" w:fill="FFFFFF"/>
              <w:spacing w:before="100" w:beforeAutospacing="1" w:after="100" w:afterAutospacing="1"/>
              <w:rPr>
                <w:ins w:id="6286" w:author="DuyNgo" w:date="2012-08-10T07:43:00Z"/>
                <w:rFonts w:ascii="Times New Roman" w:hAnsi="Times New Roman" w:cs="Times New Roman"/>
                <w:sz w:val="24"/>
                <w:szCs w:val="24"/>
                <w:rPrChange w:id="6287" w:author="DuyNgo" w:date="2012-08-10T08:15:00Z">
                  <w:rPr>
                    <w:ins w:id="6288" w:author="DuyNgo" w:date="2012-08-10T07:43:00Z"/>
                    <w:rFonts w:ascii="Times New Roman" w:hAnsi="Times New Roman" w:cs="Tahoma"/>
                    <w:color w:val="000000"/>
                    <w:sz w:val="24"/>
                    <w:szCs w:val="20"/>
                  </w:rPr>
                </w:rPrChange>
              </w:rPr>
            </w:pPr>
            <w:ins w:id="6289" w:author="DuyNgo" w:date="2012-08-10T07:43:00Z">
              <w:r w:rsidRPr="00657B96">
                <w:rPr>
                  <w:rFonts w:ascii="Times New Roman" w:hAnsi="Times New Roman" w:cs="Times New Roman"/>
                  <w:sz w:val="24"/>
                  <w:szCs w:val="24"/>
                  <w:rPrChange w:id="6290" w:author="DuyNgo" w:date="2012-08-10T08:15:00Z">
                    <w:rPr>
                      <w:rFonts w:ascii="Times New Roman" w:eastAsiaTheme="majorEastAsia" w:hAnsi="Times New Roman" w:cstheme="majorBidi"/>
                      <w:b/>
                      <w:bCs/>
                      <w:color w:val="4F81BD" w:themeColor="accent1"/>
                      <w:sz w:val="24"/>
                      <w:szCs w:val="26"/>
                    </w:rPr>
                  </w:rPrChange>
                </w:rPr>
                <w:t>ChangeRequest</w:t>
              </w:r>
            </w:ins>
          </w:p>
        </w:tc>
        <w:tc>
          <w:tcPr>
            <w:tcW w:w="5974" w:type="dxa"/>
          </w:tcPr>
          <w:p w:rsidR="00771246" w:rsidRPr="00657B96" w:rsidRDefault="00771246" w:rsidP="00227BA2">
            <w:pPr>
              <w:shd w:val="clear" w:color="FFFFCC" w:fill="FFFFFF"/>
              <w:spacing w:before="100" w:beforeAutospacing="1" w:after="100" w:afterAutospacing="1"/>
              <w:rPr>
                <w:ins w:id="6291" w:author="DuyNgo" w:date="2012-08-10T07:43:00Z"/>
                <w:rFonts w:ascii="Times New Roman" w:hAnsi="Times New Roman" w:cs="Times New Roman"/>
                <w:sz w:val="24"/>
                <w:szCs w:val="24"/>
                <w:rPrChange w:id="6292" w:author="DuyNgo" w:date="2012-08-10T08:15:00Z">
                  <w:rPr>
                    <w:ins w:id="6293" w:author="DuyNgo" w:date="2012-08-10T07:43:00Z"/>
                    <w:rFonts w:ascii="Times New Roman" w:hAnsi="Times New Roman" w:cs="Tahoma"/>
                    <w:color w:val="000000"/>
                    <w:sz w:val="24"/>
                    <w:szCs w:val="20"/>
                  </w:rPr>
                </w:rPrChange>
              </w:rPr>
            </w:pPr>
            <w:ins w:id="6294" w:author="DuyNgo" w:date="2012-08-10T07:43:00Z">
              <w:r w:rsidRPr="00657B96">
                <w:rPr>
                  <w:rFonts w:ascii="Times New Roman" w:hAnsi="Times New Roman" w:cs="Times New Roman"/>
                  <w:sz w:val="24"/>
                  <w:szCs w:val="24"/>
                  <w:rPrChange w:id="6295" w:author="DuyNgo" w:date="2012-08-10T08:15:00Z">
                    <w:rPr>
                      <w:rFonts w:ascii="Times New Roman" w:eastAsiaTheme="majorEastAsia" w:hAnsi="Times New Roman" w:cstheme="majorBidi"/>
                      <w:b/>
                      <w:bCs/>
                      <w:color w:val="4F81BD" w:themeColor="accent1"/>
                      <w:sz w:val="24"/>
                      <w:szCs w:val="26"/>
                    </w:rPr>
                  </w:rPrChange>
                </w:rPr>
                <w:t>Change Request management</w:t>
              </w:r>
            </w:ins>
          </w:p>
        </w:tc>
      </w:tr>
      <w:tr w:rsidR="00771246" w:rsidRPr="00657B96" w:rsidTr="00227BA2">
        <w:trPr>
          <w:ins w:id="6296" w:author="DuyNgo" w:date="2012-08-10T07:43:00Z"/>
        </w:trPr>
        <w:tc>
          <w:tcPr>
            <w:tcW w:w="439" w:type="dxa"/>
          </w:tcPr>
          <w:p w:rsidR="00771246" w:rsidRPr="00657B96" w:rsidRDefault="00771246" w:rsidP="00227BA2">
            <w:pPr>
              <w:shd w:val="clear" w:color="FFFFCC" w:fill="FFFFFF"/>
              <w:spacing w:before="100" w:beforeAutospacing="1" w:after="100" w:afterAutospacing="1"/>
              <w:rPr>
                <w:ins w:id="6297" w:author="DuyNgo" w:date="2012-08-10T07:43:00Z"/>
                <w:rFonts w:ascii="Times New Roman" w:hAnsi="Times New Roman" w:cs="Times New Roman"/>
                <w:sz w:val="24"/>
                <w:szCs w:val="24"/>
                <w:rPrChange w:id="6298" w:author="DuyNgo" w:date="2012-08-10T08:15:00Z">
                  <w:rPr>
                    <w:ins w:id="6299" w:author="DuyNgo" w:date="2012-08-10T07:43:00Z"/>
                    <w:rFonts w:ascii="Times New Roman" w:hAnsi="Times New Roman" w:cs="Tahoma"/>
                    <w:color w:val="000000"/>
                    <w:sz w:val="24"/>
                    <w:szCs w:val="20"/>
                  </w:rPr>
                </w:rPrChange>
              </w:rPr>
            </w:pPr>
            <w:ins w:id="6300" w:author="DuyNgo" w:date="2012-08-10T07:43:00Z">
              <w:r w:rsidRPr="00657B96">
                <w:rPr>
                  <w:rFonts w:ascii="Times New Roman" w:hAnsi="Times New Roman" w:cs="Times New Roman"/>
                  <w:sz w:val="24"/>
                  <w:szCs w:val="24"/>
                  <w:rPrChange w:id="6301" w:author="DuyNgo" w:date="2012-08-10T08:15:00Z">
                    <w:rPr>
                      <w:rFonts w:ascii="Times New Roman" w:eastAsiaTheme="majorEastAsia" w:hAnsi="Times New Roman" w:cstheme="majorBidi"/>
                      <w:b/>
                      <w:bCs/>
                      <w:color w:val="4F81BD" w:themeColor="accent1"/>
                      <w:sz w:val="24"/>
                      <w:szCs w:val="26"/>
                    </w:rPr>
                  </w:rPrChange>
                </w:rPr>
                <w:t>12</w:t>
              </w:r>
            </w:ins>
          </w:p>
        </w:tc>
        <w:tc>
          <w:tcPr>
            <w:tcW w:w="2785" w:type="dxa"/>
          </w:tcPr>
          <w:p w:rsidR="00771246" w:rsidRPr="00657B96" w:rsidRDefault="00771246" w:rsidP="00227BA2">
            <w:pPr>
              <w:shd w:val="clear" w:color="FFFFCC" w:fill="FFFFFF"/>
              <w:spacing w:before="100" w:beforeAutospacing="1" w:after="100" w:afterAutospacing="1"/>
              <w:rPr>
                <w:ins w:id="6302" w:author="DuyNgo" w:date="2012-08-10T07:43:00Z"/>
                <w:rFonts w:ascii="Times New Roman" w:hAnsi="Times New Roman" w:cs="Times New Roman"/>
                <w:sz w:val="24"/>
                <w:szCs w:val="24"/>
                <w:rPrChange w:id="6303" w:author="DuyNgo" w:date="2012-08-10T08:15:00Z">
                  <w:rPr>
                    <w:ins w:id="6304" w:author="DuyNgo" w:date="2012-08-10T07:43:00Z"/>
                    <w:rFonts w:ascii="Times New Roman" w:hAnsi="Times New Roman" w:cs="Tahoma"/>
                    <w:color w:val="000000"/>
                    <w:sz w:val="24"/>
                    <w:szCs w:val="20"/>
                  </w:rPr>
                </w:rPrChange>
              </w:rPr>
            </w:pPr>
            <w:ins w:id="6305" w:author="DuyNgo" w:date="2012-08-10T07:43:00Z">
              <w:r w:rsidRPr="00657B96">
                <w:rPr>
                  <w:rFonts w:ascii="Times New Roman" w:hAnsi="Times New Roman" w:cs="Times New Roman"/>
                  <w:sz w:val="24"/>
                  <w:szCs w:val="24"/>
                  <w:rPrChange w:id="6306" w:author="DuyNgo" w:date="2012-08-10T08:15:00Z">
                    <w:rPr>
                      <w:rFonts w:ascii="Times New Roman" w:eastAsiaTheme="majorEastAsia" w:hAnsi="Times New Roman" w:cstheme="majorBidi"/>
                      <w:b/>
                      <w:bCs/>
                      <w:color w:val="4F81BD" w:themeColor="accent1"/>
                      <w:sz w:val="24"/>
                      <w:szCs w:val="26"/>
                    </w:rPr>
                  </w:rPrChange>
                </w:rPr>
                <w:t>Issue</w:t>
              </w:r>
            </w:ins>
          </w:p>
        </w:tc>
        <w:tc>
          <w:tcPr>
            <w:tcW w:w="5974" w:type="dxa"/>
          </w:tcPr>
          <w:p w:rsidR="00771246" w:rsidRPr="00657B96" w:rsidRDefault="00771246" w:rsidP="00227BA2">
            <w:pPr>
              <w:shd w:val="clear" w:color="FFFFCC" w:fill="FFFFFF"/>
              <w:spacing w:before="100" w:beforeAutospacing="1" w:after="100" w:afterAutospacing="1"/>
              <w:rPr>
                <w:ins w:id="6307" w:author="DuyNgo" w:date="2012-08-10T07:43:00Z"/>
                <w:rFonts w:ascii="Times New Roman" w:hAnsi="Times New Roman" w:cs="Times New Roman"/>
                <w:sz w:val="24"/>
                <w:szCs w:val="24"/>
                <w:rPrChange w:id="6308" w:author="DuyNgo" w:date="2012-08-10T08:15:00Z">
                  <w:rPr>
                    <w:ins w:id="6309" w:author="DuyNgo" w:date="2012-08-10T07:43:00Z"/>
                    <w:rFonts w:ascii="Times New Roman" w:hAnsi="Times New Roman" w:cs="Tahoma"/>
                    <w:color w:val="000000"/>
                    <w:sz w:val="24"/>
                    <w:szCs w:val="20"/>
                  </w:rPr>
                </w:rPrChange>
              </w:rPr>
            </w:pPr>
            <w:ins w:id="6310" w:author="DuyNgo" w:date="2012-08-10T07:43:00Z">
              <w:r w:rsidRPr="00657B96">
                <w:rPr>
                  <w:rFonts w:ascii="Times New Roman" w:hAnsi="Times New Roman" w:cs="Times New Roman"/>
                  <w:sz w:val="24"/>
                  <w:szCs w:val="24"/>
                  <w:rPrChange w:id="6311" w:author="DuyNgo" w:date="2012-08-10T08:15:00Z">
                    <w:rPr>
                      <w:rFonts w:ascii="Times New Roman" w:eastAsiaTheme="majorEastAsia" w:hAnsi="Times New Roman" w:cstheme="majorBidi"/>
                      <w:b/>
                      <w:bCs/>
                      <w:color w:val="4F81BD" w:themeColor="accent1"/>
                      <w:sz w:val="24"/>
                      <w:szCs w:val="26"/>
                    </w:rPr>
                  </w:rPrChange>
                </w:rPr>
                <w:t>Issue Management</w:t>
              </w:r>
            </w:ins>
          </w:p>
        </w:tc>
      </w:tr>
      <w:tr w:rsidR="00771246" w:rsidRPr="00657B96" w:rsidTr="00227BA2">
        <w:trPr>
          <w:ins w:id="6312" w:author="DuyNgo" w:date="2012-08-10T07:43:00Z"/>
        </w:trPr>
        <w:tc>
          <w:tcPr>
            <w:tcW w:w="439" w:type="dxa"/>
          </w:tcPr>
          <w:p w:rsidR="00771246" w:rsidRPr="00657B96" w:rsidRDefault="00771246" w:rsidP="00227BA2">
            <w:pPr>
              <w:shd w:val="clear" w:color="FFFFCC" w:fill="FFFFFF"/>
              <w:spacing w:before="100" w:beforeAutospacing="1" w:after="100" w:afterAutospacing="1"/>
              <w:rPr>
                <w:ins w:id="6313" w:author="DuyNgo" w:date="2012-08-10T07:43:00Z"/>
                <w:rFonts w:ascii="Times New Roman" w:hAnsi="Times New Roman" w:cs="Times New Roman"/>
                <w:sz w:val="24"/>
                <w:szCs w:val="24"/>
                <w:rPrChange w:id="6314" w:author="DuyNgo" w:date="2012-08-10T08:15:00Z">
                  <w:rPr>
                    <w:ins w:id="6315" w:author="DuyNgo" w:date="2012-08-10T07:43:00Z"/>
                    <w:rFonts w:ascii="Times New Roman" w:hAnsi="Times New Roman" w:cs="Tahoma"/>
                    <w:color w:val="000000"/>
                    <w:sz w:val="24"/>
                    <w:szCs w:val="20"/>
                  </w:rPr>
                </w:rPrChange>
              </w:rPr>
            </w:pPr>
            <w:ins w:id="6316" w:author="DuyNgo" w:date="2012-08-10T07:43:00Z">
              <w:r w:rsidRPr="00657B96">
                <w:rPr>
                  <w:rFonts w:ascii="Times New Roman" w:hAnsi="Times New Roman" w:cs="Times New Roman"/>
                  <w:sz w:val="24"/>
                  <w:szCs w:val="24"/>
                  <w:rPrChange w:id="6317" w:author="DuyNgo" w:date="2012-08-10T08:15:00Z">
                    <w:rPr>
                      <w:rFonts w:ascii="Times New Roman" w:eastAsiaTheme="majorEastAsia" w:hAnsi="Times New Roman" w:cstheme="majorBidi"/>
                      <w:b/>
                      <w:bCs/>
                      <w:color w:val="4F81BD" w:themeColor="accent1"/>
                      <w:sz w:val="24"/>
                      <w:szCs w:val="26"/>
                    </w:rPr>
                  </w:rPrChange>
                </w:rPr>
                <w:t>13</w:t>
              </w:r>
            </w:ins>
          </w:p>
        </w:tc>
        <w:tc>
          <w:tcPr>
            <w:tcW w:w="2785" w:type="dxa"/>
          </w:tcPr>
          <w:p w:rsidR="00771246" w:rsidRPr="00657B96" w:rsidRDefault="00771246" w:rsidP="00227BA2">
            <w:pPr>
              <w:shd w:val="clear" w:color="FFFFCC" w:fill="FFFFFF"/>
              <w:spacing w:before="100" w:beforeAutospacing="1" w:after="100" w:afterAutospacing="1"/>
              <w:rPr>
                <w:ins w:id="6318" w:author="DuyNgo" w:date="2012-08-10T07:43:00Z"/>
                <w:rFonts w:ascii="Times New Roman" w:hAnsi="Times New Roman" w:cs="Times New Roman"/>
                <w:sz w:val="24"/>
                <w:szCs w:val="24"/>
                <w:rPrChange w:id="6319" w:author="DuyNgo" w:date="2012-08-10T08:15:00Z">
                  <w:rPr>
                    <w:ins w:id="6320" w:author="DuyNgo" w:date="2012-08-10T07:43:00Z"/>
                    <w:rFonts w:ascii="Times New Roman" w:hAnsi="Times New Roman" w:cs="Tahoma"/>
                    <w:color w:val="000000"/>
                    <w:sz w:val="24"/>
                    <w:szCs w:val="20"/>
                  </w:rPr>
                </w:rPrChange>
              </w:rPr>
            </w:pPr>
            <w:ins w:id="6321" w:author="DuyNgo" w:date="2012-08-10T07:43:00Z">
              <w:r w:rsidRPr="00657B96">
                <w:rPr>
                  <w:rFonts w:ascii="Times New Roman" w:hAnsi="Times New Roman" w:cs="Times New Roman"/>
                  <w:sz w:val="24"/>
                  <w:szCs w:val="24"/>
                  <w:rPrChange w:id="6322" w:author="DuyNgo" w:date="2012-08-10T08:15:00Z">
                    <w:rPr>
                      <w:rFonts w:ascii="Times New Roman" w:eastAsiaTheme="majorEastAsia" w:hAnsi="Times New Roman" w:cstheme="majorBidi"/>
                      <w:b/>
                      <w:bCs/>
                      <w:color w:val="4F81BD" w:themeColor="accent1"/>
                      <w:sz w:val="24"/>
                      <w:szCs w:val="26"/>
                    </w:rPr>
                  </w:rPrChange>
                </w:rPr>
                <w:t>Owner</w:t>
              </w:r>
            </w:ins>
          </w:p>
        </w:tc>
        <w:tc>
          <w:tcPr>
            <w:tcW w:w="5974" w:type="dxa"/>
          </w:tcPr>
          <w:p w:rsidR="00771246" w:rsidRPr="00657B96" w:rsidRDefault="00771246" w:rsidP="00227BA2">
            <w:pPr>
              <w:shd w:val="clear" w:color="FFFFCC" w:fill="FFFFFF"/>
              <w:spacing w:before="100" w:beforeAutospacing="1" w:after="100" w:afterAutospacing="1"/>
              <w:rPr>
                <w:ins w:id="6323" w:author="DuyNgo" w:date="2012-08-10T07:43:00Z"/>
                <w:rFonts w:ascii="Times New Roman" w:hAnsi="Times New Roman" w:cs="Times New Roman"/>
                <w:sz w:val="24"/>
                <w:szCs w:val="24"/>
                <w:rPrChange w:id="6324" w:author="DuyNgo" w:date="2012-08-10T08:15:00Z">
                  <w:rPr>
                    <w:ins w:id="6325" w:author="DuyNgo" w:date="2012-08-10T07:43:00Z"/>
                    <w:rFonts w:ascii="Times New Roman" w:hAnsi="Times New Roman" w:cs="Tahoma"/>
                    <w:color w:val="000000"/>
                    <w:sz w:val="24"/>
                    <w:szCs w:val="20"/>
                  </w:rPr>
                </w:rPrChange>
              </w:rPr>
            </w:pPr>
            <w:ins w:id="6326" w:author="DuyNgo" w:date="2012-08-10T07:43:00Z">
              <w:r w:rsidRPr="00657B96">
                <w:rPr>
                  <w:rFonts w:ascii="Times New Roman" w:hAnsi="Times New Roman" w:cs="Times New Roman"/>
                  <w:sz w:val="24"/>
                  <w:szCs w:val="24"/>
                  <w:rPrChange w:id="6327" w:author="DuyNgo" w:date="2012-08-10T08:15:00Z">
                    <w:rPr>
                      <w:rFonts w:ascii="Times New Roman" w:eastAsiaTheme="majorEastAsia" w:hAnsi="Times New Roman" w:cstheme="majorBidi"/>
                      <w:b/>
                      <w:bCs/>
                      <w:color w:val="4F81BD" w:themeColor="accent1"/>
                      <w:sz w:val="24"/>
                      <w:szCs w:val="26"/>
                    </w:rPr>
                  </w:rPrChange>
                </w:rPr>
                <w:t>Owner of issue</w:t>
              </w:r>
            </w:ins>
          </w:p>
        </w:tc>
      </w:tr>
      <w:tr w:rsidR="00771246" w:rsidRPr="00657B96" w:rsidTr="00227BA2">
        <w:trPr>
          <w:ins w:id="6328" w:author="DuyNgo" w:date="2012-08-10T07:43:00Z"/>
        </w:trPr>
        <w:tc>
          <w:tcPr>
            <w:tcW w:w="439" w:type="dxa"/>
          </w:tcPr>
          <w:p w:rsidR="00771246" w:rsidRPr="00657B96" w:rsidRDefault="00771246" w:rsidP="00227BA2">
            <w:pPr>
              <w:shd w:val="clear" w:color="FFFFCC" w:fill="FFFFFF"/>
              <w:spacing w:before="100" w:beforeAutospacing="1" w:after="100" w:afterAutospacing="1"/>
              <w:rPr>
                <w:ins w:id="6329" w:author="DuyNgo" w:date="2012-08-10T07:43:00Z"/>
                <w:rFonts w:ascii="Times New Roman" w:hAnsi="Times New Roman" w:cs="Times New Roman"/>
                <w:sz w:val="24"/>
                <w:szCs w:val="24"/>
                <w:rPrChange w:id="6330" w:author="DuyNgo" w:date="2012-08-10T08:15:00Z">
                  <w:rPr>
                    <w:ins w:id="6331" w:author="DuyNgo" w:date="2012-08-10T07:43:00Z"/>
                    <w:rFonts w:ascii="Times New Roman" w:hAnsi="Times New Roman" w:cs="Tahoma"/>
                    <w:color w:val="000000"/>
                    <w:sz w:val="24"/>
                    <w:szCs w:val="20"/>
                  </w:rPr>
                </w:rPrChange>
              </w:rPr>
            </w:pPr>
            <w:ins w:id="6332" w:author="DuyNgo" w:date="2012-08-10T07:43:00Z">
              <w:r w:rsidRPr="00657B96">
                <w:rPr>
                  <w:rFonts w:ascii="Times New Roman" w:hAnsi="Times New Roman" w:cs="Times New Roman"/>
                  <w:sz w:val="24"/>
                  <w:szCs w:val="24"/>
                  <w:rPrChange w:id="6333" w:author="DuyNgo" w:date="2012-08-10T08:15:00Z">
                    <w:rPr>
                      <w:rFonts w:ascii="Times New Roman" w:eastAsiaTheme="majorEastAsia" w:hAnsi="Times New Roman" w:cstheme="majorBidi"/>
                      <w:b/>
                      <w:bCs/>
                      <w:color w:val="4F81BD" w:themeColor="accent1"/>
                      <w:sz w:val="24"/>
                      <w:szCs w:val="26"/>
                    </w:rPr>
                  </w:rPrChange>
                </w:rPr>
                <w:t>14</w:t>
              </w:r>
            </w:ins>
          </w:p>
        </w:tc>
        <w:tc>
          <w:tcPr>
            <w:tcW w:w="2785" w:type="dxa"/>
          </w:tcPr>
          <w:p w:rsidR="00771246" w:rsidRPr="00657B96" w:rsidRDefault="00771246" w:rsidP="00227BA2">
            <w:pPr>
              <w:shd w:val="clear" w:color="FFFFCC" w:fill="FFFFFF"/>
              <w:spacing w:before="100" w:beforeAutospacing="1" w:after="100" w:afterAutospacing="1"/>
              <w:rPr>
                <w:ins w:id="6334" w:author="DuyNgo" w:date="2012-08-10T07:43:00Z"/>
                <w:rFonts w:ascii="Times New Roman" w:hAnsi="Times New Roman" w:cs="Times New Roman"/>
                <w:sz w:val="24"/>
                <w:szCs w:val="24"/>
                <w:rPrChange w:id="6335" w:author="DuyNgo" w:date="2012-08-10T08:15:00Z">
                  <w:rPr>
                    <w:ins w:id="6336" w:author="DuyNgo" w:date="2012-08-10T07:43:00Z"/>
                    <w:rFonts w:ascii="Times New Roman" w:hAnsi="Times New Roman" w:cs="Tahoma"/>
                    <w:color w:val="000000"/>
                    <w:sz w:val="24"/>
                    <w:szCs w:val="20"/>
                  </w:rPr>
                </w:rPrChange>
              </w:rPr>
            </w:pPr>
            <w:ins w:id="6337" w:author="DuyNgo" w:date="2012-08-10T07:43:00Z">
              <w:r w:rsidRPr="00657B96">
                <w:rPr>
                  <w:rFonts w:ascii="Times New Roman" w:hAnsi="Times New Roman" w:cs="Times New Roman"/>
                  <w:sz w:val="24"/>
                  <w:szCs w:val="24"/>
                  <w:rPrChange w:id="6338" w:author="DuyNgo" w:date="2012-08-10T08:15:00Z">
                    <w:rPr>
                      <w:rFonts w:ascii="Times New Roman" w:eastAsiaTheme="majorEastAsia" w:hAnsi="Times New Roman" w:cstheme="majorBidi"/>
                      <w:b/>
                      <w:bCs/>
                      <w:color w:val="4F81BD" w:themeColor="accent1"/>
                      <w:sz w:val="24"/>
                      <w:szCs w:val="26"/>
                    </w:rPr>
                  </w:rPrChange>
                </w:rPr>
                <w:t>AssignTo</w:t>
              </w:r>
            </w:ins>
          </w:p>
        </w:tc>
        <w:tc>
          <w:tcPr>
            <w:tcW w:w="5974" w:type="dxa"/>
          </w:tcPr>
          <w:p w:rsidR="00771246" w:rsidRPr="00657B96" w:rsidRDefault="00771246" w:rsidP="00227BA2">
            <w:pPr>
              <w:shd w:val="clear" w:color="FFFFCC" w:fill="FFFFFF"/>
              <w:spacing w:before="100" w:beforeAutospacing="1" w:after="100" w:afterAutospacing="1"/>
              <w:rPr>
                <w:ins w:id="6339" w:author="DuyNgo" w:date="2012-08-10T07:43:00Z"/>
                <w:rFonts w:ascii="Times New Roman" w:hAnsi="Times New Roman" w:cs="Times New Roman"/>
                <w:sz w:val="24"/>
                <w:szCs w:val="24"/>
                <w:rPrChange w:id="6340" w:author="DuyNgo" w:date="2012-08-10T08:15:00Z">
                  <w:rPr>
                    <w:ins w:id="6341" w:author="DuyNgo" w:date="2012-08-10T07:43:00Z"/>
                    <w:rFonts w:ascii="Times New Roman" w:hAnsi="Times New Roman" w:cs="Tahoma"/>
                    <w:color w:val="000000"/>
                    <w:sz w:val="24"/>
                    <w:szCs w:val="20"/>
                  </w:rPr>
                </w:rPrChange>
              </w:rPr>
            </w:pPr>
            <w:ins w:id="6342" w:author="DuyNgo" w:date="2012-08-10T07:43:00Z">
              <w:r w:rsidRPr="00657B96">
                <w:rPr>
                  <w:rFonts w:ascii="Times New Roman" w:hAnsi="Times New Roman" w:cs="Times New Roman"/>
                  <w:sz w:val="24"/>
                  <w:szCs w:val="24"/>
                  <w:rPrChange w:id="6343" w:author="DuyNgo" w:date="2012-08-10T08:15:00Z">
                    <w:rPr>
                      <w:rFonts w:ascii="Times New Roman" w:eastAsiaTheme="majorEastAsia" w:hAnsi="Times New Roman" w:cstheme="majorBidi"/>
                      <w:b/>
                      <w:bCs/>
                      <w:color w:val="4F81BD" w:themeColor="accent1"/>
                      <w:sz w:val="24"/>
                      <w:szCs w:val="26"/>
                    </w:rPr>
                  </w:rPrChange>
                </w:rPr>
                <w:t>Assigned member of issue</w:t>
              </w:r>
            </w:ins>
          </w:p>
        </w:tc>
      </w:tr>
      <w:tr w:rsidR="00771246" w:rsidRPr="00657B96" w:rsidTr="00227BA2">
        <w:trPr>
          <w:ins w:id="6344" w:author="DuyNgo" w:date="2012-08-10T07:43:00Z"/>
        </w:trPr>
        <w:tc>
          <w:tcPr>
            <w:tcW w:w="439" w:type="dxa"/>
          </w:tcPr>
          <w:p w:rsidR="00771246" w:rsidRPr="00657B96" w:rsidRDefault="00771246" w:rsidP="00227BA2">
            <w:pPr>
              <w:shd w:val="clear" w:color="FFFFCC" w:fill="FFFFFF"/>
              <w:spacing w:before="100" w:beforeAutospacing="1" w:after="100" w:afterAutospacing="1"/>
              <w:rPr>
                <w:ins w:id="6345" w:author="DuyNgo" w:date="2012-08-10T07:43:00Z"/>
                <w:rFonts w:ascii="Times New Roman" w:hAnsi="Times New Roman" w:cs="Times New Roman"/>
                <w:sz w:val="24"/>
                <w:szCs w:val="24"/>
                <w:rPrChange w:id="6346" w:author="DuyNgo" w:date="2012-08-10T08:15:00Z">
                  <w:rPr>
                    <w:ins w:id="6347" w:author="DuyNgo" w:date="2012-08-10T07:43:00Z"/>
                    <w:rFonts w:ascii="Times New Roman" w:hAnsi="Times New Roman" w:cs="Tahoma"/>
                    <w:color w:val="000000"/>
                    <w:sz w:val="24"/>
                    <w:szCs w:val="20"/>
                  </w:rPr>
                </w:rPrChange>
              </w:rPr>
            </w:pPr>
            <w:ins w:id="6348" w:author="DuyNgo" w:date="2012-08-10T07:43:00Z">
              <w:r w:rsidRPr="00657B96">
                <w:rPr>
                  <w:rFonts w:ascii="Times New Roman" w:hAnsi="Times New Roman" w:cs="Times New Roman"/>
                  <w:sz w:val="24"/>
                  <w:szCs w:val="24"/>
                  <w:rPrChange w:id="6349" w:author="DuyNgo" w:date="2012-08-10T08:15:00Z">
                    <w:rPr>
                      <w:rFonts w:ascii="Times New Roman" w:eastAsiaTheme="majorEastAsia" w:hAnsi="Times New Roman" w:cstheme="majorBidi"/>
                      <w:b/>
                      <w:bCs/>
                      <w:color w:val="4F81BD" w:themeColor="accent1"/>
                      <w:sz w:val="24"/>
                      <w:szCs w:val="26"/>
                    </w:rPr>
                  </w:rPrChange>
                </w:rPr>
                <w:t>15</w:t>
              </w:r>
            </w:ins>
          </w:p>
        </w:tc>
        <w:tc>
          <w:tcPr>
            <w:tcW w:w="2785" w:type="dxa"/>
          </w:tcPr>
          <w:p w:rsidR="00771246" w:rsidRPr="00657B96" w:rsidRDefault="00771246" w:rsidP="00227BA2">
            <w:pPr>
              <w:shd w:val="clear" w:color="FFFFCC" w:fill="FFFFFF"/>
              <w:spacing w:before="100" w:beforeAutospacing="1" w:after="100" w:afterAutospacing="1"/>
              <w:rPr>
                <w:ins w:id="6350" w:author="DuyNgo" w:date="2012-08-10T07:43:00Z"/>
                <w:rFonts w:ascii="Times New Roman" w:hAnsi="Times New Roman" w:cs="Times New Roman"/>
                <w:sz w:val="24"/>
                <w:szCs w:val="24"/>
                <w:rPrChange w:id="6351" w:author="DuyNgo" w:date="2012-08-10T08:15:00Z">
                  <w:rPr>
                    <w:ins w:id="6352" w:author="DuyNgo" w:date="2012-08-10T07:43:00Z"/>
                    <w:rFonts w:ascii="Times New Roman" w:hAnsi="Times New Roman" w:cs="Tahoma"/>
                    <w:color w:val="000000"/>
                    <w:sz w:val="24"/>
                    <w:szCs w:val="20"/>
                  </w:rPr>
                </w:rPrChange>
              </w:rPr>
            </w:pPr>
            <w:ins w:id="6353" w:author="DuyNgo" w:date="2012-08-10T07:43:00Z">
              <w:r w:rsidRPr="00657B96">
                <w:rPr>
                  <w:rFonts w:ascii="Times New Roman" w:hAnsi="Times New Roman" w:cs="Times New Roman"/>
                  <w:sz w:val="24"/>
                  <w:szCs w:val="24"/>
                  <w:rPrChange w:id="6354" w:author="DuyNgo" w:date="2012-08-10T08:15:00Z">
                    <w:rPr>
                      <w:rFonts w:ascii="Times New Roman" w:eastAsiaTheme="majorEastAsia" w:hAnsi="Times New Roman" w:cstheme="majorBidi"/>
                      <w:b/>
                      <w:bCs/>
                      <w:color w:val="4F81BD" w:themeColor="accent1"/>
                      <w:sz w:val="24"/>
                      <w:szCs w:val="26"/>
                    </w:rPr>
                  </w:rPrChange>
                </w:rPr>
                <w:t>Requirement</w:t>
              </w:r>
            </w:ins>
          </w:p>
        </w:tc>
        <w:tc>
          <w:tcPr>
            <w:tcW w:w="5974" w:type="dxa"/>
          </w:tcPr>
          <w:p w:rsidR="00771246" w:rsidRPr="00657B96" w:rsidRDefault="00771246" w:rsidP="00227BA2">
            <w:pPr>
              <w:shd w:val="clear" w:color="FFFFCC" w:fill="FFFFFF"/>
              <w:spacing w:before="100" w:beforeAutospacing="1" w:after="100" w:afterAutospacing="1"/>
              <w:rPr>
                <w:ins w:id="6355" w:author="DuyNgo" w:date="2012-08-10T07:43:00Z"/>
                <w:rFonts w:ascii="Times New Roman" w:hAnsi="Times New Roman" w:cs="Times New Roman"/>
                <w:sz w:val="24"/>
                <w:szCs w:val="24"/>
                <w:rPrChange w:id="6356" w:author="DuyNgo" w:date="2012-08-10T08:15:00Z">
                  <w:rPr>
                    <w:ins w:id="6357" w:author="DuyNgo" w:date="2012-08-10T07:43:00Z"/>
                    <w:rFonts w:ascii="Times New Roman" w:hAnsi="Times New Roman" w:cs="Tahoma"/>
                    <w:color w:val="000000"/>
                    <w:sz w:val="24"/>
                    <w:szCs w:val="20"/>
                  </w:rPr>
                </w:rPrChange>
              </w:rPr>
            </w:pPr>
            <w:ins w:id="6358" w:author="DuyNgo" w:date="2012-08-10T07:43:00Z">
              <w:r w:rsidRPr="00657B96">
                <w:rPr>
                  <w:rFonts w:ascii="Times New Roman" w:hAnsi="Times New Roman" w:cs="Times New Roman"/>
                  <w:sz w:val="24"/>
                  <w:szCs w:val="24"/>
                  <w:rPrChange w:id="6359" w:author="DuyNgo" w:date="2012-08-10T08:15:00Z">
                    <w:rPr>
                      <w:rFonts w:ascii="Times New Roman" w:eastAsiaTheme="majorEastAsia" w:hAnsi="Times New Roman" w:cstheme="majorBidi"/>
                      <w:b/>
                      <w:bCs/>
                      <w:color w:val="4F81BD" w:themeColor="accent1"/>
                      <w:sz w:val="24"/>
                      <w:szCs w:val="26"/>
                    </w:rPr>
                  </w:rPrChange>
                </w:rPr>
                <w:t>Requirement Management</w:t>
              </w:r>
            </w:ins>
          </w:p>
        </w:tc>
      </w:tr>
    </w:tbl>
    <w:p w:rsidR="00771246" w:rsidRPr="00657B96" w:rsidRDefault="00771246" w:rsidP="00771246">
      <w:pPr>
        <w:rPr>
          <w:ins w:id="6360" w:author="DuyNgo" w:date="2012-08-10T07:43:00Z"/>
          <w:rFonts w:ascii="Times New Roman" w:hAnsi="Times New Roman" w:cs="Times New Roman"/>
          <w:b/>
          <w:sz w:val="24"/>
          <w:szCs w:val="24"/>
          <w:rPrChange w:id="6361" w:author="DuyNgo" w:date="2012-08-10T08:15:00Z">
            <w:rPr>
              <w:ins w:id="6362" w:author="DuyNgo" w:date="2012-08-10T07:43:00Z"/>
              <w:rFonts w:ascii="Times New Roman" w:hAnsi="Times New Roman"/>
              <w:b/>
              <w:sz w:val="24"/>
            </w:rPr>
          </w:rPrChange>
        </w:rPr>
      </w:pPr>
    </w:p>
    <w:p w:rsidR="00771246" w:rsidRPr="00657B96" w:rsidRDefault="00771246">
      <w:pPr>
        <w:pStyle w:val="Heading2"/>
        <w:numPr>
          <w:ilvl w:val="3"/>
          <w:numId w:val="39"/>
        </w:numPr>
        <w:ind w:left="360"/>
        <w:rPr>
          <w:ins w:id="6363" w:author="DuyNgo" w:date="2012-08-10T07:43:00Z"/>
          <w:rFonts w:ascii="Times New Roman" w:hAnsi="Times New Roman" w:cs="Times New Roman"/>
          <w:sz w:val="24"/>
          <w:szCs w:val="24"/>
          <w:rPrChange w:id="6364" w:author="DuyNgo" w:date="2012-08-10T08:15:00Z">
            <w:rPr>
              <w:ins w:id="6365" w:author="DuyNgo" w:date="2012-08-10T07:43:00Z"/>
            </w:rPr>
          </w:rPrChange>
        </w:rPr>
        <w:pPrChange w:id="6366" w:author="DuyNgo" w:date="2012-08-10T07:51:00Z">
          <w:pPr>
            <w:pStyle w:val="Heading1"/>
            <w:numPr>
              <w:numId w:val="92"/>
            </w:numPr>
            <w:tabs>
              <w:tab w:val="num" w:pos="432"/>
            </w:tabs>
            <w:ind w:left="432" w:hanging="432"/>
          </w:pPr>
        </w:pPrChange>
      </w:pPr>
      <w:bookmarkStart w:id="6367" w:name="_Toc327466327"/>
      <w:bookmarkStart w:id="6368" w:name="_Toc332774865"/>
      <w:bookmarkEnd w:id="5858"/>
      <w:bookmarkEnd w:id="5859"/>
      <w:bookmarkEnd w:id="5860"/>
      <w:bookmarkEnd w:id="5861"/>
      <w:bookmarkEnd w:id="5862"/>
      <w:ins w:id="6369" w:author="DuyNgo" w:date="2012-08-10T07:43:00Z">
        <w:r w:rsidRPr="00657B96">
          <w:rPr>
            <w:rFonts w:ascii="Times New Roman" w:hAnsi="Times New Roman" w:cs="Times New Roman"/>
            <w:sz w:val="24"/>
            <w:szCs w:val="24"/>
            <w:rPrChange w:id="6370" w:author="DuyNgo" w:date="2012-08-10T08:15:00Z">
              <w:rPr/>
            </w:rPrChange>
          </w:rPr>
          <w:t>CRC Card Model</w:t>
        </w:r>
        <w:bookmarkEnd w:id="6367"/>
        <w:bookmarkEnd w:id="6368"/>
      </w:ins>
    </w:p>
    <w:p w:rsidR="00771246" w:rsidRPr="00657B96" w:rsidRDefault="00771246" w:rsidP="00771246">
      <w:pPr>
        <w:rPr>
          <w:ins w:id="6371" w:author="DuyNgo" w:date="2012-08-10T07:43:00Z"/>
          <w:rFonts w:ascii="Times New Roman" w:hAnsi="Times New Roman" w:cs="Times New Roman"/>
          <w:b/>
          <w:sz w:val="24"/>
          <w:szCs w:val="24"/>
          <w:rPrChange w:id="6372" w:author="DuyNgo" w:date="2012-08-10T08:15:00Z">
            <w:rPr>
              <w:ins w:id="6373" w:author="DuyNgo" w:date="2012-08-10T07:43:00Z"/>
              <w:rFonts w:ascii="Times New Roman" w:hAnsi="Times New Roman"/>
              <w:b/>
              <w:sz w:val="24"/>
            </w:rPr>
          </w:rPrChange>
        </w:rPr>
      </w:pPr>
      <w:ins w:id="6374" w:author="DuyNgo" w:date="2012-08-10T07:43:00Z">
        <w:r w:rsidRPr="00657B96">
          <w:rPr>
            <w:rFonts w:ascii="Times New Roman" w:hAnsi="Times New Roman" w:cs="Times New Roman"/>
            <w:b/>
            <w:sz w:val="24"/>
            <w:szCs w:val="24"/>
            <w:rPrChange w:id="6375" w:author="DuyNgo" w:date="2012-08-10T08:15:00Z">
              <w:rPr>
                <w:rFonts w:ascii="Times New Roman" w:eastAsiaTheme="majorEastAsia" w:hAnsi="Times New Roman" w:cstheme="majorBidi"/>
                <w:b/>
                <w:bCs/>
                <w:color w:val="365F91" w:themeColor="accent1" w:themeShade="BF"/>
                <w:sz w:val="24"/>
                <w:szCs w:val="28"/>
              </w:rPr>
            </w:rPrChange>
          </w:rPr>
          <w:br/>
          <w:t>Basic User Scenario</w:t>
        </w:r>
      </w:ins>
    </w:p>
    <w:p w:rsidR="00771246" w:rsidRPr="00657B96" w:rsidRDefault="00771246" w:rsidP="00771246">
      <w:pPr>
        <w:pStyle w:val="ListParagraph"/>
        <w:numPr>
          <w:ilvl w:val="0"/>
          <w:numId w:val="112"/>
        </w:numPr>
        <w:rPr>
          <w:ins w:id="6376" w:author="DuyNgo" w:date="2012-08-10T07:43:00Z"/>
          <w:rFonts w:ascii="Times New Roman" w:hAnsi="Times New Roman" w:cs="Times New Roman"/>
          <w:sz w:val="24"/>
          <w:szCs w:val="24"/>
        </w:rPr>
      </w:pPr>
      <w:ins w:id="6377" w:author="DuyNgo" w:date="2012-08-10T07:43:00Z">
        <w:r w:rsidRPr="00657B96">
          <w:rPr>
            <w:rFonts w:ascii="Times New Roman" w:hAnsi="Times New Roman" w:cs="Times New Roman"/>
            <w:sz w:val="24"/>
            <w:szCs w:val="24"/>
            <w:rPrChange w:id="6378" w:author="DuyNgo" w:date="2012-08-10T08:15:00Z">
              <w:rPr>
                <w:rFonts w:ascii="Times New Roman" w:eastAsiaTheme="majorEastAsia" w:hAnsi="Times New Roman" w:cs="Times New Roman"/>
                <w:b/>
                <w:bCs/>
                <w:color w:val="365F91" w:themeColor="accent1" w:themeShade="BF"/>
                <w:sz w:val="24"/>
                <w:szCs w:val="24"/>
              </w:rPr>
            </w:rPrChange>
          </w:rPr>
          <w:t>Project Manager create new project.</w:t>
        </w:r>
      </w:ins>
    </w:p>
    <w:p w:rsidR="00771246" w:rsidRPr="00657B96" w:rsidRDefault="00771246" w:rsidP="00771246">
      <w:pPr>
        <w:pStyle w:val="ListParagraph"/>
        <w:numPr>
          <w:ilvl w:val="0"/>
          <w:numId w:val="112"/>
        </w:numPr>
        <w:rPr>
          <w:ins w:id="6379" w:author="DuyNgo" w:date="2012-08-10T07:43:00Z"/>
          <w:rFonts w:ascii="Times New Roman" w:hAnsi="Times New Roman" w:cs="Times New Roman"/>
          <w:sz w:val="24"/>
          <w:szCs w:val="24"/>
        </w:rPr>
      </w:pPr>
      <w:ins w:id="6380" w:author="DuyNgo" w:date="2012-08-10T07:43:00Z">
        <w:r w:rsidRPr="00657B96">
          <w:rPr>
            <w:rFonts w:ascii="Times New Roman" w:hAnsi="Times New Roman" w:cs="Times New Roman"/>
            <w:sz w:val="24"/>
            <w:szCs w:val="24"/>
            <w:rPrChange w:id="6381" w:author="DuyNgo" w:date="2012-08-10T08:15:00Z">
              <w:rPr>
                <w:rFonts w:ascii="Times New Roman" w:eastAsiaTheme="majorEastAsia" w:hAnsi="Times New Roman" w:cs="Times New Roman"/>
                <w:b/>
                <w:bCs/>
                <w:color w:val="365F91" w:themeColor="accent1" w:themeShade="BF"/>
                <w:sz w:val="24"/>
                <w:szCs w:val="24"/>
              </w:rPr>
            </w:rPrChange>
          </w:rPr>
          <w:t>PM manages team; add Products, Tasks, and Requirements…</w:t>
        </w:r>
      </w:ins>
    </w:p>
    <w:p w:rsidR="00771246" w:rsidRPr="00657B96" w:rsidRDefault="00771246" w:rsidP="00771246">
      <w:pPr>
        <w:pStyle w:val="ListParagraph"/>
        <w:numPr>
          <w:ilvl w:val="0"/>
          <w:numId w:val="112"/>
        </w:numPr>
        <w:rPr>
          <w:ins w:id="6382" w:author="DuyNgo" w:date="2012-08-10T07:43:00Z"/>
          <w:rFonts w:ascii="Times New Roman" w:hAnsi="Times New Roman" w:cs="Times New Roman"/>
          <w:sz w:val="24"/>
          <w:szCs w:val="24"/>
        </w:rPr>
      </w:pPr>
      <w:ins w:id="6383" w:author="DuyNgo" w:date="2012-08-10T07:43:00Z">
        <w:r w:rsidRPr="00657B96">
          <w:rPr>
            <w:rFonts w:ascii="Times New Roman" w:hAnsi="Times New Roman" w:cs="Times New Roman"/>
            <w:sz w:val="24"/>
            <w:szCs w:val="24"/>
            <w:rPrChange w:id="6384" w:author="DuyNgo" w:date="2012-08-10T08:15:00Z">
              <w:rPr>
                <w:rFonts w:ascii="Times New Roman" w:eastAsiaTheme="majorEastAsia" w:hAnsi="Times New Roman" w:cs="Times New Roman"/>
                <w:b/>
                <w:bCs/>
                <w:color w:val="365F91" w:themeColor="accent1" w:themeShade="BF"/>
                <w:sz w:val="24"/>
                <w:szCs w:val="24"/>
              </w:rPr>
            </w:rPrChange>
          </w:rPr>
          <w:t>Project Management includes schedule, progress, cost, risk, issue…</w:t>
        </w:r>
      </w:ins>
    </w:p>
    <w:p w:rsidR="00771246" w:rsidRPr="00657B96" w:rsidRDefault="00771246" w:rsidP="00771246">
      <w:pPr>
        <w:pStyle w:val="ListParagraph"/>
        <w:numPr>
          <w:ilvl w:val="0"/>
          <w:numId w:val="112"/>
        </w:numPr>
        <w:rPr>
          <w:ins w:id="6385" w:author="DuyNgo" w:date="2012-08-10T07:43:00Z"/>
          <w:rFonts w:ascii="Times New Roman" w:hAnsi="Times New Roman" w:cs="Times New Roman"/>
          <w:sz w:val="24"/>
          <w:szCs w:val="24"/>
        </w:rPr>
      </w:pPr>
      <w:ins w:id="6386" w:author="DuyNgo" w:date="2012-08-10T07:43:00Z">
        <w:r w:rsidRPr="00657B96">
          <w:rPr>
            <w:rFonts w:ascii="Times New Roman" w:hAnsi="Times New Roman" w:cs="Times New Roman"/>
            <w:sz w:val="24"/>
            <w:szCs w:val="24"/>
            <w:rPrChange w:id="6387" w:author="DuyNgo" w:date="2012-08-10T08:15:00Z">
              <w:rPr>
                <w:rFonts w:ascii="Times New Roman" w:eastAsiaTheme="majorEastAsia" w:hAnsi="Times New Roman" w:cs="Times New Roman"/>
                <w:b/>
                <w:bCs/>
                <w:color w:val="365F91" w:themeColor="accent1" w:themeShade="BF"/>
                <w:sz w:val="24"/>
                <w:szCs w:val="24"/>
              </w:rPr>
            </w:rPrChange>
          </w:rPr>
          <w:t>PM, member use DMS, Timesheet system.</w:t>
        </w:r>
      </w:ins>
    </w:p>
    <w:p w:rsidR="00771246" w:rsidRPr="00657B96" w:rsidRDefault="00771246" w:rsidP="00771246">
      <w:pPr>
        <w:pStyle w:val="ListParagraph"/>
        <w:numPr>
          <w:ilvl w:val="0"/>
          <w:numId w:val="112"/>
        </w:numPr>
        <w:rPr>
          <w:ins w:id="6388" w:author="DuyNgo" w:date="2012-08-10T07:43:00Z"/>
          <w:rFonts w:ascii="Times New Roman" w:hAnsi="Times New Roman" w:cs="Times New Roman"/>
          <w:sz w:val="24"/>
          <w:szCs w:val="24"/>
        </w:rPr>
      </w:pPr>
      <w:ins w:id="6389" w:author="DuyNgo" w:date="2012-08-10T07:43:00Z">
        <w:r w:rsidRPr="00657B96">
          <w:rPr>
            <w:rFonts w:ascii="Times New Roman" w:hAnsi="Times New Roman" w:cs="Times New Roman"/>
            <w:sz w:val="24"/>
            <w:szCs w:val="24"/>
            <w:rPrChange w:id="6390" w:author="DuyNgo" w:date="2012-08-10T08:15:00Z">
              <w:rPr>
                <w:rFonts w:ascii="Times New Roman" w:eastAsiaTheme="majorEastAsia" w:hAnsi="Times New Roman" w:cs="Times New Roman"/>
                <w:b/>
                <w:bCs/>
                <w:color w:val="365F91" w:themeColor="accent1" w:themeShade="BF"/>
                <w:sz w:val="24"/>
                <w:szCs w:val="24"/>
              </w:rPr>
            </w:rPrChange>
          </w:rPr>
          <w:t>Control, monitor, and update Project Status.</w:t>
        </w:r>
      </w:ins>
    </w:p>
    <w:p w:rsidR="00771246" w:rsidRPr="00657B96" w:rsidRDefault="00771246" w:rsidP="00771246">
      <w:pPr>
        <w:rPr>
          <w:ins w:id="6391" w:author="DuyNgo" w:date="2012-08-10T07:43:00Z"/>
          <w:rFonts w:ascii="Times New Roman" w:hAnsi="Times New Roman" w:cs="Times New Roman"/>
          <w:sz w:val="24"/>
          <w:szCs w:val="24"/>
          <w:rPrChange w:id="6392" w:author="DuyNgo" w:date="2012-08-10T08:15:00Z">
            <w:rPr>
              <w:ins w:id="6393" w:author="DuyNgo" w:date="2012-08-10T07:43:00Z"/>
              <w:rFonts w:ascii="Times New Roman" w:hAnsi="Times New Roman"/>
              <w:sz w:val="24"/>
            </w:rPr>
          </w:rPrChange>
        </w:rPr>
      </w:pPr>
      <w:ins w:id="6394" w:author="DuyNgo" w:date="2012-08-10T07:43:00Z">
        <w:r w:rsidRPr="00657B96">
          <w:rPr>
            <w:rFonts w:ascii="Times New Roman" w:hAnsi="Times New Roman" w:cs="Times New Roman"/>
            <w:sz w:val="24"/>
            <w:szCs w:val="24"/>
            <w:rPrChange w:id="6395" w:author="DuyNgo" w:date="2012-08-10T08:15:00Z">
              <w:rPr>
                <w:rFonts w:ascii="Times New Roman" w:eastAsiaTheme="majorEastAsia" w:hAnsi="Times New Roman" w:cstheme="majorBidi"/>
                <w:b/>
                <w:bCs/>
                <w:color w:val="365F91" w:themeColor="accent1" w:themeShade="BF"/>
                <w:sz w:val="24"/>
                <w:szCs w:val="28"/>
              </w:rPr>
            </w:rPrChange>
          </w:rPr>
          <w:t>Notes: These are not fully documented user stories. More is needed, but these should give you an idea.</w:t>
        </w:r>
      </w:ins>
    </w:p>
    <w:tbl>
      <w:tblPr>
        <w:tblStyle w:val="TableGrid"/>
        <w:tblW w:w="0" w:type="auto"/>
        <w:tblLook w:val="04A0" w:firstRow="1" w:lastRow="0" w:firstColumn="1" w:lastColumn="0" w:noHBand="0" w:noVBand="1"/>
      </w:tblPr>
      <w:tblGrid>
        <w:gridCol w:w="4512"/>
        <w:gridCol w:w="4492"/>
      </w:tblGrid>
      <w:tr w:rsidR="00771246" w:rsidRPr="00657B96" w:rsidTr="00227BA2">
        <w:trPr>
          <w:ins w:id="6396" w:author="DuyNgo" w:date="2012-08-10T07:43:00Z"/>
        </w:trPr>
        <w:tc>
          <w:tcPr>
            <w:tcW w:w="9576" w:type="dxa"/>
            <w:gridSpan w:val="2"/>
            <w:shd w:val="clear" w:color="auto" w:fill="95B3D7" w:themeFill="accent1" w:themeFillTint="99"/>
          </w:tcPr>
          <w:p w:rsidR="00771246" w:rsidRPr="00657B96" w:rsidRDefault="00771246" w:rsidP="00227BA2">
            <w:pPr>
              <w:spacing w:after="200" w:line="276" w:lineRule="auto"/>
              <w:jc w:val="center"/>
              <w:rPr>
                <w:ins w:id="6397" w:author="DuyNgo" w:date="2012-08-10T07:43:00Z"/>
                <w:rFonts w:ascii="Times New Roman" w:hAnsi="Times New Roman" w:cs="Times New Roman"/>
                <w:b/>
                <w:sz w:val="24"/>
                <w:szCs w:val="24"/>
                <w:rPrChange w:id="6398" w:author="DuyNgo" w:date="2012-08-10T08:15:00Z">
                  <w:rPr>
                    <w:ins w:id="6399" w:author="DuyNgo" w:date="2012-08-10T07:43:00Z"/>
                    <w:rFonts w:ascii="Times New Roman" w:hAnsi="Times New Roman"/>
                    <w:b/>
                    <w:sz w:val="24"/>
                  </w:rPr>
                </w:rPrChange>
              </w:rPr>
            </w:pPr>
            <w:ins w:id="6400" w:author="DuyNgo" w:date="2012-08-10T07:43:00Z">
              <w:r w:rsidRPr="00657B96">
                <w:rPr>
                  <w:rFonts w:ascii="Times New Roman" w:hAnsi="Times New Roman" w:cs="Times New Roman"/>
                  <w:b/>
                  <w:sz w:val="24"/>
                  <w:szCs w:val="24"/>
                  <w:rPrChange w:id="6401" w:author="DuyNgo" w:date="2012-08-10T08:15:00Z">
                    <w:rPr>
                      <w:rFonts w:ascii="Times New Roman" w:eastAsiaTheme="majorEastAsia" w:hAnsi="Times New Roman" w:cstheme="majorBidi"/>
                      <w:b/>
                      <w:bCs/>
                      <w:color w:val="365F91" w:themeColor="accent1" w:themeShade="BF"/>
                      <w:sz w:val="24"/>
                      <w:szCs w:val="28"/>
                    </w:rPr>
                  </w:rPrChange>
                </w:rPr>
                <w:t>Dashboard Controller Class</w:t>
              </w:r>
            </w:ins>
          </w:p>
        </w:tc>
      </w:tr>
      <w:tr w:rsidR="00771246" w:rsidRPr="00657B96" w:rsidTr="00227BA2">
        <w:trPr>
          <w:ins w:id="6402" w:author="DuyNgo" w:date="2012-08-10T07:43:00Z"/>
        </w:trPr>
        <w:tc>
          <w:tcPr>
            <w:tcW w:w="4788" w:type="dxa"/>
            <w:shd w:val="clear" w:color="auto" w:fill="DBE5F1" w:themeFill="accent1" w:themeFillTint="33"/>
          </w:tcPr>
          <w:p w:rsidR="00771246" w:rsidRPr="00657B96" w:rsidRDefault="00771246" w:rsidP="00227BA2">
            <w:pPr>
              <w:spacing w:after="200" w:line="276" w:lineRule="auto"/>
              <w:jc w:val="center"/>
              <w:rPr>
                <w:ins w:id="6403" w:author="DuyNgo" w:date="2012-08-10T07:43:00Z"/>
                <w:rFonts w:ascii="Times New Roman" w:hAnsi="Times New Roman" w:cs="Times New Roman"/>
                <w:sz w:val="24"/>
                <w:szCs w:val="24"/>
                <w:rPrChange w:id="6404" w:author="DuyNgo" w:date="2012-08-10T08:15:00Z">
                  <w:rPr>
                    <w:ins w:id="6405" w:author="DuyNgo" w:date="2012-08-10T07:43:00Z"/>
                    <w:rFonts w:ascii="Times New Roman" w:hAnsi="Times New Roman"/>
                    <w:sz w:val="24"/>
                  </w:rPr>
                </w:rPrChange>
              </w:rPr>
            </w:pPr>
            <w:ins w:id="6406" w:author="DuyNgo" w:date="2012-08-10T07:43:00Z">
              <w:r w:rsidRPr="00657B96">
                <w:rPr>
                  <w:rFonts w:ascii="Times New Roman" w:hAnsi="Times New Roman" w:cs="Times New Roman"/>
                  <w:sz w:val="24"/>
                  <w:szCs w:val="24"/>
                  <w:rPrChange w:id="6407"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657B96" w:rsidRDefault="00771246" w:rsidP="00227BA2">
            <w:pPr>
              <w:shd w:val="clear" w:color="FFFFCC" w:fill="FFFFFF"/>
              <w:spacing w:before="100" w:beforeAutospacing="1" w:after="100" w:afterAutospacing="1"/>
              <w:jc w:val="center"/>
              <w:rPr>
                <w:ins w:id="6408" w:author="DuyNgo" w:date="2012-08-10T07:43:00Z"/>
                <w:rFonts w:ascii="Times New Roman" w:hAnsi="Times New Roman" w:cs="Times New Roman"/>
                <w:sz w:val="24"/>
                <w:szCs w:val="24"/>
                <w:rPrChange w:id="6409" w:author="DuyNgo" w:date="2012-08-10T08:15:00Z">
                  <w:rPr>
                    <w:ins w:id="6410" w:author="DuyNgo" w:date="2012-08-10T07:43:00Z"/>
                    <w:rFonts w:ascii="Times New Roman" w:hAnsi="Times New Roman" w:cs="Tahoma"/>
                    <w:color w:val="000000"/>
                    <w:sz w:val="24"/>
                    <w:szCs w:val="20"/>
                  </w:rPr>
                </w:rPrChange>
              </w:rPr>
            </w:pPr>
            <w:ins w:id="6411" w:author="DuyNgo" w:date="2012-08-10T07:43:00Z">
              <w:r w:rsidRPr="00657B96">
                <w:rPr>
                  <w:rFonts w:ascii="Times New Roman" w:hAnsi="Times New Roman" w:cs="Times New Roman"/>
                  <w:sz w:val="24"/>
                  <w:szCs w:val="24"/>
                  <w:rPrChange w:id="6412"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657B96" w:rsidTr="00227BA2">
        <w:trPr>
          <w:ins w:id="6413" w:author="DuyNgo" w:date="2012-08-10T07:43:00Z"/>
        </w:trPr>
        <w:tc>
          <w:tcPr>
            <w:tcW w:w="4788" w:type="dxa"/>
          </w:tcPr>
          <w:p w:rsidR="00771246" w:rsidRPr="00657B96" w:rsidRDefault="00771246" w:rsidP="00771246">
            <w:pPr>
              <w:pStyle w:val="ListParagraph"/>
              <w:numPr>
                <w:ilvl w:val="0"/>
                <w:numId w:val="113"/>
              </w:numPr>
              <w:spacing w:after="200" w:line="276" w:lineRule="auto"/>
              <w:ind w:left="540"/>
              <w:rPr>
                <w:ins w:id="6414" w:author="DuyNgo" w:date="2012-08-10T07:43:00Z"/>
                <w:rFonts w:ascii="Times New Roman" w:hAnsi="Times New Roman" w:cs="Times New Roman"/>
                <w:sz w:val="24"/>
                <w:szCs w:val="24"/>
              </w:rPr>
            </w:pPr>
            <w:ins w:id="6415" w:author="DuyNgo" w:date="2012-08-10T07:43:00Z">
              <w:r w:rsidRPr="00657B96">
                <w:rPr>
                  <w:rFonts w:ascii="Times New Roman" w:hAnsi="Times New Roman" w:cs="Times New Roman"/>
                  <w:sz w:val="24"/>
                  <w:szCs w:val="24"/>
                  <w:rPrChange w:id="6416" w:author="DuyNgo" w:date="2012-08-10T08:15:00Z">
                    <w:rPr>
                      <w:rFonts w:ascii="Times New Roman" w:eastAsiaTheme="majorEastAsia" w:hAnsi="Times New Roman" w:cs="Times New Roman"/>
                      <w:b/>
                      <w:bCs/>
                      <w:color w:val="365F91" w:themeColor="accent1" w:themeShade="BF"/>
                      <w:sz w:val="24"/>
                      <w:szCs w:val="24"/>
                    </w:rPr>
                  </w:rPrChange>
                </w:rPr>
                <w:t>Provide overall information about projects ‘status including name, health, cost, progress, quality, efficiency, date, effort.</w:t>
              </w:r>
            </w:ins>
          </w:p>
          <w:p w:rsidR="00771246" w:rsidRPr="00657B96" w:rsidRDefault="00771246" w:rsidP="00771246">
            <w:pPr>
              <w:pStyle w:val="ListParagraph"/>
              <w:numPr>
                <w:ilvl w:val="0"/>
                <w:numId w:val="113"/>
              </w:numPr>
              <w:spacing w:after="200" w:line="276" w:lineRule="auto"/>
              <w:ind w:left="540"/>
              <w:rPr>
                <w:ins w:id="6417" w:author="DuyNgo" w:date="2012-08-10T07:43:00Z"/>
                <w:rFonts w:ascii="Times New Roman" w:hAnsi="Times New Roman" w:cs="Times New Roman"/>
                <w:sz w:val="24"/>
                <w:szCs w:val="24"/>
              </w:rPr>
            </w:pPr>
            <w:ins w:id="6418" w:author="DuyNgo" w:date="2012-08-10T07:43:00Z">
              <w:r w:rsidRPr="00657B96">
                <w:rPr>
                  <w:rFonts w:ascii="Times New Roman" w:hAnsi="Times New Roman" w:cs="Times New Roman"/>
                  <w:sz w:val="24"/>
                  <w:szCs w:val="24"/>
                  <w:rPrChange w:id="6419" w:author="DuyNgo" w:date="2012-08-10T08:15:00Z">
                    <w:rPr>
                      <w:rFonts w:ascii="Times New Roman" w:eastAsiaTheme="majorEastAsia" w:hAnsi="Times New Roman" w:cs="Times New Roman"/>
                      <w:b/>
                      <w:bCs/>
                      <w:color w:val="365F91" w:themeColor="accent1" w:themeShade="BF"/>
                      <w:sz w:val="24"/>
                      <w:szCs w:val="24"/>
                    </w:rPr>
                  </w:rPrChange>
                </w:rPr>
                <w:t>Allow user to filter projects by status, category, date, cost, progress, efficiency.</w:t>
              </w:r>
            </w:ins>
          </w:p>
          <w:p w:rsidR="00771246" w:rsidRPr="00657B96" w:rsidRDefault="00771246" w:rsidP="00771246">
            <w:pPr>
              <w:pStyle w:val="ListParagraph"/>
              <w:numPr>
                <w:ilvl w:val="0"/>
                <w:numId w:val="113"/>
              </w:numPr>
              <w:spacing w:after="200" w:line="276" w:lineRule="auto"/>
              <w:ind w:left="540"/>
              <w:rPr>
                <w:ins w:id="6420" w:author="DuyNgo" w:date="2012-08-10T07:43:00Z"/>
                <w:rFonts w:ascii="Times New Roman" w:hAnsi="Times New Roman" w:cs="Times New Roman"/>
                <w:sz w:val="24"/>
                <w:szCs w:val="24"/>
              </w:rPr>
            </w:pPr>
            <w:ins w:id="6421" w:author="DuyNgo" w:date="2012-08-10T07:43:00Z">
              <w:r w:rsidRPr="00657B96">
                <w:rPr>
                  <w:rFonts w:ascii="Times New Roman" w:hAnsi="Times New Roman" w:cs="Times New Roman"/>
                  <w:sz w:val="24"/>
                  <w:szCs w:val="24"/>
                  <w:rPrChange w:id="6422" w:author="DuyNgo" w:date="2012-08-10T08:15:00Z">
                    <w:rPr>
                      <w:rFonts w:ascii="Times New Roman" w:eastAsiaTheme="majorEastAsia" w:hAnsi="Times New Roman" w:cs="Times New Roman"/>
                      <w:b/>
                      <w:bCs/>
                      <w:color w:val="365F91" w:themeColor="accent1" w:themeShade="BF"/>
                      <w:sz w:val="24"/>
                      <w:szCs w:val="24"/>
                    </w:rPr>
                  </w:rPrChange>
                </w:rPr>
                <w:t>Allow user to sort projects by name, date, project manager.</w:t>
              </w:r>
            </w:ins>
          </w:p>
          <w:p w:rsidR="00771246" w:rsidRPr="00657B96" w:rsidRDefault="00771246" w:rsidP="00771246">
            <w:pPr>
              <w:pStyle w:val="ListParagraph"/>
              <w:numPr>
                <w:ilvl w:val="0"/>
                <w:numId w:val="113"/>
              </w:numPr>
              <w:spacing w:after="200" w:line="276" w:lineRule="auto"/>
              <w:ind w:left="540"/>
              <w:rPr>
                <w:ins w:id="6423" w:author="DuyNgo" w:date="2012-08-10T07:43:00Z"/>
                <w:rFonts w:ascii="Times New Roman" w:hAnsi="Times New Roman" w:cs="Times New Roman"/>
                <w:sz w:val="24"/>
                <w:szCs w:val="24"/>
              </w:rPr>
            </w:pPr>
            <w:ins w:id="6424" w:author="DuyNgo" w:date="2012-08-10T07:43:00Z">
              <w:r w:rsidRPr="00657B96">
                <w:rPr>
                  <w:rFonts w:ascii="Times New Roman" w:hAnsi="Times New Roman" w:cs="Times New Roman"/>
                  <w:sz w:val="24"/>
                  <w:szCs w:val="24"/>
                  <w:rPrChange w:id="6425" w:author="DuyNgo" w:date="2012-08-10T08:15:00Z">
                    <w:rPr>
                      <w:rFonts w:ascii="Times New Roman" w:eastAsiaTheme="majorEastAsia" w:hAnsi="Times New Roman" w:cs="Times New Roman"/>
                      <w:b/>
                      <w:bCs/>
                      <w:color w:val="365F91" w:themeColor="accent1" w:themeShade="BF"/>
                      <w:sz w:val="24"/>
                      <w:szCs w:val="24"/>
                    </w:rPr>
                  </w:rPrChange>
                </w:rPr>
                <w:t>Provide link to project detail information and export feature.</w:t>
              </w:r>
            </w:ins>
          </w:p>
        </w:tc>
        <w:tc>
          <w:tcPr>
            <w:tcW w:w="4788" w:type="dxa"/>
          </w:tcPr>
          <w:p w:rsidR="00771246" w:rsidRPr="00657B96" w:rsidRDefault="00771246" w:rsidP="00227BA2">
            <w:pPr>
              <w:shd w:val="clear" w:color="FFFFCC" w:fill="FFFFFF"/>
              <w:spacing w:before="100" w:beforeAutospacing="1" w:after="100" w:afterAutospacing="1"/>
              <w:rPr>
                <w:ins w:id="6426" w:author="DuyNgo" w:date="2012-08-10T07:43:00Z"/>
                <w:rFonts w:ascii="Times New Roman" w:hAnsi="Times New Roman" w:cs="Times New Roman"/>
                <w:sz w:val="24"/>
                <w:szCs w:val="24"/>
                <w:rPrChange w:id="6427" w:author="DuyNgo" w:date="2012-08-10T08:15:00Z">
                  <w:rPr>
                    <w:ins w:id="6428" w:author="DuyNgo" w:date="2012-08-10T07:43:00Z"/>
                    <w:rFonts w:ascii="Times New Roman" w:hAnsi="Times New Roman" w:cs="Tahoma"/>
                    <w:color w:val="000000"/>
                    <w:sz w:val="24"/>
                    <w:szCs w:val="20"/>
                  </w:rPr>
                </w:rPrChange>
              </w:rPr>
            </w:pPr>
            <w:ins w:id="6429" w:author="DuyNgo" w:date="2012-08-10T07:43:00Z">
              <w:r w:rsidRPr="00657B96">
                <w:rPr>
                  <w:rFonts w:ascii="Times New Roman" w:hAnsi="Times New Roman" w:cs="Times New Roman"/>
                  <w:sz w:val="24"/>
                  <w:szCs w:val="24"/>
                  <w:rPrChange w:id="6430"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657B96" w:rsidRDefault="00771246" w:rsidP="00227BA2">
            <w:pPr>
              <w:spacing w:after="200" w:line="276" w:lineRule="auto"/>
              <w:rPr>
                <w:ins w:id="6431" w:author="DuyNgo" w:date="2012-08-10T07:43:00Z"/>
                <w:rFonts w:ascii="Times New Roman" w:hAnsi="Times New Roman" w:cs="Times New Roman"/>
                <w:sz w:val="24"/>
                <w:szCs w:val="24"/>
                <w:rPrChange w:id="6432" w:author="DuyNgo" w:date="2012-08-10T08:15:00Z">
                  <w:rPr>
                    <w:ins w:id="6433" w:author="DuyNgo" w:date="2012-08-10T07:43:00Z"/>
                    <w:rFonts w:ascii="Times New Roman" w:hAnsi="Times New Roman"/>
                    <w:sz w:val="24"/>
                  </w:rPr>
                </w:rPrChange>
              </w:rPr>
            </w:pPr>
            <w:ins w:id="6434" w:author="DuyNgo" w:date="2012-08-10T07:43:00Z">
              <w:r w:rsidRPr="00657B96">
                <w:rPr>
                  <w:rFonts w:ascii="Times New Roman" w:hAnsi="Times New Roman" w:cs="Times New Roman"/>
                  <w:sz w:val="24"/>
                  <w:szCs w:val="24"/>
                  <w:rPrChange w:id="6435" w:author="DuyNgo" w:date="2012-08-10T08:15:00Z">
                    <w:rPr>
                      <w:rFonts w:ascii="Times New Roman" w:eastAsiaTheme="majorEastAsia" w:hAnsi="Times New Roman" w:cstheme="majorBidi"/>
                      <w:b/>
                      <w:bCs/>
                      <w:color w:val="365F91" w:themeColor="accent1" w:themeShade="BF"/>
                      <w:sz w:val="24"/>
                      <w:szCs w:val="28"/>
                    </w:rPr>
                  </w:rPrChange>
                </w:rPr>
                <w:t>Planner Class</w:t>
              </w:r>
            </w:ins>
          </w:p>
          <w:p w:rsidR="00771246" w:rsidRPr="00657B96" w:rsidRDefault="00771246" w:rsidP="00227BA2">
            <w:pPr>
              <w:spacing w:after="200" w:line="276" w:lineRule="auto"/>
              <w:rPr>
                <w:ins w:id="6436" w:author="DuyNgo" w:date="2012-08-10T07:43:00Z"/>
                <w:rFonts w:ascii="Times New Roman" w:hAnsi="Times New Roman" w:cs="Times New Roman"/>
                <w:sz w:val="24"/>
                <w:szCs w:val="24"/>
                <w:rPrChange w:id="6437" w:author="DuyNgo" w:date="2012-08-10T08:15:00Z">
                  <w:rPr>
                    <w:ins w:id="6438" w:author="DuyNgo" w:date="2012-08-10T07:43:00Z"/>
                    <w:rFonts w:ascii="Times New Roman" w:hAnsi="Times New Roman"/>
                    <w:sz w:val="24"/>
                  </w:rPr>
                </w:rPrChange>
              </w:rPr>
            </w:pPr>
            <w:ins w:id="6439" w:author="DuyNgo" w:date="2012-08-10T07:43:00Z">
              <w:r w:rsidRPr="00657B96">
                <w:rPr>
                  <w:rFonts w:ascii="Times New Roman" w:hAnsi="Times New Roman" w:cs="Times New Roman"/>
                  <w:sz w:val="24"/>
                  <w:szCs w:val="24"/>
                  <w:rPrChange w:id="6440" w:author="DuyNgo" w:date="2012-08-10T08:15:00Z">
                    <w:rPr>
                      <w:rFonts w:ascii="Times New Roman" w:eastAsiaTheme="majorEastAsia" w:hAnsi="Times New Roman" w:cstheme="majorBidi"/>
                      <w:b/>
                      <w:bCs/>
                      <w:color w:val="365F91" w:themeColor="accent1" w:themeShade="BF"/>
                      <w:sz w:val="24"/>
                      <w:szCs w:val="28"/>
                    </w:rPr>
                  </w:rPrChange>
                </w:rPr>
                <w:t>Cost Class</w:t>
              </w:r>
            </w:ins>
          </w:p>
          <w:p w:rsidR="00771246" w:rsidRPr="00657B96" w:rsidRDefault="00771246" w:rsidP="00227BA2">
            <w:pPr>
              <w:spacing w:after="200" w:line="276" w:lineRule="auto"/>
              <w:rPr>
                <w:ins w:id="6441" w:author="DuyNgo" w:date="2012-08-10T07:43:00Z"/>
                <w:rFonts w:ascii="Times New Roman" w:hAnsi="Times New Roman" w:cs="Times New Roman"/>
                <w:sz w:val="24"/>
                <w:szCs w:val="24"/>
                <w:rPrChange w:id="6442" w:author="DuyNgo" w:date="2012-08-10T08:15:00Z">
                  <w:rPr>
                    <w:ins w:id="6443" w:author="DuyNgo" w:date="2012-08-10T07:43:00Z"/>
                    <w:rFonts w:ascii="Times New Roman" w:hAnsi="Times New Roman"/>
                    <w:sz w:val="24"/>
                  </w:rPr>
                </w:rPrChange>
              </w:rPr>
            </w:pPr>
            <w:ins w:id="6444" w:author="DuyNgo" w:date="2012-08-10T07:43:00Z">
              <w:r w:rsidRPr="00657B96">
                <w:rPr>
                  <w:rFonts w:ascii="Times New Roman" w:hAnsi="Times New Roman" w:cs="Times New Roman"/>
                  <w:sz w:val="24"/>
                  <w:szCs w:val="24"/>
                  <w:rPrChange w:id="6445" w:author="DuyNgo" w:date="2012-08-10T08:15:00Z">
                    <w:rPr>
                      <w:rFonts w:ascii="Times New Roman" w:eastAsiaTheme="majorEastAsia" w:hAnsi="Times New Roman" w:cstheme="majorBidi"/>
                      <w:b/>
                      <w:bCs/>
                      <w:color w:val="365F91" w:themeColor="accent1" w:themeShade="BF"/>
                      <w:sz w:val="24"/>
                      <w:szCs w:val="28"/>
                    </w:rPr>
                  </w:rPrChange>
                </w:rPr>
                <w:t>DMS Class</w:t>
              </w:r>
            </w:ins>
          </w:p>
          <w:p w:rsidR="00771246" w:rsidRPr="00657B96" w:rsidRDefault="00771246" w:rsidP="00227BA2">
            <w:pPr>
              <w:spacing w:after="200" w:line="276" w:lineRule="auto"/>
              <w:rPr>
                <w:ins w:id="6446" w:author="DuyNgo" w:date="2012-08-10T07:43:00Z"/>
                <w:rFonts w:ascii="Times New Roman" w:hAnsi="Times New Roman" w:cs="Times New Roman"/>
                <w:sz w:val="24"/>
                <w:szCs w:val="24"/>
                <w:rPrChange w:id="6447" w:author="DuyNgo" w:date="2012-08-10T08:15:00Z">
                  <w:rPr>
                    <w:ins w:id="6448" w:author="DuyNgo" w:date="2012-08-10T07:43:00Z"/>
                    <w:rFonts w:ascii="Times New Roman" w:hAnsi="Times New Roman"/>
                    <w:sz w:val="24"/>
                  </w:rPr>
                </w:rPrChange>
              </w:rPr>
            </w:pPr>
            <w:ins w:id="6449" w:author="DuyNgo" w:date="2012-08-10T07:43:00Z">
              <w:r w:rsidRPr="00657B96">
                <w:rPr>
                  <w:rFonts w:ascii="Times New Roman" w:hAnsi="Times New Roman" w:cs="Times New Roman"/>
                  <w:sz w:val="24"/>
                  <w:szCs w:val="24"/>
                  <w:rPrChange w:id="6450" w:author="DuyNgo" w:date="2012-08-10T08:15:00Z">
                    <w:rPr>
                      <w:rFonts w:ascii="Times New Roman" w:eastAsiaTheme="majorEastAsia" w:hAnsi="Times New Roman" w:cstheme="majorBidi"/>
                      <w:b/>
                      <w:bCs/>
                      <w:color w:val="365F91" w:themeColor="accent1" w:themeShade="BF"/>
                      <w:sz w:val="24"/>
                      <w:szCs w:val="28"/>
                    </w:rPr>
                  </w:rPrChange>
                </w:rPr>
                <w:t>Timesheet Class</w:t>
              </w:r>
            </w:ins>
          </w:p>
        </w:tc>
      </w:tr>
    </w:tbl>
    <w:p w:rsidR="00771246" w:rsidRPr="00657B96" w:rsidRDefault="00771246" w:rsidP="00771246">
      <w:pPr>
        <w:rPr>
          <w:ins w:id="6451" w:author="DuyNgo" w:date="2012-08-10T07:43:00Z"/>
          <w:rFonts w:ascii="Times New Roman" w:hAnsi="Times New Roman" w:cs="Times New Roman"/>
          <w:sz w:val="24"/>
          <w:szCs w:val="24"/>
          <w:rPrChange w:id="6452" w:author="DuyNgo" w:date="2012-08-10T08:15:00Z">
            <w:rPr>
              <w:ins w:id="6453"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2"/>
        <w:gridCol w:w="4492"/>
      </w:tblGrid>
      <w:tr w:rsidR="00771246" w:rsidRPr="00657B96" w:rsidTr="00227BA2">
        <w:trPr>
          <w:ins w:id="6454" w:author="DuyNgo" w:date="2012-08-10T07:43:00Z"/>
        </w:trPr>
        <w:tc>
          <w:tcPr>
            <w:tcW w:w="9576" w:type="dxa"/>
            <w:gridSpan w:val="2"/>
            <w:shd w:val="clear" w:color="auto" w:fill="95B3D7" w:themeFill="accent1" w:themeFillTint="99"/>
          </w:tcPr>
          <w:p w:rsidR="00771246" w:rsidRPr="00657B96" w:rsidRDefault="00771246" w:rsidP="00227BA2">
            <w:pPr>
              <w:spacing w:after="200" w:line="276" w:lineRule="auto"/>
              <w:jc w:val="center"/>
              <w:rPr>
                <w:ins w:id="6455" w:author="DuyNgo" w:date="2012-08-10T07:43:00Z"/>
                <w:rFonts w:ascii="Times New Roman" w:hAnsi="Times New Roman" w:cs="Times New Roman"/>
                <w:b/>
                <w:sz w:val="24"/>
                <w:szCs w:val="24"/>
                <w:rPrChange w:id="6456" w:author="DuyNgo" w:date="2012-08-10T08:15:00Z">
                  <w:rPr>
                    <w:ins w:id="6457" w:author="DuyNgo" w:date="2012-08-10T07:43:00Z"/>
                    <w:rFonts w:ascii="Times New Roman" w:hAnsi="Times New Roman"/>
                    <w:b/>
                    <w:sz w:val="24"/>
                  </w:rPr>
                </w:rPrChange>
              </w:rPr>
            </w:pPr>
            <w:ins w:id="6458" w:author="DuyNgo" w:date="2012-08-10T07:43:00Z">
              <w:r w:rsidRPr="00657B96">
                <w:rPr>
                  <w:rFonts w:ascii="Times New Roman" w:hAnsi="Times New Roman" w:cs="Times New Roman"/>
                  <w:b/>
                  <w:sz w:val="24"/>
                  <w:szCs w:val="24"/>
                  <w:rPrChange w:id="6459" w:author="DuyNgo" w:date="2012-08-10T08:15:00Z">
                    <w:rPr>
                      <w:rFonts w:ascii="Times New Roman" w:eastAsiaTheme="majorEastAsia" w:hAnsi="Times New Roman" w:cstheme="majorBidi"/>
                      <w:b/>
                      <w:bCs/>
                      <w:color w:val="365F91" w:themeColor="accent1" w:themeShade="BF"/>
                      <w:sz w:val="24"/>
                      <w:szCs w:val="28"/>
                    </w:rPr>
                  </w:rPrChange>
                </w:rPr>
                <w:t>Planner Controller Class</w:t>
              </w:r>
            </w:ins>
          </w:p>
        </w:tc>
      </w:tr>
      <w:tr w:rsidR="00771246" w:rsidRPr="00657B96" w:rsidTr="00227BA2">
        <w:trPr>
          <w:ins w:id="6460" w:author="DuyNgo" w:date="2012-08-10T07:43:00Z"/>
        </w:trPr>
        <w:tc>
          <w:tcPr>
            <w:tcW w:w="4788" w:type="dxa"/>
            <w:shd w:val="clear" w:color="auto" w:fill="DBE5F1" w:themeFill="accent1" w:themeFillTint="33"/>
          </w:tcPr>
          <w:p w:rsidR="00771246" w:rsidRPr="00657B96" w:rsidRDefault="00771246" w:rsidP="00227BA2">
            <w:pPr>
              <w:spacing w:after="200" w:line="276" w:lineRule="auto"/>
              <w:jc w:val="center"/>
              <w:rPr>
                <w:ins w:id="6461" w:author="DuyNgo" w:date="2012-08-10T07:43:00Z"/>
                <w:rFonts w:ascii="Times New Roman" w:hAnsi="Times New Roman" w:cs="Times New Roman"/>
                <w:sz w:val="24"/>
                <w:szCs w:val="24"/>
                <w:rPrChange w:id="6462" w:author="DuyNgo" w:date="2012-08-10T08:15:00Z">
                  <w:rPr>
                    <w:ins w:id="6463" w:author="DuyNgo" w:date="2012-08-10T07:43:00Z"/>
                    <w:rFonts w:ascii="Times New Roman" w:hAnsi="Times New Roman"/>
                    <w:sz w:val="24"/>
                  </w:rPr>
                </w:rPrChange>
              </w:rPr>
            </w:pPr>
            <w:ins w:id="6464" w:author="DuyNgo" w:date="2012-08-10T07:43:00Z">
              <w:r w:rsidRPr="00657B96">
                <w:rPr>
                  <w:rFonts w:ascii="Times New Roman" w:hAnsi="Times New Roman" w:cs="Times New Roman"/>
                  <w:sz w:val="24"/>
                  <w:szCs w:val="24"/>
                  <w:rPrChange w:id="6465"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657B96" w:rsidRDefault="00771246" w:rsidP="00227BA2">
            <w:pPr>
              <w:shd w:val="clear" w:color="FFFFCC" w:fill="FFFFFF"/>
              <w:spacing w:before="100" w:beforeAutospacing="1" w:after="100" w:afterAutospacing="1"/>
              <w:jc w:val="center"/>
              <w:rPr>
                <w:ins w:id="6466" w:author="DuyNgo" w:date="2012-08-10T07:43:00Z"/>
                <w:rFonts w:ascii="Times New Roman" w:hAnsi="Times New Roman" w:cs="Times New Roman"/>
                <w:sz w:val="24"/>
                <w:szCs w:val="24"/>
                <w:rPrChange w:id="6467" w:author="DuyNgo" w:date="2012-08-10T08:15:00Z">
                  <w:rPr>
                    <w:ins w:id="6468" w:author="DuyNgo" w:date="2012-08-10T07:43:00Z"/>
                    <w:rFonts w:ascii="Times New Roman" w:hAnsi="Times New Roman" w:cs="Tahoma"/>
                    <w:color w:val="000000"/>
                    <w:sz w:val="24"/>
                    <w:szCs w:val="20"/>
                  </w:rPr>
                </w:rPrChange>
              </w:rPr>
            </w:pPr>
            <w:ins w:id="6469" w:author="DuyNgo" w:date="2012-08-10T07:43:00Z">
              <w:r w:rsidRPr="00657B96">
                <w:rPr>
                  <w:rFonts w:ascii="Times New Roman" w:hAnsi="Times New Roman" w:cs="Times New Roman"/>
                  <w:sz w:val="24"/>
                  <w:szCs w:val="24"/>
                  <w:rPrChange w:id="6470"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657B96" w:rsidTr="00227BA2">
        <w:trPr>
          <w:ins w:id="6471" w:author="DuyNgo" w:date="2012-08-10T07:43:00Z"/>
        </w:trPr>
        <w:tc>
          <w:tcPr>
            <w:tcW w:w="4788" w:type="dxa"/>
          </w:tcPr>
          <w:p w:rsidR="00771246" w:rsidRPr="00657B96" w:rsidRDefault="00771246" w:rsidP="00771246">
            <w:pPr>
              <w:pStyle w:val="ListParagraph"/>
              <w:numPr>
                <w:ilvl w:val="0"/>
                <w:numId w:val="114"/>
              </w:numPr>
              <w:spacing w:after="200" w:line="276" w:lineRule="auto"/>
              <w:ind w:left="540"/>
              <w:rPr>
                <w:ins w:id="6472" w:author="DuyNgo" w:date="2012-08-10T07:43:00Z"/>
                <w:rFonts w:ascii="Times New Roman" w:hAnsi="Times New Roman" w:cs="Times New Roman"/>
                <w:sz w:val="24"/>
                <w:szCs w:val="24"/>
              </w:rPr>
            </w:pPr>
            <w:ins w:id="6473" w:author="DuyNgo" w:date="2012-08-10T07:43:00Z">
              <w:r w:rsidRPr="00657B96">
                <w:rPr>
                  <w:rFonts w:ascii="Times New Roman" w:hAnsi="Times New Roman" w:cs="Times New Roman"/>
                  <w:sz w:val="24"/>
                  <w:szCs w:val="24"/>
                  <w:rPrChange w:id="6474" w:author="DuyNgo" w:date="2012-08-10T08:15:00Z">
                    <w:rPr>
                      <w:rFonts w:ascii="Times New Roman" w:eastAsiaTheme="majorEastAsia" w:hAnsi="Times New Roman" w:cs="Times New Roman"/>
                      <w:b/>
                      <w:bCs/>
                      <w:color w:val="365F91" w:themeColor="accent1" w:themeShade="BF"/>
                      <w:sz w:val="24"/>
                      <w:szCs w:val="24"/>
                    </w:rPr>
                  </w:rPrChange>
                </w:rPr>
                <w:t>Allow project manager to manage tasks: add new task, update, delete, assign, monitor progress, completeness rate, and date.</w:t>
              </w:r>
            </w:ins>
          </w:p>
          <w:p w:rsidR="00771246" w:rsidRPr="00657B96" w:rsidRDefault="00771246" w:rsidP="00771246">
            <w:pPr>
              <w:pStyle w:val="ListParagraph"/>
              <w:numPr>
                <w:ilvl w:val="0"/>
                <w:numId w:val="114"/>
              </w:numPr>
              <w:spacing w:after="200" w:line="276" w:lineRule="auto"/>
              <w:ind w:left="540"/>
              <w:rPr>
                <w:ins w:id="6475" w:author="DuyNgo" w:date="2012-08-10T07:43:00Z"/>
                <w:rFonts w:ascii="Times New Roman" w:hAnsi="Times New Roman" w:cs="Times New Roman"/>
                <w:sz w:val="24"/>
                <w:szCs w:val="24"/>
              </w:rPr>
            </w:pPr>
            <w:ins w:id="6476" w:author="DuyNgo" w:date="2012-08-10T07:43:00Z">
              <w:r w:rsidRPr="00657B96">
                <w:rPr>
                  <w:rFonts w:ascii="Times New Roman" w:hAnsi="Times New Roman" w:cs="Times New Roman"/>
                  <w:sz w:val="24"/>
                  <w:szCs w:val="24"/>
                  <w:rPrChange w:id="6477" w:author="DuyNgo" w:date="2012-08-10T08:15:00Z">
                    <w:rPr>
                      <w:rFonts w:ascii="Times New Roman" w:eastAsiaTheme="majorEastAsia" w:hAnsi="Times New Roman" w:cs="Times New Roman"/>
                      <w:b/>
                      <w:bCs/>
                      <w:color w:val="365F91" w:themeColor="accent1" w:themeShade="BF"/>
                      <w:sz w:val="24"/>
                      <w:szCs w:val="24"/>
                    </w:rPr>
                  </w:rPrChange>
                </w:rPr>
                <w:t>Feature filter projects by status, assigned to.</w:t>
              </w:r>
            </w:ins>
          </w:p>
          <w:p w:rsidR="00771246" w:rsidRPr="00657B96" w:rsidRDefault="00771246" w:rsidP="00771246">
            <w:pPr>
              <w:pStyle w:val="ListParagraph"/>
              <w:numPr>
                <w:ilvl w:val="0"/>
                <w:numId w:val="114"/>
              </w:numPr>
              <w:spacing w:after="200" w:line="276" w:lineRule="auto"/>
              <w:ind w:left="540"/>
              <w:rPr>
                <w:ins w:id="6478" w:author="DuyNgo" w:date="2012-08-10T07:43:00Z"/>
                <w:rFonts w:ascii="Times New Roman" w:hAnsi="Times New Roman" w:cs="Times New Roman"/>
                <w:sz w:val="24"/>
                <w:szCs w:val="24"/>
              </w:rPr>
            </w:pPr>
            <w:ins w:id="6479" w:author="DuyNgo" w:date="2012-08-10T07:43:00Z">
              <w:r w:rsidRPr="00657B96">
                <w:rPr>
                  <w:rFonts w:ascii="Times New Roman" w:hAnsi="Times New Roman" w:cs="Times New Roman"/>
                  <w:sz w:val="24"/>
                  <w:szCs w:val="24"/>
                  <w:rPrChange w:id="6480" w:author="DuyNgo" w:date="2012-08-10T08:15:00Z">
                    <w:rPr>
                      <w:rFonts w:ascii="Times New Roman" w:eastAsiaTheme="majorEastAsia" w:hAnsi="Times New Roman" w:cs="Times New Roman"/>
                      <w:b/>
                      <w:bCs/>
                      <w:color w:val="365F91" w:themeColor="accent1" w:themeShade="BF"/>
                      <w:sz w:val="24"/>
                      <w:szCs w:val="24"/>
                    </w:rPr>
                  </w:rPrChange>
                </w:rPr>
                <w:t>Allow user to sort status, date, assigned to.</w:t>
              </w:r>
            </w:ins>
          </w:p>
          <w:p w:rsidR="00771246" w:rsidRPr="00657B96" w:rsidRDefault="00771246" w:rsidP="00771246">
            <w:pPr>
              <w:pStyle w:val="ListParagraph"/>
              <w:numPr>
                <w:ilvl w:val="0"/>
                <w:numId w:val="114"/>
              </w:numPr>
              <w:spacing w:after="200" w:line="276" w:lineRule="auto"/>
              <w:ind w:left="540"/>
              <w:rPr>
                <w:ins w:id="6481" w:author="DuyNgo" w:date="2012-08-10T07:43:00Z"/>
                <w:rFonts w:ascii="Times New Roman" w:hAnsi="Times New Roman" w:cs="Times New Roman"/>
                <w:sz w:val="24"/>
                <w:szCs w:val="24"/>
              </w:rPr>
            </w:pPr>
            <w:ins w:id="6482" w:author="DuyNgo" w:date="2012-08-10T07:43:00Z">
              <w:r w:rsidRPr="00657B96">
                <w:rPr>
                  <w:rFonts w:ascii="Times New Roman" w:hAnsi="Times New Roman" w:cs="Times New Roman"/>
                  <w:sz w:val="24"/>
                  <w:szCs w:val="24"/>
                  <w:rPrChange w:id="6483" w:author="DuyNgo" w:date="2012-08-10T08:15:00Z">
                    <w:rPr>
                      <w:rFonts w:ascii="Times New Roman" w:eastAsiaTheme="majorEastAsia" w:hAnsi="Times New Roman" w:cs="Times New Roman"/>
                      <w:b/>
                      <w:bCs/>
                      <w:color w:val="365F91" w:themeColor="accent1" w:themeShade="BF"/>
                      <w:sz w:val="24"/>
                      <w:szCs w:val="24"/>
                    </w:rPr>
                  </w:rPrChange>
                </w:rPr>
                <w:t>Import feature using Microsoft Project and export report.</w:t>
              </w:r>
            </w:ins>
          </w:p>
          <w:p w:rsidR="00771246" w:rsidRPr="00657B96" w:rsidRDefault="00771246" w:rsidP="00771246">
            <w:pPr>
              <w:pStyle w:val="ListParagraph"/>
              <w:numPr>
                <w:ilvl w:val="0"/>
                <w:numId w:val="114"/>
              </w:numPr>
              <w:spacing w:after="200" w:line="276" w:lineRule="auto"/>
              <w:ind w:left="540"/>
              <w:rPr>
                <w:ins w:id="6484" w:author="DuyNgo" w:date="2012-08-10T07:43:00Z"/>
                <w:rFonts w:ascii="Times New Roman" w:hAnsi="Times New Roman" w:cs="Times New Roman"/>
                <w:sz w:val="24"/>
                <w:szCs w:val="24"/>
              </w:rPr>
            </w:pPr>
            <w:ins w:id="6485" w:author="DuyNgo" w:date="2012-08-10T07:43:00Z">
              <w:r w:rsidRPr="00657B96">
                <w:rPr>
                  <w:rFonts w:ascii="Times New Roman" w:hAnsi="Times New Roman" w:cs="Times New Roman"/>
                  <w:sz w:val="24"/>
                  <w:szCs w:val="24"/>
                  <w:rPrChange w:id="6486" w:author="DuyNgo" w:date="2012-08-10T08:15:00Z">
                    <w:rPr>
                      <w:rFonts w:ascii="Times New Roman" w:eastAsiaTheme="majorEastAsia" w:hAnsi="Times New Roman" w:cs="Times New Roman"/>
                      <w:b/>
                      <w:bCs/>
                      <w:color w:val="365F91" w:themeColor="accent1" w:themeShade="BF"/>
                      <w:sz w:val="24"/>
                      <w:szCs w:val="24"/>
                    </w:rPr>
                  </w:rPrChange>
                </w:rPr>
                <w:t>Team members can update tasks’ progress.</w:t>
              </w:r>
            </w:ins>
          </w:p>
          <w:p w:rsidR="00771246" w:rsidRPr="00657B96" w:rsidRDefault="00771246" w:rsidP="00227BA2">
            <w:pPr>
              <w:spacing w:after="200" w:line="276" w:lineRule="auto"/>
              <w:rPr>
                <w:ins w:id="6487" w:author="DuyNgo" w:date="2012-08-10T07:43:00Z"/>
                <w:rFonts w:ascii="Times New Roman" w:hAnsi="Times New Roman" w:cs="Times New Roman"/>
                <w:sz w:val="24"/>
                <w:szCs w:val="24"/>
                <w:rPrChange w:id="6488" w:author="DuyNgo" w:date="2012-08-10T08:15:00Z">
                  <w:rPr>
                    <w:ins w:id="6489" w:author="DuyNgo" w:date="2012-08-10T07:43:00Z"/>
                    <w:rFonts w:ascii="Times New Roman" w:hAnsi="Times New Roman"/>
                    <w:sz w:val="24"/>
                  </w:rPr>
                </w:rPrChange>
              </w:rPr>
            </w:pPr>
          </w:p>
        </w:tc>
        <w:tc>
          <w:tcPr>
            <w:tcW w:w="4788" w:type="dxa"/>
          </w:tcPr>
          <w:p w:rsidR="00771246" w:rsidRPr="00657B96" w:rsidRDefault="00771246" w:rsidP="00227BA2">
            <w:pPr>
              <w:shd w:val="clear" w:color="FFFFCC" w:fill="FFFFFF"/>
              <w:spacing w:before="100" w:beforeAutospacing="1" w:after="100" w:afterAutospacing="1"/>
              <w:rPr>
                <w:ins w:id="6490" w:author="DuyNgo" w:date="2012-08-10T07:43:00Z"/>
                <w:rFonts w:ascii="Times New Roman" w:hAnsi="Times New Roman" w:cs="Times New Roman"/>
                <w:sz w:val="24"/>
                <w:szCs w:val="24"/>
                <w:rPrChange w:id="6491" w:author="DuyNgo" w:date="2012-08-10T08:15:00Z">
                  <w:rPr>
                    <w:ins w:id="6492" w:author="DuyNgo" w:date="2012-08-10T07:43:00Z"/>
                    <w:rFonts w:ascii="Times New Roman" w:hAnsi="Times New Roman" w:cs="Tahoma"/>
                    <w:color w:val="000000"/>
                    <w:sz w:val="24"/>
                    <w:szCs w:val="20"/>
                  </w:rPr>
                </w:rPrChange>
              </w:rPr>
            </w:pPr>
            <w:ins w:id="6493" w:author="DuyNgo" w:date="2012-08-10T07:43:00Z">
              <w:r w:rsidRPr="00657B96">
                <w:rPr>
                  <w:rFonts w:ascii="Times New Roman" w:hAnsi="Times New Roman" w:cs="Times New Roman"/>
                  <w:sz w:val="24"/>
                  <w:szCs w:val="24"/>
                  <w:rPrChange w:id="6494"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657B96" w:rsidRDefault="00771246" w:rsidP="00227BA2">
            <w:pPr>
              <w:spacing w:after="200" w:line="276" w:lineRule="auto"/>
              <w:rPr>
                <w:ins w:id="6495" w:author="DuyNgo" w:date="2012-08-10T07:43:00Z"/>
                <w:rFonts w:ascii="Times New Roman" w:hAnsi="Times New Roman" w:cs="Times New Roman"/>
                <w:sz w:val="24"/>
                <w:szCs w:val="24"/>
                <w:rPrChange w:id="6496" w:author="DuyNgo" w:date="2012-08-10T08:15:00Z">
                  <w:rPr>
                    <w:ins w:id="6497" w:author="DuyNgo" w:date="2012-08-10T07:43:00Z"/>
                    <w:rFonts w:ascii="Times New Roman" w:hAnsi="Times New Roman"/>
                    <w:sz w:val="24"/>
                  </w:rPr>
                </w:rPrChange>
              </w:rPr>
            </w:pPr>
            <w:ins w:id="6498" w:author="DuyNgo" w:date="2012-08-10T07:43:00Z">
              <w:r w:rsidRPr="00657B96">
                <w:rPr>
                  <w:rFonts w:ascii="Times New Roman" w:hAnsi="Times New Roman" w:cs="Times New Roman"/>
                  <w:sz w:val="24"/>
                  <w:szCs w:val="24"/>
                  <w:rPrChange w:id="6499" w:author="DuyNgo" w:date="2012-08-10T08:15:00Z">
                    <w:rPr>
                      <w:rFonts w:ascii="Times New Roman" w:eastAsiaTheme="majorEastAsia" w:hAnsi="Times New Roman" w:cstheme="majorBidi"/>
                      <w:b/>
                      <w:bCs/>
                      <w:color w:val="365F91" w:themeColor="accent1" w:themeShade="BF"/>
                      <w:sz w:val="24"/>
                      <w:szCs w:val="28"/>
                    </w:rPr>
                  </w:rPrChange>
                </w:rPr>
                <w:t>User Class</w:t>
              </w:r>
            </w:ins>
          </w:p>
          <w:p w:rsidR="00771246" w:rsidRPr="00657B96" w:rsidRDefault="00771246" w:rsidP="00227BA2">
            <w:pPr>
              <w:spacing w:after="200" w:line="276" w:lineRule="auto"/>
              <w:rPr>
                <w:ins w:id="6500" w:author="DuyNgo" w:date="2012-08-10T07:43:00Z"/>
                <w:rFonts w:ascii="Times New Roman" w:hAnsi="Times New Roman" w:cs="Times New Roman"/>
                <w:sz w:val="24"/>
                <w:szCs w:val="24"/>
                <w:rPrChange w:id="6501" w:author="DuyNgo" w:date="2012-08-10T08:15:00Z">
                  <w:rPr>
                    <w:ins w:id="6502" w:author="DuyNgo" w:date="2012-08-10T07:43:00Z"/>
                    <w:rFonts w:ascii="Times New Roman" w:hAnsi="Times New Roman"/>
                    <w:sz w:val="24"/>
                  </w:rPr>
                </w:rPrChange>
              </w:rPr>
            </w:pPr>
            <w:ins w:id="6503" w:author="DuyNgo" w:date="2012-08-10T07:43:00Z">
              <w:r w:rsidRPr="00657B96">
                <w:rPr>
                  <w:rFonts w:ascii="Times New Roman" w:hAnsi="Times New Roman" w:cs="Times New Roman"/>
                  <w:sz w:val="24"/>
                  <w:szCs w:val="24"/>
                  <w:rPrChange w:id="6504" w:author="DuyNgo" w:date="2012-08-10T08:15:00Z">
                    <w:rPr>
                      <w:rFonts w:ascii="Times New Roman" w:eastAsiaTheme="majorEastAsia" w:hAnsi="Times New Roman" w:cstheme="majorBidi"/>
                      <w:b/>
                      <w:bCs/>
                      <w:color w:val="365F91" w:themeColor="accent1" w:themeShade="BF"/>
                      <w:sz w:val="24"/>
                      <w:szCs w:val="28"/>
                    </w:rPr>
                  </w:rPrChange>
                </w:rPr>
                <w:t>Stage Class</w:t>
              </w:r>
            </w:ins>
          </w:p>
          <w:p w:rsidR="00771246" w:rsidRPr="00657B96" w:rsidRDefault="00771246" w:rsidP="00227BA2">
            <w:pPr>
              <w:spacing w:after="200" w:line="276" w:lineRule="auto"/>
              <w:rPr>
                <w:ins w:id="6505" w:author="DuyNgo" w:date="2012-08-10T07:43:00Z"/>
                <w:rFonts w:ascii="Times New Roman" w:hAnsi="Times New Roman" w:cs="Times New Roman"/>
                <w:sz w:val="24"/>
                <w:szCs w:val="24"/>
                <w:rPrChange w:id="6506" w:author="DuyNgo" w:date="2012-08-10T08:15:00Z">
                  <w:rPr>
                    <w:ins w:id="6507" w:author="DuyNgo" w:date="2012-08-10T07:43:00Z"/>
                    <w:rFonts w:ascii="Times New Roman" w:hAnsi="Times New Roman"/>
                    <w:sz w:val="24"/>
                  </w:rPr>
                </w:rPrChange>
              </w:rPr>
            </w:pPr>
            <w:ins w:id="6508" w:author="DuyNgo" w:date="2012-08-10T07:43:00Z">
              <w:r w:rsidRPr="00657B96">
                <w:rPr>
                  <w:rFonts w:ascii="Times New Roman" w:hAnsi="Times New Roman" w:cs="Times New Roman"/>
                  <w:sz w:val="24"/>
                  <w:szCs w:val="24"/>
                  <w:rPrChange w:id="6509" w:author="DuyNgo" w:date="2012-08-10T08:15:00Z">
                    <w:rPr>
                      <w:rFonts w:ascii="Times New Roman" w:eastAsiaTheme="majorEastAsia" w:hAnsi="Times New Roman" w:cstheme="majorBidi"/>
                      <w:b/>
                      <w:bCs/>
                      <w:color w:val="365F91" w:themeColor="accent1" w:themeShade="BF"/>
                      <w:sz w:val="24"/>
                      <w:szCs w:val="28"/>
                    </w:rPr>
                  </w:rPrChange>
                </w:rPr>
                <w:t>Product Class</w:t>
              </w:r>
            </w:ins>
          </w:p>
        </w:tc>
      </w:tr>
    </w:tbl>
    <w:p w:rsidR="00771246" w:rsidRPr="00657B96" w:rsidRDefault="00771246" w:rsidP="00771246">
      <w:pPr>
        <w:rPr>
          <w:ins w:id="6510" w:author="DuyNgo" w:date="2012-08-10T07:43:00Z"/>
          <w:rFonts w:ascii="Times New Roman" w:hAnsi="Times New Roman" w:cs="Times New Roman"/>
          <w:sz w:val="24"/>
          <w:szCs w:val="24"/>
          <w:rPrChange w:id="6511" w:author="DuyNgo" w:date="2012-08-10T08:15:00Z">
            <w:rPr>
              <w:ins w:id="6512"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5"/>
        <w:gridCol w:w="4489"/>
      </w:tblGrid>
      <w:tr w:rsidR="00771246" w:rsidRPr="00657B96" w:rsidTr="00227BA2">
        <w:trPr>
          <w:ins w:id="6513" w:author="DuyNgo" w:date="2012-08-10T07:43:00Z"/>
        </w:trPr>
        <w:tc>
          <w:tcPr>
            <w:tcW w:w="9576" w:type="dxa"/>
            <w:gridSpan w:val="2"/>
            <w:shd w:val="clear" w:color="auto" w:fill="95B3D7" w:themeFill="accent1" w:themeFillTint="99"/>
          </w:tcPr>
          <w:p w:rsidR="00771246" w:rsidRPr="00657B96" w:rsidRDefault="00771246" w:rsidP="00227BA2">
            <w:pPr>
              <w:spacing w:after="200" w:line="276" w:lineRule="auto"/>
              <w:jc w:val="center"/>
              <w:rPr>
                <w:ins w:id="6514" w:author="DuyNgo" w:date="2012-08-10T07:43:00Z"/>
                <w:rFonts w:ascii="Times New Roman" w:hAnsi="Times New Roman" w:cs="Times New Roman"/>
                <w:b/>
                <w:sz w:val="24"/>
                <w:szCs w:val="24"/>
                <w:rPrChange w:id="6515" w:author="DuyNgo" w:date="2012-08-10T08:15:00Z">
                  <w:rPr>
                    <w:ins w:id="6516" w:author="DuyNgo" w:date="2012-08-10T07:43:00Z"/>
                    <w:rFonts w:ascii="Times New Roman" w:hAnsi="Times New Roman"/>
                    <w:b/>
                    <w:sz w:val="24"/>
                  </w:rPr>
                </w:rPrChange>
              </w:rPr>
            </w:pPr>
            <w:ins w:id="6517" w:author="DuyNgo" w:date="2012-08-10T07:43:00Z">
              <w:r w:rsidRPr="00657B96">
                <w:rPr>
                  <w:rFonts w:ascii="Times New Roman" w:hAnsi="Times New Roman" w:cs="Times New Roman"/>
                  <w:b/>
                  <w:sz w:val="24"/>
                  <w:szCs w:val="24"/>
                  <w:rPrChange w:id="6518" w:author="DuyNgo" w:date="2012-08-10T08:15:00Z">
                    <w:rPr>
                      <w:rFonts w:ascii="Times New Roman" w:eastAsiaTheme="majorEastAsia" w:hAnsi="Times New Roman" w:cstheme="majorBidi"/>
                      <w:b/>
                      <w:bCs/>
                      <w:color w:val="365F91" w:themeColor="accent1" w:themeShade="BF"/>
                      <w:sz w:val="24"/>
                      <w:szCs w:val="28"/>
                    </w:rPr>
                  </w:rPrChange>
                </w:rPr>
                <w:t>Project Controller Class</w:t>
              </w:r>
            </w:ins>
          </w:p>
        </w:tc>
      </w:tr>
      <w:tr w:rsidR="00771246" w:rsidRPr="00657B96" w:rsidTr="00227BA2">
        <w:trPr>
          <w:ins w:id="6519" w:author="DuyNgo" w:date="2012-08-10T07:43:00Z"/>
        </w:trPr>
        <w:tc>
          <w:tcPr>
            <w:tcW w:w="4788" w:type="dxa"/>
            <w:shd w:val="clear" w:color="auto" w:fill="DBE5F1" w:themeFill="accent1" w:themeFillTint="33"/>
          </w:tcPr>
          <w:p w:rsidR="00771246" w:rsidRPr="00657B96" w:rsidRDefault="00771246" w:rsidP="00227BA2">
            <w:pPr>
              <w:spacing w:after="200" w:line="276" w:lineRule="auto"/>
              <w:jc w:val="center"/>
              <w:rPr>
                <w:ins w:id="6520" w:author="DuyNgo" w:date="2012-08-10T07:43:00Z"/>
                <w:rFonts w:ascii="Times New Roman" w:hAnsi="Times New Roman" w:cs="Times New Roman"/>
                <w:sz w:val="24"/>
                <w:szCs w:val="24"/>
                <w:rPrChange w:id="6521" w:author="DuyNgo" w:date="2012-08-10T08:15:00Z">
                  <w:rPr>
                    <w:ins w:id="6522" w:author="DuyNgo" w:date="2012-08-10T07:43:00Z"/>
                    <w:rFonts w:ascii="Times New Roman" w:hAnsi="Times New Roman"/>
                    <w:sz w:val="24"/>
                  </w:rPr>
                </w:rPrChange>
              </w:rPr>
            </w:pPr>
            <w:ins w:id="6523" w:author="DuyNgo" w:date="2012-08-10T07:43:00Z">
              <w:r w:rsidRPr="00657B96">
                <w:rPr>
                  <w:rFonts w:ascii="Times New Roman" w:hAnsi="Times New Roman" w:cs="Times New Roman"/>
                  <w:sz w:val="24"/>
                  <w:szCs w:val="24"/>
                  <w:rPrChange w:id="6524"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657B96" w:rsidRDefault="00771246" w:rsidP="00227BA2">
            <w:pPr>
              <w:shd w:val="clear" w:color="FFFFCC" w:fill="FFFFFF"/>
              <w:spacing w:before="100" w:beforeAutospacing="1" w:after="100" w:afterAutospacing="1"/>
              <w:jc w:val="center"/>
              <w:rPr>
                <w:ins w:id="6525" w:author="DuyNgo" w:date="2012-08-10T07:43:00Z"/>
                <w:rFonts w:ascii="Times New Roman" w:hAnsi="Times New Roman" w:cs="Times New Roman"/>
                <w:sz w:val="24"/>
                <w:szCs w:val="24"/>
                <w:rPrChange w:id="6526" w:author="DuyNgo" w:date="2012-08-10T08:15:00Z">
                  <w:rPr>
                    <w:ins w:id="6527" w:author="DuyNgo" w:date="2012-08-10T07:43:00Z"/>
                    <w:rFonts w:ascii="Times New Roman" w:hAnsi="Times New Roman" w:cs="Tahoma"/>
                    <w:color w:val="000000"/>
                    <w:sz w:val="24"/>
                    <w:szCs w:val="20"/>
                  </w:rPr>
                </w:rPrChange>
              </w:rPr>
            </w:pPr>
            <w:ins w:id="6528" w:author="DuyNgo" w:date="2012-08-10T07:43:00Z">
              <w:r w:rsidRPr="00657B96">
                <w:rPr>
                  <w:rFonts w:ascii="Times New Roman" w:hAnsi="Times New Roman" w:cs="Times New Roman"/>
                  <w:sz w:val="24"/>
                  <w:szCs w:val="24"/>
                  <w:rPrChange w:id="6529"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657B96" w:rsidTr="00227BA2">
        <w:trPr>
          <w:ins w:id="6530" w:author="DuyNgo" w:date="2012-08-10T07:43:00Z"/>
        </w:trPr>
        <w:tc>
          <w:tcPr>
            <w:tcW w:w="4788" w:type="dxa"/>
          </w:tcPr>
          <w:p w:rsidR="00771246" w:rsidRPr="00657B96" w:rsidRDefault="00771246" w:rsidP="00771246">
            <w:pPr>
              <w:pStyle w:val="ListParagraph"/>
              <w:numPr>
                <w:ilvl w:val="0"/>
                <w:numId w:val="115"/>
              </w:numPr>
              <w:spacing w:after="200" w:line="276" w:lineRule="auto"/>
              <w:ind w:left="540"/>
              <w:rPr>
                <w:ins w:id="6531" w:author="DuyNgo" w:date="2012-08-10T07:43:00Z"/>
                <w:rFonts w:ascii="Times New Roman" w:hAnsi="Times New Roman" w:cs="Times New Roman"/>
                <w:sz w:val="24"/>
                <w:szCs w:val="24"/>
              </w:rPr>
            </w:pPr>
            <w:ins w:id="6532" w:author="DuyNgo" w:date="2012-08-10T07:43:00Z">
              <w:r w:rsidRPr="00657B96">
                <w:rPr>
                  <w:rFonts w:ascii="Times New Roman" w:hAnsi="Times New Roman" w:cs="Times New Roman"/>
                  <w:sz w:val="24"/>
                  <w:szCs w:val="24"/>
                  <w:rPrChange w:id="6533" w:author="DuyNgo" w:date="2012-08-10T08:15:00Z">
                    <w:rPr>
                      <w:rFonts w:ascii="Times New Roman" w:eastAsiaTheme="majorEastAsia" w:hAnsi="Times New Roman" w:cs="Times New Roman"/>
                      <w:b/>
                      <w:bCs/>
                      <w:color w:val="365F91" w:themeColor="accent1" w:themeShade="BF"/>
                      <w:sz w:val="24"/>
                      <w:szCs w:val="24"/>
                    </w:rPr>
                  </w:rPrChange>
                </w:rPr>
                <w:t>Team Management</w:t>
              </w:r>
            </w:ins>
          </w:p>
          <w:p w:rsidR="00771246" w:rsidRPr="00657B96" w:rsidRDefault="00771246" w:rsidP="00771246">
            <w:pPr>
              <w:pStyle w:val="ListParagraph"/>
              <w:numPr>
                <w:ilvl w:val="0"/>
                <w:numId w:val="115"/>
              </w:numPr>
              <w:spacing w:after="200" w:line="276" w:lineRule="auto"/>
              <w:ind w:left="540"/>
              <w:rPr>
                <w:ins w:id="6534" w:author="DuyNgo" w:date="2012-08-10T07:43:00Z"/>
                <w:rFonts w:ascii="Times New Roman" w:hAnsi="Times New Roman" w:cs="Times New Roman"/>
                <w:sz w:val="24"/>
                <w:szCs w:val="24"/>
              </w:rPr>
            </w:pPr>
            <w:ins w:id="6535" w:author="DuyNgo" w:date="2012-08-10T07:43:00Z">
              <w:r w:rsidRPr="00657B96">
                <w:rPr>
                  <w:rFonts w:ascii="Times New Roman" w:hAnsi="Times New Roman" w:cs="Times New Roman"/>
                  <w:sz w:val="24"/>
                  <w:szCs w:val="24"/>
                  <w:rPrChange w:id="6536" w:author="DuyNgo" w:date="2012-08-10T08:15:00Z">
                    <w:rPr>
                      <w:rFonts w:ascii="Times New Roman" w:eastAsiaTheme="majorEastAsia" w:hAnsi="Times New Roman" w:cs="Times New Roman"/>
                      <w:b/>
                      <w:bCs/>
                      <w:color w:val="365F91" w:themeColor="accent1" w:themeShade="BF"/>
                      <w:sz w:val="24"/>
                      <w:szCs w:val="24"/>
                    </w:rPr>
                  </w:rPrChange>
                </w:rPr>
                <w:t>Project Module Management</w:t>
              </w:r>
            </w:ins>
          </w:p>
          <w:p w:rsidR="00771246" w:rsidRPr="00657B96" w:rsidRDefault="00771246" w:rsidP="00771246">
            <w:pPr>
              <w:pStyle w:val="ListParagraph"/>
              <w:numPr>
                <w:ilvl w:val="0"/>
                <w:numId w:val="115"/>
              </w:numPr>
              <w:spacing w:after="200" w:line="276" w:lineRule="auto"/>
              <w:ind w:left="540"/>
              <w:rPr>
                <w:ins w:id="6537" w:author="DuyNgo" w:date="2012-08-10T07:43:00Z"/>
                <w:rFonts w:ascii="Times New Roman" w:hAnsi="Times New Roman" w:cs="Times New Roman"/>
                <w:sz w:val="24"/>
                <w:szCs w:val="24"/>
              </w:rPr>
            </w:pPr>
            <w:ins w:id="6538" w:author="DuyNgo" w:date="2012-08-10T07:43:00Z">
              <w:r w:rsidRPr="00657B96">
                <w:rPr>
                  <w:rFonts w:ascii="Times New Roman" w:hAnsi="Times New Roman" w:cs="Times New Roman"/>
                  <w:sz w:val="24"/>
                  <w:szCs w:val="24"/>
                  <w:rPrChange w:id="6539" w:author="DuyNgo" w:date="2012-08-10T08:15:00Z">
                    <w:rPr>
                      <w:rFonts w:ascii="Times New Roman" w:eastAsiaTheme="majorEastAsia" w:hAnsi="Times New Roman" w:cs="Times New Roman"/>
                      <w:b/>
                      <w:bCs/>
                      <w:color w:val="365F91" w:themeColor="accent1" w:themeShade="BF"/>
                      <w:sz w:val="24"/>
                      <w:szCs w:val="24"/>
                    </w:rPr>
                  </w:rPrChange>
                </w:rPr>
                <w:t>Cost</w:t>
              </w:r>
            </w:ins>
          </w:p>
          <w:p w:rsidR="00771246" w:rsidRPr="00657B96" w:rsidRDefault="00771246" w:rsidP="00771246">
            <w:pPr>
              <w:pStyle w:val="ListParagraph"/>
              <w:numPr>
                <w:ilvl w:val="0"/>
                <w:numId w:val="115"/>
              </w:numPr>
              <w:spacing w:after="200" w:line="276" w:lineRule="auto"/>
              <w:ind w:left="540"/>
              <w:rPr>
                <w:ins w:id="6540" w:author="DuyNgo" w:date="2012-08-10T07:43:00Z"/>
                <w:rFonts w:ascii="Times New Roman" w:hAnsi="Times New Roman" w:cs="Times New Roman"/>
                <w:sz w:val="24"/>
                <w:szCs w:val="24"/>
              </w:rPr>
            </w:pPr>
            <w:ins w:id="6541" w:author="DuyNgo" w:date="2012-08-10T07:43:00Z">
              <w:r w:rsidRPr="00657B96">
                <w:rPr>
                  <w:rFonts w:ascii="Times New Roman" w:hAnsi="Times New Roman" w:cs="Times New Roman"/>
                  <w:sz w:val="24"/>
                  <w:szCs w:val="24"/>
                  <w:rPrChange w:id="6542" w:author="DuyNgo" w:date="2012-08-10T08:15:00Z">
                    <w:rPr>
                      <w:rFonts w:ascii="Times New Roman" w:eastAsiaTheme="majorEastAsia" w:hAnsi="Times New Roman" w:cs="Times New Roman"/>
                      <w:b/>
                      <w:bCs/>
                      <w:color w:val="365F91" w:themeColor="accent1" w:themeShade="BF"/>
                      <w:sz w:val="24"/>
                      <w:szCs w:val="24"/>
                    </w:rPr>
                  </w:rPrChange>
                </w:rPr>
                <w:t>Product</w:t>
              </w:r>
            </w:ins>
          </w:p>
          <w:p w:rsidR="00771246" w:rsidRPr="00657B96" w:rsidRDefault="00771246" w:rsidP="00771246">
            <w:pPr>
              <w:pStyle w:val="ListParagraph"/>
              <w:numPr>
                <w:ilvl w:val="0"/>
                <w:numId w:val="115"/>
              </w:numPr>
              <w:spacing w:after="200" w:line="276" w:lineRule="auto"/>
              <w:ind w:left="540"/>
              <w:rPr>
                <w:ins w:id="6543" w:author="DuyNgo" w:date="2012-08-10T07:43:00Z"/>
                <w:rFonts w:ascii="Times New Roman" w:hAnsi="Times New Roman" w:cs="Times New Roman"/>
                <w:sz w:val="24"/>
                <w:szCs w:val="24"/>
              </w:rPr>
            </w:pPr>
            <w:ins w:id="6544" w:author="DuyNgo" w:date="2012-08-10T07:43:00Z">
              <w:r w:rsidRPr="00657B96">
                <w:rPr>
                  <w:rFonts w:ascii="Times New Roman" w:hAnsi="Times New Roman" w:cs="Times New Roman"/>
                  <w:sz w:val="24"/>
                  <w:szCs w:val="24"/>
                  <w:rPrChange w:id="6545" w:author="DuyNgo" w:date="2012-08-10T08:15:00Z">
                    <w:rPr>
                      <w:rFonts w:ascii="Times New Roman" w:eastAsiaTheme="majorEastAsia" w:hAnsi="Times New Roman" w:cs="Times New Roman"/>
                      <w:b/>
                      <w:bCs/>
                      <w:color w:val="365F91" w:themeColor="accent1" w:themeShade="BF"/>
                      <w:sz w:val="24"/>
                      <w:szCs w:val="24"/>
                    </w:rPr>
                  </w:rPrChange>
                </w:rPr>
                <w:t>Schedule</w:t>
              </w:r>
            </w:ins>
          </w:p>
          <w:p w:rsidR="00771246" w:rsidRPr="00657B96" w:rsidRDefault="00771246" w:rsidP="00771246">
            <w:pPr>
              <w:pStyle w:val="ListParagraph"/>
              <w:numPr>
                <w:ilvl w:val="0"/>
                <w:numId w:val="115"/>
              </w:numPr>
              <w:spacing w:after="200" w:line="276" w:lineRule="auto"/>
              <w:ind w:left="540"/>
              <w:rPr>
                <w:ins w:id="6546" w:author="DuyNgo" w:date="2012-08-10T07:43:00Z"/>
                <w:rFonts w:ascii="Times New Roman" w:hAnsi="Times New Roman" w:cs="Times New Roman"/>
                <w:sz w:val="24"/>
                <w:szCs w:val="24"/>
              </w:rPr>
            </w:pPr>
            <w:ins w:id="6547" w:author="DuyNgo" w:date="2012-08-10T07:43:00Z">
              <w:r w:rsidRPr="00657B96">
                <w:rPr>
                  <w:rFonts w:ascii="Times New Roman" w:hAnsi="Times New Roman" w:cs="Times New Roman"/>
                  <w:sz w:val="24"/>
                  <w:szCs w:val="24"/>
                  <w:rPrChange w:id="6548" w:author="DuyNgo" w:date="2012-08-10T08:15:00Z">
                    <w:rPr>
                      <w:rFonts w:ascii="Times New Roman" w:eastAsiaTheme="majorEastAsia" w:hAnsi="Times New Roman" w:cs="Times New Roman"/>
                      <w:b/>
                      <w:bCs/>
                      <w:color w:val="365F91" w:themeColor="accent1" w:themeShade="BF"/>
                      <w:sz w:val="24"/>
                      <w:szCs w:val="24"/>
                    </w:rPr>
                  </w:rPrChange>
                </w:rPr>
                <w:t>Progress</w:t>
              </w:r>
            </w:ins>
          </w:p>
          <w:p w:rsidR="00771246" w:rsidRPr="00657B96" w:rsidRDefault="00771246" w:rsidP="00771246">
            <w:pPr>
              <w:pStyle w:val="ListParagraph"/>
              <w:numPr>
                <w:ilvl w:val="0"/>
                <w:numId w:val="115"/>
              </w:numPr>
              <w:spacing w:after="200" w:line="276" w:lineRule="auto"/>
              <w:ind w:left="540"/>
              <w:rPr>
                <w:ins w:id="6549" w:author="DuyNgo" w:date="2012-08-10T07:43:00Z"/>
                <w:rFonts w:ascii="Times New Roman" w:hAnsi="Times New Roman" w:cs="Times New Roman"/>
                <w:sz w:val="24"/>
                <w:szCs w:val="24"/>
              </w:rPr>
            </w:pPr>
            <w:ins w:id="6550" w:author="DuyNgo" w:date="2012-08-10T07:43:00Z">
              <w:r w:rsidRPr="00657B96">
                <w:rPr>
                  <w:rFonts w:ascii="Times New Roman" w:hAnsi="Times New Roman" w:cs="Times New Roman"/>
                  <w:sz w:val="24"/>
                  <w:szCs w:val="24"/>
                  <w:rPrChange w:id="6551" w:author="DuyNgo" w:date="2012-08-10T08:15:00Z">
                    <w:rPr>
                      <w:rFonts w:ascii="Times New Roman" w:eastAsiaTheme="majorEastAsia" w:hAnsi="Times New Roman" w:cs="Times New Roman"/>
                      <w:b/>
                      <w:bCs/>
                      <w:color w:val="365F91" w:themeColor="accent1" w:themeShade="BF"/>
                      <w:sz w:val="24"/>
                      <w:szCs w:val="24"/>
                    </w:rPr>
                  </w:rPrChange>
                </w:rPr>
                <w:t>Risk, Issue, Change Request</w:t>
              </w:r>
            </w:ins>
          </w:p>
        </w:tc>
        <w:tc>
          <w:tcPr>
            <w:tcW w:w="4788" w:type="dxa"/>
          </w:tcPr>
          <w:p w:rsidR="00771246" w:rsidRPr="00657B96" w:rsidRDefault="00771246" w:rsidP="00227BA2">
            <w:pPr>
              <w:shd w:val="clear" w:color="FFFFCC" w:fill="FFFFFF"/>
              <w:spacing w:before="100" w:beforeAutospacing="1" w:after="100" w:afterAutospacing="1"/>
              <w:rPr>
                <w:ins w:id="6552" w:author="DuyNgo" w:date="2012-08-10T07:43:00Z"/>
                <w:rFonts w:ascii="Times New Roman" w:hAnsi="Times New Roman" w:cs="Times New Roman"/>
                <w:sz w:val="24"/>
                <w:szCs w:val="24"/>
                <w:rPrChange w:id="6553" w:author="DuyNgo" w:date="2012-08-10T08:15:00Z">
                  <w:rPr>
                    <w:ins w:id="6554" w:author="DuyNgo" w:date="2012-08-10T07:43:00Z"/>
                    <w:rFonts w:ascii="Times New Roman" w:hAnsi="Times New Roman" w:cs="Tahoma"/>
                    <w:color w:val="000000"/>
                    <w:sz w:val="24"/>
                    <w:szCs w:val="20"/>
                  </w:rPr>
                </w:rPrChange>
              </w:rPr>
            </w:pPr>
            <w:ins w:id="6555" w:author="DuyNgo" w:date="2012-08-10T07:43:00Z">
              <w:r w:rsidRPr="00657B96">
                <w:rPr>
                  <w:rFonts w:ascii="Times New Roman" w:hAnsi="Times New Roman" w:cs="Times New Roman"/>
                  <w:sz w:val="24"/>
                  <w:szCs w:val="24"/>
                  <w:rPrChange w:id="6556" w:author="DuyNgo" w:date="2012-08-10T08:15:00Z">
                    <w:rPr>
                      <w:rFonts w:ascii="Times New Roman" w:eastAsiaTheme="majorEastAsia" w:hAnsi="Times New Roman" w:cstheme="majorBidi"/>
                      <w:b/>
                      <w:bCs/>
                      <w:color w:val="365F91" w:themeColor="accent1" w:themeShade="BF"/>
                      <w:sz w:val="24"/>
                      <w:szCs w:val="28"/>
                    </w:rPr>
                  </w:rPrChange>
                </w:rPr>
                <w:t>Stage Class</w:t>
              </w:r>
            </w:ins>
          </w:p>
          <w:p w:rsidR="00771246" w:rsidRPr="00657B96" w:rsidRDefault="00771246" w:rsidP="00227BA2">
            <w:pPr>
              <w:spacing w:after="200" w:line="276" w:lineRule="auto"/>
              <w:rPr>
                <w:ins w:id="6557" w:author="DuyNgo" w:date="2012-08-10T07:43:00Z"/>
                <w:rFonts w:ascii="Times New Roman" w:hAnsi="Times New Roman" w:cs="Times New Roman"/>
                <w:sz w:val="24"/>
                <w:szCs w:val="24"/>
                <w:rPrChange w:id="6558" w:author="DuyNgo" w:date="2012-08-10T08:15:00Z">
                  <w:rPr>
                    <w:ins w:id="6559" w:author="DuyNgo" w:date="2012-08-10T07:43:00Z"/>
                    <w:rFonts w:ascii="Times New Roman" w:hAnsi="Times New Roman"/>
                    <w:sz w:val="24"/>
                  </w:rPr>
                </w:rPrChange>
              </w:rPr>
            </w:pPr>
            <w:ins w:id="6560" w:author="DuyNgo" w:date="2012-08-10T07:43:00Z">
              <w:r w:rsidRPr="00657B96">
                <w:rPr>
                  <w:rFonts w:ascii="Times New Roman" w:hAnsi="Times New Roman" w:cs="Times New Roman"/>
                  <w:sz w:val="24"/>
                  <w:szCs w:val="24"/>
                  <w:rPrChange w:id="6561" w:author="DuyNgo" w:date="2012-08-10T08:15:00Z">
                    <w:rPr>
                      <w:rFonts w:ascii="Times New Roman" w:eastAsiaTheme="majorEastAsia" w:hAnsi="Times New Roman" w:cstheme="majorBidi"/>
                      <w:b/>
                      <w:bCs/>
                      <w:color w:val="365F91" w:themeColor="accent1" w:themeShade="BF"/>
                      <w:sz w:val="24"/>
                      <w:szCs w:val="28"/>
                    </w:rPr>
                  </w:rPrChange>
                </w:rPr>
                <w:t>Product Class</w:t>
              </w:r>
            </w:ins>
          </w:p>
          <w:p w:rsidR="00771246" w:rsidRPr="00657B96" w:rsidRDefault="00771246" w:rsidP="00227BA2">
            <w:pPr>
              <w:spacing w:after="200" w:line="276" w:lineRule="auto"/>
              <w:rPr>
                <w:ins w:id="6562" w:author="DuyNgo" w:date="2012-08-10T07:43:00Z"/>
                <w:rFonts w:ascii="Times New Roman" w:hAnsi="Times New Roman" w:cs="Times New Roman"/>
                <w:sz w:val="24"/>
                <w:szCs w:val="24"/>
                <w:rPrChange w:id="6563" w:author="DuyNgo" w:date="2012-08-10T08:15:00Z">
                  <w:rPr>
                    <w:ins w:id="6564" w:author="DuyNgo" w:date="2012-08-10T07:43:00Z"/>
                    <w:rFonts w:ascii="Times New Roman" w:hAnsi="Times New Roman"/>
                    <w:sz w:val="24"/>
                  </w:rPr>
                </w:rPrChange>
              </w:rPr>
            </w:pPr>
            <w:ins w:id="6565" w:author="DuyNgo" w:date="2012-08-10T07:43:00Z">
              <w:r w:rsidRPr="00657B96">
                <w:rPr>
                  <w:rFonts w:ascii="Times New Roman" w:hAnsi="Times New Roman" w:cs="Times New Roman"/>
                  <w:sz w:val="24"/>
                  <w:szCs w:val="24"/>
                  <w:rPrChange w:id="6566" w:author="DuyNgo" w:date="2012-08-10T08:15:00Z">
                    <w:rPr>
                      <w:rFonts w:ascii="Times New Roman" w:eastAsiaTheme="majorEastAsia" w:hAnsi="Times New Roman" w:cstheme="majorBidi"/>
                      <w:b/>
                      <w:bCs/>
                      <w:color w:val="365F91" w:themeColor="accent1" w:themeShade="BF"/>
                      <w:sz w:val="24"/>
                      <w:szCs w:val="28"/>
                    </w:rPr>
                  </w:rPrChange>
                </w:rPr>
                <w:t>User Class</w:t>
              </w:r>
            </w:ins>
          </w:p>
          <w:p w:rsidR="00771246" w:rsidRPr="00657B96" w:rsidRDefault="00771246" w:rsidP="00227BA2">
            <w:pPr>
              <w:spacing w:after="200" w:line="276" w:lineRule="auto"/>
              <w:rPr>
                <w:ins w:id="6567" w:author="DuyNgo" w:date="2012-08-10T07:43:00Z"/>
                <w:rFonts w:ascii="Times New Roman" w:hAnsi="Times New Roman" w:cs="Times New Roman"/>
                <w:sz w:val="24"/>
                <w:szCs w:val="24"/>
                <w:rPrChange w:id="6568" w:author="DuyNgo" w:date="2012-08-10T08:15:00Z">
                  <w:rPr>
                    <w:ins w:id="6569" w:author="DuyNgo" w:date="2012-08-10T07:43:00Z"/>
                    <w:rFonts w:ascii="Times New Roman" w:hAnsi="Times New Roman"/>
                    <w:sz w:val="24"/>
                  </w:rPr>
                </w:rPrChange>
              </w:rPr>
            </w:pPr>
            <w:ins w:id="6570" w:author="DuyNgo" w:date="2012-08-10T07:43:00Z">
              <w:r w:rsidRPr="00657B96">
                <w:rPr>
                  <w:rFonts w:ascii="Times New Roman" w:hAnsi="Times New Roman" w:cs="Times New Roman"/>
                  <w:sz w:val="24"/>
                  <w:szCs w:val="24"/>
                  <w:rPrChange w:id="6571" w:author="DuyNgo" w:date="2012-08-10T08:15:00Z">
                    <w:rPr>
                      <w:rFonts w:ascii="Times New Roman" w:eastAsiaTheme="majorEastAsia" w:hAnsi="Times New Roman" w:cstheme="majorBidi"/>
                      <w:b/>
                      <w:bCs/>
                      <w:color w:val="365F91" w:themeColor="accent1" w:themeShade="BF"/>
                      <w:sz w:val="24"/>
                      <w:szCs w:val="28"/>
                    </w:rPr>
                  </w:rPrChange>
                </w:rPr>
                <w:t>Risk Class</w:t>
              </w:r>
            </w:ins>
          </w:p>
          <w:p w:rsidR="00771246" w:rsidRPr="00657B96" w:rsidRDefault="00771246" w:rsidP="00227BA2">
            <w:pPr>
              <w:spacing w:after="200" w:line="276" w:lineRule="auto"/>
              <w:rPr>
                <w:ins w:id="6572" w:author="DuyNgo" w:date="2012-08-10T07:43:00Z"/>
                <w:rFonts w:ascii="Times New Roman" w:hAnsi="Times New Roman" w:cs="Times New Roman"/>
                <w:sz w:val="24"/>
                <w:szCs w:val="24"/>
                <w:rPrChange w:id="6573" w:author="DuyNgo" w:date="2012-08-10T08:15:00Z">
                  <w:rPr>
                    <w:ins w:id="6574" w:author="DuyNgo" w:date="2012-08-10T07:43:00Z"/>
                    <w:rFonts w:ascii="Times New Roman" w:hAnsi="Times New Roman"/>
                    <w:sz w:val="24"/>
                  </w:rPr>
                </w:rPrChange>
              </w:rPr>
            </w:pPr>
            <w:ins w:id="6575" w:author="DuyNgo" w:date="2012-08-10T07:43:00Z">
              <w:r w:rsidRPr="00657B96">
                <w:rPr>
                  <w:rFonts w:ascii="Times New Roman" w:hAnsi="Times New Roman" w:cs="Times New Roman"/>
                  <w:sz w:val="24"/>
                  <w:szCs w:val="24"/>
                  <w:rPrChange w:id="6576" w:author="DuyNgo" w:date="2012-08-10T08:15:00Z">
                    <w:rPr>
                      <w:rFonts w:ascii="Times New Roman" w:eastAsiaTheme="majorEastAsia" w:hAnsi="Times New Roman" w:cstheme="majorBidi"/>
                      <w:b/>
                      <w:bCs/>
                      <w:color w:val="365F91" w:themeColor="accent1" w:themeShade="BF"/>
                      <w:sz w:val="24"/>
                      <w:szCs w:val="28"/>
                    </w:rPr>
                  </w:rPrChange>
                </w:rPr>
                <w:t>Issue Class</w:t>
              </w:r>
            </w:ins>
          </w:p>
          <w:p w:rsidR="00771246" w:rsidRPr="00657B96" w:rsidRDefault="00771246" w:rsidP="00227BA2">
            <w:pPr>
              <w:spacing w:after="200" w:line="276" w:lineRule="auto"/>
              <w:rPr>
                <w:ins w:id="6577" w:author="DuyNgo" w:date="2012-08-10T07:43:00Z"/>
                <w:rFonts w:ascii="Times New Roman" w:hAnsi="Times New Roman" w:cs="Times New Roman"/>
                <w:sz w:val="24"/>
                <w:szCs w:val="24"/>
                <w:rPrChange w:id="6578" w:author="DuyNgo" w:date="2012-08-10T08:15:00Z">
                  <w:rPr>
                    <w:ins w:id="6579" w:author="DuyNgo" w:date="2012-08-10T07:43:00Z"/>
                    <w:rFonts w:ascii="Times New Roman" w:hAnsi="Times New Roman"/>
                    <w:sz w:val="24"/>
                  </w:rPr>
                </w:rPrChange>
              </w:rPr>
            </w:pPr>
            <w:ins w:id="6580" w:author="DuyNgo" w:date="2012-08-10T07:43:00Z">
              <w:r w:rsidRPr="00657B96">
                <w:rPr>
                  <w:rFonts w:ascii="Times New Roman" w:hAnsi="Times New Roman" w:cs="Times New Roman"/>
                  <w:sz w:val="24"/>
                  <w:szCs w:val="24"/>
                  <w:rPrChange w:id="6581" w:author="DuyNgo" w:date="2012-08-10T08:15:00Z">
                    <w:rPr>
                      <w:rFonts w:ascii="Times New Roman" w:eastAsiaTheme="majorEastAsia" w:hAnsi="Times New Roman" w:cstheme="majorBidi"/>
                      <w:b/>
                      <w:bCs/>
                      <w:color w:val="365F91" w:themeColor="accent1" w:themeShade="BF"/>
                      <w:sz w:val="24"/>
                      <w:szCs w:val="28"/>
                    </w:rPr>
                  </w:rPrChange>
                </w:rPr>
                <w:t>Requirement Class</w:t>
              </w:r>
            </w:ins>
          </w:p>
          <w:p w:rsidR="00771246" w:rsidRPr="00657B96" w:rsidRDefault="00771246" w:rsidP="00227BA2">
            <w:pPr>
              <w:spacing w:after="200" w:line="276" w:lineRule="auto"/>
              <w:rPr>
                <w:ins w:id="6582" w:author="DuyNgo" w:date="2012-08-10T07:43:00Z"/>
                <w:rFonts w:ascii="Times New Roman" w:hAnsi="Times New Roman" w:cs="Times New Roman"/>
                <w:sz w:val="24"/>
                <w:szCs w:val="24"/>
                <w:rPrChange w:id="6583" w:author="DuyNgo" w:date="2012-08-10T08:15:00Z">
                  <w:rPr>
                    <w:ins w:id="6584" w:author="DuyNgo" w:date="2012-08-10T07:43:00Z"/>
                    <w:rFonts w:ascii="Times New Roman" w:hAnsi="Times New Roman"/>
                    <w:sz w:val="24"/>
                  </w:rPr>
                </w:rPrChange>
              </w:rPr>
            </w:pPr>
            <w:ins w:id="6585" w:author="DuyNgo" w:date="2012-08-10T07:43:00Z">
              <w:r w:rsidRPr="00657B96">
                <w:rPr>
                  <w:rFonts w:ascii="Times New Roman" w:hAnsi="Times New Roman" w:cs="Times New Roman"/>
                  <w:sz w:val="24"/>
                  <w:szCs w:val="24"/>
                  <w:rPrChange w:id="6586" w:author="DuyNgo" w:date="2012-08-10T08:15:00Z">
                    <w:rPr>
                      <w:rFonts w:ascii="Times New Roman" w:eastAsiaTheme="majorEastAsia" w:hAnsi="Times New Roman" w:cstheme="majorBidi"/>
                      <w:b/>
                      <w:bCs/>
                      <w:color w:val="365F91" w:themeColor="accent1" w:themeShade="BF"/>
                      <w:sz w:val="24"/>
                      <w:szCs w:val="28"/>
                    </w:rPr>
                  </w:rPrChange>
                </w:rPr>
                <w:t>Deliverable Class</w:t>
              </w:r>
            </w:ins>
          </w:p>
        </w:tc>
      </w:tr>
    </w:tbl>
    <w:p w:rsidR="00771246" w:rsidRPr="00657B96" w:rsidRDefault="00771246" w:rsidP="00771246">
      <w:pPr>
        <w:rPr>
          <w:ins w:id="6587" w:author="DuyNgo" w:date="2012-08-10T07:43:00Z"/>
          <w:rFonts w:ascii="Times New Roman" w:hAnsi="Times New Roman" w:cs="Times New Roman"/>
          <w:sz w:val="24"/>
          <w:szCs w:val="24"/>
          <w:rPrChange w:id="6588" w:author="DuyNgo" w:date="2012-08-10T08:15:00Z">
            <w:rPr>
              <w:ins w:id="6589"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21"/>
        <w:gridCol w:w="4483"/>
      </w:tblGrid>
      <w:tr w:rsidR="00771246" w:rsidRPr="00657B96" w:rsidTr="00227BA2">
        <w:trPr>
          <w:ins w:id="6590" w:author="DuyNgo" w:date="2012-08-10T07:43:00Z"/>
        </w:trPr>
        <w:tc>
          <w:tcPr>
            <w:tcW w:w="9576" w:type="dxa"/>
            <w:gridSpan w:val="2"/>
            <w:shd w:val="clear" w:color="auto" w:fill="95B3D7" w:themeFill="accent1" w:themeFillTint="99"/>
          </w:tcPr>
          <w:p w:rsidR="00771246" w:rsidRPr="00657B96" w:rsidRDefault="00771246" w:rsidP="00227BA2">
            <w:pPr>
              <w:spacing w:after="200" w:line="276" w:lineRule="auto"/>
              <w:jc w:val="center"/>
              <w:rPr>
                <w:ins w:id="6591" w:author="DuyNgo" w:date="2012-08-10T07:43:00Z"/>
                <w:rFonts w:ascii="Times New Roman" w:hAnsi="Times New Roman" w:cs="Times New Roman"/>
                <w:b/>
                <w:sz w:val="24"/>
                <w:szCs w:val="24"/>
                <w:rPrChange w:id="6592" w:author="DuyNgo" w:date="2012-08-10T08:15:00Z">
                  <w:rPr>
                    <w:ins w:id="6593" w:author="DuyNgo" w:date="2012-08-10T07:43:00Z"/>
                    <w:rFonts w:ascii="Times New Roman" w:hAnsi="Times New Roman"/>
                    <w:b/>
                    <w:sz w:val="24"/>
                  </w:rPr>
                </w:rPrChange>
              </w:rPr>
            </w:pPr>
            <w:ins w:id="6594" w:author="DuyNgo" w:date="2012-08-10T07:43:00Z">
              <w:r w:rsidRPr="00657B96">
                <w:rPr>
                  <w:rFonts w:ascii="Times New Roman" w:hAnsi="Times New Roman" w:cs="Times New Roman"/>
                  <w:b/>
                  <w:sz w:val="24"/>
                  <w:szCs w:val="24"/>
                  <w:rPrChange w:id="6595" w:author="DuyNgo" w:date="2012-08-10T08:15:00Z">
                    <w:rPr>
                      <w:rFonts w:ascii="Times New Roman" w:eastAsiaTheme="majorEastAsia" w:hAnsi="Times New Roman" w:cstheme="majorBidi"/>
                      <w:b/>
                      <w:bCs/>
                      <w:color w:val="365F91" w:themeColor="accent1" w:themeShade="BF"/>
                      <w:sz w:val="24"/>
                      <w:szCs w:val="28"/>
                    </w:rPr>
                  </w:rPrChange>
                </w:rPr>
                <w:t>Report Controller Class</w:t>
              </w:r>
            </w:ins>
          </w:p>
        </w:tc>
      </w:tr>
      <w:tr w:rsidR="00771246" w:rsidRPr="00657B96" w:rsidTr="00227BA2">
        <w:trPr>
          <w:ins w:id="6596" w:author="DuyNgo" w:date="2012-08-10T07:43:00Z"/>
        </w:trPr>
        <w:tc>
          <w:tcPr>
            <w:tcW w:w="4788" w:type="dxa"/>
            <w:shd w:val="clear" w:color="auto" w:fill="DBE5F1" w:themeFill="accent1" w:themeFillTint="33"/>
          </w:tcPr>
          <w:p w:rsidR="00771246" w:rsidRPr="00657B96" w:rsidRDefault="00771246" w:rsidP="00227BA2">
            <w:pPr>
              <w:spacing w:after="200" w:line="276" w:lineRule="auto"/>
              <w:jc w:val="center"/>
              <w:rPr>
                <w:ins w:id="6597" w:author="DuyNgo" w:date="2012-08-10T07:43:00Z"/>
                <w:rFonts w:ascii="Times New Roman" w:hAnsi="Times New Roman" w:cs="Times New Roman"/>
                <w:sz w:val="24"/>
                <w:szCs w:val="24"/>
                <w:rPrChange w:id="6598" w:author="DuyNgo" w:date="2012-08-10T08:15:00Z">
                  <w:rPr>
                    <w:ins w:id="6599" w:author="DuyNgo" w:date="2012-08-10T07:43:00Z"/>
                    <w:rFonts w:ascii="Times New Roman" w:hAnsi="Times New Roman"/>
                    <w:sz w:val="24"/>
                  </w:rPr>
                </w:rPrChange>
              </w:rPr>
            </w:pPr>
            <w:ins w:id="6600" w:author="DuyNgo" w:date="2012-08-10T07:43:00Z">
              <w:r w:rsidRPr="00657B96">
                <w:rPr>
                  <w:rFonts w:ascii="Times New Roman" w:hAnsi="Times New Roman" w:cs="Times New Roman"/>
                  <w:sz w:val="24"/>
                  <w:szCs w:val="24"/>
                  <w:rPrChange w:id="6601"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657B96" w:rsidRDefault="00771246" w:rsidP="00227BA2">
            <w:pPr>
              <w:shd w:val="clear" w:color="FFFFCC" w:fill="FFFFFF"/>
              <w:spacing w:before="100" w:beforeAutospacing="1" w:after="100" w:afterAutospacing="1"/>
              <w:jc w:val="center"/>
              <w:rPr>
                <w:ins w:id="6602" w:author="DuyNgo" w:date="2012-08-10T07:43:00Z"/>
                <w:rFonts w:ascii="Times New Roman" w:hAnsi="Times New Roman" w:cs="Times New Roman"/>
                <w:sz w:val="24"/>
                <w:szCs w:val="24"/>
                <w:rPrChange w:id="6603" w:author="DuyNgo" w:date="2012-08-10T08:15:00Z">
                  <w:rPr>
                    <w:ins w:id="6604" w:author="DuyNgo" w:date="2012-08-10T07:43:00Z"/>
                    <w:rFonts w:ascii="Times New Roman" w:hAnsi="Times New Roman" w:cs="Tahoma"/>
                    <w:color w:val="000000"/>
                    <w:sz w:val="24"/>
                    <w:szCs w:val="20"/>
                  </w:rPr>
                </w:rPrChange>
              </w:rPr>
            </w:pPr>
            <w:ins w:id="6605" w:author="DuyNgo" w:date="2012-08-10T07:43:00Z">
              <w:r w:rsidRPr="00657B96">
                <w:rPr>
                  <w:rFonts w:ascii="Times New Roman" w:hAnsi="Times New Roman" w:cs="Times New Roman"/>
                  <w:sz w:val="24"/>
                  <w:szCs w:val="24"/>
                  <w:rPrChange w:id="6606"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657B96" w:rsidTr="00227BA2">
        <w:trPr>
          <w:ins w:id="6607" w:author="DuyNgo" w:date="2012-08-10T07:43:00Z"/>
        </w:trPr>
        <w:tc>
          <w:tcPr>
            <w:tcW w:w="4788" w:type="dxa"/>
          </w:tcPr>
          <w:p w:rsidR="00771246" w:rsidRPr="00657B96" w:rsidRDefault="00771246" w:rsidP="00771246">
            <w:pPr>
              <w:pStyle w:val="ListParagraph"/>
              <w:numPr>
                <w:ilvl w:val="0"/>
                <w:numId w:val="116"/>
              </w:numPr>
              <w:spacing w:after="200" w:line="276" w:lineRule="auto"/>
              <w:ind w:left="540"/>
              <w:rPr>
                <w:ins w:id="6608" w:author="DuyNgo" w:date="2012-08-10T07:43:00Z"/>
                <w:rFonts w:ascii="Times New Roman" w:hAnsi="Times New Roman" w:cs="Times New Roman"/>
                <w:sz w:val="24"/>
                <w:szCs w:val="24"/>
              </w:rPr>
            </w:pPr>
            <w:ins w:id="6609" w:author="DuyNgo" w:date="2012-08-10T07:43:00Z">
              <w:r w:rsidRPr="00657B96">
                <w:rPr>
                  <w:rFonts w:ascii="Times New Roman" w:hAnsi="Times New Roman" w:cs="Times New Roman"/>
                  <w:sz w:val="24"/>
                  <w:szCs w:val="24"/>
                  <w:rPrChange w:id="6610" w:author="DuyNgo" w:date="2012-08-10T08:15:00Z">
                    <w:rPr>
                      <w:rFonts w:ascii="Times New Roman" w:eastAsiaTheme="majorEastAsia" w:hAnsi="Times New Roman" w:cs="Times New Roman"/>
                      <w:b/>
                      <w:bCs/>
                      <w:color w:val="365F91" w:themeColor="accent1" w:themeShade="BF"/>
                      <w:sz w:val="24"/>
                      <w:szCs w:val="24"/>
                    </w:rPr>
                  </w:rPrChange>
                </w:rPr>
                <w:t>Project information</w:t>
              </w:r>
            </w:ins>
          </w:p>
          <w:p w:rsidR="00771246" w:rsidRPr="00657B96" w:rsidRDefault="00771246" w:rsidP="00771246">
            <w:pPr>
              <w:pStyle w:val="ListParagraph"/>
              <w:numPr>
                <w:ilvl w:val="0"/>
                <w:numId w:val="116"/>
              </w:numPr>
              <w:spacing w:after="200" w:line="276" w:lineRule="auto"/>
              <w:ind w:left="540"/>
              <w:rPr>
                <w:ins w:id="6611" w:author="DuyNgo" w:date="2012-08-10T07:43:00Z"/>
                <w:rFonts w:ascii="Times New Roman" w:hAnsi="Times New Roman" w:cs="Times New Roman"/>
                <w:sz w:val="24"/>
                <w:szCs w:val="24"/>
              </w:rPr>
            </w:pPr>
            <w:ins w:id="6612" w:author="DuyNgo" w:date="2012-08-10T07:43:00Z">
              <w:r w:rsidRPr="00657B96">
                <w:rPr>
                  <w:rFonts w:ascii="Times New Roman" w:hAnsi="Times New Roman" w:cs="Times New Roman"/>
                  <w:sz w:val="24"/>
                  <w:szCs w:val="24"/>
                  <w:rPrChange w:id="6613" w:author="DuyNgo" w:date="2012-08-10T08:15:00Z">
                    <w:rPr>
                      <w:rFonts w:ascii="Times New Roman" w:eastAsiaTheme="majorEastAsia" w:hAnsi="Times New Roman" w:cs="Times New Roman"/>
                      <w:b/>
                      <w:bCs/>
                      <w:color w:val="365F91" w:themeColor="accent1" w:themeShade="BF"/>
                      <w:sz w:val="24"/>
                      <w:szCs w:val="24"/>
                    </w:rPr>
                  </w:rPrChange>
                </w:rPr>
                <w:t>Planner</w:t>
              </w:r>
            </w:ins>
          </w:p>
          <w:p w:rsidR="00771246" w:rsidRPr="00657B96" w:rsidRDefault="00771246" w:rsidP="00771246">
            <w:pPr>
              <w:pStyle w:val="ListParagraph"/>
              <w:numPr>
                <w:ilvl w:val="0"/>
                <w:numId w:val="116"/>
              </w:numPr>
              <w:spacing w:after="200" w:line="276" w:lineRule="auto"/>
              <w:ind w:left="540"/>
              <w:rPr>
                <w:ins w:id="6614" w:author="DuyNgo" w:date="2012-08-10T07:43:00Z"/>
                <w:rFonts w:ascii="Times New Roman" w:hAnsi="Times New Roman" w:cs="Times New Roman"/>
                <w:sz w:val="24"/>
                <w:szCs w:val="24"/>
              </w:rPr>
            </w:pPr>
            <w:ins w:id="6615" w:author="DuyNgo" w:date="2012-08-10T07:43:00Z">
              <w:r w:rsidRPr="00657B96">
                <w:rPr>
                  <w:rFonts w:ascii="Times New Roman" w:hAnsi="Times New Roman" w:cs="Times New Roman"/>
                  <w:sz w:val="24"/>
                  <w:szCs w:val="24"/>
                  <w:rPrChange w:id="6616" w:author="DuyNgo" w:date="2012-08-10T08:15:00Z">
                    <w:rPr>
                      <w:rFonts w:ascii="Times New Roman" w:eastAsiaTheme="majorEastAsia" w:hAnsi="Times New Roman" w:cs="Times New Roman"/>
                      <w:b/>
                      <w:bCs/>
                      <w:color w:val="365F91" w:themeColor="accent1" w:themeShade="BF"/>
                      <w:sz w:val="24"/>
                      <w:szCs w:val="24"/>
                    </w:rPr>
                  </w:rPrChange>
                </w:rPr>
                <w:lastRenderedPageBreak/>
                <w:t>DMS</w:t>
              </w:r>
            </w:ins>
          </w:p>
          <w:p w:rsidR="00771246" w:rsidRPr="00657B96" w:rsidRDefault="00771246" w:rsidP="00771246">
            <w:pPr>
              <w:pStyle w:val="ListParagraph"/>
              <w:numPr>
                <w:ilvl w:val="0"/>
                <w:numId w:val="116"/>
              </w:numPr>
              <w:spacing w:after="200" w:line="276" w:lineRule="auto"/>
              <w:ind w:left="540"/>
              <w:rPr>
                <w:ins w:id="6617" w:author="DuyNgo" w:date="2012-08-10T07:43:00Z"/>
                <w:rFonts w:ascii="Times New Roman" w:hAnsi="Times New Roman" w:cs="Times New Roman"/>
                <w:sz w:val="24"/>
                <w:szCs w:val="24"/>
              </w:rPr>
            </w:pPr>
            <w:ins w:id="6618" w:author="DuyNgo" w:date="2012-08-10T07:43:00Z">
              <w:r w:rsidRPr="00657B96">
                <w:rPr>
                  <w:rFonts w:ascii="Times New Roman" w:hAnsi="Times New Roman" w:cs="Times New Roman"/>
                  <w:sz w:val="24"/>
                  <w:szCs w:val="24"/>
                  <w:rPrChange w:id="6619" w:author="DuyNgo" w:date="2012-08-10T08:15:00Z">
                    <w:rPr>
                      <w:rFonts w:ascii="Times New Roman" w:eastAsiaTheme="majorEastAsia" w:hAnsi="Times New Roman" w:cs="Times New Roman"/>
                      <w:b/>
                      <w:bCs/>
                      <w:color w:val="365F91" w:themeColor="accent1" w:themeShade="BF"/>
                      <w:sz w:val="24"/>
                      <w:szCs w:val="24"/>
                    </w:rPr>
                  </w:rPrChange>
                </w:rPr>
                <w:t>Timesheet</w:t>
              </w:r>
            </w:ins>
          </w:p>
        </w:tc>
        <w:tc>
          <w:tcPr>
            <w:tcW w:w="4788" w:type="dxa"/>
          </w:tcPr>
          <w:p w:rsidR="00771246" w:rsidRPr="00657B96" w:rsidRDefault="00771246" w:rsidP="00227BA2">
            <w:pPr>
              <w:shd w:val="clear" w:color="FFFFCC" w:fill="FFFFFF"/>
              <w:spacing w:before="100" w:beforeAutospacing="1" w:after="100" w:afterAutospacing="1"/>
              <w:rPr>
                <w:ins w:id="6620" w:author="DuyNgo" w:date="2012-08-10T07:43:00Z"/>
                <w:rFonts w:ascii="Times New Roman" w:hAnsi="Times New Roman" w:cs="Times New Roman"/>
                <w:sz w:val="24"/>
                <w:szCs w:val="24"/>
                <w:rPrChange w:id="6621" w:author="DuyNgo" w:date="2012-08-10T08:15:00Z">
                  <w:rPr>
                    <w:ins w:id="6622" w:author="DuyNgo" w:date="2012-08-10T07:43:00Z"/>
                    <w:rFonts w:ascii="Times New Roman" w:hAnsi="Times New Roman" w:cs="Tahoma"/>
                    <w:color w:val="000000"/>
                    <w:sz w:val="24"/>
                    <w:szCs w:val="20"/>
                  </w:rPr>
                </w:rPrChange>
              </w:rPr>
            </w:pPr>
            <w:ins w:id="6623" w:author="DuyNgo" w:date="2012-08-10T07:43:00Z">
              <w:r w:rsidRPr="00657B96">
                <w:rPr>
                  <w:rFonts w:ascii="Times New Roman" w:hAnsi="Times New Roman" w:cs="Times New Roman"/>
                  <w:sz w:val="24"/>
                  <w:szCs w:val="24"/>
                  <w:rPrChange w:id="6624" w:author="DuyNgo" w:date="2012-08-10T08:15:00Z">
                    <w:rPr>
                      <w:rFonts w:ascii="Times New Roman" w:eastAsiaTheme="majorEastAsia" w:hAnsi="Times New Roman" w:cstheme="majorBidi"/>
                      <w:b/>
                      <w:bCs/>
                      <w:color w:val="365F91" w:themeColor="accent1" w:themeShade="BF"/>
                      <w:sz w:val="24"/>
                      <w:szCs w:val="28"/>
                    </w:rPr>
                  </w:rPrChange>
                </w:rPr>
                <w:lastRenderedPageBreak/>
                <w:t>Project Class</w:t>
              </w:r>
            </w:ins>
          </w:p>
          <w:p w:rsidR="00771246" w:rsidRPr="00657B96" w:rsidRDefault="00771246" w:rsidP="00227BA2">
            <w:pPr>
              <w:spacing w:after="200" w:line="276" w:lineRule="auto"/>
              <w:rPr>
                <w:ins w:id="6625" w:author="DuyNgo" w:date="2012-08-10T07:43:00Z"/>
                <w:rFonts w:ascii="Times New Roman" w:hAnsi="Times New Roman" w:cs="Times New Roman"/>
                <w:sz w:val="24"/>
                <w:szCs w:val="24"/>
                <w:rPrChange w:id="6626" w:author="DuyNgo" w:date="2012-08-10T08:15:00Z">
                  <w:rPr>
                    <w:ins w:id="6627" w:author="DuyNgo" w:date="2012-08-10T07:43:00Z"/>
                    <w:rFonts w:ascii="Times New Roman" w:hAnsi="Times New Roman"/>
                    <w:sz w:val="24"/>
                  </w:rPr>
                </w:rPrChange>
              </w:rPr>
            </w:pPr>
            <w:ins w:id="6628" w:author="DuyNgo" w:date="2012-08-10T07:43:00Z">
              <w:r w:rsidRPr="00657B96">
                <w:rPr>
                  <w:rFonts w:ascii="Times New Roman" w:hAnsi="Times New Roman" w:cs="Times New Roman"/>
                  <w:sz w:val="24"/>
                  <w:szCs w:val="24"/>
                  <w:rPrChange w:id="6629" w:author="DuyNgo" w:date="2012-08-10T08:15:00Z">
                    <w:rPr>
                      <w:rFonts w:ascii="Times New Roman" w:eastAsiaTheme="majorEastAsia" w:hAnsi="Times New Roman" w:cstheme="majorBidi"/>
                      <w:b/>
                      <w:bCs/>
                      <w:color w:val="365F91" w:themeColor="accent1" w:themeShade="BF"/>
                      <w:sz w:val="24"/>
                      <w:szCs w:val="28"/>
                    </w:rPr>
                  </w:rPrChange>
                </w:rPr>
                <w:lastRenderedPageBreak/>
                <w:t>Planner Class</w:t>
              </w:r>
            </w:ins>
          </w:p>
          <w:p w:rsidR="00771246" w:rsidRPr="00657B96" w:rsidRDefault="00771246" w:rsidP="00227BA2">
            <w:pPr>
              <w:spacing w:after="200" w:line="276" w:lineRule="auto"/>
              <w:rPr>
                <w:ins w:id="6630" w:author="DuyNgo" w:date="2012-08-10T07:43:00Z"/>
                <w:rFonts w:ascii="Times New Roman" w:hAnsi="Times New Roman" w:cs="Times New Roman"/>
                <w:sz w:val="24"/>
                <w:szCs w:val="24"/>
                <w:rPrChange w:id="6631" w:author="DuyNgo" w:date="2012-08-10T08:15:00Z">
                  <w:rPr>
                    <w:ins w:id="6632" w:author="DuyNgo" w:date="2012-08-10T07:43:00Z"/>
                    <w:rFonts w:ascii="Times New Roman" w:hAnsi="Times New Roman"/>
                    <w:sz w:val="24"/>
                  </w:rPr>
                </w:rPrChange>
              </w:rPr>
            </w:pPr>
            <w:ins w:id="6633" w:author="DuyNgo" w:date="2012-08-10T07:43:00Z">
              <w:r w:rsidRPr="00657B96">
                <w:rPr>
                  <w:rFonts w:ascii="Times New Roman" w:hAnsi="Times New Roman" w:cs="Times New Roman"/>
                  <w:sz w:val="24"/>
                  <w:szCs w:val="24"/>
                  <w:rPrChange w:id="6634" w:author="DuyNgo" w:date="2012-08-10T08:15:00Z">
                    <w:rPr>
                      <w:rFonts w:ascii="Times New Roman" w:eastAsiaTheme="majorEastAsia" w:hAnsi="Times New Roman" w:cstheme="majorBidi"/>
                      <w:b/>
                      <w:bCs/>
                      <w:color w:val="365F91" w:themeColor="accent1" w:themeShade="BF"/>
                      <w:sz w:val="24"/>
                      <w:szCs w:val="28"/>
                    </w:rPr>
                  </w:rPrChange>
                </w:rPr>
                <w:t>DMS Class</w:t>
              </w:r>
            </w:ins>
          </w:p>
          <w:p w:rsidR="00771246" w:rsidRPr="00657B96" w:rsidRDefault="00771246" w:rsidP="00227BA2">
            <w:pPr>
              <w:spacing w:after="200" w:line="276" w:lineRule="auto"/>
              <w:rPr>
                <w:ins w:id="6635" w:author="DuyNgo" w:date="2012-08-10T07:43:00Z"/>
                <w:rFonts w:ascii="Times New Roman" w:hAnsi="Times New Roman" w:cs="Times New Roman"/>
                <w:sz w:val="24"/>
                <w:szCs w:val="24"/>
                <w:rPrChange w:id="6636" w:author="DuyNgo" w:date="2012-08-10T08:15:00Z">
                  <w:rPr>
                    <w:ins w:id="6637" w:author="DuyNgo" w:date="2012-08-10T07:43:00Z"/>
                    <w:rFonts w:ascii="Times New Roman" w:hAnsi="Times New Roman"/>
                    <w:sz w:val="24"/>
                  </w:rPr>
                </w:rPrChange>
              </w:rPr>
            </w:pPr>
            <w:ins w:id="6638" w:author="DuyNgo" w:date="2012-08-10T07:43:00Z">
              <w:r w:rsidRPr="00657B96">
                <w:rPr>
                  <w:rFonts w:ascii="Times New Roman" w:hAnsi="Times New Roman" w:cs="Times New Roman"/>
                  <w:sz w:val="24"/>
                  <w:szCs w:val="24"/>
                  <w:rPrChange w:id="6639" w:author="DuyNgo" w:date="2012-08-10T08:15:00Z">
                    <w:rPr>
                      <w:rFonts w:ascii="Times New Roman" w:eastAsiaTheme="majorEastAsia" w:hAnsi="Times New Roman" w:cstheme="majorBidi"/>
                      <w:b/>
                      <w:bCs/>
                      <w:color w:val="365F91" w:themeColor="accent1" w:themeShade="BF"/>
                      <w:sz w:val="24"/>
                      <w:szCs w:val="28"/>
                    </w:rPr>
                  </w:rPrChange>
                </w:rPr>
                <w:t>Timesheet Class</w:t>
              </w:r>
            </w:ins>
          </w:p>
        </w:tc>
      </w:tr>
    </w:tbl>
    <w:p w:rsidR="00771246" w:rsidRPr="00657B96" w:rsidRDefault="00771246" w:rsidP="00771246">
      <w:pPr>
        <w:rPr>
          <w:ins w:id="6640" w:author="DuyNgo" w:date="2012-08-10T07:43:00Z"/>
          <w:rFonts w:ascii="Times New Roman" w:hAnsi="Times New Roman" w:cs="Times New Roman"/>
          <w:sz w:val="24"/>
          <w:szCs w:val="24"/>
          <w:rPrChange w:id="6641" w:author="DuyNgo" w:date="2012-08-10T08:15:00Z">
            <w:rPr>
              <w:ins w:id="6642"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2"/>
        <w:gridCol w:w="4492"/>
      </w:tblGrid>
      <w:tr w:rsidR="00771246" w:rsidRPr="00657B96" w:rsidTr="00227BA2">
        <w:trPr>
          <w:ins w:id="6643" w:author="DuyNgo" w:date="2012-08-10T07:43:00Z"/>
        </w:trPr>
        <w:tc>
          <w:tcPr>
            <w:tcW w:w="9576" w:type="dxa"/>
            <w:gridSpan w:val="2"/>
            <w:shd w:val="clear" w:color="auto" w:fill="95B3D7" w:themeFill="accent1" w:themeFillTint="99"/>
          </w:tcPr>
          <w:p w:rsidR="00771246" w:rsidRPr="00657B96" w:rsidRDefault="00771246" w:rsidP="00227BA2">
            <w:pPr>
              <w:spacing w:after="200" w:line="276" w:lineRule="auto"/>
              <w:jc w:val="center"/>
              <w:rPr>
                <w:ins w:id="6644" w:author="DuyNgo" w:date="2012-08-10T07:43:00Z"/>
                <w:rFonts w:ascii="Times New Roman" w:hAnsi="Times New Roman" w:cs="Times New Roman"/>
                <w:b/>
                <w:sz w:val="24"/>
                <w:szCs w:val="24"/>
                <w:rPrChange w:id="6645" w:author="DuyNgo" w:date="2012-08-10T08:15:00Z">
                  <w:rPr>
                    <w:ins w:id="6646" w:author="DuyNgo" w:date="2012-08-10T07:43:00Z"/>
                    <w:rFonts w:ascii="Times New Roman" w:hAnsi="Times New Roman"/>
                    <w:b/>
                    <w:sz w:val="24"/>
                  </w:rPr>
                </w:rPrChange>
              </w:rPr>
            </w:pPr>
            <w:ins w:id="6647" w:author="DuyNgo" w:date="2012-08-10T07:43:00Z">
              <w:r w:rsidRPr="00657B96">
                <w:rPr>
                  <w:rFonts w:ascii="Times New Roman" w:hAnsi="Times New Roman" w:cs="Times New Roman"/>
                  <w:b/>
                  <w:sz w:val="24"/>
                  <w:szCs w:val="24"/>
                  <w:rPrChange w:id="6648" w:author="DuyNgo" w:date="2012-08-10T08:15:00Z">
                    <w:rPr>
                      <w:rFonts w:ascii="Times New Roman" w:eastAsiaTheme="majorEastAsia" w:hAnsi="Times New Roman" w:cstheme="majorBidi"/>
                      <w:b/>
                      <w:bCs/>
                      <w:color w:val="365F91" w:themeColor="accent1" w:themeShade="BF"/>
                      <w:sz w:val="24"/>
                      <w:szCs w:val="28"/>
                    </w:rPr>
                  </w:rPrChange>
                </w:rPr>
                <w:t>Timesheet Controller Class</w:t>
              </w:r>
            </w:ins>
          </w:p>
        </w:tc>
      </w:tr>
      <w:tr w:rsidR="00771246" w:rsidRPr="00657B96" w:rsidTr="00227BA2">
        <w:trPr>
          <w:ins w:id="6649" w:author="DuyNgo" w:date="2012-08-10T07:43:00Z"/>
        </w:trPr>
        <w:tc>
          <w:tcPr>
            <w:tcW w:w="4788" w:type="dxa"/>
            <w:shd w:val="clear" w:color="auto" w:fill="DBE5F1" w:themeFill="accent1" w:themeFillTint="33"/>
          </w:tcPr>
          <w:p w:rsidR="00771246" w:rsidRPr="00657B96" w:rsidRDefault="00771246" w:rsidP="00227BA2">
            <w:pPr>
              <w:spacing w:after="200" w:line="276" w:lineRule="auto"/>
              <w:jc w:val="center"/>
              <w:rPr>
                <w:ins w:id="6650" w:author="DuyNgo" w:date="2012-08-10T07:43:00Z"/>
                <w:rFonts w:ascii="Times New Roman" w:hAnsi="Times New Roman" w:cs="Times New Roman"/>
                <w:sz w:val="24"/>
                <w:szCs w:val="24"/>
                <w:rPrChange w:id="6651" w:author="DuyNgo" w:date="2012-08-10T08:15:00Z">
                  <w:rPr>
                    <w:ins w:id="6652" w:author="DuyNgo" w:date="2012-08-10T07:43:00Z"/>
                    <w:rFonts w:ascii="Times New Roman" w:hAnsi="Times New Roman"/>
                    <w:sz w:val="24"/>
                  </w:rPr>
                </w:rPrChange>
              </w:rPr>
            </w:pPr>
            <w:ins w:id="6653" w:author="DuyNgo" w:date="2012-08-10T07:43:00Z">
              <w:r w:rsidRPr="00657B96">
                <w:rPr>
                  <w:rFonts w:ascii="Times New Roman" w:hAnsi="Times New Roman" w:cs="Times New Roman"/>
                  <w:sz w:val="24"/>
                  <w:szCs w:val="24"/>
                  <w:rPrChange w:id="6654"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657B96" w:rsidRDefault="00771246" w:rsidP="00227BA2">
            <w:pPr>
              <w:shd w:val="clear" w:color="FFFFCC" w:fill="FFFFFF"/>
              <w:spacing w:before="100" w:beforeAutospacing="1" w:after="100" w:afterAutospacing="1"/>
              <w:jc w:val="center"/>
              <w:rPr>
                <w:ins w:id="6655" w:author="DuyNgo" w:date="2012-08-10T07:43:00Z"/>
                <w:rFonts w:ascii="Times New Roman" w:hAnsi="Times New Roman" w:cs="Times New Roman"/>
                <w:sz w:val="24"/>
                <w:szCs w:val="24"/>
                <w:rPrChange w:id="6656" w:author="DuyNgo" w:date="2012-08-10T08:15:00Z">
                  <w:rPr>
                    <w:ins w:id="6657" w:author="DuyNgo" w:date="2012-08-10T07:43:00Z"/>
                    <w:rFonts w:ascii="Times New Roman" w:hAnsi="Times New Roman" w:cs="Tahoma"/>
                    <w:color w:val="000000"/>
                    <w:sz w:val="24"/>
                    <w:szCs w:val="20"/>
                  </w:rPr>
                </w:rPrChange>
              </w:rPr>
            </w:pPr>
            <w:ins w:id="6658" w:author="DuyNgo" w:date="2012-08-10T07:43:00Z">
              <w:r w:rsidRPr="00657B96">
                <w:rPr>
                  <w:rFonts w:ascii="Times New Roman" w:hAnsi="Times New Roman" w:cs="Times New Roman"/>
                  <w:sz w:val="24"/>
                  <w:szCs w:val="24"/>
                  <w:rPrChange w:id="6659"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657B96" w:rsidTr="00227BA2">
        <w:trPr>
          <w:ins w:id="6660" w:author="DuyNgo" w:date="2012-08-10T07:43:00Z"/>
        </w:trPr>
        <w:tc>
          <w:tcPr>
            <w:tcW w:w="4788" w:type="dxa"/>
          </w:tcPr>
          <w:p w:rsidR="00771246" w:rsidRPr="00657B96" w:rsidRDefault="00771246" w:rsidP="00771246">
            <w:pPr>
              <w:pStyle w:val="ListParagraph"/>
              <w:numPr>
                <w:ilvl w:val="0"/>
                <w:numId w:val="117"/>
              </w:numPr>
              <w:spacing w:after="200" w:line="276" w:lineRule="auto"/>
              <w:ind w:left="540"/>
              <w:rPr>
                <w:ins w:id="6661" w:author="DuyNgo" w:date="2012-08-10T07:43:00Z"/>
                <w:rFonts w:ascii="Times New Roman" w:hAnsi="Times New Roman" w:cs="Times New Roman"/>
                <w:sz w:val="24"/>
                <w:szCs w:val="24"/>
              </w:rPr>
            </w:pPr>
            <w:ins w:id="6662" w:author="DuyNgo" w:date="2012-08-10T07:43:00Z">
              <w:r w:rsidRPr="00657B96">
                <w:rPr>
                  <w:rFonts w:ascii="Times New Roman" w:hAnsi="Times New Roman" w:cs="Times New Roman"/>
                  <w:sz w:val="24"/>
                  <w:szCs w:val="24"/>
                  <w:rPrChange w:id="6663" w:author="DuyNgo" w:date="2012-08-10T08:15:00Z">
                    <w:rPr>
                      <w:rFonts w:ascii="Times New Roman" w:eastAsiaTheme="majorEastAsia" w:hAnsi="Times New Roman" w:cs="Times New Roman"/>
                      <w:b/>
                      <w:bCs/>
                      <w:color w:val="365F91" w:themeColor="accent1" w:themeShade="BF"/>
                      <w:sz w:val="24"/>
                      <w:szCs w:val="24"/>
                    </w:rPr>
                  </w:rPrChange>
                </w:rPr>
                <w:t>Allow project manager to monitor timework and effort of team member.</w:t>
              </w:r>
            </w:ins>
          </w:p>
          <w:p w:rsidR="00771246" w:rsidRPr="00657B96" w:rsidRDefault="00771246" w:rsidP="00771246">
            <w:pPr>
              <w:pStyle w:val="ListParagraph"/>
              <w:numPr>
                <w:ilvl w:val="0"/>
                <w:numId w:val="117"/>
              </w:numPr>
              <w:spacing w:after="200" w:line="276" w:lineRule="auto"/>
              <w:ind w:left="540"/>
              <w:rPr>
                <w:ins w:id="6664" w:author="DuyNgo" w:date="2012-08-10T07:43:00Z"/>
                <w:rFonts w:ascii="Times New Roman" w:hAnsi="Times New Roman" w:cs="Times New Roman"/>
                <w:sz w:val="24"/>
                <w:szCs w:val="24"/>
              </w:rPr>
            </w:pPr>
            <w:ins w:id="6665" w:author="DuyNgo" w:date="2012-08-10T07:43:00Z">
              <w:r w:rsidRPr="00657B96">
                <w:rPr>
                  <w:rFonts w:ascii="Times New Roman" w:hAnsi="Times New Roman" w:cs="Times New Roman"/>
                  <w:sz w:val="24"/>
                  <w:szCs w:val="24"/>
                  <w:rPrChange w:id="6666" w:author="DuyNgo" w:date="2012-08-10T08:15:00Z">
                    <w:rPr>
                      <w:rFonts w:ascii="Times New Roman" w:eastAsiaTheme="majorEastAsia" w:hAnsi="Times New Roman" w:cs="Times New Roman"/>
                      <w:b/>
                      <w:bCs/>
                      <w:color w:val="365F91" w:themeColor="accent1" w:themeShade="BF"/>
                      <w:sz w:val="24"/>
                      <w:szCs w:val="24"/>
                    </w:rPr>
                  </w:rPrChange>
                </w:rPr>
                <w:t>Feature filter projects by date, status, project.</w:t>
              </w:r>
            </w:ins>
          </w:p>
          <w:p w:rsidR="00771246" w:rsidRPr="00657B96" w:rsidRDefault="00771246" w:rsidP="00771246">
            <w:pPr>
              <w:pStyle w:val="ListParagraph"/>
              <w:numPr>
                <w:ilvl w:val="0"/>
                <w:numId w:val="117"/>
              </w:numPr>
              <w:spacing w:after="200" w:line="276" w:lineRule="auto"/>
              <w:ind w:left="540"/>
              <w:rPr>
                <w:ins w:id="6667" w:author="DuyNgo" w:date="2012-08-10T07:43:00Z"/>
                <w:rFonts w:ascii="Times New Roman" w:hAnsi="Times New Roman" w:cs="Times New Roman"/>
                <w:sz w:val="24"/>
                <w:szCs w:val="24"/>
              </w:rPr>
            </w:pPr>
            <w:ins w:id="6668" w:author="DuyNgo" w:date="2012-08-10T07:43:00Z">
              <w:r w:rsidRPr="00657B96">
                <w:rPr>
                  <w:rFonts w:ascii="Times New Roman" w:hAnsi="Times New Roman" w:cs="Times New Roman"/>
                  <w:sz w:val="24"/>
                  <w:szCs w:val="24"/>
                  <w:rPrChange w:id="6669" w:author="DuyNgo" w:date="2012-08-10T08:15:00Z">
                    <w:rPr>
                      <w:rFonts w:ascii="Times New Roman" w:eastAsiaTheme="majorEastAsia" w:hAnsi="Times New Roman" w:cs="Times New Roman"/>
                      <w:b/>
                      <w:bCs/>
                      <w:color w:val="365F91" w:themeColor="accent1" w:themeShade="BF"/>
                      <w:sz w:val="24"/>
                      <w:szCs w:val="24"/>
                    </w:rPr>
                  </w:rPrChange>
                </w:rPr>
                <w:t>Team members can log timesheet as their works daily or weekly.</w:t>
              </w:r>
            </w:ins>
          </w:p>
          <w:p w:rsidR="00771246" w:rsidRPr="00657B96" w:rsidRDefault="00771246" w:rsidP="00227BA2">
            <w:pPr>
              <w:spacing w:after="200" w:line="276" w:lineRule="auto"/>
              <w:rPr>
                <w:ins w:id="6670" w:author="DuyNgo" w:date="2012-08-10T07:43:00Z"/>
                <w:rFonts w:ascii="Times New Roman" w:hAnsi="Times New Roman" w:cs="Times New Roman"/>
                <w:sz w:val="24"/>
                <w:szCs w:val="24"/>
                <w:rPrChange w:id="6671" w:author="DuyNgo" w:date="2012-08-10T08:15:00Z">
                  <w:rPr>
                    <w:ins w:id="6672" w:author="DuyNgo" w:date="2012-08-10T07:43:00Z"/>
                    <w:rFonts w:ascii="Times New Roman" w:hAnsi="Times New Roman"/>
                    <w:sz w:val="24"/>
                  </w:rPr>
                </w:rPrChange>
              </w:rPr>
            </w:pPr>
          </w:p>
        </w:tc>
        <w:tc>
          <w:tcPr>
            <w:tcW w:w="4788" w:type="dxa"/>
          </w:tcPr>
          <w:p w:rsidR="00771246" w:rsidRPr="00657B96" w:rsidRDefault="00771246" w:rsidP="00227BA2">
            <w:pPr>
              <w:shd w:val="clear" w:color="FFFFCC" w:fill="FFFFFF"/>
              <w:spacing w:before="100" w:beforeAutospacing="1" w:after="100" w:afterAutospacing="1"/>
              <w:rPr>
                <w:ins w:id="6673" w:author="DuyNgo" w:date="2012-08-10T07:43:00Z"/>
                <w:rFonts w:ascii="Times New Roman" w:hAnsi="Times New Roman" w:cs="Times New Roman"/>
                <w:sz w:val="24"/>
                <w:szCs w:val="24"/>
                <w:rPrChange w:id="6674" w:author="DuyNgo" w:date="2012-08-10T08:15:00Z">
                  <w:rPr>
                    <w:ins w:id="6675" w:author="DuyNgo" w:date="2012-08-10T07:43:00Z"/>
                    <w:rFonts w:ascii="Times New Roman" w:hAnsi="Times New Roman" w:cs="Tahoma"/>
                    <w:color w:val="000000"/>
                    <w:sz w:val="24"/>
                    <w:szCs w:val="20"/>
                  </w:rPr>
                </w:rPrChange>
              </w:rPr>
            </w:pPr>
            <w:ins w:id="6676" w:author="DuyNgo" w:date="2012-08-10T07:43:00Z">
              <w:r w:rsidRPr="00657B96">
                <w:rPr>
                  <w:rFonts w:ascii="Times New Roman" w:hAnsi="Times New Roman" w:cs="Times New Roman"/>
                  <w:sz w:val="24"/>
                  <w:szCs w:val="24"/>
                  <w:rPrChange w:id="6677"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657B96" w:rsidRDefault="00771246" w:rsidP="00227BA2">
            <w:pPr>
              <w:spacing w:after="200" w:line="276" w:lineRule="auto"/>
              <w:rPr>
                <w:ins w:id="6678" w:author="DuyNgo" w:date="2012-08-10T07:43:00Z"/>
                <w:rFonts w:ascii="Times New Roman" w:hAnsi="Times New Roman" w:cs="Times New Roman"/>
                <w:sz w:val="24"/>
                <w:szCs w:val="24"/>
                <w:rPrChange w:id="6679" w:author="DuyNgo" w:date="2012-08-10T08:15:00Z">
                  <w:rPr>
                    <w:ins w:id="6680" w:author="DuyNgo" w:date="2012-08-10T07:43:00Z"/>
                    <w:rFonts w:ascii="Times New Roman" w:hAnsi="Times New Roman"/>
                    <w:sz w:val="24"/>
                  </w:rPr>
                </w:rPrChange>
              </w:rPr>
            </w:pPr>
            <w:ins w:id="6681" w:author="DuyNgo" w:date="2012-08-10T07:43:00Z">
              <w:r w:rsidRPr="00657B96">
                <w:rPr>
                  <w:rFonts w:ascii="Times New Roman" w:hAnsi="Times New Roman" w:cs="Times New Roman"/>
                  <w:sz w:val="24"/>
                  <w:szCs w:val="24"/>
                  <w:rPrChange w:id="6682" w:author="DuyNgo" w:date="2012-08-10T08:15:00Z">
                    <w:rPr>
                      <w:rFonts w:ascii="Times New Roman" w:eastAsiaTheme="majorEastAsia" w:hAnsi="Times New Roman" w:cstheme="majorBidi"/>
                      <w:b/>
                      <w:bCs/>
                      <w:color w:val="365F91" w:themeColor="accent1" w:themeShade="BF"/>
                      <w:sz w:val="24"/>
                      <w:szCs w:val="28"/>
                    </w:rPr>
                  </w:rPrChange>
                </w:rPr>
                <w:t>User Class</w:t>
              </w:r>
            </w:ins>
          </w:p>
          <w:p w:rsidR="00771246" w:rsidRPr="00657B96" w:rsidRDefault="00771246" w:rsidP="00227BA2">
            <w:pPr>
              <w:spacing w:after="200" w:line="276" w:lineRule="auto"/>
              <w:rPr>
                <w:ins w:id="6683" w:author="DuyNgo" w:date="2012-08-10T07:43:00Z"/>
                <w:rFonts w:ascii="Times New Roman" w:hAnsi="Times New Roman" w:cs="Times New Roman"/>
                <w:sz w:val="24"/>
                <w:szCs w:val="24"/>
                <w:rPrChange w:id="6684" w:author="DuyNgo" w:date="2012-08-10T08:15:00Z">
                  <w:rPr>
                    <w:ins w:id="6685" w:author="DuyNgo" w:date="2012-08-10T07:43:00Z"/>
                    <w:rFonts w:ascii="Times New Roman" w:hAnsi="Times New Roman"/>
                    <w:sz w:val="24"/>
                  </w:rPr>
                </w:rPrChange>
              </w:rPr>
            </w:pPr>
            <w:ins w:id="6686" w:author="DuyNgo" w:date="2012-08-10T07:43:00Z">
              <w:r w:rsidRPr="00657B96">
                <w:rPr>
                  <w:rFonts w:ascii="Times New Roman" w:hAnsi="Times New Roman" w:cs="Times New Roman"/>
                  <w:sz w:val="24"/>
                  <w:szCs w:val="24"/>
                  <w:rPrChange w:id="6687" w:author="DuyNgo" w:date="2012-08-10T08:15:00Z">
                    <w:rPr>
                      <w:rFonts w:ascii="Times New Roman" w:eastAsiaTheme="majorEastAsia" w:hAnsi="Times New Roman" w:cstheme="majorBidi"/>
                      <w:b/>
                      <w:bCs/>
                      <w:color w:val="365F91" w:themeColor="accent1" w:themeShade="BF"/>
                      <w:sz w:val="24"/>
                      <w:szCs w:val="28"/>
                    </w:rPr>
                  </w:rPrChange>
                </w:rPr>
                <w:t>Product Class</w:t>
              </w:r>
            </w:ins>
          </w:p>
          <w:p w:rsidR="00771246" w:rsidRPr="00657B96" w:rsidRDefault="00771246" w:rsidP="00227BA2">
            <w:pPr>
              <w:spacing w:after="200" w:line="276" w:lineRule="auto"/>
              <w:rPr>
                <w:ins w:id="6688" w:author="DuyNgo" w:date="2012-08-10T07:43:00Z"/>
                <w:rFonts w:ascii="Times New Roman" w:hAnsi="Times New Roman" w:cs="Times New Roman"/>
                <w:sz w:val="24"/>
                <w:szCs w:val="24"/>
                <w:rPrChange w:id="6689" w:author="DuyNgo" w:date="2012-08-10T08:15:00Z">
                  <w:rPr>
                    <w:ins w:id="6690" w:author="DuyNgo" w:date="2012-08-10T07:43:00Z"/>
                    <w:rFonts w:ascii="Times New Roman" w:hAnsi="Times New Roman"/>
                    <w:sz w:val="24"/>
                  </w:rPr>
                </w:rPrChange>
              </w:rPr>
            </w:pPr>
            <w:ins w:id="6691" w:author="DuyNgo" w:date="2012-08-10T07:43:00Z">
              <w:r w:rsidRPr="00657B96">
                <w:rPr>
                  <w:rFonts w:ascii="Times New Roman" w:hAnsi="Times New Roman" w:cs="Times New Roman"/>
                  <w:sz w:val="24"/>
                  <w:szCs w:val="24"/>
                  <w:rPrChange w:id="6692" w:author="DuyNgo" w:date="2012-08-10T08:15:00Z">
                    <w:rPr>
                      <w:rFonts w:ascii="Times New Roman" w:eastAsiaTheme="majorEastAsia" w:hAnsi="Times New Roman" w:cstheme="majorBidi"/>
                      <w:b/>
                      <w:bCs/>
                      <w:color w:val="365F91" w:themeColor="accent1" w:themeShade="BF"/>
                      <w:sz w:val="24"/>
                      <w:szCs w:val="28"/>
                    </w:rPr>
                  </w:rPrChange>
                </w:rPr>
                <w:t>Stage Class</w:t>
              </w:r>
            </w:ins>
          </w:p>
        </w:tc>
      </w:tr>
    </w:tbl>
    <w:p w:rsidR="00771246" w:rsidRPr="00657B96" w:rsidRDefault="00771246" w:rsidP="00771246">
      <w:pPr>
        <w:rPr>
          <w:ins w:id="6693" w:author="DuyNgo" w:date="2012-08-10T07:43:00Z"/>
          <w:rFonts w:ascii="Times New Roman" w:hAnsi="Times New Roman" w:cs="Times New Roman"/>
          <w:sz w:val="24"/>
          <w:szCs w:val="24"/>
          <w:rPrChange w:id="6694" w:author="DuyNgo" w:date="2012-08-10T08:15:00Z">
            <w:rPr>
              <w:ins w:id="6695"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2"/>
        <w:gridCol w:w="4492"/>
      </w:tblGrid>
      <w:tr w:rsidR="00771246" w:rsidRPr="00657B96" w:rsidTr="00227BA2">
        <w:trPr>
          <w:ins w:id="6696" w:author="DuyNgo" w:date="2012-08-10T07:43:00Z"/>
        </w:trPr>
        <w:tc>
          <w:tcPr>
            <w:tcW w:w="9576" w:type="dxa"/>
            <w:gridSpan w:val="2"/>
            <w:shd w:val="clear" w:color="auto" w:fill="95B3D7" w:themeFill="accent1" w:themeFillTint="99"/>
          </w:tcPr>
          <w:p w:rsidR="00771246" w:rsidRPr="00657B96" w:rsidRDefault="00771246" w:rsidP="00227BA2">
            <w:pPr>
              <w:spacing w:after="200" w:line="276" w:lineRule="auto"/>
              <w:jc w:val="center"/>
              <w:rPr>
                <w:ins w:id="6697" w:author="DuyNgo" w:date="2012-08-10T07:43:00Z"/>
                <w:rFonts w:ascii="Times New Roman" w:hAnsi="Times New Roman" w:cs="Times New Roman"/>
                <w:b/>
                <w:sz w:val="24"/>
                <w:szCs w:val="24"/>
                <w:rPrChange w:id="6698" w:author="DuyNgo" w:date="2012-08-10T08:15:00Z">
                  <w:rPr>
                    <w:ins w:id="6699" w:author="DuyNgo" w:date="2012-08-10T07:43:00Z"/>
                    <w:rFonts w:ascii="Times New Roman" w:hAnsi="Times New Roman"/>
                    <w:b/>
                    <w:sz w:val="24"/>
                  </w:rPr>
                </w:rPrChange>
              </w:rPr>
            </w:pPr>
            <w:ins w:id="6700" w:author="DuyNgo" w:date="2012-08-10T07:43:00Z">
              <w:r w:rsidRPr="00657B96">
                <w:rPr>
                  <w:rFonts w:ascii="Times New Roman" w:hAnsi="Times New Roman" w:cs="Times New Roman"/>
                  <w:b/>
                  <w:sz w:val="24"/>
                  <w:szCs w:val="24"/>
                  <w:rPrChange w:id="6701" w:author="DuyNgo" w:date="2012-08-10T08:15:00Z">
                    <w:rPr>
                      <w:rFonts w:ascii="Times New Roman" w:eastAsiaTheme="majorEastAsia" w:hAnsi="Times New Roman" w:cstheme="majorBidi"/>
                      <w:b/>
                      <w:bCs/>
                      <w:color w:val="365F91" w:themeColor="accent1" w:themeShade="BF"/>
                      <w:sz w:val="24"/>
                      <w:szCs w:val="28"/>
                    </w:rPr>
                  </w:rPrChange>
                </w:rPr>
                <w:t>DMS Controller Class</w:t>
              </w:r>
            </w:ins>
          </w:p>
        </w:tc>
      </w:tr>
      <w:tr w:rsidR="00771246" w:rsidRPr="00657B96" w:rsidTr="00227BA2">
        <w:trPr>
          <w:ins w:id="6702" w:author="DuyNgo" w:date="2012-08-10T07:43:00Z"/>
        </w:trPr>
        <w:tc>
          <w:tcPr>
            <w:tcW w:w="4788" w:type="dxa"/>
            <w:shd w:val="clear" w:color="auto" w:fill="DBE5F1" w:themeFill="accent1" w:themeFillTint="33"/>
          </w:tcPr>
          <w:p w:rsidR="00771246" w:rsidRPr="00657B96" w:rsidRDefault="00771246" w:rsidP="00227BA2">
            <w:pPr>
              <w:spacing w:after="200" w:line="276" w:lineRule="auto"/>
              <w:jc w:val="center"/>
              <w:rPr>
                <w:ins w:id="6703" w:author="DuyNgo" w:date="2012-08-10T07:43:00Z"/>
                <w:rFonts w:ascii="Times New Roman" w:hAnsi="Times New Roman" w:cs="Times New Roman"/>
                <w:sz w:val="24"/>
                <w:szCs w:val="24"/>
                <w:rPrChange w:id="6704" w:author="DuyNgo" w:date="2012-08-10T08:15:00Z">
                  <w:rPr>
                    <w:ins w:id="6705" w:author="DuyNgo" w:date="2012-08-10T07:43:00Z"/>
                    <w:rFonts w:ascii="Times New Roman" w:hAnsi="Times New Roman"/>
                    <w:sz w:val="24"/>
                  </w:rPr>
                </w:rPrChange>
              </w:rPr>
            </w:pPr>
            <w:ins w:id="6706" w:author="DuyNgo" w:date="2012-08-10T07:43:00Z">
              <w:r w:rsidRPr="00657B96">
                <w:rPr>
                  <w:rFonts w:ascii="Times New Roman" w:hAnsi="Times New Roman" w:cs="Times New Roman"/>
                  <w:sz w:val="24"/>
                  <w:szCs w:val="24"/>
                  <w:rPrChange w:id="6707"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657B96" w:rsidRDefault="00771246" w:rsidP="00227BA2">
            <w:pPr>
              <w:shd w:val="clear" w:color="FFFFCC" w:fill="FFFFFF"/>
              <w:spacing w:before="100" w:beforeAutospacing="1" w:after="100" w:afterAutospacing="1"/>
              <w:jc w:val="center"/>
              <w:rPr>
                <w:ins w:id="6708" w:author="DuyNgo" w:date="2012-08-10T07:43:00Z"/>
                <w:rFonts w:ascii="Times New Roman" w:hAnsi="Times New Roman" w:cs="Times New Roman"/>
                <w:sz w:val="24"/>
                <w:szCs w:val="24"/>
                <w:rPrChange w:id="6709" w:author="DuyNgo" w:date="2012-08-10T08:15:00Z">
                  <w:rPr>
                    <w:ins w:id="6710" w:author="DuyNgo" w:date="2012-08-10T07:43:00Z"/>
                    <w:rFonts w:ascii="Times New Roman" w:hAnsi="Times New Roman" w:cs="Tahoma"/>
                    <w:color w:val="000000"/>
                    <w:sz w:val="24"/>
                    <w:szCs w:val="20"/>
                  </w:rPr>
                </w:rPrChange>
              </w:rPr>
            </w:pPr>
            <w:ins w:id="6711" w:author="DuyNgo" w:date="2012-08-10T07:43:00Z">
              <w:r w:rsidRPr="00657B96">
                <w:rPr>
                  <w:rFonts w:ascii="Times New Roman" w:hAnsi="Times New Roman" w:cs="Times New Roman"/>
                  <w:sz w:val="24"/>
                  <w:szCs w:val="24"/>
                  <w:rPrChange w:id="6712"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657B96" w:rsidTr="00227BA2">
        <w:trPr>
          <w:ins w:id="6713" w:author="DuyNgo" w:date="2012-08-10T07:43:00Z"/>
        </w:trPr>
        <w:tc>
          <w:tcPr>
            <w:tcW w:w="4788" w:type="dxa"/>
          </w:tcPr>
          <w:p w:rsidR="00771246" w:rsidRPr="00657B96" w:rsidRDefault="00771246" w:rsidP="00771246">
            <w:pPr>
              <w:pStyle w:val="ListParagraph"/>
              <w:numPr>
                <w:ilvl w:val="0"/>
                <w:numId w:val="118"/>
              </w:numPr>
              <w:spacing w:after="200" w:line="276" w:lineRule="auto"/>
              <w:ind w:left="540"/>
              <w:rPr>
                <w:ins w:id="6714" w:author="DuyNgo" w:date="2012-08-10T07:43:00Z"/>
                <w:rFonts w:ascii="Times New Roman" w:hAnsi="Times New Roman" w:cs="Times New Roman"/>
                <w:sz w:val="24"/>
                <w:szCs w:val="24"/>
              </w:rPr>
            </w:pPr>
            <w:ins w:id="6715" w:author="DuyNgo" w:date="2012-08-10T07:43:00Z">
              <w:r w:rsidRPr="00657B96">
                <w:rPr>
                  <w:rFonts w:ascii="Times New Roman" w:hAnsi="Times New Roman" w:cs="Times New Roman"/>
                  <w:sz w:val="24"/>
                  <w:szCs w:val="24"/>
                  <w:rPrChange w:id="6716" w:author="DuyNgo" w:date="2012-08-10T08:15:00Z">
                    <w:rPr>
                      <w:rFonts w:ascii="Times New Roman" w:eastAsiaTheme="majorEastAsia" w:hAnsi="Times New Roman" w:cs="Times New Roman"/>
                      <w:b/>
                      <w:bCs/>
                      <w:color w:val="365F91" w:themeColor="accent1" w:themeShade="BF"/>
                      <w:sz w:val="24"/>
                      <w:szCs w:val="24"/>
                    </w:rPr>
                  </w:rPrChange>
                </w:rPr>
                <w:t>Allow project manager to monitor defect and fix bug effort of team.</w:t>
              </w:r>
            </w:ins>
          </w:p>
          <w:p w:rsidR="00771246" w:rsidRPr="00657B96" w:rsidRDefault="00771246" w:rsidP="00771246">
            <w:pPr>
              <w:pStyle w:val="ListParagraph"/>
              <w:numPr>
                <w:ilvl w:val="0"/>
                <w:numId w:val="118"/>
              </w:numPr>
              <w:spacing w:after="200" w:line="276" w:lineRule="auto"/>
              <w:ind w:left="540"/>
              <w:rPr>
                <w:ins w:id="6717" w:author="DuyNgo" w:date="2012-08-10T07:43:00Z"/>
                <w:rFonts w:ascii="Times New Roman" w:hAnsi="Times New Roman" w:cs="Times New Roman"/>
                <w:sz w:val="24"/>
                <w:szCs w:val="24"/>
              </w:rPr>
            </w:pPr>
            <w:ins w:id="6718" w:author="DuyNgo" w:date="2012-08-10T07:43:00Z">
              <w:r w:rsidRPr="00657B96">
                <w:rPr>
                  <w:rFonts w:ascii="Times New Roman" w:hAnsi="Times New Roman" w:cs="Times New Roman"/>
                  <w:sz w:val="24"/>
                  <w:szCs w:val="24"/>
                  <w:rPrChange w:id="6719" w:author="DuyNgo" w:date="2012-08-10T08:15:00Z">
                    <w:rPr>
                      <w:rFonts w:ascii="Times New Roman" w:eastAsiaTheme="majorEastAsia" w:hAnsi="Times New Roman" w:cs="Times New Roman"/>
                      <w:b/>
                      <w:bCs/>
                      <w:color w:val="365F91" w:themeColor="accent1" w:themeShade="BF"/>
                      <w:sz w:val="24"/>
                      <w:szCs w:val="24"/>
                    </w:rPr>
                  </w:rPrChange>
                </w:rPr>
                <w:t>Feature filter projects by date, status, and project, creator, assigned to.</w:t>
              </w:r>
            </w:ins>
          </w:p>
          <w:p w:rsidR="00771246" w:rsidRPr="00657B96" w:rsidRDefault="00771246" w:rsidP="00771246">
            <w:pPr>
              <w:pStyle w:val="ListParagraph"/>
              <w:numPr>
                <w:ilvl w:val="0"/>
                <w:numId w:val="118"/>
              </w:numPr>
              <w:spacing w:after="200" w:line="276" w:lineRule="auto"/>
              <w:ind w:left="540"/>
              <w:rPr>
                <w:ins w:id="6720" w:author="DuyNgo" w:date="2012-08-10T07:43:00Z"/>
                <w:rFonts w:ascii="Times New Roman" w:hAnsi="Times New Roman" w:cs="Times New Roman"/>
                <w:sz w:val="24"/>
                <w:szCs w:val="24"/>
              </w:rPr>
            </w:pPr>
            <w:ins w:id="6721" w:author="DuyNgo" w:date="2012-08-10T07:43:00Z">
              <w:r w:rsidRPr="00657B96">
                <w:rPr>
                  <w:rFonts w:ascii="Times New Roman" w:hAnsi="Times New Roman" w:cs="Times New Roman"/>
                  <w:sz w:val="24"/>
                  <w:szCs w:val="24"/>
                  <w:rPrChange w:id="6722" w:author="DuyNgo" w:date="2012-08-10T08:15:00Z">
                    <w:rPr>
                      <w:rFonts w:ascii="Times New Roman" w:eastAsiaTheme="majorEastAsia" w:hAnsi="Times New Roman" w:cs="Times New Roman"/>
                      <w:b/>
                      <w:bCs/>
                      <w:color w:val="365F91" w:themeColor="accent1" w:themeShade="BF"/>
                      <w:sz w:val="24"/>
                      <w:szCs w:val="24"/>
                    </w:rPr>
                  </w:rPrChange>
                </w:rPr>
                <w:t>Team members can update defect status.</w:t>
              </w:r>
            </w:ins>
          </w:p>
          <w:p w:rsidR="00771246" w:rsidRPr="00657B96" w:rsidRDefault="00771246" w:rsidP="00227BA2">
            <w:pPr>
              <w:spacing w:after="200" w:line="276" w:lineRule="auto"/>
              <w:rPr>
                <w:ins w:id="6723" w:author="DuyNgo" w:date="2012-08-10T07:43:00Z"/>
                <w:rFonts w:ascii="Times New Roman" w:hAnsi="Times New Roman" w:cs="Times New Roman"/>
                <w:sz w:val="24"/>
                <w:szCs w:val="24"/>
                <w:rPrChange w:id="6724" w:author="DuyNgo" w:date="2012-08-10T08:15:00Z">
                  <w:rPr>
                    <w:ins w:id="6725" w:author="DuyNgo" w:date="2012-08-10T07:43:00Z"/>
                    <w:rFonts w:ascii="Times New Roman" w:hAnsi="Times New Roman"/>
                    <w:sz w:val="24"/>
                  </w:rPr>
                </w:rPrChange>
              </w:rPr>
            </w:pPr>
          </w:p>
        </w:tc>
        <w:tc>
          <w:tcPr>
            <w:tcW w:w="4788" w:type="dxa"/>
          </w:tcPr>
          <w:p w:rsidR="00771246" w:rsidRPr="00657B96" w:rsidRDefault="00771246" w:rsidP="00227BA2">
            <w:pPr>
              <w:shd w:val="clear" w:color="FFFFCC" w:fill="FFFFFF"/>
              <w:spacing w:before="100" w:beforeAutospacing="1" w:after="100" w:afterAutospacing="1"/>
              <w:rPr>
                <w:ins w:id="6726" w:author="DuyNgo" w:date="2012-08-10T07:43:00Z"/>
                <w:rFonts w:ascii="Times New Roman" w:hAnsi="Times New Roman" w:cs="Times New Roman"/>
                <w:sz w:val="24"/>
                <w:szCs w:val="24"/>
                <w:rPrChange w:id="6727" w:author="DuyNgo" w:date="2012-08-10T08:15:00Z">
                  <w:rPr>
                    <w:ins w:id="6728" w:author="DuyNgo" w:date="2012-08-10T07:43:00Z"/>
                    <w:rFonts w:ascii="Times New Roman" w:hAnsi="Times New Roman" w:cs="Tahoma"/>
                    <w:color w:val="000000"/>
                    <w:sz w:val="24"/>
                    <w:szCs w:val="20"/>
                  </w:rPr>
                </w:rPrChange>
              </w:rPr>
            </w:pPr>
            <w:ins w:id="6729" w:author="DuyNgo" w:date="2012-08-10T07:43:00Z">
              <w:r w:rsidRPr="00657B96">
                <w:rPr>
                  <w:rFonts w:ascii="Times New Roman" w:hAnsi="Times New Roman" w:cs="Times New Roman"/>
                  <w:sz w:val="24"/>
                  <w:szCs w:val="24"/>
                  <w:rPrChange w:id="6730"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657B96" w:rsidRDefault="00771246" w:rsidP="00227BA2">
            <w:pPr>
              <w:spacing w:after="200" w:line="276" w:lineRule="auto"/>
              <w:rPr>
                <w:ins w:id="6731" w:author="DuyNgo" w:date="2012-08-10T07:43:00Z"/>
                <w:rFonts w:ascii="Times New Roman" w:hAnsi="Times New Roman" w:cs="Times New Roman"/>
                <w:sz w:val="24"/>
                <w:szCs w:val="24"/>
                <w:rPrChange w:id="6732" w:author="DuyNgo" w:date="2012-08-10T08:15:00Z">
                  <w:rPr>
                    <w:ins w:id="6733" w:author="DuyNgo" w:date="2012-08-10T07:43:00Z"/>
                    <w:rFonts w:ascii="Times New Roman" w:hAnsi="Times New Roman"/>
                    <w:sz w:val="24"/>
                  </w:rPr>
                </w:rPrChange>
              </w:rPr>
            </w:pPr>
            <w:ins w:id="6734" w:author="DuyNgo" w:date="2012-08-10T07:43:00Z">
              <w:r w:rsidRPr="00657B96">
                <w:rPr>
                  <w:rFonts w:ascii="Times New Roman" w:hAnsi="Times New Roman" w:cs="Times New Roman"/>
                  <w:sz w:val="24"/>
                  <w:szCs w:val="24"/>
                  <w:rPrChange w:id="6735" w:author="DuyNgo" w:date="2012-08-10T08:15:00Z">
                    <w:rPr>
                      <w:rFonts w:ascii="Times New Roman" w:eastAsiaTheme="majorEastAsia" w:hAnsi="Times New Roman" w:cstheme="majorBidi"/>
                      <w:b/>
                      <w:bCs/>
                      <w:color w:val="365F91" w:themeColor="accent1" w:themeShade="BF"/>
                      <w:sz w:val="24"/>
                      <w:szCs w:val="28"/>
                    </w:rPr>
                  </w:rPrChange>
                </w:rPr>
                <w:t>User Class</w:t>
              </w:r>
            </w:ins>
          </w:p>
        </w:tc>
      </w:tr>
    </w:tbl>
    <w:p w:rsidR="00771246" w:rsidRPr="00657B96" w:rsidRDefault="00771246" w:rsidP="00771246">
      <w:pPr>
        <w:rPr>
          <w:ins w:id="6736" w:author="DuyNgo" w:date="2012-08-10T07:43:00Z"/>
          <w:rFonts w:ascii="Times New Roman" w:hAnsi="Times New Roman" w:cs="Times New Roman"/>
          <w:sz w:val="24"/>
          <w:szCs w:val="24"/>
          <w:rPrChange w:id="6737" w:author="DuyNgo" w:date="2012-08-10T08:15:00Z">
            <w:rPr>
              <w:ins w:id="6738"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21"/>
        <w:gridCol w:w="4483"/>
      </w:tblGrid>
      <w:tr w:rsidR="00771246" w:rsidRPr="00657B96" w:rsidTr="00227BA2">
        <w:trPr>
          <w:ins w:id="6739" w:author="DuyNgo" w:date="2012-08-10T07:43:00Z"/>
        </w:trPr>
        <w:tc>
          <w:tcPr>
            <w:tcW w:w="9576" w:type="dxa"/>
            <w:gridSpan w:val="2"/>
            <w:shd w:val="clear" w:color="auto" w:fill="95B3D7" w:themeFill="accent1" w:themeFillTint="99"/>
          </w:tcPr>
          <w:p w:rsidR="00771246" w:rsidRPr="00657B96" w:rsidRDefault="00771246" w:rsidP="00227BA2">
            <w:pPr>
              <w:spacing w:after="200" w:line="276" w:lineRule="auto"/>
              <w:jc w:val="center"/>
              <w:rPr>
                <w:ins w:id="6740" w:author="DuyNgo" w:date="2012-08-10T07:43:00Z"/>
                <w:rFonts w:ascii="Times New Roman" w:hAnsi="Times New Roman" w:cs="Times New Roman"/>
                <w:b/>
                <w:sz w:val="24"/>
                <w:szCs w:val="24"/>
                <w:rPrChange w:id="6741" w:author="DuyNgo" w:date="2012-08-10T08:15:00Z">
                  <w:rPr>
                    <w:ins w:id="6742" w:author="DuyNgo" w:date="2012-08-10T07:43:00Z"/>
                    <w:rFonts w:ascii="Times New Roman" w:hAnsi="Times New Roman"/>
                    <w:b/>
                    <w:sz w:val="24"/>
                  </w:rPr>
                </w:rPrChange>
              </w:rPr>
            </w:pPr>
            <w:ins w:id="6743" w:author="DuyNgo" w:date="2012-08-10T07:43:00Z">
              <w:r w:rsidRPr="00657B96">
                <w:rPr>
                  <w:rFonts w:ascii="Times New Roman" w:hAnsi="Times New Roman" w:cs="Times New Roman"/>
                  <w:b/>
                  <w:sz w:val="24"/>
                  <w:szCs w:val="24"/>
                  <w:rPrChange w:id="6744" w:author="DuyNgo" w:date="2012-08-10T08:15:00Z">
                    <w:rPr>
                      <w:rFonts w:ascii="Times New Roman" w:eastAsiaTheme="majorEastAsia" w:hAnsi="Times New Roman" w:cstheme="majorBidi"/>
                      <w:b/>
                      <w:bCs/>
                      <w:color w:val="365F91" w:themeColor="accent1" w:themeShade="BF"/>
                      <w:sz w:val="24"/>
                      <w:szCs w:val="28"/>
                    </w:rPr>
                  </w:rPrChange>
                </w:rPr>
                <w:t>Requirement Controller Class</w:t>
              </w:r>
            </w:ins>
          </w:p>
        </w:tc>
      </w:tr>
      <w:tr w:rsidR="00771246" w:rsidRPr="00657B96" w:rsidTr="00227BA2">
        <w:trPr>
          <w:ins w:id="6745" w:author="DuyNgo" w:date="2012-08-10T07:43:00Z"/>
        </w:trPr>
        <w:tc>
          <w:tcPr>
            <w:tcW w:w="4788" w:type="dxa"/>
            <w:shd w:val="clear" w:color="auto" w:fill="DBE5F1" w:themeFill="accent1" w:themeFillTint="33"/>
          </w:tcPr>
          <w:p w:rsidR="00771246" w:rsidRPr="00657B96" w:rsidRDefault="00771246" w:rsidP="00227BA2">
            <w:pPr>
              <w:spacing w:after="200" w:line="276" w:lineRule="auto"/>
              <w:jc w:val="center"/>
              <w:rPr>
                <w:ins w:id="6746" w:author="DuyNgo" w:date="2012-08-10T07:43:00Z"/>
                <w:rFonts w:ascii="Times New Roman" w:hAnsi="Times New Roman" w:cs="Times New Roman"/>
                <w:sz w:val="24"/>
                <w:szCs w:val="24"/>
                <w:rPrChange w:id="6747" w:author="DuyNgo" w:date="2012-08-10T08:15:00Z">
                  <w:rPr>
                    <w:ins w:id="6748" w:author="DuyNgo" w:date="2012-08-10T07:43:00Z"/>
                    <w:rFonts w:ascii="Times New Roman" w:hAnsi="Times New Roman"/>
                    <w:sz w:val="24"/>
                  </w:rPr>
                </w:rPrChange>
              </w:rPr>
            </w:pPr>
            <w:ins w:id="6749" w:author="DuyNgo" w:date="2012-08-10T07:43:00Z">
              <w:r w:rsidRPr="00657B96">
                <w:rPr>
                  <w:rFonts w:ascii="Times New Roman" w:hAnsi="Times New Roman" w:cs="Times New Roman"/>
                  <w:sz w:val="24"/>
                  <w:szCs w:val="24"/>
                  <w:rPrChange w:id="6750"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657B96" w:rsidRDefault="00771246" w:rsidP="00227BA2">
            <w:pPr>
              <w:shd w:val="clear" w:color="FFFFCC" w:fill="FFFFFF"/>
              <w:spacing w:before="100" w:beforeAutospacing="1" w:after="100" w:afterAutospacing="1"/>
              <w:jc w:val="center"/>
              <w:rPr>
                <w:ins w:id="6751" w:author="DuyNgo" w:date="2012-08-10T07:43:00Z"/>
                <w:rFonts w:ascii="Times New Roman" w:hAnsi="Times New Roman" w:cs="Times New Roman"/>
                <w:sz w:val="24"/>
                <w:szCs w:val="24"/>
                <w:rPrChange w:id="6752" w:author="DuyNgo" w:date="2012-08-10T08:15:00Z">
                  <w:rPr>
                    <w:ins w:id="6753" w:author="DuyNgo" w:date="2012-08-10T07:43:00Z"/>
                    <w:rFonts w:ascii="Times New Roman" w:hAnsi="Times New Roman" w:cs="Tahoma"/>
                    <w:color w:val="000000"/>
                    <w:sz w:val="24"/>
                    <w:szCs w:val="20"/>
                  </w:rPr>
                </w:rPrChange>
              </w:rPr>
            </w:pPr>
            <w:ins w:id="6754" w:author="DuyNgo" w:date="2012-08-10T07:43:00Z">
              <w:r w:rsidRPr="00657B96">
                <w:rPr>
                  <w:rFonts w:ascii="Times New Roman" w:hAnsi="Times New Roman" w:cs="Times New Roman"/>
                  <w:sz w:val="24"/>
                  <w:szCs w:val="24"/>
                  <w:rPrChange w:id="6755"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657B96" w:rsidTr="00227BA2">
        <w:trPr>
          <w:ins w:id="6756" w:author="DuyNgo" w:date="2012-08-10T07:43:00Z"/>
        </w:trPr>
        <w:tc>
          <w:tcPr>
            <w:tcW w:w="4788" w:type="dxa"/>
          </w:tcPr>
          <w:p w:rsidR="00771246" w:rsidRPr="00657B96" w:rsidRDefault="00771246" w:rsidP="00771246">
            <w:pPr>
              <w:pStyle w:val="ListParagraph"/>
              <w:numPr>
                <w:ilvl w:val="0"/>
                <w:numId w:val="119"/>
              </w:numPr>
              <w:spacing w:after="200" w:line="276" w:lineRule="auto"/>
              <w:ind w:left="540"/>
              <w:rPr>
                <w:ins w:id="6757" w:author="DuyNgo" w:date="2012-08-10T07:43:00Z"/>
                <w:rFonts w:ascii="Times New Roman" w:hAnsi="Times New Roman" w:cs="Times New Roman"/>
                <w:sz w:val="24"/>
                <w:szCs w:val="24"/>
              </w:rPr>
            </w:pPr>
            <w:ins w:id="6758" w:author="DuyNgo" w:date="2012-08-10T07:43:00Z">
              <w:r w:rsidRPr="00657B96">
                <w:rPr>
                  <w:rFonts w:ascii="Times New Roman" w:hAnsi="Times New Roman" w:cs="Times New Roman"/>
                  <w:sz w:val="24"/>
                  <w:szCs w:val="24"/>
                  <w:rPrChange w:id="6759" w:author="DuyNgo" w:date="2012-08-10T08:15:00Z">
                    <w:rPr>
                      <w:rFonts w:ascii="Times New Roman" w:eastAsiaTheme="majorEastAsia" w:hAnsi="Times New Roman" w:cs="Times New Roman"/>
                      <w:b/>
                      <w:bCs/>
                      <w:color w:val="365F91" w:themeColor="accent1" w:themeShade="BF"/>
                      <w:sz w:val="24"/>
                      <w:szCs w:val="24"/>
                    </w:rPr>
                  </w:rPrChange>
                </w:rPr>
                <w:t>Managing feature enables user to store and manage their requirement documents.</w:t>
              </w:r>
            </w:ins>
          </w:p>
          <w:p w:rsidR="00771246" w:rsidRPr="00657B96" w:rsidRDefault="00771246" w:rsidP="00771246">
            <w:pPr>
              <w:pStyle w:val="ListParagraph"/>
              <w:numPr>
                <w:ilvl w:val="0"/>
                <w:numId w:val="119"/>
              </w:numPr>
              <w:spacing w:after="200" w:line="276" w:lineRule="auto"/>
              <w:ind w:left="540"/>
              <w:rPr>
                <w:ins w:id="6760" w:author="DuyNgo" w:date="2012-08-10T07:43:00Z"/>
                <w:rFonts w:ascii="Times New Roman" w:hAnsi="Times New Roman" w:cs="Times New Roman"/>
                <w:sz w:val="24"/>
                <w:szCs w:val="24"/>
              </w:rPr>
            </w:pPr>
            <w:ins w:id="6761" w:author="DuyNgo" w:date="2012-08-10T07:43:00Z">
              <w:r w:rsidRPr="00657B96">
                <w:rPr>
                  <w:rFonts w:ascii="Times New Roman" w:hAnsi="Times New Roman" w:cs="Times New Roman"/>
                  <w:sz w:val="24"/>
                  <w:szCs w:val="24"/>
                  <w:rPrChange w:id="6762" w:author="DuyNgo" w:date="2012-08-10T08:15:00Z">
                    <w:rPr>
                      <w:rFonts w:ascii="Times New Roman" w:eastAsiaTheme="majorEastAsia" w:hAnsi="Times New Roman" w:cs="Times New Roman"/>
                      <w:b/>
                      <w:bCs/>
                      <w:color w:val="365F91" w:themeColor="accent1" w:themeShade="BF"/>
                      <w:sz w:val="24"/>
                      <w:szCs w:val="24"/>
                    </w:rPr>
                  </w:rPrChange>
                </w:rPr>
                <w:t>Including: Add, update, remove, sort</w:t>
              </w:r>
            </w:ins>
          </w:p>
          <w:p w:rsidR="00771246" w:rsidRPr="00657B96" w:rsidRDefault="00771246" w:rsidP="00771246">
            <w:pPr>
              <w:pStyle w:val="ListParagraph"/>
              <w:numPr>
                <w:ilvl w:val="0"/>
                <w:numId w:val="119"/>
              </w:numPr>
              <w:spacing w:after="200" w:line="276" w:lineRule="auto"/>
              <w:ind w:left="540"/>
              <w:rPr>
                <w:ins w:id="6763" w:author="DuyNgo" w:date="2012-08-10T07:43:00Z"/>
                <w:rFonts w:ascii="Times New Roman" w:hAnsi="Times New Roman" w:cs="Times New Roman"/>
                <w:sz w:val="24"/>
                <w:szCs w:val="24"/>
              </w:rPr>
            </w:pPr>
            <w:ins w:id="6764" w:author="DuyNgo" w:date="2012-08-10T07:43:00Z">
              <w:r w:rsidRPr="00657B96">
                <w:rPr>
                  <w:rFonts w:ascii="Times New Roman" w:hAnsi="Times New Roman" w:cs="Times New Roman"/>
                  <w:sz w:val="24"/>
                  <w:szCs w:val="24"/>
                  <w:rPrChange w:id="6765" w:author="DuyNgo" w:date="2012-08-10T08:15:00Z">
                    <w:rPr>
                      <w:rFonts w:ascii="Times New Roman" w:eastAsiaTheme="majorEastAsia" w:hAnsi="Times New Roman" w:cs="Times New Roman"/>
                      <w:b/>
                      <w:bCs/>
                      <w:color w:val="365F91" w:themeColor="accent1" w:themeShade="BF"/>
                      <w:sz w:val="24"/>
                      <w:szCs w:val="24"/>
                    </w:rPr>
                  </w:rPrChange>
                </w:rPr>
                <w:t>User interface allows user to sort requirement by type, date, priority.</w:t>
              </w:r>
            </w:ins>
          </w:p>
          <w:p w:rsidR="00771246" w:rsidRPr="00657B96" w:rsidRDefault="00771246" w:rsidP="00771246">
            <w:pPr>
              <w:pStyle w:val="ListParagraph"/>
              <w:numPr>
                <w:ilvl w:val="0"/>
                <w:numId w:val="119"/>
              </w:numPr>
              <w:spacing w:after="200" w:line="276" w:lineRule="auto"/>
              <w:ind w:left="540"/>
              <w:rPr>
                <w:ins w:id="6766" w:author="DuyNgo" w:date="2012-08-10T07:43:00Z"/>
                <w:rFonts w:ascii="Times New Roman" w:hAnsi="Times New Roman" w:cs="Times New Roman"/>
                <w:sz w:val="24"/>
                <w:szCs w:val="24"/>
              </w:rPr>
            </w:pPr>
            <w:ins w:id="6767" w:author="DuyNgo" w:date="2012-08-10T07:43:00Z">
              <w:r w:rsidRPr="00657B96">
                <w:rPr>
                  <w:rFonts w:ascii="Times New Roman" w:hAnsi="Times New Roman" w:cs="Times New Roman"/>
                  <w:sz w:val="24"/>
                  <w:szCs w:val="24"/>
                  <w:rPrChange w:id="6768" w:author="DuyNgo" w:date="2012-08-10T08:15:00Z">
                    <w:rPr>
                      <w:rFonts w:ascii="Times New Roman" w:eastAsiaTheme="majorEastAsia" w:hAnsi="Times New Roman" w:cs="Times New Roman"/>
                      <w:b/>
                      <w:bCs/>
                      <w:color w:val="365F91" w:themeColor="accent1" w:themeShade="BF"/>
                      <w:sz w:val="24"/>
                      <w:szCs w:val="24"/>
                    </w:rPr>
                  </w:rPrChange>
                </w:rPr>
                <w:lastRenderedPageBreak/>
                <w:t>Display completeness rate updated by user.</w:t>
              </w:r>
            </w:ins>
          </w:p>
          <w:p w:rsidR="00771246" w:rsidRPr="00657B96" w:rsidRDefault="00771246" w:rsidP="00227BA2">
            <w:pPr>
              <w:spacing w:after="200" w:line="276" w:lineRule="auto"/>
              <w:rPr>
                <w:ins w:id="6769" w:author="DuyNgo" w:date="2012-08-10T07:43:00Z"/>
                <w:rFonts w:ascii="Times New Roman" w:hAnsi="Times New Roman" w:cs="Times New Roman"/>
                <w:sz w:val="24"/>
                <w:szCs w:val="24"/>
                <w:rPrChange w:id="6770" w:author="DuyNgo" w:date="2012-08-10T08:15:00Z">
                  <w:rPr>
                    <w:ins w:id="6771" w:author="DuyNgo" w:date="2012-08-10T07:43:00Z"/>
                    <w:rFonts w:ascii="Times New Roman" w:hAnsi="Times New Roman"/>
                    <w:sz w:val="24"/>
                  </w:rPr>
                </w:rPrChange>
              </w:rPr>
            </w:pPr>
          </w:p>
        </w:tc>
        <w:tc>
          <w:tcPr>
            <w:tcW w:w="4788" w:type="dxa"/>
          </w:tcPr>
          <w:p w:rsidR="00771246" w:rsidRPr="00657B96" w:rsidRDefault="00771246" w:rsidP="00227BA2">
            <w:pPr>
              <w:shd w:val="clear" w:color="FFFFCC" w:fill="FFFFFF"/>
              <w:spacing w:before="100" w:beforeAutospacing="1" w:after="100" w:afterAutospacing="1"/>
              <w:rPr>
                <w:ins w:id="6772" w:author="DuyNgo" w:date="2012-08-10T07:43:00Z"/>
                <w:rFonts w:ascii="Times New Roman" w:hAnsi="Times New Roman" w:cs="Times New Roman"/>
                <w:sz w:val="24"/>
                <w:szCs w:val="24"/>
                <w:rPrChange w:id="6773" w:author="DuyNgo" w:date="2012-08-10T08:15:00Z">
                  <w:rPr>
                    <w:ins w:id="6774" w:author="DuyNgo" w:date="2012-08-10T07:43:00Z"/>
                    <w:rFonts w:ascii="Times New Roman" w:hAnsi="Times New Roman" w:cs="Tahoma"/>
                    <w:color w:val="000000"/>
                    <w:sz w:val="24"/>
                    <w:szCs w:val="20"/>
                  </w:rPr>
                </w:rPrChange>
              </w:rPr>
            </w:pPr>
            <w:ins w:id="6775" w:author="DuyNgo" w:date="2012-08-10T07:43:00Z">
              <w:r w:rsidRPr="00657B96">
                <w:rPr>
                  <w:rFonts w:ascii="Times New Roman" w:hAnsi="Times New Roman" w:cs="Times New Roman"/>
                  <w:sz w:val="24"/>
                  <w:szCs w:val="24"/>
                  <w:rPrChange w:id="6776" w:author="DuyNgo" w:date="2012-08-10T08:15:00Z">
                    <w:rPr>
                      <w:rFonts w:ascii="Times New Roman" w:eastAsiaTheme="majorEastAsia" w:hAnsi="Times New Roman" w:cstheme="majorBidi"/>
                      <w:b/>
                      <w:bCs/>
                      <w:color w:val="365F91" w:themeColor="accent1" w:themeShade="BF"/>
                      <w:sz w:val="24"/>
                      <w:szCs w:val="28"/>
                    </w:rPr>
                  </w:rPrChange>
                </w:rPr>
                <w:lastRenderedPageBreak/>
                <w:t>Project Class</w:t>
              </w:r>
            </w:ins>
          </w:p>
          <w:p w:rsidR="00771246" w:rsidRPr="00657B96" w:rsidRDefault="00771246" w:rsidP="00227BA2">
            <w:pPr>
              <w:spacing w:after="200" w:line="276" w:lineRule="auto"/>
              <w:rPr>
                <w:ins w:id="6777" w:author="DuyNgo" w:date="2012-08-10T07:43:00Z"/>
                <w:rFonts w:ascii="Times New Roman" w:hAnsi="Times New Roman" w:cs="Times New Roman"/>
                <w:sz w:val="24"/>
                <w:szCs w:val="24"/>
                <w:rPrChange w:id="6778" w:author="DuyNgo" w:date="2012-08-10T08:15:00Z">
                  <w:rPr>
                    <w:ins w:id="6779" w:author="DuyNgo" w:date="2012-08-10T07:43:00Z"/>
                    <w:rFonts w:ascii="Times New Roman" w:hAnsi="Times New Roman"/>
                    <w:sz w:val="24"/>
                  </w:rPr>
                </w:rPrChange>
              </w:rPr>
            </w:pPr>
            <w:ins w:id="6780" w:author="DuyNgo" w:date="2012-08-10T07:43:00Z">
              <w:r w:rsidRPr="00657B96">
                <w:rPr>
                  <w:rFonts w:ascii="Times New Roman" w:hAnsi="Times New Roman" w:cs="Times New Roman"/>
                  <w:sz w:val="24"/>
                  <w:szCs w:val="24"/>
                  <w:rPrChange w:id="6781" w:author="DuyNgo" w:date="2012-08-10T08:15:00Z">
                    <w:rPr>
                      <w:rFonts w:ascii="Times New Roman" w:eastAsiaTheme="majorEastAsia" w:hAnsi="Times New Roman" w:cstheme="majorBidi"/>
                      <w:b/>
                      <w:bCs/>
                      <w:color w:val="365F91" w:themeColor="accent1" w:themeShade="BF"/>
                      <w:sz w:val="24"/>
                      <w:szCs w:val="28"/>
                    </w:rPr>
                  </w:rPrChange>
                </w:rPr>
                <w:t>Product Class</w:t>
              </w:r>
            </w:ins>
          </w:p>
          <w:p w:rsidR="00771246" w:rsidRPr="00657B96" w:rsidRDefault="00771246" w:rsidP="00227BA2">
            <w:pPr>
              <w:spacing w:after="200" w:line="276" w:lineRule="auto"/>
              <w:rPr>
                <w:ins w:id="6782" w:author="DuyNgo" w:date="2012-08-10T07:43:00Z"/>
                <w:rFonts w:ascii="Times New Roman" w:hAnsi="Times New Roman" w:cs="Times New Roman"/>
                <w:sz w:val="24"/>
                <w:szCs w:val="24"/>
                <w:rPrChange w:id="6783" w:author="DuyNgo" w:date="2012-08-10T08:15:00Z">
                  <w:rPr>
                    <w:ins w:id="6784" w:author="DuyNgo" w:date="2012-08-10T07:43:00Z"/>
                    <w:rFonts w:ascii="Times New Roman" w:hAnsi="Times New Roman"/>
                    <w:sz w:val="24"/>
                  </w:rPr>
                </w:rPrChange>
              </w:rPr>
            </w:pPr>
          </w:p>
        </w:tc>
      </w:tr>
    </w:tbl>
    <w:p w:rsidR="00771246" w:rsidRPr="00657B96" w:rsidRDefault="00771246" w:rsidP="00771246">
      <w:pPr>
        <w:rPr>
          <w:ins w:id="6785" w:author="DuyNgo" w:date="2012-08-10T07:43:00Z"/>
          <w:rFonts w:ascii="Times New Roman" w:hAnsi="Times New Roman" w:cs="Times New Roman"/>
          <w:sz w:val="24"/>
          <w:szCs w:val="24"/>
          <w:rPrChange w:id="6786" w:author="DuyNgo" w:date="2012-08-10T08:15:00Z">
            <w:rPr>
              <w:ins w:id="6787"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2"/>
        <w:gridCol w:w="4492"/>
      </w:tblGrid>
      <w:tr w:rsidR="00771246" w:rsidRPr="00657B96" w:rsidTr="00227BA2">
        <w:trPr>
          <w:ins w:id="6788" w:author="DuyNgo" w:date="2012-08-10T07:43:00Z"/>
        </w:trPr>
        <w:tc>
          <w:tcPr>
            <w:tcW w:w="9576" w:type="dxa"/>
            <w:gridSpan w:val="2"/>
            <w:shd w:val="clear" w:color="auto" w:fill="95B3D7" w:themeFill="accent1" w:themeFillTint="99"/>
          </w:tcPr>
          <w:p w:rsidR="00771246" w:rsidRPr="00657B96" w:rsidRDefault="00771246" w:rsidP="00227BA2">
            <w:pPr>
              <w:spacing w:after="200" w:line="276" w:lineRule="auto"/>
              <w:jc w:val="center"/>
              <w:rPr>
                <w:ins w:id="6789" w:author="DuyNgo" w:date="2012-08-10T07:43:00Z"/>
                <w:rFonts w:ascii="Times New Roman" w:hAnsi="Times New Roman" w:cs="Times New Roman"/>
                <w:b/>
                <w:sz w:val="24"/>
                <w:szCs w:val="24"/>
                <w:rPrChange w:id="6790" w:author="DuyNgo" w:date="2012-08-10T08:15:00Z">
                  <w:rPr>
                    <w:ins w:id="6791" w:author="DuyNgo" w:date="2012-08-10T07:43:00Z"/>
                    <w:rFonts w:ascii="Times New Roman" w:hAnsi="Times New Roman"/>
                    <w:b/>
                    <w:sz w:val="24"/>
                  </w:rPr>
                </w:rPrChange>
              </w:rPr>
            </w:pPr>
            <w:ins w:id="6792" w:author="DuyNgo" w:date="2012-08-10T07:43:00Z">
              <w:r w:rsidRPr="00657B96">
                <w:rPr>
                  <w:rFonts w:ascii="Times New Roman" w:hAnsi="Times New Roman" w:cs="Times New Roman"/>
                  <w:b/>
                  <w:sz w:val="24"/>
                  <w:szCs w:val="24"/>
                  <w:rPrChange w:id="6793" w:author="DuyNgo" w:date="2012-08-10T08:15:00Z">
                    <w:rPr>
                      <w:rFonts w:ascii="Times New Roman" w:eastAsiaTheme="majorEastAsia" w:hAnsi="Times New Roman" w:cstheme="majorBidi"/>
                      <w:b/>
                      <w:bCs/>
                      <w:color w:val="365F91" w:themeColor="accent1" w:themeShade="BF"/>
                      <w:sz w:val="24"/>
                      <w:szCs w:val="28"/>
                    </w:rPr>
                  </w:rPrChange>
                </w:rPr>
                <w:t>User Admin Controller Class</w:t>
              </w:r>
            </w:ins>
          </w:p>
        </w:tc>
      </w:tr>
      <w:tr w:rsidR="00771246" w:rsidRPr="00657B96" w:rsidTr="00227BA2">
        <w:trPr>
          <w:ins w:id="6794" w:author="DuyNgo" w:date="2012-08-10T07:43:00Z"/>
        </w:trPr>
        <w:tc>
          <w:tcPr>
            <w:tcW w:w="4788" w:type="dxa"/>
            <w:shd w:val="clear" w:color="auto" w:fill="DBE5F1" w:themeFill="accent1" w:themeFillTint="33"/>
          </w:tcPr>
          <w:p w:rsidR="00771246" w:rsidRPr="00657B96" w:rsidRDefault="00771246" w:rsidP="00227BA2">
            <w:pPr>
              <w:spacing w:after="200" w:line="276" w:lineRule="auto"/>
              <w:jc w:val="center"/>
              <w:rPr>
                <w:ins w:id="6795" w:author="DuyNgo" w:date="2012-08-10T07:43:00Z"/>
                <w:rFonts w:ascii="Times New Roman" w:hAnsi="Times New Roman" w:cs="Times New Roman"/>
                <w:sz w:val="24"/>
                <w:szCs w:val="24"/>
                <w:rPrChange w:id="6796" w:author="DuyNgo" w:date="2012-08-10T08:15:00Z">
                  <w:rPr>
                    <w:ins w:id="6797" w:author="DuyNgo" w:date="2012-08-10T07:43:00Z"/>
                    <w:rFonts w:ascii="Times New Roman" w:hAnsi="Times New Roman"/>
                    <w:sz w:val="24"/>
                  </w:rPr>
                </w:rPrChange>
              </w:rPr>
            </w:pPr>
            <w:ins w:id="6798" w:author="DuyNgo" w:date="2012-08-10T07:43:00Z">
              <w:r w:rsidRPr="00657B96">
                <w:rPr>
                  <w:rFonts w:ascii="Times New Roman" w:hAnsi="Times New Roman" w:cs="Times New Roman"/>
                  <w:sz w:val="24"/>
                  <w:szCs w:val="24"/>
                  <w:rPrChange w:id="6799"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657B96" w:rsidRDefault="00771246" w:rsidP="00227BA2">
            <w:pPr>
              <w:shd w:val="clear" w:color="FFFFCC" w:fill="FFFFFF"/>
              <w:spacing w:before="100" w:beforeAutospacing="1" w:after="100" w:afterAutospacing="1"/>
              <w:jc w:val="center"/>
              <w:rPr>
                <w:ins w:id="6800" w:author="DuyNgo" w:date="2012-08-10T07:43:00Z"/>
                <w:rFonts w:ascii="Times New Roman" w:hAnsi="Times New Roman" w:cs="Times New Roman"/>
                <w:sz w:val="24"/>
                <w:szCs w:val="24"/>
                <w:rPrChange w:id="6801" w:author="DuyNgo" w:date="2012-08-10T08:15:00Z">
                  <w:rPr>
                    <w:ins w:id="6802" w:author="DuyNgo" w:date="2012-08-10T07:43:00Z"/>
                    <w:rFonts w:ascii="Times New Roman" w:hAnsi="Times New Roman" w:cs="Tahoma"/>
                    <w:color w:val="000000"/>
                    <w:sz w:val="24"/>
                    <w:szCs w:val="20"/>
                  </w:rPr>
                </w:rPrChange>
              </w:rPr>
            </w:pPr>
            <w:ins w:id="6803" w:author="DuyNgo" w:date="2012-08-10T07:43:00Z">
              <w:r w:rsidRPr="00657B96">
                <w:rPr>
                  <w:rFonts w:ascii="Times New Roman" w:hAnsi="Times New Roman" w:cs="Times New Roman"/>
                  <w:sz w:val="24"/>
                  <w:szCs w:val="24"/>
                  <w:rPrChange w:id="6804"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657B96" w:rsidTr="00227BA2">
        <w:trPr>
          <w:ins w:id="6805" w:author="DuyNgo" w:date="2012-08-10T07:43:00Z"/>
        </w:trPr>
        <w:tc>
          <w:tcPr>
            <w:tcW w:w="4788" w:type="dxa"/>
          </w:tcPr>
          <w:p w:rsidR="00771246" w:rsidRPr="00657B96" w:rsidRDefault="00771246" w:rsidP="00771246">
            <w:pPr>
              <w:pStyle w:val="PlainText"/>
              <w:numPr>
                <w:ilvl w:val="0"/>
                <w:numId w:val="120"/>
              </w:numPr>
              <w:ind w:left="540"/>
              <w:rPr>
                <w:ins w:id="6806" w:author="DuyNgo" w:date="2012-08-10T07:43:00Z"/>
                <w:rFonts w:ascii="Times New Roman" w:eastAsia="MS Gothic" w:hAnsi="Times New Roman" w:cs="Times New Roman"/>
                <w:sz w:val="24"/>
                <w:szCs w:val="24"/>
              </w:rPr>
            </w:pPr>
            <w:ins w:id="6807" w:author="DuyNgo" w:date="2012-08-10T07:43:00Z">
              <w:r w:rsidRPr="00657B96">
                <w:rPr>
                  <w:rFonts w:ascii="Times New Roman" w:eastAsia="MS Gothic" w:hAnsi="Times New Roman" w:cs="Times New Roman"/>
                  <w:sz w:val="24"/>
                  <w:szCs w:val="24"/>
                  <w:rPrChange w:id="6808"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w:t>
              </w:r>
            </w:ins>
          </w:p>
          <w:p w:rsidR="00771246" w:rsidRPr="00657B96" w:rsidRDefault="00771246" w:rsidP="00771246">
            <w:pPr>
              <w:pStyle w:val="PlainText"/>
              <w:numPr>
                <w:ilvl w:val="0"/>
                <w:numId w:val="120"/>
              </w:numPr>
              <w:ind w:left="540"/>
              <w:rPr>
                <w:ins w:id="6809" w:author="DuyNgo" w:date="2012-08-10T07:43:00Z"/>
                <w:rFonts w:ascii="Times New Roman" w:eastAsia="MS Gothic" w:hAnsi="Times New Roman" w:cs="Times New Roman"/>
                <w:sz w:val="24"/>
                <w:szCs w:val="24"/>
              </w:rPr>
            </w:pPr>
            <w:ins w:id="6810" w:author="DuyNgo" w:date="2012-08-10T07:43:00Z">
              <w:r w:rsidRPr="00657B96">
                <w:rPr>
                  <w:rFonts w:ascii="Times New Roman" w:eastAsia="MS Gothic" w:hAnsi="Times New Roman" w:cs="Times New Roman"/>
                  <w:sz w:val="24"/>
                  <w:szCs w:val="24"/>
                  <w:rPrChange w:id="6811"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User </w:t>
              </w:r>
            </w:ins>
          </w:p>
          <w:p w:rsidR="00771246" w:rsidRPr="00657B96" w:rsidRDefault="00771246" w:rsidP="00771246">
            <w:pPr>
              <w:pStyle w:val="PlainText"/>
              <w:numPr>
                <w:ilvl w:val="0"/>
                <w:numId w:val="120"/>
              </w:numPr>
              <w:ind w:left="540"/>
              <w:rPr>
                <w:ins w:id="6812" w:author="DuyNgo" w:date="2012-08-10T07:43:00Z"/>
                <w:rFonts w:ascii="Times New Roman" w:eastAsia="MS Gothic" w:hAnsi="Times New Roman" w:cs="Times New Roman"/>
                <w:sz w:val="24"/>
                <w:szCs w:val="24"/>
              </w:rPr>
            </w:pPr>
            <w:ins w:id="6813" w:author="DuyNgo" w:date="2012-08-10T07:43:00Z">
              <w:r w:rsidRPr="00657B96">
                <w:rPr>
                  <w:rFonts w:ascii="Times New Roman" w:eastAsia="MS Gothic" w:hAnsi="Times New Roman" w:cs="Times New Roman"/>
                  <w:sz w:val="24"/>
                  <w:szCs w:val="24"/>
                  <w:rPrChange w:id="6814"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Team </w:t>
              </w:r>
            </w:ins>
          </w:p>
          <w:p w:rsidR="00771246" w:rsidRPr="00657B96" w:rsidRDefault="00771246" w:rsidP="00771246">
            <w:pPr>
              <w:pStyle w:val="PlainText"/>
              <w:numPr>
                <w:ilvl w:val="0"/>
                <w:numId w:val="120"/>
              </w:numPr>
              <w:ind w:left="540"/>
              <w:rPr>
                <w:ins w:id="6815" w:author="DuyNgo" w:date="2012-08-10T07:43:00Z"/>
                <w:rFonts w:ascii="Times New Roman" w:eastAsia="MS Gothic" w:hAnsi="Times New Roman" w:cs="Times New Roman"/>
                <w:sz w:val="24"/>
                <w:szCs w:val="24"/>
              </w:rPr>
            </w:pPr>
            <w:ins w:id="6816" w:author="DuyNgo" w:date="2012-08-10T07:43:00Z">
              <w:r w:rsidRPr="00657B96">
                <w:rPr>
                  <w:rFonts w:ascii="Times New Roman" w:eastAsia="MS Gothic" w:hAnsi="Times New Roman" w:cs="Times New Roman"/>
                  <w:sz w:val="24"/>
                  <w:szCs w:val="24"/>
                  <w:rPrChange w:id="6817"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Module </w:t>
              </w:r>
            </w:ins>
          </w:p>
          <w:p w:rsidR="00771246" w:rsidRPr="00657B96" w:rsidRDefault="00771246" w:rsidP="00771246">
            <w:pPr>
              <w:pStyle w:val="PlainText"/>
              <w:numPr>
                <w:ilvl w:val="0"/>
                <w:numId w:val="120"/>
              </w:numPr>
              <w:ind w:left="540"/>
              <w:rPr>
                <w:ins w:id="6818" w:author="DuyNgo" w:date="2012-08-10T07:43:00Z"/>
                <w:rFonts w:ascii="Times New Roman" w:eastAsia="MS Gothic" w:hAnsi="Times New Roman" w:cs="Times New Roman"/>
                <w:sz w:val="24"/>
                <w:szCs w:val="24"/>
              </w:rPr>
            </w:pPr>
            <w:ins w:id="6819" w:author="DuyNgo" w:date="2012-08-10T07:43:00Z">
              <w:r w:rsidRPr="00657B96">
                <w:rPr>
                  <w:rFonts w:ascii="Times New Roman" w:eastAsia="MS Gothic" w:hAnsi="Times New Roman" w:cs="Times New Roman"/>
                  <w:sz w:val="24"/>
                  <w:szCs w:val="24"/>
                  <w:rPrChange w:id="6820" w:author="DuyNgo" w:date="2012-08-10T08:15:00Z">
                    <w:rPr>
                      <w:rFonts w:ascii="Times New Roman" w:eastAsia="MS Gothic" w:hAnsi="Times New Roman" w:cs="Times New Roman"/>
                      <w:b/>
                      <w:bCs/>
                      <w:color w:val="365F91" w:themeColor="accent1" w:themeShade="BF"/>
                      <w:sz w:val="24"/>
                      <w:szCs w:val="24"/>
                      <w:lang w:eastAsia="en-US"/>
                    </w:rPr>
                  </w:rPrChange>
                </w:rPr>
                <w:t>Change User’s Information</w:t>
              </w:r>
            </w:ins>
          </w:p>
          <w:p w:rsidR="00771246" w:rsidRPr="00657B96" w:rsidRDefault="00771246" w:rsidP="00771246">
            <w:pPr>
              <w:pStyle w:val="PlainText"/>
              <w:numPr>
                <w:ilvl w:val="0"/>
                <w:numId w:val="120"/>
              </w:numPr>
              <w:ind w:left="540"/>
              <w:rPr>
                <w:ins w:id="6821" w:author="DuyNgo" w:date="2012-08-10T07:43:00Z"/>
                <w:rFonts w:ascii="Times New Roman" w:eastAsia="MS Gothic" w:hAnsi="Times New Roman" w:cs="Times New Roman"/>
                <w:sz w:val="24"/>
                <w:szCs w:val="24"/>
              </w:rPr>
            </w:pPr>
            <w:ins w:id="6822" w:author="DuyNgo" w:date="2012-08-10T07:43:00Z">
              <w:r w:rsidRPr="00657B96">
                <w:rPr>
                  <w:rFonts w:ascii="Times New Roman" w:eastAsia="MS Gothic" w:hAnsi="Times New Roman" w:cs="Times New Roman"/>
                  <w:sz w:val="24"/>
                  <w:szCs w:val="24"/>
                  <w:rPrChange w:id="6823" w:author="DuyNgo" w:date="2012-08-10T08:15:00Z">
                    <w:rPr>
                      <w:rFonts w:ascii="Times New Roman" w:eastAsia="MS Gothic" w:hAnsi="Times New Roman" w:cs="Times New Roman"/>
                      <w:b/>
                      <w:bCs/>
                      <w:color w:val="365F91" w:themeColor="accent1" w:themeShade="BF"/>
                      <w:sz w:val="24"/>
                      <w:szCs w:val="24"/>
                      <w:lang w:eastAsia="en-US"/>
                    </w:rPr>
                  </w:rPrChange>
                </w:rPr>
                <w:t>Reset Password</w:t>
              </w:r>
            </w:ins>
          </w:p>
          <w:p w:rsidR="00771246" w:rsidRPr="00657B96" w:rsidRDefault="00771246" w:rsidP="00771246">
            <w:pPr>
              <w:pStyle w:val="PlainText"/>
              <w:numPr>
                <w:ilvl w:val="0"/>
                <w:numId w:val="120"/>
              </w:numPr>
              <w:ind w:left="540"/>
              <w:rPr>
                <w:ins w:id="6824" w:author="DuyNgo" w:date="2012-08-10T07:43:00Z"/>
                <w:rFonts w:ascii="Times New Roman" w:eastAsia="MS Gothic" w:hAnsi="Times New Roman" w:cs="Times New Roman"/>
                <w:sz w:val="24"/>
                <w:szCs w:val="24"/>
              </w:rPr>
            </w:pPr>
            <w:ins w:id="6825" w:author="DuyNgo" w:date="2012-08-10T07:43:00Z">
              <w:r w:rsidRPr="00657B96">
                <w:rPr>
                  <w:rFonts w:ascii="Times New Roman" w:eastAsia="MS Gothic" w:hAnsi="Times New Roman" w:cs="Times New Roman"/>
                  <w:sz w:val="24"/>
                  <w:szCs w:val="24"/>
                  <w:rPrChange w:id="6826"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w:t>
              </w:r>
            </w:ins>
          </w:p>
          <w:p w:rsidR="00771246" w:rsidRPr="00657B96" w:rsidRDefault="00771246" w:rsidP="00771246">
            <w:pPr>
              <w:pStyle w:val="PlainText"/>
              <w:numPr>
                <w:ilvl w:val="0"/>
                <w:numId w:val="120"/>
              </w:numPr>
              <w:ind w:left="540"/>
              <w:rPr>
                <w:ins w:id="6827" w:author="DuyNgo" w:date="2012-08-10T07:43:00Z"/>
                <w:rFonts w:ascii="Times New Roman" w:eastAsia="MS Gothic" w:hAnsi="Times New Roman" w:cs="Times New Roman"/>
                <w:sz w:val="24"/>
                <w:szCs w:val="24"/>
              </w:rPr>
            </w:pPr>
            <w:ins w:id="6828" w:author="DuyNgo" w:date="2012-08-10T07:43:00Z">
              <w:r w:rsidRPr="00657B96">
                <w:rPr>
                  <w:rFonts w:ascii="Times New Roman" w:eastAsia="MS Gothic" w:hAnsi="Times New Roman" w:cs="Times New Roman"/>
                  <w:sz w:val="24"/>
                  <w:szCs w:val="24"/>
                  <w:rPrChange w:id="6829"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Team </w:t>
              </w:r>
            </w:ins>
          </w:p>
          <w:p w:rsidR="00771246" w:rsidRPr="00657B96" w:rsidRDefault="00771246" w:rsidP="00771246">
            <w:pPr>
              <w:pStyle w:val="PlainText"/>
              <w:numPr>
                <w:ilvl w:val="0"/>
                <w:numId w:val="120"/>
              </w:numPr>
              <w:ind w:left="540"/>
              <w:rPr>
                <w:ins w:id="6830" w:author="DuyNgo" w:date="2012-08-10T07:43:00Z"/>
                <w:rFonts w:ascii="Times New Roman" w:eastAsia="MS Gothic" w:hAnsi="Times New Roman" w:cs="Times New Roman"/>
                <w:sz w:val="24"/>
                <w:szCs w:val="24"/>
              </w:rPr>
            </w:pPr>
            <w:ins w:id="6831" w:author="DuyNgo" w:date="2012-08-10T07:43:00Z">
              <w:r w:rsidRPr="00657B96">
                <w:rPr>
                  <w:rFonts w:ascii="Times New Roman" w:eastAsia="MS Gothic" w:hAnsi="Times New Roman" w:cs="Times New Roman"/>
                  <w:sz w:val="24"/>
                  <w:szCs w:val="24"/>
                  <w:rPrChange w:id="6832"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Module </w:t>
              </w:r>
            </w:ins>
          </w:p>
          <w:p w:rsidR="00771246" w:rsidRPr="00657B96" w:rsidRDefault="00771246" w:rsidP="00771246">
            <w:pPr>
              <w:pStyle w:val="PlainText"/>
              <w:numPr>
                <w:ilvl w:val="0"/>
                <w:numId w:val="120"/>
              </w:numPr>
              <w:ind w:left="540"/>
              <w:rPr>
                <w:ins w:id="6833" w:author="DuyNgo" w:date="2012-08-10T07:43:00Z"/>
                <w:rFonts w:ascii="Times New Roman" w:eastAsia="MS Gothic" w:hAnsi="Times New Roman" w:cs="Times New Roman"/>
                <w:sz w:val="24"/>
                <w:szCs w:val="24"/>
              </w:rPr>
            </w:pPr>
            <w:ins w:id="6834" w:author="DuyNgo" w:date="2012-08-10T07:43:00Z">
              <w:r w:rsidRPr="00657B96">
                <w:rPr>
                  <w:rFonts w:ascii="Times New Roman" w:eastAsia="MS Gothic" w:hAnsi="Times New Roman" w:cs="Times New Roman"/>
                  <w:sz w:val="24"/>
                  <w:szCs w:val="24"/>
                  <w:rPrChange w:id="6835" w:author="DuyNgo" w:date="2012-08-10T08:15:00Z">
                    <w:rPr>
                      <w:rFonts w:ascii="Times New Roman" w:eastAsia="MS Gothic" w:hAnsi="Times New Roman" w:cs="Times New Roman"/>
                      <w:b/>
                      <w:bCs/>
                      <w:color w:val="365F91" w:themeColor="accent1" w:themeShade="BF"/>
                      <w:sz w:val="24"/>
                      <w:szCs w:val="24"/>
                      <w:lang w:eastAsia="en-US"/>
                    </w:rPr>
                  </w:rPrChange>
                </w:rPr>
                <w:t>Manage Cost</w:t>
              </w:r>
            </w:ins>
          </w:p>
          <w:p w:rsidR="00771246" w:rsidRPr="00657B96" w:rsidRDefault="00771246" w:rsidP="00771246">
            <w:pPr>
              <w:pStyle w:val="PlainText"/>
              <w:numPr>
                <w:ilvl w:val="0"/>
                <w:numId w:val="120"/>
              </w:numPr>
              <w:ind w:left="540"/>
              <w:rPr>
                <w:ins w:id="6836" w:author="DuyNgo" w:date="2012-08-10T07:43:00Z"/>
                <w:rFonts w:ascii="Times New Roman" w:eastAsia="MS Gothic" w:hAnsi="Times New Roman" w:cs="Times New Roman"/>
                <w:sz w:val="24"/>
                <w:szCs w:val="24"/>
              </w:rPr>
            </w:pPr>
            <w:ins w:id="6837" w:author="DuyNgo" w:date="2012-08-10T07:43:00Z">
              <w:r w:rsidRPr="00657B96">
                <w:rPr>
                  <w:rFonts w:ascii="Times New Roman" w:eastAsia="MS Gothic" w:hAnsi="Times New Roman" w:cs="Times New Roman"/>
                  <w:sz w:val="24"/>
                  <w:szCs w:val="24"/>
                  <w:rPrChange w:id="6838" w:author="DuyNgo" w:date="2012-08-10T08:15:00Z">
                    <w:rPr>
                      <w:rFonts w:ascii="Times New Roman" w:eastAsia="MS Gothic" w:hAnsi="Times New Roman" w:cs="Times New Roman"/>
                      <w:b/>
                      <w:bCs/>
                      <w:color w:val="365F91" w:themeColor="accent1" w:themeShade="BF"/>
                      <w:sz w:val="24"/>
                      <w:szCs w:val="24"/>
                      <w:lang w:eastAsia="en-US"/>
                    </w:rPr>
                  </w:rPrChange>
                </w:rPr>
                <w:t>Manage Product</w:t>
              </w:r>
            </w:ins>
          </w:p>
          <w:p w:rsidR="00771246" w:rsidRPr="00657B96" w:rsidRDefault="00771246" w:rsidP="00771246">
            <w:pPr>
              <w:pStyle w:val="PlainText"/>
              <w:numPr>
                <w:ilvl w:val="0"/>
                <w:numId w:val="120"/>
              </w:numPr>
              <w:ind w:left="540"/>
              <w:rPr>
                <w:ins w:id="6839" w:author="DuyNgo" w:date="2012-08-10T07:43:00Z"/>
                <w:rFonts w:ascii="Times New Roman" w:eastAsia="MS Gothic" w:hAnsi="Times New Roman" w:cs="Times New Roman"/>
                <w:sz w:val="24"/>
                <w:szCs w:val="24"/>
              </w:rPr>
            </w:pPr>
            <w:ins w:id="6840" w:author="DuyNgo" w:date="2012-08-10T07:43:00Z">
              <w:r w:rsidRPr="00657B96">
                <w:rPr>
                  <w:rFonts w:ascii="Times New Roman" w:eastAsia="MS Gothic" w:hAnsi="Times New Roman" w:cs="Times New Roman"/>
                  <w:sz w:val="24"/>
                  <w:szCs w:val="24"/>
                  <w:rPrChange w:id="6841" w:author="DuyNgo" w:date="2012-08-10T08:15:00Z">
                    <w:rPr>
                      <w:rFonts w:ascii="Times New Roman" w:eastAsia="MS Gothic" w:hAnsi="Times New Roman" w:cs="Times New Roman"/>
                      <w:b/>
                      <w:bCs/>
                      <w:color w:val="365F91" w:themeColor="accent1" w:themeShade="BF"/>
                      <w:sz w:val="24"/>
                      <w:szCs w:val="24"/>
                      <w:lang w:eastAsia="en-US"/>
                    </w:rPr>
                  </w:rPrChange>
                </w:rPr>
                <w:t>Manage Work Order</w:t>
              </w:r>
            </w:ins>
          </w:p>
          <w:p w:rsidR="00771246" w:rsidRPr="00657B96" w:rsidRDefault="00771246" w:rsidP="00771246">
            <w:pPr>
              <w:pStyle w:val="PlainText"/>
              <w:numPr>
                <w:ilvl w:val="0"/>
                <w:numId w:val="120"/>
              </w:numPr>
              <w:ind w:left="540"/>
              <w:rPr>
                <w:ins w:id="6842" w:author="DuyNgo" w:date="2012-08-10T07:43:00Z"/>
                <w:rFonts w:ascii="Times New Roman" w:eastAsia="MS Gothic" w:hAnsi="Times New Roman" w:cs="Times New Roman"/>
                <w:sz w:val="24"/>
                <w:szCs w:val="24"/>
              </w:rPr>
            </w:pPr>
            <w:ins w:id="6843" w:author="DuyNgo" w:date="2012-08-10T07:43:00Z">
              <w:r w:rsidRPr="00657B96">
                <w:rPr>
                  <w:rFonts w:ascii="Times New Roman" w:eastAsia="MS Gothic" w:hAnsi="Times New Roman" w:cs="Times New Roman"/>
                  <w:sz w:val="24"/>
                  <w:szCs w:val="24"/>
                  <w:rPrChange w:id="6844" w:author="DuyNgo" w:date="2012-08-10T08:15:00Z">
                    <w:rPr>
                      <w:rFonts w:ascii="Times New Roman" w:eastAsia="MS Gothic" w:hAnsi="Times New Roman" w:cs="Times New Roman"/>
                      <w:b/>
                      <w:bCs/>
                      <w:color w:val="365F91" w:themeColor="accent1" w:themeShade="BF"/>
                      <w:sz w:val="24"/>
                      <w:szCs w:val="24"/>
                      <w:lang w:eastAsia="en-US"/>
                    </w:rPr>
                  </w:rPrChange>
                </w:rPr>
                <w:t>Manage Risk, Issue, Change Request</w:t>
              </w:r>
            </w:ins>
          </w:p>
          <w:p w:rsidR="00771246" w:rsidRPr="00657B96" w:rsidRDefault="00771246" w:rsidP="00227BA2">
            <w:pPr>
              <w:spacing w:after="200" w:line="276" w:lineRule="auto"/>
              <w:rPr>
                <w:ins w:id="6845" w:author="DuyNgo" w:date="2012-08-10T07:43:00Z"/>
                <w:rFonts w:ascii="Times New Roman" w:hAnsi="Times New Roman" w:cs="Times New Roman"/>
                <w:sz w:val="24"/>
                <w:szCs w:val="24"/>
                <w:rPrChange w:id="6846" w:author="DuyNgo" w:date="2012-08-10T08:15:00Z">
                  <w:rPr>
                    <w:ins w:id="6847" w:author="DuyNgo" w:date="2012-08-10T07:43:00Z"/>
                    <w:rFonts w:ascii="Times New Roman" w:hAnsi="Times New Roman"/>
                    <w:sz w:val="24"/>
                  </w:rPr>
                </w:rPrChange>
              </w:rPr>
            </w:pPr>
          </w:p>
        </w:tc>
        <w:tc>
          <w:tcPr>
            <w:tcW w:w="4788" w:type="dxa"/>
          </w:tcPr>
          <w:p w:rsidR="00771246" w:rsidRPr="00657B96" w:rsidRDefault="00771246" w:rsidP="00227BA2">
            <w:pPr>
              <w:shd w:val="clear" w:color="FFFFCC" w:fill="FFFFFF"/>
              <w:spacing w:before="100" w:beforeAutospacing="1" w:after="100" w:afterAutospacing="1"/>
              <w:rPr>
                <w:ins w:id="6848" w:author="DuyNgo" w:date="2012-08-10T07:43:00Z"/>
                <w:rFonts w:ascii="Times New Roman" w:hAnsi="Times New Roman" w:cs="Times New Roman"/>
                <w:sz w:val="24"/>
                <w:szCs w:val="24"/>
                <w:rPrChange w:id="6849" w:author="DuyNgo" w:date="2012-08-10T08:15:00Z">
                  <w:rPr>
                    <w:ins w:id="6850" w:author="DuyNgo" w:date="2012-08-10T07:43:00Z"/>
                    <w:rFonts w:ascii="Times New Roman" w:hAnsi="Times New Roman" w:cs="Tahoma"/>
                    <w:color w:val="000000"/>
                    <w:sz w:val="24"/>
                    <w:szCs w:val="20"/>
                  </w:rPr>
                </w:rPrChange>
              </w:rPr>
            </w:pPr>
            <w:ins w:id="6851" w:author="DuyNgo" w:date="2012-08-10T07:43:00Z">
              <w:r w:rsidRPr="00657B96">
                <w:rPr>
                  <w:rFonts w:ascii="Times New Roman" w:hAnsi="Times New Roman" w:cs="Times New Roman"/>
                  <w:sz w:val="24"/>
                  <w:szCs w:val="24"/>
                  <w:rPrChange w:id="6852" w:author="DuyNgo" w:date="2012-08-10T08:15:00Z">
                    <w:rPr>
                      <w:rFonts w:ascii="Times New Roman" w:eastAsiaTheme="majorEastAsia" w:hAnsi="Times New Roman" w:cstheme="majorBidi"/>
                      <w:b/>
                      <w:bCs/>
                      <w:color w:val="365F91" w:themeColor="accent1" w:themeShade="BF"/>
                      <w:sz w:val="24"/>
                      <w:szCs w:val="28"/>
                    </w:rPr>
                  </w:rPrChange>
                </w:rPr>
                <w:t>User Class</w:t>
              </w:r>
            </w:ins>
          </w:p>
          <w:p w:rsidR="00771246" w:rsidRPr="00657B96" w:rsidRDefault="00771246" w:rsidP="00227BA2">
            <w:pPr>
              <w:spacing w:after="200" w:line="276" w:lineRule="auto"/>
              <w:rPr>
                <w:ins w:id="6853" w:author="DuyNgo" w:date="2012-08-10T07:43:00Z"/>
                <w:rFonts w:ascii="Times New Roman" w:hAnsi="Times New Roman" w:cs="Times New Roman"/>
                <w:sz w:val="24"/>
                <w:szCs w:val="24"/>
                <w:rPrChange w:id="6854" w:author="DuyNgo" w:date="2012-08-10T08:15:00Z">
                  <w:rPr>
                    <w:ins w:id="6855" w:author="DuyNgo" w:date="2012-08-10T07:43:00Z"/>
                    <w:rFonts w:ascii="Times New Roman" w:hAnsi="Times New Roman"/>
                    <w:sz w:val="24"/>
                  </w:rPr>
                </w:rPrChange>
              </w:rPr>
            </w:pPr>
            <w:ins w:id="6856" w:author="DuyNgo" w:date="2012-08-10T07:43:00Z">
              <w:r w:rsidRPr="00657B96">
                <w:rPr>
                  <w:rFonts w:ascii="Times New Roman" w:hAnsi="Times New Roman" w:cs="Times New Roman"/>
                  <w:sz w:val="24"/>
                  <w:szCs w:val="24"/>
                  <w:rPrChange w:id="6857" w:author="DuyNgo" w:date="2012-08-10T08:15:00Z">
                    <w:rPr>
                      <w:rFonts w:ascii="Times New Roman" w:eastAsiaTheme="majorEastAsia" w:hAnsi="Times New Roman" w:cstheme="majorBidi"/>
                      <w:b/>
                      <w:bCs/>
                      <w:color w:val="365F91" w:themeColor="accent1" w:themeShade="BF"/>
                      <w:sz w:val="24"/>
                      <w:szCs w:val="28"/>
                    </w:rPr>
                  </w:rPrChange>
                </w:rPr>
                <w:t>Project Class</w:t>
              </w:r>
            </w:ins>
          </w:p>
        </w:tc>
      </w:tr>
    </w:tbl>
    <w:p w:rsidR="00771246" w:rsidRPr="00657B96" w:rsidRDefault="00771246" w:rsidP="00771246">
      <w:pPr>
        <w:rPr>
          <w:ins w:id="6858" w:author="DuyNgo" w:date="2012-08-10T07:43:00Z"/>
          <w:rFonts w:ascii="Times New Roman" w:hAnsi="Times New Roman" w:cs="Times New Roman"/>
          <w:sz w:val="24"/>
          <w:szCs w:val="24"/>
          <w:rPrChange w:id="6859" w:author="DuyNgo" w:date="2012-08-10T08:15:00Z">
            <w:rPr>
              <w:ins w:id="6860"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2"/>
        <w:gridCol w:w="4492"/>
      </w:tblGrid>
      <w:tr w:rsidR="00771246" w:rsidRPr="00657B96" w:rsidTr="00227BA2">
        <w:trPr>
          <w:ins w:id="6861" w:author="DuyNgo" w:date="2012-08-10T07:43:00Z"/>
        </w:trPr>
        <w:tc>
          <w:tcPr>
            <w:tcW w:w="9576" w:type="dxa"/>
            <w:gridSpan w:val="2"/>
            <w:shd w:val="clear" w:color="auto" w:fill="95B3D7" w:themeFill="accent1" w:themeFillTint="99"/>
          </w:tcPr>
          <w:p w:rsidR="00771246" w:rsidRPr="00657B96" w:rsidRDefault="00771246" w:rsidP="00227BA2">
            <w:pPr>
              <w:spacing w:after="200" w:line="276" w:lineRule="auto"/>
              <w:jc w:val="center"/>
              <w:rPr>
                <w:ins w:id="6862" w:author="DuyNgo" w:date="2012-08-10T07:43:00Z"/>
                <w:rFonts w:ascii="Times New Roman" w:hAnsi="Times New Roman" w:cs="Times New Roman"/>
                <w:b/>
                <w:sz w:val="24"/>
                <w:szCs w:val="24"/>
                <w:rPrChange w:id="6863" w:author="DuyNgo" w:date="2012-08-10T08:15:00Z">
                  <w:rPr>
                    <w:ins w:id="6864" w:author="DuyNgo" w:date="2012-08-10T07:43:00Z"/>
                    <w:rFonts w:ascii="Times New Roman" w:hAnsi="Times New Roman"/>
                    <w:b/>
                    <w:sz w:val="24"/>
                  </w:rPr>
                </w:rPrChange>
              </w:rPr>
            </w:pPr>
            <w:ins w:id="6865" w:author="DuyNgo" w:date="2012-08-10T07:43:00Z">
              <w:r w:rsidRPr="00657B96">
                <w:rPr>
                  <w:rFonts w:ascii="Times New Roman" w:hAnsi="Times New Roman" w:cs="Times New Roman"/>
                  <w:b/>
                  <w:sz w:val="24"/>
                  <w:szCs w:val="24"/>
                  <w:rPrChange w:id="6866" w:author="DuyNgo" w:date="2012-08-10T08:15:00Z">
                    <w:rPr>
                      <w:rFonts w:ascii="Times New Roman" w:eastAsiaTheme="majorEastAsia" w:hAnsi="Times New Roman" w:cstheme="majorBidi"/>
                      <w:b/>
                      <w:bCs/>
                      <w:color w:val="365F91" w:themeColor="accent1" w:themeShade="BF"/>
                      <w:sz w:val="24"/>
                      <w:szCs w:val="28"/>
                    </w:rPr>
                  </w:rPrChange>
                </w:rPr>
                <w:t>Dashboard Class</w:t>
              </w:r>
            </w:ins>
          </w:p>
        </w:tc>
      </w:tr>
      <w:tr w:rsidR="00771246" w:rsidRPr="00657B96" w:rsidTr="00227BA2">
        <w:trPr>
          <w:ins w:id="6867" w:author="DuyNgo" w:date="2012-08-10T07:43:00Z"/>
        </w:trPr>
        <w:tc>
          <w:tcPr>
            <w:tcW w:w="4788" w:type="dxa"/>
            <w:shd w:val="clear" w:color="auto" w:fill="DBE5F1" w:themeFill="accent1" w:themeFillTint="33"/>
          </w:tcPr>
          <w:p w:rsidR="00771246" w:rsidRPr="00657B96" w:rsidRDefault="00771246" w:rsidP="00227BA2">
            <w:pPr>
              <w:spacing w:after="200" w:line="276" w:lineRule="auto"/>
              <w:jc w:val="center"/>
              <w:rPr>
                <w:ins w:id="6868" w:author="DuyNgo" w:date="2012-08-10T07:43:00Z"/>
                <w:rFonts w:ascii="Times New Roman" w:hAnsi="Times New Roman" w:cs="Times New Roman"/>
                <w:sz w:val="24"/>
                <w:szCs w:val="24"/>
                <w:rPrChange w:id="6869" w:author="DuyNgo" w:date="2012-08-10T08:15:00Z">
                  <w:rPr>
                    <w:ins w:id="6870" w:author="DuyNgo" w:date="2012-08-10T07:43:00Z"/>
                    <w:rFonts w:ascii="Times New Roman" w:hAnsi="Times New Roman"/>
                    <w:sz w:val="24"/>
                  </w:rPr>
                </w:rPrChange>
              </w:rPr>
            </w:pPr>
            <w:ins w:id="6871" w:author="DuyNgo" w:date="2012-08-10T07:43:00Z">
              <w:r w:rsidRPr="00657B96">
                <w:rPr>
                  <w:rFonts w:ascii="Times New Roman" w:hAnsi="Times New Roman" w:cs="Times New Roman"/>
                  <w:sz w:val="24"/>
                  <w:szCs w:val="24"/>
                  <w:rPrChange w:id="6872"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657B96" w:rsidRDefault="00771246" w:rsidP="00227BA2">
            <w:pPr>
              <w:shd w:val="clear" w:color="FFFFCC" w:fill="FFFFFF"/>
              <w:spacing w:before="100" w:beforeAutospacing="1" w:after="100" w:afterAutospacing="1"/>
              <w:jc w:val="center"/>
              <w:rPr>
                <w:ins w:id="6873" w:author="DuyNgo" w:date="2012-08-10T07:43:00Z"/>
                <w:rFonts w:ascii="Times New Roman" w:hAnsi="Times New Roman" w:cs="Times New Roman"/>
                <w:sz w:val="24"/>
                <w:szCs w:val="24"/>
                <w:rPrChange w:id="6874" w:author="DuyNgo" w:date="2012-08-10T08:15:00Z">
                  <w:rPr>
                    <w:ins w:id="6875" w:author="DuyNgo" w:date="2012-08-10T07:43:00Z"/>
                    <w:rFonts w:ascii="Times New Roman" w:hAnsi="Times New Roman" w:cs="Tahoma"/>
                    <w:color w:val="000000"/>
                    <w:sz w:val="24"/>
                    <w:szCs w:val="20"/>
                  </w:rPr>
                </w:rPrChange>
              </w:rPr>
            </w:pPr>
            <w:ins w:id="6876" w:author="DuyNgo" w:date="2012-08-10T07:43:00Z">
              <w:r w:rsidRPr="00657B96">
                <w:rPr>
                  <w:rFonts w:ascii="Times New Roman" w:hAnsi="Times New Roman" w:cs="Times New Roman"/>
                  <w:sz w:val="24"/>
                  <w:szCs w:val="24"/>
                  <w:rPrChange w:id="6877"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657B96" w:rsidTr="00227BA2">
        <w:trPr>
          <w:ins w:id="6878" w:author="DuyNgo" w:date="2012-08-10T07:43:00Z"/>
        </w:trPr>
        <w:tc>
          <w:tcPr>
            <w:tcW w:w="4788" w:type="dxa"/>
          </w:tcPr>
          <w:p w:rsidR="00771246" w:rsidRPr="00657B96" w:rsidRDefault="00771246" w:rsidP="00227BA2">
            <w:pPr>
              <w:spacing w:after="200" w:line="276" w:lineRule="auto"/>
              <w:rPr>
                <w:ins w:id="6879" w:author="DuyNgo" w:date="2012-08-10T07:43:00Z"/>
                <w:rFonts w:ascii="Times New Roman" w:hAnsi="Times New Roman" w:cs="Times New Roman"/>
                <w:sz w:val="24"/>
                <w:szCs w:val="24"/>
                <w:rPrChange w:id="6880" w:author="DuyNgo" w:date="2012-08-10T08:15:00Z">
                  <w:rPr>
                    <w:ins w:id="6881" w:author="DuyNgo" w:date="2012-08-10T07:43:00Z"/>
                    <w:rFonts w:ascii="Times New Roman" w:hAnsi="Times New Roman"/>
                    <w:sz w:val="24"/>
                  </w:rPr>
                </w:rPrChange>
              </w:rPr>
            </w:pPr>
            <w:ins w:id="6882" w:author="DuyNgo" w:date="2012-08-10T07:43:00Z">
              <w:r w:rsidRPr="00657B96">
                <w:rPr>
                  <w:rFonts w:ascii="Times New Roman" w:hAnsi="Times New Roman" w:cs="Times New Roman"/>
                  <w:sz w:val="24"/>
                  <w:szCs w:val="24"/>
                  <w:rPrChange w:id="6883" w:author="DuyNgo" w:date="2012-08-10T08:15:00Z">
                    <w:rPr>
                      <w:rFonts w:ascii="Times New Roman" w:eastAsiaTheme="majorEastAsia" w:hAnsi="Times New Roman" w:cstheme="majorBidi"/>
                      <w:b/>
                      <w:bCs/>
                      <w:color w:val="365F91" w:themeColor="accent1" w:themeShade="BF"/>
                      <w:sz w:val="24"/>
                      <w:szCs w:val="28"/>
                    </w:rPr>
                  </w:rPrChange>
                </w:rPr>
                <w:t>Represent information of projects on system.</w:t>
              </w:r>
            </w:ins>
          </w:p>
        </w:tc>
        <w:tc>
          <w:tcPr>
            <w:tcW w:w="4788" w:type="dxa"/>
          </w:tcPr>
          <w:p w:rsidR="00771246" w:rsidRPr="00657B96" w:rsidRDefault="00771246" w:rsidP="00227BA2">
            <w:pPr>
              <w:spacing w:after="200" w:line="276" w:lineRule="auto"/>
              <w:rPr>
                <w:ins w:id="6884" w:author="DuyNgo" w:date="2012-08-10T07:43:00Z"/>
                <w:rFonts w:ascii="Times New Roman" w:hAnsi="Times New Roman" w:cs="Times New Roman"/>
                <w:sz w:val="24"/>
                <w:szCs w:val="24"/>
                <w:rPrChange w:id="6885" w:author="DuyNgo" w:date="2012-08-10T08:15:00Z">
                  <w:rPr>
                    <w:ins w:id="6886" w:author="DuyNgo" w:date="2012-08-10T07:43:00Z"/>
                    <w:rFonts w:ascii="Times New Roman" w:hAnsi="Times New Roman"/>
                    <w:sz w:val="24"/>
                  </w:rPr>
                </w:rPrChange>
              </w:rPr>
            </w:pPr>
          </w:p>
        </w:tc>
      </w:tr>
    </w:tbl>
    <w:p w:rsidR="00771246" w:rsidRPr="00657B96" w:rsidRDefault="00771246" w:rsidP="00771246">
      <w:pPr>
        <w:rPr>
          <w:ins w:id="6887" w:author="DuyNgo" w:date="2012-08-10T07:43:00Z"/>
          <w:rFonts w:ascii="Times New Roman" w:hAnsi="Times New Roman" w:cs="Times New Roman"/>
          <w:sz w:val="24"/>
          <w:szCs w:val="24"/>
          <w:rPrChange w:id="6888" w:author="DuyNgo" w:date="2012-08-10T08:15:00Z">
            <w:rPr>
              <w:ins w:id="6889"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2"/>
        <w:gridCol w:w="4492"/>
      </w:tblGrid>
      <w:tr w:rsidR="00771246" w:rsidRPr="00657B96" w:rsidTr="00227BA2">
        <w:trPr>
          <w:ins w:id="6890" w:author="DuyNgo" w:date="2012-08-10T07:43:00Z"/>
        </w:trPr>
        <w:tc>
          <w:tcPr>
            <w:tcW w:w="9576" w:type="dxa"/>
            <w:gridSpan w:val="2"/>
            <w:shd w:val="clear" w:color="auto" w:fill="95B3D7" w:themeFill="accent1" w:themeFillTint="99"/>
          </w:tcPr>
          <w:p w:rsidR="00771246" w:rsidRPr="00657B96" w:rsidRDefault="00771246" w:rsidP="00227BA2">
            <w:pPr>
              <w:spacing w:after="200" w:line="276" w:lineRule="auto"/>
              <w:jc w:val="center"/>
              <w:rPr>
                <w:ins w:id="6891" w:author="DuyNgo" w:date="2012-08-10T07:43:00Z"/>
                <w:rFonts w:ascii="Times New Roman" w:hAnsi="Times New Roman" w:cs="Times New Roman"/>
                <w:b/>
                <w:sz w:val="24"/>
                <w:szCs w:val="24"/>
                <w:rPrChange w:id="6892" w:author="DuyNgo" w:date="2012-08-10T08:15:00Z">
                  <w:rPr>
                    <w:ins w:id="6893" w:author="DuyNgo" w:date="2012-08-10T07:43:00Z"/>
                    <w:rFonts w:ascii="Times New Roman" w:hAnsi="Times New Roman"/>
                    <w:b/>
                    <w:sz w:val="24"/>
                  </w:rPr>
                </w:rPrChange>
              </w:rPr>
            </w:pPr>
            <w:ins w:id="6894" w:author="DuyNgo" w:date="2012-08-10T07:43:00Z">
              <w:r w:rsidRPr="00657B96">
                <w:rPr>
                  <w:rFonts w:ascii="Times New Roman" w:hAnsi="Times New Roman" w:cs="Times New Roman"/>
                  <w:b/>
                  <w:sz w:val="24"/>
                  <w:szCs w:val="24"/>
                  <w:rPrChange w:id="6895" w:author="DuyNgo" w:date="2012-08-10T08:15:00Z">
                    <w:rPr>
                      <w:rFonts w:ascii="Times New Roman" w:eastAsiaTheme="majorEastAsia" w:hAnsi="Times New Roman" w:cstheme="majorBidi"/>
                      <w:b/>
                      <w:bCs/>
                      <w:color w:val="365F91" w:themeColor="accent1" w:themeShade="BF"/>
                      <w:sz w:val="24"/>
                      <w:szCs w:val="28"/>
                    </w:rPr>
                  </w:rPrChange>
                </w:rPr>
                <w:t>Planner Class</w:t>
              </w:r>
            </w:ins>
          </w:p>
        </w:tc>
      </w:tr>
      <w:tr w:rsidR="00771246" w:rsidRPr="00657B96" w:rsidTr="00227BA2">
        <w:trPr>
          <w:ins w:id="6896" w:author="DuyNgo" w:date="2012-08-10T07:43:00Z"/>
        </w:trPr>
        <w:tc>
          <w:tcPr>
            <w:tcW w:w="4788" w:type="dxa"/>
            <w:shd w:val="clear" w:color="auto" w:fill="DBE5F1" w:themeFill="accent1" w:themeFillTint="33"/>
          </w:tcPr>
          <w:p w:rsidR="00771246" w:rsidRPr="00657B96" w:rsidRDefault="00771246" w:rsidP="00227BA2">
            <w:pPr>
              <w:spacing w:after="200" w:line="276" w:lineRule="auto"/>
              <w:jc w:val="center"/>
              <w:rPr>
                <w:ins w:id="6897" w:author="DuyNgo" w:date="2012-08-10T07:43:00Z"/>
                <w:rFonts w:ascii="Times New Roman" w:hAnsi="Times New Roman" w:cs="Times New Roman"/>
                <w:sz w:val="24"/>
                <w:szCs w:val="24"/>
                <w:rPrChange w:id="6898" w:author="DuyNgo" w:date="2012-08-10T08:15:00Z">
                  <w:rPr>
                    <w:ins w:id="6899" w:author="DuyNgo" w:date="2012-08-10T07:43:00Z"/>
                    <w:rFonts w:ascii="Times New Roman" w:hAnsi="Times New Roman"/>
                    <w:sz w:val="24"/>
                  </w:rPr>
                </w:rPrChange>
              </w:rPr>
            </w:pPr>
            <w:ins w:id="6900" w:author="DuyNgo" w:date="2012-08-10T07:43:00Z">
              <w:r w:rsidRPr="00657B96">
                <w:rPr>
                  <w:rFonts w:ascii="Times New Roman" w:hAnsi="Times New Roman" w:cs="Times New Roman"/>
                  <w:sz w:val="24"/>
                  <w:szCs w:val="24"/>
                  <w:rPrChange w:id="6901"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657B96" w:rsidRDefault="00771246" w:rsidP="00227BA2">
            <w:pPr>
              <w:shd w:val="clear" w:color="FFFFCC" w:fill="FFFFFF"/>
              <w:spacing w:before="100" w:beforeAutospacing="1" w:after="100" w:afterAutospacing="1"/>
              <w:jc w:val="center"/>
              <w:rPr>
                <w:ins w:id="6902" w:author="DuyNgo" w:date="2012-08-10T07:43:00Z"/>
                <w:rFonts w:ascii="Times New Roman" w:hAnsi="Times New Roman" w:cs="Times New Roman"/>
                <w:sz w:val="24"/>
                <w:szCs w:val="24"/>
                <w:rPrChange w:id="6903" w:author="DuyNgo" w:date="2012-08-10T08:15:00Z">
                  <w:rPr>
                    <w:ins w:id="6904" w:author="DuyNgo" w:date="2012-08-10T07:43:00Z"/>
                    <w:rFonts w:ascii="Times New Roman" w:hAnsi="Times New Roman" w:cs="Tahoma"/>
                    <w:color w:val="000000"/>
                    <w:sz w:val="24"/>
                    <w:szCs w:val="20"/>
                  </w:rPr>
                </w:rPrChange>
              </w:rPr>
            </w:pPr>
            <w:ins w:id="6905" w:author="DuyNgo" w:date="2012-08-10T07:43:00Z">
              <w:r w:rsidRPr="00657B96">
                <w:rPr>
                  <w:rFonts w:ascii="Times New Roman" w:hAnsi="Times New Roman" w:cs="Times New Roman"/>
                  <w:sz w:val="24"/>
                  <w:szCs w:val="24"/>
                  <w:rPrChange w:id="6906"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657B96" w:rsidTr="00227BA2">
        <w:trPr>
          <w:ins w:id="6907" w:author="DuyNgo" w:date="2012-08-10T07:43:00Z"/>
        </w:trPr>
        <w:tc>
          <w:tcPr>
            <w:tcW w:w="4788" w:type="dxa"/>
          </w:tcPr>
          <w:p w:rsidR="00771246" w:rsidRPr="00657B96" w:rsidRDefault="00771246" w:rsidP="00227BA2">
            <w:pPr>
              <w:spacing w:after="200" w:line="276" w:lineRule="auto"/>
              <w:rPr>
                <w:ins w:id="6908" w:author="DuyNgo" w:date="2012-08-10T07:43:00Z"/>
                <w:rFonts w:ascii="Times New Roman" w:hAnsi="Times New Roman" w:cs="Times New Roman"/>
                <w:sz w:val="24"/>
                <w:szCs w:val="24"/>
                <w:rPrChange w:id="6909" w:author="DuyNgo" w:date="2012-08-10T08:15:00Z">
                  <w:rPr>
                    <w:ins w:id="6910" w:author="DuyNgo" w:date="2012-08-10T07:43:00Z"/>
                    <w:rFonts w:ascii="Times New Roman" w:hAnsi="Times New Roman"/>
                    <w:sz w:val="24"/>
                  </w:rPr>
                </w:rPrChange>
              </w:rPr>
            </w:pPr>
            <w:ins w:id="6911" w:author="DuyNgo" w:date="2012-08-10T07:43:00Z">
              <w:r w:rsidRPr="00657B96">
                <w:rPr>
                  <w:rFonts w:ascii="Times New Roman" w:hAnsi="Times New Roman" w:cs="Times New Roman"/>
                  <w:sz w:val="24"/>
                  <w:szCs w:val="24"/>
                  <w:rPrChange w:id="6912"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tasks</w:t>
              </w:r>
            </w:ins>
          </w:p>
        </w:tc>
        <w:tc>
          <w:tcPr>
            <w:tcW w:w="4788" w:type="dxa"/>
          </w:tcPr>
          <w:p w:rsidR="00771246" w:rsidRPr="00657B96" w:rsidRDefault="00771246" w:rsidP="00227BA2">
            <w:pPr>
              <w:spacing w:after="200" w:line="276" w:lineRule="auto"/>
              <w:rPr>
                <w:ins w:id="6913" w:author="DuyNgo" w:date="2012-08-10T07:43:00Z"/>
                <w:rFonts w:ascii="Times New Roman" w:hAnsi="Times New Roman" w:cs="Times New Roman"/>
                <w:sz w:val="24"/>
                <w:szCs w:val="24"/>
                <w:rPrChange w:id="6914" w:author="DuyNgo" w:date="2012-08-10T08:15:00Z">
                  <w:rPr>
                    <w:ins w:id="6915" w:author="DuyNgo" w:date="2012-08-10T07:43:00Z"/>
                    <w:rFonts w:ascii="Times New Roman" w:hAnsi="Times New Roman"/>
                    <w:sz w:val="24"/>
                  </w:rPr>
                </w:rPrChange>
              </w:rPr>
            </w:pPr>
          </w:p>
        </w:tc>
      </w:tr>
    </w:tbl>
    <w:p w:rsidR="00771246" w:rsidRPr="00657B96" w:rsidRDefault="00771246" w:rsidP="00771246">
      <w:pPr>
        <w:rPr>
          <w:ins w:id="6916" w:author="DuyNgo" w:date="2012-08-10T07:43:00Z"/>
          <w:rFonts w:ascii="Times New Roman" w:hAnsi="Times New Roman" w:cs="Times New Roman"/>
          <w:sz w:val="24"/>
          <w:szCs w:val="24"/>
          <w:rPrChange w:id="6917" w:author="DuyNgo" w:date="2012-08-10T08:15:00Z">
            <w:rPr>
              <w:ins w:id="6918"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2"/>
        <w:gridCol w:w="4492"/>
      </w:tblGrid>
      <w:tr w:rsidR="00771246" w:rsidRPr="00657B96" w:rsidTr="00227BA2">
        <w:trPr>
          <w:ins w:id="6919" w:author="DuyNgo" w:date="2012-08-10T07:43:00Z"/>
        </w:trPr>
        <w:tc>
          <w:tcPr>
            <w:tcW w:w="9576" w:type="dxa"/>
            <w:gridSpan w:val="2"/>
            <w:shd w:val="clear" w:color="auto" w:fill="95B3D7" w:themeFill="accent1" w:themeFillTint="99"/>
          </w:tcPr>
          <w:p w:rsidR="00771246" w:rsidRPr="00657B96" w:rsidRDefault="00771246" w:rsidP="00227BA2">
            <w:pPr>
              <w:spacing w:after="200" w:line="276" w:lineRule="auto"/>
              <w:jc w:val="center"/>
              <w:rPr>
                <w:ins w:id="6920" w:author="DuyNgo" w:date="2012-08-10T07:43:00Z"/>
                <w:rFonts w:ascii="Times New Roman" w:hAnsi="Times New Roman" w:cs="Times New Roman"/>
                <w:b/>
                <w:sz w:val="24"/>
                <w:szCs w:val="24"/>
                <w:rPrChange w:id="6921" w:author="DuyNgo" w:date="2012-08-10T08:15:00Z">
                  <w:rPr>
                    <w:ins w:id="6922" w:author="DuyNgo" w:date="2012-08-10T07:43:00Z"/>
                    <w:rFonts w:ascii="Times New Roman" w:hAnsi="Times New Roman"/>
                    <w:b/>
                    <w:sz w:val="24"/>
                  </w:rPr>
                </w:rPrChange>
              </w:rPr>
            </w:pPr>
            <w:ins w:id="6923" w:author="DuyNgo" w:date="2012-08-10T07:43:00Z">
              <w:r w:rsidRPr="00657B96">
                <w:rPr>
                  <w:rFonts w:ascii="Times New Roman" w:hAnsi="Times New Roman" w:cs="Times New Roman"/>
                  <w:b/>
                  <w:sz w:val="24"/>
                  <w:szCs w:val="24"/>
                  <w:rPrChange w:id="6924" w:author="DuyNgo" w:date="2012-08-10T08:15:00Z">
                    <w:rPr>
                      <w:rFonts w:ascii="Times New Roman" w:eastAsiaTheme="majorEastAsia" w:hAnsi="Times New Roman" w:cstheme="majorBidi"/>
                      <w:b/>
                      <w:bCs/>
                      <w:color w:val="365F91" w:themeColor="accent1" w:themeShade="BF"/>
                      <w:sz w:val="24"/>
                      <w:szCs w:val="28"/>
                    </w:rPr>
                  </w:rPrChange>
                </w:rPr>
                <w:t>Project Class</w:t>
              </w:r>
            </w:ins>
          </w:p>
        </w:tc>
      </w:tr>
      <w:tr w:rsidR="00771246" w:rsidRPr="00657B96" w:rsidTr="00227BA2">
        <w:trPr>
          <w:ins w:id="6925" w:author="DuyNgo" w:date="2012-08-10T07:43:00Z"/>
        </w:trPr>
        <w:tc>
          <w:tcPr>
            <w:tcW w:w="4788" w:type="dxa"/>
            <w:shd w:val="clear" w:color="auto" w:fill="DBE5F1" w:themeFill="accent1" w:themeFillTint="33"/>
          </w:tcPr>
          <w:p w:rsidR="00771246" w:rsidRPr="00657B96" w:rsidRDefault="00771246" w:rsidP="00227BA2">
            <w:pPr>
              <w:spacing w:after="200" w:line="276" w:lineRule="auto"/>
              <w:jc w:val="center"/>
              <w:rPr>
                <w:ins w:id="6926" w:author="DuyNgo" w:date="2012-08-10T07:43:00Z"/>
                <w:rFonts w:ascii="Times New Roman" w:hAnsi="Times New Roman" w:cs="Times New Roman"/>
                <w:sz w:val="24"/>
                <w:szCs w:val="24"/>
                <w:rPrChange w:id="6927" w:author="DuyNgo" w:date="2012-08-10T08:15:00Z">
                  <w:rPr>
                    <w:ins w:id="6928" w:author="DuyNgo" w:date="2012-08-10T07:43:00Z"/>
                    <w:rFonts w:ascii="Times New Roman" w:hAnsi="Times New Roman"/>
                    <w:sz w:val="24"/>
                  </w:rPr>
                </w:rPrChange>
              </w:rPr>
            </w:pPr>
            <w:ins w:id="6929" w:author="DuyNgo" w:date="2012-08-10T07:43:00Z">
              <w:r w:rsidRPr="00657B96">
                <w:rPr>
                  <w:rFonts w:ascii="Times New Roman" w:hAnsi="Times New Roman" w:cs="Times New Roman"/>
                  <w:sz w:val="24"/>
                  <w:szCs w:val="24"/>
                  <w:rPrChange w:id="6930"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657B96" w:rsidRDefault="00771246" w:rsidP="00227BA2">
            <w:pPr>
              <w:shd w:val="clear" w:color="FFFFCC" w:fill="FFFFFF"/>
              <w:spacing w:before="100" w:beforeAutospacing="1" w:after="100" w:afterAutospacing="1"/>
              <w:jc w:val="center"/>
              <w:rPr>
                <w:ins w:id="6931" w:author="DuyNgo" w:date="2012-08-10T07:43:00Z"/>
                <w:rFonts w:ascii="Times New Roman" w:hAnsi="Times New Roman" w:cs="Times New Roman"/>
                <w:sz w:val="24"/>
                <w:szCs w:val="24"/>
                <w:rPrChange w:id="6932" w:author="DuyNgo" w:date="2012-08-10T08:15:00Z">
                  <w:rPr>
                    <w:ins w:id="6933" w:author="DuyNgo" w:date="2012-08-10T07:43:00Z"/>
                    <w:rFonts w:ascii="Times New Roman" w:hAnsi="Times New Roman" w:cs="Tahoma"/>
                    <w:color w:val="000000"/>
                    <w:sz w:val="24"/>
                    <w:szCs w:val="20"/>
                  </w:rPr>
                </w:rPrChange>
              </w:rPr>
            </w:pPr>
            <w:ins w:id="6934" w:author="DuyNgo" w:date="2012-08-10T07:43:00Z">
              <w:r w:rsidRPr="00657B96">
                <w:rPr>
                  <w:rFonts w:ascii="Times New Roman" w:hAnsi="Times New Roman" w:cs="Times New Roman"/>
                  <w:sz w:val="24"/>
                  <w:szCs w:val="24"/>
                  <w:rPrChange w:id="6935"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657B96" w:rsidTr="00227BA2">
        <w:trPr>
          <w:ins w:id="6936" w:author="DuyNgo" w:date="2012-08-10T07:43:00Z"/>
        </w:trPr>
        <w:tc>
          <w:tcPr>
            <w:tcW w:w="4788" w:type="dxa"/>
          </w:tcPr>
          <w:p w:rsidR="00771246" w:rsidRPr="00657B96" w:rsidRDefault="00771246" w:rsidP="00227BA2">
            <w:pPr>
              <w:tabs>
                <w:tab w:val="left" w:pos="1325"/>
              </w:tabs>
              <w:spacing w:after="200" w:line="276" w:lineRule="auto"/>
              <w:rPr>
                <w:ins w:id="6937" w:author="DuyNgo" w:date="2012-08-10T07:43:00Z"/>
                <w:rFonts w:ascii="Times New Roman" w:hAnsi="Times New Roman" w:cs="Times New Roman"/>
                <w:sz w:val="24"/>
                <w:szCs w:val="24"/>
                <w:rPrChange w:id="6938" w:author="DuyNgo" w:date="2012-08-10T08:15:00Z">
                  <w:rPr>
                    <w:ins w:id="6939" w:author="DuyNgo" w:date="2012-08-10T07:43:00Z"/>
                    <w:rFonts w:ascii="Times New Roman" w:hAnsi="Times New Roman"/>
                    <w:sz w:val="24"/>
                  </w:rPr>
                </w:rPrChange>
              </w:rPr>
            </w:pPr>
            <w:ins w:id="6940" w:author="DuyNgo" w:date="2012-08-10T07:43:00Z">
              <w:r w:rsidRPr="00657B96">
                <w:rPr>
                  <w:rFonts w:ascii="Times New Roman" w:hAnsi="Times New Roman" w:cs="Times New Roman"/>
                  <w:sz w:val="24"/>
                  <w:szCs w:val="24"/>
                  <w:rPrChange w:id="6941" w:author="DuyNgo" w:date="2012-08-10T08:15:00Z">
                    <w:rPr>
                      <w:rFonts w:ascii="Times New Roman" w:eastAsiaTheme="majorEastAsia" w:hAnsi="Times New Roman" w:cstheme="majorBidi"/>
                      <w:b/>
                      <w:bCs/>
                      <w:color w:val="365F91" w:themeColor="accent1" w:themeShade="BF"/>
                      <w:sz w:val="24"/>
                      <w:szCs w:val="28"/>
                    </w:rPr>
                  </w:rPrChange>
                </w:rPr>
                <w:lastRenderedPageBreak/>
                <w:t xml:space="preserve">Representation information of project </w:t>
              </w:r>
            </w:ins>
          </w:p>
        </w:tc>
        <w:tc>
          <w:tcPr>
            <w:tcW w:w="4788" w:type="dxa"/>
          </w:tcPr>
          <w:p w:rsidR="00771246" w:rsidRPr="00657B96" w:rsidRDefault="00771246" w:rsidP="00227BA2">
            <w:pPr>
              <w:spacing w:after="200" w:line="276" w:lineRule="auto"/>
              <w:rPr>
                <w:ins w:id="6942" w:author="DuyNgo" w:date="2012-08-10T07:43:00Z"/>
                <w:rFonts w:ascii="Times New Roman" w:hAnsi="Times New Roman" w:cs="Times New Roman"/>
                <w:sz w:val="24"/>
                <w:szCs w:val="24"/>
                <w:rPrChange w:id="6943" w:author="DuyNgo" w:date="2012-08-10T08:15:00Z">
                  <w:rPr>
                    <w:ins w:id="6944" w:author="DuyNgo" w:date="2012-08-10T07:43:00Z"/>
                    <w:rFonts w:ascii="Times New Roman" w:hAnsi="Times New Roman"/>
                    <w:sz w:val="24"/>
                  </w:rPr>
                </w:rPrChange>
              </w:rPr>
            </w:pPr>
          </w:p>
        </w:tc>
      </w:tr>
    </w:tbl>
    <w:p w:rsidR="00771246" w:rsidRPr="00657B96" w:rsidRDefault="00771246" w:rsidP="00771246">
      <w:pPr>
        <w:rPr>
          <w:ins w:id="6945" w:author="DuyNgo" w:date="2012-08-10T07:43:00Z"/>
          <w:rFonts w:ascii="Times New Roman" w:hAnsi="Times New Roman" w:cs="Times New Roman"/>
          <w:sz w:val="24"/>
          <w:szCs w:val="24"/>
          <w:rPrChange w:id="6946" w:author="DuyNgo" w:date="2012-08-10T08:15:00Z">
            <w:rPr>
              <w:ins w:id="6947"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2"/>
        <w:gridCol w:w="4492"/>
      </w:tblGrid>
      <w:tr w:rsidR="00771246" w:rsidRPr="00657B96" w:rsidTr="00227BA2">
        <w:trPr>
          <w:ins w:id="6948" w:author="DuyNgo" w:date="2012-08-10T07:43:00Z"/>
        </w:trPr>
        <w:tc>
          <w:tcPr>
            <w:tcW w:w="9576" w:type="dxa"/>
            <w:gridSpan w:val="2"/>
            <w:shd w:val="clear" w:color="auto" w:fill="95B3D7" w:themeFill="accent1" w:themeFillTint="99"/>
          </w:tcPr>
          <w:p w:rsidR="00771246" w:rsidRPr="00657B96" w:rsidRDefault="00771246" w:rsidP="00227BA2">
            <w:pPr>
              <w:spacing w:after="200" w:line="276" w:lineRule="auto"/>
              <w:jc w:val="center"/>
              <w:rPr>
                <w:ins w:id="6949" w:author="DuyNgo" w:date="2012-08-10T07:43:00Z"/>
                <w:rFonts w:ascii="Times New Roman" w:hAnsi="Times New Roman" w:cs="Times New Roman"/>
                <w:b/>
                <w:sz w:val="24"/>
                <w:szCs w:val="24"/>
                <w:rPrChange w:id="6950" w:author="DuyNgo" w:date="2012-08-10T08:15:00Z">
                  <w:rPr>
                    <w:ins w:id="6951" w:author="DuyNgo" w:date="2012-08-10T07:43:00Z"/>
                    <w:rFonts w:ascii="Times New Roman" w:hAnsi="Times New Roman"/>
                    <w:b/>
                    <w:sz w:val="24"/>
                  </w:rPr>
                </w:rPrChange>
              </w:rPr>
            </w:pPr>
            <w:ins w:id="6952" w:author="DuyNgo" w:date="2012-08-10T07:43:00Z">
              <w:r w:rsidRPr="00657B96">
                <w:rPr>
                  <w:rFonts w:ascii="Times New Roman" w:hAnsi="Times New Roman" w:cs="Times New Roman"/>
                  <w:b/>
                  <w:sz w:val="24"/>
                  <w:szCs w:val="24"/>
                  <w:rPrChange w:id="6953" w:author="DuyNgo" w:date="2012-08-10T08:15:00Z">
                    <w:rPr>
                      <w:rFonts w:ascii="Times New Roman" w:eastAsiaTheme="majorEastAsia" w:hAnsi="Times New Roman" w:cstheme="majorBidi"/>
                      <w:b/>
                      <w:bCs/>
                      <w:color w:val="365F91" w:themeColor="accent1" w:themeShade="BF"/>
                      <w:sz w:val="24"/>
                      <w:szCs w:val="28"/>
                    </w:rPr>
                  </w:rPrChange>
                </w:rPr>
                <w:t>Report Class</w:t>
              </w:r>
            </w:ins>
          </w:p>
        </w:tc>
      </w:tr>
      <w:tr w:rsidR="00771246" w:rsidRPr="00657B96" w:rsidTr="00227BA2">
        <w:trPr>
          <w:ins w:id="6954" w:author="DuyNgo" w:date="2012-08-10T07:43:00Z"/>
        </w:trPr>
        <w:tc>
          <w:tcPr>
            <w:tcW w:w="4788" w:type="dxa"/>
            <w:shd w:val="clear" w:color="auto" w:fill="DBE5F1" w:themeFill="accent1" w:themeFillTint="33"/>
          </w:tcPr>
          <w:p w:rsidR="00771246" w:rsidRPr="00657B96" w:rsidRDefault="00771246" w:rsidP="00227BA2">
            <w:pPr>
              <w:spacing w:after="200" w:line="276" w:lineRule="auto"/>
              <w:jc w:val="center"/>
              <w:rPr>
                <w:ins w:id="6955" w:author="DuyNgo" w:date="2012-08-10T07:43:00Z"/>
                <w:rFonts w:ascii="Times New Roman" w:hAnsi="Times New Roman" w:cs="Times New Roman"/>
                <w:sz w:val="24"/>
                <w:szCs w:val="24"/>
                <w:rPrChange w:id="6956" w:author="DuyNgo" w:date="2012-08-10T08:15:00Z">
                  <w:rPr>
                    <w:ins w:id="6957" w:author="DuyNgo" w:date="2012-08-10T07:43:00Z"/>
                    <w:rFonts w:ascii="Times New Roman" w:hAnsi="Times New Roman"/>
                    <w:sz w:val="24"/>
                  </w:rPr>
                </w:rPrChange>
              </w:rPr>
            </w:pPr>
            <w:ins w:id="6958" w:author="DuyNgo" w:date="2012-08-10T07:43:00Z">
              <w:r w:rsidRPr="00657B96">
                <w:rPr>
                  <w:rFonts w:ascii="Times New Roman" w:hAnsi="Times New Roman" w:cs="Times New Roman"/>
                  <w:sz w:val="24"/>
                  <w:szCs w:val="24"/>
                  <w:rPrChange w:id="6959"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657B96" w:rsidRDefault="00771246" w:rsidP="00227BA2">
            <w:pPr>
              <w:shd w:val="clear" w:color="FFFFCC" w:fill="FFFFFF"/>
              <w:spacing w:before="100" w:beforeAutospacing="1" w:after="100" w:afterAutospacing="1"/>
              <w:jc w:val="center"/>
              <w:rPr>
                <w:ins w:id="6960" w:author="DuyNgo" w:date="2012-08-10T07:43:00Z"/>
                <w:rFonts w:ascii="Times New Roman" w:hAnsi="Times New Roman" w:cs="Times New Roman"/>
                <w:sz w:val="24"/>
                <w:szCs w:val="24"/>
                <w:rPrChange w:id="6961" w:author="DuyNgo" w:date="2012-08-10T08:15:00Z">
                  <w:rPr>
                    <w:ins w:id="6962" w:author="DuyNgo" w:date="2012-08-10T07:43:00Z"/>
                    <w:rFonts w:ascii="Times New Roman" w:hAnsi="Times New Roman" w:cs="Tahoma"/>
                    <w:color w:val="000000"/>
                    <w:sz w:val="24"/>
                    <w:szCs w:val="20"/>
                  </w:rPr>
                </w:rPrChange>
              </w:rPr>
            </w:pPr>
            <w:ins w:id="6963" w:author="DuyNgo" w:date="2012-08-10T07:43:00Z">
              <w:r w:rsidRPr="00657B96">
                <w:rPr>
                  <w:rFonts w:ascii="Times New Roman" w:hAnsi="Times New Roman" w:cs="Times New Roman"/>
                  <w:sz w:val="24"/>
                  <w:szCs w:val="24"/>
                  <w:rPrChange w:id="6964"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657B96" w:rsidTr="00227BA2">
        <w:trPr>
          <w:ins w:id="6965" w:author="DuyNgo" w:date="2012-08-10T07:43:00Z"/>
        </w:trPr>
        <w:tc>
          <w:tcPr>
            <w:tcW w:w="4788" w:type="dxa"/>
          </w:tcPr>
          <w:p w:rsidR="00771246" w:rsidRPr="00657B96" w:rsidRDefault="00771246" w:rsidP="00227BA2">
            <w:pPr>
              <w:spacing w:after="200" w:line="276" w:lineRule="auto"/>
              <w:rPr>
                <w:ins w:id="6966" w:author="DuyNgo" w:date="2012-08-10T07:43:00Z"/>
                <w:rFonts w:ascii="Times New Roman" w:hAnsi="Times New Roman" w:cs="Times New Roman"/>
                <w:sz w:val="24"/>
                <w:szCs w:val="24"/>
                <w:rPrChange w:id="6967" w:author="DuyNgo" w:date="2012-08-10T08:15:00Z">
                  <w:rPr>
                    <w:ins w:id="6968" w:author="DuyNgo" w:date="2012-08-10T07:43:00Z"/>
                    <w:rFonts w:ascii="Times New Roman" w:hAnsi="Times New Roman"/>
                    <w:sz w:val="24"/>
                  </w:rPr>
                </w:rPrChange>
              </w:rPr>
            </w:pPr>
            <w:ins w:id="6969" w:author="DuyNgo" w:date="2012-08-10T07:43:00Z">
              <w:r w:rsidRPr="00657B96">
                <w:rPr>
                  <w:rFonts w:ascii="Times New Roman" w:hAnsi="Times New Roman" w:cs="Times New Roman"/>
                  <w:sz w:val="24"/>
                  <w:szCs w:val="24"/>
                  <w:rPrChange w:id="6970"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reports</w:t>
              </w:r>
            </w:ins>
          </w:p>
        </w:tc>
        <w:tc>
          <w:tcPr>
            <w:tcW w:w="4788" w:type="dxa"/>
          </w:tcPr>
          <w:p w:rsidR="00771246" w:rsidRPr="00657B96" w:rsidRDefault="00771246" w:rsidP="00227BA2">
            <w:pPr>
              <w:spacing w:after="200" w:line="276" w:lineRule="auto"/>
              <w:rPr>
                <w:ins w:id="6971" w:author="DuyNgo" w:date="2012-08-10T07:43:00Z"/>
                <w:rFonts w:ascii="Times New Roman" w:hAnsi="Times New Roman" w:cs="Times New Roman"/>
                <w:sz w:val="24"/>
                <w:szCs w:val="24"/>
                <w:rPrChange w:id="6972" w:author="DuyNgo" w:date="2012-08-10T08:15:00Z">
                  <w:rPr>
                    <w:ins w:id="6973" w:author="DuyNgo" w:date="2012-08-10T07:43:00Z"/>
                    <w:rFonts w:ascii="Times New Roman" w:hAnsi="Times New Roman"/>
                    <w:sz w:val="24"/>
                  </w:rPr>
                </w:rPrChange>
              </w:rPr>
            </w:pPr>
          </w:p>
        </w:tc>
      </w:tr>
    </w:tbl>
    <w:p w:rsidR="00771246" w:rsidRPr="00657B96" w:rsidRDefault="00771246" w:rsidP="00771246">
      <w:pPr>
        <w:rPr>
          <w:ins w:id="6974" w:author="DuyNgo" w:date="2012-08-10T07:43:00Z"/>
          <w:rFonts w:ascii="Times New Roman" w:hAnsi="Times New Roman" w:cs="Times New Roman"/>
          <w:sz w:val="24"/>
          <w:szCs w:val="24"/>
          <w:rPrChange w:id="6975" w:author="DuyNgo" w:date="2012-08-10T08:15:00Z">
            <w:rPr>
              <w:ins w:id="6976"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2"/>
        <w:gridCol w:w="4492"/>
      </w:tblGrid>
      <w:tr w:rsidR="00771246" w:rsidRPr="00657B96" w:rsidTr="00227BA2">
        <w:trPr>
          <w:ins w:id="6977" w:author="DuyNgo" w:date="2012-08-10T07:43:00Z"/>
        </w:trPr>
        <w:tc>
          <w:tcPr>
            <w:tcW w:w="9576" w:type="dxa"/>
            <w:gridSpan w:val="2"/>
            <w:shd w:val="clear" w:color="auto" w:fill="95B3D7" w:themeFill="accent1" w:themeFillTint="99"/>
          </w:tcPr>
          <w:p w:rsidR="00771246" w:rsidRPr="00657B96" w:rsidRDefault="00771246" w:rsidP="00227BA2">
            <w:pPr>
              <w:spacing w:after="200" w:line="276" w:lineRule="auto"/>
              <w:jc w:val="center"/>
              <w:rPr>
                <w:ins w:id="6978" w:author="DuyNgo" w:date="2012-08-10T07:43:00Z"/>
                <w:rFonts w:ascii="Times New Roman" w:hAnsi="Times New Roman" w:cs="Times New Roman"/>
                <w:b/>
                <w:sz w:val="24"/>
                <w:szCs w:val="24"/>
                <w:rPrChange w:id="6979" w:author="DuyNgo" w:date="2012-08-10T08:15:00Z">
                  <w:rPr>
                    <w:ins w:id="6980" w:author="DuyNgo" w:date="2012-08-10T07:43:00Z"/>
                    <w:rFonts w:ascii="Times New Roman" w:hAnsi="Times New Roman"/>
                    <w:b/>
                    <w:sz w:val="24"/>
                  </w:rPr>
                </w:rPrChange>
              </w:rPr>
            </w:pPr>
            <w:ins w:id="6981" w:author="DuyNgo" w:date="2012-08-10T07:43:00Z">
              <w:r w:rsidRPr="00657B96">
                <w:rPr>
                  <w:rFonts w:ascii="Times New Roman" w:hAnsi="Times New Roman" w:cs="Times New Roman"/>
                  <w:b/>
                  <w:sz w:val="24"/>
                  <w:szCs w:val="24"/>
                  <w:rPrChange w:id="6982" w:author="DuyNgo" w:date="2012-08-10T08:15:00Z">
                    <w:rPr>
                      <w:rFonts w:ascii="Times New Roman" w:eastAsiaTheme="majorEastAsia" w:hAnsi="Times New Roman" w:cstheme="majorBidi"/>
                      <w:b/>
                      <w:bCs/>
                      <w:color w:val="365F91" w:themeColor="accent1" w:themeShade="BF"/>
                      <w:sz w:val="24"/>
                      <w:szCs w:val="28"/>
                    </w:rPr>
                  </w:rPrChange>
                </w:rPr>
                <w:t>Timesheet Class</w:t>
              </w:r>
            </w:ins>
          </w:p>
        </w:tc>
      </w:tr>
      <w:tr w:rsidR="00771246" w:rsidRPr="00657B96" w:rsidTr="00227BA2">
        <w:trPr>
          <w:ins w:id="6983" w:author="DuyNgo" w:date="2012-08-10T07:43:00Z"/>
        </w:trPr>
        <w:tc>
          <w:tcPr>
            <w:tcW w:w="4788" w:type="dxa"/>
            <w:shd w:val="clear" w:color="auto" w:fill="DBE5F1" w:themeFill="accent1" w:themeFillTint="33"/>
          </w:tcPr>
          <w:p w:rsidR="00771246" w:rsidRPr="00657B96" w:rsidRDefault="00771246" w:rsidP="00227BA2">
            <w:pPr>
              <w:spacing w:after="200" w:line="276" w:lineRule="auto"/>
              <w:jc w:val="center"/>
              <w:rPr>
                <w:ins w:id="6984" w:author="DuyNgo" w:date="2012-08-10T07:43:00Z"/>
                <w:rFonts w:ascii="Times New Roman" w:hAnsi="Times New Roman" w:cs="Times New Roman"/>
                <w:sz w:val="24"/>
                <w:szCs w:val="24"/>
                <w:rPrChange w:id="6985" w:author="DuyNgo" w:date="2012-08-10T08:15:00Z">
                  <w:rPr>
                    <w:ins w:id="6986" w:author="DuyNgo" w:date="2012-08-10T07:43:00Z"/>
                    <w:rFonts w:ascii="Times New Roman" w:hAnsi="Times New Roman"/>
                    <w:sz w:val="24"/>
                  </w:rPr>
                </w:rPrChange>
              </w:rPr>
            </w:pPr>
            <w:ins w:id="6987" w:author="DuyNgo" w:date="2012-08-10T07:43:00Z">
              <w:r w:rsidRPr="00657B96">
                <w:rPr>
                  <w:rFonts w:ascii="Times New Roman" w:hAnsi="Times New Roman" w:cs="Times New Roman"/>
                  <w:sz w:val="24"/>
                  <w:szCs w:val="24"/>
                  <w:rPrChange w:id="6988"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657B96" w:rsidRDefault="00771246" w:rsidP="00227BA2">
            <w:pPr>
              <w:shd w:val="clear" w:color="FFFFCC" w:fill="FFFFFF"/>
              <w:spacing w:before="100" w:beforeAutospacing="1" w:after="100" w:afterAutospacing="1"/>
              <w:jc w:val="center"/>
              <w:rPr>
                <w:ins w:id="6989" w:author="DuyNgo" w:date="2012-08-10T07:43:00Z"/>
                <w:rFonts w:ascii="Times New Roman" w:hAnsi="Times New Roman" w:cs="Times New Roman"/>
                <w:sz w:val="24"/>
                <w:szCs w:val="24"/>
                <w:rPrChange w:id="6990" w:author="DuyNgo" w:date="2012-08-10T08:15:00Z">
                  <w:rPr>
                    <w:ins w:id="6991" w:author="DuyNgo" w:date="2012-08-10T07:43:00Z"/>
                    <w:rFonts w:ascii="Times New Roman" w:hAnsi="Times New Roman" w:cs="Tahoma"/>
                    <w:color w:val="000000"/>
                    <w:sz w:val="24"/>
                    <w:szCs w:val="20"/>
                  </w:rPr>
                </w:rPrChange>
              </w:rPr>
            </w:pPr>
            <w:ins w:id="6992" w:author="DuyNgo" w:date="2012-08-10T07:43:00Z">
              <w:r w:rsidRPr="00657B96">
                <w:rPr>
                  <w:rFonts w:ascii="Times New Roman" w:hAnsi="Times New Roman" w:cs="Times New Roman"/>
                  <w:sz w:val="24"/>
                  <w:szCs w:val="24"/>
                  <w:rPrChange w:id="6993"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657B96" w:rsidTr="00227BA2">
        <w:trPr>
          <w:ins w:id="6994" w:author="DuyNgo" w:date="2012-08-10T07:43:00Z"/>
        </w:trPr>
        <w:tc>
          <w:tcPr>
            <w:tcW w:w="4788" w:type="dxa"/>
          </w:tcPr>
          <w:p w:rsidR="00771246" w:rsidRPr="00657B96" w:rsidRDefault="00771246" w:rsidP="00227BA2">
            <w:pPr>
              <w:spacing w:after="200" w:line="276" w:lineRule="auto"/>
              <w:rPr>
                <w:ins w:id="6995" w:author="DuyNgo" w:date="2012-08-10T07:43:00Z"/>
                <w:rFonts w:ascii="Times New Roman" w:hAnsi="Times New Roman" w:cs="Times New Roman"/>
                <w:sz w:val="24"/>
                <w:szCs w:val="24"/>
                <w:rPrChange w:id="6996" w:author="DuyNgo" w:date="2012-08-10T08:15:00Z">
                  <w:rPr>
                    <w:ins w:id="6997" w:author="DuyNgo" w:date="2012-08-10T07:43:00Z"/>
                    <w:rFonts w:ascii="Times New Roman" w:hAnsi="Times New Roman"/>
                    <w:sz w:val="24"/>
                  </w:rPr>
                </w:rPrChange>
              </w:rPr>
            </w:pPr>
            <w:ins w:id="6998" w:author="DuyNgo" w:date="2012-08-10T07:43:00Z">
              <w:r w:rsidRPr="00657B96">
                <w:rPr>
                  <w:rFonts w:ascii="Times New Roman" w:hAnsi="Times New Roman" w:cs="Times New Roman"/>
                  <w:sz w:val="24"/>
                  <w:szCs w:val="24"/>
                  <w:rPrChange w:id="6999"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timesheet</w:t>
              </w:r>
            </w:ins>
          </w:p>
        </w:tc>
        <w:tc>
          <w:tcPr>
            <w:tcW w:w="4788" w:type="dxa"/>
          </w:tcPr>
          <w:p w:rsidR="00771246" w:rsidRPr="00657B96" w:rsidRDefault="00771246" w:rsidP="00227BA2">
            <w:pPr>
              <w:spacing w:after="200" w:line="276" w:lineRule="auto"/>
              <w:rPr>
                <w:ins w:id="7000" w:author="DuyNgo" w:date="2012-08-10T07:43:00Z"/>
                <w:rFonts w:ascii="Times New Roman" w:hAnsi="Times New Roman" w:cs="Times New Roman"/>
                <w:sz w:val="24"/>
                <w:szCs w:val="24"/>
                <w:rPrChange w:id="7001" w:author="DuyNgo" w:date="2012-08-10T08:15:00Z">
                  <w:rPr>
                    <w:ins w:id="7002" w:author="DuyNgo" w:date="2012-08-10T07:43:00Z"/>
                    <w:rFonts w:ascii="Times New Roman" w:hAnsi="Times New Roman"/>
                    <w:sz w:val="24"/>
                  </w:rPr>
                </w:rPrChange>
              </w:rPr>
            </w:pPr>
          </w:p>
        </w:tc>
      </w:tr>
    </w:tbl>
    <w:p w:rsidR="00771246" w:rsidRPr="00657B96" w:rsidRDefault="00771246" w:rsidP="00771246">
      <w:pPr>
        <w:rPr>
          <w:ins w:id="7003" w:author="DuyNgo" w:date="2012-08-10T07:43:00Z"/>
          <w:rFonts w:ascii="Times New Roman" w:hAnsi="Times New Roman" w:cs="Times New Roman"/>
          <w:sz w:val="24"/>
          <w:szCs w:val="24"/>
          <w:rPrChange w:id="7004" w:author="DuyNgo" w:date="2012-08-10T08:15:00Z">
            <w:rPr>
              <w:ins w:id="7005"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2"/>
        <w:gridCol w:w="4492"/>
      </w:tblGrid>
      <w:tr w:rsidR="00771246" w:rsidRPr="00657B96" w:rsidTr="00227BA2">
        <w:trPr>
          <w:ins w:id="7006" w:author="DuyNgo" w:date="2012-08-10T07:43:00Z"/>
        </w:trPr>
        <w:tc>
          <w:tcPr>
            <w:tcW w:w="9576" w:type="dxa"/>
            <w:gridSpan w:val="2"/>
            <w:shd w:val="clear" w:color="auto" w:fill="95B3D7" w:themeFill="accent1" w:themeFillTint="99"/>
          </w:tcPr>
          <w:p w:rsidR="00771246" w:rsidRPr="00657B96" w:rsidRDefault="00771246" w:rsidP="00227BA2">
            <w:pPr>
              <w:spacing w:after="200" w:line="276" w:lineRule="auto"/>
              <w:jc w:val="center"/>
              <w:rPr>
                <w:ins w:id="7007" w:author="DuyNgo" w:date="2012-08-10T07:43:00Z"/>
                <w:rFonts w:ascii="Times New Roman" w:hAnsi="Times New Roman" w:cs="Times New Roman"/>
                <w:b/>
                <w:sz w:val="24"/>
                <w:szCs w:val="24"/>
                <w:rPrChange w:id="7008" w:author="DuyNgo" w:date="2012-08-10T08:15:00Z">
                  <w:rPr>
                    <w:ins w:id="7009" w:author="DuyNgo" w:date="2012-08-10T07:43:00Z"/>
                    <w:rFonts w:ascii="Times New Roman" w:hAnsi="Times New Roman"/>
                    <w:b/>
                    <w:sz w:val="24"/>
                  </w:rPr>
                </w:rPrChange>
              </w:rPr>
            </w:pPr>
            <w:ins w:id="7010" w:author="DuyNgo" w:date="2012-08-10T07:43:00Z">
              <w:r w:rsidRPr="00657B96">
                <w:rPr>
                  <w:rFonts w:ascii="Times New Roman" w:hAnsi="Times New Roman" w:cs="Times New Roman"/>
                  <w:b/>
                  <w:sz w:val="24"/>
                  <w:szCs w:val="24"/>
                  <w:rPrChange w:id="7011" w:author="DuyNgo" w:date="2012-08-10T08:15:00Z">
                    <w:rPr>
                      <w:rFonts w:ascii="Times New Roman" w:eastAsiaTheme="majorEastAsia" w:hAnsi="Times New Roman" w:cstheme="majorBidi"/>
                      <w:b/>
                      <w:bCs/>
                      <w:color w:val="365F91" w:themeColor="accent1" w:themeShade="BF"/>
                      <w:sz w:val="24"/>
                      <w:szCs w:val="28"/>
                    </w:rPr>
                  </w:rPrChange>
                </w:rPr>
                <w:t>DMS Class</w:t>
              </w:r>
            </w:ins>
          </w:p>
        </w:tc>
      </w:tr>
      <w:tr w:rsidR="00771246" w:rsidRPr="00657B96" w:rsidTr="00227BA2">
        <w:trPr>
          <w:ins w:id="7012" w:author="DuyNgo" w:date="2012-08-10T07:43:00Z"/>
        </w:trPr>
        <w:tc>
          <w:tcPr>
            <w:tcW w:w="4788" w:type="dxa"/>
            <w:shd w:val="clear" w:color="auto" w:fill="DBE5F1" w:themeFill="accent1" w:themeFillTint="33"/>
          </w:tcPr>
          <w:p w:rsidR="00771246" w:rsidRPr="00657B96" w:rsidRDefault="00771246" w:rsidP="00227BA2">
            <w:pPr>
              <w:spacing w:after="200" w:line="276" w:lineRule="auto"/>
              <w:jc w:val="center"/>
              <w:rPr>
                <w:ins w:id="7013" w:author="DuyNgo" w:date="2012-08-10T07:43:00Z"/>
                <w:rFonts w:ascii="Times New Roman" w:hAnsi="Times New Roman" w:cs="Times New Roman"/>
                <w:sz w:val="24"/>
                <w:szCs w:val="24"/>
                <w:rPrChange w:id="7014" w:author="DuyNgo" w:date="2012-08-10T08:15:00Z">
                  <w:rPr>
                    <w:ins w:id="7015" w:author="DuyNgo" w:date="2012-08-10T07:43:00Z"/>
                    <w:rFonts w:ascii="Times New Roman" w:hAnsi="Times New Roman"/>
                    <w:sz w:val="24"/>
                  </w:rPr>
                </w:rPrChange>
              </w:rPr>
            </w:pPr>
            <w:ins w:id="7016" w:author="DuyNgo" w:date="2012-08-10T07:43:00Z">
              <w:r w:rsidRPr="00657B96">
                <w:rPr>
                  <w:rFonts w:ascii="Times New Roman" w:hAnsi="Times New Roman" w:cs="Times New Roman"/>
                  <w:sz w:val="24"/>
                  <w:szCs w:val="24"/>
                  <w:rPrChange w:id="7017"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657B96" w:rsidRDefault="00771246" w:rsidP="00227BA2">
            <w:pPr>
              <w:shd w:val="clear" w:color="FFFFCC" w:fill="FFFFFF"/>
              <w:spacing w:before="100" w:beforeAutospacing="1" w:after="100" w:afterAutospacing="1"/>
              <w:jc w:val="center"/>
              <w:rPr>
                <w:ins w:id="7018" w:author="DuyNgo" w:date="2012-08-10T07:43:00Z"/>
                <w:rFonts w:ascii="Times New Roman" w:hAnsi="Times New Roman" w:cs="Times New Roman"/>
                <w:sz w:val="24"/>
                <w:szCs w:val="24"/>
                <w:rPrChange w:id="7019" w:author="DuyNgo" w:date="2012-08-10T08:15:00Z">
                  <w:rPr>
                    <w:ins w:id="7020" w:author="DuyNgo" w:date="2012-08-10T07:43:00Z"/>
                    <w:rFonts w:ascii="Times New Roman" w:hAnsi="Times New Roman" w:cs="Tahoma"/>
                    <w:color w:val="000000"/>
                    <w:sz w:val="24"/>
                    <w:szCs w:val="20"/>
                  </w:rPr>
                </w:rPrChange>
              </w:rPr>
            </w:pPr>
            <w:ins w:id="7021" w:author="DuyNgo" w:date="2012-08-10T07:43:00Z">
              <w:r w:rsidRPr="00657B96">
                <w:rPr>
                  <w:rFonts w:ascii="Times New Roman" w:hAnsi="Times New Roman" w:cs="Times New Roman"/>
                  <w:sz w:val="24"/>
                  <w:szCs w:val="24"/>
                  <w:rPrChange w:id="7022"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657B96" w:rsidTr="00227BA2">
        <w:trPr>
          <w:ins w:id="7023" w:author="DuyNgo" w:date="2012-08-10T07:43:00Z"/>
        </w:trPr>
        <w:tc>
          <w:tcPr>
            <w:tcW w:w="4788" w:type="dxa"/>
          </w:tcPr>
          <w:p w:rsidR="00771246" w:rsidRPr="00657B96" w:rsidRDefault="00771246" w:rsidP="00227BA2">
            <w:pPr>
              <w:spacing w:after="200" w:line="276" w:lineRule="auto"/>
              <w:rPr>
                <w:ins w:id="7024" w:author="DuyNgo" w:date="2012-08-10T07:43:00Z"/>
                <w:rFonts w:ascii="Times New Roman" w:hAnsi="Times New Roman" w:cs="Times New Roman"/>
                <w:sz w:val="24"/>
                <w:szCs w:val="24"/>
                <w:rPrChange w:id="7025" w:author="DuyNgo" w:date="2012-08-10T08:15:00Z">
                  <w:rPr>
                    <w:ins w:id="7026" w:author="DuyNgo" w:date="2012-08-10T07:43:00Z"/>
                    <w:rFonts w:ascii="Times New Roman" w:hAnsi="Times New Roman"/>
                    <w:sz w:val="24"/>
                  </w:rPr>
                </w:rPrChange>
              </w:rPr>
            </w:pPr>
            <w:ins w:id="7027" w:author="DuyNgo" w:date="2012-08-10T07:43:00Z">
              <w:r w:rsidRPr="00657B96">
                <w:rPr>
                  <w:rFonts w:ascii="Times New Roman" w:hAnsi="Times New Roman" w:cs="Times New Roman"/>
                  <w:sz w:val="24"/>
                  <w:szCs w:val="24"/>
                  <w:rPrChange w:id="7028"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DMS</w:t>
              </w:r>
            </w:ins>
          </w:p>
        </w:tc>
        <w:tc>
          <w:tcPr>
            <w:tcW w:w="4788" w:type="dxa"/>
          </w:tcPr>
          <w:p w:rsidR="00771246" w:rsidRPr="00657B96" w:rsidRDefault="00771246" w:rsidP="00227BA2">
            <w:pPr>
              <w:spacing w:after="200" w:line="276" w:lineRule="auto"/>
              <w:rPr>
                <w:ins w:id="7029" w:author="DuyNgo" w:date="2012-08-10T07:43:00Z"/>
                <w:rFonts w:ascii="Times New Roman" w:hAnsi="Times New Roman" w:cs="Times New Roman"/>
                <w:sz w:val="24"/>
                <w:szCs w:val="24"/>
                <w:rPrChange w:id="7030" w:author="DuyNgo" w:date="2012-08-10T08:15:00Z">
                  <w:rPr>
                    <w:ins w:id="7031" w:author="DuyNgo" w:date="2012-08-10T07:43:00Z"/>
                    <w:rFonts w:ascii="Times New Roman" w:hAnsi="Times New Roman"/>
                    <w:sz w:val="24"/>
                  </w:rPr>
                </w:rPrChange>
              </w:rPr>
            </w:pPr>
          </w:p>
        </w:tc>
      </w:tr>
    </w:tbl>
    <w:p w:rsidR="00771246" w:rsidRPr="00657B96" w:rsidRDefault="00771246" w:rsidP="00771246">
      <w:pPr>
        <w:rPr>
          <w:ins w:id="7032" w:author="DuyNgo" w:date="2012-08-10T07:43:00Z"/>
          <w:rFonts w:ascii="Times New Roman" w:hAnsi="Times New Roman" w:cs="Times New Roman"/>
          <w:sz w:val="24"/>
          <w:szCs w:val="24"/>
          <w:rPrChange w:id="7033" w:author="DuyNgo" w:date="2012-08-10T08:15:00Z">
            <w:rPr>
              <w:ins w:id="7034"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2"/>
        <w:gridCol w:w="4492"/>
      </w:tblGrid>
      <w:tr w:rsidR="00771246" w:rsidRPr="00657B96" w:rsidTr="00227BA2">
        <w:trPr>
          <w:ins w:id="7035" w:author="DuyNgo" w:date="2012-08-10T07:43:00Z"/>
        </w:trPr>
        <w:tc>
          <w:tcPr>
            <w:tcW w:w="9576" w:type="dxa"/>
            <w:gridSpan w:val="2"/>
            <w:shd w:val="clear" w:color="auto" w:fill="95B3D7" w:themeFill="accent1" w:themeFillTint="99"/>
          </w:tcPr>
          <w:p w:rsidR="00771246" w:rsidRPr="00657B96" w:rsidRDefault="00771246" w:rsidP="00227BA2">
            <w:pPr>
              <w:spacing w:after="200" w:line="276" w:lineRule="auto"/>
              <w:jc w:val="center"/>
              <w:rPr>
                <w:ins w:id="7036" w:author="DuyNgo" w:date="2012-08-10T07:43:00Z"/>
                <w:rFonts w:ascii="Times New Roman" w:hAnsi="Times New Roman" w:cs="Times New Roman"/>
                <w:b/>
                <w:sz w:val="24"/>
                <w:szCs w:val="24"/>
                <w:rPrChange w:id="7037" w:author="DuyNgo" w:date="2012-08-10T08:15:00Z">
                  <w:rPr>
                    <w:ins w:id="7038" w:author="DuyNgo" w:date="2012-08-10T07:43:00Z"/>
                    <w:rFonts w:ascii="Times New Roman" w:hAnsi="Times New Roman"/>
                    <w:b/>
                    <w:sz w:val="24"/>
                  </w:rPr>
                </w:rPrChange>
              </w:rPr>
            </w:pPr>
            <w:ins w:id="7039" w:author="DuyNgo" w:date="2012-08-10T07:43:00Z">
              <w:r w:rsidRPr="00657B96">
                <w:rPr>
                  <w:rFonts w:ascii="Times New Roman" w:hAnsi="Times New Roman" w:cs="Times New Roman"/>
                  <w:b/>
                  <w:sz w:val="24"/>
                  <w:szCs w:val="24"/>
                  <w:rPrChange w:id="7040" w:author="DuyNgo" w:date="2012-08-10T08:15:00Z">
                    <w:rPr>
                      <w:rFonts w:ascii="Times New Roman" w:eastAsiaTheme="majorEastAsia" w:hAnsi="Times New Roman" w:cstheme="majorBidi"/>
                      <w:b/>
                      <w:bCs/>
                      <w:color w:val="365F91" w:themeColor="accent1" w:themeShade="BF"/>
                      <w:sz w:val="24"/>
                      <w:szCs w:val="28"/>
                    </w:rPr>
                  </w:rPrChange>
                </w:rPr>
                <w:t>Requirement Class</w:t>
              </w:r>
            </w:ins>
          </w:p>
        </w:tc>
      </w:tr>
      <w:tr w:rsidR="00771246" w:rsidRPr="00657B96" w:rsidTr="00227BA2">
        <w:trPr>
          <w:ins w:id="7041" w:author="DuyNgo" w:date="2012-08-10T07:43:00Z"/>
        </w:trPr>
        <w:tc>
          <w:tcPr>
            <w:tcW w:w="4788" w:type="dxa"/>
            <w:shd w:val="clear" w:color="auto" w:fill="DBE5F1" w:themeFill="accent1" w:themeFillTint="33"/>
          </w:tcPr>
          <w:p w:rsidR="00771246" w:rsidRPr="00657B96" w:rsidRDefault="00771246" w:rsidP="00227BA2">
            <w:pPr>
              <w:spacing w:after="200" w:line="276" w:lineRule="auto"/>
              <w:jc w:val="center"/>
              <w:rPr>
                <w:ins w:id="7042" w:author="DuyNgo" w:date="2012-08-10T07:43:00Z"/>
                <w:rFonts w:ascii="Times New Roman" w:hAnsi="Times New Roman" w:cs="Times New Roman"/>
                <w:sz w:val="24"/>
                <w:szCs w:val="24"/>
                <w:rPrChange w:id="7043" w:author="DuyNgo" w:date="2012-08-10T08:15:00Z">
                  <w:rPr>
                    <w:ins w:id="7044" w:author="DuyNgo" w:date="2012-08-10T07:43:00Z"/>
                    <w:rFonts w:ascii="Times New Roman" w:hAnsi="Times New Roman"/>
                    <w:sz w:val="24"/>
                  </w:rPr>
                </w:rPrChange>
              </w:rPr>
            </w:pPr>
            <w:ins w:id="7045" w:author="DuyNgo" w:date="2012-08-10T07:43:00Z">
              <w:r w:rsidRPr="00657B96">
                <w:rPr>
                  <w:rFonts w:ascii="Times New Roman" w:hAnsi="Times New Roman" w:cs="Times New Roman"/>
                  <w:sz w:val="24"/>
                  <w:szCs w:val="24"/>
                  <w:rPrChange w:id="7046"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657B96" w:rsidRDefault="00771246" w:rsidP="00227BA2">
            <w:pPr>
              <w:shd w:val="clear" w:color="FFFFCC" w:fill="FFFFFF"/>
              <w:spacing w:before="100" w:beforeAutospacing="1" w:after="100" w:afterAutospacing="1"/>
              <w:jc w:val="center"/>
              <w:rPr>
                <w:ins w:id="7047" w:author="DuyNgo" w:date="2012-08-10T07:43:00Z"/>
                <w:rFonts w:ascii="Times New Roman" w:hAnsi="Times New Roman" w:cs="Times New Roman"/>
                <w:sz w:val="24"/>
                <w:szCs w:val="24"/>
                <w:rPrChange w:id="7048" w:author="DuyNgo" w:date="2012-08-10T08:15:00Z">
                  <w:rPr>
                    <w:ins w:id="7049" w:author="DuyNgo" w:date="2012-08-10T07:43:00Z"/>
                    <w:rFonts w:ascii="Times New Roman" w:hAnsi="Times New Roman" w:cs="Tahoma"/>
                    <w:color w:val="000000"/>
                    <w:sz w:val="24"/>
                    <w:szCs w:val="20"/>
                  </w:rPr>
                </w:rPrChange>
              </w:rPr>
            </w:pPr>
            <w:ins w:id="7050" w:author="DuyNgo" w:date="2012-08-10T07:43:00Z">
              <w:r w:rsidRPr="00657B96">
                <w:rPr>
                  <w:rFonts w:ascii="Times New Roman" w:hAnsi="Times New Roman" w:cs="Times New Roman"/>
                  <w:sz w:val="24"/>
                  <w:szCs w:val="24"/>
                  <w:rPrChange w:id="7051"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657B96" w:rsidTr="00227BA2">
        <w:trPr>
          <w:ins w:id="7052" w:author="DuyNgo" w:date="2012-08-10T07:43:00Z"/>
        </w:trPr>
        <w:tc>
          <w:tcPr>
            <w:tcW w:w="4788" w:type="dxa"/>
          </w:tcPr>
          <w:p w:rsidR="00771246" w:rsidRPr="00657B96" w:rsidRDefault="00771246" w:rsidP="00227BA2">
            <w:pPr>
              <w:spacing w:after="200" w:line="276" w:lineRule="auto"/>
              <w:rPr>
                <w:ins w:id="7053" w:author="DuyNgo" w:date="2012-08-10T07:43:00Z"/>
                <w:rFonts w:ascii="Times New Roman" w:hAnsi="Times New Roman" w:cs="Times New Roman"/>
                <w:sz w:val="24"/>
                <w:szCs w:val="24"/>
                <w:rPrChange w:id="7054" w:author="DuyNgo" w:date="2012-08-10T08:15:00Z">
                  <w:rPr>
                    <w:ins w:id="7055" w:author="DuyNgo" w:date="2012-08-10T07:43:00Z"/>
                    <w:rFonts w:ascii="Times New Roman" w:hAnsi="Times New Roman"/>
                    <w:sz w:val="24"/>
                  </w:rPr>
                </w:rPrChange>
              </w:rPr>
            </w:pPr>
            <w:ins w:id="7056" w:author="DuyNgo" w:date="2012-08-10T07:43:00Z">
              <w:r w:rsidRPr="00657B96">
                <w:rPr>
                  <w:rFonts w:ascii="Times New Roman" w:hAnsi="Times New Roman" w:cs="Times New Roman"/>
                  <w:sz w:val="24"/>
                  <w:szCs w:val="24"/>
                  <w:rPrChange w:id="7057"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requirements</w:t>
              </w:r>
            </w:ins>
          </w:p>
        </w:tc>
        <w:tc>
          <w:tcPr>
            <w:tcW w:w="4788" w:type="dxa"/>
          </w:tcPr>
          <w:p w:rsidR="00771246" w:rsidRPr="00657B96" w:rsidRDefault="00771246" w:rsidP="00227BA2">
            <w:pPr>
              <w:spacing w:after="200" w:line="276" w:lineRule="auto"/>
              <w:rPr>
                <w:ins w:id="7058" w:author="DuyNgo" w:date="2012-08-10T07:43:00Z"/>
                <w:rFonts w:ascii="Times New Roman" w:hAnsi="Times New Roman" w:cs="Times New Roman"/>
                <w:sz w:val="24"/>
                <w:szCs w:val="24"/>
                <w:rPrChange w:id="7059" w:author="DuyNgo" w:date="2012-08-10T08:15:00Z">
                  <w:rPr>
                    <w:ins w:id="7060" w:author="DuyNgo" w:date="2012-08-10T07:43:00Z"/>
                    <w:rFonts w:ascii="Times New Roman" w:hAnsi="Times New Roman"/>
                    <w:sz w:val="24"/>
                  </w:rPr>
                </w:rPrChange>
              </w:rPr>
            </w:pPr>
          </w:p>
        </w:tc>
      </w:tr>
    </w:tbl>
    <w:p w:rsidR="00771246" w:rsidRPr="00657B96" w:rsidRDefault="00771246" w:rsidP="00771246">
      <w:pPr>
        <w:rPr>
          <w:ins w:id="7061" w:author="DuyNgo" w:date="2012-08-10T07:43:00Z"/>
          <w:rFonts w:ascii="Times New Roman" w:hAnsi="Times New Roman" w:cs="Times New Roman"/>
          <w:sz w:val="24"/>
          <w:szCs w:val="24"/>
          <w:rPrChange w:id="7062" w:author="DuyNgo" w:date="2012-08-10T08:15:00Z">
            <w:rPr>
              <w:ins w:id="7063" w:author="DuyNgo" w:date="2012-08-10T07:43:00Z"/>
              <w:rFonts w:ascii="Times New Roman" w:hAnsi="Times New Roman"/>
              <w:sz w:val="24"/>
            </w:rPr>
          </w:rPrChange>
        </w:rPr>
      </w:pPr>
    </w:p>
    <w:p w:rsidR="00771246" w:rsidRPr="00657B96" w:rsidRDefault="00771246" w:rsidP="00771246">
      <w:pPr>
        <w:rPr>
          <w:ins w:id="7064" w:author="DuyNgo" w:date="2012-08-10T07:43:00Z"/>
          <w:rFonts w:ascii="Times New Roman" w:hAnsi="Times New Roman" w:cs="Times New Roman"/>
          <w:sz w:val="24"/>
          <w:szCs w:val="24"/>
          <w:rPrChange w:id="7065" w:author="DuyNgo" w:date="2012-08-10T08:15:00Z">
            <w:rPr>
              <w:ins w:id="7066" w:author="DuyNgo" w:date="2012-08-10T07:43:00Z"/>
              <w:rFonts w:ascii="Times New Roman" w:hAnsi="Times New Roman"/>
              <w:sz w:val="24"/>
            </w:rPr>
          </w:rPrChange>
        </w:rPr>
      </w:pPr>
      <w:ins w:id="7067" w:author="DuyNgo" w:date="2012-08-10T07:43:00Z">
        <w:r w:rsidRPr="00657B96">
          <w:rPr>
            <w:rFonts w:ascii="Times New Roman" w:hAnsi="Times New Roman" w:cs="Times New Roman"/>
            <w:sz w:val="24"/>
            <w:szCs w:val="24"/>
            <w:rPrChange w:id="7068" w:author="DuyNgo" w:date="2012-08-10T08:15:00Z">
              <w:rPr>
                <w:rFonts w:ascii="Times New Roman" w:eastAsiaTheme="majorEastAsia" w:hAnsi="Times New Roman" w:cstheme="majorBidi"/>
                <w:b/>
                <w:bCs/>
                <w:color w:val="365F91" w:themeColor="accent1" w:themeShade="BF"/>
                <w:sz w:val="24"/>
                <w:szCs w:val="28"/>
              </w:rPr>
            </w:rPrChange>
          </w:rPr>
          <w:tab/>
        </w:r>
      </w:ins>
    </w:p>
    <w:tbl>
      <w:tblPr>
        <w:tblStyle w:val="TableGrid"/>
        <w:tblW w:w="0" w:type="auto"/>
        <w:tblLook w:val="04A0" w:firstRow="1" w:lastRow="0" w:firstColumn="1" w:lastColumn="0" w:noHBand="0" w:noVBand="1"/>
      </w:tblPr>
      <w:tblGrid>
        <w:gridCol w:w="4512"/>
        <w:gridCol w:w="4492"/>
      </w:tblGrid>
      <w:tr w:rsidR="00771246" w:rsidRPr="00657B96" w:rsidTr="00227BA2">
        <w:trPr>
          <w:ins w:id="7069" w:author="DuyNgo" w:date="2012-08-10T07:43:00Z"/>
        </w:trPr>
        <w:tc>
          <w:tcPr>
            <w:tcW w:w="9576" w:type="dxa"/>
            <w:gridSpan w:val="2"/>
            <w:shd w:val="clear" w:color="auto" w:fill="95B3D7" w:themeFill="accent1" w:themeFillTint="99"/>
          </w:tcPr>
          <w:p w:rsidR="00771246" w:rsidRPr="00657B96" w:rsidRDefault="00771246" w:rsidP="00227BA2">
            <w:pPr>
              <w:spacing w:after="200" w:line="276" w:lineRule="auto"/>
              <w:jc w:val="center"/>
              <w:rPr>
                <w:ins w:id="7070" w:author="DuyNgo" w:date="2012-08-10T07:43:00Z"/>
                <w:rFonts w:ascii="Times New Roman" w:hAnsi="Times New Roman" w:cs="Times New Roman"/>
                <w:b/>
                <w:sz w:val="24"/>
                <w:szCs w:val="24"/>
                <w:rPrChange w:id="7071" w:author="DuyNgo" w:date="2012-08-10T08:15:00Z">
                  <w:rPr>
                    <w:ins w:id="7072" w:author="DuyNgo" w:date="2012-08-10T07:43:00Z"/>
                    <w:rFonts w:ascii="Times New Roman" w:hAnsi="Times New Roman"/>
                    <w:b/>
                    <w:sz w:val="24"/>
                  </w:rPr>
                </w:rPrChange>
              </w:rPr>
            </w:pPr>
            <w:ins w:id="7073" w:author="DuyNgo" w:date="2012-08-10T07:43:00Z">
              <w:r w:rsidRPr="00657B96">
                <w:rPr>
                  <w:rFonts w:ascii="Times New Roman" w:hAnsi="Times New Roman" w:cs="Times New Roman"/>
                  <w:b/>
                  <w:sz w:val="24"/>
                  <w:szCs w:val="24"/>
                  <w:rPrChange w:id="7074" w:author="DuyNgo" w:date="2012-08-10T08:15:00Z">
                    <w:rPr>
                      <w:rFonts w:ascii="Times New Roman" w:eastAsiaTheme="majorEastAsia" w:hAnsi="Times New Roman" w:cstheme="majorBidi"/>
                      <w:b/>
                      <w:bCs/>
                      <w:color w:val="365F91" w:themeColor="accent1" w:themeShade="BF"/>
                      <w:sz w:val="24"/>
                      <w:szCs w:val="28"/>
                    </w:rPr>
                  </w:rPrChange>
                </w:rPr>
                <w:t>User Class</w:t>
              </w:r>
            </w:ins>
          </w:p>
        </w:tc>
      </w:tr>
      <w:tr w:rsidR="00771246" w:rsidRPr="00657B96" w:rsidTr="00227BA2">
        <w:trPr>
          <w:ins w:id="7075" w:author="DuyNgo" w:date="2012-08-10T07:43:00Z"/>
        </w:trPr>
        <w:tc>
          <w:tcPr>
            <w:tcW w:w="4788" w:type="dxa"/>
            <w:shd w:val="clear" w:color="auto" w:fill="DBE5F1" w:themeFill="accent1" w:themeFillTint="33"/>
          </w:tcPr>
          <w:p w:rsidR="00771246" w:rsidRPr="00657B96" w:rsidRDefault="00771246" w:rsidP="00227BA2">
            <w:pPr>
              <w:spacing w:after="200" w:line="276" w:lineRule="auto"/>
              <w:jc w:val="center"/>
              <w:rPr>
                <w:ins w:id="7076" w:author="DuyNgo" w:date="2012-08-10T07:43:00Z"/>
                <w:rFonts w:ascii="Times New Roman" w:hAnsi="Times New Roman" w:cs="Times New Roman"/>
                <w:sz w:val="24"/>
                <w:szCs w:val="24"/>
                <w:rPrChange w:id="7077" w:author="DuyNgo" w:date="2012-08-10T08:15:00Z">
                  <w:rPr>
                    <w:ins w:id="7078" w:author="DuyNgo" w:date="2012-08-10T07:43:00Z"/>
                    <w:rFonts w:ascii="Times New Roman" w:hAnsi="Times New Roman"/>
                    <w:sz w:val="24"/>
                  </w:rPr>
                </w:rPrChange>
              </w:rPr>
            </w:pPr>
            <w:ins w:id="7079" w:author="DuyNgo" w:date="2012-08-10T07:43:00Z">
              <w:r w:rsidRPr="00657B96">
                <w:rPr>
                  <w:rFonts w:ascii="Times New Roman" w:hAnsi="Times New Roman" w:cs="Times New Roman"/>
                  <w:sz w:val="24"/>
                  <w:szCs w:val="24"/>
                  <w:rPrChange w:id="7080"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657B96" w:rsidRDefault="00771246" w:rsidP="00227BA2">
            <w:pPr>
              <w:shd w:val="clear" w:color="FFFFCC" w:fill="FFFFFF"/>
              <w:spacing w:before="100" w:beforeAutospacing="1" w:after="100" w:afterAutospacing="1"/>
              <w:jc w:val="center"/>
              <w:rPr>
                <w:ins w:id="7081" w:author="DuyNgo" w:date="2012-08-10T07:43:00Z"/>
                <w:rFonts w:ascii="Times New Roman" w:hAnsi="Times New Roman" w:cs="Times New Roman"/>
                <w:sz w:val="24"/>
                <w:szCs w:val="24"/>
                <w:rPrChange w:id="7082" w:author="DuyNgo" w:date="2012-08-10T08:15:00Z">
                  <w:rPr>
                    <w:ins w:id="7083" w:author="DuyNgo" w:date="2012-08-10T07:43:00Z"/>
                    <w:rFonts w:ascii="Times New Roman" w:hAnsi="Times New Roman" w:cs="Tahoma"/>
                    <w:color w:val="000000"/>
                    <w:sz w:val="24"/>
                    <w:szCs w:val="20"/>
                  </w:rPr>
                </w:rPrChange>
              </w:rPr>
            </w:pPr>
            <w:ins w:id="7084" w:author="DuyNgo" w:date="2012-08-10T07:43:00Z">
              <w:r w:rsidRPr="00657B96">
                <w:rPr>
                  <w:rFonts w:ascii="Times New Roman" w:hAnsi="Times New Roman" w:cs="Times New Roman"/>
                  <w:sz w:val="24"/>
                  <w:szCs w:val="24"/>
                  <w:rPrChange w:id="7085"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657B96" w:rsidTr="00227BA2">
        <w:trPr>
          <w:ins w:id="7086" w:author="DuyNgo" w:date="2012-08-10T07:43:00Z"/>
        </w:trPr>
        <w:tc>
          <w:tcPr>
            <w:tcW w:w="4788" w:type="dxa"/>
          </w:tcPr>
          <w:p w:rsidR="00771246" w:rsidRPr="00657B96" w:rsidRDefault="00771246" w:rsidP="00227BA2">
            <w:pPr>
              <w:pStyle w:val="PlainText"/>
              <w:rPr>
                <w:ins w:id="7087" w:author="DuyNgo" w:date="2012-08-10T07:43:00Z"/>
                <w:rFonts w:ascii="Times New Roman" w:hAnsi="Times New Roman" w:cs="Times New Roman"/>
                <w:sz w:val="24"/>
                <w:szCs w:val="24"/>
              </w:rPr>
            </w:pPr>
            <w:ins w:id="7088" w:author="DuyNgo" w:date="2012-08-10T07:43:00Z">
              <w:r w:rsidRPr="00657B96">
                <w:rPr>
                  <w:rFonts w:ascii="Times New Roman" w:hAnsi="Times New Roman" w:cs="Times New Roman"/>
                  <w:sz w:val="24"/>
                  <w:szCs w:val="24"/>
                  <w:rPrChange w:id="7089"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user on system</w:t>
              </w:r>
            </w:ins>
          </w:p>
        </w:tc>
        <w:tc>
          <w:tcPr>
            <w:tcW w:w="4788" w:type="dxa"/>
          </w:tcPr>
          <w:p w:rsidR="00771246" w:rsidRPr="00657B96" w:rsidRDefault="00771246" w:rsidP="00227BA2">
            <w:pPr>
              <w:spacing w:after="200" w:line="276" w:lineRule="auto"/>
              <w:rPr>
                <w:ins w:id="7090" w:author="DuyNgo" w:date="2012-08-10T07:43:00Z"/>
                <w:rFonts w:ascii="Times New Roman" w:hAnsi="Times New Roman" w:cs="Times New Roman"/>
                <w:sz w:val="24"/>
                <w:szCs w:val="24"/>
                <w:rPrChange w:id="7091" w:author="DuyNgo" w:date="2012-08-10T08:15:00Z">
                  <w:rPr>
                    <w:ins w:id="7092" w:author="DuyNgo" w:date="2012-08-10T07:43:00Z"/>
                    <w:rFonts w:ascii="Times New Roman" w:hAnsi="Times New Roman"/>
                    <w:sz w:val="24"/>
                  </w:rPr>
                </w:rPrChange>
              </w:rPr>
            </w:pPr>
          </w:p>
        </w:tc>
      </w:tr>
    </w:tbl>
    <w:p w:rsidR="00771246" w:rsidRPr="00657B96" w:rsidRDefault="00771246" w:rsidP="00771246">
      <w:pPr>
        <w:rPr>
          <w:ins w:id="7093" w:author="DuyNgo" w:date="2012-08-10T07:43:00Z"/>
          <w:rFonts w:ascii="Times New Roman" w:hAnsi="Times New Roman" w:cs="Times New Roman"/>
          <w:sz w:val="24"/>
          <w:szCs w:val="24"/>
          <w:rPrChange w:id="7094" w:author="DuyNgo" w:date="2012-08-10T08:15:00Z">
            <w:rPr>
              <w:ins w:id="7095" w:author="DuyNgo" w:date="2012-08-10T07:43:00Z"/>
              <w:rFonts w:ascii="Times New Roman" w:hAnsi="Times New Roman"/>
              <w:sz w:val="24"/>
            </w:rPr>
          </w:rPrChange>
        </w:rPr>
      </w:pPr>
    </w:p>
    <w:p w:rsidR="00771246" w:rsidRPr="00657B96" w:rsidRDefault="00771246" w:rsidP="00771246">
      <w:pPr>
        <w:rPr>
          <w:ins w:id="7096" w:author="DuyNgo" w:date="2012-08-10T07:43:00Z"/>
          <w:rFonts w:ascii="Times New Roman" w:hAnsi="Times New Roman" w:cs="Times New Roman"/>
          <w:sz w:val="24"/>
          <w:szCs w:val="24"/>
          <w:rPrChange w:id="7097" w:author="DuyNgo" w:date="2012-08-10T08:15:00Z">
            <w:rPr>
              <w:ins w:id="7098"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2"/>
        <w:gridCol w:w="4492"/>
      </w:tblGrid>
      <w:tr w:rsidR="00771246" w:rsidRPr="00657B96" w:rsidTr="00227BA2">
        <w:trPr>
          <w:ins w:id="7099" w:author="DuyNgo" w:date="2012-08-10T07:43:00Z"/>
        </w:trPr>
        <w:tc>
          <w:tcPr>
            <w:tcW w:w="9576" w:type="dxa"/>
            <w:gridSpan w:val="2"/>
            <w:shd w:val="clear" w:color="auto" w:fill="95B3D7" w:themeFill="accent1" w:themeFillTint="99"/>
          </w:tcPr>
          <w:p w:rsidR="00771246" w:rsidRPr="00657B96" w:rsidRDefault="00771246" w:rsidP="00227BA2">
            <w:pPr>
              <w:spacing w:after="200" w:line="276" w:lineRule="auto"/>
              <w:jc w:val="center"/>
              <w:rPr>
                <w:ins w:id="7100" w:author="DuyNgo" w:date="2012-08-10T07:43:00Z"/>
                <w:rFonts w:ascii="Times New Roman" w:hAnsi="Times New Roman" w:cs="Times New Roman"/>
                <w:b/>
                <w:sz w:val="24"/>
                <w:szCs w:val="24"/>
                <w:rPrChange w:id="7101" w:author="DuyNgo" w:date="2012-08-10T08:15:00Z">
                  <w:rPr>
                    <w:ins w:id="7102" w:author="DuyNgo" w:date="2012-08-10T07:43:00Z"/>
                    <w:rFonts w:ascii="Times New Roman" w:hAnsi="Times New Roman"/>
                    <w:b/>
                    <w:sz w:val="24"/>
                  </w:rPr>
                </w:rPrChange>
              </w:rPr>
            </w:pPr>
            <w:ins w:id="7103" w:author="DuyNgo" w:date="2012-08-10T07:43:00Z">
              <w:r w:rsidRPr="00657B96">
                <w:rPr>
                  <w:rFonts w:ascii="Times New Roman" w:hAnsi="Times New Roman" w:cs="Times New Roman"/>
                  <w:b/>
                  <w:sz w:val="24"/>
                  <w:szCs w:val="24"/>
                  <w:rPrChange w:id="7104" w:author="DuyNgo" w:date="2012-08-10T08:15:00Z">
                    <w:rPr>
                      <w:rFonts w:ascii="Times New Roman" w:eastAsiaTheme="majorEastAsia" w:hAnsi="Times New Roman" w:cstheme="majorBidi"/>
                      <w:b/>
                      <w:bCs/>
                      <w:color w:val="365F91" w:themeColor="accent1" w:themeShade="BF"/>
                      <w:sz w:val="24"/>
                      <w:szCs w:val="28"/>
                    </w:rPr>
                  </w:rPrChange>
                </w:rPr>
                <w:lastRenderedPageBreak/>
                <w:t>Product Class</w:t>
              </w:r>
            </w:ins>
          </w:p>
        </w:tc>
      </w:tr>
      <w:tr w:rsidR="00771246" w:rsidRPr="00657B96" w:rsidTr="00227BA2">
        <w:trPr>
          <w:ins w:id="7105" w:author="DuyNgo" w:date="2012-08-10T07:43:00Z"/>
        </w:trPr>
        <w:tc>
          <w:tcPr>
            <w:tcW w:w="4788" w:type="dxa"/>
            <w:shd w:val="clear" w:color="auto" w:fill="DBE5F1" w:themeFill="accent1" w:themeFillTint="33"/>
          </w:tcPr>
          <w:p w:rsidR="00771246" w:rsidRPr="00657B96" w:rsidRDefault="00771246" w:rsidP="00227BA2">
            <w:pPr>
              <w:spacing w:after="200" w:line="276" w:lineRule="auto"/>
              <w:jc w:val="center"/>
              <w:rPr>
                <w:ins w:id="7106" w:author="DuyNgo" w:date="2012-08-10T07:43:00Z"/>
                <w:rFonts w:ascii="Times New Roman" w:hAnsi="Times New Roman" w:cs="Times New Roman"/>
                <w:sz w:val="24"/>
                <w:szCs w:val="24"/>
                <w:rPrChange w:id="7107" w:author="DuyNgo" w:date="2012-08-10T08:15:00Z">
                  <w:rPr>
                    <w:ins w:id="7108" w:author="DuyNgo" w:date="2012-08-10T07:43:00Z"/>
                    <w:rFonts w:ascii="Times New Roman" w:hAnsi="Times New Roman"/>
                    <w:sz w:val="24"/>
                  </w:rPr>
                </w:rPrChange>
              </w:rPr>
            </w:pPr>
            <w:ins w:id="7109" w:author="DuyNgo" w:date="2012-08-10T07:43:00Z">
              <w:r w:rsidRPr="00657B96">
                <w:rPr>
                  <w:rFonts w:ascii="Times New Roman" w:hAnsi="Times New Roman" w:cs="Times New Roman"/>
                  <w:sz w:val="24"/>
                  <w:szCs w:val="24"/>
                  <w:rPrChange w:id="7110"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657B96" w:rsidRDefault="00771246" w:rsidP="00227BA2">
            <w:pPr>
              <w:shd w:val="clear" w:color="FFFFCC" w:fill="FFFFFF"/>
              <w:spacing w:before="100" w:beforeAutospacing="1" w:after="100" w:afterAutospacing="1"/>
              <w:jc w:val="center"/>
              <w:rPr>
                <w:ins w:id="7111" w:author="DuyNgo" w:date="2012-08-10T07:43:00Z"/>
                <w:rFonts w:ascii="Times New Roman" w:hAnsi="Times New Roman" w:cs="Times New Roman"/>
                <w:sz w:val="24"/>
                <w:szCs w:val="24"/>
                <w:rPrChange w:id="7112" w:author="DuyNgo" w:date="2012-08-10T08:15:00Z">
                  <w:rPr>
                    <w:ins w:id="7113" w:author="DuyNgo" w:date="2012-08-10T07:43:00Z"/>
                    <w:rFonts w:ascii="Times New Roman" w:hAnsi="Times New Roman" w:cs="Tahoma"/>
                    <w:color w:val="000000"/>
                    <w:sz w:val="24"/>
                    <w:szCs w:val="20"/>
                  </w:rPr>
                </w:rPrChange>
              </w:rPr>
            </w:pPr>
            <w:ins w:id="7114" w:author="DuyNgo" w:date="2012-08-10T07:43:00Z">
              <w:r w:rsidRPr="00657B96">
                <w:rPr>
                  <w:rFonts w:ascii="Times New Roman" w:hAnsi="Times New Roman" w:cs="Times New Roman"/>
                  <w:sz w:val="24"/>
                  <w:szCs w:val="24"/>
                  <w:rPrChange w:id="7115"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657B96" w:rsidTr="00227BA2">
        <w:trPr>
          <w:ins w:id="7116" w:author="DuyNgo" w:date="2012-08-10T07:43:00Z"/>
        </w:trPr>
        <w:tc>
          <w:tcPr>
            <w:tcW w:w="4788" w:type="dxa"/>
          </w:tcPr>
          <w:p w:rsidR="00771246" w:rsidRPr="00657B96" w:rsidRDefault="00771246" w:rsidP="00227BA2">
            <w:pPr>
              <w:pStyle w:val="PlainText"/>
              <w:rPr>
                <w:ins w:id="7117" w:author="DuyNgo" w:date="2012-08-10T07:43:00Z"/>
                <w:rFonts w:ascii="Times New Roman" w:hAnsi="Times New Roman" w:cs="Times New Roman"/>
                <w:sz w:val="24"/>
                <w:szCs w:val="24"/>
              </w:rPr>
            </w:pPr>
            <w:ins w:id="7118" w:author="DuyNgo" w:date="2012-08-10T07:43:00Z">
              <w:r w:rsidRPr="00657B96">
                <w:rPr>
                  <w:rFonts w:ascii="Times New Roman" w:hAnsi="Times New Roman" w:cs="Times New Roman"/>
                  <w:sz w:val="24"/>
                  <w:szCs w:val="24"/>
                  <w:rPrChange w:id="7119"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products of project</w:t>
              </w:r>
            </w:ins>
          </w:p>
        </w:tc>
        <w:tc>
          <w:tcPr>
            <w:tcW w:w="4788" w:type="dxa"/>
          </w:tcPr>
          <w:p w:rsidR="00771246" w:rsidRPr="00657B96" w:rsidRDefault="00771246" w:rsidP="00227BA2">
            <w:pPr>
              <w:spacing w:after="200" w:line="276" w:lineRule="auto"/>
              <w:rPr>
                <w:ins w:id="7120" w:author="DuyNgo" w:date="2012-08-10T07:43:00Z"/>
                <w:rFonts w:ascii="Times New Roman" w:hAnsi="Times New Roman" w:cs="Times New Roman"/>
                <w:sz w:val="24"/>
                <w:szCs w:val="24"/>
                <w:rPrChange w:id="7121" w:author="DuyNgo" w:date="2012-08-10T08:15:00Z">
                  <w:rPr>
                    <w:ins w:id="7122" w:author="DuyNgo" w:date="2012-08-10T07:43:00Z"/>
                    <w:rFonts w:ascii="Times New Roman" w:hAnsi="Times New Roman"/>
                    <w:sz w:val="24"/>
                  </w:rPr>
                </w:rPrChange>
              </w:rPr>
            </w:pPr>
          </w:p>
        </w:tc>
      </w:tr>
    </w:tbl>
    <w:p w:rsidR="00771246" w:rsidRPr="00657B96" w:rsidRDefault="00771246" w:rsidP="00771246">
      <w:pPr>
        <w:rPr>
          <w:ins w:id="7123" w:author="DuyNgo" w:date="2012-08-10T07:43:00Z"/>
          <w:rFonts w:ascii="Times New Roman" w:hAnsi="Times New Roman" w:cs="Times New Roman"/>
          <w:sz w:val="24"/>
          <w:szCs w:val="24"/>
          <w:rPrChange w:id="7124" w:author="DuyNgo" w:date="2012-08-10T08:15:00Z">
            <w:rPr>
              <w:ins w:id="7125"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2"/>
        <w:gridCol w:w="4492"/>
      </w:tblGrid>
      <w:tr w:rsidR="00771246" w:rsidRPr="00657B96" w:rsidTr="00227BA2">
        <w:trPr>
          <w:ins w:id="7126" w:author="DuyNgo" w:date="2012-08-10T07:43:00Z"/>
        </w:trPr>
        <w:tc>
          <w:tcPr>
            <w:tcW w:w="9576" w:type="dxa"/>
            <w:gridSpan w:val="2"/>
            <w:shd w:val="clear" w:color="auto" w:fill="95B3D7" w:themeFill="accent1" w:themeFillTint="99"/>
          </w:tcPr>
          <w:p w:rsidR="00771246" w:rsidRPr="00657B96" w:rsidRDefault="00771246" w:rsidP="00227BA2">
            <w:pPr>
              <w:spacing w:after="200" w:line="276" w:lineRule="auto"/>
              <w:jc w:val="center"/>
              <w:rPr>
                <w:ins w:id="7127" w:author="DuyNgo" w:date="2012-08-10T07:43:00Z"/>
                <w:rFonts w:ascii="Times New Roman" w:hAnsi="Times New Roman" w:cs="Times New Roman"/>
                <w:b/>
                <w:sz w:val="24"/>
                <w:szCs w:val="24"/>
                <w:rPrChange w:id="7128" w:author="DuyNgo" w:date="2012-08-10T08:15:00Z">
                  <w:rPr>
                    <w:ins w:id="7129" w:author="DuyNgo" w:date="2012-08-10T07:43:00Z"/>
                    <w:rFonts w:ascii="Times New Roman" w:hAnsi="Times New Roman"/>
                    <w:b/>
                    <w:sz w:val="24"/>
                  </w:rPr>
                </w:rPrChange>
              </w:rPr>
            </w:pPr>
            <w:ins w:id="7130" w:author="DuyNgo" w:date="2012-08-10T07:43:00Z">
              <w:r w:rsidRPr="00657B96">
                <w:rPr>
                  <w:rFonts w:ascii="Times New Roman" w:hAnsi="Times New Roman" w:cs="Times New Roman"/>
                  <w:b/>
                  <w:sz w:val="24"/>
                  <w:szCs w:val="24"/>
                  <w:rPrChange w:id="7131" w:author="DuyNgo" w:date="2012-08-10T08:15:00Z">
                    <w:rPr>
                      <w:rFonts w:ascii="Times New Roman" w:eastAsiaTheme="majorEastAsia" w:hAnsi="Times New Roman" w:cstheme="majorBidi"/>
                      <w:b/>
                      <w:bCs/>
                      <w:color w:val="365F91" w:themeColor="accent1" w:themeShade="BF"/>
                      <w:sz w:val="24"/>
                      <w:szCs w:val="28"/>
                    </w:rPr>
                  </w:rPrChange>
                </w:rPr>
                <w:t>Stage Class</w:t>
              </w:r>
            </w:ins>
          </w:p>
        </w:tc>
      </w:tr>
      <w:tr w:rsidR="00771246" w:rsidRPr="00657B96" w:rsidTr="00227BA2">
        <w:trPr>
          <w:ins w:id="7132" w:author="DuyNgo" w:date="2012-08-10T07:43:00Z"/>
        </w:trPr>
        <w:tc>
          <w:tcPr>
            <w:tcW w:w="4788" w:type="dxa"/>
            <w:shd w:val="clear" w:color="auto" w:fill="DBE5F1" w:themeFill="accent1" w:themeFillTint="33"/>
          </w:tcPr>
          <w:p w:rsidR="00771246" w:rsidRPr="00657B96" w:rsidRDefault="00771246" w:rsidP="00227BA2">
            <w:pPr>
              <w:spacing w:after="200" w:line="276" w:lineRule="auto"/>
              <w:jc w:val="center"/>
              <w:rPr>
                <w:ins w:id="7133" w:author="DuyNgo" w:date="2012-08-10T07:43:00Z"/>
                <w:rFonts w:ascii="Times New Roman" w:hAnsi="Times New Roman" w:cs="Times New Roman"/>
                <w:sz w:val="24"/>
                <w:szCs w:val="24"/>
                <w:rPrChange w:id="7134" w:author="DuyNgo" w:date="2012-08-10T08:15:00Z">
                  <w:rPr>
                    <w:ins w:id="7135" w:author="DuyNgo" w:date="2012-08-10T07:43:00Z"/>
                    <w:rFonts w:ascii="Times New Roman" w:hAnsi="Times New Roman"/>
                    <w:sz w:val="24"/>
                  </w:rPr>
                </w:rPrChange>
              </w:rPr>
            </w:pPr>
            <w:ins w:id="7136" w:author="DuyNgo" w:date="2012-08-10T07:43:00Z">
              <w:r w:rsidRPr="00657B96">
                <w:rPr>
                  <w:rFonts w:ascii="Times New Roman" w:hAnsi="Times New Roman" w:cs="Times New Roman"/>
                  <w:sz w:val="24"/>
                  <w:szCs w:val="24"/>
                  <w:rPrChange w:id="7137"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657B96" w:rsidRDefault="00771246" w:rsidP="00227BA2">
            <w:pPr>
              <w:shd w:val="clear" w:color="FFFFCC" w:fill="FFFFFF"/>
              <w:spacing w:before="100" w:beforeAutospacing="1" w:after="100" w:afterAutospacing="1"/>
              <w:jc w:val="center"/>
              <w:rPr>
                <w:ins w:id="7138" w:author="DuyNgo" w:date="2012-08-10T07:43:00Z"/>
                <w:rFonts w:ascii="Times New Roman" w:hAnsi="Times New Roman" w:cs="Times New Roman"/>
                <w:sz w:val="24"/>
                <w:szCs w:val="24"/>
                <w:rPrChange w:id="7139" w:author="DuyNgo" w:date="2012-08-10T08:15:00Z">
                  <w:rPr>
                    <w:ins w:id="7140" w:author="DuyNgo" w:date="2012-08-10T07:43:00Z"/>
                    <w:rFonts w:ascii="Times New Roman" w:hAnsi="Times New Roman" w:cs="Tahoma"/>
                    <w:color w:val="000000"/>
                    <w:sz w:val="24"/>
                    <w:szCs w:val="20"/>
                  </w:rPr>
                </w:rPrChange>
              </w:rPr>
            </w:pPr>
            <w:ins w:id="7141" w:author="DuyNgo" w:date="2012-08-10T07:43:00Z">
              <w:r w:rsidRPr="00657B96">
                <w:rPr>
                  <w:rFonts w:ascii="Times New Roman" w:hAnsi="Times New Roman" w:cs="Times New Roman"/>
                  <w:sz w:val="24"/>
                  <w:szCs w:val="24"/>
                  <w:rPrChange w:id="7142"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657B96" w:rsidTr="00227BA2">
        <w:trPr>
          <w:ins w:id="7143" w:author="DuyNgo" w:date="2012-08-10T07:43:00Z"/>
        </w:trPr>
        <w:tc>
          <w:tcPr>
            <w:tcW w:w="4788" w:type="dxa"/>
          </w:tcPr>
          <w:p w:rsidR="00771246" w:rsidRPr="00657B96" w:rsidRDefault="00771246" w:rsidP="00227BA2">
            <w:pPr>
              <w:pStyle w:val="PlainText"/>
              <w:rPr>
                <w:ins w:id="7144" w:author="DuyNgo" w:date="2012-08-10T07:43:00Z"/>
                <w:rFonts w:ascii="Times New Roman" w:hAnsi="Times New Roman" w:cs="Times New Roman"/>
                <w:sz w:val="24"/>
                <w:szCs w:val="24"/>
              </w:rPr>
            </w:pPr>
            <w:ins w:id="7145" w:author="DuyNgo" w:date="2012-08-10T07:43:00Z">
              <w:r w:rsidRPr="00657B96">
                <w:rPr>
                  <w:rFonts w:ascii="Times New Roman" w:hAnsi="Times New Roman" w:cs="Times New Roman"/>
                  <w:sz w:val="24"/>
                  <w:szCs w:val="24"/>
                  <w:rPrChange w:id="7146"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stages of project</w:t>
              </w:r>
            </w:ins>
          </w:p>
        </w:tc>
        <w:tc>
          <w:tcPr>
            <w:tcW w:w="4788" w:type="dxa"/>
          </w:tcPr>
          <w:p w:rsidR="00771246" w:rsidRPr="00657B96" w:rsidRDefault="00771246" w:rsidP="00227BA2">
            <w:pPr>
              <w:spacing w:after="200" w:line="276" w:lineRule="auto"/>
              <w:rPr>
                <w:ins w:id="7147" w:author="DuyNgo" w:date="2012-08-10T07:43:00Z"/>
                <w:rFonts w:ascii="Times New Roman" w:hAnsi="Times New Roman" w:cs="Times New Roman"/>
                <w:sz w:val="24"/>
                <w:szCs w:val="24"/>
                <w:rPrChange w:id="7148" w:author="DuyNgo" w:date="2012-08-10T08:15:00Z">
                  <w:rPr>
                    <w:ins w:id="7149" w:author="DuyNgo" w:date="2012-08-10T07:43:00Z"/>
                    <w:rFonts w:ascii="Times New Roman" w:hAnsi="Times New Roman"/>
                    <w:sz w:val="24"/>
                  </w:rPr>
                </w:rPrChange>
              </w:rPr>
            </w:pPr>
          </w:p>
        </w:tc>
      </w:tr>
    </w:tbl>
    <w:p w:rsidR="00771246" w:rsidRPr="00657B96" w:rsidRDefault="00771246" w:rsidP="00771246">
      <w:pPr>
        <w:rPr>
          <w:ins w:id="7150" w:author="DuyNgo" w:date="2012-08-10T07:43:00Z"/>
          <w:rFonts w:ascii="Times New Roman" w:hAnsi="Times New Roman" w:cs="Times New Roman"/>
          <w:sz w:val="24"/>
          <w:szCs w:val="24"/>
          <w:rPrChange w:id="7151" w:author="DuyNgo" w:date="2012-08-10T08:15:00Z">
            <w:rPr>
              <w:ins w:id="7152"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2"/>
        <w:gridCol w:w="4492"/>
      </w:tblGrid>
      <w:tr w:rsidR="00771246" w:rsidRPr="00657B96" w:rsidTr="00227BA2">
        <w:trPr>
          <w:ins w:id="7153" w:author="DuyNgo" w:date="2012-08-10T07:43:00Z"/>
        </w:trPr>
        <w:tc>
          <w:tcPr>
            <w:tcW w:w="9576" w:type="dxa"/>
            <w:gridSpan w:val="2"/>
            <w:shd w:val="clear" w:color="auto" w:fill="95B3D7" w:themeFill="accent1" w:themeFillTint="99"/>
          </w:tcPr>
          <w:p w:rsidR="00771246" w:rsidRPr="00657B96" w:rsidRDefault="00771246" w:rsidP="00227BA2">
            <w:pPr>
              <w:spacing w:after="200" w:line="276" w:lineRule="auto"/>
              <w:jc w:val="center"/>
              <w:rPr>
                <w:ins w:id="7154" w:author="DuyNgo" w:date="2012-08-10T07:43:00Z"/>
                <w:rFonts w:ascii="Times New Roman" w:hAnsi="Times New Roman" w:cs="Times New Roman"/>
                <w:b/>
                <w:sz w:val="24"/>
                <w:szCs w:val="24"/>
                <w:rPrChange w:id="7155" w:author="DuyNgo" w:date="2012-08-10T08:15:00Z">
                  <w:rPr>
                    <w:ins w:id="7156" w:author="DuyNgo" w:date="2012-08-10T07:43:00Z"/>
                    <w:rFonts w:ascii="Times New Roman" w:hAnsi="Times New Roman"/>
                    <w:b/>
                    <w:sz w:val="24"/>
                  </w:rPr>
                </w:rPrChange>
              </w:rPr>
            </w:pPr>
            <w:ins w:id="7157" w:author="DuyNgo" w:date="2012-08-10T07:43:00Z">
              <w:r w:rsidRPr="00657B96">
                <w:rPr>
                  <w:rFonts w:ascii="Times New Roman" w:hAnsi="Times New Roman" w:cs="Times New Roman"/>
                  <w:b/>
                  <w:sz w:val="24"/>
                  <w:szCs w:val="24"/>
                  <w:rPrChange w:id="7158" w:author="DuyNgo" w:date="2012-08-10T08:15:00Z">
                    <w:rPr>
                      <w:rFonts w:ascii="Times New Roman" w:eastAsiaTheme="majorEastAsia" w:hAnsi="Times New Roman" w:cstheme="majorBidi"/>
                      <w:b/>
                      <w:bCs/>
                      <w:color w:val="365F91" w:themeColor="accent1" w:themeShade="BF"/>
                      <w:sz w:val="24"/>
                      <w:szCs w:val="28"/>
                    </w:rPr>
                  </w:rPrChange>
                </w:rPr>
                <w:t>Risk Class</w:t>
              </w:r>
            </w:ins>
          </w:p>
        </w:tc>
      </w:tr>
      <w:tr w:rsidR="00771246" w:rsidRPr="00657B96" w:rsidTr="00227BA2">
        <w:trPr>
          <w:ins w:id="7159" w:author="DuyNgo" w:date="2012-08-10T07:43:00Z"/>
        </w:trPr>
        <w:tc>
          <w:tcPr>
            <w:tcW w:w="4788" w:type="dxa"/>
            <w:shd w:val="clear" w:color="auto" w:fill="DBE5F1" w:themeFill="accent1" w:themeFillTint="33"/>
          </w:tcPr>
          <w:p w:rsidR="00771246" w:rsidRPr="00657B96" w:rsidRDefault="00771246" w:rsidP="00227BA2">
            <w:pPr>
              <w:spacing w:after="200" w:line="276" w:lineRule="auto"/>
              <w:jc w:val="center"/>
              <w:rPr>
                <w:ins w:id="7160" w:author="DuyNgo" w:date="2012-08-10T07:43:00Z"/>
                <w:rFonts w:ascii="Times New Roman" w:hAnsi="Times New Roman" w:cs="Times New Roman"/>
                <w:sz w:val="24"/>
                <w:szCs w:val="24"/>
                <w:rPrChange w:id="7161" w:author="DuyNgo" w:date="2012-08-10T08:15:00Z">
                  <w:rPr>
                    <w:ins w:id="7162" w:author="DuyNgo" w:date="2012-08-10T07:43:00Z"/>
                    <w:rFonts w:ascii="Times New Roman" w:hAnsi="Times New Roman"/>
                    <w:sz w:val="24"/>
                  </w:rPr>
                </w:rPrChange>
              </w:rPr>
            </w:pPr>
            <w:ins w:id="7163" w:author="DuyNgo" w:date="2012-08-10T07:43:00Z">
              <w:r w:rsidRPr="00657B96">
                <w:rPr>
                  <w:rFonts w:ascii="Times New Roman" w:hAnsi="Times New Roman" w:cs="Times New Roman"/>
                  <w:sz w:val="24"/>
                  <w:szCs w:val="24"/>
                  <w:rPrChange w:id="7164"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657B96" w:rsidRDefault="00771246" w:rsidP="00227BA2">
            <w:pPr>
              <w:shd w:val="clear" w:color="FFFFCC" w:fill="FFFFFF"/>
              <w:spacing w:before="100" w:beforeAutospacing="1" w:after="100" w:afterAutospacing="1"/>
              <w:jc w:val="center"/>
              <w:rPr>
                <w:ins w:id="7165" w:author="DuyNgo" w:date="2012-08-10T07:43:00Z"/>
                <w:rFonts w:ascii="Times New Roman" w:hAnsi="Times New Roman" w:cs="Times New Roman"/>
                <w:sz w:val="24"/>
                <w:szCs w:val="24"/>
                <w:rPrChange w:id="7166" w:author="DuyNgo" w:date="2012-08-10T08:15:00Z">
                  <w:rPr>
                    <w:ins w:id="7167" w:author="DuyNgo" w:date="2012-08-10T07:43:00Z"/>
                    <w:rFonts w:ascii="Times New Roman" w:hAnsi="Times New Roman" w:cs="Tahoma"/>
                    <w:color w:val="000000"/>
                    <w:sz w:val="24"/>
                    <w:szCs w:val="20"/>
                  </w:rPr>
                </w:rPrChange>
              </w:rPr>
            </w:pPr>
            <w:ins w:id="7168" w:author="DuyNgo" w:date="2012-08-10T07:43:00Z">
              <w:r w:rsidRPr="00657B96">
                <w:rPr>
                  <w:rFonts w:ascii="Times New Roman" w:hAnsi="Times New Roman" w:cs="Times New Roman"/>
                  <w:sz w:val="24"/>
                  <w:szCs w:val="24"/>
                  <w:rPrChange w:id="7169"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657B96" w:rsidTr="00227BA2">
        <w:trPr>
          <w:ins w:id="7170" w:author="DuyNgo" w:date="2012-08-10T07:43:00Z"/>
        </w:trPr>
        <w:tc>
          <w:tcPr>
            <w:tcW w:w="4788" w:type="dxa"/>
          </w:tcPr>
          <w:p w:rsidR="00771246" w:rsidRPr="00657B96" w:rsidRDefault="00771246" w:rsidP="00227BA2">
            <w:pPr>
              <w:pStyle w:val="PlainText"/>
              <w:rPr>
                <w:ins w:id="7171" w:author="DuyNgo" w:date="2012-08-10T07:43:00Z"/>
                <w:rFonts w:ascii="Times New Roman" w:hAnsi="Times New Roman" w:cs="Times New Roman"/>
                <w:sz w:val="24"/>
                <w:szCs w:val="24"/>
              </w:rPr>
            </w:pPr>
            <w:ins w:id="7172" w:author="DuyNgo" w:date="2012-08-10T07:43:00Z">
              <w:r w:rsidRPr="00657B96">
                <w:rPr>
                  <w:rFonts w:ascii="Times New Roman" w:hAnsi="Times New Roman" w:cs="Times New Roman"/>
                  <w:sz w:val="24"/>
                  <w:szCs w:val="24"/>
                  <w:rPrChange w:id="7173"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risks of project</w:t>
              </w:r>
            </w:ins>
          </w:p>
        </w:tc>
        <w:tc>
          <w:tcPr>
            <w:tcW w:w="4788" w:type="dxa"/>
          </w:tcPr>
          <w:p w:rsidR="00771246" w:rsidRPr="00657B96" w:rsidRDefault="00771246" w:rsidP="00227BA2">
            <w:pPr>
              <w:spacing w:after="200" w:line="276" w:lineRule="auto"/>
              <w:rPr>
                <w:ins w:id="7174" w:author="DuyNgo" w:date="2012-08-10T07:43:00Z"/>
                <w:rFonts w:ascii="Times New Roman" w:hAnsi="Times New Roman" w:cs="Times New Roman"/>
                <w:sz w:val="24"/>
                <w:szCs w:val="24"/>
                <w:rPrChange w:id="7175" w:author="DuyNgo" w:date="2012-08-10T08:15:00Z">
                  <w:rPr>
                    <w:ins w:id="7176" w:author="DuyNgo" w:date="2012-08-10T07:43:00Z"/>
                    <w:rFonts w:ascii="Times New Roman" w:hAnsi="Times New Roman"/>
                    <w:sz w:val="24"/>
                  </w:rPr>
                </w:rPrChange>
              </w:rPr>
            </w:pPr>
          </w:p>
        </w:tc>
      </w:tr>
    </w:tbl>
    <w:p w:rsidR="00771246" w:rsidRPr="00657B96" w:rsidRDefault="00771246" w:rsidP="00771246">
      <w:pPr>
        <w:rPr>
          <w:ins w:id="7177" w:author="DuyNgo" w:date="2012-08-10T07:43:00Z"/>
          <w:rFonts w:ascii="Times New Roman" w:hAnsi="Times New Roman" w:cs="Times New Roman"/>
          <w:sz w:val="24"/>
          <w:szCs w:val="24"/>
          <w:rPrChange w:id="7178" w:author="DuyNgo" w:date="2012-08-10T08:15:00Z">
            <w:rPr>
              <w:ins w:id="7179"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2"/>
        <w:gridCol w:w="4492"/>
      </w:tblGrid>
      <w:tr w:rsidR="00771246" w:rsidRPr="00657B96" w:rsidTr="00227BA2">
        <w:trPr>
          <w:ins w:id="7180" w:author="DuyNgo" w:date="2012-08-10T07:43:00Z"/>
        </w:trPr>
        <w:tc>
          <w:tcPr>
            <w:tcW w:w="9576" w:type="dxa"/>
            <w:gridSpan w:val="2"/>
            <w:shd w:val="clear" w:color="auto" w:fill="95B3D7" w:themeFill="accent1" w:themeFillTint="99"/>
          </w:tcPr>
          <w:p w:rsidR="00771246" w:rsidRPr="00657B96" w:rsidRDefault="00771246" w:rsidP="00227BA2">
            <w:pPr>
              <w:spacing w:after="200" w:line="276" w:lineRule="auto"/>
              <w:jc w:val="center"/>
              <w:rPr>
                <w:ins w:id="7181" w:author="DuyNgo" w:date="2012-08-10T07:43:00Z"/>
                <w:rFonts w:ascii="Times New Roman" w:hAnsi="Times New Roman" w:cs="Times New Roman"/>
                <w:b/>
                <w:sz w:val="24"/>
                <w:szCs w:val="24"/>
                <w:rPrChange w:id="7182" w:author="DuyNgo" w:date="2012-08-10T08:15:00Z">
                  <w:rPr>
                    <w:ins w:id="7183" w:author="DuyNgo" w:date="2012-08-10T07:43:00Z"/>
                    <w:rFonts w:ascii="Times New Roman" w:hAnsi="Times New Roman"/>
                    <w:b/>
                    <w:sz w:val="24"/>
                  </w:rPr>
                </w:rPrChange>
              </w:rPr>
            </w:pPr>
            <w:ins w:id="7184" w:author="DuyNgo" w:date="2012-08-10T07:43:00Z">
              <w:r w:rsidRPr="00657B96">
                <w:rPr>
                  <w:rFonts w:ascii="Times New Roman" w:hAnsi="Times New Roman" w:cs="Times New Roman"/>
                  <w:b/>
                  <w:sz w:val="24"/>
                  <w:szCs w:val="24"/>
                  <w:rPrChange w:id="7185" w:author="DuyNgo" w:date="2012-08-10T08:15:00Z">
                    <w:rPr>
                      <w:rFonts w:ascii="Times New Roman" w:eastAsiaTheme="majorEastAsia" w:hAnsi="Times New Roman" w:cstheme="majorBidi"/>
                      <w:b/>
                      <w:bCs/>
                      <w:color w:val="365F91" w:themeColor="accent1" w:themeShade="BF"/>
                      <w:sz w:val="24"/>
                      <w:szCs w:val="28"/>
                    </w:rPr>
                  </w:rPrChange>
                </w:rPr>
                <w:t>Issue Class</w:t>
              </w:r>
            </w:ins>
          </w:p>
        </w:tc>
      </w:tr>
      <w:tr w:rsidR="00771246" w:rsidRPr="00657B96" w:rsidTr="00227BA2">
        <w:trPr>
          <w:ins w:id="7186" w:author="DuyNgo" w:date="2012-08-10T07:43:00Z"/>
        </w:trPr>
        <w:tc>
          <w:tcPr>
            <w:tcW w:w="4788" w:type="dxa"/>
            <w:shd w:val="clear" w:color="auto" w:fill="DBE5F1" w:themeFill="accent1" w:themeFillTint="33"/>
          </w:tcPr>
          <w:p w:rsidR="00771246" w:rsidRPr="00657B96" w:rsidRDefault="00771246" w:rsidP="00227BA2">
            <w:pPr>
              <w:spacing w:after="200" w:line="276" w:lineRule="auto"/>
              <w:jc w:val="center"/>
              <w:rPr>
                <w:ins w:id="7187" w:author="DuyNgo" w:date="2012-08-10T07:43:00Z"/>
                <w:rFonts w:ascii="Times New Roman" w:hAnsi="Times New Roman" w:cs="Times New Roman"/>
                <w:sz w:val="24"/>
                <w:szCs w:val="24"/>
                <w:rPrChange w:id="7188" w:author="DuyNgo" w:date="2012-08-10T08:15:00Z">
                  <w:rPr>
                    <w:ins w:id="7189" w:author="DuyNgo" w:date="2012-08-10T07:43:00Z"/>
                    <w:rFonts w:ascii="Times New Roman" w:hAnsi="Times New Roman"/>
                    <w:sz w:val="24"/>
                  </w:rPr>
                </w:rPrChange>
              </w:rPr>
            </w:pPr>
            <w:ins w:id="7190" w:author="DuyNgo" w:date="2012-08-10T07:43:00Z">
              <w:r w:rsidRPr="00657B96">
                <w:rPr>
                  <w:rFonts w:ascii="Times New Roman" w:hAnsi="Times New Roman" w:cs="Times New Roman"/>
                  <w:sz w:val="24"/>
                  <w:szCs w:val="24"/>
                  <w:rPrChange w:id="7191"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657B96" w:rsidRDefault="00771246" w:rsidP="00227BA2">
            <w:pPr>
              <w:shd w:val="clear" w:color="FFFFCC" w:fill="FFFFFF"/>
              <w:spacing w:before="100" w:beforeAutospacing="1" w:after="100" w:afterAutospacing="1"/>
              <w:jc w:val="center"/>
              <w:rPr>
                <w:ins w:id="7192" w:author="DuyNgo" w:date="2012-08-10T07:43:00Z"/>
                <w:rFonts w:ascii="Times New Roman" w:hAnsi="Times New Roman" w:cs="Times New Roman"/>
                <w:sz w:val="24"/>
                <w:szCs w:val="24"/>
                <w:rPrChange w:id="7193" w:author="DuyNgo" w:date="2012-08-10T08:15:00Z">
                  <w:rPr>
                    <w:ins w:id="7194" w:author="DuyNgo" w:date="2012-08-10T07:43:00Z"/>
                    <w:rFonts w:ascii="Times New Roman" w:hAnsi="Times New Roman" w:cs="Tahoma"/>
                    <w:color w:val="000000"/>
                    <w:sz w:val="24"/>
                    <w:szCs w:val="20"/>
                  </w:rPr>
                </w:rPrChange>
              </w:rPr>
            </w:pPr>
            <w:ins w:id="7195" w:author="DuyNgo" w:date="2012-08-10T07:43:00Z">
              <w:r w:rsidRPr="00657B96">
                <w:rPr>
                  <w:rFonts w:ascii="Times New Roman" w:hAnsi="Times New Roman" w:cs="Times New Roman"/>
                  <w:sz w:val="24"/>
                  <w:szCs w:val="24"/>
                  <w:rPrChange w:id="7196"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657B96" w:rsidTr="00227BA2">
        <w:trPr>
          <w:ins w:id="7197" w:author="DuyNgo" w:date="2012-08-10T07:43:00Z"/>
        </w:trPr>
        <w:tc>
          <w:tcPr>
            <w:tcW w:w="4788" w:type="dxa"/>
          </w:tcPr>
          <w:p w:rsidR="00771246" w:rsidRPr="00657B96" w:rsidRDefault="00771246" w:rsidP="00227BA2">
            <w:pPr>
              <w:pStyle w:val="PlainText"/>
              <w:rPr>
                <w:ins w:id="7198" w:author="DuyNgo" w:date="2012-08-10T07:43:00Z"/>
                <w:rFonts w:ascii="Times New Roman" w:hAnsi="Times New Roman" w:cs="Times New Roman"/>
                <w:sz w:val="24"/>
                <w:szCs w:val="24"/>
              </w:rPr>
            </w:pPr>
            <w:ins w:id="7199" w:author="DuyNgo" w:date="2012-08-10T07:43:00Z">
              <w:r w:rsidRPr="00657B96">
                <w:rPr>
                  <w:rFonts w:ascii="Times New Roman" w:hAnsi="Times New Roman" w:cs="Times New Roman"/>
                  <w:sz w:val="24"/>
                  <w:szCs w:val="24"/>
                  <w:rPrChange w:id="7200"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issues of project</w:t>
              </w:r>
            </w:ins>
          </w:p>
        </w:tc>
        <w:tc>
          <w:tcPr>
            <w:tcW w:w="4788" w:type="dxa"/>
          </w:tcPr>
          <w:p w:rsidR="00771246" w:rsidRPr="00657B96" w:rsidRDefault="00771246" w:rsidP="00227BA2">
            <w:pPr>
              <w:shd w:val="clear" w:color="FFFFCC" w:fill="FFFFFF"/>
              <w:spacing w:before="100" w:beforeAutospacing="1" w:after="100" w:afterAutospacing="1"/>
              <w:rPr>
                <w:ins w:id="7201" w:author="DuyNgo" w:date="2012-08-10T07:43:00Z"/>
                <w:rFonts w:ascii="Times New Roman" w:hAnsi="Times New Roman" w:cs="Times New Roman"/>
                <w:sz w:val="24"/>
                <w:szCs w:val="24"/>
                <w:rPrChange w:id="7202" w:author="DuyNgo" w:date="2012-08-10T08:15:00Z">
                  <w:rPr>
                    <w:ins w:id="7203" w:author="DuyNgo" w:date="2012-08-10T07:43:00Z"/>
                    <w:rFonts w:ascii="Times New Roman" w:hAnsi="Times New Roman" w:cs="Tahoma"/>
                    <w:color w:val="000000"/>
                    <w:sz w:val="24"/>
                    <w:szCs w:val="20"/>
                  </w:rPr>
                </w:rPrChange>
              </w:rPr>
            </w:pPr>
            <w:ins w:id="7204" w:author="DuyNgo" w:date="2012-08-10T07:43:00Z">
              <w:r w:rsidRPr="00657B96">
                <w:rPr>
                  <w:rFonts w:ascii="Times New Roman" w:hAnsi="Times New Roman" w:cs="Times New Roman"/>
                  <w:sz w:val="24"/>
                  <w:szCs w:val="24"/>
                  <w:rPrChange w:id="7205" w:author="DuyNgo" w:date="2012-08-10T08:15:00Z">
                    <w:rPr>
                      <w:rFonts w:ascii="Times New Roman" w:eastAsiaTheme="majorEastAsia" w:hAnsi="Times New Roman" w:cstheme="majorBidi"/>
                      <w:b/>
                      <w:bCs/>
                      <w:color w:val="365F91" w:themeColor="accent1" w:themeShade="BF"/>
                      <w:sz w:val="24"/>
                      <w:szCs w:val="28"/>
                    </w:rPr>
                  </w:rPrChange>
                </w:rPr>
                <w:t>Project Class</w:t>
              </w:r>
            </w:ins>
          </w:p>
        </w:tc>
      </w:tr>
    </w:tbl>
    <w:p w:rsidR="00771246" w:rsidRPr="00657B96" w:rsidRDefault="00771246" w:rsidP="00771246">
      <w:pPr>
        <w:rPr>
          <w:ins w:id="7206" w:author="DuyNgo" w:date="2012-08-10T07:43:00Z"/>
          <w:rFonts w:ascii="Times New Roman" w:hAnsi="Times New Roman" w:cs="Times New Roman"/>
          <w:sz w:val="24"/>
          <w:szCs w:val="24"/>
          <w:rPrChange w:id="7207" w:author="DuyNgo" w:date="2012-08-10T08:15:00Z">
            <w:rPr>
              <w:ins w:id="7208"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2"/>
        <w:gridCol w:w="4492"/>
      </w:tblGrid>
      <w:tr w:rsidR="00771246" w:rsidRPr="00657B96" w:rsidTr="00227BA2">
        <w:trPr>
          <w:ins w:id="7209" w:author="DuyNgo" w:date="2012-08-10T07:43:00Z"/>
        </w:trPr>
        <w:tc>
          <w:tcPr>
            <w:tcW w:w="9576" w:type="dxa"/>
            <w:gridSpan w:val="2"/>
            <w:shd w:val="clear" w:color="auto" w:fill="95B3D7" w:themeFill="accent1" w:themeFillTint="99"/>
          </w:tcPr>
          <w:p w:rsidR="00771246" w:rsidRPr="00657B96" w:rsidRDefault="00771246" w:rsidP="00227BA2">
            <w:pPr>
              <w:spacing w:after="200" w:line="276" w:lineRule="auto"/>
              <w:jc w:val="center"/>
              <w:rPr>
                <w:ins w:id="7210" w:author="DuyNgo" w:date="2012-08-10T07:43:00Z"/>
                <w:rFonts w:ascii="Times New Roman" w:hAnsi="Times New Roman" w:cs="Times New Roman"/>
                <w:b/>
                <w:sz w:val="24"/>
                <w:szCs w:val="24"/>
                <w:rPrChange w:id="7211" w:author="DuyNgo" w:date="2012-08-10T08:15:00Z">
                  <w:rPr>
                    <w:ins w:id="7212" w:author="DuyNgo" w:date="2012-08-10T07:43:00Z"/>
                    <w:rFonts w:ascii="Times New Roman" w:hAnsi="Times New Roman"/>
                    <w:b/>
                    <w:sz w:val="24"/>
                  </w:rPr>
                </w:rPrChange>
              </w:rPr>
            </w:pPr>
            <w:ins w:id="7213" w:author="DuyNgo" w:date="2012-08-10T07:43:00Z">
              <w:r w:rsidRPr="00657B96">
                <w:rPr>
                  <w:rFonts w:ascii="Times New Roman" w:hAnsi="Times New Roman" w:cs="Times New Roman"/>
                  <w:b/>
                  <w:sz w:val="24"/>
                  <w:szCs w:val="24"/>
                  <w:rPrChange w:id="7214" w:author="DuyNgo" w:date="2012-08-10T08:15:00Z">
                    <w:rPr>
                      <w:rFonts w:ascii="Times New Roman" w:eastAsiaTheme="majorEastAsia" w:hAnsi="Times New Roman" w:cstheme="majorBidi"/>
                      <w:b/>
                      <w:bCs/>
                      <w:color w:val="365F91" w:themeColor="accent1" w:themeShade="BF"/>
                      <w:sz w:val="24"/>
                      <w:szCs w:val="28"/>
                    </w:rPr>
                  </w:rPrChange>
                </w:rPr>
                <w:t>Deliverable Class</w:t>
              </w:r>
            </w:ins>
          </w:p>
        </w:tc>
      </w:tr>
      <w:tr w:rsidR="00771246" w:rsidRPr="00657B96" w:rsidTr="00227BA2">
        <w:trPr>
          <w:ins w:id="7215" w:author="DuyNgo" w:date="2012-08-10T07:43:00Z"/>
        </w:trPr>
        <w:tc>
          <w:tcPr>
            <w:tcW w:w="4788" w:type="dxa"/>
            <w:shd w:val="clear" w:color="auto" w:fill="DBE5F1" w:themeFill="accent1" w:themeFillTint="33"/>
          </w:tcPr>
          <w:p w:rsidR="00771246" w:rsidRPr="00657B96" w:rsidRDefault="00771246" w:rsidP="00227BA2">
            <w:pPr>
              <w:spacing w:after="200" w:line="276" w:lineRule="auto"/>
              <w:jc w:val="center"/>
              <w:rPr>
                <w:ins w:id="7216" w:author="DuyNgo" w:date="2012-08-10T07:43:00Z"/>
                <w:rFonts w:ascii="Times New Roman" w:hAnsi="Times New Roman" w:cs="Times New Roman"/>
                <w:sz w:val="24"/>
                <w:szCs w:val="24"/>
                <w:rPrChange w:id="7217" w:author="DuyNgo" w:date="2012-08-10T08:15:00Z">
                  <w:rPr>
                    <w:ins w:id="7218" w:author="DuyNgo" w:date="2012-08-10T07:43:00Z"/>
                    <w:rFonts w:ascii="Times New Roman" w:hAnsi="Times New Roman"/>
                    <w:sz w:val="24"/>
                  </w:rPr>
                </w:rPrChange>
              </w:rPr>
            </w:pPr>
            <w:ins w:id="7219" w:author="DuyNgo" w:date="2012-08-10T07:43:00Z">
              <w:r w:rsidRPr="00657B96">
                <w:rPr>
                  <w:rFonts w:ascii="Times New Roman" w:hAnsi="Times New Roman" w:cs="Times New Roman"/>
                  <w:sz w:val="24"/>
                  <w:szCs w:val="24"/>
                  <w:rPrChange w:id="7220"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657B96" w:rsidRDefault="00771246" w:rsidP="00227BA2">
            <w:pPr>
              <w:shd w:val="clear" w:color="FFFFCC" w:fill="FFFFFF"/>
              <w:spacing w:before="100" w:beforeAutospacing="1" w:after="100" w:afterAutospacing="1"/>
              <w:jc w:val="center"/>
              <w:rPr>
                <w:ins w:id="7221" w:author="DuyNgo" w:date="2012-08-10T07:43:00Z"/>
                <w:rFonts w:ascii="Times New Roman" w:hAnsi="Times New Roman" w:cs="Times New Roman"/>
                <w:sz w:val="24"/>
                <w:szCs w:val="24"/>
                <w:rPrChange w:id="7222" w:author="DuyNgo" w:date="2012-08-10T08:15:00Z">
                  <w:rPr>
                    <w:ins w:id="7223" w:author="DuyNgo" w:date="2012-08-10T07:43:00Z"/>
                    <w:rFonts w:ascii="Times New Roman" w:hAnsi="Times New Roman" w:cs="Tahoma"/>
                    <w:color w:val="000000"/>
                    <w:sz w:val="24"/>
                    <w:szCs w:val="20"/>
                  </w:rPr>
                </w:rPrChange>
              </w:rPr>
            </w:pPr>
            <w:ins w:id="7224" w:author="DuyNgo" w:date="2012-08-10T07:43:00Z">
              <w:r w:rsidRPr="00657B96">
                <w:rPr>
                  <w:rFonts w:ascii="Times New Roman" w:hAnsi="Times New Roman" w:cs="Times New Roman"/>
                  <w:sz w:val="24"/>
                  <w:szCs w:val="24"/>
                  <w:rPrChange w:id="7225"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657B96" w:rsidTr="00227BA2">
        <w:trPr>
          <w:ins w:id="7226" w:author="DuyNgo" w:date="2012-08-10T07:43:00Z"/>
        </w:trPr>
        <w:tc>
          <w:tcPr>
            <w:tcW w:w="4788" w:type="dxa"/>
          </w:tcPr>
          <w:p w:rsidR="00771246" w:rsidRPr="00657B96" w:rsidRDefault="00771246" w:rsidP="00227BA2">
            <w:pPr>
              <w:pStyle w:val="PlainText"/>
              <w:rPr>
                <w:ins w:id="7227" w:author="DuyNgo" w:date="2012-08-10T07:43:00Z"/>
                <w:rFonts w:ascii="Times New Roman" w:hAnsi="Times New Roman" w:cs="Times New Roman"/>
                <w:sz w:val="24"/>
                <w:szCs w:val="24"/>
              </w:rPr>
            </w:pPr>
            <w:ins w:id="7228" w:author="DuyNgo" w:date="2012-08-10T07:43:00Z">
              <w:r w:rsidRPr="00657B96">
                <w:rPr>
                  <w:rFonts w:ascii="Times New Roman" w:hAnsi="Times New Roman" w:cs="Times New Roman"/>
                  <w:sz w:val="24"/>
                  <w:szCs w:val="24"/>
                  <w:rPrChange w:id="7229"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state of products of project</w:t>
              </w:r>
            </w:ins>
          </w:p>
        </w:tc>
        <w:tc>
          <w:tcPr>
            <w:tcW w:w="4788" w:type="dxa"/>
          </w:tcPr>
          <w:p w:rsidR="00771246" w:rsidRPr="00657B96" w:rsidRDefault="00771246" w:rsidP="00227BA2">
            <w:pPr>
              <w:spacing w:after="200" w:line="276" w:lineRule="auto"/>
              <w:rPr>
                <w:ins w:id="7230" w:author="DuyNgo" w:date="2012-08-10T07:43:00Z"/>
                <w:rFonts w:ascii="Times New Roman" w:hAnsi="Times New Roman" w:cs="Times New Roman"/>
                <w:sz w:val="24"/>
                <w:szCs w:val="24"/>
                <w:rPrChange w:id="7231" w:author="DuyNgo" w:date="2012-08-10T08:15:00Z">
                  <w:rPr>
                    <w:ins w:id="7232" w:author="DuyNgo" w:date="2012-08-10T07:43:00Z"/>
                    <w:rFonts w:ascii="Times New Roman" w:hAnsi="Times New Roman"/>
                    <w:sz w:val="24"/>
                  </w:rPr>
                </w:rPrChange>
              </w:rPr>
            </w:pPr>
          </w:p>
        </w:tc>
      </w:tr>
    </w:tbl>
    <w:p w:rsidR="00771246" w:rsidRPr="00657B96" w:rsidRDefault="00771246" w:rsidP="00771246">
      <w:pPr>
        <w:rPr>
          <w:ins w:id="7233" w:author="DuyNgo" w:date="2012-08-10T07:43:00Z"/>
          <w:rFonts w:ascii="Times New Roman" w:hAnsi="Times New Roman" w:cs="Times New Roman"/>
          <w:sz w:val="24"/>
          <w:szCs w:val="24"/>
          <w:rPrChange w:id="7234" w:author="DuyNgo" w:date="2012-08-10T08:15:00Z">
            <w:rPr>
              <w:ins w:id="7235" w:author="DuyNgo" w:date="2012-08-10T07:43:00Z"/>
              <w:rFonts w:ascii="Times New Roman" w:hAnsi="Times New Roman"/>
              <w:sz w:val="24"/>
            </w:rPr>
          </w:rPrChange>
        </w:rPr>
      </w:pPr>
    </w:p>
    <w:p w:rsidR="00771246" w:rsidRPr="00657B96" w:rsidRDefault="00771246">
      <w:pPr>
        <w:pStyle w:val="Heading2"/>
        <w:numPr>
          <w:ilvl w:val="0"/>
          <w:numId w:val="121"/>
        </w:numPr>
        <w:ind w:left="360"/>
        <w:rPr>
          <w:ins w:id="7236" w:author="DuyNgo" w:date="2012-08-10T07:43:00Z"/>
          <w:rFonts w:ascii="Times New Roman" w:hAnsi="Times New Roman" w:cs="Times New Roman"/>
          <w:sz w:val="24"/>
          <w:szCs w:val="24"/>
          <w:rPrChange w:id="7237" w:author="DuyNgo" w:date="2012-08-10T08:15:00Z">
            <w:rPr>
              <w:ins w:id="7238" w:author="DuyNgo" w:date="2012-08-10T07:43:00Z"/>
            </w:rPr>
          </w:rPrChange>
        </w:rPr>
        <w:pPrChange w:id="7239" w:author="DuyNgo" w:date="2012-08-10T07:51:00Z">
          <w:pPr>
            <w:pStyle w:val="Heading1"/>
            <w:numPr>
              <w:numId w:val="92"/>
            </w:numPr>
            <w:tabs>
              <w:tab w:val="num" w:pos="432"/>
            </w:tabs>
            <w:ind w:left="432" w:hanging="432"/>
          </w:pPr>
        </w:pPrChange>
      </w:pPr>
      <w:bookmarkStart w:id="7240" w:name="_Toc327466328"/>
      <w:bookmarkStart w:id="7241" w:name="_Toc332774866"/>
      <w:ins w:id="7242" w:author="DuyNgo" w:date="2012-08-10T07:43:00Z">
        <w:r w:rsidRPr="00657B96">
          <w:rPr>
            <w:rFonts w:ascii="Times New Roman" w:hAnsi="Times New Roman" w:cs="Times New Roman"/>
            <w:sz w:val="24"/>
            <w:szCs w:val="24"/>
            <w:rPrChange w:id="7243" w:author="DuyNgo" w:date="2012-08-10T08:15:00Z">
              <w:rPr/>
            </w:rPrChange>
          </w:rPr>
          <w:t>Application Security</w:t>
        </w:r>
        <w:bookmarkEnd w:id="7240"/>
        <w:bookmarkEnd w:id="7241"/>
      </w:ins>
    </w:p>
    <w:p w:rsidR="00771246" w:rsidRPr="00657B96" w:rsidRDefault="00141CCE">
      <w:pPr>
        <w:pStyle w:val="Heading3"/>
        <w:rPr>
          <w:ins w:id="7244" w:author="DuyNgo" w:date="2012-08-10T07:43:00Z"/>
          <w:rFonts w:ascii="Times New Roman" w:hAnsi="Times New Roman" w:cs="Times New Roman"/>
          <w:sz w:val="24"/>
          <w:szCs w:val="24"/>
          <w:rPrChange w:id="7245" w:author="DuyNgo" w:date="2012-08-10T08:15:00Z">
            <w:rPr>
              <w:ins w:id="7246" w:author="DuyNgo" w:date="2012-08-10T07:43:00Z"/>
            </w:rPr>
          </w:rPrChange>
        </w:rPr>
        <w:pPrChange w:id="7247" w:author="DuyNgo" w:date="2012-08-10T07:51:00Z">
          <w:pPr>
            <w:pStyle w:val="Heading2"/>
            <w:keepLines w:val="0"/>
            <w:numPr>
              <w:ilvl w:val="1"/>
              <w:numId w:val="103"/>
            </w:numPr>
            <w:tabs>
              <w:tab w:val="num" w:pos="1026"/>
            </w:tabs>
            <w:ind w:left="1026" w:hanging="576"/>
          </w:pPr>
        </w:pPrChange>
      </w:pPr>
      <w:bookmarkStart w:id="7248" w:name="_Toc327466329"/>
      <w:bookmarkStart w:id="7249" w:name="_Toc332774867"/>
      <w:ins w:id="7250" w:author="DuyNgo" w:date="2012-08-10T07:52:00Z">
        <w:r w:rsidRPr="00657B96">
          <w:rPr>
            <w:rFonts w:ascii="Times New Roman" w:hAnsi="Times New Roman" w:cs="Times New Roman"/>
            <w:sz w:val="24"/>
            <w:szCs w:val="24"/>
            <w:rPrChange w:id="7251" w:author="DuyNgo" w:date="2012-08-10T08:15:00Z">
              <w:rPr/>
            </w:rPrChange>
          </w:rPr>
          <w:t xml:space="preserve">6.1 </w:t>
        </w:r>
      </w:ins>
      <w:ins w:id="7252" w:author="DuyNgo" w:date="2012-08-10T07:43:00Z">
        <w:r w:rsidR="00771246" w:rsidRPr="00657B96">
          <w:rPr>
            <w:rFonts w:ascii="Times New Roman" w:hAnsi="Times New Roman" w:cs="Times New Roman"/>
            <w:sz w:val="24"/>
            <w:szCs w:val="24"/>
            <w:rPrChange w:id="7253" w:author="DuyNgo" w:date="2012-08-10T08:15:00Z">
              <w:rPr/>
            </w:rPrChange>
          </w:rPr>
          <w:t>User Permission</w:t>
        </w:r>
        <w:bookmarkEnd w:id="7248"/>
        <w:bookmarkEnd w:id="7249"/>
      </w:ins>
    </w:p>
    <w:tbl>
      <w:tblPr>
        <w:tblW w:w="9598" w:type="dxa"/>
        <w:tblInd w:w="399" w:type="dxa"/>
        <w:tblCellMar>
          <w:left w:w="0" w:type="dxa"/>
          <w:right w:w="0" w:type="dxa"/>
        </w:tblCellMar>
        <w:tblLook w:val="04A0" w:firstRow="1" w:lastRow="0" w:firstColumn="1" w:lastColumn="0" w:noHBand="0" w:noVBand="1"/>
      </w:tblPr>
      <w:tblGrid>
        <w:gridCol w:w="3265"/>
        <w:gridCol w:w="6333"/>
      </w:tblGrid>
      <w:tr w:rsidR="00771246" w:rsidRPr="00657B96" w:rsidTr="00227BA2">
        <w:trPr>
          <w:trHeight w:val="271"/>
          <w:ins w:id="7254" w:author="DuyNgo" w:date="2012-08-10T07:43:00Z"/>
        </w:trPr>
        <w:tc>
          <w:tcPr>
            <w:tcW w:w="3265" w:type="dxa"/>
            <w:tcBorders>
              <w:top w:val="single" w:sz="8" w:space="0" w:color="4F81BD"/>
              <w:left w:val="single" w:sz="8" w:space="0" w:color="4F81BD"/>
              <w:bottom w:val="single" w:sz="8" w:space="0" w:color="4F81BD"/>
              <w:right w:val="single" w:sz="8" w:space="0" w:color="4F81BD"/>
            </w:tcBorders>
            <w:shd w:val="clear" w:color="auto" w:fill="4F81BD"/>
            <w:tcMar>
              <w:top w:w="29" w:type="dxa"/>
              <w:left w:w="115" w:type="dxa"/>
              <w:bottom w:w="29" w:type="dxa"/>
              <w:right w:w="115" w:type="dxa"/>
            </w:tcMar>
            <w:hideMark/>
          </w:tcPr>
          <w:p w:rsidR="00771246" w:rsidRPr="00657B96" w:rsidRDefault="00771246" w:rsidP="00227BA2">
            <w:pPr>
              <w:rPr>
                <w:ins w:id="7255" w:author="DuyNgo" w:date="2012-08-10T07:43:00Z"/>
                <w:rFonts w:ascii="Times New Roman" w:hAnsi="Times New Roman" w:cs="Times New Roman"/>
                <w:b/>
                <w:bCs/>
                <w:color w:val="FFFFFF"/>
                <w:sz w:val="24"/>
                <w:szCs w:val="24"/>
                <w:rPrChange w:id="7256" w:author="DuyNgo" w:date="2012-08-10T08:15:00Z">
                  <w:rPr>
                    <w:ins w:id="7257" w:author="DuyNgo" w:date="2012-08-10T07:43:00Z"/>
                    <w:rFonts w:ascii="Times New Roman" w:hAnsi="Times New Roman"/>
                    <w:b/>
                    <w:bCs/>
                    <w:color w:val="FFFFFF"/>
                    <w:sz w:val="24"/>
                  </w:rPr>
                </w:rPrChange>
              </w:rPr>
            </w:pPr>
            <w:ins w:id="7258" w:author="DuyNgo" w:date="2012-08-10T07:43:00Z">
              <w:r w:rsidRPr="00657B96">
                <w:rPr>
                  <w:rFonts w:ascii="Times New Roman" w:hAnsi="Times New Roman" w:cs="Times New Roman"/>
                  <w:b/>
                  <w:bCs/>
                  <w:color w:val="FFFFFF"/>
                  <w:sz w:val="24"/>
                  <w:szCs w:val="24"/>
                  <w:rPrChange w:id="7259" w:author="DuyNgo" w:date="2012-08-10T08:15:00Z">
                    <w:rPr>
                      <w:rFonts w:ascii="Times New Roman" w:eastAsiaTheme="majorEastAsia" w:hAnsi="Times New Roman" w:cstheme="majorBidi"/>
                      <w:b/>
                      <w:bCs/>
                      <w:color w:val="FFFFFF"/>
                      <w:sz w:val="24"/>
                      <w:szCs w:val="26"/>
                    </w:rPr>
                  </w:rPrChange>
                </w:rPr>
                <w:t>Name</w:t>
              </w:r>
            </w:ins>
          </w:p>
        </w:tc>
        <w:tc>
          <w:tcPr>
            <w:tcW w:w="6333" w:type="dxa"/>
            <w:tcBorders>
              <w:top w:val="single" w:sz="8" w:space="0" w:color="4F81BD"/>
              <w:left w:val="nil"/>
              <w:bottom w:val="single" w:sz="8" w:space="0" w:color="4F81BD"/>
              <w:right w:val="single" w:sz="8" w:space="0" w:color="4F81BD"/>
            </w:tcBorders>
            <w:shd w:val="clear" w:color="auto" w:fill="4F81BD"/>
            <w:tcMar>
              <w:top w:w="29" w:type="dxa"/>
              <w:left w:w="115" w:type="dxa"/>
              <w:bottom w:w="29" w:type="dxa"/>
              <w:right w:w="115" w:type="dxa"/>
            </w:tcMar>
            <w:hideMark/>
          </w:tcPr>
          <w:p w:rsidR="00771246" w:rsidRPr="00657B96" w:rsidRDefault="00771246" w:rsidP="00227BA2">
            <w:pPr>
              <w:rPr>
                <w:ins w:id="7260" w:author="DuyNgo" w:date="2012-08-10T07:43:00Z"/>
                <w:rFonts w:ascii="Times New Roman" w:hAnsi="Times New Roman" w:cs="Times New Roman"/>
                <w:b/>
                <w:bCs/>
                <w:color w:val="FFFFFF"/>
                <w:sz w:val="24"/>
                <w:szCs w:val="24"/>
                <w:rPrChange w:id="7261" w:author="DuyNgo" w:date="2012-08-10T08:15:00Z">
                  <w:rPr>
                    <w:ins w:id="7262" w:author="DuyNgo" w:date="2012-08-10T07:43:00Z"/>
                    <w:rFonts w:ascii="Times New Roman" w:hAnsi="Times New Roman"/>
                    <w:b/>
                    <w:bCs/>
                    <w:color w:val="FFFFFF"/>
                    <w:sz w:val="24"/>
                  </w:rPr>
                </w:rPrChange>
              </w:rPr>
            </w:pPr>
            <w:ins w:id="7263" w:author="DuyNgo" w:date="2012-08-10T07:43:00Z">
              <w:r w:rsidRPr="00657B96">
                <w:rPr>
                  <w:rFonts w:ascii="Times New Roman" w:hAnsi="Times New Roman" w:cs="Times New Roman"/>
                  <w:b/>
                  <w:bCs/>
                  <w:color w:val="FFFFFF"/>
                  <w:sz w:val="24"/>
                  <w:szCs w:val="24"/>
                  <w:rPrChange w:id="7264" w:author="DuyNgo" w:date="2012-08-10T08:15:00Z">
                    <w:rPr>
                      <w:rFonts w:ascii="Times New Roman" w:eastAsiaTheme="majorEastAsia" w:hAnsi="Times New Roman" w:cstheme="majorBidi"/>
                      <w:b/>
                      <w:bCs/>
                      <w:color w:val="FFFFFF"/>
                      <w:sz w:val="24"/>
                      <w:szCs w:val="26"/>
                    </w:rPr>
                  </w:rPrChange>
                </w:rPr>
                <w:t>Permission</w:t>
              </w:r>
            </w:ins>
          </w:p>
        </w:tc>
      </w:tr>
      <w:tr w:rsidR="00771246" w:rsidRPr="00657B96" w:rsidTr="00227BA2">
        <w:trPr>
          <w:trHeight w:val="255"/>
          <w:ins w:id="7265" w:author="DuyNgo" w:date="2012-08-10T07:43:00Z"/>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657B96" w:rsidRDefault="00771246" w:rsidP="00227BA2">
            <w:pPr>
              <w:rPr>
                <w:ins w:id="7266" w:author="DuyNgo" w:date="2012-08-10T07:43:00Z"/>
                <w:rFonts w:ascii="Times New Roman" w:hAnsi="Times New Roman" w:cs="Times New Roman"/>
                <w:sz w:val="24"/>
                <w:szCs w:val="24"/>
                <w:rPrChange w:id="7267" w:author="DuyNgo" w:date="2012-08-10T08:15:00Z">
                  <w:rPr>
                    <w:ins w:id="7268" w:author="DuyNgo" w:date="2012-08-10T07:43:00Z"/>
                    <w:rFonts w:ascii="Times New Roman" w:hAnsi="Times New Roman"/>
                    <w:sz w:val="24"/>
                  </w:rPr>
                </w:rPrChange>
              </w:rPr>
            </w:pPr>
            <w:ins w:id="7269" w:author="DuyNgo" w:date="2012-08-10T07:43:00Z">
              <w:r w:rsidRPr="00657B96">
                <w:rPr>
                  <w:rFonts w:ascii="Times New Roman" w:hAnsi="Times New Roman" w:cs="Times New Roman"/>
                  <w:sz w:val="24"/>
                  <w:szCs w:val="24"/>
                  <w:rPrChange w:id="7270" w:author="DuyNgo" w:date="2012-08-10T08:15:00Z">
                    <w:rPr>
                      <w:rFonts w:ascii="Times New Roman" w:eastAsiaTheme="majorEastAsia" w:hAnsi="Times New Roman" w:cstheme="majorBidi"/>
                      <w:b/>
                      <w:bCs/>
                      <w:color w:val="4F81BD" w:themeColor="accent1"/>
                      <w:sz w:val="24"/>
                      <w:szCs w:val="26"/>
                    </w:rPr>
                  </w:rPrChange>
                </w:rPr>
                <w:t>System Admin</w:t>
              </w:r>
            </w:ins>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657B96" w:rsidRDefault="00771246" w:rsidP="00227BA2">
            <w:pPr>
              <w:shd w:val="clear" w:color="FFFFCC" w:fill="FFFFFF"/>
              <w:spacing w:before="100" w:beforeAutospacing="1" w:after="100" w:afterAutospacing="1" w:line="240" w:lineRule="auto"/>
              <w:rPr>
                <w:ins w:id="7271" w:author="DuyNgo" w:date="2012-08-10T07:43:00Z"/>
                <w:rFonts w:ascii="Times New Roman" w:hAnsi="Times New Roman" w:cs="Times New Roman"/>
                <w:sz w:val="24"/>
                <w:szCs w:val="24"/>
                <w:rPrChange w:id="7272" w:author="DuyNgo" w:date="2012-08-10T08:15:00Z">
                  <w:rPr>
                    <w:ins w:id="7273" w:author="DuyNgo" w:date="2012-08-10T07:43:00Z"/>
                    <w:rFonts w:ascii="Times New Roman" w:hAnsi="Times New Roman" w:cs="Tahoma"/>
                    <w:color w:val="000000"/>
                    <w:sz w:val="24"/>
                    <w:szCs w:val="20"/>
                  </w:rPr>
                </w:rPrChange>
              </w:rPr>
            </w:pPr>
            <w:ins w:id="7274" w:author="DuyNgo" w:date="2012-08-10T07:43:00Z">
              <w:r w:rsidRPr="00657B96">
                <w:rPr>
                  <w:rFonts w:ascii="Times New Roman" w:hAnsi="Times New Roman" w:cs="Times New Roman"/>
                  <w:sz w:val="24"/>
                  <w:szCs w:val="24"/>
                  <w:rPrChange w:id="7275" w:author="DuyNgo" w:date="2012-08-10T08:15:00Z">
                    <w:rPr>
                      <w:rFonts w:ascii="Times New Roman" w:eastAsiaTheme="majorEastAsia" w:hAnsi="Times New Roman" w:cstheme="majorBidi"/>
                      <w:b/>
                      <w:bCs/>
                      <w:color w:val="4F81BD" w:themeColor="accent1"/>
                      <w:sz w:val="24"/>
                      <w:szCs w:val="26"/>
                    </w:rPr>
                  </w:rPrChange>
                </w:rPr>
                <w:t>New, Read , Edit Users, Project</w:t>
              </w:r>
            </w:ins>
          </w:p>
        </w:tc>
      </w:tr>
      <w:tr w:rsidR="00771246" w:rsidRPr="00657B96" w:rsidTr="00227BA2">
        <w:trPr>
          <w:trHeight w:val="255"/>
          <w:ins w:id="7276" w:author="DuyNgo" w:date="2012-08-10T07:43:00Z"/>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657B96" w:rsidRDefault="00771246" w:rsidP="00227BA2">
            <w:pPr>
              <w:shd w:val="clear" w:color="FFFFCC" w:fill="FFFFFF"/>
              <w:spacing w:before="100" w:beforeAutospacing="1" w:after="100" w:afterAutospacing="1" w:line="240" w:lineRule="auto"/>
              <w:rPr>
                <w:ins w:id="7277" w:author="DuyNgo" w:date="2012-08-10T07:43:00Z"/>
                <w:rFonts w:ascii="Times New Roman" w:hAnsi="Times New Roman" w:cs="Times New Roman"/>
                <w:sz w:val="24"/>
                <w:szCs w:val="24"/>
                <w:rPrChange w:id="7278" w:author="DuyNgo" w:date="2012-08-10T08:15:00Z">
                  <w:rPr>
                    <w:ins w:id="7279" w:author="DuyNgo" w:date="2012-08-10T07:43:00Z"/>
                    <w:rFonts w:ascii="Times New Roman" w:hAnsi="Times New Roman" w:cs="Tahoma"/>
                    <w:color w:val="000000"/>
                    <w:sz w:val="24"/>
                    <w:szCs w:val="20"/>
                  </w:rPr>
                </w:rPrChange>
              </w:rPr>
            </w:pPr>
            <w:ins w:id="7280" w:author="DuyNgo" w:date="2012-08-10T07:43:00Z">
              <w:r w:rsidRPr="00657B96">
                <w:rPr>
                  <w:rFonts w:ascii="Times New Roman" w:hAnsi="Times New Roman" w:cs="Times New Roman"/>
                  <w:sz w:val="24"/>
                  <w:szCs w:val="24"/>
                  <w:rPrChange w:id="7281" w:author="DuyNgo" w:date="2012-08-10T08:15:00Z">
                    <w:rPr>
                      <w:rFonts w:ascii="Times New Roman" w:eastAsiaTheme="majorEastAsia" w:hAnsi="Times New Roman" w:cstheme="majorBidi"/>
                      <w:b/>
                      <w:bCs/>
                      <w:color w:val="4F81BD" w:themeColor="accent1"/>
                      <w:sz w:val="24"/>
                      <w:szCs w:val="26"/>
                    </w:rPr>
                  </w:rPrChange>
                </w:rPr>
                <w:t>User</w:t>
              </w:r>
            </w:ins>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657B96" w:rsidRDefault="00771246" w:rsidP="00227BA2">
            <w:pPr>
              <w:shd w:val="clear" w:color="FFFFCC" w:fill="FFFFFF"/>
              <w:spacing w:before="100" w:beforeAutospacing="1" w:after="100" w:afterAutospacing="1" w:line="240" w:lineRule="auto"/>
              <w:rPr>
                <w:ins w:id="7282" w:author="DuyNgo" w:date="2012-08-10T07:43:00Z"/>
                <w:rFonts w:ascii="Times New Roman" w:hAnsi="Times New Roman" w:cs="Times New Roman"/>
                <w:sz w:val="24"/>
                <w:szCs w:val="24"/>
                <w:rPrChange w:id="7283" w:author="DuyNgo" w:date="2012-08-10T08:15:00Z">
                  <w:rPr>
                    <w:ins w:id="7284" w:author="DuyNgo" w:date="2012-08-10T07:43:00Z"/>
                    <w:rFonts w:ascii="Times New Roman" w:hAnsi="Times New Roman" w:cs="Tahoma"/>
                    <w:color w:val="000000"/>
                    <w:sz w:val="24"/>
                    <w:szCs w:val="20"/>
                  </w:rPr>
                </w:rPrChange>
              </w:rPr>
            </w:pPr>
            <w:ins w:id="7285" w:author="DuyNgo" w:date="2012-08-10T07:43:00Z">
              <w:r w:rsidRPr="00657B96">
                <w:rPr>
                  <w:rFonts w:ascii="Times New Roman" w:hAnsi="Times New Roman" w:cs="Times New Roman"/>
                  <w:sz w:val="24"/>
                  <w:szCs w:val="24"/>
                  <w:rPrChange w:id="7286" w:author="DuyNgo" w:date="2012-08-10T08:15:00Z">
                    <w:rPr>
                      <w:rFonts w:ascii="Times New Roman" w:eastAsiaTheme="majorEastAsia" w:hAnsi="Times New Roman" w:cstheme="majorBidi"/>
                      <w:b/>
                      <w:bCs/>
                      <w:color w:val="4F81BD" w:themeColor="accent1"/>
                      <w:sz w:val="24"/>
                      <w:szCs w:val="26"/>
                    </w:rPr>
                  </w:rPrChange>
                </w:rPr>
                <w:t>Read, Edit</w:t>
              </w:r>
            </w:ins>
          </w:p>
        </w:tc>
      </w:tr>
      <w:tr w:rsidR="00771246" w:rsidRPr="00657B96" w:rsidTr="00227BA2">
        <w:trPr>
          <w:trHeight w:val="255"/>
          <w:ins w:id="7287" w:author="DuyNgo" w:date="2012-08-10T07:43:00Z"/>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657B96" w:rsidRDefault="00771246" w:rsidP="00227BA2">
            <w:pPr>
              <w:shd w:val="clear" w:color="FFFFCC" w:fill="FFFFFF"/>
              <w:spacing w:before="100" w:beforeAutospacing="1" w:after="100" w:afterAutospacing="1" w:line="240" w:lineRule="auto"/>
              <w:rPr>
                <w:ins w:id="7288" w:author="DuyNgo" w:date="2012-08-10T07:43:00Z"/>
                <w:rFonts w:ascii="Times New Roman" w:hAnsi="Times New Roman" w:cs="Times New Roman"/>
                <w:sz w:val="24"/>
                <w:szCs w:val="24"/>
                <w:rPrChange w:id="7289" w:author="DuyNgo" w:date="2012-08-10T08:15:00Z">
                  <w:rPr>
                    <w:ins w:id="7290" w:author="DuyNgo" w:date="2012-08-10T07:43:00Z"/>
                    <w:rFonts w:ascii="Times New Roman" w:hAnsi="Times New Roman" w:cs="Tahoma"/>
                    <w:color w:val="000000"/>
                    <w:sz w:val="24"/>
                    <w:szCs w:val="20"/>
                  </w:rPr>
                </w:rPrChange>
              </w:rPr>
            </w:pPr>
            <w:ins w:id="7291" w:author="DuyNgo" w:date="2012-08-10T07:43:00Z">
              <w:r w:rsidRPr="00657B96">
                <w:rPr>
                  <w:rFonts w:ascii="Times New Roman" w:hAnsi="Times New Roman" w:cs="Times New Roman"/>
                  <w:sz w:val="24"/>
                  <w:szCs w:val="24"/>
                  <w:rPrChange w:id="7292" w:author="DuyNgo" w:date="2012-08-10T08:15:00Z">
                    <w:rPr>
                      <w:rFonts w:ascii="Times New Roman" w:eastAsiaTheme="majorEastAsia" w:hAnsi="Times New Roman" w:cstheme="majorBidi"/>
                      <w:b/>
                      <w:bCs/>
                      <w:color w:val="4F81BD" w:themeColor="accent1"/>
                      <w:sz w:val="24"/>
                      <w:szCs w:val="26"/>
                    </w:rPr>
                  </w:rPrChange>
                </w:rPr>
                <w:t>Project Full Control</w:t>
              </w:r>
            </w:ins>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657B96" w:rsidRDefault="00771246" w:rsidP="00227BA2">
            <w:pPr>
              <w:shd w:val="clear" w:color="FFFFCC" w:fill="FFFFFF"/>
              <w:spacing w:before="100" w:beforeAutospacing="1" w:after="100" w:afterAutospacing="1" w:line="240" w:lineRule="auto"/>
              <w:rPr>
                <w:ins w:id="7293" w:author="DuyNgo" w:date="2012-08-10T07:43:00Z"/>
                <w:rFonts w:ascii="Times New Roman" w:hAnsi="Times New Roman" w:cs="Times New Roman"/>
                <w:sz w:val="24"/>
                <w:szCs w:val="24"/>
                <w:rPrChange w:id="7294" w:author="DuyNgo" w:date="2012-08-10T08:15:00Z">
                  <w:rPr>
                    <w:ins w:id="7295" w:author="DuyNgo" w:date="2012-08-10T07:43:00Z"/>
                    <w:rFonts w:ascii="Times New Roman" w:hAnsi="Times New Roman" w:cs="Tahoma"/>
                    <w:color w:val="000000"/>
                    <w:sz w:val="24"/>
                    <w:szCs w:val="20"/>
                  </w:rPr>
                </w:rPrChange>
              </w:rPr>
            </w:pPr>
            <w:ins w:id="7296" w:author="DuyNgo" w:date="2012-08-10T07:43:00Z">
              <w:r w:rsidRPr="00657B96">
                <w:rPr>
                  <w:rFonts w:ascii="Times New Roman" w:hAnsi="Times New Roman" w:cs="Times New Roman"/>
                  <w:sz w:val="24"/>
                  <w:szCs w:val="24"/>
                  <w:rPrChange w:id="7297" w:author="DuyNgo" w:date="2012-08-10T08:15:00Z">
                    <w:rPr>
                      <w:rFonts w:ascii="Times New Roman" w:eastAsiaTheme="majorEastAsia" w:hAnsi="Times New Roman" w:cstheme="majorBidi"/>
                      <w:b/>
                      <w:bCs/>
                      <w:color w:val="4F81BD" w:themeColor="accent1"/>
                      <w:sz w:val="24"/>
                      <w:szCs w:val="26"/>
                    </w:rPr>
                  </w:rPrChange>
                </w:rPr>
                <w:t>New, Read, Edit,Delete</w:t>
              </w:r>
            </w:ins>
          </w:p>
        </w:tc>
      </w:tr>
      <w:tr w:rsidR="00771246" w:rsidRPr="00657B96" w:rsidTr="00227BA2">
        <w:trPr>
          <w:trHeight w:val="255"/>
          <w:ins w:id="7298" w:author="DuyNgo" w:date="2012-08-10T07:43:00Z"/>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657B96" w:rsidRDefault="00771246" w:rsidP="00227BA2">
            <w:pPr>
              <w:shd w:val="clear" w:color="FFFFCC" w:fill="FFFFFF"/>
              <w:spacing w:before="100" w:beforeAutospacing="1" w:after="100" w:afterAutospacing="1" w:line="240" w:lineRule="auto"/>
              <w:rPr>
                <w:ins w:id="7299" w:author="DuyNgo" w:date="2012-08-10T07:43:00Z"/>
                <w:rFonts w:ascii="Times New Roman" w:hAnsi="Times New Roman" w:cs="Times New Roman"/>
                <w:sz w:val="24"/>
                <w:szCs w:val="24"/>
                <w:rPrChange w:id="7300" w:author="DuyNgo" w:date="2012-08-10T08:15:00Z">
                  <w:rPr>
                    <w:ins w:id="7301" w:author="DuyNgo" w:date="2012-08-10T07:43:00Z"/>
                    <w:rFonts w:ascii="Times New Roman" w:hAnsi="Times New Roman" w:cs="Tahoma"/>
                    <w:color w:val="000000"/>
                    <w:sz w:val="24"/>
                    <w:szCs w:val="20"/>
                  </w:rPr>
                </w:rPrChange>
              </w:rPr>
            </w:pPr>
            <w:ins w:id="7302" w:author="DuyNgo" w:date="2012-08-10T07:43:00Z">
              <w:r w:rsidRPr="00657B96">
                <w:rPr>
                  <w:rFonts w:ascii="Times New Roman" w:hAnsi="Times New Roman" w:cs="Times New Roman"/>
                  <w:sz w:val="24"/>
                  <w:szCs w:val="24"/>
                  <w:rPrChange w:id="7303" w:author="DuyNgo" w:date="2012-08-10T08:15:00Z">
                    <w:rPr>
                      <w:rFonts w:ascii="Times New Roman" w:eastAsiaTheme="majorEastAsia" w:hAnsi="Times New Roman" w:cstheme="majorBidi"/>
                      <w:b/>
                      <w:bCs/>
                      <w:color w:val="4F81BD" w:themeColor="accent1"/>
                      <w:sz w:val="24"/>
                      <w:szCs w:val="26"/>
                    </w:rPr>
                  </w:rPrChange>
                </w:rPr>
                <w:t>No Acess</w:t>
              </w:r>
            </w:ins>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657B96" w:rsidRDefault="00771246" w:rsidP="00227BA2">
            <w:pPr>
              <w:shd w:val="clear" w:color="FFFFCC" w:fill="FFFFFF"/>
              <w:spacing w:before="100" w:beforeAutospacing="1" w:after="100" w:afterAutospacing="1" w:line="240" w:lineRule="auto"/>
              <w:rPr>
                <w:ins w:id="7304" w:author="DuyNgo" w:date="2012-08-10T07:43:00Z"/>
                <w:rFonts w:ascii="Times New Roman" w:hAnsi="Times New Roman" w:cs="Times New Roman"/>
                <w:sz w:val="24"/>
                <w:szCs w:val="24"/>
                <w:rPrChange w:id="7305" w:author="DuyNgo" w:date="2012-08-10T08:15:00Z">
                  <w:rPr>
                    <w:ins w:id="7306" w:author="DuyNgo" w:date="2012-08-10T07:43:00Z"/>
                    <w:rFonts w:ascii="Times New Roman" w:hAnsi="Times New Roman" w:cs="Tahoma"/>
                    <w:color w:val="000000"/>
                    <w:sz w:val="24"/>
                    <w:szCs w:val="20"/>
                  </w:rPr>
                </w:rPrChange>
              </w:rPr>
            </w:pPr>
            <w:ins w:id="7307" w:author="DuyNgo" w:date="2012-08-10T07:43:00Z">
              <w:r w:rsidRPr="00657B96">
                <w:rPr>
                  <w:rFonts w:ascii="Times New Roman" w:hAnsi="Times New Roman" w:cs="Times New Roman"/>
                  <w:sz w:val="24"/>
                  <w:szCs w:val="24"/>
                  <w:rPrChange w:id="7308" w:author="DuyNgo" w:date="2012-08-10T08:15:00Z">
                    <w:rPr>
                      <w:rFonts w:ascii="Times New Roman" w:eastAsiaTheme="majorEastAsia" w:hAnsi="Times New Roman" w:cstheme="majorBidi"/>
                      <w:b/>
                      <w:bCs/>
                      <w:color w:val="4F81BD" w:themeColor="accent1"/>
                      <w:sz w:val="24"/>
                      <w:szCs w:val="26"/>
                    </w:rPr>
                  </w:rPrChange>
                </w:rPr>
                <w:t>N/A</w:t>
              </w:r>
            </w:ins>
          </w:p>
        </w:tc>
      </w:tr>
    </w:tbl>
    <w:p w:rsidR="00771246" w:rsidRPr="00657B96" w:rsidRDefault="00141CCE">
      <w:pPr>
        <w:pStyle w:val="Heading3"/>
        <w:rPr>
          <w:ins w:id="7309" w:author="DuyNgo" w:date="2012-08-10T07:43:00Z"/>
          <w:rFonts w:ascii="Times New Roman" w:hAnsi="Times New Roman" w:cs="Times New Roman"/>
          <w:sz w:val="24"/>
          <w:szCs w:val="24"/>
          <w:rPrChange w:id="7310" w:author="DuyNgo" w:date="2012-08-10T08:15:00Z">
            <w:rPr>
              <w:ins w:id="7311" w:author="DuyNgo" w:date="2012-08-10T07:43:00Z"/>
            </w:rPr>
          </w:rPrChange>
        </w:rPr>
        <w:pPrChange w:id="7312" w:author="DuyNgo" w:date="2012-08-10T07:52:00Z">
          <w:pPr>
            <w:pStyle w:val="Heading2"/>
            <w:keepLines w:val="0"/>
            <w:numPr>
              <w:ilvl w:val="1"/>
              <w:numId w:val="103"/>
            </w:numPr>
            <w:tabs>
              <w:tab w:val="num" w:pos="1026"/>
            </w:tabs>
            <w:ind w:left="1026" w:hanging="576"/>
          </w:pPr>
        </w:pPrChange>
      </w:pPr>
      <w:bookmarkStart w:id="7313" w:name="_Toc327466330"/>
      <w:bookmarkStart w:id="7314" w:name="_Toc332774868"/>
      <w:ins w:id="7315" w:author="DuyNgo" w:date="2012-08-10T07:52:00Z">
        <w:r w:rsidRPr="00657B96">
          <w:rPr>
            <w:rFonts w:ascii="Times New Roman" w:hAnsi="Times New Roman" w:cs="Times New Roman"/>
            <w:sz w:val="24"/>
            <w:szCs w:val="24"/>
            <w:rPrChange w:id="7316" w:author="DuyNgo" w:date="2012-08-10T08:15:00Z">
              <w:rPr/>
            </w:rPrChange>
          </w:rPr>
          <w:lastRenderedPageBreak/>
          <w:t xml:space="preserve">6.2 </w:t>
        </w:r>
      </w:ins>
      <w:ins w:id="7317" w:author="DuyNgo" w:date="2012-08-10T07:43:00Z">
        <w:r w:rsidR="00771246" w:rsidRPr="00657B96">
          <w:rPr>
            <w:rFonts w:ascii="Times New Roman" w:hAnsi="Times New Roman" w:cs="Times New Roman"/>
            <w:sz w:val="24"/>
            <w:szCs w:val="24"/>
            <w:rPrChange w:id="7318" w:author="DuyNgo" w:date="2012-08-10T08:15:00Z">
              <w:rPr/>
            </w:rPrChange>
          </w:rPr>
          <w:t>Security Group</w:t>
        </w:r>
        <w:bookmarkEnd w:id="7313"/>
        <w:bookmarkEnd w:id="7314"/>
      </w:ins>
    </w:p>
    <w:tbl>
      <w:tblPr>
        <w:tblW w:w="0" w:type="auto"/>
        <w:tblInd w:w="399" w:type="dxa"/>
        <w:tblCellMar>
          <w:left w:w="0" w:type="dxa"/>
          <w:right w:w="0" w:type="dxa"/>
        </w:tblCellMar>
        <w:tblLook w:val="04A0" w:firstRow="1" w:lastRow="0" w:firstColumn="1" w:lastColumn="0" w:noHBand="0" w:noVBand="1"/>
      </w:tblPr>
      <w:tblGrid>
        <w:gridCol w:w="3239"/>
        <w:gridCol w:w="5380"/>
      </w:tblGrid>
      <w:tr w:rsidR="00771246" w:rsidRPr="00657B96" w:rsidTr="00227BA2">
        <w:trPr>
          <w:ins w:id="7319" w:author="DuyNgo" w:date="2012-08-10T07:43:00Z"/>
        </w:trPr>
        <w:tc>
          <w:tcPr>
            <w:tcW w:w="3253" w:type="dxa"/>
            <w:tcBorders>
              <w:top w:val="single" w:sz="8" w:space="0" w:color="4F81BD"/>
              <w:left w:val="single" w:sz="8" w:space="0" w:color="4F81BD"/>
              <w:bottom w:val="single" w:sz="8" w:space="0" w:color="4F81BD"/>
              <w:right w:val="single" w:sz="8" w:space="0" w:color="4F81BD"/>
            </w:tcBorders>
            <w:shd w:val="clear" w:color="auto" w:fill="4F81BD"/>
            <w:tcMar>
              <w:top w:w="29" w:type="dxa"/>
              <w:left w:w="115" w:type="dxa"/>
              <w:bottom w:w="29" w:type="dxa"/>
              <w:right w:w="115" w:type="dxa"/>
            </w:tcMar>
            <w:hideMark/>
          </w:tcPr>
          <w:p w:rsidR="00771246" w:rsidRPr="00657B96" w:rsidRDefault="00771246" w:rsidP="00227BA2">
            <w:pPr>
              <w:rPr>
                <w:ins w:id="7320" w:author="DuyNgo" w:date="2012-08-10T07:43:00Z"/>
                <w:rFonts w:ascii="Times New Roman" w:hAnsi="Times New Roman" w:cs="Times New Roman"/>
                <w:color w:val="FFFFFF"/>
                <w:sz w:val="24"/>
                <w:szCs w:val="24"/>
                <w:rPrChange w:id="7321" w:author="DuyNgo" w:date="2012-08-10T08:15:00Z">
                  <w:rPr>
                    <w:ins w:id="7322" w:author="DuyNgo" w:date="2012-08-10T07:43:00Z"/>
                    <w:rFonts w:ascii="Times New Roman" w:hAnsi="Times New Roman"/>
                    <w:color w:val="FFFFFF"/>
                    <w:sz w:val="24"/>
                  </w:rPr>
                </w:rPrChange>
              </w:rPr>
            </w:pPr>
            <w:ins w:id="7323" w:author="DuyNgo" w:date="2012-08-10T07:43:00Z">
              <w:r w:rsidRPr="00657B96">
                <w:rPr>
                  <w:rFonts w:ascii="Times New Roman" w:hAnsi="Times New Roman" w:cs="Times New Roman"/>
                  <w:color w:val="FFFFFF"/>
                  <w:sz w:val="24"/>
                  <w:szCs w:val="24"/>
                  <w:rPrChange w:id="7324" w:author="DuyNgo" w:date="2012-08-10T08:15:00Z">
                    <w:rPr>
                      <w:rFonts w:ascii="Times New Roman" w:eastAsiaTheme="majorEastAsia" w:hAnsi="Times New Roman" w:cstheme="majorBidi"/>
                      <w:b/>
                      <w:bCs/>
                      <w:color w:val="FFFFFF"/>
                      <w:sz w:val="24"/>
                      <w:szCs w:val="26"/>
                    </w:rPr>
                  </w:rPrChange>
                </w:rPr>
                <w:t>Name</w:t>
              </w:r>
            </w:ins>
          </w:p>
        </w:tc>
        <w:tc>
          <w:tcPr>
            <w:tcW w:w="6311" w:type="dxa"/>
            <w:tcBorders>
              <w:top w:val="single" w:sz="8" w:space="0" w:color="4F81BD"/>
              <w:left w:val="nil"/>
              <w:bottom w:val="single" w:sz="8" w:space="0" w:color="4F81BD"/>
              <w:right w:val="single" w:sz="8" w:space="0" w:color="4F81BD"/>
            </w:tcBorders>
            <w:shd w:val="clear" w:color="auto" w:fill="4F81BD"/>
            <w:tcMar>
              <w:top w:w="29" w:type="dxa"/>
              <w:left w:w="115" w:type="dxa"/>
              <w:bottom w:w="29" w:type="dxa"/>
              <w:right w:w="115" w:type="dxa"/>
            </w:tcMar>
            <w:hideMark/>
          </w:tcPr>
          <w:p w:rsidR="00771246" w:rsidRPr="00657B96" w:rsidRDefault="00771246" w:rsidP="00227BA2">
            <w:pPr>
              <w:rPr>
                <w:ins w:id="7325" w:author="DuyNgo" w:date="2012-08-10T07:43:00Z"/>
                <w:rFonts w:ascii="Times New Roman" w:hAnsi="Times New Roman" w:cs="Times New Roman"/>
                <w:b/>
                <w:bCs/>
                <w:color w:val="FFFFFF"/>
                <w:sz w:val="24"/>
                <w:szCs w:val="24"/>
                <w:rPrChange w:id="7326" w:author="DuyNgo" w:date="2012-08-10T08:15:00Z">
                  <w:rPr>
                    <w:ins w:id="7327" w:author="DuyNgo" w:date="2012-08-10T07:43:00Z"/>
                    <w:rFonts w:ascii="Times New Roman" w:hAnsi="Times New Roman"/>
                    <w:b/>
                    <w:bCs/>
                    <w:color w:val="FFFFFF"/>
                    <w:sz w:val="24"/>
                  </w:rPr>
                </w:rPrChange>
              </w:rPr>
            </w:pPr>
            <w:ins w:id="7328" w:author="DuyNgo" w:date="2012-08-10T07:43:00Z">
              <w:r w:rsidRPr="00657B96">
                <w:rPr>
                  <w:rFonts w:ascii="Times New Roman" w:hAnsi="Times New Roman" w:cs="Times New Roman"/>
                  <w:b/>
                  <w:bCs/>
                  <w:color w:val="FFFFFF"/>
                  <w:sz w:val="24"/>
                  <w:szCs w:val="24"/>
                  <w:rPrChange w:id="7329" w:author="DuyNgo" w:date="2012-08-10T08:15:00Z">
                    <w:rPr>
                      <w:rFonts w:ascii="Times New Roman" w:eastAsiaTheme="majorEastAsia" w:hAnsi="Times New Roman" w:cstheme="majorBidi"/>
                      <w:b/>
                      <w:bCs/>
                      <w:color w:val="FFFFFF"/>
                      <w:sz w:val="24"/>
                      <w:szCs w:val="26"/>
                    </w:rPr>
                  </w:rPrChange>
                </w:rPr>
                <w:t>Description</w:t>
              </w:r>
            </w:ins>
          </w:p>
        </w:tc>
      </w:tr>
      <w:tr w:rsidR="00771246" w:rsidRPr="00657B96" w:rsidTr="00227BA2">
        <w:trPr>
          <w:ins w:id="7330" w:author="DuyNgo" w:date="2012-08-10T07:43:00Z"/>
        </w:trPr>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657B96" w:rsidRDefault="00771246" w:rsidP="00227BA2">
            <w:pPr>
              <w:rPr>
                <w:ins w:id="7331" w:author="DuyNgo" w:date="2012-08-10T07:43:00Z"/>
                <w:rFonts w:ascii="Times New Roman" w:hAnsi="Times New Roman" w:cs="Times New Roman"/>
                <w:sz w:val="24"/>
                <w:szCs w:val="24"/>
                <w:rPrChange w:id="7332" w:author="DuyNgo" w:date="2012-08-10T08:15:00Z">
                  <w:rPr>
                    <w:ins w:id="7333" w:author="DuyNgo" w:date="2012-08-10T07:43:00Z"/>
                    <w:rFonts w:ascii="Times New Roman" w:hAnsi="Times New Roman"/>
                    <w:sz w:val="24"/>
                  </w:rPr>
                </w:rPrChange>
              </w:rPr>
            </w:pPr>
            <w:ins w:id="7334" w:author="DuyNgo" w:date="2012-08-10T07:43:00Z">
              <w:r w:rsidRPr="00657B96">
                <w:rPr>
                  <w:rFonts w:ascii="Times New Roman" w:hAnsi="Times New Roman" w:cs="Times New Roman"/>
                  <w:sz w:val="24"/>
                  <w:szCs w:val="24"/>
                  <w:rPrChange w:id="7335" w:author="DuyNgo" w:date="2012-08-10T08:15:00Z">
                    <w:rPr>
                      <w:rFonts w:ascii="Times New Roman" w:eastAsiaTheme="majorEastAsia" w:hAnsi="Times New Roman" w:cstheme="majorBidi"/>
                      <w:b/>
                      <w:bCs/>
                      <w:color w:val="4F81BD" w:themeColor="accent1"/>
                      <w:sz w:val="24"/>
                      <w:szCs w:val="26"/>
                    </w:rPr>
                  </w:rPrChange>
                </w:rPr>
                <w:t>[Setup.Admin]</w:t>
              </w:r>
            </w:ins>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657B96" w:rsidRDefault="00771246" w:rsidP="00227BA2">
            <w:pPr>
              <w:shd w:val="clear" w:color="FFFFCC" w:fill="FFFFFF"/>
              <w:spacing w:before="100" w:beforeAutospacing="1" w:after="100" w:afterAutospacing="1" w:line="240" w:lineRule="auto"/>
              <w:rPr>
                <w:ins w:id="7336" w:author="DuyNgo" w:date="2012-08-10T07:43:00Z"/>
                <w:rFonts w:ascii="Times New Roman" w:hAnsi="Times New Roman" w:cs="Times New Roman"/>
                <w:sz w:val="24"/>
                <w:szCs w:val="24"/>
                <w:rPrChange w:id="7337" w:author="DuyNgo" w:date="2012-08-10T08:15:00Z">
                  <w:rPr>
                    <w:ins w:id="7338" w:author="DuyNgo" w:date="2012-08-10T07:43:00Z"/>
                    <w:rFonts w:ascii="Times New Roman" w:hAnsi="Times New Roman" w:cs="Tahoma"/>
                    <w:color w:val="000000"/>
                    <w:sz w:val="24"/>
                    <w:szCs w:val="20"/>
                  </w:rPr>
                </w:rPrChange>
              </w:rPr>
            </w:pPr>
            <w:ins w:id="7339" w:author="DuyNgo" w:date="2012-08-10T07:43:00Z">
              <w:r w:rsidRPr="00657B96">
                <w:rPr>
                  <w:rFonts w:ascii="Times New Roman" w:hAnsi="Times New Roman" w:cs="Times New Roman"/>
                  <w:color w:val="000000"/>
                  <w:sz w:val="24"/>
                  <w:szCs w:val="24"/>
                  <w:rPrChange w:id="7340" w:author="DuyNgo" w:date="2012-08-10T08:15:00Z">
                    <w:rPr>
                      <w:rFonts w:ascii="Times New Roman" w:eastAsiaTheme="majorEastAsia" w:hAnsi="Times New Roman" w:cstheme="majorBidi"/>
                      <w:b/>
                      <w:bCs/>
                      <w:color w:val="000000"/>
                      <w:sz w:val="24"/>
                      <w:szCs w:val="26"/>
                    </w:rPr>
                  </w:rPrChange>
                </w:rPr>
                <w:t>Administrator is responsible to manage system, users, projects.</w:t>
              </w:r>
            </w:ins>
          </w:p>
        </w:tc>
      </w:tr>
      <w:tr w:rsidR="00771246" w:rsidRPr="00657B96" w:rsidTr="00227BA2">
        <w:trPr>
          <w:ins w:id="7341" w:author="DuyNgo" w:date="2012-08-10T07:43:00Z"/>
        </w:trPr>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657B96" w:rsidRDefault="00771246" w:rsidP="00227BA2">
            <w:pPr>
              <w:shd w:val="clear" w:color="FFFFCC" w:fill="FFFFFF"/>
              <w:spacing w:before="100" w:beforeAutospacing="1" w:after="100" w:afterAutospacing="1" w:line="240" w:lineRule="auto"/>
              <w:rPr>
                <w:ins w:id="7342" w:author="DuyNgo" w:date="2012-08-10T07:43:00Z"/>
                <w:rFonts w:ascii="Times New Roman" w:hAnsi="Times New Roman" w:cs="Times New Roman"/>
                <w:sz w:val="24"/>
                <w:szCs w:val="24"/>
                <w:rPrChange w:id="7343" w:author="DuyNgo" w:date="2012-08-10T08:15:00Z">
                  <w:rPr>
                    <w:ins w:id="7344" w:author="DuyNgo" w:date="2012-08-10T07:43:00Z"/>
                    <w:rFonts w:ascii="Times New Roman" w:hAnsi="Times New Roman" w:cs="Tahoma"/>
                    <w:color w:val="000000"/>
                    <w:sz w:val="24"/>
                    <w:szCs w:val="20"/>
                  </w:rPr>
                </w:rPrChange>
              </w:rPr>
            </w:pPr>
            <w:ins w:id="7345" w:author="DuyNgo" w:date="2012-08-10T07:43:00Z">
              <w:r w:rsidRPr="00657B96">
                <w:rPr>
                  <w:rFonts w:ascii="Times New Roman" w:hAnsi="Times New Roman" w:cs="Times New Roman"/>
                  <w:sz w:val="24"/>
                  <w:szCs w:val="24"/>
                  <w:rPrChange w:id="7346" w:author="DuyNgo" w:date="2012-08-10T08:15:00Z">
                    <w:rPr>
                      <w:rFonts w:ascii="Times New Roman" w:eastAsiaTheme="majorEastAsia" w:hAnsi="Times New Roman" w:cstheme="majorBidi"/>
                      <w:b/>
                      <w:bCs/>
                      <w:color w:val="4F81BD" w:themeColor="accent1"/>
                      <w:sz w:val="24"/>
                      <w:szCs w:val="26"/>
                    </w:rPr>
                  </w:rPrChange>
                </w:rPr>
                <w:t xml:space="preserve">[User]                                        </w:t>
              </w:r>
            </w:ins>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657B96" w:rsidRDefault="00771246" w:rsidP="00227BA2">
            <w:pPr>
              <w:shd w:val="clear" w:color="FFFFCC" w:fill="FFFFFF"/>
              <w:spacing w:before="100" w:beforeAutospacing="1" w:after="100" w:afterAutospacing="1" w:line="240" w:lineRule="auto"/>
              <w:rPr>
                <w:ins w:id="7347" w:author="DuyNgo" w:date="2012-08-10T07:43:00Z"/>
                <w:rFonts w:ascii="Times New Roman" w:hAnsi="Times New Roman" w:cs="Times New Roman"/>
                <w:sz w:val="24"/>
                <w:szCs w:val="24"/>
                <w:rPrChange w:id="7348" w:author="DuyNgo" w:date="2012-08-10T08:15:00Z">
                  <w:rPr>
                    <w:ins w:id="7349" w:author="DuyNgo" w:date="2012-08-10T07:43:00Z"/>
                    <w:rFonts w:ascii="Times New Roman" w:hAnsi="Times New Roman" w:cs="Tahoma"/>
                    <w:color w:val="000000"/>
                    <w:sz w:val="24"/>
                    <w:szCs w:val="20"/>
                  </w:rPr>
                </w:rPrChange>
              </w:rPr>
            </w:pPr>
            <w:ins w:id="7350" w:author="DuyNgo" w:date="2012-08-10T07:43:00Z">
              <w:r w:rsidRPr="00657B96">
                <w:rPr>
                  <w:rFonts w:ascii="Times New Roman" w:hAnsi="Times New Roman" w:cs="Times New Roman"/>
                  <w:sz w:val="24"/>
                  <w:szCs w:val="24"/>
                  <w:rPrChange w:id="7351" w:author="DuyNgo" w:date="2012-08-10T08:15:00Z">
                    <w:rPr>
                      <w:rFonts w:ascii="Times New Roman" w:eastAsiaTheme="majorEastAsia" w:hAnsi="Times New Roman" w:cstheme="majorBidi"/>
                      <w:b/>
                      <w:bCs/>
                      <w:color w:val="4F81BD" w:themeColor="accent1"/>
                      <w:sz w:val="24"/>
                      <w:szCs w:val="26"/>
                    </w:rPr>
                  </w:rPrChange>
                </w:rPr>
                <w:t>User can be member or PM of a project.</w:t>
              </w:r>
            </w:ins>
          </w:p>
        </w:tc>
      </w:tr>
      <w:tr w:rsidR="00771246" w:rsidRPr="00657B96" w:rsidTr="00227BA2">
        <w:trPr>
          <w:ins w:id="7352" w:author="DuyNgo" w:date="2012-08-10T07:43:00Z"/>
        </w:trPr>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657B96" w:rsidRDefault="00771246" w:rsidP="00227BA2">
            <w:pPr>
              <w:shd w:val="clear" w:color="FFFFCC" w:fill="FFFFFF"/>
              <w:spacing w:before="100" w:beforeAutospacing="1" w:after="100" w:afterAutospacing="1" w:line="240" w:lineRule="auto"/>
              <w:rPr>
                <w:ins w:id="7353" w:author="DuyNgo" w:date="2012-08-10T07:43:00Z"/>
                <w:rFonts w:ascii="Times New Roman" w:hAnsi="Times New Roman" w:cs="Times New Roman"/>
                <w:sz w:val="24"/>
                <w:szCs w:val="24"/>
                <w:rPrChange w:id="7354" w:author="DuyNgo" w:date="2012-08-10T08:15:00Z">
                  <w:rPr>
                    <w:ins w:id="7355" w:author="DuyNgo" w:date="2012-08-10T07:43:00Z"/>
                    <w:rFonts w:ascii="Times New Roman" w:hAnsi="Times New Roman" w:cs="Tahoma"/>
                    <w:color w:val="000000"/>
                    <w:sz w:val="24"/>
                    <w:szCs w:val="20"/>
                  </w:rPr>
                </w:rPrChange>
              </w:rPr>
            </w:pPr>
            <w:ins w:id="7356" w:author="DuyNgo" w:date="2012-08-10T07:43:00Z">
              <w:r w:rsidRPr="00657B96">
                <w:rPr>
                  <w:rFonts w:ascii="Times New Roman" w:hAnsi="Times New Roman" w:cs="Times New Roman"/>
                  <w:sz w:val="24"/>
                  <w:szCs w:val="24"/>
                  <w:rPrChange w:id="7357" w:author="DuyNgo" w:date="2012-08-10T08:15:00Z">
                    <w:rPr>
                      <w:rFonts w:ascii="Times New Roman" w:eastAsiaTheme="majorEastAsia" w:hAnsi="Times New Roman" w:cstheme="majorBidi"/>
                      <w:b/>
                      <w:bCs/>
                      <w:color w:val="4F81BD" w:themeColor="accent1"/>
                      <w:sz w:val="24"/>
                      <w:szCs w:val="26"/>
                    </w:rPr>
                  </w:rPrChange>
                </w:rPr>
                <w:t>[Project.Manager]</w:t>
              </w:r>
            </w:ins>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657B96" w:rsidRDefault="00771246" w:rsidP="00227BA2">
            <w:pPr>
              <w:shd w:val="clear" w:color="FFFFCC" w:fill="FFFFFF"/>
              <w:spacing w:before="100" w:beforeAutospacing="1" w:after="100" w:afterAutospacing="1" w:line="240" w:lineRule="auto"/>
              <w:rPr>
                <w:ins w:id="7358" w:author="DuyNgo" w:date="2012-08-10T07:43:00Z"/>
                <w:rFonts w:ascii="Times New Roman" w:hAnsi="Times New Roman" w:cs="Times New Roman"/>
                <w:sz w:val="24"/>
                <w:szCs w:val="24"/>
                <w:rPrChange w:id="7359" w:author="DuyNgo" w:date="2012-08-10T08:15:00Z">
                  <w:rPr>
                    <w:ins w:id="7360" w:author="DuyNgo" w:date="2012-08-10T07:43:00Z"/>
                    <w:rFonts w:ascii="Times New Roman" w:hAnsi="Times New Roman" w:cs="Tahoma"/>
                    <w:color w:val="000000"/>
                    <w:sz w:val="24"/>
                    <w:szCs w:val="20"/>
                  </w:rPr>
                </w:rPrChange>
              </w:rPr>
            </w:pPr>
            <w:ins w:id="7361" w:author="DuyNgo" w:date="2012-08-10T07:43:00Z">
              <w:r w:rsidRPr="00657B96">
                <w:rPr>
                  <w:rFonts w:ascii="Times New Roman" w:hAnsi="Times New Roman" w:cs="Times New Roman"/>
                  <w:color w:val="000000"/>
                  <w:sz w:val="24"/>
                  <w:szCs w:val="24"/>
                  <w:rPrChange w:id="7362" w:author="DuyNgo" w:date="2012-08-10T08:15:00Z">
                    <w:rPr>
                      <w:rFonts w:ascii="Times New Roman" w:eastAsiaTheme="majorEastAsia" w:hAnsi="Times New Roman" w:cstheme="majorBidi"/>
                      <w:b/>
                      <w:bCs/>
                      <w:color w:val="000000"/>
                      <w:sz w:val="24"/>
                      <w:szCs w:val="26"/>
                    </w:rPr>
                  </w:rPrChange>
                </w:rPr>
                <w:t>PMs are allowed to have full access to their projects.</w:t>
              </w:r>
            </w:ins>
          </w:p>
        </w:tc>
      </w:tr>
    </w:tbl>
    <w:p w:rsidR="00771246" w:rsidRPr="00657B96" w:rsidRDefault="00771246">
      <w:pPr>
        <w:pStyle w:val="Heading2"/>
        <w:numPr>
          <w:ilvl w:val="0"/>
          <w:numId w:val="121"/>
        </w:numPr>
        <w:ind w:left="360"/>
        <w:rPr>
          <w:ins w:id="7363" w:author="DuyNgo" w:date="2012-08-10T07:43:00Z"/>
          <w:rFonts w:ascii="Times New Roman" w:hAnsi="Times New Roman" w:cs="Times New Roman"/>
          <w:sz w:val="24"/>
          <w:szCs w:val="24"/>
          <w:rPrChange w:id="7364" w:author="DuyNgo" w:date="2012-08-10T08:15:00Z">
            <w:rPr>
              <w:ins w:id="7365" w:author="DuyNgo" w:date="2012-08-10T07:43:00Z"/>
            </w:rPr>
          </w:rPrChange>
        </w:rPr>
        <w:pPrChange w:id="7366" w:author="DuyNgo" w:date="2012-08-10T07:52:00Z">
          <w:pPr>
            <w:pStyle w:val="Heading1"/>
            <w:numPr>
              <w:numId w:val="92"/>
            </w:numPr>
            <w:tabs>
              <w:tab w:val="num" w:pos="432"/>
            </w:tabs>
            <w:ind w:left="432" w:hanging="432"/>
          </w:pPr>
        </w:pPrChange>
      </w:pPr>
      <w:bookmarkStart w:id="7367" w:name="_Toc327466332"/>
      <w:bookmarkStart w:id="7368" w:name="_Toc332774869"/>
      <w:ins w:id="7369" w:author="DuyNgo" w:date="2012-08-10T07:43:00Z">
        <w:r w:rsidRPr="00657B96">
          <w:rPr>
            <w:rFonts w:ascii="Times New Roman" w:hAnsi="Times New Roman" w:cs="Times New Roman"/>
            <w:sz w:val="24"/>
            <w:szCs w:val="24"/>
            <w:rPrChange w:id="7370" w:author="DuyNgo" w:date="2012-08-10T08:15:00Z">
              <w:rPr/>
            </w:rPrChange>
          </w:rPr>
          <w:t>Details function design</w:t>
        </w:r>
        <w:bookmarkEnd w:id="7367"/>
        <w:bookmarkEnd w:id="7368"/>
      </w:ins>
    </w:p>
    <w:p w:rsidR="00771246" w:rsidRPr="00657B96" w:rsidRDefault="00771246" w:rsidP="00771246">
      <w:pPr>
        <w:rPr>
          <w:ins w:id="7371" w:author="DuyNgo" w:date="2012-08-10T07:43:00Z"/>
          <w:rFonts w:ascii="Times New Roman" w:hAnsi="Times New Roman" w:cs="Times New Roman"/>
          <w:sz w:val="24"/>
          <w:szCs w:val="24"/>
          <w:rPrChange w:id="7372" w:author="DuyNgo" w:date="2012-08-10T08:15:00Z">
            <w:rPr>
              <w:ins w:id="7373" w:author="DuyNgo" w:date="2012-08-10T07:43:00Z"/>
              <w:rFonts w:ascii="Times New Roman" w:hAnsi="Times New Roman"/>
              <w:sz w:val="24"/>
            </w:rPr>
          </w:rPrChange>
        </w:rPr>
      </w:pPr>
    </w:p>
    <w:p w:rsidR="00771246" w:rsidRPr="00657B96" w:rsidRDefault="00771246" w:rsidP="00771246">
      <w:pPr>
        <w:pStyle w:val="Heading2"/>
        <w:numPr>
          <w:ilvl w:val="1"/>
          <w:numId w:val="92"/>
        </w:numPr>
        <w:rPr>
          <w:ins w:id="7374" w:author="DuyNgo" w:date="2012-08-10T07:43:00Z"/>
          <w:rFonts w:ascii="Times New Roman" w:hAnsi="Times New Roman" w:cs="Times New Roman"/>
          <w:sz w:val="24"/>
          <w:szCs w:val="24"/>
        </w:rPr>
      </w:pPr>
      <w:bookmarkStart w:id="7375" w:name="_Toc327466333"/>
      <w:bookmarkStart w:id="7376" w:name="_Toc332774870"/>
      <w:ins w:id="7377" w:author="DuyNgo" w:date="2012-08-10T07:43:00Z">
        <w:r w:rsidRPr="00657B96">
          <w:rPr>
            <w:rFonts w:ascii="Times New Roman" w:hAnsi="Times New Roman" w:cs="Times New Roman"/>
            <w:sz w:val="24"/>
            <w:szCs w:val="24"/>
            <w:rPrChange w:id="7378" w:author="DuyNgo" w:date="2012-08-10T08:15:00Z">
              <w:rPr>
                <w:rFonts w:ascii="Times New Roman" w:hAnsi="Times New Roman" w:cs="Times New Roman"/>
                <w:color w:val="365F91" w:themeColor="accent1" w:themeShade="BF"/>
                <w:sz w:val="24"/>
                <w:szCs w:val="24"/>
              </w:rPr>
            </w:rPrChange>
          </w:rPr>
          <w:t>Requirement _UC01 - Add Requirement Use Case</w:t>
        </w:r>
        <w:bookmarkEnd w:id="7375"/>
        <w:bookmarkEnd w:id="7376"/>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379" w:author="DuyNgo" w:date="2012-08-10T07:43:00Z"/>
          <w:rFonts w:ascii="Times New Roman" w:hAnsi="Times New Roman" w:cs="Times New Roman"/>
          <w:sz w:val="24"/>
          <w:szCs w:val="24"/>
        </w:rPr>
      </w:pPr>
      <w:bookmarkStart w:id="7380" w:name="_Toc327466334"/>
      <w:bookmarkStart w:id="7381" w:name="_Toc332774871"/>
      <w:ins w:id="7382" w:author="DuyNgo" w:date="2012-08-10T07:43:00Z">
        <w:r w:rsidRPr="00657B96">
          <w:rPr>
            <w:rFonts w:ascii="Times New Roman" w:hAnsi="Times New Roman" w:cs="Times New Roman"/>
            <w:sz w:val="24"/>
            <w:szCs w:val="24"/>
            <w:rPrChange w:id="7383" w:author="DuyNgo" w:date="2012-08-10T08:15:00Z">
              <w:rPr>
                <w:rFonts w:ascii="Times New Roman" w:hAnsi="Times New Roman" w:cs="Times New Roman"/>
                <w:color w:val="365F91" w:themeColor="accent1" w:themeShade="BF"/>
                <w:sz w:val="24"/>
                <w:szCs w:val="24"/>
              </w:rPr>
            </w:rPrChange>
          </w:rPr>
          <w:t>Class Diagram</w:t>
        </w:r>
        <w:bookmarkEnd w:id="7380"/>
        <w:bookmarkEnd w:id="7381"/>
      </w:ins>
    </w:p>
    <w:p w:rsidR="00771246" w:rsidRPr="00657B96" w:rsidRDefault="00771246" w:rsidP="00771246">
      <w:pPr>
        <w:ind w:firstLine="810"/>
        <w:rPr>
          <w:ins w:id="7384" w:author="DuyNgo" w:date="2012-08-10T07:43:00Z"/>
          <w:rFonts w:ascii="Times New Roman" w:hAnsi="Times New Roman" w:cs="Times New Roman"/>
          <w:sz w:val="24"/>
          <w:szCs w:val="24"/>
          <w:rPrChange w:id="7385" w:author="DuyNgo" w:date="2012-08-10T08:15:00Z">
            <w:rPr>
              <w:ins w:id="7386" w:author="DuyNgo" w:date="2012-08-10T07:43:00Z"/>
              <w:rFonts w:ascii="Times New Roman" w:hAnsi="Times New Roman"/>
              <w:sz w:val="24"/>
            </w:rPr>
          </w:rPrChange>
        </w:rPr>
      </w:pPr>
      <w:ins w:id="7387" w:author="DuyNgo" w:date="2012-08-10T07:43:00Z">
        <w:r w:rsidRPr="00657B96">
          <w:rPr>
            <w:rFonts w:ascii="Times New Roman" w:hAnsi="Times New Roman" w:cs="Times New Roman"/>
            <w:noProof/>
            <w:sz w:val="24"/>
            <w:szCs w:val="24"/>
            <w:lang w:eastAsia="ja-JP"/>
            <w:rPrChange w:id="7388">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033281D1" wp14:editId="43AAD43D">
              <wp:extent cx="4573456" cy="3344562"/>
              <wp:effectExtent l="0" t="0" r="0" b="8255"/>
              <wp:docPr id="6" name="Picture 6" descr="C:\Users\DuyNgo\Desktop\Capstone\SVN Trunk\Document\Design\Detail Design\Detail function design\DuyND\Requirement detail function design_Ad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yNgo\Desktop\Capstone\SVN Trunk\Document\Design\Detail Design\Detail function design\DuyND\Requirement detail function design_Add.gif"/>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74205" cy="3345110"/>
                      </a:xfrm>
                      <a:prstGeom prst="rect">
                        <a:avLst/>
                      </a:prstGeom>
                      <a:noFill/>
                      <a:ln>
                        <a:noFill/>
                      </a:ln>
                    </pic:spPr>
                  </pic:pic>
                </a:graphicData>
              </a:graphic>
            </wp:inline>
          </w:drawing>
        </w:r>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389" w:author="DuyNgo" w:date="2012-08-10T07:43:00Z"/>
          <w:rFonts w:ascii="Times New Roman" w:hAnsi="Times New Roman" w:cs="Times New Roman"/>
          <w:sz w:val="24"/>
          <w:szCs w:val="24"/>
        </w:rPr>
      </w:pPr>
      <w:bookmarkStart w:id="7390" w:name="_Toc327466335"/>
      <w:bookmarkStart w:id="7391" w:name="_Toc332774872"/>
      <w:ins w:id="7392" w:author="DuyNgo" w:date="2012-08-10T07:43:00Z">
        <w:r w:rsidRPr="00657B96">
          <w:rPr>
            <w:rFonts w:ascii="Times New Roman" w:hAnsi="Times New Roman" w:cs="Times New Roman"/>
            <w:sz w:val="24"/>
            <w:szCs w:val="24"/>
            <w:rPrChange w:id="7393" w:author="DuyNgo" w:date="2012-08-10T08:15:00Z">
              <w:rPr>
                <w:rFonts w:ascii="Times New Roman" w:hAnsi="Times New Roman" w:cs="Times New Roman"/>
                <w:color w:val="365F91" w:themeColor="accent1" w:themeShade="BF"/>
                <w:sz w:val="24"/>
                <w:szCs w:val="24"/>
              </w:rPr>
            </w:rPrChange>
          </w:rPr>
          <w:t>Sequence flow</w:t>
        </w:r>
        <w:bookmarkEnd w:id="7390"/>
        <w:bookmarkEnd w:id="7391"/>
      </w:ins>
    </w:p>
    <w:p w:rsidR="00771246" w:rsidRPr="00657B96" w:rsidRDefault="00771246" w:rsidP="00771246">
      <w:pPr>
        <w:ind w:firstLine="720"/>
        <w:rPr>
          <w:ins w:id="7394" w:author="DuyNgo" w:date="2012-08-10T07:43:00Z"/>
          <w:rFonts w:ascii="Times New Roman" w:hAnsi="Times New Roman" w:cs="Times New Roman"/>
          <w:sz w:val="24"/>
          <w:szCs w:val="24"/>
          <w:rPrChange w:id="7395" w:author="DuyNgo" w:date="2012-08-10T08:15:00Z">
            <w:rPr>
              <w:ins w:id="7396" w:author="DuyNgo" w:date="2012-08-10T07:43:00Z"/>
              <w:rFonts w:ascii="Times New Roman" w:hAnsi="Times New Roman"/>
              <w:sz w:val="24"/>
            </w:rPr>
          </w:rPrChange>
        </w:rPr>
      </w:pPr>
      <w:ins w:id="7397" w:author="DuyNgo" w:date="2012-08-10T07:43:00Z">
        <w:r w:rsidRPr="00657B96">
          <w:rPr>
            <w:rFonts w:ascii="Times New Roman" w:hAnsi="Times New Roman" w:cs="Times New Roman"/>
            <w:noProof/>
            <w:sz w:val="24"/>
            <w:szCs w:val="24"/>
            <w:lang w:eastAsia="ja-JP"/>
            <w:rPrChange w:id="7398">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0B9D138A" wp14:editId="2403446A">
              <wp:extent cx="5207633" cy="2067697"/>
              <wp:effectExtent l="0" t="0" r="0" b="8890"/>
              <wp:docPr id="7" name="Picture 7" descr="C:\Users\DuyNgo\Desktop\Capstone\SVN Trunk\Document\Design\Detail Design\Detail function design\DuyND\Requirement_SequenceDiagram_Ad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yNgo\Desktop\Capstone\SVN Trunk\Document\Design\Detail Design\Detail function design\DuyND\Requirement_SequenceDiagram_Add.gif"/>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04027" cy="2066265"/>
                      </a:xfrm>
                      <a:prstGeom prst="rect">
                        <a:avLst/>
                      </a:prstGeom>
                      <a:noFill/>
                      <a:ln>
                        <a:noFill/>
                      </a:ln>
                    </pic:spPr>
                  </pic:pic>
                </a:graphicData>
              </a:graphic>
            </wp:inline>
          </w:drawing>
        </w:r>
      </w:ins>
    </w:p>
    <w:p w:rsidR="00771246" w:rsidRPr="00657B96" w:rsidRDefault="00771246" w:rsidP="00771246">
      <w:pPr>
        <w:pStyle w:val="Heading2"/>
        <w:numPr>
          <w:ilvl w:val="1"/>
          <w:numId w:val="92"/>
        </w:numPr>
        <w:rPr>
          <w:ins w:id="7399" w:author="DuyNgo" w:date="2012-08-10T07:43:00Z"/>
          <w:rFonts w:ascii="Times New Roman" w:hAnsi="Times New Roman" w:cs="Times New Roman"/>
          <w:sz w:val="24"/>
          <w:szCs w:val="24"/>
        </w:rPr>
      </w:pPr>
      <w:bookmarkStart w:id="7400" w:name="_Toc327466336"/>
      <w:bookmarkStart w:id="7401" w:name="_Toc332774873"/>
      <w:ins w:id="7402" w:author="DuyNgo" w:date="2012-08-10T07:43:00Z">
        <w:r w:rsidRPr="00657B96">
          <w:rPr>
            <w:rFonts w:ascii="Times New Roman" w:hAnsi="Times New Roman" w:cs="Times New Roman"/>
            <w:sz w:val="24"/>
            <w:szCs w:val="24"/>
            <w:rPrChange w:id="7403" w:author="DuyNgo" w:date="2012-08-10T08:15:00Z">
              <w:rPr>
                <w:rFonts w:ascii="Times New Roman" w:hAnsi="Times New Roman" w:cs="Times New Roman"/>
                <w:color w:val="365F91" w:themeColor="accent1" w:themeShade="BF"/>
                <w:sz w:val="24"/>
                <w:szCs w:val="24"/>
              </w:rPr>
            </w:rPrChange>
          </w:rPr>
          <w:lastRenderedPageBreak/>
          <w:t>Requirement _UC02 - Update Requirement Use Case</w:t>
        </w:r>
        <w:bookmarkEnd w:id="7400"/>
        <w:bookmarkEnd w:id="7401"/>
      </w:ins>
    </w:p>
    <w:p w:rsidR="00771246" w:rsidRPr="00657B96" w:rsidRDefault="00771246" w:rsidP="00771246">
      <w:pPr>
        <w:rPr>
          <w:ins w:id="7404" w:author="DuyNgo" w:date="2012-08-10T07:43:00Z"/>
          <w:rFonts w:ascii="Times New Roman" w:hAnsi="Times New Roman" w:cs="Times New Roman"/>
          <w:sz w:val="24"/>
          <w:szCs w:val="24"/>
          <w:rPrChange w:id="7405" w:author="DuyNgo" w:date="2012-08-10T08:15:00Z">
            <w:rPr>
              <w:ins w:id="7406" w:author="DuyNgo" w:date="2012-08-10T07:43:00Z"/>
              <w:rFonts w:ascii="Times New Roman" w:hAnsi="Times New Roman"/>
              <w:sz w:val="24"/>
            </w:rPr>
          </w:rPrChange>
        </w:rPr>
      </w:pPr>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407" w:author="DuyNgo" w:date="2012-08-10T07:43:00Z"/>
          <w:rFonts w:ascii="Times New Roman" w:hAnsi="Times New Roman" w:cs="Times New Roman"/>
          <w:sz w:val="24"/>
          <w:szCs w:val="24"/>
        </w:rPr>
      </w:pPr>
      <w:bookmarkStart w:id="7408" w:name="_Toc327466337"/>
      <w:bookmarkStart w:id="7409" w:name="_Toc332774874"/>
      <w:ins w:id="7410" w:author="DuyNgo" w:date="2012-08-10T07:43:00Z">
        <w:r w:rsidRPr="00657B96">
          <w:rPr>
            <w:rFonts w:ascii="Times New Roman" w:hAnsi="Times New Roman" w:cs="Times New Roman"/>
            <w:sz w:val="24"/>
            <w:szCs w:val="24"/>
            <w:rPrChange w:id="7411" w:author="DuyNgo" w:date="2012-08-10T08:15:00Z">
              <w:rPr>
                <w:rFonts w:ascii="Times New Roman" w:hAnsi="Times New Roman" w:cs="Times New Roman"/>
                <w:color w:val="365F91" w:themeColor="accent1" w:themeShade="BF"/>
                <w:sz w:val="24"/>
                <w:szCs w:val="24"/>
              </w:rPr>
            </w:rPrChange>
          </w:rPr>
          <w:t>Class Diagram</w:t>
        </w:r>
        <w:bookmarkEnd w:id="7408"/>
        <w:bookmarkEnd w:id="7409"/>
      </w:ins>
    </w:p>
    <w:p w:rsidR="00771246" w:rsidRPr="00657B96" w:rsidRDefault="00771246" w:rsidP="00771246">
      <w:pPr>
        <w:ind w:firstLine="810"/>
        <w:rPr>
          <w:ins w:id="7412" w:author="DuyNgo" w:date="2012-08-10T07:43:00Z"/>
          <w:rFonts w:ascii="Times New Roman" w:hAnsi="Times New Roman" w:cs="Times New Roman"/>
          <w:sz w:val="24"/>
          <w:szCs w:val="24"/>
          <w:rPrChange w:id="7413" w:author="DuyNgo" w:date="2012-08-10T08:15:00Z">
            <w:rPr>
              <w:ins w:id="7414" w:author="DuyNgo" w:date="2012-08-10T07:43:00Z"/>
              <w:rFonts w:ascii="Times New Roman" w:hAnsi="Times New Roman"/>
              <w:sz w:val="24"/>
            </w:rPr>
          </w:rPrChange>
        </w:rPr>
      </w:pPr>
      <w:ins w:id="7415" w:author="DuyNgo" w:date="2012-08-10T07:43:00Z">
        <w:r w:rsidRPr="00657B96">
          <w:rPr>
            <w:rFonts w:ascii="Times New Roman" w:hAnsi="Times New Roman" w:cs="Times New Roman"/>
            <w:noProof/>
            <w:sz w:val="24"/>
            <w:szCs w:val="24"/>
            <w:lang w:eastAsia="ja-JP"/>
            <w:rPrChange w:id="7416">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2C646196" wp14:editId="2200917C">
              <wp:extent cx="4950941" cy="3620616"/>
              <wp:effectExtent l="0" t="0" r="2540" b="0"/>
              <wp:docPr id="8" name="Picture 8" descr="C:\Users\DuyNgo\Desktop\Capstone\SVN Trunk\Document\Design\Detail Design\Detail function design\DuyND\Requirement detail function design_Upd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yNgo\Desktop\Capstone\SVN Trunk\Document\Design\Detail Design\Detail function design\DuyND\Requirement detail function design_Update.gif"/>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51181" cy="3620791"/>
                      </a:xfrm>
                      <a:prstGeom prst="rect">
                        <a:avLst/>
                      </a:prstGeom>
                      <a:noFill/>
                      <a:ln>
                        <a:noFill/>
                      </a:ln>
                    </pic:spPr>
                  </pic:pic>
                </a:graphicData>
              </a:graphic>
            </wp:inline>
          </w:drawing>
        </w:r>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417" w:author="DuyNgo" w:date="2012-08-10T07:43:00Z"/>
          <w:rFonts w:ascii="Times New Roman" w:hAnsi="Times New Roman" w:cs="Times New Roman"/>
          <w:sz w:val="24"/>
          <w:szCs w:val="24"/>
        </w:rPr>
      </w:pPr>
      <w:bookmarkStart w:id="7418" w:name="_Toc327466338"/>
      <w:bookmarkStart w:id="7419" w:name="_Toc332774875"/>
      <w:ins w:id="7420" w:author="DuyNgo" w:date="2012-08-10T07:43:00Z">
        <w:r w:rsidRPr="00657B96">
          <w:rPr>
            <w:rFonts w:ascii="Times New Roman" w:hAnsi="Times New Roman" w:cs="Times New Roman"/>
            <w:sz w:val="24"/>
            <w:szCs w:val="24"/>
            <w:rPrChange w:id="7421" w:author="DuyNgo" w:date="2012-08-10T08:15:00Z">
              <w:rPr>
                <w:rFonts w:ascii="Times New Roman" w:hAnsi="Times New Roman" w:cs="Times New Roman"/>
                <w:color w:val="365F91" w:themeColor="accent1" w:themeShade="BF"/>
                <w:sz w:val="24"/>
                <w:szCs w:val="24"/>
              </w:rPr>
            </w:rPrChange>
          </w:rPr>
          <w:t>Sequence flow</w:t>
        </w:r>
        <w:bookmarkEnd w:id="7418"/>
        <w:bookmarkEnd w:id="7419"/>
      </w:ins>
    </w:p>
    <w:p w:rsidR="00771246" w:rsidRPr="00657B96" w:rsidRDefault="00771246" w:rsidP="00771246">
      <w:pPr>
        <w:ind w:firstLine="810"/>
        <w:rPr>
          <w:ins w:id="7422" w:author="DuyNgo" w:date="2012-08-10T07:43:00Z"/>
          <w:rFonts w:ascii="Times New Roman" w:hAnsi="Times New Roman" w:cs="Times New Roman"/>
          <w:sz w:val="24"/>
          <w:szCs w:val="24"/>
          <w:rPrChange w:id="7423" w:author="DuyNgo" w:date="2012-08-10T08:15:00Z">
            <w:rPr>
              <w:ins w:id="7424" w:author="DuyNgo" w:date="2012-08-10T07:43:00Z"/>
              <w:rFonts w:ascii="Times New Roman" w:hAnsi="Times New Roman"/>
              <w:sz w:val="24"/>
            </w:rPr>
          </w:rPrChange>
        </w:rPr>
      </w:pPr>
      <w:ins w:id="7425" w:author="DuyNgo" w:date="2012-08-10T07:43:00Z">
        <w:r w:rsidRPr="00657B96">
          <w:rPr>
            <w:rFonts w:ascii="Times New Roman" w:hAnsi="Times New Roman" w:cs="Times New Roman"/>
            <w:noProof/>
            <w:sz w:val="24"/>
            <w:szCs w:val="24"/>
            <w:lang w:eastAsia="ja-JP"/>
            <w:rPrChange w:id="7426">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0AD9FB4C" wp14:editId="678A3D64">
              <wp:extent cx="5560541" cy="2207820"/>
              <wp:effectExtent l="0" t="0" r="2540" b="2540"/>
              <wp:docPr id="9" name="Picture 9" descr="C:\Users\DuyNgo\Desktop\Capstone\SVN Trunk\Document\Design\Detail Design\Detail function design\DuyND\Requirement_SequenceDiagram_Upd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yNgo\Desktop\Capstone\SVN Trunk\Document\Design\Detail Design\Detail function design\DuyND\Requirement_SequenceDiagram_Update.gif"/>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56690" cy="2206291"/>
                      </a:xfrm>
                      <a:prstGeom prst="rect">
                        <a:avLst/>
                      </a:prstGeom>
                      <a:noFill/>
                      <a:ln>
                        <a:noFill/>
                      </a:ln>
                    </pic:spPr>
                  </pic:pic>
                </a:graphicData>
              </a:graphic>
            </wp:inline>
          </w:drawing>
        </w:r>
      </w:ins>
    </w:p>
    <w:p w:rsidR="00771246" w:rsidRPr="00657B96" w:rsidRDefault="00771246" w:rsidP="00771246">
      <w:pPr>
        <w:pStyle w:val="Heading2"/>
        <w:numPr>
          <w:ilvl w:val="1"/>
          <w:numId w:val="92"/>
        </w:numPr>
        <w:rPr>
          <w:ins w:id="7427" w:author="DuyNgo" w:date="2012-08-10T07:43:00Z"/>
          <w:rFonts w:ascii="Times New Roman" w:hAnsi="Times New Roman" w:cs="Times New Roman"/>
          <w:sz w:val="24"/>
          <w:szCs w:val="24"/>
        </w:rPr>
      </w:pPr>
      <w:bookmarkStart w:id="7428" w:name="_Toc327466339"/>
      <w:bookmarkStart w:id="7429" w:name="_Toc332774876"/>
      <w:ins w:id="7430" w:author="DuyNgo" w:date="2012-08-10T07:43:00Z">
        <w:r w:rsidRPr="00657B96">
          <w:rPr>
            <w:rFonts w:ascii="Times New Roman" w:hAnsi="Times New Roman" w:cs="Times New Roman"/>
            <w:sz w:val="24"/>
            <w:szCs w:val="24"/>
            <w:rPrChange w:id="7431" w:author="DuyNgo" w:date="2012-08-10T08:15:00Z">
              <w:rPr>
                <w:rFonts w:ascii="Times New Roman" w:hAnsi="Times New Roman" w:cs="Times New Roman"/>
                <w:color w:val="365F91" w:themeColor="accent1" w:themeShade="BF"/>
                <w:sz w:val="24"/>
                <w:szCs w:val="24"/>
              </w:rPr>
            </w:rPrChange>
          </w:rPr>
          <w:t>Requirement _UC03 - Delete Requirement Use Case</w:t>
        </w:r>
        <w:bookmarkEnd w:id="7428"/>
        <w:bookmarkEnd w:id="7429"/>
      </w:ins>
    </w:p>
    <w:p w:rsidR="00771246" w:rsidRPr="00657B96" w:rsidRDefault="00771246" w:rsidP="00771246">
      <w:pPr>
        <w:rPr>
          <w:ins w:id="7432" w:author="DuyNgo" w:date="2012-08-10T07:43:00Z"/>
          <w:rFonts w:ascii="Times New Roman" w:hAnsi="Times New Roman" w:cs="Times New Roman"/>
          <w:sz w:val="24"/>
          <w:szCs w:val="24"/>
          <w:rPrChange w:id="7433" w:author="DuyNgo" w:date="2012-08-10T08:15:00Z">
            <w:rPr>
              <w:ins w:id="7434" w:author="DuyNgo" w:date="2012-08-10T07:43:00Z"/>
              <w:rFonts w:ascii="Times New Roman" w:hAnsi="Times New Roman"/>
              <w:sz w:val="24"/>
            </w:rPr>
          </w:rPrChange>
        </w:rPr>
      </w:pPr>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435" w:author="DuyNgo" w:date="2012-08-10T07:43:00Z"/>
          <w:rFonts w:ascii="Times New Roman" w:hAnsi="Times New Roman" w:cs="Times New Roman"/>
          <w:sz w:val="24"/>
          <w:szCs w:val="24"/>
        </w:rPr>
      </w:pPr>
      <w:bookmarkStart w:id="7436" w:name="_Toc327466340"/>
      <w:bookmarkStart w:id="7437" w:name="_Toc332774877"/>
      <w:ins w:id="7438" w:author="DuyNgo" w:date="2012-08-10T07:43:00Z">
        <w:r w:rsidRPr="00657B96">
          <w:rPr>
            <w:rFonts w:ascii="Times New Roman" w:hAnsi="Times New Roman" w:cs="Times New Roman"/>
            <w:sz w:val="24"/>
            <w:szCs w:val="24"/>
            <w:rPrChange w:id="7439" w:author="DuyNgo" w:date="2012-08-10T08:15:00Z">
              <w:rPr>
                <w:rFonts w:ascii="Times New Roman" w:hAnsi="Times New Roman" w:cs="Times New Roman"/>
                <w:color w:val="365F91" w:themeColor="accent1" w:themeShade="BF"/>
                <w:sz w:val="24"/>
                <w:szCs w:val="24"/>
              </w:rPr>
            </w:rPrChange>
          </w:rPr>
          <w:lastRenderedPageBreak/>
          <w:t>Class Diagram</w:t>
        </w:r>
        <w:bookmarkEnd w:id="7436"/>
        <w:bookmarkEnd w:id="7437"/>
      </w:ins>
    </w:p>
    <w:p w:rsidR="00771246" w:rsidRPr="00657B96" w:rsidRDefault="00771246" w:rsidP="00771246">
      <w:pPr>
        <w:ind w:firstLine="810"/>
        <w:rPr>
          <w:ins w:id="7440" w:author="DuyNgo" w:date="2012-08-10T07:43:00Z"/>
          <w:rFonts w:ascii="Times New Roman" w:hAnsi="Times New Roman" w:cs="Times New Roman"/>
          <w:sz w:val="24"/>
          <w:szCs w:val="24"/>
          <w:rPrChange w:id="7441" w:author="DuyNgo" w:date="2012-08-10T08:15:00Z">
            <w:rPr>
              <w:ins w:id="7442" w:author="DuyNgo" w:date="2012-08-10T07:43:00Z"/>
              <w:rFonts w:ascii="Times New Roman" w:hAnsi="Times New Roman"/>
              <w:sz w:val="24"/>
            </w:rPr>
          </w:rPrChange>
        </w:rPr>
      </w:pPr>
      <w:ins w:id="7443" w:author="DuyNgo" w:date="2012-08-10T07:43:00Z">
        <w:r w:rsidRPr="00657B96">
          <w:rPr>
            <w:rFonts w:ascii="Times New Roman" w:hAnsi="Times New Roman" w:cs="Times New Roman"/>
            <w:noProof/>
            <w:sz w:val="24"/>
            <w:szCs w:val="24"/>
            <w:lang w:eastAsia="ja-JP"/>
            <w:rPrChange w:id="7444">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3D621AAB" wp14:editId="77A5D6D4">
              <wp:extent cx="4893276" cy="3000975"/>
              <wp:effectExtent l="0" t="0" r="3175" b="9525"/>
              <wp:docPr id="10" name="Picture 10" descr="C:\Users\DuyNgo\Desktop\Capstone\SVN Trunk\Document\Design\Detail Design\Detail function design\DuyND\Requirement detail function design_Dele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yNgo\Desktop\Capstone\SVN Trunk\Document\Design\Detail Design\Detail function design\DuyND\Requirement detail function design_Delete.gif"/>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93513" cy="3001120"/>
                      </a:xfrm>
                      <a:prstGeom prst="rect">
                        <a:avLst/>
                      </a:prstGeom>
                      <a:noFill/>
                      <a:ln>
                        <a:noFill/>
                      </a:ln>
                    </pic:spPr>
                  </pic:pic>
                </a:graphicData>
              </a:graphic>
            </wp:inline>
          </w:drawing>
        </w:r>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445" w:author="DuyNgo" w:date="2012-08-10T07:43:00Z"/>
          <w:rFonts w:ascii="Times New Roman" w:hAnsi="Times New Roman" w:cs="Times New Roman"/>
          <w:sz w:val="24"/>
          <w:szCs w:val="24"/>
        </w:rPr>
      </w:pPr>
      <w:bookmarkStart w:id="7446" w:name="_Toc327466341"/>
      <w:bookmarkStart w:id="7447" w:name="_Toc332774878"/>
      <w:ins w:id="7448" w:author="DuyNgo" w:date="2012-08-10T07:43:00Z">
        <w:r w:rsidRPr="00657B96">
          <w:rPr>
            <w:rFonts w:ascii="Times New Roman" w:hAnsi="Times New Roman" w:cs="Times New Roman"/>
            <w:sz w:val="24"/>
            <w:szCs w:val="24"/>
            <w:rPrChange w:id="7449" w:author="DuyNgo" w:date="2012-08-10T08:15:00Z">
              <w:rPr>
                <w:rFonts w:ascii="Times New Roman" w:hAnsi="Times New Roman" w:cs="Times New Roman"/>
                <w:color w:val="365F91" w:themeColor="accent1" w:themeShade="BF"/>
                <w:sz w:val="24"/>
                <w:szCs w:val="24"/>
              </w:rPr>
            </w:rPrChange>
          </w:rPr>
          <w:t>Sequence flow</w:t>
        </w:r>
        <w:bookmarkEnd w:id="7446"/>
        <w:bookmarkEnd w:id="7447"/>
      </w:ins>
    </w:p>
    <w:p w:rsidR="00771246" w:rsidRPr="00657B96" w:rsidRDefault="00771246" w:rsidP="00771246">
      <w:pPr>
        <w:ind w:firstLine="810"/>
        <w:rPr>
          <w:ins w:id="7450" w:author="DuyNgo" w:date="2012-08-10T07:43:00Z"/>
          <w:rFonts w:ascii="Times New Roman" w:hAnsi="Times New Roman" w:cs="Times New Roman"/>
          <w:sz w:val="24"/>
          <w:szCs w:val="24"/>
          <w:rPrChange w:id="7451" w:author="DuyNgo" w:date="2012-08-10T08:15:00Z">
            <w:rPr>
              <w:ins w:id="7452" w:author="DuyNgo" w:date="2012-08-10T07:43:00Z"/>
              <w:rFonts w:ascii="Times New Roman" w:hAnsi="Times New Roman"/>
              <w:sz w:val="24"/>
            </w:rPr>
          </w:rPrChange>
        </w:rPr>
      </w:pPr>
      <w:ins w:id="7453" w:author="DuyNgo" w:date="2012-08-10T07:43:00Z">
        <w:r w:rsidRPr="00657B96">
          <w:rPr>
            <w:rFonts w:ascii="Times New Roman" w:hAnsi="Times New Roman" w:cs="Times New Roman"/>
            <w:noProof/>
            <w:sz w:val="24"/>
            <w:szCs w:val="24"/>
            <w:lang w:eastAsia="ja-JP"/>
            <w:rPrChange w:id="7454">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302F7283" wp14:editId="2748C9DB">
              <wp:extent cx="5486400" cy="2178382"/>
              <wp:effectExtent l="0" t="0" r="0" b="0"/>
              <wp:docPr id="11" name="Picture 11" descr="C:\Users\DuyNgo\Desktop\Capstone\SVN Trunk\Document\Design\Detail Design\Detail function design\DuyND\Requirement_SequenceDiagram_Dele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uyNgo\Desktop\Capstone\SVN Trunk\Document\Design\Detail Design\Detail function design\DuyND\Requirement_SequenceDiagram_Delete.gif"/>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2600" cy="2176873"/>
                      </a:xfrm>
                      <a:prstGeom prst="rect">
                        <a:avLst/>
                      </a:prstGeom>
                      <a:noFill/>
                      <a:ln>
                        <a:noFill/>
                      </a:ln>
                    </pic:spPr>
                  </pic:pic>
                </a:graphicData>
              </a:graphic>
            </wp:inline>
          </w:drawing>
        </w:r>
      </w:ins>
    </w:p>
    <w:p w:rsidR="00771246" w:rsidRPr="00657B96" w:rsidRDefault="00771246" w:rsidP="00771246">
      <w:pPr>
        <w:pStyle w:val="Heading2"/>
        <w:numPr>
          <w:ilvl w:val="1"/>
          <w:numId w:val="92"/>
        </w:numPr>
        <w:rPr>
          <w:ins w:id="7455" w:author="DuyNgo" w:date="2012-08-10T07:43:00Z"/>
          <w:rFonts w:ascii="Times New Roman" w:hAnsi="Times New Roman" w:cs="Times New Roman"/>
          <w:sz w:val="24"/>
          <w:szCs w:val="24"/>
        </w:rPr>
      </w:pPr>
      <w:bookmarkStart w:id="7456" w:name="_Toc327466342"/>
      <w:bookmarkStart w:id="7457" w:name="_Toc332774879"/>
      <w:ins w:id="7458" w:author="DuyNgo" w:date="2012-08-10T07:43:00Z">
        <w:r w:rsidRPr="00657B96">
          <w:rPr>
            <w:rFonts w:ascii="Times New Roman" w:hAnsi="Times New Roman" w:cs="Times New Roman"/>
            <w:sz w:val="24"/>
            <w:szCs w:val="24"/>
            <w:rPrChange w:id="7459" w:author="DuyNgo" w:date="2012-08-10T08:15:00Z">
              <w:rPr>
                <w:rFonts w:ascii="Times New Roman" w:hAnsi="Times New Roman" w:cs="Times New Roman"/>
                <w:color w:val="365F91" w:themeColor="accent1" w:themeShade="BF"/>
                <w:sz w:val="24"/>
                <w:szCs w:val="24"/>
              </w:rPr>
            </w:rPrChange>
          </w:rPr>
          <w:t>Requirement _UC04 - Sort Requirements Use Case</w:t>
        </w:r>
        <w:bookmarkEnd w:id="7456"/>
        <w:bookmarkEnd w:id="7457"/>
      </w:ins>
    </w:p>
    <w:p w:rsidR="00771246" w:rsidRPr="00657B96" w:rsidRDefault="00771246" w:rsidP="00771246">
      <w:pPr>
        <w:rPr>
          <w:ins w:id="7460" w:author="DuyNgo" w:date="2012-08-10T07:43:00Z"/>
          <w:rFonts w:ascii="Times New Roman" w:hAnsi="Times New Roman" w:cs="Times New Roman"/>
          <w:sz w:val="24"/>
          <w:szCs w:val="24"/>
          <w:rPrChange w:id="7461" w:author="DuyNgo" w:date="2012-08-10T08:15:00Z">
            <w:rPr>
              <w:ins w:id="7462" w:author="DuyNgo" w:date="2012-08-10T07:43:00Z"/>
              <w:rFonts w:ascii="Times New Roman" w:hAnsi="Times New Roman"/>
              <w:sz w:val="24"/>
            </w:rPr>
          </w:rPrChange>
        </w:rPr>
      </w:pPr>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463" w:author="DuyNgo" w:date="2012-08-10T07:43:00Z"/>
          <w:rFonts w:ascii="Times New Roman" w:hAnsi="Times New Roman" w:cs="Times New Roman"/>
          <w:sz w:val="24"/>
          <w:szCs w:val="24"/>
        </w:rPr>
      </w:pPr>
      <w:bookmarkStart w:id="7464" w:name="_Toc327466343"/>
      <w:bookmarkStart w:id="7465" w:name="_Toc332774880"/>
      <w:ins w:id="7466" w:author="DuyNgo" w:date="2012-08-10T07:43:00Z">
        <w:r w:rsidRPr="00657B96">
          <w:rPr>
            <w:rFonts w:ascii="Times New Roman" w:hAnsi="Times New Roman" w:cs="Times New Roman"/>
            <w:sz w:val="24"/>
            <w:szCs w:val="24"/>
            <w:rPrChange w:id="7467" w:author="DuyNgo" w:date="2012-08-10T08:15:00Z">
              <w:rPr>
                <w:rFonts w:ascii="Times New Roman" w:hAnsi="Times New Roman" w:cs="Times New Roman"/>
                <w:color w:val="365F91" w:themeColor="accent1" w:themeShade="BF"/>
                <w:sz w:val="24"/>
                <w:szCs w:val="24"/>
              </w:rPr>
            </w:rPrChange>
          </w:rPr>
          <w:lastRenderedPageBreak/>
          <w:t>Class Diagram</w:t>
        </w:r>
        <w:bookmarkEnd w:id="7464"/>
        <w:bookmarkEnd w:id="7465"/>
      </w:ins>
    </w:p>
    <w:p w:rsidR="00771246" w:rsidRPr="00657B96" w:rsidRDefault="00771246" w:rsidP="00771246">
      <w:pPr>
        <w:ind w:firstLine="810"/>
        <w:rPr>
          <w:ins w:id="7468" w:author="DuyNgo" w:date="2012-08-10T07:43:00Z"/>
          <w:rFonts w:ascii="Times New Roman" w:hAnsi="Times New Roman" w:cs="Times New Roman"/>
          <w:sz w:val="24"/>
          <w:szCs w:val="24"/>
          <w:rPrChange w:id="7469" w:author="DuyNgo" w:date="2012-08-10T08:15:00Z">
            <w:rPr>
              <w:ins w:id="7470" w:author="DuyNgo" w:date="2012-08-10T07:43:00Z"/>
              <w:rFonts w:ascii="Times New Roman" w:hAnsi="Times New Roman"/>
              <w:sz w:val="24"/>
            </w:rPr>
          </w:rPrChange>
        </w:rPr>
      </w:pPr>
      <w:ins w:id="7471" w:author="DuyNgo" w:date="2012-08-10T07:43:00Z">
        <w:r w:rsidRPr="00657B96">
          <w:rPr>
            <w:rFonts w:ascii="Times New Roman" w:hAnsi="Times New Roman" w:cs="Times New Roman"/>
            <w:noProof/>
            <w:sz w:val="24"/>
            <w:szCs w:val="24"/>
            <w:lang w:eastAsia="ja-JP"/>
            <w:rPrChange w:id="7472">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2E74AE3A" wp14:editId="4D4CAE7A">
              <wp:extent cx="5033319" cy="3082066"/>
              <wp:effectExtent l="0" t="0" r="0" b="4445"/>
              <wp:docPr id="12" name="Picture 12" descr="C:\Users\DuyNgo\Desktop\Capstone\SVN Trunk\Document\Design\Detail Design\Detail function design\DuyND\Requirement detail function design_So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yNgo\Desktop\Capstone\SVN Trunk\Document\Design\Detail Design\Detail function design\DuyND\Requirement detail function design_Sort.gif"/>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3580" cy="3082226"/>
                      </a:xfrm>
                      <a:prstGeom prst="rect">
                        <a:avLst/>
                      </a:prstGeom>
                      <a:noFill/>
                      <a:ln>
                        <a:noFill/>
                      </a:ln>
                    </pic:spPr>
                  </pic:pic>
                </a:graphicData>
              </a:graphic>
            </wp:inline>
          </w:drawing>
        </w:r>
      </w:ins>
    </w:p>
    <w:p w:rsidR="00771246" w:rsidRPr="00657B96" w:rsidRDefault="00771246" w:rsidP="00771246">
      <w:pPr>
        <w:rPr>
          <w:ins w:id="7473" w:author="DuyNgo" w:date="2012-08-10T07:43:00Z"/>
          <w:rFonts w:ascii="Times New Roman" w:hAnsi="Times New Roman" w:cs="Times New Roman"/>
          <w:sz w:val="24"/>
          <w:szCs w:val="24"/>
          <w:rPrChange w:id="7474" w:author="DuyNgo" w:date="2012-08-10T08:15:00Z">
            <w:rPr>
              <w:ins w:id="7475" w:author="DuyNgo" w:date="2012-08-10T07:43:00Z"/>
              <w:rFonts w:ascii="Times New Roman" w:hAnsi="Times New Roman"/>
              <w:sz w:val="24"/>
            </w:rPr>
          </w:rPrChange>
        </w:rPr>
      </w:pPr>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476" w:author="DuyNgo" w:date="2012-08-10T07:43:00Z"/>
          <w:rFonts w:ascii="Times New Roman" w:hAnsi="Times New Roman" w:cs="Times New Roman"/>
          <w:sz w:val="24"/>
          <w:szCs w:val="24"/>
        </w:rPr>
      </w:pPr>
      <w:bookmarkStart w:id="7477" w:name="_Toc327466344"/>
      <w:bookmarkStart w:id="7478" w:name="_Toc332774881"/>
      <w:ins w:id="7479" w:author="DuyNgo" w:date="2012-08-10T07:43:00Z">
        <w:r w:rsidRPr="00657B96">
          <w:rPr>
            <w:rFonts w:ascii="Times New Roman" w:hAnsi="Times New Roman" w:cs="Times New Roman"/>
            <w:sz w:val="24"/>
            <w:szCs w:val="24"/>
            <w:rPrChange w:id="7480" w:author="DuyNgo" w:date="2012-08-10T08:15:00Z">
              <w:rPr>
                <w:rFonts w:ascii="Times New Roman" w:hAnsi="Times New Roman" w:cs="Times New Roman"/>
                <w:color w:val="365F91" w:themeColor="accent1" w:themeShade="BF"/>
                <w:sz w:val="24"/>
                <w:szCs w:val="24"/>
              </w:rPr>
            </w:rPrChange>
          </w:rPr>
          <w:t>Sequence flow</w:t>
        </w:r>
        <w:bookmarkEnd w:id="7477"/>
        <w:bookmarkEnd w:id="7478"/>
      </w:ins>
    </w:p>
    <w:p w:rsidR="00771246" w:rsidRPr="00657B96" w:rsidRDefault="00771246" w:rsidP="00771246">
      <w:pPr>
        <w:ind w:firstLine="810"/>
        <w:rPr>
          <w:ins w:id="7481" w:author="DuyNgo" w:date="2012-08-10T07:43:00Z"/>
          <w:rFonts w:ascii="Times New Roman" w:hAnsi="Times New Roman" w:cs="Times New Roman"/>
          <w:sz w:val="24"/>
          <w:szCs w:val="24"/>
          <w:rPrChange w:id="7482" w:author="DuyNgo" w:date="2012-08-10T08:15:00Z">
            <w:rPr>
              <w:ins w:id="7483" w:author="DuyNgo" w:date="2012-08-10T07:43:00Z"/>
              <w:rFonts w:ascii="Times New Roman" w:hAnsi="Times New Roman"/>
              <w:sz w:val="24"/>
            </w:rPr>
          </w:rPrChange>
        </w:rPr>
      </w:pPr>
      <w:ins w:id="7484" w:author="DuyNgo" w:date="2012-08-10T07:43:00Z">
        <w:r w:rsidRPr="00657B96">
          <w:rPr>
            <w:rFonts w:ascii="Times New Roman" w:hAnsi="Times New Roman" w:cs="Times New Roman"/>
            <w:noProof/>
            <w:sz w:val="24"/>
            <w:szCs w:val="24"/>
            <w:lang w:eastAsia="ja-JP"/>
            <w:rPrChange w:id="7485">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11CE5C22" wp14:editId="34B147B7">
              <wp:extent cx="5560541" cy="2207820"/>
              <wp:effectExtent l="0" t="0" r="2540" b="2540"/>
              <wp:docPr id="13" name="Picture 13" descr="C:\Users\DuyNgo\Desktop\Capstone\SVN Trunk\Document\Design\Detail Design\Detail function design\DuyND\Requirement_SequenceDiagram_So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uyNgo\Desktop\Capstone\SVN Trunk\Document\Design\Detail Design\Detail function design\DuyND\Requirement_SequenceDiagram_Sort.gif"/>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56690" cy="2206291"/>
                      </a:xfrm>
                      <a:prstGeom prst="rect">
                        <a:avLst/>
                      </a:prstGeom>
                      <a:noFill/>
                      <a:ln>
                        <a:noFill/>
                      </a:ln>
                    </pic:spPr>
                  </pic:pic>
                </a:graphicData>
              </a:graphic>
            </wp:inline>
          </w:drawing>
        </w:r>
      </w:ins>
    </w:p>
    <w:p w:rsidR="00771246" w:rsidRPr="00657B96" w:rsidRDefault="00771246" w:rsidP="00771246">
      <w:pPr>
        <w:pStyle w:val="Heading2"/>
        <w:numPr>
          <w:ilvl w:val="1"/>
          <w:numId w:val="92"/>
        </w:numPr>
        <w:rPr>
          <w:ins w:id="7486" w:author="DuyNgo" w:date="2012-08-10T07:43:00Z"/>
          <w:rFonts w:ascii="Times New Roman" w:hAnsi="Times New Roman" w:cs="Times New Roman"/>
          <w:sz w:val="24"/>
          <w:szCs w:val="24"/>
        </w:rPr>
      </w:pPr>
      <w:bookmarkStart w:id="7487" w:name="_Toc327466345"/>
      <w:bookmarkStart w:id="7488" w:name="_Toc332774882"/>
      <w:ins w:id="7489" w:author="DuyNgo" w:date="2012-08-10T07:43:00Z">
        <w:r w:rsidRPr="00657B96">
          <w:rPr>
            <w:rFonts w:ascii="Times New Roman" w:hAnsi="Times New Roman" w:cs="Times New Roman"/>
            <w:sz w:val="24"/>
            <w:szCs w:val="24"/>
            <w:rPrChange w:id="7490" w:author="DuyNgo" w:date="2012-08-10T08:15:00Z">
              <w:rPr>
                <w:rFonts w:ascii="Times New Roman" w:hAnsi="Times New Roman" w:cs="Times New Roman"/>
                <w:color w:val="365F91" w:themeColor="accent1" w:themeShade="BF"/>
                <w:sz w:val="24"/>
                <w:szCs w:val="24"/>
              </w:rPr>
            </w:rPrChange>
          </w:rPr>
          <w:lastRenderedPageBreak/>
          <w:t>Admin _UC01 - Admin Create new Project Use Case</w:t>
        </w:r>
        <w:bookmarkEnd w:id="7487"/>
        <w:bookmarkEnd w:id="7488"/>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491" w:author="DuyNgo" w:date="2012-08-10T07:43:00Z"/>
          <w:rFonts w:ascii="Times New Roman" w:hAnsi="Times New Roman" w:cs="Times New Roman"/>
          <w:sz w:val="24"/>
          <w:szCs w:val="24"/>
        </w:rPr>
      </w:pPr>
      <w:bookmarkStart w:id="7492" w:name="_Toc327466346"/>
      <w:bookmarkStart w:id="7493" w:name="_Toc332774883"/>
      <w:ins w:id="7494" w:author="DuyNgo" w:date="2012-08-10T07:43:00Z">
        <w:r w:rsidRPr="00657B96">
          <w:rPr>
            <w:rFonts w:ascii="Times New Roman" w:hAnsi="Times New Roman" w:cs="Times New Roman"/>
            <w:sz w:val="24"/>
            <w:szCs w:val="24"/>
            <w:rPrChange w:id="7495" w:author="DuyNgo" w:date="2012-08-10T08:15:00Z">
              <w:rPr>
                <w:rFonts w:ascii="Times New Roman" w:hAnsi="Times New Roman" w:cs="Times New Roman"/>
                <w:color w:val="365F91" w:themeColor="accent1" w:themeShade="BF"/>
                <w:sz w:val="24"/>
                <w:szCs w:val="24"/>
              </w:rPr>
            </w:rPrChange>
          </w:rPr>
          <w:t>Class Diagram</w:t>
        </w:r>
        <w:bookmarkEnd w:id="7492"/>
        <w:bookmarkEnd w:id="7493"/>
        <w:r w:rsidRPr="00657B96">
          <w:rPr>
            <w:rFonts w:ascii="Times New Roman" w:hAnsi="Times New Roman" w:cs="Times New Roman"/>
            <w:sz w:val="24"/>
            <w:szCs w:val="24"/>
            <w:rPrChange w:id="7496"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ind w:firstLine="810"/>
        <w:rPr>
          <w:ins w:id="7497" w:author="DuyNgo" w:date="2012-08-10T07:43:00Z"/>
          <w:rFonts w:ascii="Times New Roman" w:hAnsi="Times New Roman" w:cs="Times New Roman"/>
          <w:sz w:val="24"/>
          <w:szCs w:val="24"/>
          <w:rPrChange w:id="7498" w:author="DuyNgo" w:date="2012-08-10T08:15:00Z">
            <w:rPr>
              <w:ins w:id="7499" w:author="DuyNgo" w:date="2012-08-10T07:43:00Z"/>
              <w:rFonts w:ascii="Times New Roman" w:hAnsi="Times New Roman"/>
              <w:sz w:val="24"/>
            </w:rPr>
          </w:rPrChange>
        </w:rPr>
      </w:pPr>
      <w:ins w:id="7500" w:author="DuyNgo" w:date="2012-08-10T07:43:00Z">
        <w:r w:rsidRPr="00657B96">
          <w:rPr>
            <w:rFonts w:ascii="Times New Roman" w:hAnsi="Times New Roman" w:cs="Times New Roman"/>
            <w:sz w:val="24"/>
            <w:szCs w:val="24"/>
            <w:rPrChange w:id="7501" w:author="DuyNgo" w:date="2012-08-10T08:15:00Z">
              <w:rPr>
                <w:rFonts w:ascii="Times New Roman" w:hAnsi="Times New Roman" w:cs="Times New Roman"/>
                <w:sz w:val="24"/>
                <w:szCs w:val="24"/>
              </w:rPr>
            </w:rPrChange>
          </w:rPr>
          <w:object w:dxaOrig="11723" w:dyaOrig="7480">
            <v:shape id="_x0000_i1098" type="#_x0000_t75" style="width:468pt;height:298.05pt" o:ole="">
              <v:imagedata r:id="rId170" o:title=""/>
            </v:shape>
            <o:OLEObject Type="Embed" ProgID="Visio.Drawing.11" ShapeID="_x0000_i1098" DrawAspect="Content" ObjectID="_1406517083" r:id="rId171"/>
          </w:object>
        </w:r>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502" w:author="DuyNgo" w:date="2012-08-10T07:43:00Z"/>
          <w:rFonts w:ascii="Times New Roman" w:hAnsi="Times New Roman" w:cs="Times New Roman"/>
          <w:sz w:val="24"/>
          <w:szCs w:val="24"/>
        </w:rPr>
      </w:pPr>
      <w:bookmarkStart w:id="7503" w:name="_Toc327466347"/>
      <w:bookmarkStart w:id="7504" w:name="_Toc332774884"/>
      <w:ins w:id="7505" w:author="DuyNgo" w:date="2012-08-10T07:43:00Z">
        <w:r w:rsidRPr="00657B96">
          <w:rPr>
            <w:rFonts w:ascii="Times New Roman" w:hAnsi="Times New Roman" w:cs="Times New Roman"/>
            <w:sz w:val="24"/>
            <w:szCs w:val="24"/>
            <w:rPrChange w:id="7506" w:author="DuyNgo" w:date="2012-08-10T08:15:00Z">
              <w:rPr>
                <w:rFonts w:ascii="Times New Roman" w:hAnsi="Times New Roman" w:cs="Times New Roman"/>
                <w:color w:val="365F91" w:themeColor="accent1" w:themeShade="BF"/>
                <w:sz w:val="24"/>
                <w:szCs w:val="24"/>
              </w:rPr>
            </w:rPrChange>
          </w:rPr>
          <w:lastRenderedPageBreak/>
          <w:t>Sequence flow</w:t>
        </w:r>
        <w:bookmarkEnd w:id="7503"/>
        <w:bookmarkEnd w:id="7504"/>
        <w:r w:rsidRPr="00657B96">
          <w:rPr>
            <w:rFonts w:ascii="Times New Roman" w:hAnsi="Times New Roman" w:cs="Times New Roman"/>
            <w:sz w:val="24"/>
            <w:szCs w:val="24"/>
            <w:rPrChange w:id="7507"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pStyle w:val="Body"/>
        <w:ind w:firstLine="720"/>
        <w:rPr>
          <w:ins w:id="7508" w:author="DuyNgo" w:date="2012-08-10T07:43:00Z"/>
          <w:rFonts w:ascii="Times New Roman" w:hAnsi="Times New Roman" w:cs="Times New Roman"/>
          <w:sz w:val="24"/>
          <w:szCs w:val="24"/>
        </w:rPr>
      </w:pPr>
      <w:ins w:id="7509" w:author="DuyNgo" w:date="2012-08-10T07:43:00Z">
        <w:r w:rsidRPr="00657B96">
          <w:rPr>
            <w:rFonts w:ascii="Times New Roman" w:hAnsi="Times New Roman" w:cs="Times New Roman"/>
            <w:sz w:val="24"/>
            <w:szCs w:val="24"/>
            <w:rPrChange w:id="7510" w:author="DuyNgo" w:date="2012-08-10T08:15:00Z">
              <w:rPr>
                <w:rFonts w:ascii="Times New Roman" w:hAnsi="Times New Roman" w:cs="Times New Roman"/>
                <w:sz w:val="24"/>
                <w:szCs w:val="24"/>
              </w:rPr>
            </w:rPrChange>
          </w:rPr>
          <w:object w:dxaOrig="11608" w:dyaOrig="7432">
            <v:shape id="_x0000_i1099" type="#_x0000_t75" style="width:468pt;height:298.9pt" o:ole="">
              <v:imagedata r:id="rId172" o:title=""/>
            </v:shape>
            <o:OLEObject Type="Embed" ProgID="Visio.Drawing.11" ShapeID="_x0000_i1099" DrawAspect="Content" ObjectID="_1406517084" r:id="rId173"/>
          </w:object>
        </w:r>
      </w:ins>
    </w:p>
    <w:p w:rsidR="00771246" w:rsidRPr="00657B96" w:rsidRDefault="00771246" w:rsidP="00771246">
      <w:pPr>
        <w:pStyle w:val="Heading2"/>
        <w:numPr>
          <w:ilvl w:val="1"/>
          <w:numId w:val="92"/>
        </w:numPr>
        <w:rPr>
          <w:ins w:id="7511" w:author="DuyNgo" w:date="2012-08-10T07:43:00Z"/>
          <w:rFonts w:ascii="Times New Roman" w:hAnsi="Times New Roman" w:cs="Times New Roman"/>
          <w:sz w:val="24"/>
          <w:szCs w:val="24"/>
        </w:rPr>
      </w:pPr>
      <w:bookmarkStart w:id="7512" w:name="_Toc327466348"/>
      <w:bookmarkStart w:id="7513" w:name="_Toc332774885"/>
      <w:ins w:id="7514" w:author="DuyNgo" w:date="2012-08-10T07:43:00Z">
        <w:r w:rsidRPr="00657B96">
          <w:rPr>
            <w:rFonts w:ascii="Times New Roman" w:hAnsi="Times New Roman" w:cs="Times New Roman"/>
            <w:sz w:val="24"/>
            <w:szCs w:val="24"/>
            <w:rPrChange w:id="7515" w:author="DuyNgo" w:date="2012-08-10T08:15:00Z">
              <w:rPr>
                <w:rFonts w:ascii="Times New Roman" w:hAnsi="Times New Roman" w:cs="Times New Roman"/>
                <w:color w:val="365F91" w:themeColor="accent1" w:themeShade="BF"/>
                <w:sz w:val="24"/>
                <w:szCs w:val="24"/>
              </w:rPr>
            </w:rPrChange>
          </w:rPr>
          <w:t>Admin _UC02 - Admin Search Project Use Case</w:t>
        </w:r>
        <w:bookmarkEnd w:id="7512"/>
        <w:bookmarkEnd w:id="7513"/>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516" w:author="DuyNgo" w:date="2012-08-10T07:43:00Z"/>
          <w:rFonts w:ascii="Times New Roman" w:hAnsi="Times New Roman" w:cs="Times New Roman"/>
          <w:sz w:val="24"/>
          <w:szCs w:val="24"/>
        </w:rPr>
      </w:pPr>
      <w:bookmarkStart w:id="7517" w:name="_Toc327466349"/>
      <w:bookmarkStart w:id="7518" w:name="_Toc332774886"/>
      <w:ins w:id="7519" w:author="DuyNgo" w:date="2012-08-10T07:43:00Z">
        <w:r w:rsidRPr="00657B96">
          <w:rPr>
            <w:rFonts w:ascii="Times New Roman" w:hAnsi="Times New Roman" w:cs="Times New Roman"/>
            <w:sz w:val="24"/>
            <w:szCs w:val="24"/>
            <w:rPrChange w:id="7520" w:author="DuyNgo" w:date="2012-08-10T08:15:00Z">
              <w:rPr>
                <w:rFonts w:ascii="Times New Roman" w:hAnsi="Times New Roman" w:cs="Times New Roman"/>
                <w:color w:val="365F91" w:themeColor="accent1" w:themeShade="BF"/>
                <w:sz w:val="24"/>
                <w:szCs w:val="24"/>
              </w:rPr>
            </w:rPrChange>
          </w:rPr>
          <w:t>Class Diagram</w:t>
        </w:r>
        <w:bookmarkEnd w:id="7517"/>
        <w:bookmarkEnd w:id="7518"/>
        <w:r w:rsidRPr="00657B96">
          <w:rPr>
            <w:rFonts w:ascii="Times New Roman" w:hAnsi="Times New Roman" w:cs="Times New Roman"/>
            <w:sz w:val="24"/>
            <w:szCs w:val="24"/>
            <w:rPrChange w:id="7521"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ind w:firstLine="810"/>
        <w:rPr>
          <w:ins w:id="7522" w:author="DuyNgo" w:date="2012-08-10T07:43:00Z"/>
          <w:rFonts w:ascii="Times New Roman" w:hAnsi="Times New Roman" w:cs="Times New Roman"/>
          <w:sz w:val="24"/>
          <w:szCs w:val="24"/>
          <w:rPrChange w:id="7523" w:author="DuyNgo" w:date="2012-08-10T08:15:00Z">
            <w:rPr>
              <w:ins w:id="7524" w:author="DuyNgo" w:date="2012-08-10T07:43:00Z"/>
              <w:rFonts w:ascii="Times New Roman" w:hAnsi="Times New Roman"/>
              <w:sz w:val="24"/>
            </w:rPr>
          </w:rPrChange>
        </w:rPr>
      </w:pPr>
      <w:ins w:id="7525" w:author="DuyNgo" w:date="2012-08-10T07:43:00Z">
        <w:r w:rsidRPr="00657B96">
          <w:rPr>
            <w:rFonts w:ascii="Times New Roman" w:hAnsi="Times New Roman" w:cs="Times New Roman"/>
            <w:sz w:val="24"/>
            <w:szCs w:val="24"/>
            <w:rPrChange w:id="7526" w:author="DuyNgo" w:date="2012-08-10T08:15:00Z">
              <w:rPr>
                <w:rFonts w:ascii="Times New Roman" w:hAnsi="Times New Roman" w:cs="Times New Roman"/>
                <w:sz w:val="24"/>
                <w:szCs w:val="24"/>
              </w:rPr>
            </w:rPrChange>
          </w:rPr>
          <w:object w:dxaOrig="11620" w:dyaOrig="6105">
            <v:shape id="_x0000_i1100" type="#_x0000_t75" style="width:468pt;height:246.15pt" o:ole="">
              <v:imagedata r:id="rId174" o:title=""/>
            </v:shape>
            <o:OLEObject Type="Embed" ProgID="Visio.Drawing.11" ShapeID="_x0000_i1100" DrawAspect="Content" ObjectID="_1406517085" r:id="rId175"/>
          </w:object>
        </w:r>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527" w:author="DuyNgo" w:date="2012-08-10T07:43:00Z"/>
          <w:rFonts w:ascii="Times New Roman" w:hAnsi="Times New Roman" w:cs="Times New Roman"/>
          <w:sz w:val="24"/>
          <w:szCs w:val="24"/>
        </w:rPr>
      </w:pPr>
      <w:bookmarkStart w:id="7528" w:name="_Toc327466350"/>
      <w:bookmarkStart w:id="7529" w:name="_Toc332774887"/>
      <w:ins w:id="7530" w:author="DuyNgo" w:date="2012-08-10T07:43:00Z">
        <w:r w:rsidRPr="00657B96">
          <w:rPr>
            <w:rFonts w:ascii="Times New Roman" w:hAnsi="Times New Roman" w:cs="Times New Roman"/>
            <w:sz w:val="24"/>
            <w:szCs w:val="24"/>
            <w:rPrChange w:id="7531" w:author="DuyNgo" w:date="2012-08-10T08:15:00Z">
              <w:rPr>
                <w:rFonts w:ascii="Times New Roman" w:hAnsi="Times New Roman" w:cs="Times New Roman"/>
                <w:color w:val="365F91" w:themeColor="accent1" w:themeShade="BF"/>
                <w:sz w:val="24"/>
                <w:szCs w:val="24"/>
              </w:rPr>
            </w:rPrChange>
          </w:rPr>
          <w:lastRenderedPageBreak/>
          <w:t>Sequence flow</w:t>
        </w:r>
        <w:bookmarkEnd w:id="7528"/>
        <w:bookmarkEnd w:id="7529"/>
        <w:r w:rsidRPr="00657B96">
          <w:rPr>
            <w:rFonts w:ascii="Times New Roman" w:hAnsi="Times New Roman" w:cs="Times New Roman"/>
            <w:sz w:val="24"/>
            <w:szCs w:val="24"/>
            <w:rPrChange w:id="7532"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7533" w:author="DuyNgo" w:date="2012-08-10T07:43:00Z"/>
          <w:rFonts w:ascii="Times New Roman" w:hAnsi="Times New Roman" w:cs="Times New Roman"/>
          <w:sz w:val="24"/>
          <w:szCs w:val="24"/>
          <w:rPrChange w:id="7534" w:author="DuyNgo" w:date="2012-08-10T08:15:00Z">
            <w:rPr>
              <w:ins w:id="7535" w:author="DuyNgo" w:date="2012-08-10T07:43:00Z"/>
              <w:rFonts w:ascii="Times New Roman" w:hAnsi="Times New Roman"/>
              <w:sz w:val="24"/>
            </w:rPr>
          </w:rPrChange>
        </w:rPr>
      </w:pPr>
      <w:ins w:id="7536" w:author="DuyNgo" w:date="2012-08-10T07:43:00Z">
        <w:r w:rsidRPr="00657B96">
          <w:rPr>
            <w:rFonts w:ascii="Times New Roman" w:hAnsi="Times New Roman" w:cs="Times New Roman"/>
            <w:sz w:val="24"/>
            <w:szCs w:val="24"/>
            <w:rPrChange w:id="7537" w:author="DuyNgo" w:date="2012-08-10T08:15:00Z">
              <w:rPr>
                <w:rFonts w:ascii="Times New Roman" w:hAnsi="Times New Roman" w:cs="Times New Roman"/>
                <w:sz w:val="24"/>
                <w:szCs w:val="24"/>
              </w:rPr>
            </w:rPrChange>
          </w:rPr>
          <w:object w:dxaOrig="13509" w:dyaOrig="3259">
            <v:shape id="_x0000_i1101" type="#_x0000_t75" style="width:467.15pt;height:113pt" o:ole="">
              <v:imagedata r:id="rId176" o:title=""/>
            </v:shape>
            <o:OLEObject Type="Embed" ProgID="Visio.Drawing.11" ShapeID="_x0000_i1101" DrawAspect="Content" ObjectID="_1406517086" r:id="rId177"/>
          </w:object>
        </w:r>
      </w:ins>
    </w:p>
    <w:p w:rsidR="00771246" w:rsidRPr="00657B96" w:rsidRDefault="00771246" w:rsidP="00771246">
      <w:pPr>
        <w:pStyle w:val="Heading2"/>
        <w:numPr>
          <w:ilvl w:val="1"/>
          <w:numId w:val="92"/>
        </w:numPr>
        <w:rPr>
          <w:ins w:id="7538" w:author="DuyNgo" w:date="2012-08-10T07:43:00Z"/>
          <w:rFonts w:ascii="Times New Roman" w:hAnsi="Times New Roman" w:cs="Times New Roman"/>
          <w:sz w:val="24"/>
          <w:szCs w:val="24"/>
        </w:rPr>
      </w:pPr>
      <w:bookmarkStart w:id="7539" w:name="_Toc327466351"/>
      <w:bookmarkStart w:id="7540" w:name="_Toc332774888"/>
      <w:ins w:id="7541" w:author="DuyNgo" w:date="2012-08-10T07:43:00Z">
        <w:r w:rsidRPr="00657B96">
          <w:rPr>
            <w:rFonts w:ascii="Times New Roman" w:hAnsi="Times New Roman" w:cs="Times New Roman"/>
            <w:sz w:val="24"/>
            <w:szCs w:val="24"/>
            <w:rPrChange w:id="7542" w:author="DuyNgo" w:date="2012-08-10T08:15:00Z">
              <w:rPr>
                <w:rFonts w:ascii="Times New Roman" w:hAnsi="Times New Roman" w:cs="Times New Roman"/>
                <w:color w:val="365F91" w:themeColor="accent1" w:themeShade="BF"/>
                <w:sz w:val="24"/>
                <w:szCs w:val="24"/>
              </w:rPr>
            </w:rPrChange>
          </w:rPr>
          <w:t>Admin _UC03 - Admin Edit Project Use Case</w:t>
        </w:r>
        <w:bookmarkEnd w:id="7539"/>
        <w:bookmarkEnd w:id="7540"/>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543" w:author="DuyNgo" w:date="2012-08-10T07:43:00Z"/>
          <w:rFonts w:ascii="Times New Roman" w:hAnsi="Times New Roman" w:cs="Times New Roman"/>
          <w:sz w:val="24"/>
          <w:szCs w:val="24"/>
        </w:rPr>
      </w:pPr>
      <w:bookmarkStart w:id="7544" w:name="_Toc327466352"/>
      <w:bookmarkStart w:id="7545" w:name="_Toc332774889"/>
      <w:ins w:id="7546" w:author="DuyNgo" w:date="2012-08-10T07:43:00Z">
        <w:r w:rsidRPr="00657B96">
          <w:rPr>
            <w:rFonts w:ascii="Times New Roman" w:hAnsi="Times New Roman" w:cs="Times New Roman"/>
            <w:sz w:val="24"/>
            <w:szCs w:val="24"/>
            <w:rPrChange w:id="7547" w:author="DuyNgo" w:date="2012-08-10T08:15:00Z">
              <w:rPr>
                <w:rFonts w:ascii="Times New Roman" w:hAnsi="Times New Roman" w:cs="Times New Roman"/>
                <w:color w:val="365F91" w:themeColor="accent1" w:themeShade="BF"/>
                <w:sz w:val="24"/>
                <w:szCs w:val="24"/>
              </w:rPr>
            </w:rPrChange>
          </w:rPr>
          <w:t>Class Diagram</w:t>
        </w:r>
        <w:bookmarkEnd w:id="7544"/>
        <w:bookmarkEnd w:id="7545"/>
        <w:r w:rsidRPr="00657B96">
          <w:rPr>
            <w:rFonts w:ascii="Times New Roman" w:hAnsi="Times New Roman" w:cs="Times New Roman"/>
            <w:sz w:val="24"/>
            <w:szCs w:val="24"/>
            <w:rPrChange w:id="7548"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ind w:firstLine="810"/>
        <w:rPr>
          <w:ins w:id="7549" w:author="DuyNgo" w:date="2012-08-10T07:43:00Z"/>
          <w:rFonts w:ascii="Times New Roman" w:hAnsi="Times New Roman" w:cs="Times New Roman"/>
          <w:sz w:val="24"/>
          <w:szCs w:val="24"/>
          <w:rPrChange w:id="7550" w:author="DuyNgo" w:date="2012-08-10T08:15:00Z">
            <w:rPr>
              <w:ins w:id="7551" w:author="DuyNgo" w:date="2012-08-10T07:43:00Z"/>
              <w:rFonts w:ascii="Times New Roman" w:hAnsi="Times New Roman"/>
              <w:sz w:val="24"/>
            </w:rPr>
          </w:rPrChange>
        </w:rPr>
      </w:pPr>
      <w:ins w:id="7552" w:author="DuyNgo" w:date="2012-08-10T07:43:00Z">
        <w:r w:rsidRPr="00657B96">
          <w:rPr>
            <w:rFonts w:ascii="Times New Roman" w:hAnsi="Times New Roman" w:cs="Times New Roman"/>
            <w:sz w:val="24"/>
            <w:szCs w:val="24"/>
            <w:rPrChange w:id="7553" w:author="DuyNgo" w:date="2012-08-10T08:15:00Z">
              <w:rPr>
                <w:rFonts w:ascii="Times New Roman" w:hAnsi="Times New Roman" w:cs="Times New Roman"/>
                <w:sz w:val="24"/>
                <w:szCs w:val="24"/>
              </w:rPr>
            </w:rPrChange>
          </w:rPr>
          <w:object w:dxaOrig="13541" w:dyaOrig="7480">
            <v:shape id="_x0000_i1102" type="#_x0000_t75" style="width:468pt;height:258.7pt" o:ole="">
              <v:imagedata r:id="rId178" o:title=""/>
            </v:shape>
            <o:OLEObject Type="Embed" ProgID="Visio.Drawing.11" ShapeID="_x0000_i1102" DrawAspect="Content" ObjectID="_1406517087" r:id="rId179"/>
          </w:object>
        </w:r>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554" w:author="DuyNgo" w:date="2012-08-10T07:43:00Z"/>
          <w:rFonts w:ascii="Times New Roman" w:hAnsi="Times New Roman" w:cs="Times New Roman"/>
          <w:sz w:val="24"/>
          <w:szCs w:val="24"/>
        </w:rPr>
      </w:pPr>
      <w:bookmarkStart w:id="7555" w:name="_Toc327466353"/>
      <w:bookmarkStart w:id="7556" w:name="_Toc332774890"/>
      <w:ins w:id="7557" w:author="DuyNgo" w:date="2012-08-10T07:43:00Z">
        <w:r w:rsidRPr="00657B96">
          <w:rPr>
            <w:rFonts w:ascii="Times New Roman" w:hAnsi="Times New Roman" w:cs="Times New Roman"/>
            <w:sz w:val="24"/>
            <w:szCs w:val="24"/>
            <w:rPrChange w:id="7558" w:author="DuyNgo" w:date="2012-08-10T08:15:00Z">
              <w:rPr>
                <w:rFonts w:ascii="Times New Roman" w:hAnsi="Times New Roman" w:cs="Times New Roman"/>
                <w:color w:val="365F91" w:themeColor="accent1" w:themeShade="BF"/>
                <w:sz w:val="24"/>
                <w:szCs w:val="24"/>
              </w:rPr>
            </w:rPrChange>
          </w:rPr>
          <w:lastRenderedPageBreak/>
          <w:t>Sequence flow</w:t>
        </w:r>
        <w:bookmarkEnd w:id="7555"/>
        <w:bookmarkEnd w:id="7556"/>
        <w:r w:rsidRPr="00657B96">
          <w:rPr>
            <w:rFonts w:ascii="Times New Roman" w:hAnsi="Times New Roman" w:cs="Times New Roman"/>
            <w:sz w:val="24"/>
            <w:szCs w:val="24"/>
            <w:rPrChange w:id="7559"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7560" w:author="DuyNgo" w:date="2012-08-10T07:43:00Z"/>
          <w:rFonts w:ascii="Times New Roman" w:hAnsi="Times New Roman" w:cs="Times New Roman"/>
          <w:sz w:val="24"/>
          <w:szCs w:val="24"/>
          <w:rPrChange w:id="7561" w:author="DuyNgo" w:date="2012-08-10T08:15:00Z">
            <w:rPr>
              <w:ins w:id="7562" w:author="DuyNgo" w:date="2012-08-10T07:43:00Z"/>
              <w:rFonts w:ascii="Times New Roman" w:hAnsi="Times New Roman"/>
              <w:sz w:val="24"/>
            </w:rPr>
          </w:rPrChange>
        </w:rPr>
      </w:pPr>
      <w:ins w:id="7563" w:author="DuyNgo" w:date="2012-08-10T07:43:00Z">
        <w:r w:rsidRPr="00657B96">
          <w:rPr>
            <w:rFonts w:ascii="Times New Roman" w:hAnsi="Times New Roman" w:cs="Times New Roman"/>
            <w:sz w:val="24"/>
            <w:szCs w:val="24"/>
            <w:rPrChange w:id="7564" w:author="DuyNgo" w:date="2012-08-10T08:15:00Z">
              <w:rPr>
                <w:rFonts w:ascii="Times New Roman" w:hAnsi="Times New Roman" w:cs="Times New Roman"/>
                <w:sz w:val="24"/>
                <w:szCs w:val="24"/>
              </w:rPr>
            </w:rPrChange>
          </w:rPr>
          <w:object w:dxaOrig="14294" w:dyaOrig="8728">
            <v:shape id="_x0000_i1103" type="#_x0000_t75" style="width:467.15pt;height:284.65pt" o:ole="">
              <v:imagedata r:id="rId180" o:title=""/>
            </v:shape>
            <o:OLEObject Type="Embed" ProgID="Visio.Drawing.11" ShapeID="_x0000_i1103" DrawAspect="Content" ObjectID="_1406517088" r:id="rId181"/>
          </w:object>
        </w:r>
      </w:ins>
    </w:p>
    <w:p w:rsidR="00771246" w:rsidRPr="00657B96" w:rsidRDefault="00771246" w:rsidP="00771246">
      <w:pPr>
        <w:pStyle w:val="Heading2"/>
        <w:numPr>
          <w:ilvl w:val="1"/>
          <w:numId w:val="92"/>
        </w:numPr>
        <w:rPr>
          <w:ins w:id="7565" w:author="DuyNgo" w:date="2012-08-10T07:43:00Z"/>
          <w:rFonts w:ascii="Times New Roman" w:hAnsi="Times New Roman" w:cs="Times New Roman"/>
          <w:sz w:val="24"/>
          <w:szCs w:val="24"/>
        </w:rPr>
      </w:pPr>
      <w:bookmarkStart w:id="7566" w:name="_Toc327466354"/>
      <w:bookmarkStart w:id="7567" w:name="_Toc332774891"/>
      <w:ins w:id="7568" w:author="DuyNgo" w:date="2012-08-10T07:43:00Z">
        <w:r w:rsidRPr="00657B96">
          <w:rPr>
            <w:rFonts w:ascii="Times New Roman" w:hAnsi="Times New Roman" w:cs="Times New Roman"/>
            <w:sz w:val="24"/>
            <w:szCs w:val="24"/>
            <w:rPrChange w:id="7569" w:author="DuyNgo" w:date="2012-08-10T08:15:00Z">
              <w:rPr>
                <w:rFonts w:ascii="Times New Roman" w:hAnsi="Times New Roman" w:cs="Times New Roman"/>
                <w:color w:val="365F91" w:themeColor="accent1" w:themeShade="BF"/>
                <w:sz w:val="24"/>
                <w:szCs w:val="24"/>
              </w:rPr>
            </w:rPrChange>
          </w:rPr>
          <w:t>Admin _UC04 - Admin Mange Module Use Case</w:t>
        </w:r>
        <w:bookmarkEnd w:id="7566"/>
        <w:bookmarkEnd w:id="7567"/>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570" w:author="DuyNgo" w:date="2012-08-10T07:43:00Z"/>
          <w:rFonts w:ascii="Times New Roman" w:hAnsi="Times New Roman" w:cs="Times New Roman"/>
          <w:sz w:val="24"/>
          <w:szCs w:val="24"/>
        </w:rPr>
      </w:pPr>
      <w:bookmarkStart w:id="7571" w:name="_Toc327466355"/>
      <w:bookmarkStart w:id="7572" w:name="_Toc332774892"/>
      <w:ins w:id="7573" w:author="DuyNgo" w:date="2012-08-10T07:43:00Z">
        <w:r w:rsidRPr="00657B96">
          <w:rPr>
            <w:rFonts w:ascii="Times New Roman" w:hAnsi="Times New Roman" w:cs="Times New Roman"/>
            <w:sz w:val="24"/>
            <w:szCs w:val="24"/>
            <w:rPrChange w:id="7574" w:author="DuyNgo" w:date="2012-08-10T08:15:00Z">
              <w:rPr>
                <w:rFonts w:ascii="Times New Roman" w:hAnsi="Times New Roman" w:cs="Times New Roman"/>
                <w:color w:val="365F91" w:themeColor="accent1" w:themeShade="BF"/>
                <w:sz w:val="24"/>
                <w:szCs w:val="24"/>
              </w:rPr>
            </w:rPrChange>
          </w:rPr>
          <w:t>Class Diagram</w:t>
        </w:r>
        <w:bookmarkEnd w:id="7571"/>
        <w:bookmarkEnd w:id="7572"/>
        <w:r w:rsidRPr="00657B96">
          <w:rPr>
            <w:rFonts w:ascii="Times New Roman" w:hAnsi="Times New Roman" w:cs="Times New Roman"/>
            <w:sz w:val="24"/>
            <w:szCs w:val="24"/>
            <w:rPrChange w:id="7575"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7576" w:author="DuyNgo" w:date="2012-08-10T07:43:00Z"/>
          <w:rFonts w:ascii="Times New Roman" w:hAnsi="Times New Roman" w:cs="Times New Roman"/>
          <w:sz w:val="24"/>
          <w:szCs w:val="24"/>
          <w:rPrChange w:id="7577" w:author="DuyNgo" w:date="2012-08-10T08:15:00Z">
            <w:rPr>
              <w:ins w:id="7578" w:author="DuyNgo" w:date="2012-08-10T07:43:00Z"/>
              <w:rFonts w:ascii="Times New Roman" w:hAnsi="Times New Roman"/>
              <w:sz w:val="24"/>
            </w:rPr>
          </w:rPrChange>
        </w:rPr>
      </w:pPr>
    </w:p>
    <w:p w:rsidR="00771246" w:rsidRPr="00657B96" w:rsidRDefault="00771246" w:rsidP="00771246">
      <w:pPr>
        <w:ind w:firstLine="810"/>
        <w:rPr>
          <w:ins w:id="7579" w:author="DuyNgo" w:date="2012-08-10T07:43:00Z"/>
          <w:rFonts w:ascii="Times New Roman" w:hAnsi="Times New Roman" w:cs="Times New Roman"/>
          <w:sz w:val="24"/>
          <w:szCs w:val="24"/>
          <w:rPrChange w:id="7580" w:author="DuyNgo" w:date="2012-08-10T08:15:00Z">
            <w:rPr>
              <w:ins w:id="7581" w:author="DuyNgo" w:date="2012-08-10T07:43:00Z"/>
              <w:rFonts w:ascii="Times New Roman" w:hAnsi="Times New Roman"/>
              <w:sz w:val="24"/>
            </w:rPr>
          </w:rPrChange>
        </w:rPr>
      </w:pPr>
      <w:ins w:id="7582" w:author="DuyNgo" w:date="2012-08-10T07:43:00Z">
        <w:r w:rsidRPr="00657B96">
          <w:rPr>
            <w:rFonts w:ascii="Times New Roman" w:hAnsi="Times New Roman" w:cs="Times New Roman"/>
            <w:sz w:val="24"/>
            <w:szCs w:val="24"/>
            <w:rPrChange w:id="7583" w:author="DuyNgo" w:date="2012-08-10T08:15:00Z">
              <w:rPr>
                <w:rFonts w:ascii="Times New Roman" w:hAnsi="Times New Roman" w:cs="Times New Roman"/>
                <w:sz w:val="24"/>
                <w:szCs w:val="24"/>
              </w:rPr>
            </w:rPrChange>
          </w:rPr>
          <w:object w:dxaOrig="13541" w:dyaOrig="7566">
            <v:shape id="_x0000_i1104" type="#_x0000_t75" style="width:468pt;height:262.05pt" o:ole="">
              <v:imagedata r:id="rId182" o:title=""/>
            </v:shape>
            <o:OLEObject Type="Embed" ProgID="Visio.Drawing.11" ShapeID="_x0000_i1104" DrawAspect="Content" ObjectID="_1406517089" r:id="rId183"/>
          </w:object>
        </w:r>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584" w:author="DuyNgo" w:date="2012-08-10T07:43:00Z"/>
          <w:rFonts w:ascii="Times New Roman" w:hAnsi="Times New Roman" w:cs="Times New Roman"/>
          <w:sz w:val="24"/>
          <w:szCs w:val="24"/>
        </w:rPr>
      </w:pPr>
      <w:bookmarkStart w:id="7585" w:name="_Toc327466356"/>
      <w:bookmarkStart w:id="7586" w:name="_Toc332774893"/>
      <w:ins w:id="7587" w:author="DuyNgo" w:date="2012-08-10T07:43:00Z">
        <w:r w:rsidRPr="00657B96">
          <w:rPr>
            <w:rFonts w:ascii="Times New Roman" w:hAnsi="Times New Roman" w:cs="Times New Roman"/>
            <w:sz w:val="24"/>
            <w:szCs w:val="24"/>
            <w:rPrChange w:id="7588" w:author="DuyNgo" w:date="2012-08-10T08:15:00Z">
              <w:rPr>
                <w:rFonts w:ascii="Times New Roman" w:hAnsi="Times New Roman" w:cs="Times New Roman"/>
                <w:color w:val="365F91" w:themeColor="accent1" w:themeShade="BF"/>
                <w:sz w:val="24"/>
                <w:szCs w:val="24"/>
              </w:rPr>
            </w:rPrChange>
          </w:rPr>
          <w:lastRenderedPageBreak/>
          <w:t>Sequence flow</w:t>
        </w:r>
        <w:bookmarkEnd w:id="7585"/>
        <w:bookmarkEnd w:id="7586"/>
        <w:r w:rsidRPr="00657B96">
          <w:rPr>
            <w:rFonts w:ascii="Times New Roman" w:hAnsi="Times New Roman" w:cs="Times New Roman"/>
            <w:sz w:val="24"/>
            <w:szCs w:val="24"/>
            <w:rPrChange w:id="7589"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7590" w:author="DuyNgo" w:date="2012-08-10T07:43:00Z"/>
          <w:rFonts w:ascii="Times New Roman" w:hAnsi="Times New Roman" w:cs="Times New Roman"/>
          <w:sz w:val="24"/>
          <w:szCs w:val="24"/>
          <w:rPrChange w:id="7591" w:author="DuyNgo" w:date="2012-08-10T08:15:00Z">
            <w:rPr>
              <w:ins w:id="7592" w:author="DuyNgo" w:date="2012-08-10T07:43:00Z"/>
              <w:rFonts w:ascii="Times New Roman" w:hAnsi="Times New Roman"/>
              <w:sz w:val="24"/>
            </w:rPr>
          </w:rPrChange>
        </w:rPr>
      </w:pPr>
      <w:ins w:id="7593" w:author="DuyNgo" w:date="2012-08-10T07:43:00Z">
        <w:r w:rsidRPr="00657B96">
          <w:rPr>
            <w:rFonts w:ascii="Times New Roman" w:hAnsi="Times New Roman" w:cs="Times New Roman"/>
            <w:sz w:val="24"/>
            <w:szCs w:val="24"/>
            <w:rPrChange w:id="7594" w:author="DuyNgo" w:date="2012-08-10T08:15:00Z">
              <w:rPr>
                <w:rFonts w:ascii="Times New Roman" w:hAnsi="Times New Roman" w:cs="Times New Roman"/>
                <w:sz w:val="24"/>
                <w:szCs w:val="24"/>
              </w:rPr>
            </w:rPrChange>
          </w:rPr>
          <w:object w:dxaOrig="14441" w:dyaOrig="6571">
            <v:shape id="_x0000_i1105" type="#_x0000_t75" style="width:468pt;height:212.65pt" o:ole="">
              <v:imagedata r:id="rId184" o:title=""/>
            </v:shape>
            <o:OLEObject Type="Embed" ProgID="Visio.Drawing.11" ShapeID="_x0000_i1105" DrawAspect="Content" ObjectID="_1406517090" r:id="rId185"/>
          </w:object>
        </w:r>
      </w:ins>
    </w:p>
    <w:p w:rsidR="00771246" w:rsidRPr="00657B96" w:rsidRDefault="00771246" w:rsidP="00771246">
      <w:pPr>
        <w:rPr>
          <w:ins w:id="7595" w:author="DuyNgo" w:date="2012-08-10T07:43:00Z"/>
          <w:rFonts w:ascii="Times New Roman" w:hAnsi="Times New Roman" w:cs="Times New Roman"/>
          <w:sz w:val="24"/>
          <w:szCs w:val="24"/>
          <w:rPrChange w:id="7596" w:author="DuyNgo" w:date="2012-08-10T08:15:00Z">
            <w:rPr>
              <w:ins w:id="7597" w:author="DuyNgo" w:date="2012-08-10T07:43:00Z"/>
              <w:rFonts w:ascii="Times New Roman" w:hAnsi="Times New Roman"/>
              <w:sz w:val="24"/>
            </w:rPr>
          </w:rPrChange>
        </w:rPr>
      </w:pPr>
    </w:p>
    <w:p w:rsidR="00771246" w:rsidRPr="00657B96" w:rsidRDefault="00771246" w:rsidP="00771246">
      <w:pPr>
        <w:pStyle w:val="Heading2"/>
        <w:numPr>
          <w:ilvl w:val="1"/>
          <w:numId w:val="92"/>
        </w:numPr>
        <w:rPr>
          <w:ins w:id="7598" w:author="DuyNgo" w:date="2012-08-10T07:43:00Z"/>
          <w:rFonts w:ascii="Times New Roman" w:hAnsi="Times New Roman" w:cs="Times New Roman"/>
          <w:sz w:val="24"/>
          <w:szCs w:val="24"/>
        </w:rPr>
      </w:pPr>
      <w:bookmarkStart w:id="7599" w:name="_Toc327466357"/>
      <w:bookmarkStart w:id="7600" w:name="_Toc332774894"/>
      <w:ins w:id="7601" w:author="DuyNgo" w:date="2012-08-10T07:43:00Z">
        <w:r w:rsidRPr="00657B96">
          <w:rPr>
            <w:rFonts w:ascii="Times New Roman" w:hAnsi="Times New Roman" w:cs="Times New Roman"/>
            <w:sz w:val="24"/>
            <w:szCs w:val="24"/>
            <w:rPrChange w:id="7602" w:author="DuyNgo" w:date="2012-08-10T08:15:00Z">
              <w:rPr>
                <w:rFonts w:ascii="Times New Roman" w:hAnsi="Times New Roman" w:cs="Times New Roman"/>
                <w:color w:val="365F91" w:themeColor="accent1" w:themeShade="BF"/>
                <w:sz w:val="24"/>
                <w:szCs w:val="24"/>
              </w:rPr>
            </w:rPrChange>
          </w:rPr>
          <w:t>Admin _UC05 - Admin Team Management Use Case</w:t>
        </w:r>
        <w:bookmarkEnd w:id="7599"/>
        <w:bookmarkEnd w:id="7600"/>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603" w:author="DuyNgo" w:date="2012-08-10T07:43:00Z"/>
          <w:rFonts w:ascii="Times New Roman" w:hAnsi="Times New Roman" w:cs="Times New Roman"/>
          <w:sz w:val="24"/>
          <w:szCs w:val="24"/>
        </w:rPr>
      </w:pPr>
      <w:bookmarkStart w:id="7604" w:name="_Toc327466358"/>
      <w:bookmarkStart w:id="7605" w:name="_Toc332774895"/>
      <w:ins w:id="7606" w:author="DuyNgo" w:date="2012-08-10T07:43:00Z">
        <w:r w:rsidRPr="00657B96">
          <w:rPr>
            <w:rFonts w:ascii="Times New Roman" w:hAnsi="Times New Roman" w:cs="Times New Roman"/>
            <w:sz w:val="24"/>
            <w:szCs w:val="24"/>
            <w:rPrChange w:id="7607" w:author="DuyNgo" w:date="2012-08-10T08:15:00Z">
              <w:rPr>
                <w:rFonts w:ascii="Times New Roman" w:hAnsi="Times New Roman" w:cs="Times New Roman"/>
                <w:color w:val="365F91" w:themeColor="accent1" w:themeShade="BF"/>
                <w:sz w:val="24"/>
                <w:szCs w:val="24"/>
              </w:rPr>
            </w:rPrChange>
          </w:rPr>
          <w:t>Class Diagram</w:t>
        </w:r>
        <w:bookmarkEnd w:id="7604"/>
        <w:bookmarkEnd w:id="7605"/>
        <w:r w:rsidRPr="00657B96">
          <w:rPr>
            <w:rFonts w:ascii="Times New Roman" w:hAnsi="Times New Roman" w:cs="Times New Roman"/>
            <w:sz w:val="24"/>
            <w:szCs w:val="24"/>
            <w:rPrChange w:id="7608"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7609" w:author="DuyNgo" w:date="2012-08-10T07:43:00Z"/>
          <w:rFonts w:ascii="Times New Roman" w:hAnsi="Times New Roman" w:cs="Times New Roman"/>
          <w:sz w:val="24"/>
          <w:szCs w:val="24"/>
          <w:rPrChange w:id="7610" w:author="DuyNgo" w:date="2012-08-10T08:15:00Z">
            <w:rPr>
              <w:ins w:id="7611" w:author="DuyNgo" w:date="2012-08-10T07:43:00Z"/>
              <w:rFonts w:ascii="Times New Roman" w:hAnsi="Times New Roman"/>
              <w:sz w:val="24"/>
            </w:rPr>
          </w:rPrChange>
        </w:rPr>
      </w:pPr>
      <w:ins w:id="7612" w:author="DuyNgo" w:date="2012-08-10T07:43:00Z">
        <w:r w:rsidRPr="00657B96">
          <w:rPr>
            <w:rFonts w:ascii="Times New Roman" w:hAnsi="Times New Roman" w:cs="Times New Roman"/>
            <w:sz w:val="24"/>
            <w:szCs w:val="24"/>
            <w:rPrChange w:id="7613" w:author="DuyNgo" w:date="2012-08-10T08:15:00Z">
              <w:rPr>
                <w:rFonts w:ascii="Times New Roman" w:hAnsi="Times New Roman" w:cs="Times New Roman"/>
                <w:sz w:val="24"/>
                <w:szCs w:val="24"/>
              </w:rPr>
            </w:rPrChange>
          </w:rPr>
          <w:object w:dxaOrig="13744" w:dyaOrig="7876">
            <v:shape id="_x0000_i1106" type="#_x0000_t75" style="width:468pt;height:268.75pt" o:ole="">
              <v:imagedata r:id="rId186" o:title=""/>
            </v:shape>
            <o:OLEObject Type="Embed" ProgID="Visio.Drawing.11" ShapeID="_x0000_i1106" DrawAspect="Content" ObjectID="_1406517091" r:id="rId187"/>
          </w:object>
        </w:r>
      </w:ins>
    </w:p>
    <w:p w:rsidR="00771246" w:rsidRPr="00657B96" w:rsidRDefault="00771246" w:rsidP="00771246">
      <w:pPr>
        <w:ind w:firstLine="810"/>
        <w:rPr>
          <w:ins w:id="7614" w:author="DuyNgo" w:date="2012-08-10T07:43:00Z"/>
          <w:rFonts w:ascii="Times New Roman" w:hAnsi="Times New Roman" w:cs="Times New Roman"/>
          <w:sz w:val="24"/>
          <w:szCs w:val="24"/>
          <w:rPrChange w:id="7615" w:author="DuyNgo" w:date="2012-08-10T08:15:00Z">
            <w:rPr>
              <w:ins w:id="7616" w:author="DuyNgo" w:date="2012-08-10T07:43:00Z"/>
              <w:rFonts w:ascii="Times New Roman" w:hAnsi="Times New Roman"/>
              <w:sz w:val="24"/>
            </w:rPr>
          </w:rPrChange>
        </w:rPr>
      </w:pPr>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617" w:author="DuyNgo" w:date="2012-08-10T07:43:00Z"/>
          <w:rFonts w:ascii="Times New Roman" w:hAnsi="Times New Roman" w:cs="Times New Roman"/>
          <w:sz w:val="24"/>
          <w:szCs w:val="24"/>
        </w:rPr>
      </w:pPr>
      <w:bookmarkStart w:id="7618" w:name="_Toc327466359"/>
      <w:bookmarkStart w:id="7619" w:name="_Toc332774896"/>
      <w:ins w:id="7620" w:author="DuyNgo" w:date="2012-08-10T07:43:00Z">
        <w:r w:rsidRPr="00657B96">
          <w:rPr>
            <w:rFonts w:ascii="Times New Roman" w:hAnsi="Times New Roman" w:cs="Times New Roman"/>
            <w:sz w:val="24"/>
            <w:szCs w:val="24"/>
            <w:rPrChange w:id="7621" w:author="DuyNgo" w:date="2012-08-10T08:15:00Z">
              <w:rPr>
                <w:rFonts w:ascii="Times New Roman" w:hAnsi="Times New Roman" w:cs="Times New Roman"/>
                <w:color w:val="365F91" w:themeColor="accent1" w:themeShade="BF"/>
                <w:sz w:val="24"/>
                <w:szCs w:val="24"/>
              </w:rPr>
            </w:rPrChange>
          </w:rPr>
          <w:lastRenderedPageBreak/>
          <w:t>Sequence flow</w:t>
        </w:r>
        <w:bookmarkEnd w:id="7618"/>
        <w:bookmarkEnd w:id="7619"/>
        <w:r w:rsidRPr="00657B96">
          <w:rPr>
            <w:rFonts w:ascii="Times New Roman" w:hAnsi="Times New Roman" w:cs="Times New Roman"/>
            <w:sz w:val="24"/>
            <w:szCs w:val="24"/>
            <w:rPrChange w:id="7622"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7623" w:author="DuyNgo" w:date="2012-08-10T07:43:00Z"/>
          <w:rFonts w:ascii="Times New Roman" w:hAnsi="Times New Roman" w:cs="Times New Roman"/>
          <w:sz w:val="24"/>
          <w:szCs w:val="24"/>
          <w:rPrChange w:id="7624" w:author="DuyNgo" w:date="2012-08-10T08:15:00Z">
            <w:rPr>
              <w:ins w:id="7625" w:author="DuyNgo" w:date="2012-08-10T07:43:00Z"/>
              <w:rFonts w:ascii="Times New Roman" w:hAnsi="Times New Roman"/>
              <w:sz w:val="24"/>
            </w:rPr>
          </w:rPrChange>
        </w:rPr>
      </w:pPr>
    </w:p>
    <w:p w:rsidR="00771246" w:rsidRPr="00657B96" w:rsidRDefault="00771246" w:rsidP="00771246">
      <w:pPr>
        <w:rPr>
          <w:ins w:id="7626" w:author="DuyNgo" w:date="2012-08-10T07:43:00Z"/>
          <w:rFonts w:ascii="Times New Roman" w:hAnsi="Times New Roman" w:cs="Times New Roman"/>
          <w:sz w:val="24"/>
          <w:szCs w:val="24"/>
          <w:rPrChange w:id="7627" w:author="DuyNgo" w:date="2012-08-10T08:15:00Z">
            <w:rPr>
              <w:ins w:id="7628" w:author="DuyNgo" w:date="2012-08-10T07:43:00Z"/>
              <w:rFonts w:ascii="Times New Roman" w:hAnsi="Times New Roman"/>
              <w:sz w:val="24"/>
            </w:rPr>
          </w:rPrChange>
        </w:rPr>
      </w:pPr>
    </w:p>
    <w:p w:rsidR="00771246" w:rsidRPr="00657B96" w:rsidRDefault="00771246" w:rsidP="00771246">
      <w:pPr>
        <w:rPr>
          <w:ins w:id="7629" w:author="DuyNgo" w:date="2012-08-10T07:43:00Z"/>
          <w:rFonts w:ascii="Times New Roman" w:hAnsi="Times New Roman" w:cs="Times New Roman"/>
          <w:sz w:val="24"/>
          <w:szCs w:val="24"/>
          <w:rPrChange w:id="7630" w:author="DuyNgo" w:date="2012-08-10T08:15:00Z">
            <w:rPr>
              <w:ins w:id="7631" w:author="DuyNgo" w:date="2012-08-10T07:43:00Z"/>
              <w:rFonts w:ascii="Times New Roman" w:hAnsi="Times New Roman"/>
              <w:sz w:val="24"/>
            </w:rPr>
          </w:rPrChange>
        </w:rPr>
      </w:pPr>
      <w:ins w:id="7632" w:author="DuyNgo" w:date="2012-08-10T07:43:00Z">
        <w:r w:rsidRPr="00657B96">
          <w:rPr>
            <w:rFonts w:ascii="Times New Roman" w:hAnsi="Times New Roman" w:cs="Times New Roman"/>
            <w:sz w:val="24"/>
            <w:szCs w:val="24"/>
            <w:rPrChange w:id="7633" w:author="DuyNgo" w:date="2012-08-10T08:15:00Z">
              <w:rPr>
                <w:rFonts w:ascii="Times New Roman" w:hAnsi="Times New Roman" w:cs="Times New Roman"/>
                <w:sz w:val="24"/>
                <w:szCs w:val="24"/>
              </w:rPr>
            </w:rPrChange>
          </w:rPr>
          <w:object w:dxaOrig="14380" w:dyaOrig="9448">
            <v:shape id="_x0000_i1107" type="#_x0000_t75" style="width:467.15pt;height:306.4pt" o:ole="">
              <v:imagedata r:id="rId188" o:title=""/>
            </v:shape>
            <o:OLEObject Type="Embed" ProgID="Visio.Drawing.11" ShapeID="_x0000_i1107" DrawAspect="Content" ObjectID="_1406517092" r:id="rId189"/>
          </w:object>
        </w:r>
      </w:ins>
    </w:p>
    <w:p w:rsidR="00771246" w:rsidRPr="00657B96" w:rsidRDefault="00771246" w:rsidP="00771246">
      <w:pPr>
        <w:rPr>
          <w:ins w:id="7634" w:author="DuyNgo" w:date="2012-08-10T07:43:00Z"/>
          <w:rFonts w:ascii="Times New Roman" w:hAnsi="Times New Roman" w:cs="Times New Roman"/>
          <w:sz w:val="24"/>
          <w:szCs w:val="24"/>
          <w:rPrChange w:id="7635" w:author="DuyNgo" w:date="2012-08-10T08:15:00Z">
            <w:rPr>
              <w:ins w:id="7636" w:author="DuyNgo" w:date="2012-08-10T07:43:00Z"/>
              <w:rFonts w:ascii="Times New Roman" w:hAnsi="Times New Roman"/>
              <w:sz w:val="24"/>
            </w:rPr>
          </w:rPrChange>
        </w:rPr>
      </w:pPr>
    </w:p>
    <w:p w:rsidR="00771246" w:rsidRPr="00657B96" w:rsidRDefault="00771246" w:rsidP="00771246">
      <w:pPr>
        <w:rPr>
          <w:ins w:id="7637" w:author="DuyNgo" w:date="2012-08-10T07:43:00Z"/>
          <w:rFonts w:ascii="Times New Roman" w:hAnsi="Times New Roman" w:cs="Times New Roman"/>
          <w:sz w:val="24"/>
          <w:szCs w:val="24"/>
          <w:rPrChange w:id="7638" w:author="DuyNgo" w:date="2012-08-10T08:15:00Z">
            <w:rPr>
              <w:ins w:id="7639" w:author="DuyNgo" w:date="2012-08-10T07:43:00Z"/>
              <w:rFonts w:ascii="Times New Roman" w:hAnsi="Times New Roman"/>
              <w:sz w:val="24"/>
            </w:rPr>
          </w:rPrChange>
        </w:rPr>
      </w:pPr>
    </w:p>
    <w:p w:rsidR="00771246" w:rsidRPr="00657B96" w:rsidRDefault="00771246" w:rsidP="00771246">
      <w:pPr>
        <w:rPr>
          <w:ins w:id="7640" w:author="DuyNgo" w:date="2012-08-10T07:43:00Z"/>
          <w:rFonts w:ascii="Times New Roman" w:hAnsi="Times New Roman" w:cs="Times New Roman"/>
          <w:sz w:val="24"/>
          <w:szCs w:val="24"/>
          <w:rPrChange w:id="7641" w:author="DuyNgo" w:date="2012-08-10T08:15:00Z">
            <w:rPr>
              <w:ins w:id="7642" w:author="DuyNgo" w:date="2012-08-10T07:43:00Z"/>
              <w:rFonts w:ascii="Times New Roman" w:hAnsi="Times New Roman"/>
              <w:sz w:val="24"/>
            </w:rPr>
          </w:rPrChange>
        </w:rPr>
      </w:pPr>
    </w:p>
    <w:p w:rsidR="00771246" w:rsidRPr="00657B96" w:rsidRDefault="00771246" w:rsidP="00771246">
      <w:pPr>
        <w:rPr>
          <w:ins w:id="7643" w:author="DuyNgo" w:date="2012-08-10T07:43:00Z"/>
          <w:rFonts w:ascii="Times New Roman" w:hAnsi="Times New Roman" w:cs="Times New Roman"/>
          <w:sz w:val="24"/>
          <w:szCs w:val="24"/>
          <w:rPrChange w:id="7644" w:author="DuyNgo" w:date="2012-08-10T08:15:00Z">
            <w:rPr>
              <w:ins w:id="7645" w:author="DuyNgo" w:date="2012-08-10T07:43:00Z"/>
              <w:rFonts w:ascii="Times New Roman" w:hAnsi="Times New Roman"/>
              <w:sz w:val="24"/>
            </w:rPr>
          </w:rPrChange>
        </w:rPr>
      </w:pPr>
    </w:p>
    <w:p w:rsidR="00771246" w:rsidRPr="00657B96" w:rsidRDefault="00771246" w:rsidP="00771246">
      <w:pPr>
        <w:pStyle w:val="Heading2"/>
        <w:numPr>
          <w:ilvl w:val="1"/>
          <w:numId w:val="92"/>
        </w:numPr>
        <w:rPr>
          <w:ins w:id="7646" w:author="DuyNgo" w:date="2012-08-10T07:43:00Z"/>
          <w:rFonts w:ascii="Times New Roman" w:hAnsi="Times New Roman" w:cs="Times New Roman"/>
          <w:sz w:val="24"/>
          <w:szCs w:val="24"/>
        </w:rPr>
      </w:pPr>
      <w:bookmarkStart w:id="7647" w:name="_Toc327466360"/>
      <w:bookmarkStart w:id="7648" w:name="_Toc332774897"/>
      <w:ins w:id="7649" w:author="DuyNgo" w:date="2012-08-10T07:43:00Z">
        <w:r w:rsidRPr="00657B96">
          <w:rPr>
            <w:rFonts w:ascii="Times New Roman" w:hAnsi="Times New Roman" w:cs="Times New Roman"/>
            <w:sz w:val="24"/>
            <w:szCs w:val="24"/>
            <w:rPrChange w:id="7650" w:author="DuyNgo" w:date="2012-08-10T08:15:00Z">
              <w:rPr>
                <w:rFonts w:ascii="Times New Roman" w:hAnsi="Times New Roman" w:cs="Times New Roman"/>
                <w:color w:val="365F91" w:themeColor="accent1" w:themeShade="BF"/>
                <w:sz w:val="24"/>
                <w:szCs w:val="24"/>
              </w:rPr>
            </w:rPrChange>
          </w:rPr>
          <w:lastRenderedPageBreak/>
          <w:t>Admin _UC06 - Admin Search User Use Case</w:t>
        </w:r>
        <w:bookmarkEnd w:id="7647"/>
        <w:bookmarkEnd w:id="7648"/>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651" w:author="DuyNgo" w:date="2012-08-10T07:43:00Z"/>
          <w:rFonts w:ascii="Times New Roman" w:hAnsi="Times New Roman" w:cs="Times New Roman"/>
          <w:sz w:val="24"/>
          <w:szCs w:val="24"/>
        </w:rPr>
      </w:pPr>
      <w:bookmarkStart w:id="7652" w:name="_Toc327466361"/>
      <w:bookmarkStart w:id="7653" w:name="_Toc332774898"/>
      <w:ins w:id="7654" w:author="DuyNgo" w:date="2012-08-10T07:43:00Z">
        <w:r w:rsidRPr="00657B96">
          <w:rPr>
            <w:rFonts w:ascii="Times New Roman" w:hAnsi="Times New Roman" w:cs="Times New Roman"/>
            <w:sz w:val="24"/>
            <w:szCs w:val="24"/>
            <w:rPrChange w:id="7655" w:author="DuyNgo" w:date="2012-08-10T08:15:00Z">
              <w:rPr>
                <w:rFonts w:ascii="Times New Roman" w:hAnsi="Times New Roman" w:cs="Times New Roman"/>
                <w:color w:val="365F91" w:themeColor="accent1" w:themeShade="BF"/>
                <w:sz w:val="24"/>
                <w:szCs w:val="24"/>
              </w:rPr>
            </w:rPrChange>
          </w:rPr>
          <w:t>Class Diagram</w:t>
        </w:r>
        <w:bookmarkEnd w:id="7652"/>
        <w:bookmarkEnd w:id="7653"/>
        <w:r w:rsidRPr="00657B96">
          <w:rPr>
            <w:rFonts w:ascii="Times New Roman" w:hAnsi="Times New Roman" w:cs="Times New Roman"/>
            <w:sz w:val="24"/>
            <w:szCs w:val="24"/>
            <w:rPrChange w:id="7656"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7657" w:author="DuyNgo" w:date="2012-08-10T07:43:00Z"/>
          <w:rFonts w:ascii="Times New Roman" w:hAnsi="Times New Roman" w:cs="Times New Roman"/>
          <w:sz w:val="24"/>
          <w:szCs w:val="24"/>
          <w:rPrChange w:id="7658" w:author="DuyNgo" w:date="2012-08-10T08:15:00Z">
            <w:rPr>
              <w:ins w:id="7659" w:author="DuyNgo" w:date="2012-08-10T07:43:00Z"/>
              <w:rFonts w:ascii="Times New Roman" w:hAnsi="Times New Roman"/>
              <w:sz w:val="24"/>
            </w:rPr>
          </w:rPrChange>
        </w:rPr>
      </w:pPr>
      <w:ins w:id="7660" w:author="DuyNgo" w:date="2012-08-10T07:43:00Z">
        <w:r w:rsidRPr="00657B96">
          <w:rPr>
            <w:rFonts w:ascii="Times New Roman" w:hAnsi="Times New Roman" w:cs="Times New Roman"/>
            <w:sz w:val="24"/>
            <w:szCs w:val="24"/>
            <w:rPrChange w:id="7661" w:author="DuyNgo" w:date="2012-08-10T08:15:00Z">
              <w:rPr>
                <w:rFonts w:ascii="Times New Roman" w:hAnsi="Times New Roman" w:cs="Times New Roman"/>
                <w:sz w:val="24"/>
                <w:szCs w:val="24"/>
              </w:rPr>
            </w:rPrChange>
          </w:rPr>
          <w:object w:dxaOrig="11923" w:dyaOrig="5940">
            <v:shape id="_x0000_i1108" type="#_x0000_t75" style="width:468pt;height:232.75pt" o:ole="">
              <v:imagedata r:id="rId190" o:title=""/>
            </v:shape>
            <o:OLEObject Type="Embed" ProgID="Visio.Drawing.11" ShapeID="_x0000_i1108" DrawAspect="Content" ObjectID="_1406517093" r:id="rId191"/>
          </w:object>
        </w:r>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662" w:author="DuyNgo" w:date="2012-08-10T07:43:00Z"/>
          <w:rFonts w:ascii="Times New Roman" w:hAnsi="Times New Roman" w:cs="Times New Roman"/>
          <w:sz w:val="24"/>
          <w:szCs w:val="24"/>
        </w:rPr>
      </w:pPr>
      <w:bookmarkStart w:id="7663" w:name="_Toc327466362"/>
      <w:bookmarkStart w:id="7664" w:name="_Toc332774899"/>
      <w:ins w:id="7665" w:author="DuyNgo" w:date="2012-08-10T07:43:00Z">
        <w:r w:rsidRPr="00657B96">
          <w:rPr>
            <w:rFonts w:ascii="Times New Roman" w:hAnsi="Times New Roman" w:cs="Times New Roman"/>
            <w:sz w:val="24"/>
            <w:szCs w:val="24"/>
            <w:rPrChange w:id="7666" w:author="DuyNgo" w:date="2012-08-10T08:15:00Z">
              <w:rPr>
                <w:rFonts w:ascii="Times New Roman" w:hAnsi="Times New Roman" w:cs="Times New Roman"/>
                <w:color w:val="365F91" w:themeColor="accent1" w:themeShade="BF"/>
                <w:sz w:val="24"/>
                <w:szCs w:val="24"/>
              </w:rPr>
            </w:rPrChange>
          </w:rPr>
          <w:t>Sequence flow</w:t>
        </w:r>
        <w:bookmarkEnd w:id="7663"/>
        <w:bookmarkEnd w:id="7664"/>
        <w:r w:rsidRPr="00657B96">
          <w:rPr>
            <w:rFonts w:ascii="Times New Roman" w:hAnsi="Times New Roman" w:cs="Times New Roman"/>
            <w:sz w:val="24"/>
            <w:szCs w:val="24"/>
            <w:rPrChange w:id="7667"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7668" w:author="DuyNgo" w:date="2012-08-10T07:43:00Z"/>
          <w:rFonts w:ascii="Times New Roman" w:hAnsi="Times New Roman" w:cs="Times New Roman"/>
          <w:sz w:val="24"/>
          <w:szCs w:val="24"/>
          <w:rPrChange w:id="7669" w:author="DuyNgo" w:date="2012-08-10T08:15:00Z">
            <w:rPr>
              <w:ins w:id="7670" w:author="DuyNgo" w:date="2012-08-10T07:43:00Z"/>
              <w:rFonts w:ascii="Times New Roman" w:hAnsi="Times New Roman"/>
              <w:sz w:val="24"/>
            </w:rPr>
          </w:rPrChange>
        </w:rPr>
      </w:pPr>
      <w:ins w:id="7671" w:author="DuyNgo" w:date="2012-08-10T07:43:00Z">
        <w:r w:rsidRPr="00657B96">
          <w:rPr>
            <w:rFonts w:ascii="Times New Roman" w:hAnsi="Times New Roman" w:cs="Times New Roman"/>
            <w:sz w:val="24"/>
            <w:szCs w:val="24"/>
            <w:rPrChange w:id="7672" w:author="DuyNgo" w:date="2012-08-10T08:15:00Z">
              <w:rPr>
                <w:rFonts w:ascii="Times New Roman" w:hAnsi="Times New Roman" w:cs="Times New Roman"/>
                <w:sz w:val="24"/>
                <w:szCs w:val="24"/>
              </w:rPr>
            </w:rPrChange>
          </w:rPr>
          <w:object w:dxaOrig="13437" w:dyaOrig="3834">
            <v:shape id="_x0000_i1109" type="#_x0000_t75" style="width:467.15pt;height:133.1pt" o:ole="">
              <v:imagedata r:id="rId192" o:title=""/>
            </v:shape>
            <o:OLEObject Type="Embed" ProgID="Visio.Drawing.11" ShapeID="_x0000_i1109" DrawAspect="Content" ObjectID="_1406517094" r:id="rId193"/>
          </w:object>
        </w:r>
      </w:ins>
    </w:p>
    <w:p w:rsidR="00771246" w:rsidRPr="00657B96" w:rsidRDefault="00771246" w:rsidP="00771246">
      <w:pPr>
        <w:rPr>
          <w:ins w:id="7673" w:author="DuyNgo" w:date="2012-08-10T07:43:00Z"/>
          <w:rFonts w:ascii="Times New Roman" w:hAnsi="Times New Roman" w:cs="Times New Roman"/>
          <w:sz w:val="24"/>
          <w:szCs w:val="24"/>
          <w:rPrChange w:id="7674" w:author="DuyNgo" w:date="2012-08-10T08:15:00Z">
            <w:rPr>
              <w:ins w:id="7675" w:author="DuyNgo" w:date="2012-08-10T07:43:00Z"/>
              <w:rFonts w:ascii="Times New Roman" w:hAnsi="Times New Roman"/>
              <w:sz w:val="24"/>
            </w:rPr>
          </w:rPrChange>
        </w:rPr>
      </w:pPr>
      <w:ins w:id="7676" w:author="DuyNgo" w:date="2012-08-10T07:43:00Z">
        <w:r w:rsidRPr="00657B96">
          <w:rPr>
            <w:rFonts w:ascii="Times New Roman" w:hAnsi="Times New Roman" w:cs="Times New Roman"/>
            <w:sz w:val="24"/>
            <w:szCs w:val="24"/>
            <w:rPrChange w:id="7677" w:author="DuyNgo" w:date="2012-08-10T08:15:00Z">
              <w:rPr>
                <w:rFonts w:ascii="Times New Roman" w:eastAsiaTheme="majorEastAsia" w:hAnsi="Times New Roman" w:cstheme="majorBidi"/>
                <w:b/>
                <w:bCs/>
                <w:color w:val="365F91" w:themeColor="accent1" w:themeShade="BF"/>
                <w:sz w:val="24"/>
                <w:szCs w:val="28"/>
              </w:rPr>
            </w:rPrChange>
          </w:rPr>
          <w:t xml:space="preserve"> </w:t>
        </w:r>
      </w:ins>
    </w:p>
    <w:p w:rsidR="00771246" w:rsidRPr="00657B96" w:rsidRDefault="00771246" w:rsidP="00771246">
      <w:pPr>
        <w:pStyle w:val="Heading2"/>
        <w:numPr>
          <w:ilvl w:val="1"/>
          <w:numId w:val="92"/>
        </w:numPr>
        <w:rPr>
          <w:ins w:id="7678" w:author="DuyNgo" w:date="2012-08-10T07:43:00Z"/>
          <w:rFonts w:ascii="Times New Roman" w:hAnsi="Times New Roman" w:cs="Times New Roman"/>
          <w:sz w:val="24"/>
          <w:szCs w:val="24"/>
        </w:rPr>
      </w:pPr>
      <w:bookmarkStart w:id="7679" w:name="_Toc327466363"/>
      <w:bookmarkStart w:id="7680" w:name="_Toc332774900"/>
      <w:ins w:id="7681" w:author="DuyNgo" w:date="2012-08-10T07:43:00Z">
        <w:r w:rsidRPr="00657B96">
          <w:rPr>
            <w:rFonts w:ascii="Times New Roman" w:hAnsi="Times New Roman" w:cs="Times New Roman"/>
            <w:sz w:val="24"/>
            <w:szCs w:val="24"/>
            <w:rPrChange w:id="7682" w:author="DuyNgo" w:date="2012-08-10T08:15:00Z">
              <w:rPr>
                <w:rFonts w:ascii="Times New Roman" w:hAnsi="Times New Roman" w:cs="Times New Roman"/>
                <w:color w:val="365F91" w:themeColor="accent1" w:themeShade="BF"/>
                <w:sz w:val="24"/>
                <w:szCs w:val="24"/>
              </w:rPr>
            </w:rPrChange>
          </w:rPr>
          <w:lastRenderedPageBreak/>
          <w:t>Admin _UC07 - Admin Create User Use Case</w:t>
        </w:r>
        <w:bookmarkEnd w:id="7679"/>
        <w:bookmarkEnd w:id="7680"/>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683" w:author="DuyNgo" w:date="2012-08-10T07:43:00Z"/>
          <w:rFonts w:ascii="Times New Roman" w:hAnsi="Times New Roman" w:cs="Times New Roman"/>
          <w:sz w:val="24"/>
          <w:szCs w:val="24"/>
        </w:rPr>
      </w:pPr>
      <w:bookmarkStart w:id="7684" w:name="_Toc327466364"/>
      <w:bookmarkStart w:id="7685" w:name="_Toc332774901"/>
      <w:ins w:id="7686" w:author="DuyNgo" w:date="2012-08-10T07:43:00Z">
        <w:r w:rsidRPr="00657B96">
          <w:rPr>
            <w:rFonts w:ascii="Times New Roman" w:hAnsi="Times New Roman" w:cs="Times New Roman"/>
            <w:sz w:val="24"/>
            <w:szCs w:val="24"/>
            <w:rPrChange w:id="7687" w:author="DuyNgo" w:date="2012-08-10T08:15:00Z">
              <w:rPr>
                <w:rFonts w:ascii="Times New Roman" w:hAnsi="Times New Roman" w:cs="Times New Roman"/>
                <w:color w:val="365F91" w:themeColor="accent1" w:themeShade="BF"/>
                <w:sz w:val="24"/>
                <w:szCs w:val="24"/>
              </w:rPr>
            </w:rPrChange>
          </w:rPr>
          <w:t>Class Diagram</w:t>
        </w:r>
        <w:bookmarkEnd w:id="7684"/>
        <w:bookmarkEnd w:id="7685"/>
        <w:r w:rsidRPr="00657B96">
          <w:rPr>
            <w:rFonts w:ascii="Times New Roman" w:hAnsi="Times New Roman" w:cs="Times New Roman"/>
            <w:sz w:val="24"/>
            <w:szCs w:val="24"/>
            <w:rPrChange w:id="7688"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ind w:firstLine="810"/>
        <w:rPr>
          <w:ins w:id="7689" w:author="DuyNgo" w:date="2012-08-10T07:43:00Z"/>
          <w:rFonts w:ascii="Times New Roman" w:hAnsi="Times New Roman" w:cs="Times New Roman"/>
          <w:sz w:val="24"/>
          <w:szCs w:val="24"/>
          <w:rPrChange w:id="7690" w:author="DuyNgo" w:date="2012-08-10T08:15:00Z">
            <w:rPr>
              <w:ins w:id="7691" w:author="DuyNgo" w:date="2012-08-10T07:43:00Z"/>
              <w:rFonts w:ascii="Times New Roman" w:hAnsi="Times New Roman"/>
              <w:sz w:val="24"/>
            </w:rPr>
          </w:rPrChange>
        </w:rPr>
      </w:pPr>
      <w:ins w:id="7692" w:author="DuyNgo" w:date="2012-08-10T07:43:00Z">
        <w:r w:rsidRPr="00657B96">
          <w:rPr>
            <w:rFonts w:ascii="Times New Roman" w:hAnsi="Times New Roman" w:cs="Times New Roman"/>
            <w:sz w:val="24"/>
            <w:szCs w:val="24"/>
            <w:rPrChange w:id="7693" w:author="DuyNgo" w:date="2012-08-10T08:15:00Z">
              <w:rPr>
                <w:rFonts w:ascii="Times New Roman" w:hAnsi="Times New Roman" w:cs="Times New Roman"/>
                <w:sz w:val="24"/>
                <w:szCs w:val="24"/>
              </w:rPr>
            </w:rPrChange>
          </w:rPr>
          <w:object w:dxaOrig="11923" w:dyaOrig="5940">
            <v:shape id="_x0000_i1110" type="#_x0000_t75" style="width:468pt;height:232.75pt" o:ole="">
              <v:imagedata r:id="rId194" o:title=""/>
            </v:shape>
            <o:OLEObject Type="Embed" ProgID="Visio.Drawing.11" ShapeID="_x0000_i1110" DrawAspect="Content" ObjectID="_1406517095" r:id="rId195"/>
          </w:object>
        </w:r>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694" w:author="DuyNgo" w:date="2012-08-10T07:43:00Z"/>
          <w:rFonts w:ascii="Times New Roman" w:hAnsi="Times New Roman" w:cs="Times New Roman"/>
          <w:sz w:val="24"/>
          <w:szCs w:val="24"/>
        </w:rPr>
      </w:pPr>
      <w:bookmarkStart w:id="7695" w:name="_Toc327466365"/>
      <w:bookmarkStart w:id="7696" w:name="_Toc332774902"/>
      <w:ins w:id="7697" w:author="DuyNgo" w:date="2012-08-10T07:43:00Z">
        <w:r w:rsidRPr="00657B96">
          <w:rPr>
            <w:rFonts w:ascii="Times New Roman" w:hAnsi="Times New Roman" w:cs="Times New Roman"/>
            <w:sz w:val="24"/>
            <w:szCs w:val="24"/>
            <w:rPrChange w:id="7698" w:author="DuyNgo" w:date="2012-08-10T08:15:00Z">
              <w:rPr>
                <w:rFonts w:ascii="Times New Roman" w:hAnsi="Times New Roman" w:cs="Times New Roman"/>
                <w:color w:val="365F91" w:themeColor="accent1" w:themeShade="BF"/>
                <w:sz w:val="24"/>
                <w:szCs w:val="24"/>
              </w:rPr>
            </w:rPrChange>
          </w:rPr>
          <w:t>Sequence flow</w:t>
        </w:r>
        <w:bookmarkEnd w:id="7695"/>
        <w:bookmarkEnd w:id="7696"/>
        <w:r w:rsidRPr="00657B96">
          <w:rPr>
            <w:rFonts w:ascii="Times New Roman" w:hAnsi="Times New Roman" w:cs="Times New Roman"/>
            <w:sz w:val="24"/>
            <w:szCs w:val="24"/>
            <w:rPrChange w:id="7699"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7700" w:author="DuyNgo" w:date="2012-08-10T07:43:00Z"/>
          <w:rFonts w:ascii="Times New Roman" w:hAnsi="Times New Roman" w:cs="Times New Roman"/>
          <w:sz w:val="24"/>
          <w:szCs w:val="24"/>
          <w:rPrChange w:id="7701" w:author="DuyNgo" w:date="2012-08-10T08:15:00Z">
            <w:rPr>
              <w:ins w:id="7702" w:author="DuyNgo" w:date="2012-08-10T07:43:00Z"/>
              <w:rFonts w:ascii="Times New Roman" w:hAnsi="Times New Roman"/>
              <w:sz w:val="24"/>
            </w:rPr>
          </w:rPrChange>
        </w:rPr>
      </w:pPr>
      <w:ins w:id="7703" w:author="DuyNgo" w:date="2012-08-10T07:43:00Z">
        <w:r w:rsidRPr="00657B96">
          <w:rPr>
            <w:rFonts w:ascii="Times New Roman" w:hAnsi="Times New Roman" w:cs="Times New Roman"/>
            <w:sz w:val="24"/>
            <w:szCs w:val="24"/>
            <w:rPrChange w:id="7704" w:author="DuyNgo" w:date="2012-08-10T08:15:00Z">
              <w:rPr>
                <w:rFonts w:ascii="Times New Roman" w:hAnsi="Times New Roman" w:cs="Times New Roman"/>
                <w:sz w:val="24"/>
                <w:szCs w:val="24"/>
              </w:rPr>
            </w:rPrChange>
          </w:rPr>
          <w:object w:dxaOrig="13437" w:dyaOrig="5632">
            <v:shape id="_x0000_i1111" type="#_x0000_t75" style="width:467.15pt;height:195.9pt" o:ole="">
              <v:imagedata r:id="rId196" o:title=""/>
            </v:shape>
            <o:OLEObject Type="Embed" ProgID="Visio.Drawing.11" ShapeID="_x0000_i1111" DrawAspect="Content" ObjectID="_1406517096" r:id="rId197"/>
          </w:object>
        </w:r>
      </w:ins>
    </w:p>
    <w:p w:rsidR="00771246" w:rsidRPr="00657B96" w:rsidRDefault="00771246" w:rsidP="00771246">
      <w:pPr>
        <w:rPr>
          <w:ins w:id="7705" w:author="DuyNgo" w:date="2012-08-10T07:43:00Z"/>
          <w:rFonts w:ascii="Times New Roman" w:hAnsi="Times New Roman" w:cs="Times New Roman"/>
          <w:sz w:val="24"/>
          <w:szCs w:val="24"/>
          <w:rPrChange w:id="7706" w:author="DuyNgo" w:date="2012-08-10T08:15:00Z">
            <w:rPr>
              <w:ins w:id="7707" w:author="DuyNgo" w:date="2012-08-10T07:43:00Z"/>
              <w:rFonts w:ascii="Times New Roman" w:hAnsi="Times New Roman"/>
              <w:sz w:val="24"/>
            </w:rPr>
          </w:rPrChange>
        </w:rPr>
      </w:pPr>
    </w:p>
    <w:p w:rsidR="00771246" w:rsidRPr="00657B96" w:rsidRDefault="00771246" w:rsidP="00771246">
      <w:pPr>
        <w:pStyle w:val="Heading2"/>
        <w:numPr>
          <w:ilvl w:val="1"/>
          <w:numId w:val="92"/>
        </w:numPr>
        <w:rPr>
          <w:ins w:id="7708" w:author="DuyNgo" w:date="2012-08-10T07:43:00Z"/>
          <w:rFonts w:ascii="Times New Roman" w:hAnsi="Times New Roman" w:cs="Times New Roman"/>
          <w:sz w:val="24"/>
          <w:szCs w:val="24"/>
        </w:rPr>
      </w:pPr>
      <w:bookmarkStart w:id="7709" w:name="_Toc327466366"/>
      <w:bookmarkStart w:id="7710" w:name="_Toc332774903"/>
      <w:ins w:id="7711" w:author="DuyNgo" w:date="2012-08-10T07:43:00Z">
        <w:r w:rsidRPr="00657B96">
          <w:rPr>
            <w:rFonts w:ascii="Times New Roman" w:hAnsi="Times New Roman" w:cs="Times New Roman"/>
            <w:sz w:val="24"/>
            <w:szCs w:val="24"/>
            <w:rPrChange w:id="7712" w:author="DuyNgo" w:date="2012-08-10T08:15:00Z">
              <w:rPr>
                <w:rFonts w:ascii="Times New Roman" w:hAnsi="Times New Roman" w:cs="Times New Roman"/>
                <w:color w:val="365F91" w:themeColor="accent1" w:themeShade="BF"/>
                <w:sz w:val="24"/>
                <w:szCs w:val="24"/>
              </w:rPr>
            </w:rPrChange>
          </w:rPr>
          <w:lastRenderedPageBreak/>
          <w:t>Admin _UC08 - Admin Edit User Use Case</w:t>
        </w:r>
        <w:bookmarkEnd w:id="7709"/>
        <w:bookmarkEnd w:id="7710"/>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713" w:author="DuyNgo" w:date="2012-08-10T07:43:00Z"/>
          <w:rFonts w:ascii="Times New Roman" w:hAnsi="Times New Roman" w:cs="Times New Roman"/>
          <w:sz w:val="24"/>
          <w:szCs w:val="24"/>
        </w:rPr>
      </w:pPr>
      <w:bookmarkStart w:id="7714" w:name="_Toc327466367"/>
      <w:bookmarkStart w:id="7715" w:name="_Toc332774904"/>
      <w:ins w:id="7716" w:author="DuyNgo" w:date="2012-08-10T07:43:00Z">
        <w:r w:rsidRPr="00657B96">
          <w:rPr>
            <w:rFonts w:ascii="Times New Roman" w:hAnsi="Times New Roman" w:cs="Times New Roman"/>
            <w:sz w:val="24"/>
            <w:szCs w:val="24"/>
            <w:rPrChange w:id="7717" w:author="DuyNgo" w:date="2012-08-10T08:15:00Z">
              <w:rPr>
                <w:rFonts w:ascii="Times New Roman" w:hAnsi="Times New Roman" w:cs="Times New Roman"/>
                <w:color w:val="365F91" w:themeColor="accent1" w:themeShade="BF"/>
                <w:sz w:val="24"/>
                <w:szCs w:val="24"/>
              </w:rPr>
            </w:rPrChange>
          </w:rPr>
          <w:t>Class Diagram</w:t>
        </w:r>
        <w:bookmarkEnd w:id="7714"/>
        <w:bookmarkEnd w:id="7715"/>
        <w:r w:rsidRPr="00657B96">
          <w:rPr>
            <w:rFonts w:ascii="Times New Roman" w:hAnsi="Times New Roman" w:cs="Times New Roman"/>
            <w:sz w:val="24"/>
            <w:szCs w:val="24"/>
            <w:rPrChange w:id="7718"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ind w:firstLine="810"/>
        <w:rPr>
          <w:ins w:id="7719" w:author="DuyNgo" w:date="2012-08-10T07:43:00Z"/>
          <w:rFonts w:ascii="Times New Roman" w:hAnsi="Times New Roman" w:cs="Times New Roman"/>
          <w:sz w:val="24"/>
          <w:szCs w:val="24"/>
          <w:rPrChange w:id="7720" w:author="DuyNgo" w:date="2012-08-10T08:15:00Z">
            <w:rPr>
              <w:ins w:id="7721" w:author="DuyNgo" w:date="2012-08-10T07:43:00Z"/>
              <w:rFonts w:ascii="Times New Roman" w:hAnsi="Times New Roman"/>
              <w:sz w:val="24"/>
            </w:rPr>
          </w:rPrChange>
        </w:rPr>
      </w:pPr>
      <w:ins w:id="7722" w:author="DuyNgo" w:date="2012-08-10T07:43:00Z">
        <w:r w:rsidRPr="00657B96">
          <w:rPr>
            <w:rFonts w:ascii="Times New Roman" w:hAnsi="Times New Roman" w:cs="Times New Roman"/>
            <w:sz w:val="24"/>
            <w:szCs w:val="24"/>
            <w:rPrChange w:id="7723" w:author="DuyNgo" w:date="2012-08-10T08:15:00Z">
              <w:rPr>
                <w:rFonts w:ascii="Times New Roman" w:hAnsi="Times New Roman" w:cs="Times New Roman"/>
                <w:sz w:val="24"/>
                <w:szCs w:val="24"/>
              </w:rPr>
            </w:rPrChange>
          </w:rPr>
          <w:object w:dxaOrig="13573" w:dyaOrig="5982">
            <v:shape id="_x0000_i1112" type="#_x0000_t75" style="width:467.15pt;height:206.8pt" o:ole="">
              <v:imagedata r:id="rId198" o:title=""/>
            </v:shape>
            <o:OLEObject Type="Embed" ProgID="Visio.Drawing.11" ShapeID="_x0000_i1112" DrawAspect="Content" ObjectID="_1406517097" r:id="rId199"/>
          </w:object>
        </w:r>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724" w:author="DuyNgo" w:date="2012-08-10T07:43:00Z"/>
          <w:rFonts w:ascii="Times New Roman" w:hAnsi="Times New Roman" w:cs="Times New Roman"/>
          <w:sz w:val="24"/>
          <w:szCs w:val="24"/>
        </w:rPr>
      </w:pPr>
      <w:bookmarkStart w:id="7725" w:name="_Toc327466368"/>
      <w:bookmarkStart w:id="7726" w:name="_Toc332774905"/>
      <w:ins w:id="7727" w:author="DuyNgo" w:date="2012-08-10T07:43:00Z">
        <w:r w:rsidRPr="00657B96">
          <w:rPr>
            <w:rFonts w:ascii="Times New Roman" w:hAnsi="Times New Roman" w:cs="Times New Roman"/>
            <w:sz w:val="24"/>
            <w:szCs w:val="24"/>
            <w:rPrChange w:id="7728" w:author="DuyNgo" w:date="2012-08-10T08:15:00Z">
              <w:rPr>
                <w:rFonts w:ascii="Times New Roman" w:hAnsi="Times New Roman" w:cs="Times New Roman"/>
                <w:color w:val="365F91" w:themeColor="accent1" w:themeShade="BF"/>
                <w:sz w:val="24"/>
                <w:szCs w:val="24"/>
              </w:rPr>
            </w:rPrChange>
          </w:rPr>
          <w:t>Sequence flow</w:t>
        </w:r>
        <w:bookmarkEnd w:id="7725"/>
        <w:bookmarkEnd w:id="7726"/>
        <w:r w:rsidRPr="00657B96">
          <w:rPr>
            <w:rFonts w:ascii="Times New Roman" w:hAnsi="Times New Roman" w:cs="Times New Roman"/>
            <w:sz w:val="24"/>
            <w:szCs w:val="24"/>
            <w:rPrChange w:id="7729"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7730" w:author="DuyNgo" w:date="2012-08-10T07:43:00Z"/>
          <w:rFonts w:ascii="Times New Roman" w:hAnsi="Times New Roman" w:cs="Times New Roman"/>
          <w:sz w:val="24"/>
          <w:szCs w:val="24"/>
          <w:rPrChange w:id="7731" w:author="DuyNgo" w:date="2012-08-10T08:15:00Z">
            <w:rPr>
              <w:ins w:id="7732" w:author="DuyNgo" w:date="2012-08-10T07:43:00Z"/>
              <w:rFonts w:ascii="Times New Roman" w:hAnsi="Times New Roman"/>
              <w:sz w:val="24"/>
            </w:rPr>
          </w:rPrChange>
        </w:rPr>
      </w:pPr>
      <w:ins w:id="7733" w:author="DuyNgo" w:date="2012-08-10T07:43:00Z">
        <w:r w:rsidRPr="00657B96">
          <w:rPr>
            <w:rFonts w:ascii="Times New Roman" w:hAnsi="Times New Roman" w:cs="Times New Roman"/>
            <w:sz w:val="24"/>
            <w:szCs w:val="24"/>
            <w:rPrChange w:id="7734" w:author="DuyNgo" w:date="2012-08-10T08:15:00Z">
              <w:rPr>
                <w:rFonts w:ascii="Times New Roman" w:hAnsi="Times New Roman" w:cs="Times New Roman"/>
                <w:sz w:val="24"/>
                <w:szCs w:val="24"/>
              </w:rPr>
            </w:rPrChange>
          </w:rPr>
          <w:object w:dxaOrig="13538" w:dyaOrig="8512">
            <v:shape id="_x0000_i1113" type="#_x0000_t75" style="width:468pt;height:294.7pt" o:ole="">
              <v:imagedata r:id="rId200" o:title=""/>
            </v:shape>
            <o:OLEObject Type="Embed" ProgID="Visio.Drawing.11" ShapeID="_x0000_i1113" DrawAspect="Content" ObjectID="_1406517098" r:id="rId201"/>
          </w:object>
        </w:r>
      </w:ins>
    </w:p>
    <w:p w:rsidR="00771246" w:rsidRPr="00657B96" w:rsidRDefault="00771246" w:rsidP="00771246">
      <w:pPr>
        <w:pStyle w:val="Heading2"/>
        <w:numPr>
          <w:ilvl w:val="1"/>
          <w:numId w:val="92"/>
        </w:numPr>
        <w:rPr>
          <w:ins w:id="7735" w:author="DuyNgo" w:date="2012-08-10T07:43:00Z"/>
          <w:rFonts w:ascii="Times New Roman" w:hAnsi="Times New Roman" w:cs="Times New Roman"/>
          <w:sz w:val="24"/>
          <w:szCs w:val="24"/>
        </w:rPr>
      </w:pPr>
      <w:bookmarkStart w:id="7736" w:name="_Toc327466369"/>
      <w:bookmarkStart w:id="7737" w:name="_Toc332774906"/>
      <w:ins w:id="7738" w:author="DuyNgo" w:date="2012-08-10T07:43:00Z">
        <w:r w:rsidRPr="00657B96">
          <w:rPr>
            <w:rFonts w:ascii="Times New Roman" w:hAnsi="Times New Roman" w:cs="Times New Roman"/>
            <w:sz w:val="24"/>
            <w:szCs w:val="24"/>
            <w:rPrChange w:id="7739" w:author="DuyNgo" w:date="2012-08-10T08:15:00Z">
              <w:rPr>
                <w:rFonts w:ascii="Times New Roman" w:hAnsi="Times New Roman" w:cs="Times New Roman"/>
                <w:color w:val="365F91" w:themeColor="accent1" w:themeShade="BF"/>
                <w:sz w:val="24"/>
                <w:szCs w:val="24"/>
              </w:rPr>
            </w:rPrChange>
          </w:rPr>
          <w:lastRenderedPageBreak/>
          <w:t>Admin _UC09 - Admin Change User’s Status Use Case</w:t>
        </w:r>
        <w:bookmarkEnd w:id="7736"/>
        <w:bookmarkEnd w:id="7737"/>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740" w:author="DuyNgo" w:date="2012-08-10T07:43:00Z"/>
          <w:rFonts w:ascii="Times New Roman" w:hAnsi="Times New Roman" w:cs="Times New Roman"/>
          <w:sz w:val="24"/>
          <w:szCs w:val="24"/>
        </w:rPr>
      </w:pPr>
      <w:bookmarkStart w:id="7741" w:name="_Toc327466370"/>
      <w:bookmarkStart w:id="7742" w:name="_Toc332774907"/>
      <w:ins w:id="7743" w:author="DuyNgo" w:date="2012-08-10T07:43:00Z">
        <w:r w:rsidRPr="00657B96">
          <w:rPr>
            <w:rFonts w:ascii="Times New Roman" w:hAnsi="Times New Roman" w:cs="Times New Roman"/>
            <w:sz w:val="24"/>
            <w:szCs w:val="24"/>
            <w:rPrChange w:id="7744" w:author="DuyNgo" w:date="2012-08-10T08:15:00Z">
              <w:rPr>
                <w:rFonts w:ascii="Times New Roman" w:hAnsi="Times New Roman" w:cs="Times New Roman"/>
                <w:color w:val="365F91" w:themeColor="accent1" w:themeShade="BF"/>
                <w:sz w:val="24"/>
                <w:szCs w:val="24"/>
              </w:rPr>
            </w:rPrChange>
          </w:rPr>
          <w:t>Class Diagram</w:t>
        </w:r>
        <w:bookmarkEnd w:id="7741"/>
        <w:bookmarkEnd w:id="7742"/>
        <w:r w:rsidRPr="00657B96">
          <w:rPr>
            <w:rFonts w:ascii="Times New Roman" w:hAnsi="Times New Roman" w:cs="Times New Roman"/>
            <w:sz w:val="24"/>
            <w:szCs w:val="24"/>
            <w:rPrChange w:id="7745"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7746" w:author="DuyNgo" w:date="2012-08-10T07:43:00Z"/>
          <w:rFonts w:ascii="Times New Roman" w:hAnsi="Times New Roman" w:cs="Times New Roman"/>
          <w:sz w:val="24"/>
          <w:szCs w:val="24"/>
          <w:rPrChange w:id="7747" w:author="DuyNgo" w:date="2012-08-10T08:15:00Z">
            <w:rPr>
              <w:ins w:id="7748" w:author="DuyNgo" w:date="2012-08-10T07:43:00Z"/>
              <w:rFonts w:ascii="Times New Roman" w:hAnsi="Times New Roman"/>
              <w:sz w:val="24"/>
            </w:rPr>
          </w:rPrChange>
        </w:rPr>
      </w:pPr>
      <w:ins w:id="7749" w:author="DuyNgo" w:date="2012-08-10T07:43:00Z">
        <w:r w:rsidRPr="00657B96">
          <w:rPr>
            <w:rFonts w:ascii="Times New Roman" w:hAnsi="Times New Roman" w:cs="Times New Roman"/>
            <w:sz w:val="24"/>
            <w:szCs w:val="24"/>
            <w:rPrChange w:id="7750" w:author="DuyNgo" w:date="2012-08-10T08:15:00Z">
              <w:rPr>
                <w:rFonts w:ascii="Times New Roman" w:hAnsi="Times New Roman" w:cs="Times New Roman"/>
                <w:sz w:val="24"/>
                <w:szCs w:val="24"/>
              </w:rPr>
            </w:rPrChange>
          </w:rPr>
          <w:object w:dxaOrig="11923" w:dyaOrig="5982">
            <v:shape id="_x0000_i1114" type="#_x0000_t75" style="width:468pt;height:234.4pt" o:ole="">
              <v:imagedata r:id="rId202" o:title=""/>
            </v:shape>
            <o:OLEObject Type="Embed" ProgID="Visio.Drawing.11" ShapeID="_x0000_i1114" DrawAspect="Content" ObjectID="_1406517099" r:id="rId203"/>
          </w:object>
        </w:r>
      </w:ins>
    </w:p>
    <w:p w:rsidR="00771246" w:rsidRPr="00657B96" w:rsidRDefault="00771246" w:rsidP="00771246">
      <w:pPr>
        <w:ind w:firstLine="810"/>
        <w:rPr>
          <w:ins w:id="7751" w:author="DuyNgo" w:date="2012-08-10T07:43:00Z"/>
          <w:rFonts w:ascii="Times New Roman" w:hAnsi="Times New Roman" w:cs="Times New Roman"/>
          <w:sz w:val="24"/>
          <w:szCs w:val="24"/>
          <w:rPrChange w:id="7752" w:author="DuyNgo" w:date="2012-08-10T08:15:00Z">
            <w:rPr>
              <w:ins w:id="7753" w:author="DuyNgo" w:date="2012-08-10T07:43:00Z"/>
              <w:rFonts w:ascii="Times New Roman" w:hAnsi="Times New Roman"/>
              <w:sz w:val="24"/>
            </w:rPr>
          </w:rPrChange>
        </w:rPr>
      </w:pPr>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754" w:author="DuyNgo" w:date="2012-08-10T07:43:00Z"/>
          <w:rFonts w:ascii="Times New Roman" w:hAnsi="Times New Roman" w:cs="Times New Roman"/>
          <w:sz w:val="24"/>
          <w:szCs w:val="24"/>
        </w:rPr>
      </w:pPr>
      <w:bookmarkStart w:id="7755" w:name="_Toc327466371"/>
      <w:bookmarkStart w:id="7756" w:name="_Toc332774908"/>
      <w:ins w:id="7757" w:author="DuyNgo" w:date="2012-08-10T07:43:00Z">
        <w:r w:rsidRPr="00657B96">
          <w:rPr>
            <w:rFonts w:ascii="Times New Roman" w:hAnsi="Times New Roman" w:cs="Times New Roman"/>
            <w:sz w:val="24"/>
            <w:szCs w:val="24"/>
            <w:rPrChange w:id="7758" w:author="DuyNgo" w:date="2012-08-10T08:15:00Z">
              <w:rPr>
                <w:rFonts w:ascii="Times New Roman" w:hAnsi="Times New Roman" w:cs="Times New Roman"/>
                <w:color w:val="365F91" w:themeColor="accent1" w:themeShade="BF"/>
                <w:sz w:val="24"/>
                <w:szCs w:val="24"/>
              </w:rPr>
            </w:rPrChange>
          </w:rPr>
          <w:t>Sequence flow</w:t>
        </w:r>
        <w:bookmarkEnd w:id="7755"/>
        <w:bookmarkEnd w:id="7756"/>
        <w:r w:rsidRPr="00657B96">
          <w:rPr>
            <w:rFonts w:ascii="Times New Roman" w:hAnsi="Times New Roman" w:cs="Times New Roman"/>
            <w:sz w:val="24"/>
            <w:szCs w:val="24"/>
            <w:rPrChange w:id="7759"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7760" w:author="DuyNgo" w:date="2012-08-10T07:43:00Z"/>
          <w:rFonts w:ascii="Times New Roman" w:hAnsi="Times New Roman" w:cs="Times New Roman"/>
          <w:sz w:val="24"/>
          <w:szCs w:val="24"/>
          <w:rPrChange w:id="7761" w:author="DuyNgo" w:date="2012-08-10T08:15:00Z">
            <w:rPr>
              <w:ins w:id="7762" w:author="DuyNgo" w:date="2012-08-10T07:43:00Z"/>
              <w:rFonts w:ascii="Times New Roman" w:hAnsi="Times New Roman"/>
              <w:sz w:val="24"/>
            </w:rPr>
          </w:rPrChange>
        </w:rPr>
      </w:pPr>
    </w:p>
    <w:p w:rsidR="00771246" w:rsidRPr="00657B96" w:rsidRDefault="00771246" w:rsidP="00771246">
      <w:pPr>
        <w:rPr>
          <w:ins w:id="7763" w:author="DuyNgo" w:date="2012-08-10T07:43:00Z"/>
          <w:rFonts w:ascii="Times New Roman" w:hAnsi="Times New Roman" w:cs="Times New Roman"/>
          <w:sz w:val="24"/>
          <w:szCs w:val="24"/>
          <w:rPrChange w:id="7764" w:author="DuyNgo" w:date="2012-08-10T08:15:00Z">
            <w:rPr>
              <w:ins w:id="7765" w:author="DuyNgo" w:date="2012-08-10T07:43:00Z"/>
              <w:rFonts w:ascii="Times New Roman" w:hAnsi="Times New Roman"/>
              <w:sz w:val="24"/>
            </w:rPr>
          </w:rPrChange>
        </w:rPr>
      </w:pPr>
      <w:ins w:id="7766" w:author="DuyNgo" w:date="2012-08-10T07:43:00Z">
        <w:r w:rsidRPr="00657B96">
          <w:rPr>
            <w:rFonts w:ascii="Times New Roman" w:hAnsi="Times New Roman" w:cs="Times New Roman"/>
            <w:sz w:val="24"/>
            <w:szCs w:val="24"/>
            <w:rPrChange w:id="7767" w:author="DuyNgo" w:date="2012-08-10T08:15:00Z">
              <w:rPr>
                <w:rFonts w:ascii="Times New Roman" w:hAnsi="Times New Roman" w:cs="Times New Roman"/>
                <w:sz w:val="24"/>
                <w:szCs w:val="24"/>
              </w:rPr>
            </w:rPrChange>
          </w:rPr>
          <w:object w:dxaOrig="13538" w:dyaOrig="6571">
            <v:shape id="_x0000_i1115" type="#_x0000_t75" style="width:468pt;height:227.7pt" o:ole="">
              <v:imagedata r:id="rId204" o:title=""/>
            </v:shape>
            <o:OLEObject Type="Embed" ProgID="Visio.Drawing.11" ShapeID="_x0000_i1115" DrawAspect="Content" ObjectID="_1406517100" r:id="rId205"/>
          </w:object>
        </w:r>
      </w:ins>
    </w:p>
    <w:p w:rsidR="00771246" w:rsidRPr="00657B96" w:rsidRDefault="00771246" w:rsidP="00771246">
      <w:pPr>
        <w:pStyle w:val="Heading2"/>
        <w:numPr>
          <w:ilvl w:val="1"/>
          <w:numId w:val="92"/>
        </w:numPr>
        <w:rPr>
          <w:ins w:id="7768" w:author="DuyNgo" w:date="2012-08-10T07:43:00Z"/>
          <w:rFonts w:ascii="Times New Roman" w:hAnsi="Times New Roman" w:cs="Times New Roman"/>
          <w:sz w:val="24"/>
          <w:szCs w:val="24"/>
        </w:rPr>
      </w:pPr>
      <w:bookmarkStart w:id="7769" w:name="_Toc327466372"/>
      <w:bookmarkStart w:id="7770" w:name="_Toc332774909"/>
      <w:ins w:id="7771" w:author="DuyNgo" w:date="2012-08-10T07:43:00Z">
        <w:r w:rsidRPr="00657B96">
          <w:rPr>
            <w:rFonts w:ascii="Times New Roman" w:hAnsi="Times New Roman" w:cs="Times New Roman"/>
            <w:sz w:val="24"/>
            <w:szCs w:val="24"/>
            <w:rPrChange w:id="7772" w:author="DuyNgo" w:date="2012-08-10T08:15:00Z">
              <w:rPr>
                <w:rFonts w:ascii="Times New Roman" w:hAnsi="Times New Roman" w:cs="Times New Roman"/>
                <w:color w:val="365F91" w:themeColor="accent1" w:themeShade="BF"/>
                <w:sz w:val="24"/>
                <w:szCs w:val="24"/>
              </w:rPr>
            </w:rPrChange>
          </w:rPr>
          <w:lastRenderedPageBreak/>
          <w:t>ProjectEye _UC01 - Create new Project Use Case</w:t>
        </w:r>
        <w:bookmarkEnd w:id="7769"/>
        <w:bookmarkEnd w:id="7770"/>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773" w:author="DuyNgo" w:date="2012-08-10T07:43:00Z"/>
          <w:rFonts w:ascii="Times New Roman" w:hAnsi="Times New Roman" w:cs="Times New Roman"/>
          <w:sz w:val="24"/>
          <w:szCs w:val="24"/>
        </w:rPr>
      </w:pPr>
      <w:bookmarkStart w:id="7774" w:name="_Toc327466373"/>
      <w:bookmarkStart w:id="7775" w:name="_Toc332774910"/>
      <w:ins w:id="7776" w:author="DuyNgo" w:date="2012-08-10T07:43:00Z">
        <w:r w:rsidRPr="00657B96">
          <w:rPr>
            <w:rFonts w:ascii="Times New Roman" w:hAnsi="Times New Roman" w:cs="Times New Roman"/>
            <w:sz w:val="24"/>
            <w:szCs w:val="24"/>
            <w:rPrChange w:id="7777" w:author="DuyNgo" w:date="2012-08-10T08:15:00Z">
              <w:rPr>
                <w:rFonts w:ascii="Times New Roman" w:hAnsi="Times New Roman" w:cs="Times New Roman"/>
                <w:color w:val="365F91" w:themeColor="accent1" w:themeShade="BF"/>
                <w:sz w:val="24"/>
                <w:szCs w:val="24"/>
              </w:rPr>
            </w:rPrChange>
          </w:rPr>
          <w:t>Class Diagram</w:t>
        </w:r>
        <w:bookmarkEnd w:id="7774"/>
        <w:bookmarkEnd w:id="7775"/>
        <w:r w:rsidRPr="00657B96">
          <w:rPr>
            <w:rFonts w:ascii="Times New Roman" w:hAnsi="Times New Roman" w:cs="Times New Roman"/>
            <w:sz w:val="24"/>
            <w:szCs w:val="24"/>
            <w:rPrChange w:id="7778"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pStyle w:val="Body"/>
        <w:ind w:firstLine="720"/>
        <w:rPr>
          <w:ins w:id="7779" w:author="DuyNgo" w:date="2012-08-10T07:43:00Z"/>
          <w:rFonts w:ascii="Times New Roman" w:hAnsi="Times New Roman" w:cs="Times New Roman"/>
          <w:sz w:val="24"/>
          <w:szCs w:val="24"/>
        </w:rPr>
      </w:pPr>
      <w:ins w:id="7780" w:author="DuyNgo" w:date="2012-08-10T07:43:00Z">
        <w:r w:rsidRPr="00657B96">
          <w:rPr>
            <w:rFonts w:ascii="Times New Roman" w:hAnsi="Times New Roman" w:cs="Times New Roman"/>
            <w:sz w:val="24"/>
            <w:szCs w:val="24"/>
            <w:rPrChange w:id="7781" w:author="DuyNgo" w:date="2012-08-10T08:15:00Z">
              <w:rPr>
                <w:rFonts w:ascii="Times New Roman" w:hAnsi="Times New Roman" w:cs="Times New Roman"/>
                <w:sz w:val="24"/>
                <w:szCs w:val="24"/>
              </w:rPr>
            </w:rPrChange>
          </w:rPr>
          <w:object w:dxaOrig="11723" w:dyaOrig="7480">
            <v:shape id="_x0000_i1116" type="#_x0000_t75" style="width:468pt;height:298.05pt" o:ole="">
              <v:imagedata r:id="rId170" o:title=""/>
            </v:shape>
            <o:OLEObject Type="Embed" ProgID="Visio.Drawing.11" ShapeID="_x0000_i1116" DrawAspect="Content" ObjectID="_1406517101" r:id="rId206"/>
          </w:object>
        </w:r>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782" w:author="DuyNgo" w:date="2012-08-10T07:43:00Z"/>
          <w:rFonts w:ascii="Times New Roman" w:hAnsi="Times New Roman" w:cs="Times New Roman"/>
          <w:sz w:val="24"/>
          <w:szCs w:val="24"/>
        </w:rPr>
      </w:pPr>
      <w:bookmarkStart w:id="7783" w:name="_Toc327466374"/>
      <w:bookmarkStart w:id="7784" w:name="_Toc332774911"/>
      <w:ins w:id="7785" w:author="DuyNgo" w:date="2012-08-10T07:43:00Z">
        <w:r w:rsidRPr="00657B96">
          <w:rPr>
            <w:rFonts w:ascii="Times New Roman" w:hAnsi="Times New Roman" w:cs="Times New Roman"/>
            <w:sz w:val="24"/>
            <w:szCs w:val="24"/>
            <w:rPrChange w:id="7786" w:author="DuyNgo" w:date="2012-08-10T08:15:00Z">
              <w:rPr>
                <w:rFonts w:ascii="Times New Roman" w:hAnsi="Times New Roman" w:cs="Times New Roman"/>
                <w:color w:val="365F91" w:themeColor="accent1" w:themeShade="BF"/>
                <w:sz w:val="24"/>
                <w:szCs w:val="24"/>
              </w:rPr>
            </w:rPrChange>
          </w:rPr>
          <w:lastRenderedPageBreak/>
          <w:t>Sequence flow</w:t>
        </w:r>
        <w:bookmarkEnd w:id="7783"/>
        <w:bookmarkEnd w:id="7784"/>
        <w:r w:rsidRPr="00657B96">
          <w:rPr>
            <w:rFonts w:ascii="Times New Roman" w:hAnsi="Times New Roman" w:cs="Times New Roman"/>
            <w:sz w:val="24"/>
            <w:szCs w:val="24"/>
            <w:rPrChange w:id="7787"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pStyle w:val="Body"/>
        <w:ind w:firstLine="810"/>
        <w:rPr>
          <w:ins w:id="7788" w:author="DuyNgo" w:date="2012-08-10T07:43:00Z"/>
          <w:rFonts w:ascii="Times New Roman" w:hAnsi="Times New Roman" w:cs="Times New Roman"/>
          <w:sz w:val="24"/>
          <w:szCs w:val="24"/>
          <w:rPrChange w:id="7789" w:author="DuyNgo" w:date="2012-08-10T08:15:00Z">
            <w:rPr>
              <w:ins w:id="7790" w:author="DuyNgo" w:date="2012-08-10T07:43:00Z"/>
            </w:rPr>
          </w:rPrChange>
        </w:rPr>
      </w:pPr>
      <w:ins w:id="7791" w:author="DuyNgo" w:date="2012-08-10T07:43:00Z">
        <w:r w:rsidRPr="00657B96">
          <w:rPr>
            <w:rFonts w:ascii="Times New Roman" w:hAnsi="Times New Roman" w:cs="Times New Roman"/>
            <w:sz w:val="24"/>
            <w:szCs w:val="24"/>
            <w:rPrChange w:id="7792" w:author="DuyNgo" w:date="2012-08-10T08:15:00Z">
              <w:rPr>
                <w:rFonts w:ascii="Times New Roman" w:hAnsi="Times New Roman" w:cs="Times New Roman"/>
                <w:sz w:val="24"/>
                <w:szCs w:val="24"/>
              </w:rPr>
            </w:rPrChange>
          </w:rPr>
          <w:object w:dxaOrig="11608" w:dyaOrig="7432">
            <v:shape id="_x0000_i1117" type="#_x0000_t75" style="width:468pt;height:298.9pt" o:ole="">
              <v:imagedata r:id="rId172" o:title=""/>
            </v:shape>
            <o:OLEObject Type="Embed" ProgID="Visio.Drawing.11" ShapeID="_x0000_i1117" DrawAspect="Content" ObjectID="_1406517102" r:id="rId207"/>
          </w:object>
        </w:r>
      </w:ins>
    </w:p>
    <w:p w:rsidR="00771246" w:rsidRPr="00657B96" w:rsidRDefault="00771246" w:rsidP="00771246">
      <w:pPr>
        <w:pStyle w:val="Heading2"/>
        <w:numPr>
          <w:ilvl w:val="1"/>
          <w:numId w:val="92"/>
        </w:numPr>
        <w:rPr>
          <w:ins w:id="7793" w:author="DuyNgo" w:date="2012-08-10T07:43:00Z"/>
          <w:rFonts w:ascii="Times New Roman" w:hAnsi="Times New Roman" w:cs="Times New Roman"/>
          <w:sz w:val="24"/>
          <w:szCs w:val="24"/>
        </w:rPr>
      </w:pPr>
      <w:bookmarkStart w:id="7794" w:name="_Toc327466375"/>
      <w:bookmarkStart w:id="7795" w:name="_Toc332774912"/>
      <w:ins w:id="7796" w:author="DuyNgo" w:date="2012-08-10T07:43:00Z">
        <w:r w:rsidRPr="00657B96">
          <w:rPr>
            <w:rFonts w:ascii="Times New Roman" w:hAnsi="Times New Roman" w:cs="Times New Roman"/>
            <w:sz w:val="24"/>
            <w:szCs w:val="24"/>
            <w:rPrChange w:id="7797" w:author="DuyNgo" w:date="2012-08-10T08:15:00Z">
              <w:rPr>
                <w:rFonts w:ascii="Times New Roman" w:hAnsi="Times New Roman" w:cs="Times New Roman"/>
                <w:color w:val="365F91" w:themeColor="accent1" w:themeShade="BF"/>
                <w:sz w:val="24"/>
                <w:szCs w:val="24"/>
              </w:rPr>
            </w:rPrChange>
          </w:rPr>
          <w:t>ProjectEye _UC02 - Edit Project Use Case</w:t>
        </w:r>
        <w:bookmarkEnd w:id="7794"/>
        <w:bookmarkEnd w:id="7795"/>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798" w:author="DuyNgo" w:date="2012-08-10T07:43:00Z"/>
          <w:rFonts w:ascii="Times New Roman" w:hAnsi="Times New Roman" w:cs="Times New Roman"/>
          <w:sz w:val="24"/>
          <w:szCs w:val="24"/>
        </w:rPr>
      </w:pPr>
      <w:bookmarkStart w:id="7799" w:name="_Toc327466376"/>
      <w:bookmarkStart w:id="7800" w:name="_Toc332774913"/>
      <w:ins w:id="7801" w:author="DuyNgo" w:date="2012-08-10T07:43:00Z">
        <w:r w:rsidRPr="00657B96">
          <w:rPr>
            <w:rFonts w:ascii="Times New Roman" w:hAnsi="Times New Roman" w:cs="Times New Roman"/>
            <w:sz w:val="24"/>
            <w:szCs w:val="24"/>
            <w:rPrChange w:id="7802" w:author="DuyNgo" w:date="2012-08-10T08:15:00Z">
              <w:rPr>
                <w:rFonts w:ascii="Times New Roman" w:hAnsi="Times New Roman" w:cs="Times New Roman"/>
                <w:color w:val="365F91" w:themeColor="accent1" w:themeShade="BF"/>
                <w:sz w:val="24"/>
                <w:szCs w:val="24"/>
              </w:rPr>
            </w:rPrChange>
          </w:rPr>
          <w:t>Class Diagram</w:t>
        </w:r>
        <w:bookmarkEnd w:id="7799"/>
        <w:bookmarkEnd w:id="7800"/>
        <w:r w:rsidRPr="00657B96">
          <w:rPr>
            <w:rFonts w:ascii="Times New Roman" w:hAnsi="Times New Roman" w:cs="Times New Roman"/>
            <w:sz w:val="24"/>
            <w:szCs w:val="24"/>
            <w:rPrChange w:id="7803"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ind w:firstLine="810"/>
        <w:rPr>
          <w:ins w:id="7804" w:author="DuyNgo" w:date="2012-08-10T07:43:00Z"/>
          <w:rFonts w:ascii="Times New Roman" w:hAnsi="Times New Roman" w:cs="Times New Roman"/>
          <w:sz w:val="24"/>
          <w:szCs w:val="24"/>
          <w:rPrChange w:id="7805" w:author="DuyNgo" w:date="2012-08-10T08:15:00Z">
            <w:rPr>
              <w:ins w:id="7806" w:author="DuyNgo" w:date="2012-08-10T07:43:00Z"/>
              <w:rFonts w:ascii="Times New Roman" w:hAnsi="Times New Roman"/>
              <w:sz w:val="24"/>
            </w:rPr>
          </w:rPrChange>
        </w:rPr>
      </w:pPr>
      <w:ins w:id="7807" w:author="DuyNgo" w:date="2012-08-10T07:43:00Z">
        <w:r w:rsidRPr="00657B96">
          <w:rPr>
            <w:rFonts w:ascii="Times New Roman" w:hAnsi="Times New Roman" w:cs="Times New Roman"/>
            <w:sz w:val="24"/>
            <w:szCs w:val="24"/>
            <w:rPrChange w:id="7808" w:author="DuyNgo" w:date="2012-08-10T08:15:00Z">
              <w:rPr>
                <w:rFonts w:ascii="Times New Roman" w:hAnsi="Times New Roman" w:cs="Times New Roman"/>
                <w:sz w:val="24"/>
                <w:szCs w:val="24"/>
              </w:rPr>
            </w:rPrChange>
          </w:rPr>
          <w:object w:dxaOrig="13541" w:dyaOrig="7480">
            <v:shape id="_x0000_i1118" type="#_x0000_t75" style="width:468pt;height:258.7pt" o:ole="">
              <v:imagedata r:id="rId208" o:title=""/>
            </v:shape>
            <o:OLEObject Type="Embed" ProgID="Visio.Drawing.11" ShapeID="_x0000_i1118" DrawAspect="Content" ObjectID="_1406517103" r:id="rId209"/>
          </w:object>
        </w:r>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809" w:author="DuyNgo" w:date="2012-08-10T07:43:00Z"/>
          <w:rFonts w:ascii="Times New Roman" w:hAnsi="Times New Roman" w:cs="Times New Roman"/>
          <w:sz w:val="24"/>
          <w:szCs w:val="24"/>
        </w:rPr>
      </w:pPr>
      <w:bookmarkStart w:id="7810" w:name="_Toc327466377"/>
      <w:bookmarkStart w:id="7811" w:name="_Toc332774914"/>
      <w:ins w:id="7812" w:author="DuyNgo" w:date="2012-08-10T07:43:00Z">
        <w:r w:rsidRPr="00657B96">
          <w:rPr>
            <w:rFonts w:ascii="Times New Roman" w:hAnsi="Times New Roman" w:cs="Times New Roman"/>
            <w:sz w:val="24"/>
            <w:szCs w:val="24"/>
            <w:rPrChange w:id="7813" w:author="DuyNgo" w:date="2012-08-10T08:15:00Z">
              <w:rPr>
                <w:rFonts w:ascii="Times New Roman" w:hAnsi="Times New Roman" w:cs="Times New Roman"/>
                <w:color w:val="365F91" w:themeColor="accent1" w:themeShade="BF"/>
                <w:sz w:val="24"/>
                <w:szCs w:val="24"/>
              </w:rPr>
            </w:rPrChange>
          </w:rPr>
          <w:lastRenderedPageBreak/>
          <w:t>Sequence flow</w:t>
        </w:r>
        <w:bookmarkEnd w:id="7810"/>
        <w:bookmarkEnd w:id="7811"/>
        <w:r w:rsidRPr="00657B96">
          <w:rPr>
            <w:rFonts w:ascii="Times New Roman" w:hAnsi="Times New Roman" w:cs="Times New Roman"/>
            <w:sz w:val="24"/>
            <w:szCs w:val="24"/>
            <w:rPrChange w:id="7814"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7815" w:author="DuyNgo" w:date="2012-08-10T07:43:00Z"/>
          <w:rFonts w:ascii="Times New Roman" w:hAnsi="Times New Roman" w:cs="Times New Roman"/>
          <w:sz w:val="24"/>
          <w:szCs w:val="24"/>
          <w:rPrChange w:id="7816" w:author="DuyNgo" w:date="2012-08-10T08:15:00Z">
            <w:rPr>
              <w:ins w:id="7817" w:author="DuyNgo" w:date="2012-08-10T07:43:00Z"/>
              <w:rFonts w:ascii="Times New Roman" w:hAnsi="Times New Roman"/>
              <w:sz w:val="24"/>
            </w:rPr>
          </w:rPrChange>
        </w:rPr>
      </w:pPr>
      <w:ins w:id="7818" w:author="DuyNgo" w:date="2012-08-10T07:43:00Z">
        <w:r w:rsidRPr="00657B96">
          <w:rPr>
            <w:rFonts w:ascii="Times New Roman" w:hAnsi="Times New Roman" w:cs="Times New Roman"/>
            <w:sz w:val="24"/>
            <w:szCs w:val="24"/>
            <w:rPrChange w:id="7819" w:author="DuyNgo" w:date="2012-08-10T08:15:00Z">
              <w:rPr>
                <w:rFonts w:ascii="Times New Roman" w:hAnsi="Times New Roman" w:cs="Times New Roman"/>
                <w:sz w:val="24"/>
                <w:szCs w:val="24"/>
              </w:rPr>
            </w:rPrChange>
          </w:rPr>
          <w:object w:dxaOrig="14294" w:dyaOrig="8728">
            <v:shape id="_x0000_i1119" type="#_x0000_t75" style="width:467.15pt;height:284.65pt" o:ole="">
              <v:imagedata r:id="rId210" o:title=""/>
            </v:shape>
            <o:OLEObject Type="Embed" ProgID="Visio.Drawing.11" ShapeID="_x0000_i1119" DrawAspect="Content" ObjectID="_1406517104" r:id="rId211"/>
          </w:object>
        </w:r>
      </w:ins>
    </w:p>
    <w:p w:rsidR="00771246" w:rsidRPr="00657B96" w:rsidRDefault="00771246" w:rsidP="00771246">
      <w:pPr>
        <w:pStyle w:val="Heading2"/>
        <w:numPr>
          <w:ilvl w:val="1"/>
          <w:numId w:val="92"/>
        </w:numPr>
        <w:rPr>
          <w:ins w:id="7820" w:author="DuyNgo" w:date="2012-08-10T07:43:00Z"/>
          <w:rFonts w:ascii="Times New Roman" w:hAnsi="Times New Roman" w:cs="Times New Roman"/>
          <w:sz w:val="24"/>
          <w:szCs w:val="24"/>
        </w:rPr>
      </w:pPr>
      <w:bookmarkStart w:id="7821" w:name="_Toc327466378"/>
      <w:bookmarkStart w:id="7822" w:name="_Toc332774915"/>
      <w:ins w:id="7823" w:author="DuyNgo" w:date="2012-08-10T07:43:00Z">
        <w:r w:rsidRPr="00657B96">
          <w:rPr>
            <w:rFonts w:ascii="Times New Roman" w:hAnsi="Times New Roman" w:cs="Times New Roman"/>
            <w:sz w:val="24"/>
            <w:szCs w:val="24"/>
            <w:rPrChange w:id="7824" w:author="DuyNgo" w:date="2012-08-10T08:15:00Z">
              <w:rPr>
                <w:rFonts w:ascii="Times New Roman" w:hAnsi="Times New Roman" w:cs="Times New Roman"/>
                <w:color w:val="365F91" w:themeColor="accent1" w:themeShade="BF"/>
                <w:sz w:val="24"/>
                <w:szCs w:val="24"/>
              </w:rPr>
            </w:rPrChange>
          </w:rPr>
          <w:t>ProjectEye _UC03 - Manage Module Use Case</w:t>
        </w:r>
        <w:bookmarkEnd w:id="7821"/>
        <w:bookmarkEnd w:id="7822"/>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825" w:author="DuyNgo" w:date="2012-08-10T07:43:00Z"/>
          <w:rFonts w:ascii="Times New Roman" w:hAnsi="Times New Roman" w:cs="Times New Roman"/>
          <w:sz w:val="24"/>
          <w:szCs w:val="24"/>
        </w:rPr>
      </w:pPr>
      <w:bookmarkStart w:id="7826" w:name="_Toc327466379"/>
      <w:bookmarkStart w:id="7827" w:name="_Toc332774916"/>
      <w:ins w:id="7828" w:author="DuyNgo" w:date="2012-08-10T07:43:00Z">
        <w:r w:rsidRPr="00657B96">
          <w:rPr>
            <w:rFonts w:ascii="Times New Roman" w:hAnsi="Times New Roman" w:cs="Times New Roman"/>
            <w:sz w:val="24"/>
            <w:szCs w:val="24"/>
            <w:rPrChange w:id="7829" w:author="DuyNgo" w:date="2012-08-10T08:15:00Z">
              <w:rPr>
                <w:rFonts w:ascii="Times New Roman" w:hAnsi="Times New Roman" w:cs="Times New Roman"/>
                <w:color w:val="365F91" w:themeColor="accent1" w:themeShade="BF"/>
                <w:sz w:val="24"/>
                <w:szCs w:val="24"/>
              </w:rPr>
            </w:rPrChange>
          </w:rPr>
          <w:t>Class Diagram</w:t>
        </w:r>
        <w:bookmarkEnd w:id="7826"/>
        <w:bookmarkEnd w:id="7827"/>
        <w:r w:rsidRPr="00657B96">
          <w:rPr>
            <w:rFonts w:ascii="Times New Roman" w:hAnsi="Times New Roman" w:cs="Times New Roman"/>
            <w:sz w:val="24"/>
            <w:szCs w:val="24"/>
            <w:rPrChange w:id="7830"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ind w:firstLine="810"/>
        <w:rPr>
          <w:ins w:id="7831" w:author="DuyNgo" w:date="2012-08-10T07:43:00Z"/>
          <w:rFonts w:ascii="Times New Roman" w:hAnsi="Times New Roman" w:cs="Times New Roman"/>
          <w:sz w:val="24"/>
          <w:szCs w:val="24"/>
          <w:rPrChange w:id="7832" w:author="DuyNgo" w:date="2012-08-10T08:15:00Z">
            <w:rPr>
              <w:ins w:id="7833" w:author="DuyNgo" w:date="2012-08-10T07:43:00Z"/>
              <w:rFonts w:ascii="Times New Roman" w:hAnsi="Times New Roman"/>
              <w:sz w:val="24"/>
            </w:rPr>
          </w:rPrChange>
        </w:rPr>
      </w:pPr>
      <w:ins w:id="7834" w:author="DuyNgo" w:date="2012-08-10T07:43:00Z">
        <w:r w:rsidRPr="00657B96">
          <w:rPr>
            <w:rFonts w:ascii="Times New Roman" w:hAnsi="Times New Roman" w:cs="Times New Roman"/>
            <w:sz w:val="24"/>
            <w:szCs w:val="24"/>
            <w:rPrChange w:id="7835" w:author="DuyNgo" w:date="2012-08-10T08:15:00Z">
              <w:rPr>
                <w:rFonts w:ascii="Times New Roman" w:hAnsi="Times New Roman" w:cs="Times New Roman"/>
                <w:sz w:val="24"/>
                <w:szCs w:val="24"/>
              </w:rPr>
            </w:rPrChange>
          </w:rPr>
          <w:object w:dxaOrig="13541" w:dyaOrig="7566">
            <v:shape id="_x0000_i1120" type="#_x0000_t75" style="width:468pt;height:262.05pt" o:ole="">
              <v:imagedata r:id="rId212" o:title=""/>
            </v:shape>
            <o:OLEObject Type="Embed" ProgID="Visio.Drawing.11" ShapeID="_x0000_i1120" DrawAspect="Content" ObjectID="_1406517105" r:id="rId213"/>
          </w:object>
        </w:r>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836" w:author="DuyNgo" w:date="2012-08-10T07:43:00Z"/>
          <w:rFonts w:ascii="Times New Roman" w:hAnsi="Times New Roman" w:cs="Times New Roman"/>
          <w:sz w:val="24"/>
          <w:szCs w:val="24"/>
        </w:rPr>
      </w:pPr>
      <w:bookmarkStart w:id="7837" w:name="_Toc327466380"/>
      <w:bookmarkStart w:id="7838" w:name="_Toc332774917"/>
      <w:ins w:id="7839" w:author="DuyNgo" w:date="2012-08-10T07:43:00Z">
        <w:r w:rsidRPr="00657B96">
          <w:rPr>
            <w:rFonts w:ascii="Times New Roman" w:hAnsi="Times New Roman" w:cs="Times New Roman"/>
            <w:sz w:val="24"/>
            <w:szCs w:val="24"/>
            <w:rPrChange w:id="7840" w:author="DuyNgo" w:date="2012-08-10T08:15:00Z">
              <w:rPr>
                <w:rFonts w:ascii="Times New Roman" w:hAnsi="Times New Roman" w:cs="Times New Roman"/>
                <w:color w:val="365F91" w:themeColor="accent1" w:themeShade="BF"/>
                <w:sz w:val="24"/>
                <w:szCs w:val="24"/>
              </w:rPr>
            </w:rPrChange>
          </w:rPr>
          <w:lastRenderedPageBreak/>
          <w:t>Sequence flow</w:t>
        </w:r>
        <w:bookmarkEnd w:id="7837"/>
        <w:bookmarkEnd w:id="7838"/>
        <w:r w:rsidRPr="00657B96">
          <w:rPr>
            <w:rFonts w:ascii="Times New Roman" w:hAnsi="Times New Roman" w:cs="Times New Roman"/>
            <w:sz w:val="24"/>
            <w:szCs w:val="24"/>
            <w:rPrChange w:id="7841"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7842" w:author="DuyNgo" w:date="2012-08-10T07:43:00Z"/>
          <w:rFonts w:ascii="Times New Roman" w:hAnsi="Times New Roman" w:cs="Times New Roman"/>
          <w:sz w:val="24"/>
          <w:szCs w:val="24"/>
          <w:rPrChange w:id="7843" w:author="DuyNgo" w:date="2012-08-10T08:15:00Z">
            <w:rPr>
              <w:ins w:id="7844" w:author="DuyNgo" w:date="2012-08-10T07:43:00Z"/>
              <w:rFonts w:ascii="Times New Roman" w:hAnsi="Times New Roman"/>
              <w:sz w:val="24"/>
            </w:rPr>
          </w:rPrChange>
        </w:rPr>
      </w:pPr>
      <w:ins w:id="7845" w:author="DuyNgo" w:date="2012-08-10T07:43:00Z">
        <w:r w:rsidRPr="00657B96">
          <w:rPr>
            <w:rFonts w:ascii="Times New Roman" w:hAnsi="Times New Roman" w:cs="Times New Roman"/>
            <w:sz w:val="24"/>
            <w:szCs w:val="24"/>
            <w:rPrChange w:id="7846" w:author="DuyNgo" w:date="2012-08-10T08:15:00Z">
              <w:rPr>
                <w:rFonts w:ascii="Times New Roman" w:hAnsi="Times New Roman" w:cs="Times New Roman"/>
                <w:sz w:val="24"/>
                <w:szCs w:val="24"/>
              </w:rPr>
            </w:rPrChange>
          </w:rPr>
          <w:object w:dxaOrig="14441" w:dyaOrig="6571">
            <v:shape id="_x0000_i1121" type="#_x0000_t75" style="width:468pt;height:212.65pt" o:ole="">
              <v:imagedata r:id="rId214" o:title=""/>
            </v:shape>
            <o:OLEObject Type="Embed" ProgID="Visio.Drawing.11" ShapeID="_x0000_i1121" DrawAspect="Content" ObjectID="_1406517106" r:id="rId215"/>
          </w:object>
        </w:r>
      </w:ins>
    </w:p>
    <w:p w:rsidR="00771246" w:rsidRPr="00657B96" w:rsidRDefault="00771246" w:rsidP="00771246">
      <w:pPr>
        <w:pStyle w:val="Heading2"/>
        <w:numPr>
          <w:ilvl w:val="1"/>
          <w:numId w:val="92"/>
        </w:numPr>
        <w:rPr>
          <w:ins w:id="7847" w:author="DuyNgo" w:date="2012-08-10T07:43:00Z"/>
          <w:rFonts w:ascii="Times New Roman" w:hAnsi="Times New Roman" w:cs="Times New Roman"/>
          <w:sz w:val="24"/>
          <w:szCs w:val="24"/>
        </w:rPr>
      </w:pPr>
      <w:bookmarkStart w:id="7848" w:name="_Toc327466381"/>
      <w:bookmarkStart w:id="7849" w:name="_Toc332774918"/>
      <w:ins w:id="7850" w:author="DuyNgo" w:date="2012-08-10T07:43:00Z">
        <w:r w:rsidRPr="00657B96">
          <w:rPr>
            <w:rFonts w:ascii="Times New Roman" w:hAnsi="Times New Roman" w:cs="Times New Roman"/>
            <w:sz w:val="24"/>
            <w:szCs w:val="24"/>
            <w:rPrChange w:id="7851" w:author="DuyNgo" w:date="2012-08-10T08:15:00Z">
              <w:rPr>
                <w:rFonts w:ascii="Times New Roman" w:hAnsi="Times New Roman" w:cs="Times New Roman"/>
                <w:color w:val="365F91" w:themeColor="accent1" w:themeShade="BF"/>
                <w:sz w:val="24"/>
                <w:szCs w:val="24"/>
              </w:rPr>
            </w:rPrChange>
          </w:rPr>
          <w:t>ProjectEye _UC04 - Team Management Use Case</w:t>
        </w:r>
        <w:bookmarkEnd w:id="7848"/>
        <w:bookmarkEnd w:id="7849"/>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852" w:author="DuyNgo" w:date="2012-08-10T07:43:00Z"/>
          <w:rFonts w:ascii="Times New Roman" w:hAnsi="Times New Roman" w:cs="Times New Roman"/>
          <w:sz w:val="24"/>
          <w:szCs w:val="24"/>
        </w:rPr>
      </w:pPr>
      <w:bookmarkStart w:id="7853" w:name="_Toc327466382"/>
      <w:bookmarkStart w:id="7854" w:name="_Toc332774919"/>
      <w:ins w:id="7855" w:author="DuyNgo" w:date="2012-08-10T07:43:00Z">
        <w:r w:rsidRPr="00657B96">
          <w:rPr>
            <w:rFonts w:ascii="Times New Roman" w:hAnsi="Times New Roman" w:cs="Times New Roman"/>
            <w:sz w:val="24"/>
            <w:szCs w:val="24"/>
            <w:rPrChange w:id="7856" w:author="DuyNgo" w:date="2012-08-10T08:15:00Z">
              <w:rPr>
                <w:rFonts w:ascii="Times New Roman" w:hAnsi="Times New Roman" w:cs="Times New Roman"/>
                <w:color w:val="365F91" w:themeColor="accent1" w:themeShade="BF"/>
                <w:sz w:val="24"/>
                <w:szCs w:val="24"/>
              </w:rPr>
            </w:rPrChange>
          </w:rPr>
          <w:t>Class Diagram</w:t>
        </w:r>
        <w:bookmarkEnd w:id="7853"/>
        <w:bookmarkEnd w:id="7854"/>
        <w:r w:rsidRPr="00657B96">
          <w:rPr>
            <w:rFonts w:ascii="Times New Roman" w:hAnsi="Times New Roman" w:cs="Times New Roman"/>
            <w:sz w:val="24"/>
            <w:szCs w:val="24"/>
            <w:rPrChange w:id="7857"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7858" w:author="DuyNgo" w:date="2012-08-10T07:43:00Z"/>
          <w:rFonts w:ascii="Times New Roman" w:hAnsi="Times New Roman" w:cs="Times New Roman"/>
          <w:sz w:val="24"/>
          <w:szCs w:val="24"/>
          <w:rPrChange w:id="7859" w:author="DuyNgo" w:date="2012-08-10T08:15:00Z">
            <w:rPr>
              <w:ins w:id="7860" w:author="DuyNgo" w:date="2012-08-10T07:43:00Z"/>
              <w:rFonts w:ascii="Times New Roman" w:hAnsi="Times New Roman"/>
              <w:sz w:val="24"/>
            </w:rPr>
          </w:rPrChange>
        </w:rPr>
      </w:pPr>
      <w:ins w:id="7861" w:author="DuyNgo" w:date="2012-08-10T07:43:00Z">
        <w:r w:rsidRPr="00657B96">
          <w:rPr>
            <w:rFonts w:ascii="Times New Roman" w:hAnsi="Times New Roman" w:cs="Times New Roman"/>
            <w:sz w:val="24"/>
            <w:szCs w:val="24"/>
            <w:rPrChange w:id="7862" w:author="DuyNgo" w:date="2012-08-10T08:15:00Z">
              <w:rPr>
                <w:rFonts w:ascii="Times New Roman" w:hAnsi="Times New Roman" w:cs="Times New Roman"/>
                <w:sz w:val="24"/>
                <w:szCs w:val="24"/>
              </w:rPr>
            </w:rPrChange>
          </w:rPr>
          <w:object w:dxaOrig="13744" w:dyaOrig="7876">
            <v:shape id="_x0000_i1122" type="#_x0000_t75" style="width:468pt;height:268.75pt" o:ole="">
              <v:imagedata r:id="rId216" o:title=""/>
            </v:shape>
            <o:OLEObject Type="Embed" ProgID="Visio.Drawing.11" ShapeID="_x0000_i1122" DrawAspect="Content" ObjectID="_1406517107" r:id="rId217"/>
          </w:object>
        </w:r>
      </w:ins>
    </w:p>
    <w:p w:rsidR="00771246" w:rsidRPr="00657B96" w:rsidRDefault="00771246" w:rsidP="00771246">
      <w:pPr>
        <w:ind w:firstLine="810"/>
        <w:rPr>
          <w:ins w:id="7863" w:author="DuyNgo" w:date="2012-08-10T07:43:00Z"/>
          <w:rFonts w:ascii="Times New Roman" w:hAnsi="Times New Roman" w:cs="Times New Roman"/>
          <w:sz w:val="24"/>
          <w:szCs w:val="24"/>
          <w:rPrChange w:id="7864" w:author="DuyNgo" w:date="2012-08-10T08:15:00Z">
            <w:rPr>
              <w:ins w:id="7865" w:author="DuyNgo" w:date="2012-08-10T07:43:00Z"/>
              <w:rFonts w:ascii="Times New Roman" w:hAnsi="Times New Roman"/>
              <w:sz w:val="24"/>
            </w:rPr>
          </w:rPrChange>
        </w:rPr>
      </w:pPr>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866" w:author="DuyNgo" w:date="2012-08-10T07:43:00Z"/>
          <w:rFonts w:ascii="Times New Roman" w:hAnsi="Times New Roman" w:cs="Times New Roman"/>
          <w:sz w:val="24"/>
          <w:szCs w:val="24"/>
        </w:rPr>
      </w:pPr>
      <w:bookmarkStart w:id="7867" w:name="_Toc327466383"/>
      <w:bookmarkStart w:id="7868" w:name="_Toc332774920"/>
      <w:ins w:id="7869" w:author="DuyNgo" w:date="2012-08-10T07:43:00Z">
        <w:r w:rsidRPr="00657B96">
          <w:rPr>
            <w:rFonts w:ascii="Times New Roman" w:hAnsi="Times New Roman" w:cs="Times New Roman"/>
            <w:sz w:val="24"/>
            <w:szCs w:val="24"/>
            <w:rPrChange w:id="7870" w:author="DuyNgo" w:date="2012-08-10T08:15:00Z">
              <w:rPr>
                <w:rFonts w:ascii="Times New Roman" w:hAnsi="Times New Roman" w:cs="Times New Roman"/>
                <w:color w:val="365F91" w:themeColor="accent1" w:themeShade="BF"/>
                <w:sz w:val="24"/>
                <w:szCs w:val="24"/>
              </w:rPr>
            </w:rPrChange>
          </w:rPr>
          <w:lastRenderedPageBreak/>
          <w:t>Sequence flow</w:t>
        </w:r>
        <w:bookmarkEnd w:id="7867"/>
        <w:bookmarkEnd w:id="7868"/>
        <w:r w:rsidRPr="00657B96">
          <w:rPr>
            <w:rFonts w:ascii="Times New Roman" w:hAnsi="Times New Roman" w:cs="Times New Roman"/>
            <w:sz w:val="24"/>
            <w:szCs w:val="24"/>
            <w:rPrChange w:id="7871"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7872" w:author="DuyNgo" w:date="2012-08-10T07:43:00Z"/>
          <w:rFonts w:ascii="Times New Roman" w:hAnsi="Times New Roman" w:cs="Times New Roman"/>
          <w:sz w:val="24"/>
          <w:szCs w:val="24"/>
          <w:rPrChange w:id="7873" w:author="DuyNgo" w:date="2012-08-10T08:15:00Z">
            <w:rPr>
              <w:ins w:id="7874" w:author="DuyNgo" w:date="2012-08-10T07:43:00Z"/>
              <w:rFonts w:ascii="Times New Roman" w:hAnsi="Times New Roman"/>
              <w:sz w:val="24"/>
            </w:rPr>
          </w:rPrChange>
        </w:rPr>
      </w:pPr>
      <w:ins w:id="7875" w:author="DuyNgo" w:date="2012-08-10T07:43:00Z">
        <w:r w:rsidRPr="00657B96">
          <w:rPr>
            <w:rFonts w:ascii="Times New Roman" w:hAnsi="Times New Roman" w:cs="Times New Roman"/>
            <w:sz w:val="24"/>
            <w:szCs w:val="24"/>
            <w:rPrChange w:id="7876" w:author="DuyNgo" w:date="2012-08-10T08:15:00Z">
              <w:rPr>
                <w:rFonts w:ascii="Times New Roman" w:hAnsi="Times New Roman" w:cs="Times New Roman"/>
                <w:sz w:val="24"/>
                <w:szCs w:val="24"/>
              </w:rPr>
            </w:rPrChange>
          </w:rPr>
          <w:object w:dxaOrig="14380" w:dyaOrig="9450">
            <v:shape id="_x0000_i1123" type="#_x0000_t75" style="width:467.15pt;height:306.4pt" o:ole="">
              <v:imagedata r:id="rId218" o:title=""/>
            </v:shape>
            <o:OLEObject Type="Embed" ProgID="Visio.Drawing.11" ShapeID="_x0000_i1123" DrawAspect="Content" ObjectID="_1406517108" r:id="rId219"/>
          </w:object>
        </w:r>
      </w:ins>
    </w:p>
    <w:p w:rsidR="00771246" w:rsidRPr="00657B96" w:rsidRDefault="00771246" w:rsidP="00771246">
      <w:pPr>
        <w:pStyle w:val="Heading2"/>
        <w:numPr>
          <w:ilvl w:val="1"/>
          <w:numId w:val="92"/>
        </w:numPr>
        <w:rPr>
          <w:ins w:id="7877" w:author="DuyNgo" w:date="2012-08-10T07:43:00Z"/>
          <w:rFonts w:ascii="Times New Roman" w:hAnsi="Times New Roman" w:cs="Times New Roman"/>
          <w:sz w:val="24"/>
          <w:szCs w:val="24"/>
        </w:rPr>
      </w:pPr>
      <w:bookmarkStart w:id="7878" w:name="_Toc327466384"/>
      <w:bookmarkStart w:id="7879" w:name="_Toc332774921"/>
      <w:ins w:id="7880" w:author="DuyNgo" w:date="2012-08-10T07:43:00Z">
        <w:r w:rsidRPr="00657B96">
          <w:rPr>
            <w:rFonts w:ascii="Times New Roman" w:hAnsi="Times New Roman" w:cs="Times New Roman"/>
            <w:sz w:val="24"/>
            <w:szCs w:val="24"/>
            <w:rPrChange w:id="7881" w:author="DuyNgo" w:date="2012-08-10T08:15:00Z">
              <w:rPr>
                <w:rFonts w:ascii="Times New Roman" w:hAnsi="Times New Roman" w:cs="Times New Roman"/>
                <w:color w:val="365F91" w:themeColor="accent1" w:themeShade="BF"/>
                <w:sz w:val="24"/>
                <w:szCs w:val="24"/>
              </w:rPr>
            </w:rPrChange>
          </w:rPr>
          <w:t>ProjectEye _UC05 - Add Risk Use Case</w:t>
        </w:r>
        <w:bookmarkEnd w:id="7878"/>
        <w:bookmarkEnd w:id="7879"/>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882" w:author="DuyNgo" w:date="2012-08-10T07:43:00Z"/>
          <w:rFonts w:ascii="Times New Roman" w:hAnsi="Times New Roman" w:cs="Times New Roman"/>
          <w:sz w:val="24"/>
          <w:szCs w:val="24"/>
        </w:rPr>
      </w:pPr>
      <w:bookmarkStart w:id="7883" w:name="_Toc327466385"/>
      <w:bookmarkStart w:id="7884" w:name="_Toc332774922"/>
      <w:ins w:id="7885" w:author="DuyNgo" w:date="2012-08-10T07:43:00Z">
        <w:r w:rsidRPr="00657B96">
          <w:rPr>
            <w:rFonts w:ascii="Times New Roman" w:hAnsi="Times New Roman" w:cs="Times New Roman"/>
            <w:sz w:val="24"/>
            <w:szCs w:val="24"/>
            <w:rPrChange w:id="7886" w:author="DuyNgo" w:date="2012-08-10T08:15:00Z">
              <w:rPr>
                <w:rFonts w:ascii="Times New Roman" w:hAnsi="Times New Roman" w:cs="Times New Roman"/>
                <w:color w:val="365F91" w:themeColor="accent1" w:themeShade="BF"/>
                <w:sz w:val="24"/>
                <w:szCs w:val="24"/>
              </w:rPr>
            </w:rPrChange>
          </w:rPr>
          <w:t>Class Diagram</w:t>
        </w:r>
        <w:bookmarkEnd w:id="7883"/>
        <w:bookmarkEnd w:id="7884"/>
        <w:r w:rsidRPr="00657B96">
          <w:rPr>
            <w:rFonts w:ascii="Times New Roman" w:hAnsi="Times New Roman" w:cs="Times New Roman"/>
            <w:sz w:val="24"/>
            <w:szCs w:val="24"/>
            <w:rPrChange w:id="7887"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ind w:firstLine="810"/>
        <w:rPr>
          <w:ins w:id="7888" w:author="DuyNgo" w:date="2012-08-10T07:43:00Z"/>
          <w:rFonts w:ascii="Times New Roman" w:hAnsi="Times New Roman" w:cs="Times New Roman"/>
          <w:sz w:val="24"/>
          <w:szCs w:val="24"/>
          <w:rPrChange w:id="7889" w:author="DuyNgo" w:date="2012-08-10T08:15:00Z">
            <w:rPr>
              <w:ins w:id="7890" w:author="DuyNgo" w:date="2012-08-10T07:43:00Z"/>
              <w:rFonts w:ascii="Times New Roman" w:hAnsi="Times New Roman"/>
              <w:sz w:val="24"/>
            </w:rPr>
          </w:rPrChange>
        </w:rPr>
      </w:pPr>
      <w:ins w:id="7891" w:author="DuyNgo" w:date="2012-08-10T07:43:00Z">
        <w:r w:rsidRPr="00657B96">
          <w:rPr>
            <w:rFonts w:ascii="Times New Roman" w:hAnsi="Times New Roman" w:cs="Times New Roman"/>
            <w:sz w:val="24"/>
            <w:szCs w:val="24"/>
            <w:rPrChange w:id="7892" w:author="DuyNgo" w:date="2012-08-10T08:15:00Z">
              <w:rPr>
                <w:rFonts w:ascii="Times New Roman" w:hAnsi="Times New Roman" w:cs="Times New Roman"/>
                <w:sz w:val="24"/>
                <w:szCs w:val="24"/>
              </w:rPr>
            </w:rPrChange>
          </w:rPr>
          <w:object w:dxaOrig="12156" w:dyaOrig="6436">
            <v:shape id="_x0000_i1124" type="#_x0000_t75" style="width:467.15pt;height:247.8pt" o:ole="">
              <v:imagedata r:id="rId220" o:title=""/>
            </v:shape>
            <o:OLEObject Type="Embed" ProgID="Visio.Drawing.11" ShapeID="_x0000_i1124" DrawAspect="Content" ObjectID="_1406517109" r:id="rId221"/>
          </w:object>
        </w:r>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893" w:author="DuyNgo" w:date="2012-08-10T07:43:00Z"/>
          <w:rFonts w:ascii="Times New Roman" w:hAnsi="Times New Roman" w:cs="Times New Roman"/>
          <w:sz w:val="24"/>
          <w:szCs w:val="24"/>
        </w:rPr>
      </w:pPr>
      <w:bookmarkStart w:id="7894" w:name="_Toc327466386"/>
      <w:bookmarkStart w:id="7895" w:name="_Toc332774923"/>
      <w:ins w:id="7896" w:author="DuyNgo" w:date="2012-08-10T07:43:00Z">
        <w:r w:rsidRPr="00657B96">
          <w:rPr>
            <w:rFonts w:ascii="Times New Roman" w:hAnsi="Times New Roman" w:cs="Times New Roman"/>
            <w:sz w:val="24"/>
            <w:szCs w:val="24"/>
            <w:rPrChange w:id="7897" w:author="DuyNgo" w:date="2012-08-10T08:15:00Z">
              <w:rPr>
                <w:rFonts w:ascii="Times New Roman" w:hAnsi="Times New Roman" w:cs="Times New Roman"/>
                <w:color w:val="365F91" w:themeColor="accent1" w:themeShade="BF"/>
                <w:sz w:val="24"/>
                <w:szCs w:val="24"/>
              </w:rPr>
            </w:rPrChange>
          </w:rPr>
          <w:lastRenderedPageBreak/>
          <w:t>Sequence flow</w:t>
        </w:r>
        <w:bookmarkEnd w:id="7894"/>
        <w:bookmarkEnd w:id="7895"/>
        <w:r w:rsidRPr="00657B96">
          <w:rPr>
            <w:rFonts w:ascii="Times New Roman" w:hAnsi="Times New Roman" w:cs="Times New Roman"/>
            <w:sz w:val="24"/>
            <w:szCs w:val="24"/>
            <w:rPrChange w:id="7898"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7899" w:author="DuyNgo" w:date="2012-08-10T07:43:00Z"/>
          <w:rFonts w:ascii="Times New Roman" w:hAnsi="Times New Roman" w:cs="Times New Roman"/>
          <w:sz w:val="24"/>
          <w:szCs w:val="24"/>
          <w:rPrChange w:id="7900" w:author="DuyNgo" w:date="2012-08-10T08:15:00Z">
            <w:rPr>
              <w:ins w:id="7901" w:author="DuyNgo" w:date="2012-08-10T07:43:00Z"/>
              <w:rFonts w:ascii="Times New Roman" w:hAnsi="Times New Roman"/>
              <w:sz w:val="24"/>
            </w:rPr>
          </w:rPrChange>
        </w:rPr>
      </w:pPr>
      <w:ins w:id="7902" w:author="DuyNgo" w:date="2012-08-10T07:43:00Z">
        <w:r w:rsidRPr="00657B96">
          <w:rPr>
            <w:rFonts w:ascii="Times New Roman" w:hAnsi="Times New Roman" w:cs="Times New Roman"/>
            <w:sz w:val="24"/>
            <w:szCs w:val="24"/>
            <w:rPrChange w:id="7903" w:author="DuyNgo" w:date="2012-08-10T08:15:00Z">
              <w:rPr>
                <w:rFonts w:ascii="Times New Roman" w:hAnsi="Times New Roman" w:cs="Times New Roman"/>
                <w:sz w:val="24"/>
                <w:szCs w:val="24"/>
              </w:rPr>
            </w:rPrChange>
          </w:rPr>
          <w:object w:dxaOrig="11608" w:dyaOrig="5994">
            <v:shape id="_x0000_i1125" type="#_x0000_t75" style="width:468pt;height:241.95pt" o:ole="">
              <v:imagedata r:id="rId222" o:title=""/>
            </v:shape>
            <o:OLEObject Type="Embed" ProgID="Visio.Drawing.11" ShapeID="_x0000_i1125" DrawAspect="Content" ObjectID="_1406517110" r:id="rId223"/>
          </w:object>
        </w:r>
      </w:ins>
    </w:p>
    <w:p w:rsidR="00771246" w:rsidRPr="00657B96" w:rsidRDefault="00771246" w:rsidP="00771246">
      <w:pPr>
        <w:pStyle w:val="Heading2"/>
        <w:numPr>
          <w:ilvl w:val="1"/>
          <w:numId w:val="92"/>
        </w:numPr>
        <w:rPr>
          <w:ins w:id="7904" w:author="DuyNgo" w:date="2012-08-10T07:43:00Z"/>
          <w:rFonts w:ascii="Times New Roman" w:hAnsi="Times New Roman" w:cs="Times New Roman"/>
          <w:sz w:val="24"/>
          <w:szCs w:val="24"/>
        </w:rPr>
      </w:pPr>
      <w:bookmarkStart w:id="7905" w:name="_Toc327466387"/>
      <w:bookmarkStart w:id="7906" w:name="_Toc332774924"/>
      <w:ins w:id="7907" w:author="DuyNgo" w:date="2012-08-10T07:43:00Z">
        <w:r w:rsidRPr="00657B96">
          <w:rPr>
            <w:rFonts w:ascii="Times New Roman" w:hAnsi="Times New Roman" w:cs="Times New Roman"/>
            <w:sz w:val="24"/>
            <w:szCs w:val="24"/>
            <w:rPrChange w:id="7908" w:author="DuyNgo" w:date="2012-08-10T08:15:00Z">
              <w:rPr>
                <w:rFonts w:ascii="Times New Roman" w:hAnsi="Times New Roman" w:cs="Times New Roman"/>
                <w:color w:val="365F91" w:themeColor="accent1" w:themeShade="BF"/>
                <w:sz w:val="24"/>
                <w:szCs w:val="24"/>
              </w:rPr>
            </w:rPrChange>
          </w:rPr>
          <w:t>ProjectEye _UC06 - Edit Risk Use Case</w:t>
        </w:r>
        <w:bookmarkEnd w:id="7905"/>
        <w:bookmarkEnd w:id="7906"/>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909" w:author="DuyNgo" w:date="2012-08-10T07:43:00Z"/>
          <w:rFonts w:ascii="Times New Roman" w:hAnsi="Times New Roman" w:cs="Times New Roman"/>
          <w:sz w:val="24"/>
          <w:szCs w:val="24"/>
        </w:rPr>
      </w:pPr>
      <w:bookmarkStart w:id="7910" w:name="_Toc327466388"/>
      <w:bookmarkStart w:id="7911" w:name="_Toc332774925"/>
      <w:ins w:id="7912" w:author="DuyNgo" w:date="2012-08-10T07:43:00Z">
        <w:r w:rsidRPr="00657B96">
          <w:rPr>
            <w:rFonts w:ascii="Times New Roman" w:hAnsi="Times New Roman" w:cs="Times New Roman"/>
            <w:sz w:val="24"/>
            <w:szCs w:val="24"/>
            <w:rPrChange w:id="7913" w:author="DuyNgo" w:date="2012-08-10T08:15:00Z">
              <w:rPr>
                <w:rFonts w:ascii="Times New Roman" w:hAnsi="Times New Roman" w:cs="Times New Roman"/>
                <w:color w:val="365F91" w:themeColor="accent1" w:themeShade="BF"/>
                <w:sz w:val="24"/>
                <w:szCs w:val="24"/>
              </w:rPr>
            </w:rPrChange>
          </w:rPr>
          <w:t>Class Diagram</w:t>
        </w:r>
        <w:bookmarkEnd w:id="7910"/>
        <w:bookmarkEnd w:id="7911"/>
        <w:r w:rsidRPr="00657B96">
          <w:rPr>
            <w:rFonts w:ascii="Times New Roman" w:hAnsi="Times New Roman" w:cs="Times New Roman"/>
            <w:sz w:val="24"/>
            <w:szCs w:val="24"/>
            <w:rPrChange w:id="7914"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7915" w:author="DuyNgo" w:date="2012-08-10T07:43:00Z"/>
          <w:rFonts w:ascii="Times New Roman" w:hAnsi="Times New Roman" w:cs="Times New Roman"/>
          <w:sz w:val="24"/>
          <w:szCs w:val="24"/>
          <w:rPrChange w:id="7916" w:author="DuyNgo" w:date="2012-08-10T08:15:00Z">
            <w:rPr>
              <w:ins w:id="7917" w:author="DuyNgo" w:date="2012-08-10T07:43:00Z"/>
              <w:rFonts w:ascii="Times New Roman" w:hAnsi="Times New Roman"/>
              <w:sz w:val="24"/>
            </w:rPr>
          </w:rPrChange>
        </w:rPr>
      </w:pPr>
      <w:ins w:id="7918" w:author="DuyNgo" w:date="2012-08-10T07:43:00Z">
        <w:r w:rsidRPr="00657B96">
          <w:rPr>
            <w:rFonts w:ascii="Times New Roman" w:hAnsi="Times New Roman" w:cs="Times New Roman"/>
            <w:sz w:val="24"/>
            <w:szCs w:val="24"/>
            <w:rPrChange w:id="7919" w:author="DuyNgo" w:date="2012-08-10T08:15:00Z">
              <w:rPr>
                <w:rFonts w:ascii="Times New Roman" w:hAnsi="Times New Roman" w:cs="Times New Roman"/>
                <w:sz w:val="24"/>
                <w:szCs w:val="24"/>
              </w:rPr>
            </w:rPrChange>
          </w:rPr>
          <w:object w:dxaOrig="12156" w:dyaOrig="6522">
            <v:shape id="_x0000_i1126" type="#_x0000_t75" style="width:467.15pt;height:250.35pt" o:ole="">
              <v:imagedata r:id="rId224" o:title=""/>
            </v:shape>
            <o:OLEObject Type="Embed" ProgID="Visio.Drawing.11" ShapeID="_x0000_i1126" DrawAspect="Content" ObjectID="_1406517111" r:id="rId225"/>
          </w:object>
        </w:r>
      </w:ins>
    </w:p>
    <w:p w:rsidR="00771246" w:rsidRPr="00657B96" w:rsidRDefault="00771246" w:rsidP="00771246">
      <w:pPr>
        <w:ind w:firstLine="810"/>
        <w:rPr>
          <w:ins w:id="7920" w:author="DuyNgo" w:date="2012-08-10T07:43:00Z"/>
          <w:rFonts w:ascii="Times New Roman" w:hAnsi="Times New Roman" w:cs="Times New Roman"/>
          <w:sz w:val="24"/>
          <w:szCs w:val="24"/>
          <w:rPrChange w:id="7921" w:author="DuyNgo" w:date="2012-08-10T08:15:00Z">
            <w:rPr>
              <w:ins w:id="7922" w:author="DuyNgo" w:date="2012-08-10T07:43:00Z"/>
              <w:rFonts w:ascii="Times New Roman" w:hAnsi="Times New Roman"/>
              <w:sz w:val="24"/>
            </w:rPr>
          </w:rPrChange>
        </w:rPr>
      </w:pPr>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923" w:author="DuyNgo" w:date="2012-08-10T07:43:00Z"/>
          <w:rFonts w:ascii="Times New Roman" w:hAnsi="Times New Roman" w:cs="Times New Roman"/>
          <w:sz w:val="24"/>
          <w:szCs w:val="24"/>
        </w:rPr>
      </w:pPr>
      <w:bookmarkStart w:id="7924" w:name="_Toc327466389"/>
      <w:bookmarkStart w:id="7925" w:name="_Toc332774926"/>
      <w:ins w:id="7926" w:author="DuyNgo" w:date="2012-08-10T07:43:00Z">
        <w:r w:rsidRPr="00657B96">
          <w:rPr>
            <w:rFonts w:ascii="Times New Roman" w:hAnsi="Times New Roman" w:cs="Times New Roman"/>
            <w:sz w:val="24"/>
            <w:szCs w:val="24"/>
            <w:rPrChange w:id="7927" w:author="DuyNgo" w:date="2012-08-10T08:15:00Z">
              <w:rPr>
                <w:rFonts w:ascii="Times New Roman" w:hAnsi="Times New Roman" w:cs="Times New Roman"/>
                <w:color w:val="365F91" w:themeColor="accent1" w:themeShade="BF"/>
                <w:sz w:val="24"/>
                <w:szCs w:val="24"/>
              </w:rPr>
            </w:rPrChange>
          </w:rPr>
          <w:lastRenderedPageBreak/>
          <w:t>Sequence flow</w:t>
        </w:r>
        <w:bookmarkEnd w:id="7924"/>
        <w:bookmarkEnd w:id="7925"/>
        <w:r w:rsidRPr="00657B96">
          <w:rPr>
            <w:rFonts w:ascii="Times New Roman" w:hAnsi="Times New Roman" w:cs="Times New Roman"/>
            <w:sz w:val="24"/>
            <w:szCs w:val="24"/>
            <w:rPrChange w:id="7928"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7929" w:author="DuyNgo" w:date="2012-08-10T07:43:00Z"/>
          <w:rFonts w:ascii="Times New Roman" w:hAnsi="Times New Roman" w:cs="Times New Roman"/>
          <w:sz w:val="24"/>
          <w:szCs w:val="24"/>
          <w:rPrChange w:id="7930" w:author="DuyNgo" w:date="2012-08-10T08:15:00Z">
            <w:rPr>
              <w:ins w:id="7931" w:author="DuyNgo" w:date="2012-08-10T07:43:00Z"/>
              <w:rFonts w:ascii="Times New Roman" w:hAnsi="Times New Roman"/>
              <w:sz w:val="24"/>
            </w:rPr>
          </w:rPrChange>
        </w:rPr>
      </w:pPr>
      <w:ins w:id="7932" w:author="DuyNgo" w:date="2012-08-10T07:43:00Z">
        <w:r w:rsidRPr="00657B96">
          <w:rPr>
            <w:rFonts w:ascii="Times New Roman" w:hAnsi="Times New Roman" w:cs="Times New Roman"/>
            <w:sz w:val="24"/>
            <w:szCs w:val="24"/>
            <w:rPrChange w:id="7933" w:author="DuyNgo" w:date="2012-08-10T08:15:00Z">
              <w:rPr>
                <w:rFonts w:ascii="Times New Roman" w:eastAsiaTheme="majorEastAsia" w:hAnsi="Times New Roman" w:cstheme="majorBidi"/>
                <w:b/>
                <w:bCs/>
                <w:color w:val="365F91" w:themeColor="accent1" w:themeShade="BF"/>
                <w:sz w:val="24"/>
                <w:szCs w:val="28"/>
              </w:rPr>
            </w:rPrChange>
          </w:rPr>
          <w:t xml:space="preserve"> </w:t>
        </w:r>
      </w:ins>
      <w:ins w:id="7934" w:author="DuyNgo" w:date="2012-08-10T07:43:00Z">
        <w:r w:rsidRPr="00657B96">
          <w:rPr>
            <w:rFonts w:ascii="Times New Roman" w:hAnsi="Times New Roman" w:cs="Times New Roman"/>
            <w:sz w:val="24"/>
            <w:szCs w:val="24"/>
            <w:rPrChange w:id="7935" w:author="DuyNgo" w:date="2012-08-10T08:15:00Z">
              <w:rPr>
                <w:rFonts w:ascii="Times New Roman" w:hAnsi="Times New Roman" w:cs="Times New Roman"/>
                <w:sz w:val="24"/>
                <w:szCs w:val="24"/>
              </w:rPr>
            </w:rPrChange>
          </w:rPr>
          <w:object w:dxaOrig="14866" w:dyaOrig="7684">
            <v:shape id="_x0000_i1127" type="#_x0000_t75" style="width:467.15pt;height:242.8pt" o:ole="">
              <v:imagedata r:id="rId226" o:title=""/>
            </v:shape>
            <o:OLEObject Type="Embed" ProgID="Visio.Drawing.11" ShapeID="_x0000_i1127" DrawAspect="Content" ObjectID="_1406517112" r:id="rId227"/>
          </w:object>
        </w:r>
      </w:ins>
    </w:p>
    <w:p w:rsidR="00771246" w:rsidRPr="00657B96" w:rsidRDefault="00771246" w:rsidP="00771246">
      <w:pPr>
        <w:pStyle w:val="Heading2"/>
        <w:numPr>
          <w:ilvl w:val="1"/>
          <w:numId w:val="92"/>
        </w:numPr>
        <w:rPr>
          <w:ins w:id="7936" w:author="DuyNgo" w:date="2012-08-10T07:43:00Z"/>
          <w:rFonts w:ascii="Times New Roman" w:hAnsi="Times New Roman" w:cs="Times New Roman"/>
          <w:sz w:val="24"/>
          <w:szCs w:val="24"/>
        </w:rPr>
      </w:pPr>
      <w:bookmarkStart w:id="7937" w:name="_Toc327466390"/>
      <w:bookmarkStart w:id="7938" w:name="_Toc332774927"/>
      <w:ins w:id="7939" w:author="DuyNgo" w:date="2012-08-10T07:43:00Z">
        <w:r w:rsidRPr="00657B96">
          <w:rPr>
            <w:rFonts w:ascii="Times New Roman" w:hAnsi="Times New Roman" w:cs="Times New Roman"/>
            <w:sz w:val="24"/>
            <w:szCs w:val="24"/>
            <w:rPrChange w:id="7940" w:author="DuyNgo" w:date="2012-08-10T08:15:00Z">
              <w:rPr>
                <w:rFonts w:ascii="Times New Roman" w:hAnsi="Times New Roman" w:cs="Times New Roman"/>
                <w:color w:val="365F91" w:themeColor="accent1" w:themeShade="BF"/>
                <w:sz w:val="24"/>
                <w:szCs w:val="24"/>
              </w:rPr>
            </w:rPrChange>
          </w:rPr>
          <w:t>ProjectEye _UC07 - Delete Risk Use Case</w:t>
        </w:r>
        <w:bookmarkEnd w:id="7937"/>
        <w:bookmarkEnd w:id="7938"/>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941" w:author="DuyNgo" w:date="2012-08-10T07:43:00Z"/>
          <w:rFonts w:ascii="Times New Roman" w:hAnsi="Times New Roman" w:cs="Times New Roman"/>
          <w:sz w:val="24"/>
          <w:szCs w:val="24"/>
        </w:rPr>
      </w:pPr>
      <w:bookmarkStart w:id="7942" w:name="_Toc327466391"/>
      <w:bookmarkStart w:id="7943" w:name="_Toc332774928"/>
      <w:ins w:id="7944" w:author="DuyNgo" w:date="2012-08-10T07:43:00Z">
        <w:r w:rsidRPr="00657B96">
          <w:rPr>
            <w:rFonts w:ascii="Times New Roman" w:hAnsi="Times New Roman" w:cs="Times New Roman"/>
            <w:sz w:val="24"/>
            <w:szCs w:val="24"/>
            <w:rPrChange w:id="7945" w:author="DuyNgo" w:date="2012-08-10T08:15:00Z">
              <w:rPr>
                <w:rFonts w:ascii="Times New Roman" w:hAnsi="Times New Roman" w:cs="Times New Roman"/>
                <w:color w:val="365F91" w:themeColor="accent1" w:themeShade="BF"/>
                <w:sz w:val="24"/>
                <w:szCs w:val="24"/>
              </w:rPr>
            </w:rPrChange>
          </w:rPr>
          <w:t>Class Diagram</w:t>
        </w:r>
        <w:bookmarkEnd w:id="7942"/>
        <w:bookmarkEnd w:id="7943"/>
        <w:r w:rsidRPr="00657B96">
          <w:rPr>
            <w:rFonts w:ascii="Times New Roman" w:hAnsi="Times New Roman" w:cs="Times New Roman"/>
            <w:sz w:val="24"/>
            <w:szCs w:val="24"/>
            <w:rPrChange w:id="7946"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ind w:firstLine="810"/>
        <w:rPr>
          <w:ins w:id="7947" w:author="DuyNgo" w:date="2012-08-10T07:43:00Z"/>
          <w:rFonts w:ascii="Times New Roman" w:hAnsi="Times New Roman" w:cs="Times New Roman"/>
          <w:sz w:val="24"/>
          <w:szCs w:val="24"/>
          <w:rPrChange w:id="7948" w:author="DuyNgo" w:date="2012-08-10T08:15:00Z">
            <w:rPr>
              <w:ins w:id="7949" w:author="DuyNgo" w:date="2012-08-10T07:43:00Z"/>
              <w:rFonts w:ascii="Times New Roman" w:hAnsi="Times New Roman"/>
              <w:sz w:val="24"/>
            </w:rPr>
          </w:rPrChange>
        </w:rPr>
      </w:pPr>
      <w:ins w:id="7950" w:author="DuyNgo" w:date="2012-08-10T07:43:00Z">
        <w:r w:rsidRPr="00657B96">
          <w:rPr>
            <w:rFonts w:ascii="Times New Roman" w:hAnsi="Times New Roman" w:cs="Times New Roman"/>
            <w:sz w:val="24"/>
            <w:szCs w:val="24"/>
            <w:rPrChange w:id="7951" w:author="DuyNgo" w:date="2012-08-10T08:15:00Z">
              <w:rPr>
                <w:rFonts w:ascii="Times New Roman" w:hAnsi="Times New Roman" w:cs="Times New Roman"/>
                <w:sz w:val="24"/>
                <w:szCs w:val="24"/>
              </w:rPr>
            </w:rPrChange>
          </w:rPr>
          <w:object w:dxaOrig="12156" w:dyaOrig="6522">
            <v:shape id="_x0000_i1128" type="#_x0000_t75" style="width:467.15pt;height:250.35pt" o:ole="">
              <v:imagedata r:id="rId228" o:title=""/>
            </v:shape>
            <o:OLEObject Type="Embed" ProgID="Visio.Drawing.11" ShapeID="_x0000_i1128" DrawAspect="Content" ObjectID="_1406517113" r:id="rId229"/>
          </w:object>
        </w:r>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952" w:author="DuyNgo" w:date="2012-08-10T07:43:00Z"/>
          <w:rFonts w:ascii="Times New Roman" w:hAnsi="Times New Roman" w:cs="Times New Roman"/>
          <w:sz w:val="24"/>
          <w:szCs w:val="24"/>
        </w:rPr>
      </w:pPr>
      <w:bookmarkStart w:id="7953" w:name="_Toc327466392"/>
      <w:bookmarkStart w:id="7954" w:name="_Toc332774929"/>
      <w:ins w:id="7955" w:author="DuyNgo" w:date="2012-08-10T07:43:00Z">
        <w:r w:rsidRPr="00657B96">
          <w:rPr>
            <w:rFonts w:ascii="Times New Roman" w:hAnsi="Times New Roman" w:cs="Times New Roman"/>
            <w:sz w:val="24"/>
            <w:szCs w:val="24"/>
            <w:rPrChange w:id="7956" w:author="DuyNgo" w:date="2012-08-10T08:15:00Z">
              <w:rPr>
                <w:rFonts w:ascii="Times New Roman" w:hAnsi="Times New Roman" w:cs="Times New Roman"/>
                <w:color w:val="365F91" w:themeColor="accent1" w:themeShade="BF"/>
                <w:sz w:val="24"/>
                <w:szCs w:val="24"/>
              </w:rPr>
            </w:rPrChange>
          </w:rPr>
          <w:lastRenderedPageBreak/>
          <w:t>Sequence flow</w:t>
        </w:r>
        <w:bookmarkEnd w:id="7953"/>
        <w:bookmarkEnd w:id="7954"/>
        <w:r w:rsidRPr="00657B96">
          <w:rPr>
            <w:rFonts w:ascii="Times New Roman" w:hAnsi="Times New Roman" w:cs="Times New Roman"/>
            <w:sz w:val="24"/>
            <w:szCs w:val="24"/>
            <w:rPrChange w:id="7957"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7958" w:author="DuyNgo" w:date="2012-08-10T07:43:00Z"/>
          <w:rFonts w:ascii="Times New Roman" w:hAnsi="Times New Roman" w:cs="Times New Roman"/>
          <w:sz w:val="24"/>
          <w:szCs w:val="24"/>
          <w:rPrChange w:id="7959" w:author="DuyNgo" w:date="2012-08-10T08:15:00Z">
            <w:rPr>
              <w:ins w:id="7960" w:author="DuyNgo" w:date="2012-08-10T07:43:00Z"/>
              <w:rFonts w:ascii="Times New Roman" w:hAnsi="Times New Roman"/>
              <w:sz w:val="24"/>
            </w:rPr>
          </w:rPrChange>
        </w:rPr>
      </w:pPr>
      <w:ins w:id="7961" w:author="DuyNgo" w:date="2012-08-10T07:43:00Z">
        <w:r w:rsidRPr="00657B96">
          <w:rPr>
            <w:rFonts w:ascii="Times New Roman" w:hAnsi="Times New Roman" w:cs="Times New Roman"/>
            <w:sz w:val="24"/>
            <w:szCs w:val="24"/>
            <w:rPrChange w:id="7962" w:author="DuyNgo" w:date="2012-08-10T08:15:00Z">
              <w:rPr>
                <w:rFonts w:ascii="Times New Roman" w:hAnsi="Times New Roman" w:cs="Times New Roman"/>
                <w:sz w:val="24"/>
                <w:szCs w:val="24"/>
              </w:rPr>
            </w:rPrChange>
          </w:rPr>
          <w:object w:dxaOrig="14831" w:dyaOrig="6571">
            <v:shape id="_x0000_i1129" type="#_x0000_t75" style="width:468pt;height:206.8pt" o:ole="">
              <v:imagedata r:id="rId230" o:title=""/>
            </v:shape>
            <o:OLEObject Type="Embed" ProgID="Visio.Drawing.11" ShapeID="_x0000_i1129" DrawAspect="Content" ObjectID="_1406517114" r:id="rId231"/>
          </w:object>
        </w:r>
      </w:ins>
    </w:p>
    <w:p w:rsidR="00771246" w:rsidRPr="00657B96" w:rsidRDefault="00771246" w:rsidP="00771246">
      <w:pPr>
        <w:pStyle w:val="Heading2"/>
        <w:numPr>
          <w:ilvl w:val="1"/>
          <w:numId w:val="92"/>
        </w:numPr>
        <w:rPr>
          <w:ins w:id="7963" w:author="DuyNgo" w:date="2012-08-10T07:43:00Z"/>
          <w:rFonts w:ascii="Times New Roman" w:hAnsi="Times New Roman" w:cs="Times New Roman"/>
          <w:sz w:val="24"/>
          <w:szCs w:val="24"/>
        </w:rPr>
      </w:pPr>
      <w:bookmarkStart w:id="7964" w:name="_Toc327466393"/>
      <w:bookmarkStart w:id="7965" w:name="_Toc332774930"/>
      <w:ins w:id="7966" w:author="DuyNgo" w:date="2012-08-10T07:43:00Z">
        <w:r w:rsidRPr="00657B96">
          <w:rPr>
            <w:rFonts w:ascii="Times New Roman" w:hAnsi="Times New Roman" w:cs="Times New Roman"/>
            <w:sz w:val="24"/>
            <w:szCs w:val="24"/>
            <w:rPrChange w:id="7967" w:author="DuyNgo" w:date="2012-08-10T08:15:00Z">
              <w:rPr>
                <w:rFonts w:ascii="Times New Roman" w:hAnsi="Times New Roman" w:cs="Times New Roman"/>
                <w:color w:val="365F91" w:themeColor="accent1" w:themeShade="BF"/>
                <w:sz w:val="24"/>
                <w:szCs w:val="24"/>
              </w:rPr>
            </w:rPrChange>
          </w:rPr>
          <w:t>ProjectEye _UC08 - Add Issue Use Case</w:t>
        </w:r>
        <w:bookmarkEnd w:id="7964"/>
        <w:bookmarkEnd w:id="7965"/>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968" w:author="DuyNgo" w:date="2012-08-10T07:43:00Z"/>
          <w:rFonts w:ascii="Times New Roman" w:hAnsi="Times New Roman" w:cs="Times New Roman"/>
          <w:sz w:val="24"/>
          <w:szCs w:val="24"/>
        </w:rPr>
      </w:pPr>
      <w:bookmarkStart w:id="7969" w:name="_Toc327466394"/>
      <w:bookmarkStart w:id="7970" w:name="_Toc332774931"/>
      <w:ins w:id="7971" w:author="DuyNgo" w:date="2012-08-10T07:43:00Z">
        <w:r w:rsidRPr="00657B96">
          <w:rPr>
            <w:rFonts w:ascii="Times New Roman" w:hAnsi="Times New Roman" w:cs="Times New Roman"/>
            <w:sz w:val="24"/>
            <w:szCs w:val="24"/>
            <w:rPrChange w:id="7972" w:author="DuyNgo" w:date="2012-08-10T08:15:00Z">
              <w:rPr>
                <w:rFonts w:ascii="Times New Roman" w:hAnsi="Times New Roman" w:cs="Times New Roman"/>
                <w:color w:val="365F91" w:themeColor="accent1" w:themeShade="BF"/>
                <w:sz w:val="24"/>
                <w:szCs w:val="24"/>
              </w:rPr>
            </w:rPrChange>
          </w:rPr>
          <w:t>Class Diagram</w:t>
        </w:r>
        <w:bookmarkEnd w:id="7969"/>
        <w:bookmarkEnd w:id="7970"/>
        <w:r w:rsidRPr="00657B96">
          <w:rPr>
            <w:rFonts w:ascii="Times New Roman" w:hAnsi="Times New Roman" w:cs="Times New Roman"/>
            <w:sz w:val="24"/>
            <w:szCs w:val="24"/>
            <w:rPrChange w:id="7973"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ind w:firstLine="810"/>
        <w:rPr>
          <w:ins w:id="7974" w:author="DuyNgo" w:date="2012-08-10T07:43:00Z"/>
          <w:rFonts w:ascii="Times New Roman" w:hAnsi="Times New Roman" w:cs="Times New Roman"/>
          <w:sz w:val="24"/>
          <w:szCs w:val="24"/>
          <w:rPrChange w:id="7975" w:author="DuyNgo" w:date="2012-08-10T08:15:00Z">
            <w:rPr>
              <w:ins w:id="7976" w:author="DuyNgo" w:date="2012-08-10T07:43:00Z"/>
              <w:rFonts w:ascii="Times New Roman" w:hAnsi="Times New Roman"/>
              <w:sz w:val="24"/>
            </w:rPr>
          </w:rPrChange>
        </w:rPr>
      </w:pPr>
      <w:ins w:id="7977" w:author="DuyNgo" w:date="2012-08-10T07:43:00Z">
        <w:r w:rsidRPr="00657B96">
          <w:rPr>
            <w:rFonts w:ascii="Times New Roman" w:hAnsi="Times New Roman" w:cs="Times New Roman"/>
            <w:sz w:val="24"/>
            <w:szCs w:val="24"/>
            <w:rPrChange w:id="7978" w:author="DuyNgo" w:date="2012-08-10T08:15:00Z">
              <w:rPr>
                <w:rFonts w:ascii="Times New Roman" w:hAnsi="Times New Roman" w:cs="Times New Roman"/>
                <w:sz w:val="24"/>
                <w:szCs w:val="24"/>
              </w:rPr>
            </w:rPrChange>
          </w:rPr>
          <w:object w:dxaOrig="12736" w:dyaOrig="7480">
            <v:shape id="_x0000_i1130" type="#_x0000_t75" style="width:467.15pt;height:275.45pt" o:ole="">
              <v:imagedata r:id="rId232" o:title=""/>
            </v:shape>
            <o:OLEObject Type="Embed" ProgID="Visio.Drawing.11" ShapeID="_x0000_i1130" DrawAspect="Content" ObjectID="_1406517115" r:id="rId233"/>
          </w:object>
        </w:r>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979" w:author="DuyNgo" w:date="2012-08-10T07:43:00Z"/>
          <w:rFonts w:ascii="Times New Roman" w:hAnsi="Times New Roman" w:cs="Times New Roman"/>
          <w:sz w:val="24"/>
          <w:szCs w:val="24"/>
        </w:rPr>
      </w:pPr>
      <w:bookmarkStart w:id="7980" w:name="_Toc327466395"/>
      <w:bookmarkStart w:id="7981" w:name="_Toc332774932"/>
      <w:ins w:id="7982" w:author="DuyNgo" w:date="2012-08-10T07:43:00Z">
        <w:r w:rsidRPr="00657B96">
          <w:rPr>
            <w:rFonts w:ascii="Times New Roman" w:hAnsi="Times New Roman" w:cs="Times New Roman"/>
            <w:sz w:val="24"/>
            <w:szCs w:val="24"/>
            <w:rPrChange w:id="7983" w:author="DuyNgo" w:date="2012-08-10T08:15:00Z">
              <w:rPr>
                <w:rFonts w:ascii="Times New Roman" w:hAnsi="Times New Roman" w:cs="Times New Roman"/>
                <w:color w:val="365F91" w:themeColor="accent1" w:themeShade="BF"/>
                <w:sz w:val="24"/>
                <w:szCs w:val="24"/>
              </w:rPr>
            </w:rPrChange>
          </w:rPr>
          <w:lastRenderedPageBreak/>
          <w:t>Sequence flow</w:t>
        </w:r>
        <w:bookmarkEnd w:id="7980"/>
        <w:bookmarkEnd w:id="7981"/>
        <w:r w:rsidRPr="00657B96">
          <w:rPr>
            <w:rFonts w:ascii="Times New Roman" w:hAnsi="Times New Roman" w:cs="Times New Roman"/>
            <w:sz w:val="24"/>
            <w:szCs w:val="24"/>
            <w:rPrChange w:id="7984"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7985" w:author="DuyNgo" w:date="2012-08-10T07:43:00Z"/>
          <w:rFonts w:ascii="Times New Roman" w:hAnsi="Times New Roman" w:cs="Times New Roman"/>
          <w:sz w:val="24"/>
          <w:szCs w:val="24"/>
          <w:rPrChange w:id="7986" w:author="DuyNgo" w:date="2012-08-10T08:15:00Z">
            <w:rPr>
              <w:ins w:id="7987" w:author="DuyNgo" w:date="2012-08-10T07:43:00Z"/>
              <w:rFonts w:ascii="Times New Roman" w:hAnsi="Times New Roman"/>
              <w:sz w:val="24"/>
            </w:rPr>
          </w:rPrChange>
        </w:rPr>
      </w:pPr>
      <w:ins w:id="7988" w:author="DuyNgo" w:date="2012-08-10T07:43:00Z">
        <w:r w:rsidRPr="00657B96">
          <w:rPr>
            <w:rFonts w:ascii="Times New Roman" w:hAnsi="Times New Roman" w:cs="Times New Roman"/>
            <w:sz w:val="24"/>
            <w:szCs w:val="24"/>
            <w:rPrChange w:id="7989" w:author="DuyNgo" w:date="2012-08-10T08:15:00Z">
              <w:rPr>
                <w:rFonts w:ascii="Times New Roman" w:hAnsi="Times New Roman" w:cs="Times New Roman"/>
                <w:sz w:val="24"/>
                <w:szCs w:val="24"/>
              </w:rPr>
            </w:rPrChange>
          </w:rPr>
          <w:object w:dxaOrig="16641" w:dyaOrig="7432">
            <v:shape id="_x0000_i1131" type="#_x0000_t75" style="width:468pt;height:209.3pt" o:ole="">
              <v:imagedata r:id="rId234" o:title=""/>
            </v:shape>
            <o:OLEObject Type="Embed" ProgID="Visio.Drawing.11" ShapeID="_x0000_i1131" DrawAspect="Content" ObjectID="_1406517116" r:id="rId235"/>
          </w:object>
        </w:r>
      </w:ins>
    </w:p>
    <w:p w:rsidR="00771246" w:rsidRPr="00657B96" w:rsidRDefault="00771246" w:rsidP="00771246">
      <w:pPr>
        <w:pStyle w:val="Heading2"/>
        <w:numPr>
          <w:ilvl w:val="1"/>
          <w:numId w:val="92"/>
        </w:numPr>
        <w:rPr>
          <w:ins w:id="7990" w:author="DuyNgo" w:date="2012-08-10T07:43:00Z"/>
          <w:rFonts w:ascii="Times New Roman" w:hAnsi="Times New Roman" w:cs="Times New Roman"/>
          <w:sz w:val="24"/>
          <w:szCs w:val="24"/>
        </w:rPr>
      </w:pPr>
      <w:bookmarkStart w:id="7991" w:name="_Toc327466396"/>
      <w:bookmarkStart w:id="7992" w:name="_Toc332774933"/>
      <w:ins w:id="7993" w:author="DuyNgo" w:date="2012-08-10T07:43:00Z">
        <w:r w:rsidRPr="00657B96">
          <w:rPr>
            <w:rFonts w:ascii="Times New Roman" w:hAnsi="Times New Roman" w:cs="Times New Roman"/>
            <w:sz w:val="24"/>
            <w:szCs w:val="24"/>
            <w:rPrChange w:id="7994" w:author="DuyNgo" w:date="2012-08-10T08:15:00Z">
              <w:rPr>
                <w:rFonts w:ascii="Times New Roman" w:hAnsi="Times New Roman" w:cs="Times New Roman"/>
                <w:color w:val="365F91" w:themeColor="accent1" w:themeShade="BF"/>
                <w:sz w:val="24"/>
                <w:szCs w:val="24"/>
              </w:rPr>
            </w:rPrChange>
          </w:rPr>
          <w:t>ProjectEye _UC09 - Edit Issue Use Case</w:t>
        </w:r>
        <w:bookmarkEnd w:id="7991"/>
        <w:bookmarkEnd w:id="7992"/>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7995" w:author="DuyNgo" w:date="2012-08-10T07:43:00Z"/>
          <w:rFonts w:ascii="Times New Roman" w:hAnsi="Times New Roman" w:cs="Times New Roman"/>
          <w:sz w:val="24"/>
          <w:szCs w:val="24"/>
        </w:rPr>
      </w:pPr>
      <w:bookmarkStart w:id="7996" w:name="_Toc327466397"/>
      <w:bookmarkStart w:id="7997" w:name="_Toc332774934"/>
      <w:ins w:id="7998" w:author="DuyNgo" w:date="2012-08-10T07:43:00Z">
        <w:r w:rsidRPr="00657B96">
          <w:rPr>
            <w:rFonts w:ascii="Times New Roman" w:hAnsi="Times New Roman" w:cs="Times New Roman"/>
            <w:sz w:val="24"/>
            <w:szCs w:val="24"/>
            <w:rPrChange w:id="7999" w:author="DuyNgo" w:date="2012-08-10T08:15:00Z">
              <w:rPr>
                <w:rFonts w:ascii="Times New Roman" w:hAnsi="Times New Roman" w:cs="Times New Roman"/>
                <w:color w:val="365F91" w:themeColor="accent1" w:themeShade="BF"/>
                <w:sz w:val="24"/>
                <w:szCs w:val="24"/>
              </w:rPr>
            </w:rPrChange>
          </w:rPr>
          <w:t>Class Diagram</w:t>
        </w:r>
        <w:bookmarkEnd w:id="7996"/>
        <w:bookmarkEnd w:id="7997"/>
        <w:r w:rsidRPr="00657B96">
          <w:rPr>
            <w:rFonts w:ascii="Times New Roman" w:hAnsi="Times New Roman" w:cs="Times New Roman"/>
            <w:sz w:val="24"/>
            <w:szCs w:val="24"/>
            <w:rPrChange w:id="8000"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8001" w:author="DuyNgo" w:date="2012-08-10T07:43:00Z"/>
          <w:rFonts w:ascii="Times New Roman" w:hAnsi="Times New Roman" w:cs="Times New Roman"/>
          <w:sz w:val="24"/>
          <w:szCs w:val="24"/>
          <w:rPrChange w:id="8002" w:author="DuyNgo" w:date="2012-08-10T08:15:00Z">
            <w:rPr>
              <w:ins w:id="8003" w:author="DuyNgo" w:date="2012-08-10T07:43:00Z"/>
              <w:rFonts w:ascii="Times New Roman" w:hAnsi="Times New Roman"/>
              <w:sz w:val="24"/>
            </w:rPr>
          </w:rPrChange>
        </w:rPr>
      </w:pPr>
      <w:ins w:id="8004" w:author="DuyNgo" w:date="2012-08-10T07:43:00Z">
        <w:r w:rsidRPr="00657B96">
          <w:rPr>
            <w:rFonts w:ascii="Times New Roman" w:hAnsi="Times New Roman" w:cs="Times New Roman"/>
            <w:sz w:val="24"/>
            <w:szCs w:val="24"/>
            <w:rPrChange w:id="8005" w:author="DuyNgo" w:date="2012-08-10T08:15:00Z">
              <w:rPr>
                <w:rFonts w:ascii="Times New Roman" w:hAnsi="Times New Roman" w:cs="Times New Roman"/>
                <w:sz w:val="24"/>
                <w:szCs w:val="24"/>
              </w:rPr>
            </w:rPrChange>
          </w:rPr>
          <w:object w:dxaOrig="12156" w:dyaOrig="6522">
            <v:shape id="_x0000_i1132" type="#_x0000_t75" style="width:467.15pt;height:250.35pt" o:ole="">
              <v:imagedata r:id="rId236" o:title=""/>
            </v:shape>
            <o:OLEObject Type="Embed" ProgID="Visio.Drawing.11" ShapeID="_x0000_i1132" DrawAspect="Content" ObjectID="_1406517117" r:id="rId237"/>
          </w:object>
        </w:r>
      </w:ins>
    </w:p>
    <w:p w:rsidR="00771246" w:rsidRPr="00657B96" w:rsidRDefault="00771246" w:rsidP="00771246">
      <w:pPr>
        <w:ind w:firstLine="810"/>
        <w:rPr>
          <w:ins w:id="8006" w:author="DuyNgo" w:date="2012-08-10T07:43:00Z"/>
          <w:rFonts w:ascii="Times New Roman" w:hAnsi="Times New Roman" w:cs="Times New Roman"/>
          <w:sz w:val="24"/>
          <w:szCs w:val="24"/>
          <w:rPrChange w:id="8007" w:author="DuyNgo" w:date="2012-08-10T08:15:00Z">
            <w:rPr>
              <w:ins w:id="8008" w:author="DuyNgo" w:date="2012-08-10T07:43:00Z"/>
              <w:rFonts w:ascii="Times New Roman" w:hAnsi="Times New Roman"/>
              <w:sz w:val="24"/>
            </w:rPr>
          </w:rPrChange>
        </w:rPr>
      </w:pPr>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8009" w:author="DuyNgo" w:date="2012-08-10T07:43:00Z"/>
          <w:rFonts w:ascii="Times New Roman" w:hAnsi="Times New Roman" w:cs="Times New Roman"/>
          <w:sz w:val="24"/>
          <w:szCs w:val="24"/>
        </w:rPr>
      </w:pPr>
      <w:bookmarkStart w:id="8010" w:name="_Toc327466398"/>
      <w:bookmarkStart w:id="8011" w:name="_Toc332774935"/>
      <w:ins w:id="8012" w:author="DuyNgo" w:date="2012-08-10T07:43:00Z">
        <w:r w:rsidRPr="00657B96">
          <w:rPr>
            <w:rFonts w:ascii="Times New Roman" w:hAnsi="Times New Roman" w:cs="Times New Roman"/>
            <w:sz w:val="24"/>
            <w:szCs w:val="24"/>
            <w:rPrChange w:id="8013" w:author="DuyNgo" w:date="2012-08-10T08:15:00Z">
              <w:rPr>
                <w:rFonts w:ascii="Times New Roman" w:hAnsi="Times New Roman" w:cs="Times New Roman"/>
                <w:color w:val="365F91" w:themeColor="accent1" w:themeShade="BF"/>
                <w:sz w:val="24"/>
                <w:szCs w:val="24"/>
              </w:rPr>
            </w:rPrChange>
          </w:rPr>
          <w:lastRenderedPageBreak/>
          <w:t>Sequence flow</w:t>
        </w:r>
        <w:bookmarkEnd w:id="8010"/>
        <w:bookmarkEnd w:id="8011"/>
        <w:r w:rsidRPr="00657B96">
          <w:rPr>
            <w:rFonts w:ascii="Times New Roman" w:hAnsi="Times New Roman" w:cs="Times New Roman"/>
            <w:sz w:val="24"/>
            <w:szCs w:val="24"/>
            <w:rPrChange w:id="8014"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8015" w:author="DuyNgo" w:date="2012-08-10T07:43:00Z"/>
          <w:rFonts w:ascii="Times New Roman" w:hAnsi="Times New Roman" w:cs="Times New Roman"/>
          <w:sz w:val="24"/>
          <w:szCs w:val="24"/>
          <w:rPrChange w:id="8016" w:author="DuyNgo" w:date="2012-08-10T08:15:00Z">
            <w:rPr>
              <w:ins w:id="8017" w:author="DuyNgo" w:date="2012-08-10T07:43:00Z"/>
              <w:rFonts w:ascii="Times New Roman" w:hAnsi="Times New Roman"/>
              <w:sz w:val="24"/>
            </w:rPr>
          </w:rPrChange>
        </w:rPr>
      </w:pPr>
      <w:ins w:id="8018" w:author="DuyNgo" w:date="2012-08-10T07:43:00Z">
        <w:r w:rsidRPr="00657B96">
          <w:rPr>
            <w:rFonts w:ascii="Times New Roman" w:hAnsi="Times New Roman" w:cs="Times New Roman"/>
            <w:sz w:val="24"/>
            <w:szCs w:val="24"/>
            <w:rPrChange w:id="8019" w:author="DuyNgo" w:date="2012-08-10T08:15:00Z">
              <w:rPr>
                <w:rFonts w:ascii="Times New Roman" w:hAnsi="Times New Roman" w:cs="Times New Roman"/>
                <w:sz w:val="24"/>
                <w:szCs w:val="24"/>
              </w:rPr>
            </w:rPrChange>
          </w:rPr>
          <w:object w:dxaOrig="14866" w:dyaOrig="7684">
            <v:shape id="_x0000_i1133" type="#_x0000_t75" style="width:467.15pt;height:242.8pt" o:ole="">
              <v:imagedata r:id="rId238" o:title=""/>
            </v:shape>
            <o:OLEObject Type="Embed" ProgID="Visio.Drawing.11" ShapeID="_x0000_i1133" DrawAspect="Content" ObjectID="_1406517118" r:id="rId239"/>
          </w:object>
        </w:r>
      </w:ins>
    </w:p>
    <w:p w:rsidR="00771246" w:rsidRPr="00657B96" w:rsidRDefault="00771246" w:rsidP="00771246">
      <w:pPr>
        <w:rPr>
          <w:ins w:id="8020" w:author="DuyNgo" w:date="2012-08-10T07:43:00Z"/>
          <w:rFonts w:ascii="Times New Roman" w:hAnsi="Times New Roman" w:cs="Times New Roman"/>
          <w:sz w:val="24"/>
          <w:szCs w:val="24"/>
          <w:rPrChange w:id="8021" w:author="DuyNgo" w:date="2012-08-10T08:15:00Z">
            <w:rPr>
              <w:ins w:id="8022" w:author="DuyNgo" w:date="2012-08-10T07:43:00Z"/>
              <w:rFonts w:ascii="Times New Roman" w:hAnsi="Times New Roman"/>
              <w:sz w:val="24"/>
            </w:rPr>
          </w:rPrChange>
        </w:rPr>
      </w:pPr>
    </w:p>
    <w:p w:rsidR="00771246" w:rsidRPr="00657B96" w:rsidRDefault="00771246" w:rsidP="00771246">
      <w:pPr>
        <w:pStyle w:val="Heading2"/>
        <w:numPr>
          <w:ilvl w:val="1"/>
          <w:numId w:val="92"/>
        </w:numPr>
        <w:rPr>
          <w:ins w:id="8023" w:author="DuyNgo" w:date="2012-08-10T07:43:00Z"/>
          <w:rFonts w:ascii="Times New Roman" w:hAnsi="Times New Roman" w:cs="Times New Roman"/>
          <w:sz w:val="24"/>
          <w:szCs w:val="24"/>
        </w:rPr>
      </w:pPr>
      <w:bookmarkStart w:id="8024" w:name="_Toc327466399"/>
      <w:bookmarkStart w:id="8025" w:name="_Toc332774936"/>
      <w:ins w:id="8026" w:author="DuyNgo" w:date="2012-08-10T07:43:00Z">
        <w:r w:rsidRPr="00657B96">
          <w:rPr>
            <w:rFonts w:ascii="Times New Roman" w:hAnsi="Times New Roman" w:cs="Times New Roman"/>
            <w:sz w:val="24"/>
            <w:szCs w:val="24"/>
            <w:rPrChange w:id="8027" w:author="DuyNgo" w:date="2012-08-10T08:15:00Z">
              <w:rPr>
                <w:rFonts w:ascii="Times New Roman" w:hAnsi="Times New Roman" w:cs="Times New Roman"/>
                <w:color w:val="365F91" w:themeColor="accent1" w:themeShade="BF"/>
                <w:sz w:val="24"/>
                <w:szCs w:val="24"/>
              </w:rPr>
            </w:rPrChange>
          </w:rPr>
          <w:t>ProjectEye _UC10 - Delete Issue Use Case</w:t>
        </w:r>
        <w:bookmarkEnd w:id="8024"/>
        <w:bookmarkEnd w:id="8025"/>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8028" w:author="DuyNgo" w:date="2012-08-10T07:43:00Z"/>
          <w:rFonts w:ascii="Times New Roman" w:hAnsi="Times New Roman" w:cs="Times New Roman"/>
          <w:sz w:val="24"/>
          <w:szCs w:val="24"/>
        </w:rPr>
      </w:pPr>
      <w:bookmarkStart w:id="8029" w:name="_Toc327466400"/>
      <w:bookmarkStart w:id="8030" w:name="_Toc332774937"/>
      <w:ins w:id="8031" w:author="DuyNgo" w:date="2012-08-10T07:43:00Z">
        <w:r w:rsidRPr="00657B96">
          <w:rPr>
            <w:rFonts w:ascii="Times New Roman" w:hAnsi="Times New Roman" w:cs="Times New Roman"/>
            <w:sz w:val="24"/>
            <w:szCs w:val="24"/>
            <w:rPrChange w:id="8032" w:author="DuyNgo" w:date="2012-08-10T08:15:00Z">
              <w:rPr>
                <w:rFonts w:ascii="Times New Roman" w:hAnsi="Times New Roman" w:cs="Times New Roman"/>
                <w:color w:val="365F91" w:themeColor="accent1" w:themeShade="BF"/>
                <w:sz w:val="24"/>
                <w:szCs w:val="24"/>
              </w:rPr>
            </w:rPrChange>
          </w:rPr>
          <w:t>Class Diagram</w:t>
        </w:r>
        <w:bookmarkEnd w:id="8029"/>
        <w:bookmarkEnd w:id="8030"/>
        <w:r w:rsidRPr="00657B96">
          <w:rPr>
            <w:rFonts w:ascii="Times New Roman" w:hAnsi="Times New Roman" w:cs="Times New Roman"/>
            <w:sz w:val="24"/>
            <w:szCs w:val="24"/>
            <w:rPrChange w:id="8033"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ind w:firstLine="810"/>
        <w:rPr>
          <w:ins w:id="8034" w:author="DuyNgo" w:date="2012-08-10T07:43:00Z"/>
          <w:rFonts w:ascii="Times New Roman" w:hAnsi="Times New Roman" w:cs="Times New Roman"/>
          <w:sz w:val="24"/>
          <w:szCs w:val="24"/>
          <w:rPrChange w:id="8035" w:author="DuyNgo" w:date="2012-08-10T08:15:00Z">
            <w:rPr>
              <w:ins w:id="8036" w:author="DuyNgo" w:date="2012-08-10T07:43:00Z"/>
              <w:rFonts w:ascii="Times New Roman" w:hAnsi="Times New Roman"/>
              <w:sz w:val="24"/>
            </w:rPr>
          </w:rPrChange>
        </w:rPr>
      </w:pPr>
      <w:ins w:id="8037" w:author="DuyNgo" w:date="2012-08-10T07:43:00Z">
        <w:r w:rsidRPr="00657B96">
          <w:rPr>
            <w:rFonts w:ascii="Times New Roman" w:hAnsi="Times New Roman" w:cs="Times New Roman"/>
            <w:sz w:val="24"/>
            <w:szCs w:val="24"/>
            <w:rPrChange w:id="8038" w:author="DuyNgo" w:date="2012-08-10T08:15:00Z">
              <w:rPr>
                <w:rFonts w:ascii="Times New Roman" w:hAnsi="Times New Roman" w:cs="Times New Roman"/>
                <w:sz w:val="24"/>
                <w:szCs w:val="24"/>
              </w:rPr>
            </w:rPrChange>
          </w:rPr>
          <w:object w:dxaOrig="12156" w:dyaOrig="6522">
            <v:shape id="_x0000_i1134" type="#_x0000_t75" style="width:467.15pt;height:250.35pt" o:ole="">
              <v:imagedata r:id="rId240" o:title=""/>
            </v:shape>
            <o:OLEObject Type="Embed" ProgID="Visio.Drawing.11" ShapeID="_x0000_i1134" DrawAspect="Content" ObjectID="_1406517119" r:id="rId241"/>
          </w:object>
        </w:r>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8039" w:author="DuyNgo" w:date="2012-08-10T07:43:00Z"/>
          <w:rFonts w:ascii="Times New Roman" w:hAnsi="Times New Roman" w:cs="Times New Roman"/>
          <w:sz w:val="24"/>
          <w:szCs w:val="24"/>
        </w:rPr>
      </w:pPr>
      <w:bookmarkStart w:id="8040" w:name="_Toc327466401"/>
      <w:bookmarkStart w:id="8041" w:name="_Toc332774938"/>
      <w:ins w:id="8042" w:author="DuyNgo" w:date="2012-08-10T07:43:00Z">
        <w:r w:rsidRPr="00657B96">
          <w:rPr>
            <w:rFonts w:ascii="Times New Roman" w:hAnsi="Times New Roman" w:cs="Times New Roman"/>
            <w:sz w:val="24"/>
            <w:szCs w:val="24"/>
            <w:rPrChange w:id="8043" w:author="DuyNgo" w:date="2012-08-10T08:15:00Z">
              <w:rPr>
                <w:rFonts w:ascii="Times New Roman" w:hAnsi="Times New Roman" w:cs="Times New Roman"/>
                <w:color w:val="365F91" w:themeColor="accent1" w:themeShade="BF"/>
                <w:sz w:val="24"/>
                <w:szCs w:val="24"/>
              </w:rPr>
            </w:rPrChange>
          </w:rPr>
          <w:lastRenderedPageBreak/>
          <w:t>Sequence flow</w:t>
        </w:r>
        <w:bookmarkEnd w:id="8040"/>
        <w:bookmarkEnd w:id="8041"/>
        <w:r w:rsidRPr="00657B96">
          <w:rPr>
            <w:rFonts w:ascii="Times New Roman" w:hAnsi="Times New Roman" w:cs="Times New Roman"/>
            <w:sz w:val="24"/>
            <w:szCs w:val="24"/>
            <w:rPrChange w:id="8044"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8045" w:author="DuyNgo" w:date="2012-08-10T07:43:00Z"/>
          <w:rFonts w:ascii="Times New Roman" w:hAnsi="Times New Roman" w:cs="Times New Roman"/>
          <w:sz w:val="24"/>
          <w:szCs w:val="24"/>
          <w:rPrChange w:id="8046" w:author="DuyNgo" w:date="2012-08-10T08:15:00Z">
            <w:rPr>
              <w:ins w:id="8047" w:author="DuyNgo" w:date="2012-08-10T07:43:00Z"/>
              <w:rFonts w:ascii="Times New Roman" w:hAnsi="Times New Roman"/>
              <w:sz w:val="24"/>
            </w:rPr>
          </w:rPrChange>
        </w:rPr>
      </w:pPr>
      <w:ins w:id="8048" w:author="DuyNgo" w:date="2012-08-10T07:43:00Z">
        <w:r w:rsidRPr="00657B96">
          <w:rPr>
            <w:rFonts w:ascii="Times New Roman" w:hAnsi="Times New Roman" w:cs="Times New Roman"/>
            <w:sz w:val="24"/>
            <w:szCs w:val="24"/>
            <w:rPrChange w:id="8049" w:author="DuyNgo" w:date="2012-08-10T08:15:00Z">
              <w:rPr>
                <w:rFonts w:ascii="Times New Roman" w:hAnsi="Times New Roman" w:cs="Times New Roman"/>
                <w:sz w:val="24"/>
                <w:szCs w:val="24"/>
              </w:rPr>
            </w:rPrChange>
          </w:rPr>
          <w:object w:dxaOrig="14849" w:dyaOrig="6370">
            <v:shape id="_x0000_i1135" type="#_x0000_t75" style="width:468pt;height:200.1pt" o:ole="">
              <v:imagedata r:id="rId242" o:title=""/>
            </v:shape>
            <o:OLEObject Type="Embed" ProgID="Visio.Drawing.11" ShapeID="_x0000_i1135" DrawAspect="Content" ObjectID="_1406517120" r:id="rId243"/>
          </w:object>
        </w:r>
      </w:ins>
    </w:p>
    <w:p w:rsidR="00771246" w:rsidRPr="00657B96" w:rsidRDefault="00771246" w:rsidP="00771246">
      <w:pPr>
        <w:pStyle w:val="Heading2"/>
        <w:numPr>
          <w:ilvl w:val="1"/>
          <w:numId w:val="92"/>
        </w:numPr>
        <w:rPr>
          <w:ins w:id="8050" w:author="DuyNgo" w:date="2012-08-10T07:43:00Z"/>
          <w:rFonts w:ascii="Times New Roman" w:hAnsi="Times New Roman" w:cs="Times New Roman"/>
          <w:sz w:val="24"/>
          <w:szCs w:val="24"/>
        </w:rPr>
      </w:pPr>
      <w:bookmarkStart w:id="8051" w:name="_Toc327466402"/>
      <w:bookmarkStart w:id="8052" w:name="_Toc332774939"/>
      <w:ins w:id="8053" w:author="DuyNgo" w:date="2012-08-10T07:43:00Z">
        <w:r w:rsidRPr="00657B96">
          <w:rPr>
            <w:rFonts w:ascii="Times New Roman" w:hAnsi="Times New Roman" w:cs="Times New Roman"/>
            <w:sz w:val="24"/>
            <w:szCs w:val="24"/>
            <w:rPrChange w:id="8054" w:author="DuyNgo" w:date="2012-08-10T08:15:00Z">
              <w:rPr>
                <w:rFonts w:ascii="Times New Roman" w:hAnsi="Times New Roman" w:cs="Times New Roman"/>
                <w:color w:val="365F91" w:themeColor="accent1" w:themeShade="BF"/>
                <w:sz w:val="24"/>
                <w:szCs w:val="24"/>
              </w:rPr>
            </w:rPrChange>
          </w:rPr>
          <w:t>ProjectEye _UC11 - Add Change Request Use Case</w:t>
        </w:r>
        <w:bookmarkEnd w:id="8051"/>
        <w:bookmarkEnd w:id="8052"/>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8055" w:author="DuyNgo" w:date="2012-08-10T07:43:00Z"/>
          <w:rFonts w:ascii="Times New Roman" w:hAnsi="Times New Roman" w:cs="Times New Roman"/>
          <w:sz w:val="24"/>
          <w:szCs w:val="24"/>
        </w:rPr>
      </w:pPr>
      <w:bookmarkStart w:id="8056" w:name="_Toc327466403"/>
      <w:bookmarkStart w:id="8057" w:name="_Toc332774940"/>
      <w:ins w:id="8058" w:author="DuyNgo" w:date="2012-08-10T07:43:00Z">
        <w:r w:rsidRPr="00657B96">
          <w:rPr>
            <w:rFonts w:ascii="Times New Roman" w:hAnsi="Times New Roman" w:cs="Times New Roman"/>
            <w:sz w:val="24"/>
            <w:szCs w:val="24"/>
            <w:rPrChange w:id="8059" w:author="DuyNgo" w:date="2012-08-10T08:15:00Z">
              <w:rPr>
                <w:rFonts w:ascii="Times New Roman" w:hAnsi="Times New Roman" w:cs="Times New Roman"/>
                <w:color w:val="365F91" w:themeColor="accent1" w:themeShade="BF"/>
                <w:sz w:val="24"/>
                <w:szCs w:val="24"/>
              </w:rPr>
            </w:rPrChange>
          </w:rPr>
          <w:t>Class Diagram</w:t>
        </w:r>
        <w:bookmarkEnd w:id="8056"/>
        <w:bookmarkEnd w:id="8057"/>
        <w:r w:rsidRPr="00657B96">
          <w:rPr>
            <w:rFonts w:ascii="Times New Roman" w:hAnsi="Times New Roman" w:cs="Times New Roman"/>
            <w:sz w:val="24"/>
            <w:szCs w:val="24"/>
            <w:rPrChange w:id="8060"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ind w:firstLine="810"/>
        <w:rPr>
          <w:ins w:id="8061" w:author="DuyNgo" w:date="2012-08-10T07:43:00Z"/>
          <w:rFonts w:ascii="Times New Roman" w:hAnsi="Times New Roman" w:cs="Times New Roman"/>
          <w:sz w:val="24"/>
          <w:szCs w:val="24"/>
          <w:rPrChange w:id="8062" w:author="DuyNgo" w:date="2012-08-10T08:15:00Z">
            <w:rPr>
              <w:ins w:id="8063" w:author="DuyNgo" w:date="2012-08-10T07:43:00Z"/>
              <w:rFonts w:ascii="Times New Roman" w:hAnsi="Times New Roman"/>
              <w:sz w:val="24"/>
            </w:rPr>
          </w:rPrChange>
        </w:rPr>
      </w:pPr>
      <w:ins w:id="8064" w:author="DuyNgo" w:date="2012-08-10T07:43:00Z">
        <w:r w:rsidRPr="00657B96">
          <w:rPr>
            <w:rFonts w:ascii="Times New Roman" w:hAnsi="Times New Roman" w:cs="Times New Roman"/>
            <w:sz w:val="24"/>
            <w:szCs w:val="24"/>
            <w:rPrChange w:id="8065" w:author="DuyNgo" w:date="2012-08-10T08:15:00Z">
              <w:rPr>
                <w:rFonts w:ascii="Times New Roman" w:hAnsi="Times New Roman" w:cs="Times New Roman"/>
                <w:sz w:val="24"/>
                <w:szCs w:val="24"/>
              </w:rPr>
            </w:rPrChange>
          </w:rPr>
          <w:object w:dxaOrig="12156" w:dyaOrig="6436">
            <v:shape id="_x0000_i1136" type="#_x0000_t75" style="width:467.15pt;height:247.8pt" o:ole="">
              <v:imagedata r:id="rId244" o:title=""/>
            </v:shape>
            <o:OLEObject Type="Embed" ProgID="Visio.Drawing.11" ShapeID="_x0000_i1136" DrawAspect="Content" ObjectID="_1406517121" r:id="rId245"/>
          </w:object>
        </w:r>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8066" w:author="DuyNgo" w:date="2012-08-10T07:43:00Z"/>
          <w:rFonts w:ascii="Times New Roman" w:hAnsi="Times New Roman" w:cs="Times New Roman"/>
          <w:sz w:val="24"/>
          <w:szCs w:val="24"/>
        </w:rPr>
      </w:pPr>
      <w:bookmarkStart w:id="8067" w:name="_Toc327466404"/>
      <w:bookmarkStart w:id="8068" w:name="_Toc332774941"/>
      <w:ins w:id="8069" w:author="DuyNgo" w:date="2012-08-10T07:43:00Z">
        <w:r w:rsidRPr="00657B96">
          <w:rPr>
            <w:rFonts w:ascii="Times New Roman" w:hAnsi="Times New Roman" w:cs="Times New Roman"/>
            <w:sz w:val="24"/>
            <w:szCs w:val="24"/>
            <w:rPrChange w:id="8070" w:author="DuyNgo" w:date="2012-08-10T08:15:00Z">
              <w:rPr>
                <w:rFonts w:ascii="Times New Roman" w:hAnsi="Times New Roman" w:cs="Times New Roman"/>
                <w:color w:val="365F91" w:themeColor="accent1" w:themeShade="BF"/>
                <w:sz w:val="24"/>
                <w:szCs w:val="24"/>
              </w:rPr>
            </w:rPrChange>
          </w:rPr>
          <w:lastRenderedPageBreak/>
          <w:t>Sequence flow</w:t>
        </w:r>
        <w:bookmarkEnd w:id="8067"/>
        <w:bookmarkEnd w:id="8068"/>
        <w:r w:rsidRPr="00657B96">
          <w:rPr>
            <w:rFonts w:ascii="Times New Roman" w:hAnsi="Times New Roman" w:cs="Times New Roman"/>
            <w:sz w:val="24"/>
            <w:szCs w:val="24"/>
            <w:rPrChange w:id="8071"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8072" w:author="DuyNgo" w:date="2012-08-10T07:43:00Z"/>
          <w:rFonts w:ascii="Times New Roman" w:hAnsi="Times New Roman" w:cs="Times New Roman"/>
          <w:sz w:val="24"/>
          <w:szCs w:val="24"/>
          <w:rPrChange w:id="8073" w:author="DuyNgo" w:date="2012-08-10T08:15:00Z">
            <w:rPr>
              <w:ins w:id="8074" w:author="DuyNgo" w:date="2012-08-10T07:43:00Z"/>
              <w:rFonts w:ascii="Times New Roman" w:hAnsi="Times New Roman"/>
              <w:sz w:val="24"/>
            </w:rPr>
          </w:rPrChange>
        </w:rPr>
      </w:pPr>
      <w:ins w:id="8075" w:author="DuyNgo" w:date="2012-08-10T07:43:00Z">
        <w:r w:rsidRPr="00657B96">
          <w:rPr>
            <w:rFonts w:ascii="Times New Roman" w:hAnsi="Times New Roman" w:cs="Times New Roman"/>
            <w:sz w:val="24"/>
            <w:szCs w:val="24"/>
            <w:rPrChange w:id="8076" w:author="DuyNgo" w:date="2012-08-10T08:15:00Z">
              <w:rPr>
                <w:rFonts w:ascii="Times New Roman" w:hAnsi="Times New Roman" w:cs="Times New Roman"/>
                <w:sz w:val="24"/>
                <w:szCs w:val="24"/>
              </w:rPr>
            </w:rPrChange>
          </w:rPr>
          <w:object w:dxaOrig="12446" w:dyaOrig="5992">
            <v:shape id="_x0000_i1137" type="#_x0000_t75" style="width:468pt;height:225.2pt" o:ole="">
              <v:imagedata r:id="rId246" o:title=""/>
            </v:shape>
            <o:OLEObject Type="Embed" ProgID="Visio.Drawing.11" ShapeID="_x0000_i1137" DrawAspect="Content" ObjectID="_1406517122" r:id="rId247"/>
          </w:object>
        </w:r>
      </w:ins>
    </w:p>
    <w:p w:rsidR="00771246" w:rsidRPr="00657B96" w:rsidRDefault="00771246" w:rsidP="00771246">
      <w:pPr>
        <w:pStyle w:val="Heading2"/>
        <w:numPr>
          <w:ilvl w:val="1"/>
          <w:numId w:val="92"/>
        </w:numPr>
        <w:rPr>
          <w:ins w:id="8077" w:author="DuyNgo" w:date="2012-08-10T07:43:00Z"/>
          <w:rFonts w:ascii="Times New Roman" w:hAnsi="Times New Roman" w:cs="Times New Roman"/>
          <w:sz w:val="24"/>
          <w:szCs w:val="24"/>
        </w:rPr>
      </w:pPr>
      <w:bookmarkStart w:id="8078" w:name="_Toc327466405"/>
      <w:bookmarkStart w:id="8079" w:name="_Toc332774942"/>
      <w:ins w:id="8080" w:author="DuyNgo" w:date="2012-08-10T07:43:00Z">
        <w:r w:rsidRPr="00657B96">
          <w:rPr>
            <w:rFonts w:ascii="Times New Roman" w:hAnsi="Times New Roman" w:cs="Times New Roman"/>
            <w:sz w:val="24"/>
            <w:szCs w:val="24"/>
            <w:rPrChange w:id="8081" w:author="DuyNgo" w:date="2012-08-10T08:15:00Z">
              <w:rPr>
                <w:rFonts w:ascii="Times New Roman" w:hAnsi="Times New Roman" w:cs="Times New Roman"/>
                <w:color w:val="365F91" w:themeColor="accent1" w:themeShade="BF"/>
                <w:sz w:val="24"/>
                <w:szCs w:val="24"/>
              </w:rPr>
            </w:rPrChange>
          </w:rPr>
          <w:t>ProjectEye _UC12 - Edit Change Request Use Case</w:t>
        </w:r>
        <w:bookmarkEnd w:id="8078"/>
        <w:bookmarkEnd w:id="8079"/>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8082" w:author="DuyNgo" w:date="2012-08-10T07:43:00Z"/>
          <w:rFonts w:ascii="Times New Roman" w:hAnsi="Times New Roman" w:cs="Times New Roman"/>
          <w:sz w:val="24"/>
          <w:szCs w:val="24"/>
        </w:rPr>
      </w:pPr>
      <w:bookmarkStart w:id="8083" w:name="_Toc327466406"/>
      <w:bookmarkStart w:id="8084" w:name="_Toc332774943"/>
      <w:ins w:id="8085" w:author="DuyNgo" w:date="2012-08-10T07:43:00Z">
        <w:r w:rsidRPr="00657B96">
          <w:rPr>
            <w:rFonts w:ascii="Times New Roman" w:hAnsi="Times New Roman" w:cs="Times New Roman"/>
            <w:sz w:val="24"/>
            <w:szCs w:val="24"/>
            <w:rPrChange w:id="8086" w:author="DuyNgo" w:date="2012-08-10T08:15:00Z">
              <w:rPr>
                <w:rFonts w:ascii="Times New Roman" w:hAnsi="Times New Roman" w:cs="Times New Roman"/>
                <w:color w:val="365F91" w:themeColor="accent1" w:themeShade="BF"/>
                <w:sz w:val="24"/>
                <w:szCs w:val="24"/>
              </w:rPr>
            </w:rPrChange>
          </w:rPr>
          <w:t>Class Diagram</w:t>
        </w:r>
        <w:bookmarkEnd w:id="8083"/>
        <w:bookmarkEnd w:id="8084"/>
        <w:r w:rsidRPr="00657B96">
          <w:rPr>
            <w:rFonts w:ascii="Times New Roman" w:hAnsi="Times New Roman" w:cs="Times New Roman"/>
            <w:sz w:val="24"/>
            <w:szCs w:val="24"/>
            <w:rPrChange w:id="8087"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8088" w:author="DuyNgo" w:date="2012-08-10T07:43:00Z"/>
          <w:rFonts w:ascii="Times New Roman" w:hAnsi="Times New Roman" w:cs="Times New Roman"/>
          <w:sz w:val="24"/>
          <w:szCs w:val="24"/>
          <w:rPrChange w:id="8089" w:author="DuyNgo" w:date="2012-08-10T08:15:00Z">
            <w:rPr>
              <w:ins w:id="8090" w:author="DuyNgo" w:date="2012-08-10T07:43:00Z"/>
              <w:rFonts w:ascii="Times New Roman" w:hAnsi="Times New Roman"/>
              <w:sz w:val="24"/>
            </w:rPr>
          </w:rPrChange>
        </w:rPr>
      </w:pPr>
      <w:ins w:id="8091" w:author="DuyNgo" w:date="2012-08-10T07:43:00Z">
        <w:r w:rsidRPr="00657B96">
          <w:rPr>
            <w:rFonts w:ascii="Times New Roman" w:hAnsi="Times New Roman" w:cs="Times New Roman"/>
            <w:sz w:val="24"/>
            <w:szCs w:val="24"/>
            <w:rPrChange w:id="8092" w:author="DuyNgo" w:date="2012-08-10T08:15:00Z">
              <w:rPr>
                <w:rFonts w:ascii="Times New Roman" w:hAnsi="Times New Roman" w:cs="Times New Roman"/>
                <w:sz w:val="24"/>
                <w:szCs w:val="24"/>
              </w:rPr>
            </w:rPrChange>
          </w:rPr>
          <w:object w:dxaOrig="12156" w:dyaOrig="6522">
            <v:shape id="_x0000_i1138" type="#_x0000_t75" style="width:467.15pt;height:250.35pt" o:ole="">
              <v:imagedata r:id="rId248" o:title=""/>
            </v:shape>
            <o:OLEObject Type="Embed" ProgID="Visio.Drawing.11" ShapeID="_x0000_i1138" DrawAspect="Content" ObjectID="_1406517123" r:id="rId249"/>
          </w:object>
        </w:r>
      </w:ins>
    </w:p>
    <w:p w:rsidR="00771246" w:rsidRPr="00657B96" w:rsidRDefault="00771246" w:rsidP="00771246">
      <w:pPr>
        <w:ind w:firstLine="810"/>
        <w:rPr>
          <w:ins w:id="8093" w:author="DuyNgo" w:date="2012-08-10T07:43:00Z"/>
          <w:rFonts w:ascii="Times New Roman" w:hAnsi="Times New Roman" w:cs="Times New Roman"/>
          <w:sz w:val="24"/>
          <w:szCs w:val="24"/>
          <w:rPrChange w:id="8094" w:author="DuyNgo" w:date="2012-08-10T08:15:00Z">
            <w:rPr>
              <w:ins w:id="8095" w:author="DuyNgo" w:date="2012-08-10T07:43:00Z"/>
              <w:rFonts w:ascii="Times New Roman" w:hAnsi="Times New Roman"/>
              <w:sz w:val="24"/>
            </w:rPr>
          </w:rPrChange>
        </w:rPr>
      </w:pPr>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8096" w:author="DuyNgo" w:date="2012-08-10T07:43:00Z"/>
          <w:rFonts w:ascii="Times New Roman" w:hAnsi="Times New Roman" w:cs="Times New Roman"/>
          <w:sz w:val="24"/>
          <w:szCs w:val="24"/>
        </w:rPr>
      </w:pPr>
      <w:bookmarkStart w:id="8097" w:name="_Toc327466407"/>
      <w:bookmarkStart w:id="8098" w:name="_Toc332774944"/>
      <w:ins w:id="8099" w:author="DuyNgo" w:date="2012-08-10T07:43:00Z">
        <w:r w:rsidRPr="00657B96">
          <w:rPr>
            <w:rFonts w:ascii="Times New Roman" w:hAnsi="Times New Roman" w:cs="Times New Roman"/>
            <w:sz w:val="24"/>
            <w:szCs w:val="24"/>
            <w:rPrChange w:id="8100" w:author="DuyNgo" w:date="2012-08-10T08:15:00Z">
              <w:rPr>
                <w:rFonts w:ascii="Times New Roman" w:hAnsi="Times New Roman" w:cs="Times New Roman"/>
                <w:color w:val="365F91" w:themeColor="accent1" w:themeShade="BF"/>
                <w:sz w:val="24"/>
                <w:szCs w:val="24"/>
              </w:rPr>
            </w:rPrChange>
          </w:rPr>
          <w:lastRenderedPageBreak/>
          <w:t>Sequence flow</w:t>
        </w:r>
        <w:bookmarkEnd w:id="8097"/>
        <w:bookmarkEnd w:id="8098"/>
        <w:r w:rsidRPr="00657B96">
          <w:rPr>
            <w:rFonts w:ascii="Times New Roman" w:hAnsi="Times New Roman" w:cs="Times New Roman"/>
            <w:sz w:val="24"/>
            <w:szCs w:val="24"/>
            <w:rPrChange w:id="8101"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8102" w:author="DuyNgo" w:date="2012-08-10T07:43:00Z"/>
          <w:rFonts w:ascii="Times New Roman" w:hAnsi="Times New Roman" w:cs="Times New Roman"/>
          <w:sz w:val="24"/>
          <w:szCs w:val="24"/>
          <w:rPrChange w:id="8103" w:author="DuyNgo" w:date="2012-08-10T08:15:00Z">
            <w:rPr>
              <w:ins w:id="8104" w:author="DuyNgo" w:date="2012-08-10T07:43:00Z"/>
              <w:rFonts w:ascii="Times New Roman" w:hAnsi="Times New Roman"/>
              <w:sz w:val="24"/>
            </w:rPr>
          </w:rPrChange>
        </w:rPr>
      </w:pPr>
      <w:ins w:id="8105" w:author="DuyNgo" w:date="2012-08-10T07:43:00Z">
        <w:r w:rsidRPr="00657B96">
          <w:rPr>
            <w:rFonts w:ascii="Times New Roman" w:hAnsi="Times New Roman" w:cs="Times New Roman"/>
            <w:sz w:val="24"/>
            <w:szCs w:val="24"/>
            <w:rPrChange w:id="8106" w:author="DuyNgo" w:date="2012-08-10T08:15:00Z">
              <w:rPr>
                <w:rFonts w:ascii="Times New Roman" w:hAnsi="Times New Roman" w:cs="Times New Roman"/>
                <w:sz w:val="24"/>
                <w:szCs w:val="24"/>
              </w:rPr>
            </w:rPrChange>
          </w:rPr>
          <w:object w:dxaOrig="15054" w:dyaOrig="7684">
            <v:shape id="_x0000_i1139" type="#_x0000_t75" style="width:467.15pt;height:238.6pt" o:ole="">
              <v:imagedata r:id="rId250" o:title=""/>
            </v:shape>
            <o:OLEObject Type="Embed" ProgID="Visio.Drawing.11" ShapeID="_x0000_i1139" DrawAspect="Content" ObjectID="_1406517124" r:id="rId251"/>
          </w:object>
        </w:r>
      </w:ins>
    </w:p>
    <w:p w:rsidR="00771246" w:rsidRPr="00657B96" w:rsidRDefault="00771246" w:rsidP="00771246">
      <w:pPr>
        <w:pStyle w:val="Heading2"/>
        <w:numPr>
          <w:ilvl w:val="1"/>
          <w:numId w:val="92"/>
        </w:numPr>
        <w:rPr>
          <w:ins w:id="8107" w:author="DuyNgo" w:date="2012-08-10T07:43:00Z"/>
          <w:rFonts w:ascii="Times New Roman" w:hAnsi="Times New Roman" w:cs="Times New Roman"/>
          <w:sz w:val="24"/>
          <w:szCs w:val="24"/>
        </w:rPr>
      </w:pPr>
      <w:bookmarkStart w:id="8108" w:name="_Toc327466408"/>
      <w:bookmarkStart w:id="8109" w:name="_Toc332774945"/>
      <w:ins w:id="8110" w:author="DuyNgo" w:date="2012-08-10T07:43:00Z">
        <w:r w:rsidRPr="00657B96">
          <w:rPr>
            <w:rFonts w:ascii="Times New Roman" w:hAnsi="Times New Roman" w:cs="Times New Roman"/>
            <w:sz w:val="24"/>
            <w:szCs w:val="24"/>
            <w:rPrChange w:id="8111" w:author="DuyNgo" w:date="2012-08-10T08:15:00Z">
              <w:rPr>
                <w:rFonts w:ascii="Times New Roman" w:hAnsi="Times New Roman" w:cs="Times New Roman"/>
                <w:color w:val="365F91" w:themeColor="accent1" w:themeShade="BF"/>
                <w:sz w:val="24"/>
                <w:szCs w:val="24"/>
              </w:rPr>
            </w:rPrChange>
          </w:rPr>
          <w:t>ProjectEye _UC13 - Delete Change Request Use Case</w:t>
        </w:r>
        <w:bookmarkEnd w:id="8108"/>
        <w:bookmarkEnd w:id="8109"/>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8112" w:author="DuyNgo" w:date="2012-08-10T07:43:00Z"/>
          <w:rFonts w:ascii="Times New Roman" w:hAnsi="Times New Roman" w:cs="Times New Roman"/>
          <w:sz w:val="24"/>
          <w:szCs w:val="24"/>
        </w:rPr>
      </w:pPr>
      <w:bookmarkStart w:id="8113" w:name="_Toc327466409"/>
      <w:bookmarkStart w:id="8114" w:name="_Toc332774946"/>
      <w:ins w:id="8115" w:author="DuyNgo" w:date="2012-08-10T07:43:00Z">
        <w:r w:rsidRPr="00657B96">
          <w:rPr>
            <w:rFonts w:ascii="Times New Roman" w:hAnsi="Times New Roman" w:cs="Times New Roman"/>
            <w:sz w:val="24"/>
            <w:szCs w:val="24"/>
            <w:rPrChange w:id="8116" w:author="DuyNgo" w:date="2012-08-10T08:15:00Z">
              <w:rPr>
                <w:rFonts w:ascii="Times New Roman" w:hAnsi="Times New Roman" w:cs="Times New Roman"/>
                <w:color w:val="365F91" w:themeColor="accent1" w:themeShade="BF"/>
                <w:sz w:val="24"/>
                <w:szCs w:val="24"/>
              </w:rPr>
            </w:rPrChange>
          </w:rPr>
          <w:t>Class Diagram</w:t>
        </w:r>
        <w:bookmarkEnd w:id="8113"/>
        <w:bookmarkEnd w:id="8114"/>
        <w:r w:rsidRPr="00657B96">
          <w:rPr>
            <w:rFonts w:ascii="Times New Roman" w:hAnsi="Times New Roman" w:cs="Times New Roman"/>
            <w:sz w:val="24"/>
            <w:szCs w:val="24"/>
            <w:rPrChange w:id="8117"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ind w:firstLine="810"/>
        <w:rPr>
          <w:ins w:id="8118" w:author="DuyNgo" w:date="2012-08-10T07:43:00Z"/>
          <w:rFonts w:ascii="Times New Roman" w:hAnsi="Times New Roman" w:cs="Times New Roman"/>
          <w:sz w:val="24"/>
          <w:szCs w:val="24"/>
          <w:rPrChange w:id="8119" w:author="DuyNgo" w:date="2012-08-10T08:15:00Z">
            <w:rPr>
              <w:ins w:id="8120" w:author="DuyNgo" w:date="2012-08-10T07:43:00Z"/>
              <w:rFonts w:ascii="Times New Roman" w:hAnsi="Times New Roman"/>
              <w:sz w:val="24"/>
            </w:rPr>
          </w:rPrChange>
        </w:rPr>
      </w:pPr>
      <w:ins w:id="8121" w:author="DuyNgo" w:date="2012-08-10T07:43:00Z">
        <w:r w:rsidRPr="00657B96">
          <w:rPr>
            <w:rFonts w:ascii="Times New Roman" w:hAnsi="Times New Roman" w:cs="Times New Roman"/>
            <w:sz w:val="24"/>
            <w:szCs w:val="24"/>
            <w:rPrChange w:id="8122" w:author="DuyNgo" w:date="2012-08-10T08:15:00Z">
              <w:rPr>
                <w:rFonts w:ascii="Times New Roman" w:hAnsi="Times New Roman" w:cs="Times New Roman"/>
                <w:sz w:val="24"/>
                <w:szCs w:val="24"/>
              </w:rPr>
            </w:rPrChange>
          </w:rPr>
          <w:object w:dxaOrig="12156" w:dyaOrig="6522">
            <v:shape id="_x0000_i1140" type="#_x0000_t75" style="width:467.15pt;height:250.35pt" o:ole="">
              <v:imagedata r:id="rId252" o:title=""/>
            </v:shape>
            <o:OLEObject Type="Embed" ProgID="Visio.Drawing.11" ShapeID="_x0000_i1140" DrawAspect="Content" ObjectID="_1406517125" r:id="rId253"/>
          </w:object>
        </w:r>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8123" w:author="DuyNgo" w:date="2012-08-10T07:43:00Z"/>
          <w:rFonts w:ascii="Times New Roman" w:hAnsi="Times New Roman" w:cs="Times New Roman"/>
          <w:sz w:val="24"/>
          <w:szCs w:val="24"/>
        </w:rPr>
      </w:pPr>
      <w:bookmarkStart w:id="8124" w:name="_Toc327466410"/>
      <w:bookmarkStart w:id="8125" w:name="_Toc332774947"/>
      <w:ins w:id="8126" w:author="DuyNgo" w:date="2012-08-10T07:43:00Z">
        <w:r w:rsidRPr="00657B96">
          <w:rPr>
            <w:rFonts w:ascii="Times New Roman" w:hAnsi="Times New Roman" w:cs="Times New Roman"/>
            <w:sz w:val="24"/>
            <w:szCs w:val="24"/>
            <w:rPrChange w:id="8127" w:author="DuyNgo" w:date="2012-08-10T08:15:00Z">
              <w:rPr>
                <w:rFonts w:ascii="Times New Roman" w:hAnsi="Times New Roman" w:cs="Times New Roman"/>
                <w:color w:val="365F91" w:themeColor="accent1" w:themeShade="BF"/>
                <w:sz w:val="24"/>
                <w:szCs w:val="24"/>
              </w:rPr>
            </w:rPrChange>
          </w:rPr>
          <w:lastRenderedPageBreak/>
          <w:t>Sequence flow</w:t>
        </w:r>
        <w:bookmarkEnd w:id="8124"/>
        <w:bookmarkEnd w:id="8125"/>
        <w:r w:rsidRPr="00657B96">
          <w:rPr>
            <w:rFonts w:ascii="Times New Roman" w:hAnsi="Times New Roman" w:cs="Times New Roman"/>
            <w:sz w:val="24"/>
            <w:szCs w:val="24"/>
            <w:rPrChange w:id="8128"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8129" w:author="DuyNgo" w:date="2012-08-10T07:43:00Z"/>
          <w:rFonts w:ascii="Times New Roman" w:hAnsi="Times New Roman" w:cs="Times New Roman"/>
          <w:sz w:val="24"/>
          <w:szCs w:val="24"/>
          <w:rPrChange w:id="8130" w:author="DuyNgo" w:date="2012-08-10T08:15:00Z">
            <w:rPr>
              <w:ins w:id="8131" w:author="DuyNgo" w:date="2012-08-10T07:43:00Z"/>
              <w:rFonts w:ascii="Times New Roman" w:hAnsi="Times New Roman"/>
              <w:sz w:val="24"/>
            </w:rPr>
          </w:rPrChange>
        </w:rPr>
      </w:pPr>
      <w:ins w:id="8132" w:author="DuyNgo" w:date="2012-08-10T07:43:00Z">
        <w:r w:rsidRPr="00657B96">
          <w:rPr>
            <w:rFonts w:ascii="Times New Roman" w:hAnsi="Times New Roman" w:cs="Times New Roman"/>
            <w:sz w:val="24"/>
            <w:szCs w:val="24"/>
            <w:rPrChange w:id="8133" w:author="DuyNgo" w:date="2012-08-10T08:15:00Z">
              <w:rPr>
                <w:rFonts w:ascii="Times New Roman" w:hAnsi="Times New Roman" w:cs="Times New Roman"/>
                <w:sz w:val="24"/>
                <w:szCs w:val="24"/>
              </w:rPr>
            </w:rPrChange>
          </w:rPr>
          <w:object w:dxaOrig="15037" w:dyaOrig="6280">
            <v:shape id="_x0000_i1141" type="#_x0000_t75" style="width:468pt;height:195.05pt" o:ole="">
              <v:imagedata r:id="rId254" o:title=""/>
            </v:shape>
            <o:OLEObject Type="Embed" ProgID="Visio.Drawing.11" ShapeID="_x0000_i1141" DrawAspect="Content" ObjectID="_1406517126" r:id="rId255"/>
          </w:object>
        </w:r>
      </w:ins>
    </w:p>
    <w:p w:rsidR="00771246" w:rsidRPr="00657B96" w:rsidRDefault="00771246" w:rsidP="00771246">
      <w:pPr>
        <w:pStyle w:val="Heading2"/>
        <w:numPr>
          <w:ilvl w:val="1"/>
          <w:numId w:val="92"/>
        </w:numPr>
        <w:rPr>
          <w:ins w:id="8134" w:author="DuyNgo" w:date="2012-08-10T07:43:00Z"/>
          <w:rFonts w:ascii="Times New Roman" w:hAnsi="Times New Roman" w:cs="Times New Roman"/>
          <w:sz w:val="24"/>
          <w:szCs w:val="24"/>
        </w:rPr>
      </w:pPr>
      <w:bookmarkStart w:id="8135" w:name="_Toc327466411"/>
      <w:bookmarkStart w:id="8136" w:name="_Toc332774948"/>
      <w:ins w:id="8137" w:author="DuyNgo" w:date="2012-08-10T07:43:00Z">
        <w:r w:rsidRPr="00657B96">
          <w:rPr>
            <w:rFonts w:ascii="Times New Roman" w:hAnsi="Times New Roman" w:cs="Times New Roman"/>
            <w:sz w:val="24"/>
            <w:szCs w:val="24"/>
            <w:rPrChange w:id="8138" w:author="DuyNgo" w:date="2012-08-10T08:15:00Z">
              <w:rPr>
                <w:rFonts w:ascii="Times New Roman" w:hAnsi="Times New Roman" w:cs="Times New Roman"/>
                <w:color w:val="365F91" w:themeColor="accent1" w:themeShade="BF"/>
                <w:sz w:val="24"/>
                <w:szCs w:val="24"/>
              </w:rPr>
            </w:rPrChange>
          </w:rPr>
          <w:t>ProjectEye _UC14 - Add Product Use Case</w:t>
        </w:r>
        <w:bookmarkEnd w:id="8135"/>
        <w:bookmarkEnd w:id="8136"/>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8139" w:author="DuyNgo" w:date="2012-08-10T07:43:00Z"/>
          <w:rFonts w:ascii="Times New Roman" w:hAnsi="Times New Roman" w:cs="Times New Roman"/>
          <w:sz w:val="24"/>
          <w:szCs w:val="24"/>
        </w:rPr>
      </w:pPr>
      <w:bookmarkStart w:id="8140" w:name="_Toc327466412"/>
      <w:bookmarkStart w:id="8141" w:name="_Toc332774949"/>
      <w:ins w:id="8142" w:author="DuyNgo" w:date="2012-08-10T07:43:00Z">
        <w:r w:rsidRPr="00657B96">
          <w:rPr>
            <w:rFonts w:ascii="Times New Roman" w:hAnsi="Times New Roman" w:cs="Times New Roman"/>
            <w:sz w:val="24"/>
            <w:szCs w:val="24"/>
            <w:rPrChange w:id="8143" w:author="DuyNgo" w:date="2012-08-10T08:15:00Z">
              <w:rPr>
                <w:rFonts w:ascii="Times New Roman" w:hAnsi="Times New Roman" w:cs="Times New Roman"/>
                <w:color w:val="365F91" w:themeColor="accent1" w:themeShade="BF"/>
                <w:sz w:val="24"/>
                <w:szCs w:val="24"/>
              </w:rPr>
            </w:rPrChange>
          </w:rPr>
          <w:t>Class Diagram</w:t>
        </w:r>
        <w:bookmarkEnd w:id="8140"/>
        <w:bookmarkEnd w:id="8141"/>
        <w:r w:rsidRPr="00657B96">
          <w:rPr>
            <w:rFonts w:ascii="Times New Roman" w:hAnsi="Times New Roman" w:cs="Times New Roman"/>
            <w:sz w:val="24"/>
            <w:szCs w:val="24"/>
            <w:rPrChange w:id="8144"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ind w:firstLine="810"/>
        <w:rPr>
          <w:ins w:id="8145" w:author="DuyNgo" w:date="2012-08-10T07:43:00Z"/>
          <w:rFonts w:ascii="Times New Roman" w:hAnsi="Times New Roman" w:cs="Times New Roman"/>
          <w:sz w:val="24"/>
          <w:szCs w:val="24"/>
          <w:rPrChange w:id="8146" w:author="DuyNgo" w:date="2012-08-10T08:15:00Z">
            <w:rPr>
              <w:ins w:id="8147" w:author="DuyNgo" w:date="2012-08-10T07:43:00Z"/>
              <w:rFonts w:ascii="Times New Roman" w:hAnsi="Times New Roman"/>
              <w:sz w:val="24"/>
            </w:rPr>
          </w:rPrChange>
        </w:rPr>
      </w:pPr>
      <w:ins w:id="8148" w:author="DuyNgo" w:date="2012-08-10T07:43:00Z">
        <w:r w:rsidRPr="00657B96">
          <w:rPr>
            <w:rFonts w:ascii="Times New Roman" w:hAnsi="Times New Roman" w:cs="Times New Roman"/>
            <w:sz w:val="24"/>
            <w:szCs w:val="24"/>
            <w:rPrChange w:id="8149" w:author="DuyNgo" w:date="2012-08-10T08:15:00Z">
              <w:rPr>
                <w:rFonts w:ascii="Times New Roman" w:hAnsi="Times New Roman" w:cs="Times New Roman"/>
                <w:sz w:val="24"/>
                <w:szCs w:val="24"/>
              </w:rPr>
            </w:rPrChange>
          </w:rPr>
          <w:object w:dxaOrig="12515" w:dyaOrig="6436">
            <v:shape id="_x0000_i1142" type="#_x0000_t75" style="width:467.15pt;height:240.3pt" o:ole="">
              <v:imagedata r:id="rId256" o:title=""/>
            </v:shape>
            <o:OLEObject Type="Embed" ProgID="Visio.Drawing.11" ShapeID="_x0000_i1142" DrawAspect="Content" ObjectID="_1406517127" r:id="rId257"/>
          </w:object>
        </w:r>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8150" w:author="DuyNgo" w:date="2012-08-10T07:43:00Z"/>
          <w:rFonts w:ascii="Times New Roman" w:hAnsi="Times New Roman" w:cs="Times New Roman"/>
          <w:sz w:val="24"/>
          <w:szCs w:val="24"/>
        </w:rPr>
      </w:pPr>
      <w:bookmarkStart w:id="8151" w:name="_Toc327466413"/>
      <w:bookmarkStart w:id="8152" w:name="_Toc332774950"/>
      <w:ins w:id="8153" w:author="DuyNgo" w:date="2012-08-10T07:43:00Z">
        <w:r w:rsidRPr="00657B96">
          <w:rPr>
            <w:rFonts w:ascii="Times New Roman" w:hAnsi="Times New Roman" w:cs="Times New Roman"/>
            <w:sz w:val="24"/>
            <w:szCs w:val="24"/>
            <w:rPrChange w:id="8154" w:author="DuyNgo" w:date="2012-08-10T08:15:00Z">
              <w:rPr>
                <w:rFonts w:ascii="Times New Roman" w:hAnsi="Times New Roman" w:cs="Times New Roman"/>
                <w:color w:val="365F91" w:themeColor="accent1" w:themeShade="BF"/>
                <w:sz w:val="24"/>
                <w:szCs w:val="24"/>
              </w:rPr>
            </w:rPrChange>
          </w:rPr>
          <w:lastRenderedPageBreak/>
          <w:t>Sequence flow</w:t>
        </w:r>
        <w:bookmarkEnd w:id="8151"/>
        <w:bookmarkEnd w:id="8152"/>
        <w:r w:rsidRPr="00657B96">
          <w:rPr>
            <w:rFonts w:ascii="Times New Roman" w:hAnsi="Times New Roman" w:cs="Times New Roman"/>
            <w:sz w:val="24"/>
            <w:szCs w:val="24"/>
            <w:rPrChange w:id="8155"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8156" w:author="DuyNgo" w:date="2012-08-10T07:43:00Z"/>
          <w:rFonts w:ascii="Times New Roman" w:hAnsi="Times New Roman" w:cs="Times New Roman"/>
          <w:sz w:val="24"/>
          <w:szCs w:val="24"/>
          <w:rPrChange w:id="8157" w:author="DuyNgo" w:date="2012-08-10T08:15:00Z">
            <w:rPr>
              <w:ins w:id="8158" w:author="DuyNgo" w:date="2012-08-10T07:43:00Z"/>
              <w:rFonts w:ascii="Times New Roman" w:hAnsi="Times New Roman"/>
              <w:sz w:val="24"/>
            </w:rPr>
          </w:rPrChange>
        </w:rPr>
      </w:pPr>
      <w:ins w:id="8159" w:author="DuyNgo" w:date="2012-08-10T07:43:00Z">
        <w:r w:rsidRPr="00657B96">
          <w:rPr>
            <w:rFonts w:ascii="Times New Roman" w:hAnsi="Times New Roman" w:cs="Times New Roman"/>
            <w:sz w:val="24"/>
            <w:szCs w:val="24"/>
            <w:rPrChange w:id="8160" w:author="DuyNgo" w:date="2012-08-10T08:15:00Z">
              <w:rPr>
                <w:rFonts w:ascii="Times New Roman" w:hAnsi="Times New Roman" w:cs="Times New Roman"/>
                <w:sz w:val="24"/>
                <w:szCs w:val="24"/>
              </w:rPr>
            </w:rPrChange>
          </w:rPr>
          <w:object w:dxaOrig="11608" w:dyaOrig="5992">
            <v:shape id="_x0000_i1143" type="#_x0000_t75" style="width:468pt;height:241.1pt" o:ole="">
              <v:imagedata r:id="rId258" o:title=""/>
            </v:shape>
            <o:OLEObject Type="Embed" ProgID="Visio.Drawing.11" ShapeID="_x0000_i1143" DrawAspect="Content" ObjectID="_1406517128" r:id="rId259"/>
          </w:object>
        </w:r>
      </w:ins>
    </w:p>
    <w:p w:rsidR="00771246" w:rsidRPr="00657B96" w:rsidRDefault="00771246" w:rsidP="00771246">
      <w:pPr>
        <w:pStyle w:val="Heading2"/>
        <w:numPr>
          <w:ilvl w:val="1"/>
          <w:numId w:val="92"/>
        </w:numPr>
        <w:rPr>
          <w:ins w:id="8161" w:author="DuyNgo" w:date="2012-08-10T07:43:00Z"/>
          <w:rFonts w:ascii="Times New Roman" w:hAnsi="Times New Roman" w:cs="Times New Roman"/>
          <w:sz w:val="24"/>
          <w:szCs w:val="24"/>
        </w:rPr>
      </w:pPr>
      <w:bookmarkStart w:id="8162" w:name="_Toc327466414"/>
      <w:bookmarkStart w:id="8163" w:name="_Toc332774951"/>
      <w:ins w:id="8164" w:author="DuyNgo" w:date="2012-08-10T07:43:00Z">
        <w:r w:rsidRPr="00657B96">
          <w:rPr>
            <w:rFonts w:ascii="Times New Roman" w:hAnsi="Times New Roman" w:cs="Times New Roman"/>
            <w:sz w:val="24"/>
            <w:szCs w:val="24"/>
            <w:rPrChange w:id="8165" w:author="DuyNgo" w:date="2012-08-10T08:15:00Z">
              <w:rPr>
                <w:rFonts w:ascii="Times New Roman" w:hAnsi="Times New Roman" w:cs="Times New Roman"/>
                <w:color w:val="365F91" w:themeColor="accent1" w:themeShade="BF"/>
                <w:sz w:val="24"/>
                <w:szCs w:val="24"/>
              </w:rPr>
            </w:rPrChange>
          </w:rPr>
          <w:t>ProjectEye _UC15 - Edit Product Use Case</w:t>
        </w:r>
        <w:bookmarkEnd w:id="8162"/>
        <w:bookmarkEnd w:id="8163"/>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8166" w:author="DuyNgo" w:date="2012-08-10T07:43:00Z"/>
          <w:rFonts w:ascii="Times New Roman" w:hAnsi="Times New Roman" w:cs="Times New Roman"/>
          <w:sz w:val="24"/>
          <w:szCs w:val="24"/>
        </w:rPr>
      </w:pPr>
      <w:bookmarkStart w:id="8167" w:name="_Toc327466415"/>
      <w:bookmarkStart w:id="8168" w:name="_Toc332774952"/>
      <w:ins w:id="8169" w:author="DuyNgo" w:date="2012-08-10T07:43:00Z">
        <w:r w:rsidRPr="00657B96">
          <w:rPr>
            <w:rFonts w:ascii="Times New Roman" w:hAnsi="Times New Roman" w:cs="Times New Roman"/>
            <w:sz w:val="24"/>
            <w:szCs w:val="24"/>
            <w:rPrChange w:id="8170" w:author="DuyNgo" w:date="2012-08-10T08:15:00Z">
              <w:rPr>
                <w:rFonts w:ascii="Times New Roman" w:hAnsi="Times New Roman" w:cs="Times New Roman"/>
                <w:color w:val="365F91" w:themeColor="accent1" w:themeShade="BF"/>
                <w:sz w:val="24"/>
                <w:szCs w:val="24"/>
              </w:rPr>
            </w:rPrChange>
          </w:rPr>
          <w:t>Class Diagram</w:t>
        </w:r>
        <w:bookmarkEnd w:id="8167"/>
        <w:bookmarkEnd w:id="8168"/>
        <w:r w:rsidRPr="00657B96">
          <w:rPr>
            <w:rFonts w:ascii="Times New Roman" w:hAnsi="Times New Roman" w:cs="Times New Roman"/>
            <w:sz w:val="24"/>
            <w:szCs w:val="24"/>
            <w:rPrChange w:id="8171"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ind w:firstLine="810"/>
        <w:rPr>
          <w:ins w:id="8172" w:author="DuyNgo" w:date="2012-08-10T07:43:00Z"/>
          <w:rFonts w:ascii="Times New Roman" w:hAnsi="Times New Roman" w:cs="Times New Roman"/>
          <w:sz w:val="24"/>
          <w:szCs w:val="24"/>
          <w:rPrChange w:id="8173" w:author="DuyNgo" w:date="2012-08-10T08:15:00Z">
            <w:rPr>
              <w:ins w:id="8174" w:author="DuyNgo" w:date="2012-08-10T07:43:00Z"/>
              <w:rFonts w:ascii="Times New Roman" w:hAnsi="Times New Roman"/>
              <w:sz w:val="24"/>
            </w:rPr>
          </w:rPrChange>
        </w:rPr>
      </w:pPr>
      <w:ins w:id="8175" w:author="DuyNgo" w:date="2012-08-10T07:43:00Z">
        <w:r w:rsidRPr="00657B96">
          <w:rPr>
            <w:rFonts w:ascii="Times New Roman" w:hAnsi="Times New Roman" w:cs="Times New Roman"/>
            <w:sz w:val="24"/>
            <w:szCs w:val="24"/>
            <w:rPrChange w:id="8176" w:author="DuyNgo" w:date="2012-08-10T08:15:00Z">
              <w:rPr>
                <w:rFonts w:ascii="Times New Roman" w:hAnsi="Times New Roman" w:cs="Times New Roman"/>
                <w:sz w:val="24"/>
                <w:szCs w:val="24"/>
              </w:rPr>
            </w:rPrChange>
          </w:rPr>
          <w:object w:dxaOrig="12156" w:dyaOrig="6522">
            <v:shape id="_x0000_i1144" type="#_x0000_t75" style="width:467.15pt;height:250.35pt" o:ole="">
              <v:imagedata r:id="rId260" o:title=""/>
            </v:shape>
            <o:OLEObject Type="Embed" ProgID="Visio.Drawing.11" ShapeID="_x0000_i1144" DrawAspect="Content" ObjectID="_1406517129" r:id="rId261"/>
          </w:object>
        </w:r>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8177" w:author="DuyNgo" w:date="2012-08-10T07:43:00Z"/>
          <w:rFonts w:ascii="Times New Roman" w:hAnsi="Times New Roman" w:cs="Times New Roman"/>
          <w:sz w:val="24"/>
          <w:szCs w:val="24"/>
        </w:rPr>
      </w:pPr>
      <w:bookmarkStart w:id="8178" w:name="_Toc327466416"/>
      <w:bookmarkStart w:id="8179" w:name="_Toc332774953"/>
      <w:ins w:id="8180" w:author="DuyNgo" w:date="2012-08-10T07:43:00Z">
        <w:r w:rsidRPr="00657B96">
          <w:rPr>
            <w:rFonts w:ascii="Times New Roman" w:hAnsi="Times New Roman" w:cs="Times New Roman"/>
            <w:sz w:val="24"/>
            <w:szCs w:val="24"/>
            <w:rPrChange w:id="8181" w:author="DuyNgo" w:date="2012-08-10T08:15:00Z">
              <w:rPr>
                <w:rFonts w:ascii="Times New Roman" w:hAnsi="Times New Roman" w:cs="Times New Roman"/>
                <w:color w:val="365F91" w:themeColor="accent1" w:themeShade="BF"/>
                <w:sz w:val="24"/>
                <w:szCs w:val="24"/>
              </w:rPr>
            </w:rPrChange>
          </w:rPr>
          <w:lastRenderedPageBreak/>
          <w:t>Sequence flow</w:t>
        </w:r>
        <w:bookmarkEnd w:id="8178"/>
        <w:bookmarkEnd w:id="8179"/>
        <w:r w:rsidRPr="00657B96">
          <w:rPr>
            <w:rFonts w:ascii="Times New Roman" w:hAnsi="Times New Roman" w:cs="Times New Roman"/>
            <w:sz w:val="24"/>
            <w:szCs w:val="24"/>
            <w:rPrChange w:id="8182"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8183" w:author="DuyNgo" w:date="2012-08-10T07:43:00Z"/>
          <w:rFonts w:ascii="Times New Roman" w:hAnsi="Times New Roman" w:cs="Times New Roman"/>
          <w:sz w:val="24"/>
          <w:szCs w:val="24"/>
          <w:rPrChange w:id="8184" w:author="DuyNgo" w:date="2012-08-10T08:15:00Z">
            <w:rPr>
              <w:ins w:id="8185" w:author="DuyNgo" w:date="2012-08-10T07:43:00Z"/>
              <w:rFonts w:ascii="Times New Roman" w:hAnsi="Times New Roman"/>
              <w:sz w:val="24"/>
            </w:rPr>
          </w:rPrChange>
        </w:rPr>
      </w:pPr>
      <w:ins w:id="8186" w:author="DuyNgo" w:date="2012-08-10T07:43:00Z">
        <w:r w:rsidRPr="00657B96">
          <w:rPr>
            <w:rFonts w:ascii="Times New Roman" w:hAnsi="Times New Roman" w:cs="Times New Roman"/>
            <w:sz w:val="24"/>
            <w:szCs w:val="24"/>
            <w:rPrChange w:id="8187" w:author="DuyNgo" w:date="2012-08-10T08:15:00Z">
              <w:rPr>
                <w:rFonts w:ascii="Times New Roman" w:hAnsi="Times New Roman" w:cs="Times New Roman"/>
                <w:sz w:val="24"/>
                <w:szCs w:val="24"/>
              </w:rPr>
            </w:rPrChange>
          </w:rPr>
          <w:object w:dxaOrig="14866" w:dyaOrig="7684">
            <v:shape id="_x0000_i1145" type="#_x0000_t75" style="width:467.15pt;height:242.8pt" o:ole="">
              <v:imagedata r:id="rId262" o:title=""/>
            </v:shape>
            <o:OLEObject Type="Embed" ProgID="Visio.Drawing.11" ShapeID="_x0000_i1145" DrawAspect="Content" ObjectID="_1406517130" r:id="rId263"/>
          </w:object>
        </w:r>
      </w:ins>
    </w:p>
    <w:p w:rsidR="00771246" w:rsidRPr="00657B96" w:rsidRDefault="00771246" w:rsidP="00771246">
      <w:pPr>
        <w:pStyle w:val="Heading2"/>
        <w:numPr>
          <w:ilvl w:val="1"/>
          <w:numId w:val="92"/>
        </w:numPr>
        <w:rPr>
          <w:ins w:id="8188" w:author="DuyNgo" w:date="2012-08-10T07:43:00Z"/>
          <w:rFonts w:ascii="Times New Roman" w:hAnsi="Times New Roman" w:cs="Times New Roman"/>
          <w:sz w:val="24"/>
          <w:szCs w:val="24"/>
        </w:rPr>
      </w:pPr>
      <w:bookmarkStart w:id="8189" w:name="_Toc327466417"/>
      <w:bookmarkStart w:id="8190" w:name="_Toc332774954"/>
      <w:ins w:id="8191" w:author="DuyNgo" w:date="2012-08-10T07:43:00Z">
        <w:r w:rsidRPr="00657B96">
          <w:rPr>
            <w:rFonts w:ascii="Times New Roman" w:hAnsi="Times New Roman" w:cs="Times New Roman"/>
            <w:sz w:val="24"/>
            <w:szCs w:val="24"/>
            <w:rPrChange w:id="8192" w:author="DuyNgo" w:date="2012-08-10T08:15:00Z">
              <w:rPr>
                <w:rFonts w:ascii="Times New Roman" w:hAnsi="Times New Roman" w:cs="Times New Roman"/>
                <w:color w:val="365F91" w:themeColor="accent1" w:themeShade="BF"/>
                <w:sz w:val="24"/>
                <w:szCs w:val="24"/>
              </w:rPr>
            </w:rPrChange>
          </w:rPr>
          <w:t>ProjectEye _UC16 - Delete Product Use Case</w:t>
        </w:r>
        <w:bookmarkEnd w:id="8189"/>
        <w:bookmarkEnd w:id="8190"/>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8193" w:author="DuyNgo" w:date="2012-08-10T07:43:00Z"/>
          <w:rFonts w:ascii="Times New Roman" w:hAnsi="Times New Roman" w:cs="Times New Roman"/>
          <w:sz w:val="24"/>
          <w:szCs w:val="24"/>
        </w:rPr>
      </w:pPr>
      <w:bookmarkStart w:id="8194" w:name="_Toc327466418"/>
      <w:bookmarkStart w:id="8195" w:name="_Toc332774955"/>
      <w:ins w:id="8196" w:author="DuyNgo" w:date="2012-08-10T07:43:00Z">
        <w:r w:rsidRPr="00657B96">
          <w:rPr>
            <w:rFonts w:ascii="Times New Roman" w:hAnsi="Times New Roman" w:cs="Times New Roman"/>
            <w:sz w:val="24"/>
            <w:szCs w:val="24"/>
            <w:rPrChange w:id="8197" w:author="DuyNgo" w:date="2012-08-10T08:15:00Z">
              <w:rPr>
                <w:rFonts w:ascii="Times New Roman" w:hAnsi="Times New Roman" w:cs="Times New Roman"/>
                <w:color w:val="365F91" w:themeColor="accent1" w:themeShade="BF"/>
                <w:sz w:val="24"/>
                <w:szCs w:val="24"/>
              </w:rPr>
            </w:rPrChange>
          </w:rPr>
          <w:t>Class Diagram</w:t>
        </w:r>
        <w:bookmarkEnd w:id="8194"/>
        <w:bookmarkEnd w:id="8195"/>
        <w:r w:rsidRPr="00657B96">
          <w:rPr>
            <w:rFonts w:ascii="Times New Roman" w:hAnsi="Times New Roman" w:cs="Times New Roman"/>
            <w:sz w:val="24"/>
            <w:szCs w:val="24"/>
            <w:rPrChange w:id="8198"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ind w:firstLine="810"/>
        <w:rPr>
          <w:ins w:id="8199" w:author="DuyNgo" w:date="2012-08-10T07:43:00Z"/>
          <w:rFonts w:ascii="Times New Roman" w:hAnsi="Times New Roman" w:cs="Times New Roman"/>
          <w:sz w:val="24"/>
          <w:szCs w:val="24"/>
          <w:rPrChange w:id="8200" w:author="DuyNgo" w:date="2012-08-10T08:15:00Z">
            <w:rPr>
              <w:ins w:id="8201" w:author="DuyNgo" w:date="2012-08-10T07:43:00Z"/>
              <w:rFonts w:ascii="Times New Roman" w:hAnsi="Times New Roman"/>
              <w:sz w:val="24"/>
            </w:rPr>
          </w:rPrChange>
        </w:rPr>
      </w:pPr>
      <w:ins w:id="8202" w:author="DuyNgo" w:date="2012-08-10T07:43:00Z">
        <w:r w:rsidRPr="00657B96">
          <w:rPr>
            <w:rFonts w:ascii="Times New Roman" w:hAnsi="Times New Roman" w:cs="Times New Roman"/>
            <w:sz w:val="24"/>
            <w:szCs w:val="24"/>
            <w:rPrChange w:id="8203" w:author="DuyNgo" w:date="2012-08-10T08:15:00Z">
              <w:rPr>
                <w:rFonts w:ascii="Times New Roman" w:hAnsi="Times New Roman" w:cs="Times New Roman"/>
                <w:sz w:val="24"/>
                <w:szCs w:val="24"/>
              </w:rPr>
            </w:rPrChange>
          </w:rPr>
          <w:object w:dxaOrig="12156" w:dyaOrig="6522">
            <v:shape id="_x0000_i1146" type="#_x0000_t75" style="width:467.15pt;height:250.35pt" o:ole="">
              <v:imagedata r:id="rId264" o:title=""/>
            </v:shape>
            <o:OLEObject Type="Embed" ProgID="Visio.Drawing.11" ShapeID="_x0000_i1146" DrawAspect="Content" ObjectID="_1406517131" r:id="rId265"/>
          </w:object>
        </w:r>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8204" w:author="DuyNgo" w:date="2012-08-10T07:43:00Z"/>
          <w:rFonts w:ascii="Times New Roman" w:hAnsi="Times New Roman" w:cs="Times New Roman"/>
          <w:sz w:val="24"/>
          <w:szCs w:val="24"/>
        </w:rPr>
      </w:pPr>
      <w:bookmarkStart w:id="8205" w:name="_Toc327466419"/>
      <w:bookmarkStart w:id="8206" w:name="_Toc332774956"/>
      <w:ins w:id="8207" w:author="DuyNgo" w:date="2012-08-10T07:43:00Z">
        <w:r w:rsidRPr="00657B96">
          <w:rPr>
            <w:rFonts w:ascii="Times New Roman" w:hAnsi="Times New Roman" w:cs="Times New Roman"/>
            <w:sz w:val="24"/>
            <w:szCs w:val="24"/>
            <w:rPrChange w:id="8208" w:author="DuyNgo" w:date="2012-08-10T08:15:00Z">
              <w:rPr>
                <w:rFonts w:ascii="Times New Roman" w:hAnsi="Times New Roman" w:cs="Times New Roman"/>
                <w:color w:val="365F91" w:themeColor="accent1" w:themeShade="BF"/>
                <w:sz w:val="24"/>
                <w:szCs w:val="24"/>
              </w:rPr>
            </w:rPrChange>
          </w:rPr>
          <w:lastRenderedPageBreak/>
          <w:t>Sequence flow</w:t>
        </w:r>
        <w:bookmarkEnd w:id="8205"/>
        <w:bookmarkEnd w:id="8206"/>
        <w:r w:rsidRPr="00657B96">
          <w:rPr>
            <w:rFonts w:ascii="Times New Roman" w:hAnsi="Times New Roman" w:cs="Times New Roman"/>
            <w:sz w:val="24"/>
            <w:szCs w:val="24"/>
            <w:rPrChange w:id="8209"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8210" w:author="DuyNgo" w:date="2012-08-10T07:43:00Z"/>
          <w:rFonts w:ascii="Times New Roman" w:hAnsi="Times New Roman" w:cs="Times New Roman"/>
          <w:sz w:val="24"/>
          <w:szCs w:val="24"/>
          <w:rPrChange w:id="8211" w:author="DuyNgo" w:date="2012-08-10T08:15:00Z">
            <w:rPr>
              <w:ins w:id="8212" w:author="DuyNgo" w:date="2012-08-10T07:43:00Z"/>
              <w:rFonts w:ascii="Times New Roman" w:hAnsi="Times New Roman"/>
              <w:sz w:val="24"/>
            </w:rPr>
          </w:rPrChange>
        </w:rPr>
      </w:pPr>
      <w:ins w:id="8213" w:author="DuyNgo" w:date="2012-08-10T07:43:00Z">
        <w:r w:rsidRPr="00657B96">
          <w:rPr>
            <w:rFonts w:ascii="Times New Roman" w:hAnsi="Times New Roman" w:cs="Times New Roman"/>
            <w:sz w:val="24"/>
            <w:szCs w:val="24"/>
            <w:rPrChange w:id="8214" w:author="DuyNgo" w:date="2012-08-10T08:15:00Z">
              <w:rPr>
                <w:rFonts w:ascii="Times New Roman" w:hAnsi="Times New Roman" w:cs="Times New Roman"/>
                <w:sz w:val="24"/>
                <w:szCs w:val="24"/>
              </w:rPr>
            </w:rPrChange>
          </w:rPr>
          <w:object w:dxaOrig="14831" w:dyaOrig="6316">
            <v:shape id="_x0000_i1147" type="#_x0000_t75" style="width:468pt;height:199.25pt" o:ole="">
              <v:imagedata r:id="rId266" o:title=""/>
            </v:shape>
            <o:OLEObject Type="Embed" ProgID="Visio.Drawing.11" ShapeID="_x0000_i1147" DrawAspect="Content" ObjectID="_1406517132" r:id="rId267"/>
          </w:object>
        </w:r>
      </w:ins>
    </w:p>
    <w:p w:rsidR="00771246" w:rsidRPr="00657B96" w:rsidRDefault="00771246" w:rsidP="00771246">
      <w:pPr>
        <w:pStyle w:val="Heading2"/>
        <w:numPr>
          <w:ilvl w:val="1"/>
          <w:numId w:val="92"/>
        </w:numPr>
        <w:rPr>
          <w:ins w:id="8215" w:author="DuyNgo" w:date="2012-08-10T07:43:00Z"/>
          <w:rFonts w:ascii="Times New Roman" w:hAnsi="Times New Roman" w:cs="Times New Roman"/>
          <w:sz w:val="24"/>
          <w:szCs w:val="24"/>
        </w:rPr>
      </w:pPr>
      <w:bookmarkStart w:id="8216" w:name="_Toc327466420"/>
      <w:bookmarkStart w:id="8217" w:name="_Toc332774957"/>
      <w:ins w:id="8218" w:author="DuyNgo" w:date="2012-08-10T07:43:00Z">
        <w:r w:rsidRPr="00657B96">
          <w:rPr>
            <w:rFonts w:ascii="Times New Roman" w:hAnsi="Times New Roman" w:cs="Times New Roman"/>
            <w:sz w:val="24"/>
            <w:szCs w:val="24"/>
            <w:rPrChange w:id="8219" w:author="DuyNgo" w:date="2012-08-10T08:15:00Z">
              <w:rPr>
                <w:rFonts w:ascii="Times New Roman" w:hAnsi="Times New Roman" w:cs="Times New Roman"/>
                <w:color w:val="365F91" w:themeColor="accent1" w:themeShade="BF"/>
                <w:sz w:val="24"/>
                <w:szCs w:val="24"/>
              </w:rPr>
            </w:rPrChange>
          </w:rPr>
          <w:t>ProjectEye _UC17 - Add Stage Use Case</w:t>
        </w:r>
        <w:bookmarkEnd w:id="8216"/>
        <w:bookmarkEnd w:id="8217"/>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8220" w:author="DuyNgo" w:date="2012-08-10T07:43:00Z"/>
          <w:rFonts w:ascii="Times New Roman" w:hAnsi="Times New Roman" w:cs="Times New Roman"/>
          <w:sz w:val="24"/>
          <w:szCs w:val="24"/>
        </w:rPr>
      </w:pPr>
      <w:bookmarkStart w:id="8221" w:name="_Toc327466421"/>
      <w:bookmarkStart w:id="8222" w:name="_Toc332774958"/>
      <w:ins w:id="8223" w:author="DuyNgo" w:date="2012-08-10T07:43:00Z">
        <w:r w:rsidRPr="00657B96">
          <w:rPr>
            <w:rFonts w:ascii="Times New Roman" w:hAnsi="Times New Roman" w:cs="Times New Roman"/>
            <w:sz w:val="24"/>
            <w:szCs w:val="24"/>
            <w:rPrChange w:id="8224" w:author="DuyNgo" w:date="2012-08-10T08:15:00Z">
              <w:rPr>
                <w:rFonts w:ascii="Times New Roman" w:hAnsi="Times New Roman" w:cs="Times New Roman"/>
                <w:color w:val="365F91" w:themeColor="accent1" w:themeShade="BF"/>
                <w:sz w:val="24"/>
                <w:szCs w:val="24"/>
              </w:rPr>
            </w:rPrChange>
          </w:rPr>
          <w:t>Class Diagram</w:t>
        </w:r>
        <w:bookmarkEnd w:id="8221"/>
        <w:bookmarkEnd w:id="8222"/>
        <w:r w:rsidRPr="00657B96">
          <w:rPr>
            <w:rFonts w:ascii="Times New Roman" w:hAnsi="Times New Roman" w:cs="Times New Roman"/>
            <w:sz w:val="24"/>
            <w:szCs w:val="24"/>
            <w:rPrChange w:id="8225"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ind w:firstLine="810"/>
        <w:rPr>
          <w:ins w:id="8226" w:author="DuyNgo" w:date="2012-08-10T07:43:00Z"/>
          <w:rFonts w:ascii="Times New Roman" w:hAnsi="Times New Roman" w:cs="Times New Roman"/>
          <w:sz w:val="24"/>
          <w:szCs w:val="24"/>
          <w:rPrChange w:id="8227" w:author="DuyNgo" w:date="2012-08-10T08:15:00Z">
            <w:rPr>
              <w:ins w:id="8228" w:author="DuyNgo" w:date="2012-08-10T07:43:00Z"/>
              <w:rFonts w:ascii="Times New Roman" w:hAnsi="Times New Roman"/>
              <w:sz w:val="24"/>
            </w:rPr>
          </w:rPrChange>
        </w:rPr>
      </w:pPr>
      <w:ins w:id="8229" w:author="DuyNgo" w:date="2012-08-10T07:43:00Z">
        <w:r w:rsidRPr="00657B96">
          <w:rPr>
            <w:rFonts w:ascii="Times New Roman" w:hAnsi="Times New Roman" w:cs="Times New Roman"/>
            <w:sz w:val="24"/>
            <w:szCs w:val="24"/>
            <w:rPrChange w:id="8230" w:author="DuyNgo" w:date="2012-08-10T08:15:00Z">
              <w:rPr>
                <w:rFonts w:ascii="Times New Roman" w:hAnsi="Times New Roman" w:cs="Times New Roman"/>
                <w:sz w:val="24"/>
                <w:szCs w:val="24"/>
              </w:rPr>
            </w:rPrChange>
          </w:rPr>
          <w:object w:dxaOrig="12156" w:dyaOrig="6436">
            <v:shape id="_x0000_i1148" type="#_x0000_t75" style="width:467.15pt;height:247.8pt" o:ole="">
              <v:imagedata r:id="rId268" o:title=""/>
            </v:shape>
            <o:OLEObject Type="Embed" ProgID="Visio.Drawing.11" ShapeID="_x0000_i1148" DrawAspect="Content" ObjectID="_1406517133" r:id="rId269"/>
          </w:object>
        </w:r>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8231" w:author="DuyNgo" w:date="2012-08-10T07:43:00Z"/>
          <w:rFonts w:ascii="Times New Roman" w:hAnsi="Times New Roman" w:cs="Times New Roman"/>
          <w:sz w:val="24"/>
          <w:szCs w:val="24"/>
        </w:rPr>
      </w:pPr>
      <w:bookmarkStart w:id="8232" w:name="_Toc327466422"/>
      <w:bookmarkStart w:id="8233" w:name="_Toc332774959"/>
      <w:ins w:id="8234" w:author="DuyNgo" w:date="2012-08-10T07:43:00Z">
        <w:r w:rsidRPr="00657B96">
          <w:rPr>
            <w:rFonts w:ascii="Times New Roman" w:hAnsi="Times New Roman" w:cs="Times New Roman"/>
            <w:sz w:val="24"/>
            <w:szCs w:val="24"/>
            <w:rPrChange w:id="8235" w:author="DuyNgo" w:date="2012-08-10T08:15:00Z">
              <w:rPr>
                <w:rFonts w:ascii="Times New Roman" w:hAnsi="Times New Roman" w:cs="Times New Roman"/>
                <w:color w:val="365F91" w:themeColor="accent1" w:themeShade="BF"/>
                <w:sz w:val="24"/>
                <w:szCs w:val="24"/>
              </w:rPr>
            </w:rPrChange>
          </w:rPr>
          <w:lastRenderedPageBreak/>
          <w:t>Sequence flow</w:t>
        </w:r>
        <w:bookmarkEnd w:id="8232"/>
        <w:bookmarkEnd w:id="8233"/>
        <w:r w:rsidRPr="00657B96">
          <w:rPr>
            <w:rFonts w:ascii="Times New Roman" w:hAnsi="Times New Roman" w:cs="Times New Roman"/>
            <w:sz w:val="24"/>
            <w:szCs w:val="24"/>
            <w:rPrChange w:id="8236"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8237" w:author="DuyNgo" w:date="2012-08-10T07:43:00Z"/>
          <w:rFonts w:ascii="Times New Roman" w:hAnsi="Times New Roman" w:cs="Times New Roman"/>
          <w:sz w:val="24"/>
          <w:szCs w:val="24"/>
          <w:rPrChange w:id="8238" w:author="DuyNgo" w:date="2012-08-10T08:15:00Z">
            <w:rPr>
              <w:ins w:id="8239" w:author="DuyNgo" w:date="2012-08-10T07:43:00Z"/>
              <w:rFonts w:ascii="Times New Roman" w:hAnsi="Times New Roman"/>
              <w:sz w:val="24"/>
            </w:rPr>
          </w:rPrChange>
        </w:rPr>
      </w:pPr>
      <w:ins w:id="8240" w:author="DuyNgo" w:date="2012-08-10T07:43:00Z">
        <w:r w:rsidRPr="00657B96">
          <w:rPr>
            <w:rFonts w:ascii="Times New Roman" w:hAnsi="Times New Roman" w:cs="Times New Roman"/>
            <w:sz w:val="24"/>
            <w:szCs w:val="24"/>
            <w:rPrChange w:id="8241" w:author="DuyNgo" w:date="2012-08-10T08:15:00Z">
              <w:rPr>
                <w:rFonts w:ascii="Times New Roman" w:hAnsi="Times New Roman" w:cs="Times New Roman"/>
                <w:sz w:val="24"/>
                <w:szCs w:val="24"/>
              </w:rPr>
            </w:rPrChange>
          </w:rPr>
          <w:object w:dxaOrig="11608" w:dyaOrig="5992">
            <v:shape id="_x0000_i1149" type="#_x0000_t75" style="width:468pt;height:241.1pt" o:ole="">
              <v:imagedata r:id="rId270" o:title=""/>
            </v:shape>
            <o:OLEObject Type="Embed" ProgID="Visio.Drawing.11" ShapeID="_x0000_i1149" DrawAspect="Content" ObjectID="_1406517134" r:id="rId271"/>
          </w:object>
        </w:r>
      </w:ins>
    </w:p>
    <w:p w:rsidR="00771246" w:rsidRPr="00657B96" w:rsidRDefault="00771246" w:rsidP="00771246">
      <w:pPr>
        <w:pStyle w:val="Heading2"/>
        <w:numPr>
          <w:ilvl w:val="1"/>
          <w:numId w:val="92"/>
        </w:numPr>
        <w:rPr>
          <w:ins w:id="8242" w:author="DuyNgo" w:date="2012-08-10T07:43:00Z"/>
          <w:rFonts w:ascii="Times New Roman" w:hAnsi="Times New Roman" w:cs="Times New Roman"/>
          <w:sz w:val="24"/>
          <w:szCs w:val="24"/>
        </w:rPr>
      </w:pPr>
      <w:bookmarkStart w:id="8243" w:name="_Toc327466423"/>
      <w:bookmarkStart w:id="8244" w:name="_Toc332774960"/>
      <w:ins w:id="8245" w:author="DuyNgo" w:date="2012-08-10T07:43:00Z">
        <w:r w:rsidRPr="00657B96">
          <w:rPr>
            <w:rFonts w:ascii="Times New Roman" w:hAnsi="Times New Roman" w:cs="Times New Roman"/>
            <w:sz w:val="24"/>
            <w:szCs w:val="24"/>
            <w:rPrChange w:id="8246" w:author="DuyNgo" w:date="2012-08-10T08:15:00Z">
              <w:rPr>
                <w:rFonts w:ascii="Times New Roman" w:hAnsi="Times New Roman" w:cs="Times New Roman"/>
                <w:color w:val="365F91" w:themeColor="accent1" w:themeShade="BF"/>
                <w:sz w:val="24"/>
                <w:szCs w:val="24"/>
              </w:rPr>
            </w:rPrChange>
          </w:rPr>
          <w:t>ProjectEye _UC18 - Edit Stage Use Case</w:t>
        </w:r>
        <w:bookmarkEnd w:id="8243"/>
        <w:bookmarkEnd w:id="8244"/>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8247" w:author="DuyNgo" w:date="2012-08-10T07:43:00Z"/>
          <w:rFonts w:ascii="Times New Roman" w:hAnsi="Times New Roman" w:cs="Times New Roman"/>
          <w:sz w:val="24"/>
          <w:szCs w:val="24"/>
        </w:rPr>
      </w:pPr>
      <w:bookmarkStart w:id="8248" w:name="_Toc327466424"/>
      <w:bookmarkStart w:id="8249" w:name="_Toc332774961"/>
      <w:ins w:id="8250" w:author="DuyNgo" w:date="2012-08-10T07:43:00Z">
        <w:r w:rsidRPr="00657B96">
          <w:rPr>
            <w:rFonts w:ascii="Times New Roman" w:hAnsi="Times New Roman" w:cs="Times New Roman"/>
            <w:sz w:val="24"/>
            <w:szCs w:val="24"/>
            <w:rPrChange w:id="8251" w:author="DuyNgo" w:date="2012-08-10T08:15:00Z">
              <w:rPr>
                <w:rFonts w:ascii="Times New Roman" w:hAnsi="Times New Roman" w:cs="Times New Roman"/>
                <w:color w:val="365F91" w:themeColor="accent1" w:themeShade="BF"/>
                <w:sz w:val="24"/>
                <w:szCs w:val="24"/>
              </w:rPr>
            </w:rPrChange>
          </w:rPr>
          <w:t>Class Diagram</w:t>
        </w:r>
        <w:bookmarkEnd w:id="8248"/>
        <w:bookmarkEnd w:id="8249"/>
        <w:r w:rsidRPr="00657B96">
          <w:rPr>
            <w:rFonts w:ascii="Times New Roman" w:hAnsi="Times New Roman" w:cs="Times New Roman"/>
            <w:sz w:val="24"/>
            <w:szCs w:val="24"/>
            <w:rPrChange w:id="8252"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8253" w:author="DuyNgo" w:date="2012-08-10T07:43:00Z"/>
          <w:rFonts w:ascii="Times New Roman" w:hAnsi="Times New Roman" w:cs="Times New Roman"/>
          <w:sz w:val="24"/>
          <w:szCs w:val="24"/>
          <w:rPrChange w:id="8254" w:author="DuyNgo" w:date="2012-08-10T08:15:00Z">
            <w:rPr>
              <w:ins w:id="8255" w:author="DuyNgo" w:date="2012-08-10T07:43:00Z"/>
              <w:rFonts w:ascii="Times New Roman" w:hAnsi="Times New Roman"/>
              <w:sz w:val="24"/>
            </w:rPr>
          </w:rPrChange>
        </w:rPr>
      </w:pPr>
      <w:ins w:id="8256" w:author="DuyNgo" w:date="2012-08-10T07:43:00Z">
        <w:r w:rsidRPr="00657B96">
          <w:rPr>
            <w:rFonts w:ascii="Times New Roman" w:hAnsi="Times New Roman" w:cs="Times New Roman"/>
            <w:sz w:val="24"/>
            <w:szCs w:val="24"/>
            <w:rPrChange w:id="8257" w:author="DuyNgo" w:date="2012-08-10T08:15:00Z">
              <w:rPr>
                <w:rFonts w:ascii="Times New Roman" w:hAnsi="Times New Roman" w:cs="Times New Roman"/>
                <w:sz w:val="24"/>
                <w:szCs w:val="24"/>
              </w:rPr>
            </w:rPrChange>
          </w:rPr>
          <w:object w:dxaOrig="12156" w:dyaOrig="6522">
            <v:shape id="_x0000_i1150" type="#_x0000_t75" style="width:467.15pt;height:250.35pt" o:ole="">
              <v:imagedata r:id="rId272" o:title=""/>
            </v:shape>
            <o:OLEObject Type="Embed" ProgID="Visio.Drawing.11" ShapeID="_x0000_i1150" DrawAspect="Content" ObjectID="_1406517135" r:id="rId273"/>
          </w:object>
        </w:r>
      </w:ins>
    </w:p>
    <w:p w:rsidR="00771246" w:rsidRPr="00657B96" w:rsidRDefault="00771246" w:rsidP="00771246">
      <w:pPr>
        <w:ind w:firstLine="810"/>
        <w:rPr>
          <w:ins w:id="8258" w:author="DuyNgo" w:date="2012-08-10T07:43:00Z"/>
          <w:rFonts w:ascii="Times New Roman" w:hAnsi="Times New Roman" w:cs="Times New Roman"/>
          <w:sz w:val="24"/>
          <w:szCs w:val="24"/>
          <w:rPrChange w:id="8259" w:author="DuyNgo" w:date="2012-08-10T08:15:00Z">
            <w:rPr>
              <w:ins w:id="8260" w:author="DuyNgo" w:date="2012-08-10T07:43:00Z"/>
              <w:rFonts w:ascii="Times New Roman" w:hAnsi="Times New Roman"/>
              <w:sz w:val="24"/>
            </w:rPr>
          </w:rPrChange>
        </w:rPr>
      </w:pPr>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8261" w:author="DuyNgo" w:date="2012-08-10T07:43:00Z"/>
          <w:rFonts w:ascii="Times New Roman" w:hAnsi="Times New Roman" w:cs="Times New Roman"/>
          <w:sz w:val="24"/>
          <w:szCs w:val="24"/>
        </w:rPr>
      </w:pPr>
      <w:bookmarkStart w:id="8262" w:name="_Toc327466425"/>
      <w:bookmarkStart w:id="8263" w:name="_Toc332774962"/>
      <w:ins w:id="8264" w:author="DuyNgo" w:date="2012-08-10T07:43:00Z">
        <w:r w:rsidRPr="00657B96">
          <w:rPr>
            <w:rFonts w:ascii="Times New Roman" w:hAnsi="Times New Roman" w:cs="Times New Roman"/>
            <w:sz w:val="24"/>
            <w:szCs w:val="24"/>
            <w:rPrChange w:id="8265" w:author="DuyNgo" w:date="2012-08-10T08:15:00Z">
              <w:rPr>
                <w:rFonts w:ascii="Times New Roman" w:hAnsi="Times New Roman" w:cs="Times New Roman"/>
                <w:color w:val="365F91" w:themeColor="accent1" w:themeShade="BF"/>
                <w:sz w:val="24"/>
                <w:szCs w:val="24"/>
              </w:rPr>
            </w:rPrChange>
          </w:rPr>
          <w:lastRenderedPageBreak/>
          <w:t>Sequence flow</w:t>
        </w:r>
        <w:bookmarkEnd w:id="8262"/>
        <w:bookmarkEnd w:id="8263"/>
        <w:r w:rsidRPr="00657B96">
          <w:rPr>
            <w:rFonts w:ascii="Times New Roman" w:hAnsi="Times New Roman" w:cs="Times New Roman"/>
            <w:sz w:val="24"/>
            <w:szCs w:val="24"/>
            <w:rPrChange w:id="8266"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8267" w:author="DuyNgo" w:date="2012-08-10T07:43:00Z"/>
          <w:rFonts w:ascii="Times New Roman" w:hAnsi="Times New Roman" w:cs="Times New Roman"/>
          <w:sz w:val="24"/>
          <w:szCs w:val="24"/>
          <w:rPrChange w:id="8268" w:author="DuyNgo" w:date="2012-08-10T08:15:00Z">
            <w:rPr>
              <w:ins w:id="8269" w:author="DuyNgo" w:date="2012-08-10T07:43:00Z"/>
              <w:rFonts w:ascii="Times New Roman" w:hAnsi="Times New Roman"/>
              <w:sz w:val="24"/>
            </w:rPr>
          </w:rPrChange>
        </w:rPr>
      </w:pPr>
      <w:ins w:id="8270" w:author="DuyNgo" w:date="2012-08-10T07:43:00Z">
        <w:r w:rsidRPr="00657B96">
          <w:rPr>
            <w:rFonts w:ascii="Times New Roman" w:hAnsi="Times New Roman" w:cs="Times New Roman"/>
            <w:sz w:val="24"/>
            <w:szCs w:val="24"/>
            <w:rPrChange w:id="8271" w:author="DuyNgo" w:date="2012-08-10T08:15:00Z">
              <w:rPr>
                <w:rFonts w:ascii="Times New Roman" w:hAnsi="Times New Roman" w:cs="Times New Roman"/>
                <w:sz w:val="24"/>
                <w:szCs w:val="24"/>
              </w:rPr>
            </w:rPrChange>
          </w:rPr>
          <w:object w:dxaOrig="14866" w:dyaOrig="7684">
            <v:shape id="_x0000_i1151" type="#_x0000_t75" style="width:467.15pt;height:242.8pt" o:ole="">
              <v:imagedata r:id="rId274" o:title=""/>
            </v:shape>
            <o:OLEObject Type="Embed" ProgID="Visio.Drawing.11" ShapeID="_x0000_i1151" DrawAspect="Content" ObjectID="_1406517136" r:id="rId275"/>
          </w:object>
        </w:r>
      </w:ins>
    </w:p>
    <w:p w:rsidR="00771246" w:rsidRPr="00657B96" w:rsidRDefault="00771246" w:rsidP="00771246">
      <w:pPr>
        <w:pStyle w:val="Heading2"/>
        <w:numPr>
          <w:ilvl w:val="1"/>
          <w:numId w:val="92"/>
        </w:numPr>
        <w:rPr>
          <w:ins w:id="8272" w:author="DuyNgo" w:date="2012-08-10T07:43:00Z"/>
          <w:rFonts w:ascii="Times New Roman" w:hAnsi="Times New Roman" w:cs="Times New Roman"/>
          <w:sz w:val="24"/>
          <w:szCs w:val="24"/>
        </w:rPr>
      </w:pPr>
      <w:bookmarkStart w:id="8273" w:name="_Toc327466426"/>
      <w:bookmarkStart w:id="8274" w:name="_Toc332774963"/>
      <w:ins w:id="8275" w:author="DuyNgo" w:date="2012-08-10T07:43:00Z">
        <w:r w:rsidRPr="00657B96">
          <w:rPr>
            <w:rFonts w:ascii="Times New Roman" w:hAnsi="Times New Roman" w:cs="Times New Roman"/>
            <w:sz w:val="24"/>
            <w:szCs w:val="24"/>
            <w:rPrChange w:id="8276" w:author="DuyNgo" w:date="2012-08-10T08:15:00Z">
              <w:rPr>
                <w:rFonts w:ascii="Times New Roman" w:hAnsi="Times New Roman" w:cs="Times New Roman"/>
                <w:color w:val="365F91" w:themeColor="accent1" w:themeShade="BF"/>
                <w:sz w:val="24"/>
                <w:szCs w:val="24"/>
              </w:rPr>
            </w:rPrChange>
          </w:rPr>
          <w:t>ProjectEye _UC19 - Delete Stage Use Case</w:t>
        </w:r>
        <w:bookmarkEnd w:id="8273"/>
        <w:bookmarkEnd w:id="8274"/>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8277" w:author="DuyNgo" w:date="2012-08-10T07:43:00Z"/>
          <w:rFonts w:ascii="Times New Roman" w:hAnsi="Times New Roman" w:cs="Times New Roman"/>
          <w:sz w:val="24"/>
          <w:szCs w:val="24"/>
        </w:rPr>
      </w:pPr>
      <w:bookmarkStart w:id="8278" w:name="_Toc327466427"/>
      <w:bookmarkStart w:id="8279" w:name="_Toc332774964"/>
      <w:ins w:id="8280" w:author="DuyNgo" w:date="2012-08-10T07:43:00Z">
        <w:r w:rsidRPr="00657B96">
          <w:rPr>
            <w:rFonts w:ascii="Times New Roman" w:hAnsi="Times New Roman" w:cs="Times New Roman"/>
            <w:sz w:val="24"/>
            <w:szCs w:val="24"/>
            <w:rPrChange w:id="8281" w:author="DuyNgo" w:date="2012-08-10T08:15:00Z">
              <w:rPr>
                <w:rFonts w:ascii="Times New Roman" w:hAnsi="Times New Roman" w:cs="Times New Roman"/>
                <w:color w:val="365F91" w:themeColor="accent1" w:themeShade="BF"/>
                <w:sz w:val="24"/>
                <w:szCs w:val="24"/>
              </w:rPr>
            </w:rPrChange>
          </w:rPr>
          <w:t>Class Diagram</w:t>
        </w:r>
        <w:bookmarkEnd w:id="8278"/>
        <w:bookmarkEnd w:id="8279"/>
        <w:r w:rsidRPr="00657B96">
          <w:rPr>
            <w:rFonts w:ascii="Times New Roman" w:hAnsi="Times New Roman" w:cs="Times New Roman"/>
            <w:sz w:val="24"/>
            <w:szCs w:val="24"/>
            <w:rPrChange w:id="8282"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ind w:firstLine="810"/>
        <w:rPr>
          <w:ins w:id="8283" w:author="DuyNgo" w:date="2012-08-10T07:43:00Z"/>
          <w:rFonts w:ascii="Times New Roman" w:hAnsi="Times New Roman" w:cs="Times New Roman"/>
          <w:sz w:val="24"/>
          <w:szCs w:val="24"/>
          <w:rPrChange w:id="8284" w:author="DuyNgo" w:date="2012-08-10T08:15:00Z">
            <w:rPr>
              <w:ins w:id="8285" w:author="DuyNgo" w:date="2012-08-10T07:43:00Z"/>
              <w:rFonts w:ascii="Times New Roman" w:hAnsi="Times New Roman"/>
              <w:sz w:val="24"/>
            </w:rPr>
          </w:rPrChange>
        </w:rPr>
      </w:pPr>
      <w:ins w:id="8286" w:author="DuyNgo" w:date="2012-08-10T07:43:00Z">
        <w:r w:rsidRPr="00657B96">
          <w:rPr>
            <w:rFonts w:ascii="Times New Roman" w:hAnsi="Times New Roman" w:cs="Times New Roman"/>
            <w:sz w:val="24"/>
            <w:szCs w:val="24"/>
            <w:rPrChange w:id="8287" w:author="DuyNgo" w:date="2012-08-10T08:15:00Z">
              <w:rPr>
                <w:rFonts w:ascii="Times New Roman" w:hAnsi="Times New Roman" w:cs="Times New Roman"/>
                <w:sz w:val="24"/>
                <w:szCs w:val="24"/>
              </w:rPr>
            </w:rPrChange>
          </w:rPr>
          <w:object w:dxaOrig="12156" w:dyaOrig="6522">
            <v:shape id="_x0000_i1152" type="#_x0000_t75" style="width:467.15pt;height:250.35pt" o:ole="">
              <v:imagedata r:id="rId276" o:title=""/>
            </v:shape>
            <o:OLEObject Type="Embed" ProgID="Visio.Drawing.11" ShapeID="_x0000_i1152" DrawAspect="Content" ObjectID="_1406517137" r:id="rId277"/>
          </w:object>
        </w:r>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8288" w:author="DuyNgo" w:date="2012-08-10T07:43:00Z"/>
          <w:rFonts w:ascii="Times New Roman" w:hAnsi="Times New Roman" w:cs="Times New Roman"/>
          <w:sz w:val="24"/>
          <w:szCs w:val="24"/>
        </w:rPr>
      </w:pPr>
      <w:bookmarkStart w:id="8289" w:name="_Toc327466428"/>
      <w:bookmarkStart w:id="8290" w:name="_Toc332774965"/>
      <w:ins w:id="8291" w:author="DuyNgo" w:date="2012-08-10T07:43:00Z">
        <w:r w:rsidRPr="00657B96">
          <w:rPr>
            <w:rFonts w:ascii="Times New Roman" w:hAnsi="Times New Roman" w:cs="Times New Roman"/>
            <w:sz w:val="24"/>
            <w:szCs w:val="24"/>
            <w:rPrChange w:id="8292" w:author="DuyNgo" w:date="2012-08-10T08:15:00Z">
              <w:rPr>
                <w:rFonts w:ascii="Times New Roman" w:hAnsi="Times New Roman" w:cs="Times New Roman"/>
                <w:color w:val="365F91" w:themeColor="accent1" w:themeShade="BF"/>
                <w:sz w:val="24"/>
                <w:szCs w:val="24"/>
              </w:rPr>
            </w:rPrChange>
          </w:rPr>
          <w:lastRenderedPageBreak/>
          <w:t>Sequence flow</w:t>
        </w:r>
        <w:bookmarkEnd w:id="8289"/>
        <w:bookmarkEnd w:id="8290"/>
        <w:r w:rsidRPr="00657B96">
          <w:rPr>
            <w:rFonts w:ascii="Times New Roman" w:hAnsi="Times New Roman" w:cs="Times New Roman"/>
            <w:sz w:val="24"/>
            <w:szCs w:val="24"/>
            <w:rPrChange w:id="8293"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8294" w:author="DuyNgo" w:date="2012-08-10T07:43:00Z"/>
          <w:rFonts w:ascii="Times New Roman" w:hAnsi="Times New Roman" w:cs="Times New Roman"/>
          <w:sz w:val="24"/>
          <w:szCs w:val="24"/>
          <w:rPrChange w:id="8295" w:author="DuyNgo" w:date="2012-08-10T08:15:00Z">
            <w:rPr>
              <w:ins w:id="8296" w:author="DuyNgo" w:date="2012-08-10T07:43:00Z"/>
              <w:rFonts w:ascii="Times New Roman" w:hAnsi="Times New Roman"/>
              <w:sz w:val="24"/>
            </w:rPr>
          </w:rPrChange>
        </w:rPr>
      </w:pPr>
      <w:ins w:id="8297" w:author="DuyNgo" w:date="2012-08-10T07:43:00Z">
        <w:r w:rsidRPr="00657B96">
          <w:rPr>
            <w:rFonts w:ascii="Times New Roman" w:hAnsi="Times New Roman" w:cs="Times New Roman"/>
            <w:sz w:val="24"/>
            <w:szCs w:val="24"/>
            <w:rPrChange w:id="8298" w:author="DuyNgo" w:date="2012-08-10T08:15:00Z">
              <w:rPr>
                <w:rFonts w:ascii="Times New Roman" w:hAnsi="Times New Roman" w:cs="Times New Roman"/>
                <w:sz w:val="24"/>
                <w:szCs w:val="24"/>
              </w:rPr>
            </w:rPrChange>
          </w:rPr>
          <w:object w:dxaOrig="14849" w:dyaOrig="6316">
            <v:shape id="_x0000_i1153" type="#_x0000_t75" style="width:468pt;height:198.4pt" o:ole="">
              <v:imagedata r:id="rId278" o:title=""/>
            </v:shape>
            <o:OLEObject Type="Embed" ProgID="Visio.Drawing.11" ShapeID="_x0000_i1153" DrawAspect="Content" ObjectID="_1406517138" r:id="rId279"/>
          </w:object>
        </w:r>
      </w:ins>
    </w:p>
    <w:p w:rsidR="00771246" w:rsidRPr="00657B96" w:rsidRDefault="00771246" w:rsidP="00771246">
      <w:pPr>
        <w:pStyle w:val="Heading2"/>
        <w:numPr>
          <w:ilvl w:val="1"/>
          <w:numId w:val="92"/>
        </w:numPr>
        <w:rPr>
          <w:ins w:id="8299" w:author="DuyNgo" w:date="2012-08-10T07:43:00Z"/>
          <w:rFonts w:ascii="Times New Roman" w:hAnsi="Times New Roman" w:cs="Times New Roman"/>
          <w:sz w:val="24"/>
          <w:szCs w:val="24"/>
        </w:rPr>
      </w:pPr>
      <w:bookmarkStart w:id="8300" w:name="_Toc327466429"/>
      <w:bookmarkStart w:id="8301" w:name="_Toc332774966"/>
      <w:ins w:id="8302" w:author="DuyNgo" w:date="2012-08-10T07:43:00Z">
        <w:r w:rsidRPr="00657B96">
          <w:rPr>
            <w:rFonts w:ascii="Times New Roman" w:hAnsi="Times New Roman" w:cs="Times New Roman"/>
            <w:sz w:val="24"/>
            <w:szCs w:val="24"/>
            <w:rPrChange w:id="8303" w:author="DuyNgo" w:date="2012-08-10T08:15:00Z">
              <w:rPr>
                <w:rFonts w:ascii="Times New Roman" w:hAnsi="Times New Roman" w:cs="Times New Roman"/>
                <w:color w:val="365F91" w:themeColor="accent1" w:themeShade="BF"/>
                <w:sz w:val="24"/>
                <w:szCs w:val="24"/>
              </w:rPr>
            </w:rPrChange>
          </w:rPr>
          <w:t>ProjectEye _UC20 - Add Deliverable Use Case</w:t>
        </w:r>
        <w:bookmarkEnd w:id="8300"/>
        <w:bookmarkEnd w:id="8301"/>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8304" w:author="DuyNgo" w:date="2012-08-10T07:43:00Z"/>
          <w:rFonts w:ascii="Times New Roman" w:hAnsi="Times New Roman" w:cs="Times New Roman"/>
          <w:sz w:val="24"/>
          <w:szCs w:val="24"/>
        </w:rPr>
      </w:pPr>
      <w:bookmarkStart w:id="8305" w:name="_Toc327466430"/>
      <w:bookmarkStart w:id="8306" w:name="_Toc332774967"/>
      <w:ins w:id="8307" w:author="DuyNgo" w:date="2012-08-10T07:43:00Z">
        <w:r w:rsidRPr="00657B96">
          <w:rPr>
            <w:rFonts w:ascii="Times New Roman" w:hAnsi="Times New Roman" w:cs="Times New Roman"/>
            <w:sz w:val="24"/>
            <w:szCs w:val="24"/>
            <w:rPrChange w:id="8308" w:author="DuyNgo" w:date="2012-08-10T08:15:00Z">
              <w:rPr>
                <w:rFonts w:ascii="Times New Roman" w:hAnsi="Times New Roman" w:cs="Times New Roman"/>
                <w:color w:val="365F91" w:themeColor="accent1" w:themeShade="BF"/>
                <w:sz w:val="24"/>
                <w:szCs w:val="24"/>
              </w:rPr>
            </w:rPrChange>
          </w:rPr>
          <w:t>Class Diagram</w:t>
        </w:r>
        <w:bookmarkEnd w:id="8305"/>
        <w:bookmarkEnd w:id="8306"/>
        <w:r w:rsidRPr="00657B96">
          <w:rPr>
            <w:rFonts w:ascii="Times New Roman" w:hAnsi="Times New Roman" w:cs="Times New Roman"/>
            <w:sz w:val="24"/>
            <w:szCs w:val="24"/>
            <w:rPrChange w:id="8309"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ind w:firstLine="810"/>
        <w:rPr>
          <w:ins w:id="8310" w:author="DuyNgo" w:date="2012-08-10T07:43:00Z"/>
          <w:rFonts w:ascii="Times New Roman" w:hAnsi="Times New Roman" w:cs="Times New Roman"/>
          <w:sz w:val="24"/>
          <w:szCs w:val="24"/>
          <w:rPrChange w:id="8311" w:author="DuyNgo" w:date="2012-08-10T08:15:00Z">
            <w:rPr>
              <w:ins w:id="8312" w:author="DuyNgo" w:date="2012-08-10T07:43:00Z"/>
              <w:rFonts w:ascii="Times New Roman" w:hAnsi="Times New Roman"/>
              <w:sz w:val="24"/>
            </w:rPr>
          </w:rPrChange>
        </w:rPr>
      </w:pPr>
      <w:ins w:id="8313" w:author="DuyNgo" w:date="2012-08-10T07:43:00Z">
        <w:r w:rsidRPr="00657B96">
          <w:rPr>
            <w:rFonts w:ascii="Times New Roman" w:hAnsi="Times New Roman" w:cs="Times New Roman"/>
            <w:sz w:val="24"/>
            <w:szCs w:val="24"/>
            <w:rPrChange w:id="8314" w:author="DuyNgo" w:date="2012-08-10T08:15:00Z">
              <w:rPr>
                <w:rFonts w:ascii="Times New Roman" w:hAnsi="Times New Roman" w:cs="Times New Roman"/>
                <w:sz w:val="24"/>
                <w:szCs w:val="24"/>
              </w:rPr>
            </w:rPrChange>
          </w:rPr>
          <w:object w:dxaOrig="14535" w:dyaOrig="7722">
            <v:shape id="_x0000_i1154" type="#_x0000_t75" style="width:467.15pt;height:248.65pt" o:ole="">
              <v:imagedata r:id="rId280" o:title=""/>
            </v:shape>
            <o:OLEObject Type="Embed" ProgID="Visio.Drawing.11" ShapeID="_x0000_i1154" DrawAspect="Content" ObjectID="_1406517139" r:id="rId281"/>
          </w:object>
        </w:r>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8315" w:author="DuyNgo" w:date="2012-08-10T07:43:00Z"/>
          <w:rFonts w:ascii="Times New Roman" w:hAnsi="Times New Roman" w:cs="Times New Roman"/>
          <w:sz w:val="24"/>
          <w:szCs w:val="24"/>
        </w:rPr>
      </w:pPr>
      <w:bookmarkStart w:id="8316" w:name="_Toc327466431"/>
      <w:bookmarkStart w:id="8317" w:name="_Toc332774968"/>
      <w:ins w:id="8318" w:author="DuyNgo" w:date="2012-08-10T07:43:00Z">
        <w:r w:rsidRPr="00657B96">
          <w:rPr>
            <w:rFonts w:ascii="Times New Roman" w:hAnsi="Times New Roman" w:cs="Times New Roman"/>
            <w:sz w:val="24"/>
            <w:szCs w:val="24"/>
            <w:rPrChange w:id="8319" w:author="DuyNgo" w:date="2012-08-10T08:15:00Z">
              <w:rPr>
                <w:rFonts w:ascii="Times New Roman" w:hAnsi="Times New Roman" w:cs="Times New Roman"/>
                <w:color w:val="365F91" w:themeColor="accent1" w:themeShade="BF"/>
                <w:sz w:val="24"/>
                <w:szCs w:val="24"/>
              </w:rPr>
            </w:rPrChange>
          </w:rPr>
          <w:lastRenderedPageBreak/>
          <w:t>Sequence flow</w:t>
        </w:r>
        <w:bookmarkEnd w:id="8316"/>
        <w:bookmarkEnd w:id="8317"/>
        <w:r w:rsidRPr="00657B96">
          <w:rPr>
            <w:rFonts w:ascii="Times New Roman" w:hAnsi="Times New Roman" w:cs="Times New Roman"/>
            <w:sz w:val="24"/>
            <w:szCs w:val="24"/>
            <w:rPrChange w:id="8320"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8321" w:author="DuyNgo" w:date="2012-08-10T07:43:00Z"/>
          <w:rFonts w:ascii="Times New Roman" w:hAnsi="Times New Roman" w:cs="Times New Roman"/>
          <w:sz w:val="24"/>
          <w:szCs w:val="24"/>
          <w:rPrChange w:id="8322" w:author="DuyNgo" w:date="2012-08-10T08:15:00Z">
            <w:rPr>
              <w:ins w:id="8323" w:author="DuyNgo" w:date="2012-08-10T07:43:00Z"/>
              <w:rFonts w:ascii="Times New Roman" w:hAnsi="Times New Roman"/>
              <w:sz w:val="24"/>
            </w:rPr>
          </w:rPrChange>
        </w:rPr>
      </w:pPr>
      <w:ins w:id="8324" w:author="DuyNgo" w:date="2012-08-10T07:43:00Z">
        <w:r w:rsidRPr="00657B96">
          <w:rPr>
            <w:rFonts w:ascii="Times New Roman" w:hAnsi="Times New Roman" w:cs="Times New Roman"/>
            <w:sz w:val="24"/>
            <w:szCs w:val="24"/>
            <w:rPrChange w:id="8325" w:author="DuyNgo" w:date="2012-08-10T08:15:00Z">
              <w:rPr>
                <w:rFonts w:ascii="Times New Roman" w:hAnsi="Times New Roman" w:cs="Times New Roman"/>
                <w:sz w:val="24"/>
                <w:szCs w:val="24"/>
              </w:rPr>
            </w:rPrChange>
          </w:rPr>
          <w:object w:dxaOrig="16396" w:dyaOrig="7432">
            <v:shape id="_x0000_i1155" type="#_x0000_t75" style="width:467.15pt;height:211.8pt" o:ole="">
              <v:imagedata r:id="rId282" o:title=""/>
            </v:shape>
            <o:OLEObject Type="Embed" ProgID="Visio.Drawing.11" ShapeID="_x0000_i1155" DrawAspect="Content" ObjectID="_1406517140" r:id="rId283"/>
          </w:object>
        </w:r>
      </w:ins>
    </w:p>
    <w:p w:rsidR="00771246" w:rsidRPr="00657B96" w:rsidRDefault="00771246" w:rsidP="00771246">
      <w:pPr>
        <w:pStyle w:val="Heading2"/>
        <w:numPr>
          <w:ilvl w:val="1"/>
          <w:numId w:val="92"/>
        </w:numPr>
        <w:rPr>
          <w:ins w:id="8326" w:author="DuyNgo" w:date="2012-08-10T07:43:00Z"/>
          <w:rFonts w:ascii="Times New Roman" w:hAnsi="Times New Roman" w:cs="Times New Roman"/>
          <w:sz w:val="24"/>
          <w:szCs w:val="24"/>
        </w:rPr>
      </w:pPr>
      <w:bookmarkStart w:id="8327" w:name="_Toc327466432"/>
      <w:bookmarkStart w:id="8328" w:name="_Toc332774969"/>
      <w:ins w:id="8329" w:author="DuyNgo" w:date="2012-08-10T07:43:00Z">
        <w:r w:rsidRPr="00657B96">
          <w:rPr>
            <w:rFonts w:ascii="Times New Roman" w:hAnsi="Times New Roman" w:cs="Times New Roman"/>
            <w:sz w:val="24"/>
            <w:szCs w:val="24"/>
            <w:rPrChange w:id="8330" w:author="DuyNgo" w:date="2012-08-10T08:15:00Z">
              <w:rPr>
                <w:rFonts w:ascii="Times New Roman" w:hAnsi="Times New Roman" w:cs="Times New Roman"/>
                <w:color w:val="365F91" w:themeColor="accent1" w:themeShade="BF"/>
                <w:sz w:val="24"/>
                <w:szCs w:val="24"/>
              </w:rPr>
            </w:rPrChange>
          </w:rPr>
          <w:t>ProjectEye _UC21 - Edit Deliverable Use Case</w:t>
        </w:r>
        <w:bookmarkEnd w:id="8327"/>
        <w:bookmarkEnd w:id="8328"/>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8331" w:author="DuyNgo" w:date="2012-08-10T07:43:00Z"/>
          <w:rFonts w:ascii="Times New Roman" w:hAnsi="Times New Roman" w:cs="Times New Roman"/>
          <w:sz w:val="24"/>
          <w:szCs w:val="24"/>
        </w:rPr>
      </w:pPr>
      <w:bookmarkStart w:id="8332" w:name="_Toc327466433"/>
      <w:bookmarkStart w:id="8333" w:name="_Toc332774970"/>
      <w:ins w:id="8334" w:author="DuyNgo" w:date="2012-08-10T07:43:00Z">
        <w:r w:rsidRPr="00657B96">
          <w:rPr>
            <w:rFonts w:ascii="Times New Roman" w:hAnsi="Times New Roman" w:cs="Times New Roman"/>
            <w:sz w:val="24"/>
            <w:szCs w:val="24"/>
            <w:rPrChange w:id="8335" w:author="DuyNgo" w:date="2012-08-10T08:15:00Z">
              <w:rPr>
                <w:rFonts w:ascii="Times New Roman" w:hAnsi="Times New Roman" w:cs="Times New Roman"/>
                <w:color w:val="365F91" w:themeColor="accent1" w:themeShade="BF"/>
                <w:sz w:val="24"/>
                <w:szCs w:val="24"/>
              </w:rPr>
            </w:rPrChange>
          </w:rPr>
          <w:t>Class Diagram</w:t>
        </w:r>
        <w:bookmarkEnd w:id="8332"/>
        <w:bookmarkEnd w:id="8333"/>
        <w:r w:rsidRPr="00657B96">
          <w:rPr>
            <w:rFonts w:ascii="Times New Roman" w:hAnsi="Times New Roman" w:cs="Times New Roman"/>
            <w:sz w:val="24"/>
            <w:szCs w:val="24"/>
            <w:rPrChange w:id="8336"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ind w:firstLine="810"/>
        <w:rPr>
          <w:ins w:id="8337" w:author="DuyNgo" w:date="2012-08-10T07:43:00Z"/>
          <w:rFonts w:ascii="Times New Roman" w:hAnsi="Times New Roman" w:cs="Times New Roman"/>
          <w:sz w:val="24"/>
          <w:szCs w:val="24"/>
          <w:rPrChange w:id="8338" w:author="DuyNgo" w:date="2012-08-10T08:15:00Z">
            <w:rPr>
              <w:ins w:id="8339" w:author="DuyNgo" w:date="2012-08-10T07:43:00Z"/>
              <w:rFonts w:ascii="Times New Roman" w:hAnsi="Times New Roman"/>
              <w:sz w:val="24"/>
            </w:rPr>
          </w:rPrChange>
        </w:rPr>
      </w:pPr>
      <w:ins w:id="8340" w:author="DuyNgo" w:date="2012-08-10T07:43:00Z">
        <w:r w:rsidRPr="00657B96">
          <w:rPr>
            <w:rFonts w:ascii="Times New Roman" w:hAnsi="Times New Roman" w:cs="Times New Roman"/>
            <w:sz w:val="24"/>
            <w:szCs w:val="24"/>
            <w:rPrChange w:id="8341" w:author="DuyNgo" w:date="2012-08-10T08:15:00Z">
              <w:rPr>
                <w:rFonts w:ascii="Times New Roman" w:hAnsi="Times New Roman" w:cs="Times New Roman"/>
                <w:sz w:val="24"/>
                <w:szCs w:val="24"/>
              </w:rPr>
            </w:rPrChange>
          </w:rPr>
          <w:object w:dxaOrig="12156" w:dyaOrig="6522">
            <v:shape id="_x0000_i1156" type="#_x0000_t75" style="width:467.15pt;height:250.35pt" o:ole="">
              <v:imagedata r:id="rId284" o:title=""/>
            </v:shape>
            <o:OLEObject Type="Embed" ProgID="Visio.Drawing.11" ShapeID="_x0000_i1156" DrawAspect="Content" ObjectID="_1406517141" r:id="rId285"/>
          </w:object>
        </w:r>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8342" w:author="DuyNgo" w:date="2012-08-10T07:43:00Z"/>
          <w:rFonts w:ascii="Times New Roman" w:hAnsi="Times New Roman" w:cs="Times New Roman"/>
          <w:sz w:val="24"/>
          <w:szCs w:val="24"/>
        </w:rPr>
      </w:pPr>
      <w:bookmarkStart w:id="8343" w:name="_Toc327466434"/>
      <w:bookmarkStart w:id="8344" w:name="_Toc332774971"/>
      <w:ins w:id="8345" w:author="DuyNgo" w:date="2012-08-10T07:43:00Z">
        <w:r w:rsidRPr="00657B96">
          <w:rPr>
            <w:rFonts w:ascii="Times New Roman" w:hAnsi="Times New Roman" w:cs="Times New Roman"/>
            <w:sz w:val="24"/>
            <w:szCs w:val="24"/>
            <w:rPrChange w:id="8346" w:author="DuyNgo" w:date="2012-08-10T08:15:00Z">
              <w:rPr>
                <w:rFonts w:ascii="Times New Roman" w:hAnsi="Times New Roman" w:cs="Times New Roman"/>
                <w:color w:val="365F91" w:themeColor="accent1" w:themeShade="BF"/>
                <w:sz w:val="24"/>
                <w:szCs w:val="24"/>
              </w:rPr>
            </w:rPrChange>
          </w:rPr>
          <w:lastRenderedPageBreak/>
          <w:t>Sequence flow</w:t>
        </w:r>
        <w:bookmarkEnd w:id="8343"/>
        <w:bookmarkEnd w:id="8344"/>
        <w:r w:rsidRPr="00657B96">
          <w:rPr>
            <w:rFonts w:ascii="Times New Roman" w:hAnsi="Times New Roman" w:cs="Times New Roman"/>
            <w:sz w:val="24"/>
            <w:szCs w:val="24"/>
            <w:rPrChange w:id="8347"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8348" w:author="DuyNgo" w:date="2012-08-10T07:43:00Z"/>
          <w:rFonts w:ascii="Times New Roman" w:hAnsi="Times New Roman" w:cs="Times New Roman"/>
          <w:sz w:val="24"/>
          <w:szCs w:val="24"/>
          <w:rPrChange w:id="8349" w:author="DuyNgo" w:date="2012-08-10T08:15:00Z">
            <w:rPr>
              <w:ins w:id="8350" w:author="DuyNgo" w:date="2012-08-10T07:43:00Z"/>
              <w:rFonts w:ascii="Times New Roman" w:hAnsi="Times New Roman"/>
              <w:sz w:val="24"/>
            </w:rPr>
          </w:rPrChange>
        </w:rPr>
      </w:pPr>
      <w:ins w:id="8351" w:author="DuyNgo" w:date="2012-08-10T07:43:00Z">
        <w:r w:rsidRPr="00657B96">
          <w:rPr>
            <w:rFonts w:ascii="Times New Roman" w:hAnsi="Times New Roman" w:cs="Times New Roman"/>
            <w:sz w:val="24"/>
            <w:szCs w:val="24"/>
            <w:rPrChange w:id="8352" w:author="DuyNgo" w:date="2012-08-10T08:15:00Z">
              <w:rPr>
                <w:rFonts w:ascii="Times New Roman" w:hAnsi="Times New Roman" w:cs="Times New Roman"/>
                <w:sz w:val="24"/>
                <w:szCs w:val="24"/>
              </w:rPr>
            </w:rPrChange>
          </w:rPr>
          <w:object w:dxaOrig="14876" w:dyaOrig="7684">
            <v:shape id="_x0000_i1157" type="#_x0000_t75" style="width:468pt;height:242.8pt" o:ole="">
              <v:imagedata r:id="rId286" o:title=""/>
            </v:shape>
            <o:OLEObject Type="Embed" ProgID="Visio.Drawing.11" ShapeID="_x0000_i1157" DrawAspect="Content" ObjectID="_1406517142" r:id="rId287"/>
          </w:object>
        </w:r>
      </w:ins>
    </w:p>
    <w:p w:rsidR="00771246" w:rsidRPr="00657B96" w:rsidRDefault="00771246" w:rsidP="00771246">
      <w:pPr>
        <w:pStyle w:val="Heading2"/>
        <w:numPr>
          <w:ilvl w:val="1"/>
          <w:numId w:val="92"/>
        </w:numPr>
        <w:rPr>
          <w:ins w:id="8353" w:author="DuyNgo" w:date="2012-08-10T07:43:00Z"/>
          <w:rFonts w:ascii="Times New Roman" w:hAnsi="Times New Roman" w:cs="Times New Roman"/>
          <w:sz w:val="24"/>
          <w:szCs w:val="24"/>
        </w:rPr>
      </w:pPr>
      <w:bookmarkStart w:id="8354" w:name="_Toc327466435"/>
      <w:bookmarkStart w:id="8355" w:name="_Toc332774972"/>
      <w:ins w:id="8356" w:author="DuyNgo" w:date="2012-08-10T07:43:00Z">
        <w:r w:rsidRPr="00657B96">
          <w:rPr>
            <w:rFonts w:ascii="Times New Roman" w:hAnsi="Times New Roman" w:cs="Times New Roman"/>
            <w:sz w:val="24"/>
            <w:szCs w:val="24"/>
            <w:rPrChange w:id="8357" w:author="DuyNgo" w:date="2012-08-10T08:15:00Z">
              <w:rPr>
                <w:rFonts w:ascii="Times New Roman" w:hAnsi="Times New Roman" w:cs="Times New Roman"/>
                <w:color w:val="365F91" w:themeColor="accent1" w:themeShade="BF"/>
                <w:sz w:val="24"/>
                <w:szCs w:val="24"/>
              </w:rPr>
            </w:rPrChange>
          </w:rPr>
          <w:t>ProjectEye _UC22 - Delete Deliverable Use Case</w:t>
        </w:r>
        <w:bookmarkEnd w:id="8354"/>
        <w:bookmarkEnd w:id="8355"/>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8358" w:author="DuyNgo" w:date="2012-08-10T07:43:00Z"/>
          <w:rFonts w:ascii="Times New Roman" w:hAnsi="Times New Roman" w:cs="Times New Roman"/>
          <w:sz w:val="24"/>
          <w:szCs w:val="24"/>
        </w:rPr>
      </w:pPr>
      <w:bookmarkStart w:id="8359" w:name="_Toc327466436"/>
      <w:bookmarkStart w:id="8360" w:name="_Toc332774973"/>
      <w:ins w:id="8361" w:author="DuyNgo" w:date="2012-08-10T07:43:00Z">
        <w:r w:rsidRPr="00657B96">
          <w:rPr>
            <w:rFonts w:ascii="Times New Roman" w:hAnsi="Times New Roman" w:cs="Times New Roman"/>
            <w:sz w:val="24"/>
            <w:szCs w:val="24"/>
            <w:rPrChange w:id="8362" w:author="DuyNgo" w:date="2012-08-10T08:15:00Z">
              <w:rPr>
                <w:rFonts w:ascii="Times New Roman" w:hAnsi="Times New Roman" w:cs="Times New Roman"/>
                <w:color w:val="365F91" w:themeColor="accent1" w:themeShade="BF"/>
                <w:sz w:val="24"/>
                <w:szCs w:val="24"/>
              </w:rPr>
            </w:rPrChange>
          </w:rPr>
          <w:t>Class Diagram</w:t>
        </w:r>
        <w:bookmarkEnd w:id="8359"/>
        <w:bookmarkEnd w:id="8360"/>
        <w:r w:rsidRPr="00657B96">
          <w:rPr>
            <w:rFonts w:ascii="Times New Roman" w:hAnsi="Times New Roman" w:cs="Times New Roman"/>
            <w:sz w:val="24"/>
            <w:szCs w:val="24"/>
            <w:rPrChange w:id="8363"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ind w:firstLine="810"/>
        <w:rPr>
          <w:ins w:id="8364" w:author="DuyNgo" w:date="2012-08-10T07:43:00Z"/>
          <w:rFonts w:ascii="Times New Roman" w:hAnsi="Times New Roman" w:cs="Times New Roman"/>
          <w:sz w:val="24"/>
          <w:szCs w:val="24"/>
          <w:rPrChange w:id="8365" w:author="DuyNgo" w:date="2012-08-10T08:15:00Z">
            <w:rPr>
              <w:ins w:id="8366" w:author="DuyNgo" w:date="2012-08-10T07:43:00Z"/>
              <w:rFonts w:ascii="Times New Roman" w:hAnsi="Times New Roman"/>
              <w:sz w:val="24"/>
            </w:rPr>
          </w:rPrChange>
        </w:rPr>
      </w:pPr>
      <w:ins w:id="8367" w:author="DuyNgo" w:date="2012-08-10T07:43:00Z">
        <w:r w:rsidRPr="00657B96">
          <w:rPr>
            <w:rFonts w:ascii="Times New Roman" w:hAnsi="Times New Roman" w:cs="Times New Roman"/>
            <w:sz w:val="24"/>
            <w:szCs w:val="24"/>
            <w:rPrChange w:id="8368" w:author="DuyNgo" w:date="2012-08-10T08:15:00Z">
              <w:rPr>
                <w:rFonts w:ascii="Times New Roman" w:hAnsi="Times New Roman" w:cs="Times New Roman"/>
                <w:sz w:val="24"/>
                <w:szCs w:val="24"/>
              </w:rPr>
            </w:rPrChange>
          </w:rPr>
          <w:object w:dxaOrig="12156" w:dyaOrig="6522">
            <v:shape id="_x0000_i1158" type="#_x0000_t75" style="width:467.15pt;height:250.35pt" o:ole="">
              <v:imagedata r:id="rId288" o:title=""/>
            </v:shape>
            <o:OLEObject Type="Embed" ProgID="Visio.Drawing.11" ShapeID="_x0000_i1158" DrawAspect="Content" ObjectID="_1406517143" r:id="rId289"/>
          </w:object>
        </w:r>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8369" w:author="DuyNgo" w:date="2012-08-10T07:43:00Z"/>
          <w:rFonts w:ascii="Times New Roman" w:hAnsi="Times New Roman" w:cs="Times New Roman"/>
          <w:sz w:val="24"/>
          <w:szCs w:val="24"/>
        </w:rPr>
      </w:pPr>
      <w:bookmarkStart w:id="8370" w:name="_Toc327466437"/>
      <w:bookmarkStart w:id="8371" w:name="_Toc332774974"/>
      <w:ins w:id="8372" w:author="DuyNgo" w:date="2012-08-10T07:43:00Z">
        <w:r w:rsidRPr="00657B96">
          <w:rPr>
            <w:rFonts w:ascii="Times New Roman" w:hAnsi="Times New Roman" w:cs="Times New Roman"/>
            <w:sz w:val="24"/>
            <w:szCs w:val="24"/>
            <w:rPrChange w:id="8373" w:author="DuyNgo" w:date="2012-08-10T08:15:00Z">
              <w:rPr>
                <w:rFonts w:ascii="Times New Roman" w:hAnsi="Times New Roman" w:cs="Times New Roman"/>
                <w:color w:val="365F91" w:themeColor="accent1" w:themeShade="BF"/>
                <w:sz w:val="24"/>
                <w:szCs w:val="24"/>
              </w:rPr>
            </w:rPrChange>
          </w:rPr>
          <w:lastRenderedPageBreak/>
          <w:t>Sequence flow</w:t>
        </w:r>
        <w:bookmarkEnd w:id="8370"/>
        <w:bookmarkEnd w:id="8371"/>
        <w:r w:rsidRPr="00657B96">
          <w:rPr>
            <w:rFonts w:ascii="Times New Roman" w:hAnsi="Times New Roman" w:cs="Times New Roman"/>
            <w:sz w:val="24"/>
            <w:szCs w:val="24"/>
            <w:rPrChange w:id="8374"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8375" w:author="DuyNgo" w:date="2012-08-10T07:43:00Z"/>
          <w:rFonts w:ascii="Times New Roman" w:hAnsi="Times New Roman" w:cs="Times New Roman"/>
          <w:sz w:val="24"/>
          <w:szCs w:val="24"/>
          <w:rPrChange w:id="8376" w:author="DuyNgo" w:date="2012-08-10T08:15:00Z">
            <w:rPr>
              <w:ins w:id="8377" w:author="DuyNgo" w:date="2012-08-10T07:43:00Z"/>
              <w:rFonts w:ascii="Times New Roman" w:hAnsi="Times New Roman"/>
              <w:sz w:val="24"/>
            </w:rPr>
          </w:rPrChange>
        </w:rPr>
      </w:pPr>
      <w:ins w:id="8378" w:author="DuyNgo" w:date="2012-08-10T07:43:00Z">
        <w:r w:rsidRPr="00657B96">
          <w:rPr>
            <w:rFonts w:ascii="Times New Roman" w:hAnsi="Times New Roman" w:cs="Times New Roman"/>
            <w:sz w:val="24"/>
            <w:szCs w:val="24"/>
            <w:rPrChange w:id="8379" w:author="DuyNgo" w:date="2012-08-10T08:15:00Z">
              <w:rPr>
                <w:rFonts w:ascii="Times New Roman" w:hAnsi="Times New Roman" w:cs="Times New Roman"/>
                <w:sz w:val="24"/>
                <w:szCs w:val="24"/>
              </w:rPr>
            </w:rPrChange>
          </w:rPr>
          <w:object w:dxaOrig="14859" w:dyaOrig="6316">
            <v:shape id="_x0000_i1159" type="#_x0000_t75" style="width:467.15pt;height:198.4pt" o:ole="">
              <v:imagedata r:id="rId290" o:title=""/>
            </v:shape>
            <o:OLEObject Type="Embed" ProgID="Visio.Drawing.11" ShapeID="_x0000_i1159" DrawAspect="Content" ObjectID="_1406517144" r:id="rId291"/>
          </w:object>
        </w:r>
      </w:ins>
    </w:p>
    <w:p w:rsidR="00771246" w:rsidRPr="00657B96" w:rsidRDefault="00771246" w:rsidP="00771246">
      <w:pPr>
        <w:pStyle w:val="Heading2"/>
        <w:numPr>
          <w:ilvl w:val="1"/>
          <w:numId w:val="92"/>
        </w:numPr>
        <w:rPr>
          <w:ins w:id="8380" w:author="DuyNgo" w:date="2012-08-10T07:43:00Z"/>
          <w:rFonts w:ascii="Times New Roman" w:hAnsi="Times New Roman" w:cs="Times New Roman"/>
          <w:sz w:val="24"/>
          <w:szCs w:val="24"/>
        </w:rPr>
      </w:pPr>
      <w:bookmarkStart w:id="8381" w:name="_Toc327466438"/>
      <w:bookmarkStart w:id="8382" w:name="_Toc332774975"/>
      <w:ins w:id="8383" w:author="DuyNgo" w:date="2012-08-10T07:43:00Z">
        <w:r w:rsidRPr="00657B96">
          <w:rPr>
            <w:rFonts w:ascii="Times New Roman" w:hAnsi="Times New Roman" w:cs="Times New Roman"/>
            <w:sz w:val="24"/>
            <w:szCs w:val="24"/>
            <w:rPrChange w:id="8384" w:author="DuyNgo" w:date="2012-08-10T08:15:00Z">
              <w:rPr>
                <w:rFonts w:ascii="Times New Roman" w:hAnsi="Times New Roman" w:cs="Times New Roman"/>
                <w:color w:val="365F91" w:themeColor="accent1" w:themeShade="BF"/>
                <w:sz w:val="24"/>
                <w:szCs w:val="24"/>
              </w:rPr>
            </w:rPrChange>
          </w:rPr>
          <w:t>ProjectEye _UC23 - View Info Use Case</w:t>
        </w:r>
        <w:bookmarkEnd w:id="8381"/>
        <w:bookmarkEnd w:id="8382"/>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8385" w:author="DuyNgo" w:date="2012-08-10T07:43:00Z"/>
          <w:rFonts w:ascii="Times New Roman" w:hAnsi="Times New Roman" w:cs="Times New Roman"/>
          <w:sz w:val="24"/>
          <w:szCs w:val="24"/>
        </w:rPr>
      </w:pPr>
      <w:bookmarkStart w:id="8386" w:name="_Toc327466439"/>
      <w:bookmarkStart w:id="8387" w:name="_Toc332774976"/>
      <w:ins w:id="8388" w:author="DuyNgo" w:date="2012-08-10T07:43:00Z">
        <w:r w:rsidRPr="00657B96">
          <w:rPr>
            <w:rFonts w:ascii="Times New Roman" w:hAnsi="Times New Roman" w:cs="Times New Roman"/>
            <w:sz w:val="24"/>
            <w:szCs w:val="24"/>
            <w:rPrChange w:id="8389" w:author="DuyNgo" w:date="2012-08-10T08:15:00Z">
              <w:rPr>
                <w:rFonts w:ascii="Times New Roman" w:hAnsi="Times New Roman" w:cs="Times New Roman"/>
                <w:color w:val="365F91" w:themeColor="accent1" w:themeShade="BF"/>
                <w:sz w:val="24"/>
                <w:szCs w:val="24"/>
              </w:rPr>
            </w:rPrChange>
          </w:rPr>
          <w:t>Class Diagram</w:t>
        </w:r>
        <w:bookmarkEnd w:id="8386"/>
        <w:bookmarkEnd w:id="8387"/>
        <w:r w:rsidRPr="00657B96">
          <w:rPr>
            <w:rFonts w:ascii="Times New Roman" w:hAnsi="Times New Roman" w:cs="Times New Roman"/>
            <w:sz w:val="24"/>
            <w:szCs w:val="24"/>
            <w:rPrChange w:id="8390"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ind w:firstLine="810"/>
        <w:rPr>
          <w:ins w:id="8391" w:author="DuyNgo" w:date="2012-08-10T07:43:00Z"/>
          <w:rFonts w:ascii="Times New Roman" w:hAnsi="Times New Roman" w:cs="Times New Roman"/>
          <w:sz w:val="24"/>
          <w:szCs w:val="24"/>
          <w:rPrChange w:id="8392" w:author="DuyNgo" w:date="2012-08-10T08:15:00Z">
            <w:rPr>
              <w:ins w:id="8393" w:author="DuyNgo" w:date="2012-08-10T07:43:00Z"/>
              <w:rFonts w:ascii="Times New Roman" w:hAnsi="Times New Roman"/>
              <w:sz w:val="24"/>
            </w:rPr>
          </w:rPrChange>
        </w:rPr>
      </w:pPr>
      <w:ins w:id="8394" w:author="DuyNgo" w:date="2012-08-10T07:43:00Z">
        <w:r w:rsidRPr="00657B96">
          <w:rPr>
            <w:rFonts w:ascii="Times New Roman" w:hAnsi="Times New Roman" w:cs="Times New Roman"/>
            <w:sz w:val="24"/>
            <w:szCs w:val="24"/>
            <w:rPrChange w:id="8395" w:author="DuyNgo" w:date="2012-08-10T08:15:00Z">
              <w:rPr>
                <w:rFonts w:ascii="Times New Roman" w:hAnsi="Times New Roman" w:cs="Times New Roman"/>
                <w:sz w:val="24"/>
                <w:szCs w:val="24"/>
              </w:rPr>
            </w:rPrChange>
          </w:rPr>
          <w:object w:dxaOrig="13399" w:dyaOrig="6300">
            <v:shape id="_x0000_i1160" type="#_x0000_t75" style="width:468pt;height:220.2pt" o:ole="">
              <v:imagedata r:id="rId292" o:title=""/>
            </v:shape>
            <o:OLEObject Type="Embed" ProgID="Visio.Drawing.11" ShapeID="_x0000_i1160" DrawAspect="Content" ObjectID="_1406517145" r:id="rId293"/>
          </w:object>
        </w:r>
      </w:ins>
    </w:p>
    <w:p w:rsidR="00771246" w:rsidRPr="00657B96" w:rsidRDefault="00771246" w:rsidP="00771246">
      <w:pPr>
        <w:pStyle w:val="Heading3"/>
        <w:numPr>
          <w:ilvl w:val="2"/>
          <w:numId w:val="92"/>
        </w:numPr>
        <w:tabs>
          <w:tab w:val="clear" w:pos="720"/>
          <w:tab w:val="num" w:pos="810"/>
          <w:tab w:val="left" w:pos="1800"/>
        </w:tabs>
        <w:spacing w:before="240" w:after="120"/>
        <w:ind w:left="810" w:firstLine="0"/>
        <w:rPr>
          <w:ins w:id="8396" w:author="DuyNgo" w:date="2012-08-10T07:43:00Z"/>
          <w:rFonts w:ascii="Times New Roman" w:hAnsi="Times New Roman" w:cs="Times New Roman"/>
          <w:sz w:val="24"/>
          <w:szCs w:val="24"/>
        </w:rPr>
      </w:pPr>
      <w:bookmarkStart w:id="8397" w:name="_Toc327466440"/>
      <w:bookmarkStart w:id="8398" w:name="_Toc332774977"/>
      <w:ins w:id="8399" w:author="DuyNgo" w:date="2012-08-10T07:43:00Z">
        <w:r w:rsidRPr="00657B96">
          <w:rPr>
            <w:rFonts w:ascii="Times New Roman" w:hAnsi="Times New Roman" w:cs="Times New Roman"/>
            <w:sz w:val="24"/>
            <w:szCs w:val="24"/>
            <w:rPrChange w:id="8400" w:author="DuyNgo" w:date="2012-08-10T08:15:00Z">
              <w:rPr>
                <w:rFonts w:ascii="Times New Roman" w:hAnsi="Times New Roman" w:cs="Times New Roman"/>
                <w:color w:val="365F91" w:themeColor="accent1" w:themeShade="BF"/>
                <w:sz w:val="24"/>
                <w:szCs w:val="24"/>
              </w:rPr>
            </w:rPrChange>
          </w:rPr>
          <w:lastRenderedPageBreak/>
          <w:t>Sequence flow</w:t>
        </w:r>
        <w:bookmarkEnd w:id="8397"/>
        <w:bookmarkEnd w:id="8398"/>
        <w:r w:rsidRPr="00657B96">
          <w:rPr>
            <w:rFonts w:ascii="Times New Roman" w:hAnsi="Times New Roman" w:cs="Times New Roman"/>
            <w:sz w:val="24"/>
            <w:szCs w:val="24"/>
            <w:rPrChange w:id="8401" w:author="DuyNgo" w:date="2012-08-10T08:15:00Z">
              <w:rPr>
                <w:rFonts w:ascii="Times New Roman" w:hAnsi="Times New Roman" w:cs="Times New Roman"/>
                <w:color w:val="365F91" w:themeColor="accent1" w:themeShade="BF"/>
                <w:sz w:val="24"/>
                <w:szCs w:val="24"/>
              </w:rPr>
            </w:rPrChange>
          </w:rPr>
          <w:t xml:space="preserve"> </w:t>
        </w:r>
      </w:ins>
    </w:p>
    <w:p w:rsidR="00771246" w:rsidRPr="00657B96" w:rsidRDefault="00771246" w:rsidP="00771246">
      <w:pPr>
        <w:rPr>
          <w:ins w:id="8402" w:author="DuyNgo" w:date="2012-08-10T07:43:00Z"/>
          <w:rFonts w:ascii="Times New Roman" w:hAnsi="Times New Roman" w:cs="Times New Roman"/>
          <w:sz w:val="24"/>
          <w:szCs w:val="24"/>
          <w:rPrChange w:id="8403" w:author="DuyNgo" w:date="2012-08-10T08:15:00Z">
            <w:rPr>
              <w:ins w:id="8404" w:author="DuyNgo" w:date="2012-08-10T07:43:00Z"/>
              <w:rFonts w:ascii="Times New Roman" w:hAnsi="Times New Roman"/>
              <w:sz w:val="24"/>
            </w:rPr>
          </w:rPrChange>
        </w:rPr>
      </w:pPr>
      <w:ins w:id="8405" w:author="DuyNgo" w:date="2012-08-10T07:43:00Z">
        <w:r w:rsidRPr="00657B96">
          <w:rPr>
            <w:rFonts w:ascii="Times New Roman" w:hAnsi="Times New Roman" w:cs="Times New Roman"/>
            <w:sz w:val="24"/>
            <w:szCs w:val="24"/>
            <w:rPrChange w:id="8406" w:author="DuyNgo" w:date="2012-08-10T08:15:00Z">
              <w:rPr>
                <w:rFonts w:ascii="Times New Roman" w:hAnsi="Times New Roman" w:cs="Times New Roman"/>
                <w:sz w:val="24"/>
                <w:szCs w:val="24"/>
              </w:rPr>
            </w:rPrChange>
          </w:rPr>
          <w:object w:dxaOrig="13509" w:dyaOrig="5725">
            <v:shape id="_x0000_i1161" type="#_x0000_t75" style="width:467.15pt;height:198.4pt" o:ole="">
              <v:imagedata r:id="rId294" o:title=""/>
            </v:shape>
            <o:OLEObject Type="Embed" ProgID="Visio.Drawing.11" ShapeID="_x0000_i1161" DrawAspect="Content" ObjectID="_1406517146" r:id="rId295"/>
          </w:object>
        </w:r>
      </w:ins>
    </w:p>
    <w:p w:rsidR="00771246" w:rsidRPr="00657B96" w:rsidRDefault="00771246" w:rsidP="00771246">
      <w:pPr>
        <w:pStyle w:val="Heading2"/>
        <w:numPr>
          <w:ilvl w:val="1"/>
          <w:numId w:val="92"/>
        </w:numPr>
        <w:rPr>
          <w:ins w:id="8407" w:author="DuyNgo" w:date="2012-08-10T07:43:00Z"/>
          <w:rFonts w:ascii="Times New Roman" w:hAnsi="Times New Roman" w:cs="Times New Roman"/>
          <w:sz w:val="24"/>
          <w:szCs w:val="24"/>
        </w:rPr>
      </w:pPr>
      <w:bookmarkStart w:id="8408" w:name="_Toc327466441"/>
      <w:bookmarkStart w:id="8409" w:name="_Toc332774978"/>
      <w:ins w:id="8410" w:author="DuyNgo" w:date="2012-08-10T07:43:00Z">
        <w:r w:rsidRPr="00657B96">
          <w:rPr>
            <w:rFonts w:ascii="Times New Roman" w:hAnsi="Times New Roman" w:cs="Times New Roman"/>
            <w:sz w:val="24"/>
            <w:szCs w:val="24"/>
            <w:rPrChange w:id="8411" w:author="DuyNgo" w:date="2012-08-10T08:15:00Z">
              <w:rPr>
                <w:rFonts w:ascii="Times New Roman" w:hAnsi="Times New Roman" w:cs="Times New Roman"/>
                <w:color w:val="365F91" w:themeColor="accent1" w:themeShade="BF"/>
                <w:sz w:val="24"/>
                <w:szCs w:val="24"/>
              </w:rPr>
            </w:rPrChange>
          </w:rPr>
          <w:t>Planner_UC01- Filter Task Use Case</w:t>
        </w:r>
        <w:bookmarkEnd w:id="8408"/>
        <w:bookmarkEnd w:id="8409"/>
      </w:ins>
    </w:p>
    <w:p w:rsidR="00771246" w:rsidRPr="00657B96" w:rsidRDefault="00771246" w:rsidP="00771246">
      <w:pPr>
        <w:pStyle w:val="Heading3"/>
        <w:numPr>
          <w:ilvl w:val="2"/>
          <w:numId w:val="92"/>
        </w:numPr>
        <w:tabs>
          <w:tab w:val="clear" w:pos="720"/>
        </w:tabs>
        <w:spacing w:before="240" w:after="120"/>
        <w:ind w:left="1440"/>
        <w:rPr>
          <w:ins w:id="8412" w:author="DuyNgo" w:date="2012-08-10T07:43:00Z"/>
          <w:rFonts w:ascii="Times New Roman" w:hAnsi="Times New Roman" w:cs="Times New Roman"/>
          <w:sz w:val="24"/>
          <w:szCs w:val="24"/>
        </w:rPr>
      </w:pPr>
      <w:bookmarkStart w:id="8413" w:name="_Toc327466442"/>
      <w:bookmarkStart w:id="8414" w:name="_Toc332774979"/>
      <w:ins w:id="8415" w:author="DuyNgo" w:date="2012-08-10T07:43:00Z">
        <w:r w:rsidRPr="00657B96">
          <w:rPr>
            <w:rFonts w:ascii="Times New Roman" w:hAnsi="Times New Roman" w:cs="Times New Roman"/>
            <w:sz w:val="24"/>
            <w:szCs w:val="24"/>
            <w:rPrChange w:id="8416" w:author="DuyNgo" w:date="2012-08-10T08:15:00Z">
              <w:rPr>
                <w:rFonts w:ascii="Times New Roman" w:hAnsi="Times New Roman" w:cs="Times New Roman"/>
                <w:color w:val="365F91" w:themeColor="accent1" w:themeShade="BF"/>
                <w:sz w:val="24"/>
                <w:szCs w:val="24"/>
              </w:rPr>
            </w:rPrChange>
          </w:rPr>
          <w:t>Class Diagram</w:t>
        </w:r>
        <w:bookmarkEnd w:id="8413"/>
        <w:bookmarkEnd w:id="8414"/>
      </w:ins>
    </w:p>
    <w:p w:rsidR="00771246" w:rsidRPr="00657B96" w:rsidRDefault="00771246" w:rsidP="00771246">
      <w:pPr>
        <w:jc w:val="center"/>
        <w:rPr>
          <w:ins w:id="8417" w:author="DuyNgo" w:date="2012-08-10T07:43:00Z"/>
          <w:rFonts w:ascii="Times New Roman" w:hAnsi="Times New Roman" w:cs="Times New Roman"/>
          <w:sz w:val="24"/>
          <w:szCs w:val="24"/>
          <w:rPrChange w:id="8418" w:author="DuyNgo" w:date="2012-08-10T08:15:00Z">
            <w:rPr>
              <w:ins w:id="8419" w:author="DuyNgo" w:date="2012-08-10T07:43:00Z"/>
              <w:rFonts w:ascii="Times New Roman" w:hAnsi="Times New Roman"/>
              <w:sz w:val="24"/>
            </w:rPr>
          </w:rPrChange>
        </w:rPr>
      </w:pPr>
      <w:ins w:id="8420" w:author="DuyNgo" w:date="2012-08-10T07:43:00Z">
        <w:r w:rsidRPr="00657B96">
          <w:rPr>
            <w:rFonts w:ascii="Times New Roman" w:hAnsi="Times New Roman" w:cs="Times New Roman"/>
            <w:sz w:val="24"/>
            <w:szCs w:val="24"/>
            <w:rPrChange w:id="8421" w:author="DuyNgo" w:date="2012-08-10T08:15:00Z">
              <w:rPr>
                <w:rFonts w:ascii="Times New Roman" w:hAnsi="Times New Roman" w:cs="Times New Roman"/>
                <w:sz w:val="24"/>
                <w:szCs w:val="24"/>
              </w:rPr>
            </w:rPrChange>
          </w:rPr>
          <w:object w:dxaOrig="11162" w:dyaOrig="6448">
            <v:shape id="_x0000_i1162" type="#_x0000_t75" style="width:468pt;height:269.6pt" o:ole="">
              <v:imagedata r:id="rId296" o:title=""/>
            </v:shape>
            <o:OLEObject Type="Embed" ProgID="Visio.Drawing.11" ShapeID="_x0000_i1162" DrawAspect="Content" ObjectID="_1406517147" r:id="rId297"/>
          </w:object>
        </w:r>
      </w:ins>
    </w:p>
    <w:p w:rsidR="00771246" w:rsidRPr="00657B96" w:rsidRDefault="00771246" w:rsidP="00771246">
      <w:pPr>
        <w:pStyle w:val="Heading3"/>
        <w:numPr>
          <w:ilvl w:val="2"/>
          <w:numId w:val="92"/>
        </w:numPr>
        <w:tabs>
          <w:tab w:val="clear" w:pos="720"/>
        </w:tabs>
        <w:spacing w:before="240" w:after="120"/>
        <w:ind w:left="1440"/>
        <w:rPr>
          <w:ins w:id="8422" w:author="DuyNgo" w:date="2012-08-10T07:43:00Z"/>
          <w:rFonts w:ascii="Times New Roman" w:hAnsi="Times New Roman" w:cs="Times New Roman"/>
          <w:sz w:val="24"/>
          <w:szCs w:val="24"/>
        </w:rPr>
      </w:pPr>
      <w:bookmarkStart w:id="8423" w:name="_Toc327466443"/>
      <w:bookmarkStart w:id="8424" w:name="_Toc332774980"/>
      <w:ins w:id="8425" w:author="DuyNgo" w:date="2012-08-10T07:43:00Z">
        <w:r w:rsidRPr="00657B96">
          <w:rPr>
            <w:rFonts w:ascii="Times New Roman" w:hAnsi="Times New Roman" w:cs="Times New Roman"/>
            <w:sz w:val="24"/>
            <w:szCs w:val="24"/>
            <w:rPrChange w:id="8426" w:author="DuyNgo" w:date="2012-08-10T08:15:00Z">
              <w:rPr>
                <w:rFonts w:ascii="Times New Roman" w:hAnsi="Times New Roman" w:cs="Times New Roman"/>
                <w:color w:val="365F91" w:themeColor="accent1" w:themeShade="BF"/>
                <w:sz w:val="24"/>
                <w:szCs w:val="24"/>
              </w:rPr>
            </w:rPrChange>
          </w:rPr>
          <w:lastRenderedPageBreak/>
          <w:t>Sequence Flow</w:t>
        </w:r>
        <w:bookmarkEnd w:id="8423"/>
        <w:bookmarkEnd w:id="8424"/>
      </w:ins>
    </w:p>
    <w:p w:rsidR="00771246" w:rsidRPr="00657B96" w:rsidRDefault="00771246" w:rsidP="00771246">
      <w:pPr>
        <w:rPr>
          <w:ins w:id="8427" w:author="DuyNgo" w:date="2012-08-10T07:43:00Z"/>
          <w:rFonts w:ascii="Times New Roman" w:hAnsi="Times New Roman" w:cs="Times New Roman"/>
          <w:sz w:val="24"/>
          <w:szCs w:val="24"/>
          <w:rPrChange w:id="8428" w:author="DuyNgo" w:date="2012-08-10T08:15:00Z">
            <w:rPr>
              <w:ins w:id="8429" w:author="DuyNgo" w:date="2012-08-10T07:43:00Z"/>
              <w:rFonts w:ascii="Times New Roman" w:hAnsi="Times New Roman"/>
              <w:sz w:val="24"/>
            </w:rPr>
          </w:rPrChange>
        </w:rPr>
      </w:pPr>
      <w:ins w:id="8430" w:author="DuyNgo" w:date="2012-08-10T07:43:00Z">
        <w:r w:rsidRPr="00657B96">
          <w:rPr>
            <w:rFonts w:ascii="Times New Roman" w:hAnsi="Times New Roman" w:cs="Times New Roman"/>
            <w:sz w:val="24"/>
            <w:szCs w:val="24"/>
            <w:rPrChange w:id="8431" w:author="DuyNgo" w:date="2012-08-10T08:15:00Z">
              <w:rPr>
                <w:rFonts w:ascii="Times New Roman" w:hAnsi="Times New Roman" w:cs="Times New Roman"/>
                <w:sz w:val="24"/>
                <w:szCs w:val="24"/>
              </w:rPr>
            </w:rPrChange>
          </w:rPr>
          <w:object w:dxaOrig="10684" w:dyaOrig="5800">
            <v:shape id="_x0000_i1163" type="#_x0000_t75" style="width:468pt;height:254.5pt" o:ole="">
              <v:imagedata r:id="rId298" o:title=""/>
            </v:shape>
            <o:OLEObject Type="Embed" ProgID="Visio.Drawing.11" ShapeID="_x0000_i1163" DrawAspect="Content" ObjectID="_1406517148" r:id="rId299"/>
          </w:object>
        </w:r>
      </w:ins>
    </w:p>
    <w:p w:rsidR="00771246" w:rsidRPr="00657B96" w:rsidRDefault="00771246" w:rsidP="00771246">
      <w:pPr>
        <w:pStyle w:val="Heading2"/>
        <w:numPr>
          <w:ilvl w:val="1"/>
          <w:numId w:val="92"/>
        </w:numPr>
        <w:rPr>
          <w:ins w:id="8432" w:author="DuyNgo" w:date="2012-08-10T07:43:00Z"/>
          <w:rFonts w:ascii="Times New Roman" w:hAnsi="Times New Roman" w:cs="Times New Roman"/>
          <w:sz w:val="24"/>
          <w:szCs w:val="24"/>
        </w:rPr>
      </w:pPr>
      <w:bookmarkStart w:id="8433" w:name="_Toc327466444"/>
      <w:bookmarkStart w:id="8434" w:name="_Toc332774981"/>
      <w:ins w:id="8435" w:author="DuyNgo" w:date="2012-08-10T07:43:00Z">
        <w:r w:rsidRPr="00657B96">
          <w:rPr>
            <w:rFonts w:ascii="Times New Roman" w:hAnsi="Times New Roman" w:cs="Times New Roman"/>
            <w:sz w:val="24"/>
            <w:szCs w:val="24"/>
            <w:rPrChange w:id="8436" w:author="DuyNgo" w:date="2012-08-10T08:15:00Z">
              <w:rPr>
                <w:rFonts w:ascii="Times New Roman" w:hAnsi="Times New Roman" w:cs="Times New Roman"/>
                <w:color w:val="365F91" w:themeColor="accent1" w:themeShade="BF"/>
                <w:sz w:val="24"/>
                <w:szCs w:val="24"/>
              </w:rPr>
            </w:rPrChange>
          </w:rPr>
          <w:lastRenderedPageBreak/>
          <w:t>Planner_UC02 - Add Task Use Case</w:t>
        </w:r>
        <w:bookmarkEnd w:id="8433"/>
        <w:bookmarkEnd w:id="8434"/>
      </w:ins>
    </w:p>
    <w:p w:rsidR="00771246" w:rsidRPr="00657B96" w:rsidRDefault="00771246" w:rsidP="00771246">
      <w:pPr>
        <w:pStyle w:val="Heading3"/>
        <w:numPr>
          <w:ilvl w:val="2"/>
          <w:numId w:val="92"/>
        </w:numPr>
        <w:tabs>
          <w:tab w:val="clear" w:pos="720"/>
        </w:tabs>
        <w:spacing w:before="240" w:after="120"/>
        <w:ind w:left="1440"/>
        <w:rPr>
          <w:ins w:id="8437" w:author="DuyNgo" w:date="2012-08-10T07:43:00Z"/>
          <w:rFonts w:ascii="Times New Roman" w:hAnsi="Times New Roman" w:cs="Times New Roman"/>
          <w:sz w:val="24"/>
          <w:szCs w:val="24"/>
        </w:rPr>
      </w:pPr>
      <w:bookmarkStart w:id="8438" w:name="_Toc327466445"/>
      <w:bookmarkStart w:id="8439" w:name="_Toc332774982"/>
      <w:ins w:id="8440" w:author="DuyNgo" w:date="2012-08-10T07:43:00Z">
        <w:r w:rsidRPr="00657B96">
          <w:rPr>
            <w:rFonts w:ascii="Times New Roman" w:hAnsi="Times New Roman" w:cs="Times New Roman"/>
            <w:sz w:val="24"/>
            <w:szCs w:val="24"/>
            <w:rPrChange w:id="8441" w:author="DuyNgo" w:date="2012-08-10T08:15:00Z">
              <w:rPr>
                <w:rFonts w:ascii="Times New Roman" w:hAnsi="Times New Roman" w:cs="Times New Roman"/>
                <w:color w:val="365F91" w:themeColor="accent1" w:themeShade="BF"/>
                <w:sz w:val="24"/>
                <w:szCs w:val="24"/>
              </w:rPr>
            </w:rPrChange>
          </w:rPr>
          <w:t>Class Diagram</w:t>
        </w:r>
        <w:bookmarkEnd w:id="8438"/>
        <w:bookmarkEnd w:id="8439"/>
      </w:ins>
    </w:p>
    <w:p w:rsidR="00771246" w:rsidRPr="00657B96" w:rsidRDefault="00771246" w:rsidP="00771246">
      <w:pPr>
        <w:rPr>
          <w:ins w:id="8442" w:author="DuyNgo" w:date="2012-08-10T07:43:00Z"/>
          <w:rFonts w:ascii="Times New Roman" w:hAnsi="Times New Roman" w:cs="Times New Roman"/>
          <w:sz w:val="24"/>
          <w:szCs w:val="24"/>
          <w:rPrChange w:id="8443" w:author="DuyNgo" w:date="2012-08-10T08:15:00Z">
            <w:rPr>
              <w:ins w:id="8444" w:author="DuyNgo" w:date="2012-08-10T07:43:00Z"/>
              <w:rFonts w:ascii="Times New Roman" w:hAnsi="Times New Roman"/>
              <w:sz w:val="24"/>
            </w:rPr>
          </w:rPrChange>
        </w:rPr>
      </w:pPr>
      <w:ins w:id="8445" w:author="DuyNgo" w:date="2012-08-10T07:43:00Z">
        <w:r w:rsidRPr="00657B96">
          <w:rPr>
            <w:rFonts w:ascii="Times New Roman" w:hAnsi="Times New Roman" w:cs="Times New Roman"/>
            <w:sz w:val="24"/>
            <w:szCs w:val="24"/>
            <w:rPrChange w:id="8446" w:author="DuyNgo" w:date="2012-08-10T08:15:00Z">
              <w:rPr>
                <w:rFonts w:ascii="Times New Roman" w:hAnsi="Times New Roman" w:cs="Times New Roman"/>
                <w:sz w:val="24"/>
                <w:szCs w:val="24"/>
              </w:rPr>
            </w:rPrChange>
          </w:rPr>
          <w:object w:dxaOrig="11685" w:dyaOrig="9513">
            <v:shape id="_x0000_i1164" type="#_x0000_t75" style="width:468pt;height:380.1pt" o:ole="">
              <v:imagedata r:id="rId300" o:title=""/>
            </v:shape>
            <o:OLEObject Type="Embed" ProgID="Visio.Drawing.11" ShapeID="_x0000_i1164" DrawAspect="Content" ObjectID="_1406517149" r:id="rId301"/>
          </w:object>
        </w:r>
      </w:ins>
    </w:p>
    <w:p w:rsidR="00771246" w:rsidRPr="00657B96" w:rsidRDefault="00771246" w:rsidP="00771246">
      <w:pPr>
        <w:pStyle w:val="Heading3"/>
        <w:numPr>
          <w:ilvl w:val="2"/>
          <w:numId w:val="92"/>
        </w:numPr>
        <w:tabs>
          <w:tab w:val="clear" w:pos="720"/>
        </w:tabs>
        <w:spacing w:before="240" w:after="120"/>
        <w:ind w:left="1440"/>
        <w:rPr>
          <w:ins w:id="8447" w:author="DuyNgo" w:date="2012-08-10T07:43:00Z"/>
          <w:rFonts w:ascii="Times New Roman" w:hAnsi="Times New Roman" w:cs="Times New Roman"/>
          <w:sz w:val="24"/>
          <w:szCs w:val="24"/>
        </w:rPr>
      </w:pPr>
      <w:bookmarkStart w:id="8448" w:name="_Toc327466446"/>
      <w:bookmarkStart w:id="8449" w:name="_Toc332774983"/>
      <w:ins w:id="8450" w:author="DuyNgo" w:date="2012-08-10T07:43:00Z">
        <w:r w:rsidRPr="00657B96">
          <w:rPr>
            <w:rFonts w:ascii="Times New Roman" w:hAnsi="Times New Roman" w:cs="Times New Roman"/>
            <w:sz w:val="24"/>
            <w:szCs w:val="24"/>
            <w:rPrChange w:id="8451" w:author="DuyNgo" w:date="2012-08-10T08:15:00Z">
              <w:rPr>
                <w:rFonts w:ascii="Times New Roman" w:hAnsi="Times New Roman" w:cs="Times New Roman"/>
                <w:color w:val="365F91" w:themeColor="accent1" w:themeShade="BF"/>
                <w:sz w:val="24"/>
                <w:szCs w:val="24"/>
              </w:rPr>
            </w:rPrChange>
          </w:rPr>
          <w:lastRenderedPageBreak/>
          <w:t>Sequence Flow</w:t>
        </w:r>
        <w:bookmarkEnd w:id="8448"/>
        <w:bookmarkEnd w:id="8449"/>
      </w:ins>
    </w:p>
    <w:p w:rsidR="00771246" w:rsidRPr="00657B96" w:rsidRDefault="00771246" w:rsidP="00771246">
      <w:pPr>
        <w:rPr>
          <w:ins w:id="8452" w:author="DuyNgo" w:date="2012-08-10T07:43:00Z"/>
          <w:rFonts w:ascii="Times New Roman" w:hAnsi="Times New Roman" w:cs="Times New Roman"/>
          <w:sz w:val="24"/>
          <w:szCs w:val="24"/>
          <w:rPrChange w:id="8453" w:author="DuyNgo" w:date="2012-08-10T08:15:00Z">
            <w:rPr>
              <w:ins w:id="8454" w:author="DuyNgo" w:date="2012-08-10T07:43:00Z"/>
              <w:rFonts w:ascii="Times New Roman" w:hAnsi="Times New Roman"/>
              <w:sz w:val="24"/>
            </w:rPr>
          </w:rPrChange>
        </w:rPr>
      </w:pPr>
      <w:ins w:id="8455" w:author="DuyNgo" w:date="2012-08-10T07:43:00Z">
        <w:r w:rsidRPr="00657B96">
          <w:rPr>
            <w:rFonts w:ascii="Times New Roman" w:hAnsi="Times New Roman" w:cs="Times New Roman"/>
            <w:sz w:val="24"/>
            <w:szCs w:val="24"/>
            <w:rPrChange w:id="8456" w:author="DuyNgo" w:date="2012-08-10T08:15:00Z">
              <w:rPr>
                <w:rFonts w:ascii="Times New Roman" w:hAnsi="Times New Roman" w:cs="Times New Roman"/>
                <w:sz w:val="24"/>
                <w:szCs w:val="24"/>
              </w:rPr>
            </w:rPrChange>
          </w:rPr>
          <w:object w:dxaOrig="11178" w:dyaOrig="5800">
            <v:shape id="_x0000_i1165" type="#_x0000_t75" style="width:468pt;height:241.95pt" o:ole="">
              <v:imagedata r:id="rId302" o:title=""/>
            </v:shape>
            <o:OLEObject Type="Embed" ProgID="Visio.Drawing.11" ShapeID="_x0000_i1165" DrawAspect="Content" ObjectID="_1406517150" r:id="rId303"/>
          </w:object>
        </w:r>
      </w:ins>
    </w:p>
    <w:p w:rsidR="00771246" w:rsidRPr="00657B96" w:rsidRDefault="00771246" w:rsidP="00771246">
      <w:pPr>
        <w:pStyle w:val="Heading2"/>
        <w:numPr>
          <w:ilvl w:val="1"/>
          <w:numId w:val="92"/>
        </w:numPr>
        <w:rPr>
          <w:ins w:id="8457" w:author="DuyNgo" w:date="2012-08-10T07:43:00Z"/>
          <w:rFonts w:ascii="Times New Roman" w:hAnsi="Times New Roman" w:cs="Times New Roman"/>
          <w:sz w:val="24"/>
          <w:szCs w:val="24"/>
        </w:rPr>
      </w:pPr>
      <w:bookmarkStart w:id="8458" w:name="_Toc327466447"/>
      <w:bookmarkStart w:id="8459" w:name="_Toc332774984"/>
      <w:ins w:id="8460" w:author="DuyNgo" w:date="2012-08-10T07:43:00Z">
        <w:r w:rsidRPr="00657B96">
          <w:rPr>
            <w:rFonts w:ascii="Times New Roman" w:hAnsi="Times New Roman" w:cs="Times New Roman"/>
            <w:sz w:val="24"/>
            <w:szCs w:val="24"/>
            <w:rPrChange w:id="8461" w:author="DuyNgo" w:date="2012-08-10T08:15:00Z">
              <w:rPr>
                <w:rFonts w:ascii="Times New Roman" w:hAnsi="Times New Roman" w:cs="Times New Roman"/>
                <w:color w:val="365F91" w:themeColor="accent1" w:themeShade="BF"/>
                <w:sz w:val="24"/>
                <w:szCs w:val="24"/>
              </w:rPr>
            </w:rPrChange>
          </w:rPr>
          <w:lastRenderedPageBreak/>
          <w:t>Planner_UC03 - Update Task Use Case</w:t>
        </w:r>
        <w:bookmarkEnd w:id="8458"/>
        <w:bookmarkEnd w:id="8459"/>
      </w:ins>
    </w:p>
    <w:p w:rsidR="00771246" w:rsidRPr="00657B96" w:rsidRDefault="00771246" w:rsidP="00771246">
      <w:pPr>
        <w:pStyle w:val="Heading3"/>
        <w:numPr>
          <w:ilvl w:val="2"/>
          <w:numId w:val="92"/>
        </w:numPr>
        <w:tabs>
          <w:tab w:val="clear" w:pos="720"/>
        </w:tabs>
        <w:spacing w:before="240" w:after="120"/>
        <w:ind w:left="1440"/>
        <w:rPr>
          <w:ins w:id="8462" w:author="DuyNgo" w:date="2012-08-10T07:43:00Z"/>
          <w:rFonts w:ascii="Times New Roman" w:hAnsi="Times New Roman" w:cs="Times New Roman"/>
          <w:sz w:val="24"/>
          <w:szCs w:val="24"/>
        </w:rPr>
      </w:pPr>
      <w:bookmarkStart w:id="8463" w:name="_Toc327466448"/>
      <w:bookmarkStart w:id="8464" w:name="_Toc332774985"/>
      <w:ins w:id="8465" w:author="DuyNgo" w:date="2012-08-10T07:43:00Z">
        <w:r w:rsidRPr="00657B96">
          <w:rPr>
            <w:rFonts w:ascii="Times New Roman" w:hAnsi="Times New Roman" w:cs="Times New Roman"/>
            <w:sz w:val="24"/>
            <w:szCs w:val="24"/>
            <w:rPrChange w:id="8466" w:author="DuyNgo" w:date="2012-08-10T08:15:00Z">
              <w:rPr>
                <w:rFonts w:ascii="Times New Roman" w:hAnsi="Times New Roman" w:cs="Times New Roman"/>
                <w:color w:val="365F91" w:themeColor="accent1" w:themeShade="BF"/>
                <w:sz w:val="24"/>
                <w:szCs w:val="24"/>
              </w:rPr>
            </w:rPrChange>
          </w:rPr>
          <w:t>Class Diagram</w:t>
        </w:r>
        <w:bookmarkEnd w:id="8463"/>
        <w:bookmarkEnd w:id="8464"/>
      </w:ins>
    </w:p>
    <w:p w:rsidR="00771246" w:rsidRPr="00657B96" w:rsidRDefault="00771246" w:rsidP="00771246">
      <w:pPr>
        <w:rPr>
          <w:ins w:id="8467" w:author="DuyNgo" w:date="2012-08-10T07:43:00Z"/>
          <w:rFonts w:ascii="Times New Roman" w:hAnsi="Times New Roman" w:cs="Times New Roman"/>
          <w:sz w:val="24"/>
          <w:szCs w:val="24"/>
          <w:rPrChange w:id="8468" w:author="DuyNgo" w:date="2012-08-10T08:15:00Z">
            <w:rPr>
              <w:ins w:id="8469" w:author="DuyNgo" w:date="2012-08-10T07:43:00Z"/>
              <w:rFonts w:ascii="Times New Roman" w:hAnsi="Times New Roman"/>
              <w:sz w:val="24"/>
            </w:rPr>
          </w:rPrChange>
        </w:rPr>
      </w:pPr>
      <w:ins w:id="8470" w:author="DuyNgo" w:date="2012-08-10T07:43:00Z">
        <w:r w:rsidRPr="00657B96">
          <w:rPr>
            <w:rFonts w:ascii="Times New Roman" w:hAnsi="Times New Roman" w:cs="Times New Roman"/>
            <w:sz w:val="24"/>
            <w:szCs w:val="24"/>
            <w:rPrChange w:id="8471" w:author="DuyNgo" w:date="2012-08-10T08:15:00Z">
              <w:rPr>
                <w:rFonts w:ascii="Times New Roman" w:hAnsi="Times New Roman" w:cs="Times New Roman"/>
                <w:sz w:val="24"/>
                <w:szCs w:val="24"/>
              </w:rPr>
            </w:rPrChange>
          </w:rPr>
          <w:object w:dxaOrig="11868" w:dyaOrig="9804">
            <v:shape id="_x0000_i1166" type="#_x0000_t75" style="width:467.15pt;height:385.95pt" o:ole="">
              <v:imagedata r:id="rId304" o:title=""/>
            </v:shape>
            <o:OLEObject Type="Embed" ProgID="Visio.Drawing.11" ShapeID="_x0000_i1166" DrawAspect="Content" ObjectID="_1406517151" r:id="rId305"/>
          </w:object>
        </w:r>
      </w:ins>
    </w:p>
    <w:p w:rsidR="00771246" w:rsidRPr="00657B96" w:rsidRDefault="00771246" w:rsidP="00771246">
      <w:pPr>
        <w:pStyle w:val="Heading3"/>
        <w:numPr>
          <w:ilvl w:val="2"/>
          <w:numId w:val="92"/>
        </w:numPr>
        <w:tabs>
          <w:tab w:val="clear" w:pos="720"/>
        </w:tabs>
        <w:spacing w:before="240" w:after="120"/>
        <w:ind w:left="1440"/>
        <w:rPr>
          <w:ins w:id="8472" w:author="DuyNgo" w:date="2012-08-10T07:43:00Z"/>
          <w:rFonts w:ascii="Times New Roman" w:hAnsi="Times New Roman" w:cs="Times New Roman"/>
          <w:sz w:val="24"/>
          <w:szCs w:val="24"/>
        </w:rPr>
      </w:pPr>
      <w:bookmarkStart w:id="8473" w:name="_Toc327466449"/>
      <w:bookmarkStart w:id="8474" w:name="_Toc332774986"/>
      <w:ins w:id="8475" w:author="DuyNgo" w:date="2012-08-10T07:43:00Z">
        <w:r w:rsidRPr="00657B96">
          <w:rPr>
            <w:rFonts w:ascii="Times New Roman" w:hAnsi="Times New Roman" w:cs="Times New Roman"/>
            <w:sz w:val="24"/>
            <w:szCs w:val="24"/>
            <w:rPrChange w:id="8476" w:author="DuyNgo" w:date="2012-08-10T08:15:00Z">
              <w:rPr>
                <w:rFonts w:ascii="Times New Roman" w:hAnsi="Times New Roman" w:cs="Times New Roman"/>
                <w:color w:val="365F91" w:themeColor="accent1" w:themeShade="BF"/>
                <w:sz w:val="24"/>
                <w:szCs w:val="24"/>
              </w:rPr>
            </w:rPrChange>
          </w:rPr>
          <w:lastRenderedPageBreak/>
          <w:t>Sequence Flow</w:t>
        </w:r>
        <w:bookmarkEnd w:id="8473"/>
        <w:bookmarkEnd w:id="8474"/>
      </w:ins>
    </w:p>
    <w:p w:rsidR="00771246" w:rsidRPr="00657B96" w:rsidRDefault="00384AEF" w:rsidP="00771246">
      <w:pPr>
        <w:rPr>
          <w:ins w:id="8477" w:author="DuyNgo" w:date="2012-08-10T07:43:00Z"/>
          <w:rFonts w:ascii="Times New Roman" w:hAnsi="Times New Roman" w:cs="Times New Roman"/>
          <w:sz w:val="24"/>
          <w:szCs w:val="24"/>
          <w:rPrChange w:id="8478" w:author="DuyNgo" w:date="2012-08-10T08:15:00Z">
            <w:rPr>
              <w:ins w:id="8479" w:author="DuyNgo" w:date="2012-08-10T07:43:00Z"/>
              <w:rFonts w:ascii="Times New Roman" w:hAnsi="Times New Roman"/>
              <w:sz w:val="24"/>
            </w:rPr>
          </w:rPrChange>
        </w:rPr>
      </w:pPr>
      <w:ins w:id="8480" w:author="DuyNgo" w:date="2012-08-10T07:43:00Z">
        <w:r w:rsidRPr="00657B96">
          <w:rPr>
            <w:rFonts w:ascii="Times New Roman" w:hAnsi="Times New Roman" w:cs="Times New Roman"/>
            <w:sz w:val="24"/>
            <w:szCs w:val="24"/>
            <w:rPrChange w:id="8481" w:author="DuyNgo" w:date="2012-08-10T08:15:00Z">
              <w:rPr>
                <w:rFonts w:ascii="Times New Roman" w:hAnsi="Times New Roman" w:cs="Times New Roman"/>
                <w:sz w:val="24"/>
                <w:szCs w:val="24"/>
              </w:rPr>
            </w:rPrChange>
          </w:rPr>
          <w:object w:dxaOrig="11280" w:dyaOrig="5800">
            <v:shape id="_x0000_i1167" type="#_x0000_t75" style="width:421.95pt;height:216.85pt" o:ole="">
              <v:imagedata r:id="rId306" o:title=""/>
            </v:shape>
            <o:OLEObject Type="Embed" ProgID="Visio.Drawing.11" ShapeID="_x0000_i1167" DrawAspect="Content" ObjectID="_1406517152" r:id="rId307"/>
          </w:object>
        </w:r>
      </w:ins>
    </w:p>
    <w:p w:rsidR="00771246" w:rsidRPr="00657B96" w:rsidRDefault="00771246" w:rsidP="00771246">
      <w:pPr>
        <w:pStyle w:val="Heading2"/>
        <w:numPr>
          <w:ilvl w:val="1"/>
          <w:numId w:val="92"/>
        </w:numPr>
        <w:rPr>
          <w:ins w:id="8482" w:author="DuyNgo" w:date="2012-08-10T07:43:00Z"/>
          <w:rFonts w:ascii="Times New Roman" w:hAnsi="Times New Roman" w:cs="Times New Roman"/>
          <w:sz w:val="24"/>
          <w:szCs w:val="24"/>
        </w:rPr>
      </w:pPr>
      <w:bookmarkStart w:id="8483" w:name="_Toc327466450"/>
      <w:bookmarkStart w:id="8484" w:name="_Toc332774987"/>
      <w:ins w:id="8485" w:author="DuyNgo" w:date="2012-08-10T07:43:00Z">
        <w:r w:rsidRPr="00657B96">
          <w:rPr>
            <w:rFonts w:ascii="Times New Roman" w:hAnsi="Times New Roman" w:cs="Times New Roman"/>
            <w:sz w:val="24"/>
            <w:szCs w:val="24"/>
            <w:rPrChange w:id="8486" w:author="DuyNgo" w:date="2012-08-10T08:15:00Z">
              <w:rPr>
                <w:rFonts w:ascii="Times New Roman" w:hAnsi="Times New Roman" w:cs="Times New Roman"/>
                <w:color w:val="365F91" w:themeColor="accent1" w:themeShade="BF"/>
                <w:sz w:val="24"/>
                <w:szCs w:val="24"/>
              </w:rPr>
            </w:rPrChange>
          </w:rPr>
          <w:t>Planner_UC04 - Delete Task Use Case</w:t>
        </w:r>
        <w:bookmarkEnd w:id="8483"/>
        <w:bookmarkEnd w:id="8484"/>
      </w:ins>
    </w:p>
    <w:p w:rsidR="00771246" w:rsidRPr="00657B96" w:rsidRDefault="00771246" w:rsidP="00771246">
      <w:pPr>
        <w:pStyle w:val="Heading3"/>
        <w:numPr>
          <w:ilvl w:val="2"/>
          <w:numId w:val="92"/>
        </w:numPr>
        <w:tabs>
          <w:tab w:val="clear" w:pos="720"/>
        </w:tabs>
        <w:spacing w:before="240" w:after="120"/>
        <w:ind w:left="1440"/>
        <w:rPr>
          <w:ins w:id="8487" w:author="DuyNgo" w:date="2012-08-10T07:43:00Z"/>
          <w:rFonts w:ascii="Times New Roman" w:hAnsi="Times New Roman" w:cs="Times New Roman"/>
          <w:sz w:val="24"/>
          <w:szCs w:val="24"/>
        </w:rPr>
      </w:pPr>
      <w:bookmarkStart w:id="8488" w:name="_Toc327466451"/>
      <w:bookmarkStart w:id="8489" w:name="_Toc332774988"/>
      <w:ins w:id="8490" w:author="DuyNgo" w:date="2012-08-10T07:43:00Z">
        <w:r w:rsidRPr="00657B96">
          <w:rPr>
            <w:rFonts w:ascii="Times New Roman" w:hAnsi="Times New Roman" w:cs="Times New Roman"/>
            <w:sz w:val="24"/>
            <w:szCs w:val="24"/>
            <w:rPrChange w:id="8491" w:author="DuyNgo" w:date="2012-08-10T08:15:00Z">
              <w:rPr>
                <w:rFonts w:ascii="Times New Roman" w:hAnsi="Times New Roman" w:cs="Times New Roman"/>
                <w:color w:val="365F91" w:themeColor="accent1" w:themeShade="BF"/>
                <w:sz w:val="24"/>
                <w:szCs w:val="24"/>
              </w:rPr>
            </w:rPrChange>
          </w:rPr>
          <w:t>Class Diagram</w:t>
        </w:r>
        <w:bookmarkEnd w:id="8488"/>
        <w:bookmarkEnd w:id="8489"/>
      </w:ins>
    </w:p>
    <w:p w:rsidR="00771246" w:rsidRPr="00657B96" w:rsidRDefault="00771246" w:rsidP="00771246">
      <w:pPr>
        <w:rPr>
          <w:ins w:id="8492" w:author="DuyNgo" w:date="2012-08-10T07:43:00Z"/>
          <w:rFonts w:ascii="Times New Roman" w:hAnsi="Times New Roman" w:cs="Times New Roman"/>
          <w:sz w:val="24"/>
          <w:szCs w:val="24"/>
          <w:rPrChange w:id="8493" w:author="DuyNgo" w:date="2012-08-10T08:15:00Z">
            <w:rPr>
              <w:ins w:id="8494" w:author="DuyNgo" w:date="2012-08-10T07:43:00Z"/>
              <w:rFonts w:ascii="Times New Roman" w:hAnsi="Times New Roman"/>
              <w:sz w:val="24"/>
            </w:rPr>
          </w:rPrChange>
        </w:rPr>
      </w:pPr>
      <w:ins w:id="8495" w:author="DuyNgo" w:date="2012-08-10T07:43:00Z">
        <w:r w:rsidRPr="00657B96">
          <w:rPr>
            <w:rFonts w:ascii="Times New Roman" w:hAnsi="Times New Roman" w:cs="Times New Roman"/>
            <w:sz w:val="24"/>
            <w:szCs w:val="24"/>
            <w:rPrChange w:id="8496" w:author="DuyNgo" w:date="2012-08-10T08:15:00Z">
              <w:rPr>
                <w:rFonts w:ascii="Times New Roman" w:hAnsi="Times New Roman" w:cs="Times New Roman"/>
                <w:sz w:val="24"/>
                <w:szCs w:val="24"/>
              </w:rPr>
            </w:rPrChange>
          </w:rPr>
          <w:object w:dxaOrig="11882" w:dyaOrig="6345">
            <v:shape id="_x0000_i1168" type="#_x0000_t75" style="width:467.15pt;height:248.65pt" o:ole="">
              <v:imagedata r:id="rId308" o:title=""/>
            </v:shape>
            <o:OLEObject Type="Embed" ProgID="Visio.Drawing.11" ShapeID="_x0000_i1168" DrawAspect="Content" ObjectID="_1406517153" r:id="rId309"/>
          </w:object>
        </w:r>
      </w:ins>
    </w:p>
    <w:p w:rsidR="00771246" w:rsidRPr="00657B96" w:rsidRDefault="00771246" w:rsidP="00771246">
      <w:pPr>
        <w:pStyle w:val="Heading3"/>
        <w:numPr>
          <w:ilvl w:val="2"/>
          <w:numId w:val="92"/>
        </w:numPr>
        <w:tabs>
          <w:tab w:val="clear" w:pos="720"/>
        </w:tabs>
        <w:spacing w:before="240" w:after="120"/>
        <w:ind w:left="1440"/>
        <w:rPr>
          <w:ins w:id="8497" w:author="DuyNgo" w:date="2012-08-10T07:43:00Z"/>
          <w:rFonts w:ascii="Times New Roman" w:hAnsi="Times New Roman" w:cs="Times New Roman"/>
          <w:sz w:val="24"/>
          <w:szCs w:val="24"/>
        </w:rPr>
      </w:pPr>
      <w:bookmarkStart w:id="8498" w:name="_Toc327466452"/>
      <w:bookmarkStart w:id="8499" w:name="_Toc332774989"/>
      <w:ins w:id="8500" w:author="DuyNgo" w:date="2012-08-10T07:43:00Z">
        <w:r w:rsidRPr="00657B96">
          <w:rPr>
            <w:rFonts w:ascii="Times New Roman" w:hAnsi="Times New Roman" w:cs="Times New Roman"/>
            <w:sz w:val="24"/>
            <w:szCs w:val="24"/>
            <w:rPrChange w:id="8501" w:author="DuyNgo" w:date="2012-08-10T08:15:00Z">
              <w:rPr>
                <w:rFonts w:ascii="Times New Roman" w:hAnsi="Times New Roman" w:cs="Times New Roman"/>
                <w:color w:val="365F91" w:themeColor="accent1" w:themeShade="BF"/>
                <w:sz w:val="24"/>
                <w:szCs w:val="24"/>
              </w:rPr>
            </w:rPrChange>
          </w:rPr>
          <w:lastRenderedPageBreak/>
          <w:t>Sequence Flow</w:t>
        </w:r>
        <w:bookmarkEnd w:id="8498"/>
        <w:bookmarkEnd w:id="8499"/>
      </w:ins>
    </w:p>
    <w:p w:rsidR="00771246" w:rsidRPr="00657B96" w:rsidRDefault="00771246" w:rsidP="00771246">
      <w:pPr>
        <w:rPr>
          <w:ins w:id="8502" w:author="DuyNgo" w:date="2012-08-10T07:43:00Z"/>
          <w:rFonts w:ascii="Times New Roman" w:hAnsi="Times New Roman" w:cs="Times New Roman"/>
          <w:sz w:val="24"/>
          <w:szCs w:val="24"/>
          <w:rPrChange w:id="8503" w:author="DuyNgo" w:date="2012-08-10T08:15:00Z">
            <w:rPr>
              <w:ins w:id="8504" w:author="DuyNgo" w:date="2012-08-10T07:43:00Z"/>
              <w:rFonts w:ascii="Times New Roman" w:hAnsi="Times New Roman"/>
              <w:sz w:val="24"/>
            </w:rPr>
          </w:rPrChange>
        </w:rPr>
      </w:pPr>
      <w:ins w:id="8505" w:author="DuyNgo" w:date="2012-08-10T07:43:00Z">
        <w:r w:rsidRPr="00657B96">
          <w:rPr>
            <w:rFonts w:ascii="Times New Roman" w:hAnsi="Times New Roman" w:cs="Times New Roman"/>
            <w:sz w:val="24"/>
            <w:szCs w:val="24"/>
            <w:rPrChange w:id="8506" w:author="DuyNgo" w:date="2012-08-10T08:15:00Z">
              <w:rPr>
                <w:rFonts w:ascii="Times New Roman" w:hAnsi="Times New Roman" w:cs="Times New Roman"/>
                <w:sz w:val="24"/>
                <w:szCs w:val="24"/>
              </w:rPr>
            </w:rPrChange>
          </w:rPr>
          <w:object w:dxaOrig="11178" w:dyaOrig="5800">
            <v:shape id="_x0000_i1169" type="#_x0000_t75" style="width:468pt;height:241.95pt" o:ole="">
              <v:imagedata r:id="rId310" o:title=""/>
            </v:shape>
            <o:OLEObject Type="Embed" ProgID="Visio.Drawing.11" ShapeID="_x0000_i1169" DrawAspect="Content" ObjectID="_1406517154" r:id="rId311"/>
          </w:object>
        </w:r>
      </w:ins>
    </w:p>
    <w:p w:rsidR="00771246" w:rsidRPr="00657B96" w:rsidRDefault="00771246" w:rsidP="00771246">
      <w:pPr>
        <w:pStyle w:val="Heading2"/>
        <w:numPr>
          <w:ilvl w:val="1"/>
          <w:numId w:val="92"/>
        </w:numPr>
        <w:rPr>
          <w:ins w:id="8507" w:author="DuyNgo" w:date="2012-08-10T07:43:00Z"/>
          <w:rFonts w:ascii="Times New Roman" w:hAnsi="Times New Roman" w:cs="Times New Roman"/>
          <w:sz w:val="24"/>
          <w:szCs w:val="24"/>
        </w:rPr>
      </w:pPr>
      <w:bookmarkStart w:id="8508" w:name="_Toc327466453"/>
      <w:bookmarkStart w:id="8509" w:name="_Toc332774990"/>
      <w:ins w:id="8510" w:author="DuyNgo" w:date="2012-08-10T07:43:00Z">
        <w:r w:rsidRPr="00657B96">
          <w:rPr>
            <w:rFonts w:ascii="Times New Roman" w:hAnsi="Times New Roman" w:cs="Times New Roman"/>
            <w:sz w:val="24"/>
            <w:szCs w:val="24"/>
            <w:rPrChange w:id="8511" w:author="DuyNgo" w:date="2012-08-10T08:15:00Z">
              <w:rPr>
                <w:rFonts w:ascii="Times New Roman" w:hAnsi="Times New Roman" w:cs="Times New Roman"/>
                <w:color w:val="365F91" w:themeColor="accent1" w:themeShade="BF"/>
                <w:sz w:val="24"/>
                <w:szCs w:val="24"/>
              </w:rPr>
            </w:rPrChange>
          </w:rPr>
          <w:t>Planner_UC05 - Import Task Use Case</w:t>
        </w:r>
        <w:bookmarkEnd w:id="8508"/>
        <w:bookmarkEnd w:id="8509"/>
      </w:ins>
    </w:p>
    <w:p w:rsidR="00771246" w:rsidRPr="00657B96" w:rsidRDefault="00771246" w:rsidP="00771246">
      <w:pPr>
        <w:pStyle w:val="Heading3"/>
        <w:numPr>
          <w:ilvl w:val="2"/>
          <w:numId w:val="92"/>
        </w:numPr>
        <w:tabs>
          <w:tab w:val="clear" w:pos="720"/>
        </w:tabs>
        <w:spacing w:before="240" w:after="120"/>
        <w:ind w:left="1440"/>
        <w:rPr>
          <w:ins w:id="8512" w:author="DuyNgo" w:date="2012-08-10T07:43:00Z"/>
          <w:rFonts w:ascii="Times New Roman" w:hAnsi="Times New Roman" w:cs="Times New Roman"/>
          <w:sz w:val="24"/>
          <w:szCs w:val="24"/>
        </w:rPr>
      </w:pPr>
      <w:bookmarkStart w:id="8513" w:name="_Toc327466454"/>
      <w:bookmarkStart w:id="8514" w:name="_Toc332774991"/>
      <w:ins w:id="8515" w:author="DuyNgo" w:date="2012-08-10T07:43:00Z">
        <w:r w:rsidRPr="00657B96">
          <w:rPr>
            <w:rFonts w:ascii="Times New Roman" w:hAnsi="Times New Roman" w:cs="Times New Roman"/>
            <w:sz w:val="24"/>
            <w:szCs w:val="24"/>
            <w:rPrChange w:id="8516" w:author="DuyNgo" w:date="2012-08-10T08:15:00Z">
              <w:rPr>
                <w:rFonts w:ascii="Times New Roman" w:hAnsi="Times New Roman" w:cs="Times New Roman"/>
                <w:color w:val="365F91" w:themeColor="accent1" w:themeShade="BF"/>
                <w:sz w:val="24"/>
                <w:szCs w:val="24"/>
              </w:rPr>
            </w:rPrChange>
          </w:rPr>
          <w:t>Class Diagram</w:t>
        </w:r>
        <w:bookmarkEnd w:id="8513"/>
        <w:bookmarkEnd w:id="8514"/>
      </w:ins>
    </w:p>
    <w:p w:rsidR="00771246" w:rsidRPr="00657B96" w:rsidRDefault="00771246" w:rsidP="00771246">
      <w:pPr>
        <w:rPr>
          <w:ins w:id="8517" w:author="DuyNgo" w:date="2012-08-10T07:43:00Z"/>
          <w:rFonts w:ascii="Times New Roman" w:hAnsi="Times New Roman" w:cs="Times New Roman"/>
          <w:sz w:val="24"/>
          <w:szCs w:val="24"/>
          <w:rPrChange w:id="8518" w:author="DuyNgo" w:date="2012-08-10T08:15:00Z">
            <w:rPr>
              <w:ins w:id="8519" w:author="DuyNgo" w:date="2012-08-10T07:43:00Z"/>
              <w:rFonts w:ascii="Times New Roman" w:hAnsi="Times New Roman"/>
              <w:sz w:val="24"/>
            </w:rPr>
          </w:rPrChange>
        </w:rPr>
      </w:pPr>
      <w:ins w:id="8520" w:author="DuyNgo" w:date="2012-08-10T07:43:00Z">
        <w:r w:rsidRPr="00657B96">
          <w:rPr>
            <w:rFonts w:ascii="Times New Roman" w:hAnsi="Times New Roman" w:cs="Times New Roman"/>
            <w:sz w:val="24"/>
            <w:szCs w:val="24"/>
            <w:rPrChange w:id="8521" w:author="DuyNgo" w:date="2012-08-10T08:15:00Z">
              <w:rPr>
                <w:rFonts w:ascii="Times New Roman" w:hAnsi="Times New Roman" w:cs="Times New Roman"/>
                <w:sz w:val="24"/>
                <w:szCs w:val="24"/>
              </w:rPr>
            </w:rPrChange>
          </w:rPr>
          <w:object w:dxaOrig="11652" w:dyaOrig="6405">
            <v:shape id="_x0000_i1170" type="#_x0000_t75" style="width:468pt;height:256.2pt" o:ole="">
              <v:imagedata r:id="rId312" o:title=""/>
            </v:shape>
            <o:OLEObject Type="Embed" ProgID="Visio.Drawing.11" ShapeID="_x0000_i1170" DrawAspect="Content" ObjectID="_1406517155" r:id="rId313"/>
          </w:object>
        </w:r>
      </w:ins>
    </w:p>
    <w:p w:rsidR="00771246" w:rsidRPr="00657B96" w:rsidRDefault="00771246" w:rsidP="00771246">
      <w:pPr>
        <w:pStyle w:val="Heading3"/>
        <w:numPr>
          <w:ilvl w:val="2"/>
          <w:numId w:val="92"/>
        </w:numPr>
        <w:tabs>
          <w:tab w:val="clear" w:pos="720"/>
        </w:tabs>
        <w:spacing w:before="240" w:after="120"/>
        <w:ind w:left="1440"/>
        <w:rPr>
          <w:ins w:id="8522" w:author="DuyNgo" w:date="2012-08-10T07:43:00Z"/>
          <w:rFonts w:ascii="Times New Roman" w:hAnsi="Times New Roman" w:cs="Times New Roman"/>
          <w:sz w:val="24"/>
          <w:szCs w:val="24"/>
        </w:rPr>
      </w:pPr>
      <w:bookmarkStart w:id="8523" w:name="_Toc327466455"/>
      <w:bookmarkStart w:id="8524" w:name="_Toc332774992"/>
      <w:ins w:id="8525" w:author="DuyNgo" w:date="2012-08-10T07:43:00Z">
        <w:r w:rsidRPr="00657B96">
          <w:rPr>
            <w:rFonts w:ascii="Times New Roman" w:hAnsi="Times New Roman" w:cs="Times New Roman"/>
            <w:sz w:val="24"/>
            <w:szCs w:val="24"/>
            <w:rPrChange w:id="8526" w:author="DuyNgo" w:date="2012-08-10T08:15:00Z">
              <w:rPr>
                <w:rFonts w:ascii="Times New Roman" w:hAnsi="Times New Roman" w:cs="Times New Roman"/>
                <w:color w:val="365F91" w:themeColor="accent1" w:themeShade="BF"/>
                <w:sz w:val="24"/>
                <w:szCs w:val="24"/>
              </w:rPr>
            </w:rPrChange>
          </w:rPr>
          <w:lastRenderedPageBreak/>
          <w:t>Sequence Flow</w:t>
        </w:r>
        <w:bookmarkEnd w:id="8523"/>
        <w:bookmarkEnd w:id="8524"/>
      </w:ins>
    </w:p>
    <w:p w:rsidR="00771246" w:rsidRPr="00657B96" w:rsidRDefault="00771246" w:rsidP="00771246">
      <w:pPr>
        <w:rPr>
          <w:ins w:id="8527" w:author="DuyNgo" w:date="2012-08-10T07:43:00Z"/>
          <w:rFonts w:ascii="Times New Roman" w:hAnsi="Times New Roman" w:cs="Times New Roman"/>
          <w:sz w:val="24"/>
          <w:szCs w:val="24"/>
          <w:rPrChange w:id="8528" w:author="DuyNgo" w:date="2012-08-10T08:15:00Z">
            <w:rPr>
              <w:ins w:id="8529" w:author="DuyNgo" w:date="2012-08-10T07:43:00Z"/>
              <w:rFonts w:ascii="Times New Roman" w:hAnsi="Times New Roman"/>
              <w:sz w:val="24"/>
            </w:rPr>
          </w:rPrChange>
        </w:rPr>
      </w:pPr>
      <w:ins w:id="8530" w:author="DuyNgo" w:date="2012-08-10T07:43:00Z">
        <w:r w:rsidRPr="00657B96">
          <w:rPr>
            <w:rFonts w:ascii="Times New Roman" w:hAnsi="Times New Roman" w:cs="Times New Roman"/>
            <w:sz w:val="24"/>
            <w:szCs w:val="24"/>
            <w:rPrChange w:id="8531" w:author="DuyNgo" w:date="2012-08-10T08:15:00Z">
              <w:rPr>
                <w:rFonts w:ascii="Times New Roman" w:hAnsi="Times New Roman" w:cs="Times New Roman"/>
                <w:sz w:val="24"/>
                <w:szCs w:val="24"/>
              </w:rPr>
            </w:rPrChange>
          </w:rPr>
          <w:object w:dxaOrig="11178" w:dyaOrig="5800">
            <v:shape id="_x0000_i1171" type="#_x0000_t75" style="width:468pt;height:241.95pt" o:ole="">
              <v:imagedata r:id="rId314" o:title=""/>
            </v:shape>
            <o:OLEObject Type="Embed" ProgID="Visio.Drawing.11" ShapeID="_x0000_i1171" DrawAspect="Content" ObjectID="_1406517156" r:id="rId315"/>
          </w:object>
        </w:r>
      </w:ins>
    </w:p>
    <w:p w:rsidR="00771246" w:rsidRPr="00657B96" w:rsidRDefault="00771246" w:rsidP="00771246">
      <w:pPr>
        <w:pStyle w:val="Heading2"/>
        <w:numPr>
          <w:ilvl w:val="1"/>
          <w:numId w:val="92"/>
        </w:numPr>
        <w:rPr>
          <w:ins w:id="8532" w:author="DuyNgo" w:date="2012-08-10T07:43:00Z"/>
          <w:rFonts w:ascii="Times New Roman" w:hAnsi="Times New Roman" w:cs="Times New Roman"/>
          <w:sz w:val="24"/>
          <w:szCs w:val="24"/>
        </w:rPr>
      </w:pPr>
      <w:bookmarkStart w:id="8533" w:name="_Toc327466456"/>
      <w:bookmarkStart w:id="8534" w:name="_Toc332774993"/>
      <w:ins w:id="8535" w:author="DuyNgo" w:date="2012-08-10T07:43:00Z">
        <w:r w:rsidRPr="00657B96">
          <w:rPr>
            <w:rFonts w:ascii="Times New Roman" w:hAnsi="Times New Roman" w:cs="Times New Roman"/>
            <w:sz w:val="24"/>
            <w:szCs w:val="24"/>
            <w:rPrChange w:id="8536" w:author="DuyNgo" w:date="2012-08-10T08:15:00Z">
              <w:rPr>
                <w:rFonts w:ascii="Times New Roman" w:hAnsi="Times New Roman" w:cs="Times New Roman"/>
                <w:color w:val="365F91" w:themeColor="accent1" w:themeShade="BF"/>
                <w:sz w:val="24"/>
                <w:szCs w:val="24"/>
              </w:rPr>
            </w:rPrChange>
          </w:rPr>
          <w:t>Dashboard _UC01 - Filter Project Use Case</w:t>
        </w:r>
        <w:bookmarkEnd w:id="8533"/>
        <w:bookmarkEnd w:id="8534"/>
      </w:ins>
    </w:p>
    <w:p w:rsidR="00771246" w:rsidRPr="00657B96" w:rsidRDefault="00771246" w:rsidP="00771246">
      <w:pPr>
        <w:pStyle w:val="Heading3"/>
        <w:numPr>
          <w:ilvl w:val="2"/>
          <w:numId w:val="92"/>
        </w:numPr>
        <w:tabs>
          <w:tab w:val="clear" w:pos="720"/>
        </w:tabs>
        <w:spacing w:before="240" w:after="120"/>
        <w:ind w:left="1440"/>
        <w:rPr>
          <w:ins w:id="8537" w:author="DuyNgo" w:date="2012-08-10T07:43:00Z"/>
          <w:rFonts w:ascii="Times New Roman" w:hAnsi="Times New Roman" w:cs="Times New Roman"/>
          <w:sz w:val="24"/>
          <w:szCs w:val="24"/>
        </w:rPr>
      </w:pPr>
      <w:bookmarkStart w:id="8538" w:name="_Toc327466457"/>
      <w:bookmarkStart w:id="8539" w:name="_Toc332774994"/>
      <w:ins w:id="8540" w:author="DuyNgo" w:date="2012-08-10T07:43:00Z">
        <w:r w:rsidRPr="00657B96">
          <w:rPr>
            <w:rFonts w:ascii="Times New Roman" w:hAnsi="Times New Roman" w:cs="Times New Roman"/>
            <w:sz w:val="24"/>
            <w:szCs w:val="24"/>
            <w:rPrChange w:id="8541" w:author="DuyNgo" w:date="2012-08-10T08:15:00Z">
              <w:rPr>
                <w:rFonts w:ascii="Times New Roman" w:hAnsi="Times New Roman" w:cs="Times New Roman"/>
                <w:color w:val="365F91" w:themeColor="accent1" w:themeShade="BF"/>
                <w:sz w:val="24"/>
                <w:szCs w:val="24"/>
              </w:rPr>
            </w:rPrChange>
          </w:rPr>
          <w:t>Class Diagram</w:t>
        </w:r>
        <w:bookmarkEnd w:id="8538"/>
        <w:bookmarkEnd w:id="8539"/>
      </w:ins>
    </w:p>
    <w:p w:rsidR="00771246" w:rsidRPr="00657B96" w:rsidRDefault="00771246" w:rsidP="00771246">
      <w:pPr>
        <w:rPr>
          <w:ins w:id="8542" w:author="DuyNgo" w:date="2012-08-10T07:43:00Z"/>
          <w:rFonts w:ascii="Times New Roman" w:hAnsi="Times New Roman" w:cs="Times New Roman"/>
          <w:sz w:val="24"/>
          <w:szCs w:val="24"/>
          <w:rPrChange w:id="8543" w:author="DuyNgo" w:date="2012-08-10T08:15:00Z">
            <w:rPr>
              <w:ins w:id="8544" w:author="DuyNgo" w:date="2012-08-10T07:43:00Z"/>
              <w:rFonts w:ascii="Times New Roman" w:hAnsi="Times New Roman"/>
              <w:sz w:val="24"/>
            </w:rPr>
          </w:rPrChange>
        </w:rPr>
      </w:pPr>
      <w:ins w:id="8545" w:author="DuyNgo" w:date="2012-08-10T07:43:00Z">
        <w:r w:rsidRPr="00657B96">
          <w:rPr>
            <w:rFonts w:ascii="Times New Roman" w:hAnsi="Times New Roman" w:cs="Times New Roman"/>
            <w:sz w:val="24"/>
            <w:szCs w:val="24"/>
            <w:rPrChange w:id="8546" w:author="DuyNgo" w:date="2012-08-10T08:15:00Z">
              <w:rPr>
                <w:rFonts w:ascii="Times New Roman" w:hAnsi="Times New Roman" w:cs="Times New Roman"/>
                <w:sz w:val="24"/>
                <w:szCs w:val="24"/>
              </w:rPr>
            </w:rPrChange>
          </w:rPr>
          <w:object w:dxaOrig="12120" w:dyaOrig="8277">
            <v:shape id="_x0000_i1172" type="#_x0000_t75" style="width:468pt;height:320.65pt" o:ole="">
              <v:imagedata r:id="rId316" o:title=""/>
            </v:shape>
            <o:OLEObject Type="Embed" ProgID="Visio.Drawing.11" ShapeID="_x0000_i1172" DrawAspect="Content" ObjectID="_1406517157" r:id="rId317"/>
          </w:object>
        </w:r>
      </w:ins>
    </w:p>
    <w:p w:rsidR="00771246" w:rsidRPr="00657B96" w:rsidRDefault="00771246" w:rsidP="00771246">
      <w:pPr>
        <w:pStyle w:val="Heading3"/>
        <w:numPr>
          <w:ilvl w:val="2"/>
          <w:numId w:val="92"/>
        </w:numPr>
        <w:tabs>
          <w:tab w:val="clear" w:pos="720"/>
        </w:tabs>
        <w:spacing w:before="240" w:after="120"/>
        <w:ind w:left="1440"/>
        <w:rPr>
          <w:ins w:id="8547" w:author="DuyNgo" w:date="2012-08-10T07:43:00Z"/>
          <w:rFonts w:ascii="Times New Roman" w:hAnsi="Times New Roman" w:cs="Times New Roman"/>
          <w:sz w:val="24"/>
          <w:szCs w:val="24"/>
        </w:rPr>
      </w:pPr>
      <w:bookmarkStart w:id="8548" w:name="_Toc327466458"/>
      <w:bookmarkStart w:id="8549" w:name="_Toc332774995"/>
      <w:ins w:id="8550" w:author="DuyNgo" w:date="2012-08-10T07:43:00Z">
        <w:r w:rsidRPr="00657B96">
          <w:rPr>
            <w:rFonts w:ascii="Times New Roman" w:hAnsi="Times New Roman" w:cs="Times New Roman"/>
            <w:sz w:val="24"/>
            <w:szCs w:val="24"/>
            <w:rPrChange w:id="8551" w:author="DuyNgo" w:date="2012-08-10T08:15:00Z">
              <w:rPr>
                <w:rFonts w:ascii="Times New Roman" w:hAnsi="Times New Roman" w:cs="Times New Roman"/>
                <w:color w:val="365F91" w:themeColor="accent1" w:themeShade="BF"/>
                <w:sz w:val="24"/>
                <w:szCs w:val="24"/>
              </w:rPr>
            </w:rPrChange>
          </w:rPr>
          <w:lastRenderedPageBreak/>
          <w:t>Sequence Flow</w:t>
        </w:r>
        <w:bookmarkEnd w:id="8548"/>
        <w:bookmarkEnd w:id="8549"/>
      </w:ins>
    </w:p>
    <w:p w:rsidR="00771246" w:rsidRPr="00657B96" w:rsidRDefault="00771246" w:rsidP="00771246">
      <w:pPr>
        <w:rPr>
          <w:ins w:id="8552" w:author="DuyNgo" w:date="2012-08-10T07:43:00Z"/>
          <w:rFonts w:ascii="Times New Roman" w:hAnsi="Times New Roman" w:cs="Times New Roman"/>
          <w:sz w:val="24"/>
          <w:szCs w:val="24"/>
          <w:rPrChange w:id="8553" w:author="DuyNgo" w:date="2012-08-10T08:15:00Z">
            <w:rPr>
              <w:ins w:id="8554" w:author="DuyNgo" w:date="2012-08-10T07:43:00Z"/>
              <w:rFonts w:ascii="Times New Roman" w:hAnsi="Times New Roman"/>
              <w:sz w:val="24"/>
            </w:rPr>
          </w:rPrChange>
        </w:rPr>
      </w:pPr>
      <w:ins w:id="8555" w:author="DuyNgo" w:date="2012-08-10T07:43:00Z">
        <w:r w:rsidRPr="00657B96">
          <w:rPr>
            <w:rFonts w:ascii="Times New Roman" w:hAnsi="Times New Roman" w:cs="Times New Roman"/>
            <w:sz w:val="24"/>
            <w:szCs w:val="24"/>
            <w:rPrChange w:id="8556" w:author="DuyNgo" w:date="2012-08-10T08:15:00Z">
              <w:rPr>
                <w:rFonts w:ascii="Times New Roman" w:hAnsi="Times New Roman" w:cs="Times New Roman"/>
                <w:sz w:val="24"/>
                <w:szCs w:val="24"/>
              </w:rPr>
            </w:rPrChange>
          </w:rPr>
          <w:object w:dxaOrig="10684" w:dyaOrig="5800">
            <v:shape id="_x0000_i1173" type="#_x0000_t75" style="width:468pt;height:254.5pt" o:ole="">
              <v:imagedata r:id="rId318" o:title=""/>
            </v:shape>
            <o:OLEObject Type="Embed" ProgID="Visio.Drawing.11" ShapeID="_x0000_i1173" DrawAspect="Content" ObjectID="_1406517158" r:id="rId319"/>
          </w:object>
        </w:r>
      </w:ins>
    </w:p>
    <w:p w:rsidR="00771246" w:rsidRPr="00657B96" w:rsidRDefault="00771246" w:rsidP="00771246">
      <w:pPr>
        <w:pStyle w:val="Heading2"/>
        <w:numPr>
          <w:ilvl w:val="1"/>
          <w:numId w:val="92"/>
        </w:numPr>
        <w:rPr>
          <w:ins w:id="8557" w:author="DuyNgo" w:date="2012-08-10T07:43:00Z"/>
          <w:rFonts w:ascii="Times New Roman" w:hAnsi="Times New Roman" w:cs="Times New Roman"/>
          <w:sz w:val="24"/>
          <w:szCs w:val="24"/>
        </w:rPr>
      </w:pPr>
      <w:bookmarkStart w:id="8558" w:name="_Toc327466459"/>
      <w:bookmarkStart w:id="8559" w:name="_Toc332774996"/>
      <w:ins w:id="8560" w:author="DuyNgo" w:date="2012-08-10T07:43:00Z">
        <w:r w:rsidRPr="00657B96">
          <w:rPr>
            <w:rFonts w:ascii="Times New Roman" w:hAnsi="Times New Roman" w:cs="Times New Roman"/>
            <w:sz w:val="24"/>
            <w:szCs w:val="24"/>
            <w:rPrChange w:id="8561" w:author="DuyNgo" w:date="2012-08-10T08:15:00Z">
              <w:rPr>
                <w:rFonts w:ascii="Times New Roman" w:hAnsi="Times New Roman" w:cs="Times New Roman"/>
                <w:color w:val="365F91" w:themeColor="accent1" w:themeShade="BF"/>
                <w:sz w:val="24"/>
                <w:szCs w:val="24"/>
              </w:rPr>
            </w:rPrChange>
          </w:rPr>
          <w:t>Dashboard _UC02 - Export Dashboard Use Case</w:t>
        </w:r>
        <w:bookmarkEnd w:id="8558"/>
        <w:bookmarkEnd w:id="8559"/>
      </w:ins>
    </w:p>
    <w:p w:rsidR="00771246" w:rsidRPr="00657B96" w:rsidRDefault="00771246" w:rsidP="00771246">
      <w:pPr>
        <w:pStyle w:val="Heading3"/>
        <w:numPr>
          <w:ilvl w:val="2"/>
          <w:numId w:val="92"/>
        </w:numPr>
        <w:tabs>
          <w:tab w:val="clear" w:pos="720"/>
        </w:tabs>
        <w:spacing w:before="240" w:after="120"/>
        <w:ind w:left="1440"/>
        <w:rPr>
          <w:ins w:id="8562" w:author="DuyNgo" w:date="2012-08-10T07:43:00Z"/>
          <w:rFonts w:ascii="Times New Roman" w:hAnsi="Times New Roman" w:cs="Times New Roman"/>
          <w:sz w:val="24"/>
          <w:szCs w:val="24"/>
        </w:rPr>
      </w:pPr>
      <w:bookmarkStart w:id="8563" w:name="_Toc327466460"/>
      <w:bookmarkStart w:id="8564" w:name="_Toc332774997"/>
      <w:ins w:id="8565" w:author="DuyNgo" w:date="2012-08-10T07:43:00Z">
        <w:r w:rsidRPr="00657B96">
          <w:rPr>
            <w:rFonts w:ascii="Times New Roman" w:hAnsi="Times New Roman" w:cs="Times New Roman"/>
            <w:sz w:val="24"/>
            <w:szCs w:val="24"/>
            <w:rPrChange w:id="8566" w:author="DuyNgo" w:date="2012-08-10T08:15:00Z">
              <w:rPr>
                <w:rFonts w:ascii="Times New Roman" w:hAnsi="Times New Roman" w:cs="Times New Roman"/>
                <w:color w:val="365F91" w:themeColor="accent1" w:themeShade="BF"/>
                <w:sz w:val="24"/>
                <w:szCs w:val="24"/>
              </w:rPr>
            </w:rPrChange>
          </w:rPr>
          <w:t>Class Diagram</w:t>
        </w:r>
        <w:bookmarkEnd w:id="8563"/>
        <w:bookmarkEnd w:id="8564"/>
      </w:ins>
    </w:p>
    <w:p w:rsidR="00771246" w:rsidRPr="00657B96" w:rsidRDefault="00771246" w:rsidP="00771246">
      <w:pPr>
        <w:rPr>
          <w:ins w:id="8567" w:author="DuyNgo" w:date="2012-08-10T07:43:00Z"/>
          <w:rFonts w:ascii="Times New Roman" w:hAnsi="Times New Roman" w:cs="Times New Roman"/>
          <w:sz w:val="24"/>
          <w:szCs w:val="24"/>
          <w:rPrChange w:id="8568" w:author="DuyNgo" w:date="2012-08-10T08:15:00Z">
            <w:rPr>
              <w:ins w:id="8569" w:author="DuyNgo" w:date="2012-08-10T07:43:00Z"/>
              <w:rFonts w:ascii="Times New Roman" w:hAnsi="Times New Roman"/>
              <w:sz w:val="24"/>
            </w:rPr>
          </w:rPrChange>
        </w:rPr>
      </w:pPr>
      <w:ins w:id="8570" w:author="DuyNgo" w:date="2012-08-10T07:43:00Z">
        <w:r w:rsidRPr="00657B96">
          <w:rPr>
            <w:rFonts w:ascii="Times New Roman" w:hAnsi="Times New Roman" w:cs="Times New Roman"/>
            <w:sz w:val="24"/>
            <w:szCs w:val="24"/>
            <w:rPrChange w:id="8571" w:author="DuyNgo" w:date="2012-08-10T08:15:00Z">
              <w:rPr>
                <w:rFonts w:ascii="Times New Roman" w:hAnsi="Times New Roman" w:cs="Times New Roman"/>
                <w:sz w:val="24"/>
                <w:szCs w:val="24"/>
              </w:rPr>
            </w:rPrChange>
          </w:rPr>
          <w:object w:dxaOrig="12150" w:dyaOrig="7265">
            <v:shape id="_x0000_i1174" type="#_x0000_t75" style="width:468pt;height:279.65pt" o:ole="">
              <v:imagedata r:id="rId320" o:title=""/>
            </v:shape>
            <o:OLEObject Type="Embed" ProgID="Visio.Drawing.11" ShapeID="_x0000_i1174" DrawAspect="Content" ObjectID="_1406517159" r:id="rId321"/>
          </w:object>
        </w:r>
      </w:ins>
    </w:p>
    <w:p w:rsidR="00771246" w:rsidRPr="00657B96" w:rsidRDefault="00771246" w:rsidP="00771246">
      <w:pPr>
        <w:pStyle w:val="Heading3"/>
        <w:numPr>
          <w:ilvl w:val="2"/>
          <w:numId w:val="92"/>
        </w:numPr>
        <w:tabs>
          <w:tab w:val="clear" w:pos="720"/>
        </w:tabs>
        <w:spacing w:before="240" w:after="120"/>
        <w:ind w:left="1440"/>
        <w:rPr>
          <w:ins w:id="8572" w:author="DuyNgo" w:date="2012-08-10T07:43:00Z"/>
          <w:rFonts w:ascii="Times New Roman" w:hAnsi="Times New Roman" w:cs="Times New Roman"/>
          <w:sz w:val="24"/>
          <w:szCs w:val="24"/>
        </w:rPr>
      </w:pPr>
      <w:bookmarkStart w:id="8573" w:name="_Toc327466461"/>
      <w:bookmarkStart w:id="8574" w:name="_Toc332774998"/>
      <w:ins w:id="8575" w:author="DuyNgo" w:date="2012-08-10T07:43:00Z">
        <w:r w:rsidRPr="00657B96">
          <w:rPr>
            <w:rFonts w:ascii="Times New Roman" w:hAnsi="Times New Roman" w:cs="Times New Roman"/>
            <w:sz w:val="24"/>
            <w:szCs w:val="24"/>
            <w:rPrChange w:id="8576" w:author="DuyNgo" w:date="2012-08-10T08:15:00Z">
              <w:rPr>
                <w:rFonts w:ascii="Times New Roman" w:hAnsi="Times New Roman" w:cs="Times New Roman"/>
                <w:color w:val="365F91" w:themeColor="accent1" w:themeShade="BF"/>
                <w:sz w:val="24"/>
                <w:szCs w:val="24"/>
              </w:rPr>
            </w:rPrChange>
          </w:rPr>
          <w:lastRenderedPageBreak/>
          <w:t>Sequence Flow</w:t>
        </w:r>
        <w:bookmarkEnd w:id="8573"/>
        <w:bookmarkEnd w:id="8574"/>
      </w:ins>
    </w:p>
    <w:p w:rsidR="00771246" w:rsidRPr="00657B96" w:rsidRDefault="00771246" w:rsidP="00771246">
      <w:pPr>
        <w:spacing w:line="240" w:lineRule="auto"/>
        <w:rPr>
          <w:ins w:id="8577" w:author="DuyNgo" w:date="2012-08-10T07:43:00Z"/>
          <w:rFonts w:ascii="Times New Roman" w:eastAsia="Times New Roman" w:hAnsi="Times New Roman" w:cs="Times New Roman"/>
          <w:color w:val="000000"/>
          <w:sz w:val="24"/>
          <w:szCs w:val="24"/>
          <w:rPrChange w:id="8578" w:author="DuyNgo" w:date="2012-08-10T08:15:00Z">
            <w:rPr>
              <w:ins w:id="8579" w:author="DuyNgo" w:date="2012-08-10T07:43:00Z"/>
              <w:rFonts w:ascii="Times New Roman" w:eastAsia="Times New Roman" w:hAnsi="Times New Roman"/>
              <w:color w:val="000000"/>
              <w:sz w:val="24"/>
            </w:rPr>
          </w:rPrChange>
        </w:rPr>
      </w:pPr>
    </w:p>
    <w:p w:rsidR="00771246" w:rsidRPr="00384AEF" w:rsidRDefault="00771246">
      <w:pPr>
        <w:spacing w:line="240" w:lineRule="auto"/>
        <w:rPr>
          <w:ins w:id="8580" w:author="DuyNgo" w:date="2012-08-10T07:43:00Z"/>
          <w:rFonts w:ascii="Times New Roman" w:eastAsia="Times New Roman" w:hAnsi="Times New Roman" w:cs="Times New Roman"/>
          <w:color w:val="000000"/>
          <w:sz w:val="24"/>
          <w:szCs w:val="24"/>
          <w:rPrChange w:id="8581" w:author="DuyNgo" w:date="2012-08-10T08:15:00Z">
            <w:rPr>
              <w:ins w:id="8582" w:author="DuyNgo" w:date="2012-08-10T07:43:00Z"/>
              <w:rFonts w:ascii="Times New Roman" w:hAnsi="Times New Roman"/>
              <w:sz w:val="24"/>
            </w:rPr>
          </w:rPrChange>
        </w:rPr>
        <w:pPrChange w:id="8583" w:author="DuyNgo" w:date="2012-08-10T08:00:00Z">
          <w:pPr>
            <w:ind w:left="432"/>
          </w:pPr>
        </w:pPrChange>
      </w:pPr>
      <w:ins w:id="8584" w:author="DuyNgo" w:date="2012-08-10T07:43:00Z">
        <w:r w:rsidRPr="00657B96">
          <w:rPr>
            <w:rFonts w:ascii="Times New Roman" w:hAnsi="Times New Roman" w:cs="Times New Roman"/>
            <w:sz w:val="24"/>
            <w:szCs w:val="24"/>
            <w:rPrChange w:id="8585" w:author="DuyNgo" w:date="2012-08-10T08:15:00Z">
              <w:rPr>
                <w:rFonts w:ascii="Times New Roman" w:hAnsi="Times New Roman" w:cs="Times New Roman"/>
                <w:sz w:val="24"/>
                <w:szCs w:val="24"/>
              </w:rPr>
            </w:rPrChange>
          </w:rPr>
          <w:object w:dxaOrig="10684" w:dyaOrig="5800">
            <v:shape id="_x0000_i1175" type="#_x0000_t75" style="width:468pt;height:254.5pt" o:ole="">
              <v:imagedata r:id="rId322" o:title=""/>
            </v:shape>
            <o:OLEObject Type="Embed" ProgID="Visio.Drawing.11" ShapeID="_x0000_i1175" DrawAspect="Content" ObjectID="_1406517160" r:id="rId323"/>
          </w:object>
        </w:r>
      </w:ins>
    </w:p>
    <w:p w:rsidR="00771246" w:rsidRPr="00657B96" w:rsidRDefault="00771246">
      <w:pPr>
        <w:pStyle w:val="Heading2"/>
        <w:numPr>
          <w:ilvl w:val="0"/>
          <w:numId w:val="115"/>
        </w:numPr>
        <w:ind w:left="270" w:hanging="540"/>
        <w:rPr>
          <w:ins w:id="8586" w:author="DuyNgo" w:date="2012-08-10T07:43:00Z"/>
          <w:rFonts w:ascii="Times New Roman" w:hAnsi="Times New Roman" w:cs="Times New Roman"/>
          <w:sz w:val="24"/>
          <w:szCs w:val="24"/>
          <w:rPrChange w:id="8587" w:author="DuyNgo" w:date="2012-08-10T08:15:00Z">
            <w:rPr>
              <w:ins w:id="8588" w:author="DuyNgo" w:date="2012-08-10T07:43:00Z"/>
            </w:rPr>
          </w:rPrChange>
        </w:rPr>
        <w:pPrChange w:id="8589" w:author="DuyNgo" w:date="2012-08-10T08:00:00Z">
          <w:pPr>
            <w:pStyle w:val="Heading1"/>
            <w:numPr>
              <w:numId w:val="92"/>
            </w:numPr>
            <w:tabs>
              <w:tab w:val="num" w:pos="432"/>
            </w:tabs>
            <w:ind w:left="432" w:hanging="432"/>
          </w:pPr>
        </w:pPrChange>
      </w:pPr>
      <w:bookmarkStart w:id="8590" w:name="_Toc327466463"/>
      <w:bookmarkStart w:id="8591" w:name="_Toc332774999"/>
      <w:ins w:id="8592" w:author="DuyNgo" w:date="2012-08-10T07:43:00Z">
        <w:r w:rsidRPr="00657B96">
          <w:rPr>
            <w:rFonts w:ascii="Times New Roman" w:hAnsi="Times New Roman" w:cs="Times New Roman"/>
            <w:sz w:val="24"/>
            <w:szCs w:val="24"/>
            <w:rPrChange w:id="8593" w:author="DuyNgo" w:date="2012-08-10T08:15:00Z">
              <w:rPr/>
            </w:rPrChange>
          </w:rPr>
          <w:t>Configuration</w:t>
        </w:r>
        <w:bookmarkEnd w:id="8590"/>
        <w:bookmarkEnd w:id="8591"/>
      </w:ins>
    </w:p>
    <w:p w:rsidR="00771246" w:rsidRPr="00657B96" w:rsidRDefault="00771246" w:rsidP="00771246">
      <w:pPr>
        <w:rPr>
          <w:ins w:id="8594" w:author="DuyNgo" w:date="2012-08-10T07:43:00Z"/>
          <w:rFonts w:ascii="Times New Roman" w:hAnsi="Times New Roman" w:cs="Times New Roman"/>
          <w:sz w:val="24"/>
          <w:szCs w:val="24"/>
          <w:rPrChange w:id="8595" w:author="DuyNgo" w:date="2012-08-10T08:15:00Z">
            <w:rPr>
              <w:ins w:id="8596" w:author="DuyNgo" w:date="2012-08-10T07:43:00Z"/>
              <w:rFonts w:ascii="Times New Roman" w:hAnsi="Times New Roman"/>
              <w:sz w:val="24"/>
            </w:rPr>
          </w:rPrChange>
        </w:rPr>
      </w:pPr>
    </w:p>
    <w:p w:rsidR="00771246" w:rsidRPr="00657B96" w:rsidRDefault="00771246" w:rsidP="00771246">
      <w:pPr>
        <w:ind w:left="432"/>
        <w:rPr>
          <w:ins w:id="8597" w:author="DuyNgo" w:date="2012-08-10T07:43:00Z"/>
          <w:rFonts w:ascii="Times New Roman" w:hAnsi="Times New Roman" w:cs="Times New Roman"/>
          <w:sz w:val="24"/>
          <w:szCs w:val="24"/>
          <w:rPrChange w:id="8598" w:author="DuyNgo" w:date="2012-08-10T08:15:00Z">
            <w:rPr>
              <w:ins w:id="8599" w:author="DuyNgo" w:date="2012-08-10T07:43:00Z"/>
              <w:rFonts w:ascii="Times New Roman" w:hAnsi="Times New Roman"/>
              <w:sz w:val="24"/>
            </w:rPr>
          </w:rPrChange>
        </w:rPr>
      </w:pPr>
      <w:bookmarkStart w:id="8600" w:name="_Toc327466464"/>
      <w:ins w:id="8601" w:author="DuyNgo" w:date="2012-08-10T07:43:00Z">
        <w:r w:rsidRPr="00657B96">
          <w:rPr>
            <w:rFonts w:ascii="Times New Roman" w:hAnsi="Times New Roman" w:cs="Times New Roman"/>
            <w:sz w:val="24"/>
            <w:szCs w:val="24"/>
            <w:rPrChange w:id="8602" w:author="DuyNgo" w:date="2012-08-10T08:15:00Z">
              <w:rPr>
                <w:rFonts w:ascii="Times New Roman" w:eastAsiaTheme="majorEastAsia" w:hAnsi="Times New Roman" w:cstheme="majorBidi"/>
                <w:b/>
                <w:bCs/>
                <w:color w:val="365F91" w:themeColor="accent1" w:themeShade="BF"/>
                <w:sz w:val="24"/>
                <w:szCs w:val="28"/>
              </w:rPr>
            </w:rPrChange>
          </w:rPr>
          <w:t xml:space="preserve">Refer to </w:t>
        </w:r>
      </w:ins>
      <w:r w:rsidR="00384AEF">
        <w:rPr>
          <w:rFonts w:ascii="Times New Roman" w:hAnsi="Times New Roman" w:cs="Times New Roman"/>
          <w:sz w:val="24"/>
          <w:szCs w:val="24"/>
        </w:rPr>
        <w:t>Installation/</w:t>
      </w:r>
      <w:ins w:id="8603" w:author="DuyNgo" w:date="2012-08-10T07:43:00Z">
        <w:r w:rsidRPr="00657B96">
          <w:rPr>
            <w:rFonts w:ascii="Times New Roman" w:hAnsi="Times New Roman" w:cs="Times New Roman"/>
            <w:sz w:val="24"/>
            <w:szCs w:val="24"/>
            <w:rPrChange w:id="8604" w:author="DuyNgo" w:date="2012-08-10T08:15:00Z">
              <w:rPr>
                <w:rFonts w:ascii="Times New Roman" w:eastAsiaTheme="majorEastAsia" w:hAnsi="Times New Roman" w:cstheme="majorBidi"/>
                <w:b/>
                <w:bCs/>
                <w:color w:val="365F91" w:themeColor="accent1" w:themeShade="BF"/>
                <w:sz w:val="24"/>
                <w:szCs w:val="28"/>
              </w:rPr>
            </w:rPrChange>
          </w:rPr>
          <w:t>Deployment Guide.</w:t>
        </w:r>
      </w:ins>
    </w:p>
    <w:p w:rsidR="00771246" w:rsidRPr="00657B96" w:rsidRDefault="00771246">
      <w:pPr>
        <w:pStyle w:val="Heading2"/>
        <w:numPr>
          <w:ilvl w:val="0"/>
          <w:numId w:val="115"/>
        </w:numPr>
        <w:ind w:left="270" w:hanging="540"/>
        <w:rPr>
          <w:ins w:id="8605" w:author="DuyNgo" w:date="2012-08-10T07:43:00Z"/>
          <w:rFonts w:ascii="Times New Roman" w:hAnsi="Times New Roman" w:cs="Times New Roman"/>
          <w:sz w:val="24"/>
          <w:szCs w:val="24"/>
          <w:rPrChange w:id="8606" w:author="DuyNgo" w:date="2012-08-10T08:15:00Z">
            <w:rPr>
              <w:ins w:id="8607" w:author="DuyNgo" w:date="2012-08-10T07:43:00Z"/>
            </w:rPr>
          </w:rPrChange>
        </w:rPr>
        <w:pPrChange w:id="8608" w:author="DuyNgo" w:date="2012-08-10T08:00:00Z">
          <w:pPr>
            <w:pStyle w:val="Heading1"/>
            <w:numPr>
              <w:numId w:val="92"/>
            </w:numPr>
            <w:tabs>
              <w:tab w:val="num" w:pos="432"/>
            </w:tabs>
            <w:ind w:left="432" w:hanging="432"/>
          </w:pPr>
        </w:pPrChange>
      </w:pPr>
      <w:bookmarkStart w:id="8609" w:name="_Toc332775000"/>
      <w:ins w:id="8610" w:author="DuyNgo" w:date="2012-08-10T07:43:00Z">
        <w:r w:rsidRPr="00657B96">
          <w:rPr>
            <w:rFonts w:ascii="Times New Roman" w:hAnsi="Times New Roman" w:cs="Times New Roman"/>
            <w:sz w:val="24"/>
            <w:szCs w:val="24"/>
            <w:rPrChange w:id="8611" w:author="DuyNgo" w:date="2012-08-10T08:15:00Z">
              <w:rPr/>
            </w:rPrChange>
          </w:rPr>
          <w:t>Packaging and Deployment</w:t>
        </w:r>
        <w:bookmarkEnd w:id="8600"/>
        <w:bookmarkEnd w:id="8609"/>
      </w:ins>
    </w:p>
    <w:p w:rsidR="00771246" w:rsidRPr="00657B96" w:rsidRDefault="00771246" w:rsidP="00771246">
      <w:pPr>
        <w:ind w:left="432"/>
        <w:rPr>
          <w:ins w:id="8612" w:author="DuyNgo" w:date="2012-08-10T07:43:00Z"/>
          <w:rFonts w:ascii="Times New Roman" w:hAnsi="Times New Roman" w:cs="Times New Roman"/>
          <w:sz w:val="24"/>
          <w:szCs w:val="24"/>
          <w:rPrChange w:id="8613" w:author="DuyNgo" w:date="2012-08-10T08:15:00Z">
            <w:rPr>
              <w:ins w:id="8614" w:author="DuyNgo" w:date="2012-08-10T07:43:00Z"/>
              <w:rFonts w:ascii="Times New Roman" w:hAnsi="Times New Roman"/>
              <w:sz w:val="24"/>
            </w:rPr>
          </w:rPrChange>
        </w:rPr>
      </w:pPr>
    </w:p>
    <w:p w:rsidR="00771246" w:rsidRPr="00657B96" w:rsidRDefault="00771246" w:rsidP="00771246">
      <w:pPr>
        <w:ind w:left="432"/>
        <w:rPr>
          <w:ins w:id="8615" w:author="DuyNgo" w:date="2012-08-10T07:43:00Z"/>
          <w:rFonts w:ascii="Times New Roman" w:hAnsi="Times New Roman" w:cs="Times New Roman"/>
          <w:sz w:val="24"/>
          <w:szCs w:val="24"/>
          <w:rPrChange w:id="8616" w:author="DuyNgo" w:date="2012-08-10T08:15:00Z">
            <w:rPr>
              <w:ins w:id="8617" w:author="DuyNgo" w:date="2012-08-10T07:43:00Z"/>
              <w:rFonts w:ascii="Times New Roman" w:hAnsi="Times New Roman"/>
              <w:sz w:val="24"/>
            </w:rPr>
          </w:rPrChange>
        </w:rPr>
      </w:pPr>
      <w:ins w:id="8618" w:author="DuyNgo" w:date="2012-08-10T07:43:00Z">
        <w:r w:rsidRPr="00657B96">
          <w:rPr>
            <w:rFonts w:ascii="Times New Roman" w:hAnsi="Times New Roman" w:cs="Times New Roman"/>
            <w:sz w:val="24"/>
            <w:szCs w:val="24"/>
            <w:rPrChange w:id="8619" w:author="DuyNgo" w:date="2012-08-10T08:15:00Z">
              <w:rPr>
                <w:rFonts w:ascii="Times New Roman" w:eastAsiaTheme="majorEastAsia" w:hAnsi="Times New Roman" w:cstheme="majorBidi"/>
                <w:b/>
                <w:bCs/>
                <w:color w:val="365F91" w:themeColor="accent1" w:themeShade="BF"/>
                <w:sz w:val="24"/>
                <w:szCs w:val="28"/>
              </w:rPr>
            </w:rPrChange>
          </w:rPr>
          <w:t xml:space="preserve">Refer to </w:t>
        </w:r>
      </w:ins>
      <w:r w:rsidR="00384AEF">
        <w:rPr>
          <w:rFonts w:ascii="Times New Roman" w:hAnsi="Times New Roman" w:cs="Times New Roman"/>
          <w:sz w:val="24"/>
          <w:szCs w:val="24"/>
        </w:rPr>
        <w:t>Installation</w:t>
      </w:r>
      <w:r w:rsidR="00384AEF" w:rsidRPr="00657B96">
        <w:rPr>
          <w:rFonts w:ascii="Times New Roman" w:hAnsi="Times New Roman" w:cs="Times New Roman"/>
          <w:sz w:val="24"/>
          <w:szCs w:val="24"/>
          <w:rPrChange w:id="8620" w:author="DuyNgo" w:date="2012-08-10T08:15:00Z">
            <w:rPr>
              <w:rFonts w:ascii="Times New Roman" w:eastAsiaTheme="majorEastAsia" w:hAnsi="Times New Roman" w:cs="Times New Roman"/>
              <w:b/>
              <w:bCs/>
              <w:color w:val="365F91" w:themeColor="accent1" w:themeShade="BF"/>
              <w:sz w:val="24"/>
              <w:szCs w:val="24"/>
            </w:rPr>
          </w:rPrChange>
        </w:rPr>
        <w:t xml:space="preserve"> </w:t>
      </w:r>
      <w:r w:rsidR="00384AEF">
        <w:rPr>
          <w:rFonts w:ascii="Times New Roman" w:hAnsi="Times New Roman" w:cs="Times New Roman"/>
          <w:sz w:val="24"/>
          <w:szCs w:val="24"/>
        </w:rPr>
        <w:t>/</w:t>
      </w:r>
      <w:ins w:id="8621" w:author="DuyNgo" w:date="2012-08-10T07:43:00Z">
        <w:r w:rsidRPr="00657B96">
          <w:rPr>
            <w:rFonts w:ascii="Times New Roman" w:hAnsi="Times New Roman" w:cs="Times New Roman"/>
            <w:sz w:val="24"/>
            <w:szCs w:val="24"/>
            <w:rPrChange w:id="8622" w:author="DuyNgo" w:date="2012-08-10T08:15:00Z">
              <w:rPr>
                <w:rFonts w:ascii="Times New Roman" w:eastAsiaTheme="majorEastAsia" w:hAnsi="Times New Roman" w:cstheme="majorBidi"/>
                <w:b/>
                <w:bCs/>
                <w:color w:val="365F91" w:themeColor="accent1" w:themeShade="BF"/>
                <w:sz w:val="24"/>
                <w:szCs w:val="28"/>
              </w:rPr>
            </w:rPrChange>
          </w:rPr>
          <w:t>Deployment Guide.</w:t>
        </w:r>
      </w:ins>
    </w:p>
    <w:p w:rsidR="00682754" w:rsidRPr="00657B96" w:rsidDel="00F7285F" w:rsidRDefault="00682754" w:rsidP="008C3CFA">
      <w:pPr>
        <w:pStyle w:val="Heading2"/>
        <w:numPr>
          <w:ilvl w:val="0"/>
          <w:numId w:val="6"/>
        </w:numPr>
        <w:ind w:left="993" w:hanging="426"/>
        <w:jc w:val="both"/>
        <w:rPr>
          <w:del w:id="8623" w:author="DuyNgo" w:date="2012-08-10T07:42:00Z"/>
          <w:rFonts w:ascii="Times New Roman" w:hAnsi="Times New Roman" w:cs="Times New Roman"/>
          <w:sz w:val="24"/>
          <w:szCs w:val="24"/>
        </w:rPr>
      </w:pPr>
      <w:del w:id="8624" w:author="DuyNgo" w:date="2012-08-10T07:42:00Z">
        <w:r w:rsidRPr="00657B96" w:rsidDel="00F7285F">
          <w:rPr>
            <w:rFonts w:ascii="Times New Roman" w:hAnsi="Times New Roman" w:cs="Times New Roman"/>
            <w:sz w:val="24"/>
            <w:szCs w:val="24"/>
          </w:rPr>
          <w:delText>Design Overview</w:delText>
        </w:r>
        <w:bookmarkEnd w:id="5313"/>
      </w:del>
    </w:p>
    <w:p w:rsidR="00682754" w:rsidRPr="00657B96" w:rsidDel="00F7285F" w:rsidRDefault="00682754" w:rsidP="008C3CFA">
      <w:pPr>
        <w:pStyle w:val="Heading2"/>
        <w:numPr>
          <w:ilvl w:val="0"/>
          <w:numId w:val="6"/>
        </w:numPr>
        <w:ind w:left="993" w:hanging="426"/>
        <w:jc w:val="both"/>
        <w:rPr>
          <w:del w:id="8625" w:author="DuyNgo" w:date="2012-08-10T07:42:00Z"/>
          <w:rFonts w:ascii="Times New Roman" w:hAnsi="Times New Roman" w:cs="Times New Roman"/>
          <w:sz w:val="24"/>
          <w:szCs w:val="24"/>
        </w:rPr>
      </w:pPr>
      <w:bookmarkStart w:id="8626" w:name="_Toc290833649"/>
      <w:del w:id="8627" w:author="DuyNgo" w:date="2012-08-10T07:42:00Z">
        <w:r w:rsidRPr="00657B96" w:rsidDel="00F7285F">
          <w:rPr>
            <w:rFonts w:ascii="Times New Roman" w:hAnsi="Times New Roman" w:cs="Times New Roman"/>
            <w:sz w:val="24"/>
            <w:szCs w:val="24"/>
          </w:rPr>
          <w:delText>System Architectural Design</w:delText>
        </w:r>
        <w:bookmarkEnd w:id="8626"/>
      </w:del>
    </w:p>
    <w:p w:rsidR="0049433F" w:rsidRPr="00657B96" w:rsidDel="00F7285F" w:rsidRDefault="00682754" w:rsidP="008C3CFA">
      <w:pPr>
        <w:pStyle w:val="Heading3"/>
        <w:numPr>
          <w:ilvl w:val="0"/>
          <w:numId w:val="11"/>
        </w:numPr>
        <w:tabs>
          <w:tab w:val="left" w:pos="1134"/>
        </w:tabs>
        <w:ind w:left="851" w:hanging="1"/>
        <w:jc w:val="both"/>
        <w:rPr>
          <w:del w:id="8628" w:author="DuyNgo" w:date="2012-08-10T07:42:00Z"/>
          <w:rFonts w:ascii="Times New Roman" w:hAnsi="Times New Roman" w:cs="Times New Roman"/>
          <w:sz w:val="24"/>
          <w:szCs w:val="24"/>
        </w:rPr>
      </w:pPr>
      <w:bookmarkStart w:id="8629" w:name="_Toc316935964"/>
      <w:del w:id="8630" w:author="DuyNgo" w:date="2012-08-10T07:42:00Z">
        <w:r w:rsidRPr="00657B96" w:rsidDel="00F7285F">
          <w:rPr>
            <w:rFonts w:ascii="Times New Roman" w:hAnsi="Times New Roman" w:cs="Times New Roman"/>
            <w:sz w:val="24"/>
            <w:szCs w:val="24"/>
          </w:rPr>
          <w:delText>Choice of System Architecture: Three Tiers Architecture</w:delText>
        </w:r>
        <w:bookmarkEnd w:id="8629"/>
      </w:del>
    </w:p>
    <w:p w:rsidR="00682754" w:rsidRPr="00657B96" w:rsidDel="00F7285F" w:rsidRDefault="00682754" w:rsidP="008C3CFA">
      <w:pPr>
        <w:pStyle w:val="Heading3"/>
        <w:numPr>
          <w:ilvl w:val="0"/>
          <w:numId w:val="11"/>
        </w:numPr>
        <w:tabs>
          <w:tab w:val="left" w:pos="1134"/>
        </w:tabs>
        <w:ind w:left="851" w:hanging="1"/>
        <w:jc w:val="both"/>
        <w:rPr>
          <w:del w:id="8631" w:author="DuyNgo" w:date="2012-08-10T07:42:00Z"/>
          <w:rFonts w:ascii="Times New Roman" w:hAnsi="Times New Roman" w:cs="Times New Roman"/>
          <w:sz w:val="24"/>
          <w:szCs w:val="24"/>
        </w:rPr>
      </w:pPr>
      <w:bookmarkStart w:id="8632" w:name="_Toc316935965"/>
      <w:del w:id="8633" w:author="DuyNgo" w:date="2012-08-10T07:42:00Z">
        <w:r w:rsidRPr="00657B96" w:rsidDel="00F7285F">
          <w:rPr>
            <w:rFonts w:ascii="Times New Roman" w:hAnsi="Times New Roman" w:cs="Times New Roman"/>
            <w:sz w:val="24"/>
            <w:szCs w:val="24"/>
          </w:rPr>
          <w:delText>Discussion of Alternative Designs</w:delText>
        </w:r>
        <w:bookmarkEnd w:id="8632"/>
      </w:del>
    </w:p>
    <w:p w:rsidR="00682754" w:rsidRPr="00657B96" w:rsidDel="00F7285F" w:rsidRDefault="00682754" w:rsidP="008C3CFA">
      <w:pPr>
        <w:pStyle w:val="Heading3"/>
        <w:numPr>
          <w:ilvl w:val="0"/>
          <w:numId w:val="11"/>
        </w:numPr>
        <w:tabs>
          <w:tab w:val="left" w:pos="1134"/>
        </w:tabs>
        <w:ind w:left="851" w:hanging="1"/>
        <w:jc w:val="both"/>
        <w:rPr>
          <w:del w:id="8634" w:author="DuyNgo" w:date="2012-08-10T07:42:00Z"/>
          <w:rFonts w:ascii="Times New Roman" w:hAnsi="Times New Roman" w:cs="Times New Roman"/>
          <w:sz w:val="24"/>
          <w:szCs w:val="24"/>
        </w:rPr>
      </w:pPr>
      <w:bookmarkStart w:id="8635" w:name="_Toc316935966"/>
      <w:del w:id="8636" w:author="DuyNgo" w:date="2012-08-10T07:42:00Z">
        <w:r w:rsidRPr="00657B96" w:rsidDel="00F7285F">
          <w:rPr>
            <w:rFonts w:ascii="Times New Roman" w:hAnsi="Times New Roman" w:cs="Times New Roman"/>
            <w:sz w:val="24"/>
            <w:szCs w:val="24"/>
          </w:rPr>
          <w:delText>Description of System Interface</w:delText>
        </w:r>
        <w:bookmarkEnd w:id="8635"/>
      </w:del>
    </w:p>
    <w:p w:rsidR="00682754" w:rsidRPr="00657B96" w:rsidDel="00F7285F" w:rsidRDefault="00682754" w:rsidP="008C3CFA">
      <w:pPr>
        <w:pStyle w:val="Heading2"/>
        <w:numPr>
          <w:ilvl w:val="0"/>
          <w:numId w:val="6"/>
        </w:numPr>
        <w:ind w:left="993" w:hanging="426"/>
        <w:jc w:val="both"/>
        <w:rPr>
          <w:del w:id="8637" w:author="DuyNgo" w:date="2012-08-10T07:42:00Z"/>
          <w:rFonts w:ascii="Times New Roman" w:hAnsi="Times New Roman" w:cs="Times New Roman"/>
          <w:sz w:val="24"/>
          <w:szCs w:val="24"/>
        </w:rPr>
      </w:pPr>
      <w:bookmarkStart w:id="8638" w:name="_Toc316935967"/>
      <w:del w:id="8639" w:author="DuyNgo" w:date="2012-08-10T07:42:00Z">
        <w:r w:rsidRPr="00657B96" w:rsidDel="00F7285F">
          <w:rPr>
            <w:rFonts w:ascii="Times New Roman" w:hAnsi="Times New Roman" w:cs="Times New Roman"/>
            <w:sz w:val="24"/>
            <w:szCs w:val="24"/>
          </w:rPr>
          <w:delText xml:space="preserve">Web </w:delText>
        </w:r>
        <w:r w:rsidRPr="00657B96" w:rsidDel="00F7285F">
          <w:rPr>
            <w:rFonts w:ascii="Times New Roman" w:hAnsi="Times New Roman" w:cs="Times New Roman"/>
            <w:b w:val="0"/>
            <w:bCs w:val="0"/>
            <w:sz w:val="24"/>
            <w:szCs w:val="24"/>
            <w:rPrChange w:id="8640" w:author="DuyNgo" w:date="2012-08-10T08:15:00Z">
              <w:rPr>
                <w:rFonts w:cstheme="minorHAnsi"/>
                <w:b w:val="0"/>
                <w:bCs w:val="0"/>
                <w:color w:val="365F91" w:themeColor="accent1" w:themeShade="BF"/>
                <w:sz w:val="24"/>
                <w:szCs w:val="24"/>
              </w:rPr>
            </w:rPrChange>
          </w:rPr>
          <w:delText>Application Component Diagram</w:delText>
        </w:r>
        <w:bookmarkEnd w:id="8638"/>
      </w:del>
    </w:p>
    <w:p w:rsidR="00682754" w:rsidRPr="00657B96" w:rsidDel="00F7285F" w:rsidRDefault="00682754" w:rsidP="008C3CFA">
      <w:pPr>
        <w:pStyle w:val="Heading2"/>
        <w:numPr>
          <w:ilvl w:val="0"/>
          <w:numId w:val="6"/>
        </w:numPr>
        <w:ind w:left="993" w:hanging="426"/>
        <w:jc w:val="both"/>
        <w:rPr>
          <w:del w:id="8641" w:author="DuyNgo" w:date="2012-08-10T07:42:00Z"/>
          <w:rFonts w:ascii="Times New Roman" w:hAnsi="Times New Roman" w:cs="Times New Roman"/>
          <w:sz w:val="24"/>
          <w:szCs w:val="24"/>
        </w:rPr>
      </w:pPr>
      <w:bookmarkStart w:id="8642" w:name="_Toc316935973"/>
      <w:del w:id="8643" w:author="DuyNgo" w:date="2012-08-10T07:42:00Z">
        <w:r w:rsidRPr="00657B96" w:rsidDel="00F7285F">
          <w:rPr>
            <w:rFonts w:ascii="Times New Roman" w:hAnsi="Times New Roman" w:cs="Times New Roman"/>
            <w:sz w:val="24"/>
            <w:szCs w:val="24"/>
          </w:rPr>
          <w:delText>Detailed Design Description</w:delText>
        </w:r>
        <w:bookmarkEnd w:id="8642"/>
      </w:del>
    </w:p>
    <w:p w:rsidR="00C20E9C" w:rsidRPr="00657B96" w:rsidDel="00F7285F" w:rsidRDefault="00C20E9C" w:rsidP="00C20E9C">
      <w:pPr>
        <w:rPr>
          <w:del w:id="8644" w:author="DuyNgo" w:date="2012-08-10T07:42:00Z"/>
          <w:rFonts w:ascii="Times New Roman" w:hAnsi="Times New Roman" w:cs="Times New Roman"/>
          <w:sz w:val="24"/>
          <w:szCs w:val="24"/>
        </w:rPr>
      </w:pPr>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8645" w:author="DuyNgo" w:date="2012-08-10T07:42:00Z"/>
          <w:rFonts w:ascii="Times New Roman" w:eastAsiaTheme="majorEastAsia" w:hAnsi="Times New Roman" w:cs="Times New Roman"/>
          <w:b/>
          <w:bCs/>
          <w:i/>
          <w:iCs/>
          <w:vanish/>
          <w:color w:val="4F81BD" w:themeColor="accent1"/>
          <w:sz w:val="24"/>
          <w:szCs w:val="24"/>
        </w:rPr>
      </w:pPr>
      <w:bookmarkStart w:id="8646" w:name="_Toc317634540"/>
      <w:bookmarkStart w:id="8647" w:name="_Toc322295864"/>
      <w:bookmarkStart w:id="8648" w:name="_Toc322296383"/>
      <w:bookmarkStart w:id="8649" w:name="_Toc322296902"/>
      <w:bookmarkStart w:id="8650" w:name="_Toc322297424"/>
      <w:bookmarkStart w:id="8651" w:name="_Toc322302894"/>
      <w:bookmarkStart w:id="8652" w:name="_Toc322634193"/>
      <w:bookmarkStart w:id="8653" w:name="_Toc322687576"/>
      <w:bookmarkStart w:id="8654" w:name="_Toc330559892"/>
      <w:bookmarkStart w:id="8655" w:name="_Toc330560004"/>
      <w:bookmarkEnd w:id="8646"/>
      <w:bookmarkEnd w:id="8647"/>
      <w:bookmarkEnd w:id="8648"/>
      <w:bookmarkEnd w:id="8649"/>
      <w:bookmarkEnd w:id="8650"/>
      <w:bookmarkEnd w:id="8651"/>
      <w:bookmarkEnd w:id="8652"/>
      <w:bookmarkEnd w:id="8653"/>
      <w:bookmarkEnd w:id="8654"/>
      <w:bookmarkEnd w:id="8655"/>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8656" w:author="DuyNgo" w:date="2012-08-10T07:42:00Z"/>
          <w:rFonts w:ascii="Times New Roman" w:eastAsiaTheme="majorEastAsia" w:hAnsi="Times New Roman" w:cs="Times New Roman"/>
          <w:b/>
          <w:bCs/>
          <w:i/>
          <w:iCs/>
          <w:vanish/>
          <w:color w:val="4F81BD" w:themeColor="accent1"/>
          <w:sz w:val="24"/>
          <w:szCs w:val="24"/>
        </w:rPr>
      </w:pPr>
      <w:bookmarkStart w:id="8657" w:name="_Toc317634541"/>
      <w:bookmarkStart w:id="8658" w:name="_Toc322181139"/>
      <w:bookmarkStart w:id="8659" w:name="_Toc322181621"/>
      <w:bookmarkStart w:id="8660" w:name="_Toc322182103"/>
      <w:bookmarkStart w:id="8661" w:name="_Toc322220264"/>
      <w:bookmarkStart w:id="8662" w:name="_Toc322295865"/>
      <w:bookmarkStart w:id="8663" w:name="_Toc322296384"/>
      <w:bookmarkStart w:id="8664" w:name="_Toc322296903"/>
      <w:bookmarkStart w:id="8665" w:name="_Toc322297425"/>
      <w:bookmarkStart w:id="8666" w:name="_Toc322302895"/>
      <w:bookmarkStart w:id="8667" w:name="_Toc322634194"/>
      <w:bookmarkStart w:id="8668" w:name="_Toc322687577"/>
      <w:bookmarkStart w:id="8669" w:name="_Toc330559893"/>
      <w:bookmarkStart w:id="8670" w:name="_Toc330560005"/>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8671" w:author="DuyNgo" w:date="2012-08-10T07:42:00Z"/>
          <w:rFonts w:ascii="Times New Roman" w:eastAsiaTheme="majorEastAsia" w:hAnsi="Times New Roman" w:cs="Times New Roman"/>
          <w:b/>
          <w:bCs/>
          <w:i/>
          <w:iCs/>
          <w:vanish/>
          <w:color w:val="4F81BD" w:themeColor="accent1"/>
          <w:sz w:val="24"/>
          <w:szCs w:val="24"/>
        </w:rPr>
      </w:pPr>
      <w:bookmarkStart w:id="8672" w:name="_Toc317634542"/>
      <w:bookmarkStart w:id="8673" w:name="_Toc322181140"/>
      <w:bookmarkStart w:id="8674" w:name="_Toc322181622"/>
      <w:bookmarkStart w:id="8675" w:name="_Toc322182104"/>
      <w:bookmarkStart w:id="8676" w:name="_Toc322220265"/>
      <w:bookmarkStart w:id="8677" w:name="_Toc322295866"/>
      <w:bookmarkStart w:id="8678" w:name="_Toc322296385"/>
      <w:bookmarkStart w:id="8679" w:name="_Toc322296904"/>
      <w:bookmarkStart w:id="8680" w:name="_Toc322297426"/>
      <w:bookmarkStart w:id="8681" w:name="_Toc322302896"/>
      <w:bookmarkStart w:id="8682" w:name="_Toc322634195"/>
      <w:bookmarkStart w:id="8683" w:name="_Toc322687578"/>
      <w:bookmarkStart w:id="8684" w:name="_Toc330559894"/>
      <w:bookmarkStart w:id="8685" w:name="_Toc330560006"/>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8686" w:author="DuyNgo" w:date="2012-08-10T07:42:00Z"/>
          <w:rFonts w:ascii="Times New Roman" w:eastAsiaTheme="majorEastAsia" w:hAnsi="Times New Roman" w:cs="Times New Roman"/>
          <w:b/>
          <w:bCs/>
          <w:i/>
          <w:iCs/>
          <w:vanish/>
          <w:color w:val="4F81BD" w:themeColor="accent1"/>
          <w:sz w:val="24"/>
          <w:szCs w:val="24"/>
        </w:rPr>
      </w:pPr>
      <w:bookmarkStart w:id="8687" w:name="_Toc317634543"/>
      <w:bookmarkStart w:id="8688" w:name="_Toc322181141"/>
      <w:bookmarkStart w:id="8689" w:name="_Toc322181623"/>
      <w:bookmarkStart w:id="8690" w:name="_Toc322182105"/>
      <w:bookmarkStart w:id="8691" w:name="_Toc322220266"/>
      <w:bookmarkStart w:id="8692" w:name="_Toc322295867"/>
      <w:bookmarkStart w:id="8693" w:name="_Toc322296386"/>
      <w:bookmarkStart w:id="8694" w:name="_Toc322296905"/>
      <w:bookmarkStart w:id="8695" w:name="_Toc322297427"/>
      <w:bookmarkStart w:id="8696" w:name="_Toc322302897"/>
      <w:bookmarkStart w:id="8697" w:name="_Toc322634196"/>
      <w:bookmarkStart w:id="8698" w:name="_Toc322687579"/>
      <w:bookmarkStart w:id="8699" w:name="_Toc330559895"/>
      <w:bookmarkStart w:id="8700" w:name="_Toc330560007"/>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8701" w:author="DuyNgo" w:date="2012-08-10T07:42:00Z"/>
          <w:rFonts w:ascii="Times New Roman" w:eastAsiaTheme="majorEastAsia" w:hAnsi="Times New Roman" w:cs="Times New Roman"/>
          <w:b/>
          <w:bCs/>
          <w:i/>
          <w:iCs/>
          <w:vanish/>
          <w:color w:val="4F81BD" w:themeColor="accent1"/>
          <w:sz w:val="24"/>
          <w:szCs w:val="24"/>
        </w:rPr>
      </w:pPr>
      <w:bookmarkStart w:id="8702" w:name="_Toc317634544"/>
      <w:bookmarkStart w:id="8703" w:name="_Toc322181142"/>
      <w:bookmarkStart w:id="8704" w:name="_Toc322181624"/>
      <w:bookmarkStart w:id="8705" w:name="_Toc322182106"/>
      <w:bookmarkStart w:id="8706" w:name="_Toc322220267"/>
      <w:bookmarkStart w:id="8707" w:name="_Toc322295868"/>
      <w:bookmarkStart w:id="8708" w:name="_Toc322296387"/>
      <w:bookmarkStart w:id="8709" w:name="_Toc322296906"/>
      <w:bookmarkStart w:id="8710" w:name="_Toc322297428"/>
      <w:bookmarkStart w:id="8711" w:name="_Toc322302898"/>
      <w:bookmarkStart w:id="8712" w:name="_Toc322634197"/>
      <w:bookmarkStart w:id="8713" w:name="_Toc322687580"/>
      <w:bookmarkStart w:id="8714" w:name="_Toc330559896"/>
      <w:bookmarkStart w:id="8715" w:name="_Toc330560008"/>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8716" w:author="DuyNgo" w:date="2012-08-10T07:42:00Z"/>
          <w:rFonts w:ascii="Times New Roman" w:eastAsiaTheme="majorEastAsia" w:hAnsi="Times New Roman" w:cs="Times New Roman"/>
          <w:b/>
          <w:bCs/>
          <w:i/>
          <w:iCs/>
          <w:vanish/>
          <w:color w:val="4F81BD" w:themeColor="accent1"/>
          <w:sz w:val="24"/>
          <w:szCs w:val="24"/>
        </w:rPr>
      </w:pPr>
      <w:bookmarkStart w:id="8717" w:name="_Toc317634545"/>
      <w:bookmarkStart w:id="8718" w:name="_Toc322181143"/>
      <w:bookmarkStart w:id="8719" w:name="_Toc322181625"/>
      <w:bookmarkStart w:id="8720" w:name="_Toc322182107"/>
      <w:bookmarkStart w:id="8721" w:name="_Toc322220268"/>
      <w:bookmarkStart w:id="8722" w:name="_Toc322295869"/>
      <w:bookmarkStart w:id="8723" w:name="_Toc322296388"/>
      <w:bookmarkStart w:id="8724" w:name="_Toc322296907"/>
      <w:bookmarkStart w:id="8725" w:name="_Toc322297429"/>
      <w:bookmarkStart w:id="8726" w:name="_Toc322302899"/>
      <w:bookmarkStart w:id="8727" w:name="_Toc322634198"/>
      <w:bookmarkStart w:id="8728" w:name="_Toc322687581"/>
      <w:bookmarkStart w:id="8729" w:name="_Toc330559897"/>
      <w:bookmarkStart w:id="8730" w:name="_Toc330560009"/>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8731" w:author="DuyNgo" w:date="2012-08-10T07:42:00Z"/>
          <w:rFonts w:ascii="Times New Roman" w:eastAsiaTheme="majorEastAsia" w:hAnsi="Times New Roman" w:cs="Times New Roman"/>
          <w:b/>
          <w:bCs/>
          <w:i/>
          <w:iCs/>
          <w:vanish/>
          <w:color w:val="4F81BD" w:themeColor="accent1"/>
          <w:sz w:val="24"/>
          <w:szCs w:val="24"/>
        </w:rPr>
      </w:pPr>
      <w:bookmarkStart w:id="8732" w:name="_Toc317634546"/>
      <w:bookmarkStart w:id="8733" w:name="_Toc322181144"/>
      <w:bookmarkStart w:id="8734" w:name="_Toc322181626"/>
      <w:bookmarkStart w:id="8735" w:name="_Toc322182108"/>
      <w:bookmarkStart w:id="8736" w:name="_Toc322220269"/>
      <w:bookmarkStart w:id="8737" w:name="_Toc322295870"/>
      <w:bookmarkStart w:id="8738" w:name="_Toc322296389"/>
      <w:bookmarkStart w:id="8739" w:name="_Toc322296908"/>
      <w:bookmarkStart w:id="8740" w:name="_Toc322297430"/>
      <w:bookmarkStart w:id="8741" w:name="_Toc322302900"/>
      <w:bookmarkStart w:id="8742" w:name="_Toc322634199"/>
      <w:bookmarkStart w:id="8743" w:name="_Toc322687582"/>
      <w:bookmarkStart w:id="8744" w:name="_Toc330559898"/>
      <w:bookmarkStart w:id="8745" w:name="_Toc330560010"/>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8746" w:author="DuyNgo" w:date="2012-08-10T07:42:00Z"/>
          <w:rFonts w:ascii="Times New Roman" w:eastAsiaTheme="majorEastAsia" w:hAnsi="Times New Roman" w:cs="Times New Roman"/>
          <w:b/>
          <w:bCs/>
          <w:i/>
          <w:iCs/>
          <w:vanish/>
          <w:color w:val="4F81BD" w:themeColor="accent1"/>
          <w:sz w:val="24"/>
          <w:szCs w:val="24"/>
        </w:rPr>
      </w:pPr>
      <w:bookmarkStart w:id="8747" w:name="_Toc317634547"/>
      <w:bookmarkStart w:id="8748" w:name="_Toc322181145"/>
      <w:bookmarkStart w:id="8749" w:name="_Toc322181627"/>
      <w:bookmarkStart w:id="8750" w:name="_Toc322182109"/>
      <w:bookmarkStart w:id="8751" w:name="_Toc322220270"/>
      <w:bookmarkStart w:id="8752" w:name="_Toc322295871"/>
      <w:bookmarkStart w:id="8753" w:name="_Toc322296390"/>
      <w:bookmarkStart w:id="8754" w:name="_Toc322296909"/>
      <w:bookmarkStart w:id="8755" w:name="_Toc322297431"/>
      <w:bookmarkStart w:id="8756" w:name="_Toc322302901"/>
      <w:bookmarkStart w:id="8757" w:name="_Toc322634200"/>
      <w:bookmarkStart w:id="8758" w:name="_Toc322687583"/>
      <w:bookmarkStart w:id="8759" w:name="_Toc330559899"/>
      <w:bookmarkStart w:id="8760" w:name="_Toc330560011"/>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8761" w:author="DuyNgo" w:date="2012-08-10T07:42:00Z"/>
          <w:rFonts w:ascii="Times New Roman" w:eastAsiaTheme="majorEastAsia" w:hAnsi="Times New Roman" w:cs="Times New Roman"/>
          <w:b/>
          <w:bCs/>
          <w:i/>
          <w:iCs/>
          <w:vanish/>
          <w:color w:val="4F81BD" w:themeColor="accent1"/>
          <w:sz w:val="24"/>
          <w:szCs w:val="24"/>
        </w:rPr>
      </w:pPr>
      <w:bookmarkStart w:id="8762" w:name="_Toc317634548"/>
      <w:bookmarkStart w:id="8763" w:name="_Toc322181146"/>
      <w:bookmarkStart w:id="8764" w:name="_Toc322181628"/>
      <w:bookmarkStart w:id="8765" w:name="_Toc322182110"/>
      <w:bookmarkStart w:id="8766" w:name="_Toc322220271"/>
      <w:bookmarkStart w:id="8767" w:name="_Toc322295872"/>
      <w:bookmarkStart w:id="8768" w:name="_Toc322296391"/>
      <w:bookmarkStart w:id="8769" w:name="_Toc322296910"/>
      <w:bookmarkStart w:id="8770" w:name="_Toc322297432"/>
      <w:bookmarkStart w:id="8771" w:name="_Toc322302902"/>
      <w:bookmarkStart w:id="8772" w:name="_Toc322634201"/>
      <w:bookmarkStart w:id="8773" w:name="_Toc322687584"/>
      <w:bookmarkStart w:id="8774" w:name="_Toc330559900"/>
      <w:bookmarkStart w:id="8775" w:name="_Toc330560012"/>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8776" w:author="DuyNgo" w:date="2012-08-10T07:42:00Z"/>
          <w:rFonts w:ascii="Times New Roman" w:eastAsiaTheme="majorEastAsia" w:hAnsi="Times New Roman" w:cs="Times New Roman"/>
          <w:b/>
          <w:bCs/>
          <w:i/>
          <w:iCs/>
          <w:vanish/>
          <w:color w:val="4F81BD" w:themeColor="accent1"/>
          <w:sz w:val="24"/>
          <w:szCs w:val="24"/>
        </w:rPr>
      </w:pPr>
      <w:bookmarkStart w:id="8777" w:name="_Toc317634549"/>
      <w:bookmarkStart w:id="8778" w:name="_Toc322181147"/>
      <w:bookmarkStart w:id="8779" w:name="_Toc322181629"/>
      <w:bookmarkStart w:id="8780" w:name="_Toc322182111"/>
      <w:bookmarkStart w:id="8781" w:name="_Toc322220272"/>
      <w:bookmarkStart w:id="8782" w:name="_Toc322295873"/>
      <w:bookmarkStart w:id="8783" w:name="_Toc322296392"/>
      <w:bookmarkStart w:id="8784" w:name="_Toc322296911"/>
      <w:bookmarkStart w:id="8785" w:name="_Toc322297433"/>
      <w:bookmarkStart w:id="8786" w:name="_Toc322302903"/>
      <w:bookmarkStart w:id="8787" w:name="_Toc322634202"/>
      <w:bookmarkStart w:id="8788" w:name="_Toc322687585"/>
      <w:bookmarkStart w:id="8789" w:name="_Toc330559901"/>
      <w:bookmarkStart w:id="8790" w:name="_Toc330560013"/>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8791" w:author="DuyNgo" w:date="2012-08-10T07:42:00Z"/>
          <w:rFonts w:ascii="Times New Roman" w:eastAsiaTheme="majorEastAsia" w:hAnsi="Times New Roman" w:cs="Times New Roman"/>
          <w:b/>
          <w:bCs/>
          <w:i/>
          <w:iCs/>
          <w:vanish/>
          <w:color w:val="4F81BD" w:themeColor="accent1"/>
          <w:sz w:val="24"/>
          <w:szCs w:val="24"/>
        </w:rPr>
      </w:pPr>
      <w:bookmarkStart w:id="8792" w:name="_Toc317634550"/>
      <w:bookmarkStart w:id="8793" w:name="_Toc322181148"/>
      <w:bookmarkStart w:id="8794" w:name="_Toc322181630"/>
      <w:bookmarkStart w:id="8795" w:name="_Toc322182112"/>
      <w:bookmarkStart w:id="8796" w:name="_Toc322220273"/>
      <w:bookmarkStart w:id="8797" w:name="_Toc322295874"/>
      <w:bookmarkStart w:id="8798" w:name="_Toc322296393"/>
      <w:bookmarkStart w:id="8799" w:name="_Toc322296912"/>
      <w:bookmarkStart w:id="8800" w:name="_Toc322297434"/>
      <w:bookmarkStart w:id="8801" w:name="_Toc322302904"/>
      <w:bookmarkStart w:id="8802" w:name="_Toc322634203"/>
      <w:bookmarkStart w:id="8803" w:name="_Toc322687586"/>
      <w:bookmarkStart w:id="8804" w:name="_Toc330559902"/>
      <w:bookmarkStart w:id="8805" w:name="_Toc330560014"/>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8806" w:author="DuyNgo" w:date="2012-08-10T07:42:00Z"/>
          <w:rFonts w:ascii="Times New Roman" w:eastAsiaTheme="majorEastAsia" w:hAnsi="Times New Roman" w:cs="Times New Roman"/>
          <w:b/>
          <w:bCs/>
          <w:i/>
          <w:iCs/>
          <w:vanish/>
          <w:color w:val="4F81BD" w:themeColor="accent1"/>
          <w:sz w:val="24"/>
          <w:szCs w:val="24"/>
        </w:rPr>
      </w:pPr>
      <w:bookmarkStart w:id="8807" w:name="_Toc317634551"/>
      <w:bookmarkStart w:id="8808" w:name="_Toc322181149"/>
      <w:bookmarkStart w:id="8809" w:name="_Toc322181631"/>
      <w:bookmarkStart w:id="8810" w:name="_Toc322182113"/>
      <w:bookmarkStart w:id="8811" w:name="_Toc322220274"/>
      <w:bookmarkStart w:id="8812" w:name="_Toc322295875"/>
      <w:bookmarkStart w:id="8813" w:name="_Toc322296394"/>
      <w:bookmarkStart w:id="8814" w:name="_Toc322296913"/>
      <w:bookmarkStart w:id="8815" w:name="_Toc322297435"/>
      <w:bookmarkStart w:id="8816" w:name="_Toc322302905"/>
      <w:bookmarkStart w:id="8817" w:name="_Toc322634204"/>
      <w:bookmarkStart w:id="8818" w:name="_Toc322687587"/>
      <w:bookmarkStart w:id="8819" w:name="_Toc330559903"/>
      <w:bookmarkStart w:id="8820" w:name="_Toc330560015"/>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8821" w:author="DuyNgo" w:date="2012-08-10T07:42:00Z"/>
          <w:rFonts w:ascii="Times New Roman" w:eastAsiaTheme="majorEastAsia" w:hAnsi="Times New Roman" w:cs="Times New Roman"/>
          <w:b/>
          <w:bCs/>
          <w:i/>
          <w:iCs/>
          <w:vanish/>
          <w:color w:val="4F81BD" w:themeColor="accent1"/>
          <w:sz w:val="24"/>
          <w:szCs w:val="24"/>
        </w:rPr>
      </w:pPr>
      <w:bookmarkStart w:id="8822" w:name="_Toc317634552"/>
      <w:bookmarkStart w:id="8823" w:name="_Toc322181150"/>
      <w:bookmarkStart w:id="8824" w:name="_Toc322181632"/>
      <w:bookmarkStart w:id="8825" w:name="_Toc322182114"/>
      <w:bookmarkStart w:id="8826" w:name="_Toc322220275"/>
      <w:bookmarkStart w:id="8827" w:name="_Toc322295876"/>
      <w:bookmarkStart w:id="8828" w:name="_Toc322296395"/>
      <w:bookmarkStart w:id="8829" w:name="_Toc322296914"/>
      <w:bookmarkStart w:id="8830" w:name="_Toc322297436"/>
      <w:bookmarkStart w:id="8831" w:name="_Toc322302906"/>
      <w:bookmarkStart w:id="8832" w:name="_Toc322634205"/>
      <w:bookmarkStart w:id="8833" w:name="_Toc322687588"/>
      <w:bookmarkStart w:id="8834" w:name="_Toc330559904"/>
      <w:bookmarkStart w:id="8835" w:name="_Toc330560016"/>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8836" w:author="DuyNgo" w:date="2012-08-10T07:42:00Z"/>
          <w:rFonts w:ascii="Times New Roman" w:eastAsiaTheme="majorEastAsia" w:hAnsi="Times New Roman" w:cs="Times New Roman"/>
          <w:b/>
          <w:bCs/>
          <w:i/>
          <w:iCs/>
          <w:vanish/>
          <w:color w:val="4F81BD" w:themeColor="accent1"/>
          <w:sz w:val="24"/>
          <w:szCs w:val="24"/>
        </w:rPr>
      </w:pPr>
      <w:bookmarkStart w:id="8837" w:name="_Toc317634553"/>
      <w:bookmarkStart w:id="8838" w:name="_Toc322181151"/>
      <w:bookmarkStart w:id="8839" w:name="_Toc322181633"/>
      <w:bookmarkStart w:id="8840" w:name="_Toc322182115"/>
      <w:bookmarkStart w:id="8841" w:name="_Toc322220276"/>
      <w:bookmarkStart w:id="8842" w:name="_Toc322295877"/>
      <w:bookmarkStart w:id="8843" w:name="_Toc322296396"/>
      <w:bookmarkStart w:id="8844" w:name="_Toc322296915"/>
      <w:bookmarkStart w:id="8845" w:name="_Toc322297437"/>
      <w:bookmarkStart w:id="8846" w:name="_Toc322302907"/>
      <w:bookmarkStart w:id="8847" w:name="_Toc322634206"/>
      <w:bookmarkStart w:id="8848" w:name="_Toc322687589"/>
      <w:bookmarkStart w:id="8849" w:name="_Toc330559905"/>
      <w:bookmarkStart w:id="8850" w:name="_Toc330560017"/>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8851" w:author="DuyNgo" w:date="2012-08-10T07:42:00Z"/>
          <w:rFonts w:ascii="Times New Roman" w:eastAsiaTheme="majorEastAsia" w:hAnsi="Times New Roman" w:cs="Times New Roman"/>
          <w:b/>
          <w:bCs/>
          <w:i/>
          <w:iCs/>
          <w:vanish/>
          <w:color w:val="4F81BD" w:themeColor="accent1"/>
          <w:sz w:val="24"/>
          <w:szCs w:val="24"/>
        </w:rPr>
      </w:pPr>
      <w:bookmarkStart w:id="8852" w:name="_Toc317634554"/>
      <w:bookmarkStart w:id="8853" w:name="_Toc322181152"/>
      <w:bookmarkStart w:id="8854" w:name="_Toc322181634"/>
      <w:bookmarkStart w:id="8855" w:name="_Toc322182116"/>
      <w:bookmarkStart w:id="8856" w:name="_Toc322220277"/>
      <w:bookmarkStart w:id="8857" w:name="_Toc322295878"/>
      <w:bookmarkStart w:id="8858" w:name="_Toc322296397"/>
      <w:bookmarkStart w:id="8859" w:name="_Toc322296916"/>
      <w:bookmarkStart w:id="8860" w:name="_Toc322297438"/>
      <w:bookmarkStart w:id="8861" w:name="_Toc322302908"/>
      <w:bookmarkStart w:id="8862" w:name="_Toc322634207"/>
      <w:bookmarkStart w:id="8863" w:name="_Toc322687590"/>
      <w:bookmarkStart w:id="8864" w:name="_Toc330559906"/>
      <w:bookmarkStart w:id="8865" w:name="_Toc330560018"/>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8866" w:author="DuyNgo" w:date="2012-08-10T07:42:00Z"/>
          <w:rFonts w:ascii="Times New Roman" w:eastAsiaTheme="majorEastAsia" w:hAnsi="Times New Roman" w:cs="Times New Roman"/>
          <w:b/>
          <w:bCs/>
          <w:i/>
          <w:iCs/>
          <w:vanish/>
          <w:color w:val="4F81BD" w:themeColor="accent1"/>
          <w:sz w:val="24"/>
          <w:szCs w:val="24"/>
        </w:rPr>
      </w:pPr>
      <w:bookmarkStart w:id="8867" w:name="_Toc317634555"/>
      <w:bookmarkStart w:id="8868" w:name="_Toc322181153"/>
      <w:bookmarkStart w:id="8869" w:name="_Toc322181635"/>
      <w:bookmarkStart w:id="8870" w:name="_Toc322182117"/>
      <w:bookmarkStart w:id="8871" w:name="_Toc322220278"/>
      <w:bookmarkStart w:id="8872" w:name="_Toc322295879"/>
      <w:bookmarkStart w:id="8873" w:name="_Toc322296398"/>
      <w:bookmarkStart w:id="8874" w:name="_Toc322296917"/>
      <w:bookmarkStart w:id="8875" w:name="_Toc322297439"/>
      <w:bookmarkStart w:id="8876" w:name="_Toc322302909"/>
      <w:bookmarkStart w:id="8877" w:name="_Toc322634208"/>
      <w:bookmarkStart w:id="8878" w:name="_Toc322687591"/>
      <w:bookmarkStart w:id="8879" w:name="_Toc330559907"/>
      <w:bookmarkStart w:id="8880" w:name="_Toc330560019"/>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8881" w:author="DuyNgo" w:date="2012-08-10T07:42:00Z"/>
          <w:rFonts w:ascii="Times New Roman" w:eastAsiaTheme="majorEastAsia" w:hAnsi="Times New Roman" w:cs="Times New Roman"/>
          <w:b/>
          <w:bCs/>
          <w:i/>
          <w:iCs/>
          <w:vanish/>
          <w:color w:val="4F81BD" w:themeColor="accent1"/>
          <w:sz w:val="24"/>
          <w:szCs w:val="24"/>
        </w:rPr>
      </w:pPr>
      <w:bookmarkStart w:id="8882" w:name="_Toc317634556"/>
      <w:bookmarkStart w:id="8883" w:name="_Toc322181154"/>
      <w:bookmarkStart w:id="8884" w:name="_Toc322181636"/>
      <w:bookmarkStart w:id="8885" w:name="_Toc322182118"/>
      <w:bookmarkStart w:id="8886" w:name="_Toc322220279"/>
      <w:bookmarkStart w:id="8887" w:name="_Toc322295880"/>
      <w:bookmarkStart w:id="8888" w:name="_Toc322296399"/>
      <w:bookmarkStart w:id="8889" w:name="_Toc322296918"/>
      <w:bookmarkStart w:id="8890" w:name="_Toc322297440"/>
      <w:bookmarkStart w:id="8891" w:name="_Toc322302910"/>
      <w:bookmarkStart w:id="8892" w:name="_Toc322634209"/>
      <w:bookmarkStart w:id="8893" w:name="_Toc322687592"/>
      <w:bookmarkStart w:id="8894" w:name="_Toc330559908"/>
      <w:bookmarkStart w:id="8895" w:name="_Toc330560020"/>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8896" w:author="DuyNgo" w:date="2012-08-10T07:42:00Z"/>
          <w:rFonts w:ascii="Times New Roman" w:eastAsiaTheme="majorEastAsia" w:hAnsi="Times New Roman" w:cs="Times New Roman"/>
          <w:b/>
          <w:bCs/>
          <w:i/>
          <w:iCs/>
          <w:vanish/>
          <w:color w:val="4F81BD" w:themeColor="accent1"/>
          <w:sz w:val="24"/>
          <w:szCs w:val="24"/>
        </w:rPr>
      </w:pPr>
      <w:bookmarkStart w:id="8897" w:name="_Toc317634557"/>
      <w:bookmarkStart w:id="8898" w:name="_Toc322181155"/>
      <w:bookmarkStart w:id="8899" w:name="_Toc322181637"/>
      <w:bookmarkStart w:id="8900" w:name="_Toc322182119"/>
      <w:bookmarkStart w:id="8901" w:name="_Toc322220280"/>
      <w:bookmarkStart w:id="8902" w:name="_Toc322295881"/>
      <w:bookmarkStart w:id="8903" w:name="_Toc322296400"/>
      <w:bookmarkStart w:id="8904" w:name="_Toc322296919"/>
      <w:bookmarkStart w:id="8905" w:name="_Toc322297441"/>
      <w:bookmarkStart w:id="8906" w:name="_Toc322302911"/>
      <w:bookmarkStart w:id="8907" w:name="_Toc322634210"/>
      <w:bookmarkStart w:id="8908" w:name="_Toc322687593"/>
      <w:bookmarkStart w:id="8909" w:name="_Toc330559909"/>
      <w:bookmarkStart w:id="8910" w:name="_Toc330560021"/>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8911" w:author="DuyNgo" w:date="2012-08-10T07:42:00Z"/>
          <w:rFonts w:ascii="Times New Roman" w:eastAsiaTheme="majorEastAsia" w:hAnsi="Times New Roman" w:cs="Times New Roman"/>
          <w:b/>
          <w:bCs/>
          <w:i/>
          <w:iCs/>
          <w:vanish/>
          <w:color w:val="4F81BD" w:themeColor="accent1"/>
          <w:sz w:val="24"/>
          <w:szCs w:val="24"/>
        </w:rPr>
      </w:pPr>
      <w:bookmarkStart w:id="8912" w:name="_Toc317634558"/>
      <w:bookmarkStart w:id="8913" w:name="_Toc322181156"/>
      <w:bookmarkStart w:id="8914" w:name="_Toc322181638"/>
      <w:bookmarkStart w:id="8915" w:name="_Toc322182120"/>
      <w:bookmarkStart w:id="8916" w:name="_Toc322220281"/>
      <w:bookmarkStart w:id="8917" w:name="_Toc322295882"/>
      <w:bookmarkStart w:id="8918" w:name="_Toc322296401"/>
      <w:bookmarkStart w:id="8919" w:name="_Toc322296920"/>
      <w:bookmarkStart w:id="8920" w:name="_Toc322297442"/>
      <w:bookmarkStart w:id="8921" w:name="_Toc322302912"/>
      <w:bookmarkStart w:id="8922" w:name="_Toc322634211"/>
      <w:bookmarkStart w:id="8923" w:name="_Toc322687594"/>
      <w:bookmarkStart w:id="8924" w:name="_Toc330559910"/>
      <w:bookmarkStart w:id="8925" w:name="_Toc330560022"/>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8926" w:author="DuyNgo" w:date="2012-08-10T07:42:00Z"/>
          <w:rFonts w:ascii="Times New Roman" w:eastAsiaTheme="majorEastAsia" w:hAnsi="Times New Roman" w:cs="Times New Roman"/>
          <w:b/>
          <w:bCs/>
          <w:i/>
          <w:iCs/>
          <w:vanish/>
          <w:color w:val="4F81BD" w:themeColor="accent1"/>
          <w:sz w:val="24"/>
          <w:szCs w:val="24"/>
        </w:rPr>
      </w:pPr>
      <w:bookmarkStart w:id="8927" w:name="_Toc317634559"/>
      <w:bookmarkStart w:id="8928" w:name="_Toc322181157"/>
      <w:bookmarkStart w:id="8929" w:name="_Toc322181639"/>
      <w:bookmarkStart w:id="8930" w:name="_Toc322182121"/>
      <w:bookmarkStart w:id="8931" w:name="_Toc322220282"/>
      <w:bookmarkStart w:id="8932" w:name="_Toc322295883"/>
      <w:bookmarkStart w:id="8933" w:name="_Toc322296402"/>
      <w:bookmarkStart w:id="8934" w:name="_Toc322296921"/>
      <w:bookmarkStart w:id="8935" w:name="_Toc322297443"/>
      <w:bookmarkStart w:id="8936" w:name="_Toc322302913"/>
      <w:bookmarkStart w:id="8937" w:name="_Toc322634212"/>
      <w:bookmarkStart w:id="8938" w:name="_Toc322687595"/>
      <w:bookmarkStart w:id="8939" w:name="_Toc330559911"/>
      <w:bookmarkStart w:id="8940" w:name="_Toc330560023"/>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8941" w:author="DuyNgo" w:date="2012-08-10T07:42:00Z"/>
          <w:rFonts w:ascii="Times New Roman" w:eastAsiaTheme="majorEastAsia" w:hAnsi="Times New Roman" w:cs="Times New Roman"/>
          <w:b/>
          <w:bCs/>
          <w:i/>
          <w:iCs/>
          <w:vanish/>
          <w:color w:val="4F81BD" w:themeColor="accent1"/>
          <w:sz w:val="24"/>
          <w:szCs w:val="24"/>
        </w:rPr>
      </w:pPr>
      <w:bookmarkStart w:id="8942" w:name="_Toc317634560"/>
      <w:bookmarkStart w:id="8943" w:name="_Toc322181158"/>
      <w:bookmarkStart w:id="8944" w:name="_Toc322181640"/>
      <w:bookmarkStart w:id="8945" w:name="_Toc322182122"/>
      <w:bookmarkStart w:id="8946" w:name="_Toc322220283"/>
      <w:bookmarkStart w:id="8947" w:name="_Toc322295884"/>
      <w:bookmarkStart w:id="8948" w:name="_Toc322296403"/>
      <w:bookmarkStart w:id="8949" w:name="_Toc322296922"/>
      <w:bookmarkStart w:id="8950" w:name="_Toc322297444"/>
      <w:bookmarkStart w:id="8951" w:name="_Toc322302914"/>
      <w:bookmarkStart w:id="8952" w:name="_Toc322634213"/>
      <w:bookmarkStart w:id="8953" w:name="_Toc322687596"/>
      <w:bookmarkStart w:id="8954" w:name="_Toc330559912"/>
      <w:bookmarkStart w:id="8955" w:name="_Toc330560024"/>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8956" w:author="DuyNgo" w:date="2012-08-10T07:42:00Z"/>
          <w:rFonts w:ascii="Times New Roman" w:eastAsiaTheme="majorEastAsia" w:hAnsi="Times New Roman" w:cs="Times New Roman"/>
          <w:b/>
          <w:bCs/>
          <w:i/>
          <w:iCs/>
          <w:vanish/>
          <w:color w:val="4F81BD" w:themeColor="accent1"/>
          <w:sz w:val="24"/>
          <w:szCs w:val="24"/>
        </w:rPr>
      </w:pPr>
      <w:bookmarkStart w:id="8957" w:name="_Toc317634561"/>
      <w:bookmarkStart w:id="8958" w:name="_Toc322181159"/>
      <w:bookmarkStart w:id="8959" w:name="_Toc322181641"/>
      <w:bookmarkStart w:id="8960" w:name="_Toc322182123"/>
      <w:bookmarkStart w:id="8961" w:name="_Toc322220284"/>
      <w:bookmarkStart w:id="8962" w:name="_Toc322295885"/>
      <w:bookmarkStart w:id="8963" w:name="_Toc322296404"/>
      <w:bookmarkStart w:id="8964" w:name="_Toc322296923"/>
      <w:bookmarkStart w:id="8965" w:name="_Toc322297445"/>
      <w:bookmarkStart w:id="8966" w:name="_Toc322302915"/>
      <w:bookmarkStart w:id="8967" w:name="_Toc322634214"/>
      <w:bookmarkStart w:id="8968" w:name="_Toc322687597"/>
      <w:bookmarkStart w:id="8969" w:name="_Toc330559913"/>
      <w:bookmarkStart w:id="8970" w:name="_Toc330560025"/>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8971" w:author="DuyNgo" w:date="2012-08-10T07:42:00Z"/>
          <w:rFonts w:ascii="Times New Roman" w:eastAsiaTheme="majorEastAsia" w:hAnsi="Times New Roman" w:cs="Times New Roman"/>
          <w:b/>
          <w:bCs/>
          <w:i/>
          <w:iCs/>
          <w:vanish/>
          <w:color w:val="4F81BD" w:themeColor="accent1"/>
          <w:sz w:val="24"/>
          <w:szCs w:val="24"/>
        </w:rPr>
      </w:pPr>
      <w:bookmarkStart w:id="8972" w:name="_Toc317634562"/>
      <w:bookmarkStart w:id="8973" w:name="_Toc322181160"/>
      <w:bookmarkStart w:id="8974" w:name="_Toc322181642"/>
      <w:bookmarkStart w:id="8975" w:name="_Toc322182124"/>
      <w:bookmarkStart w:id="8976" w:name="_Toc322220285"/>
      <w:bookmarkStart w:id="8977" w:name="_Toc322295886"/>
      <w:bookmarkStart w:id="8978" w:name="_Toc322296405"/>
      <w:bookmarkStart w:id="8979" w:name="_Toc322296924"/>
      <w:bookmarkStart w:id="8980" w:name="_Toc322297446"/>
      <w:bookmarkStart w:id="8981" w:name="_Toc322302916"/>
      <w:bookmarkStart w:id="8982" w:name="_Toc322634215"/>
      <w:bookmarkStart w:id="8983" w:name="_Toc322687598"/>
      <w:bookmarkStart w:id="8984" w:name="_Toc330559914"/>
      <w:bookmarkStart w:id="8985" w:name="_Toc330560026"/>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8986" w:author="DuyNgo" w:date="2012-08-10T07:42:00Z"/>
          <w:rFonts w:ascii="Times New Roman" w:eastAsiaTheme="majorEastAsia" w:hAnsi="Times New Roman" w:cs="Times New Roman"/>
          <w:b/>
          <w:bCs/>
          <w:i/>
          <w:iCs/>
          <w:vanish/>
          <w:color w:val="4F81BD" w:themeColor="accent1"/>
          <w:sz w:val="24"/>
          <w:szCs w:val="24"/>
        </w:rPr>
      </w:pPr>
      <w:bookmarkStart w:id="8987" w:name="_Toc317634563"/>
      <w:bookmarkStart w:id="8988" w:name="_Toc322181161"/>
      <w:bookmarkStart w:id="8989" w:name="_Toc322181643"/>
      <w:bookmarkStart w:id="8990" w:name="_Toc322182125"/>
      <w:bookmarkStart w:id="8991" w:name="_Toc322220286"/>
      <w:bookmarkStart w:id="8992" w:name="_Toc322295887"/>
      <w:bookmarkStart w:id="8993" w:name="_Toc322296406"/>
      <w:bookmarkStart w:id="8994" w:name="_Toc322296925"/>
      <w:bookmarkStart w:id="8995" w:name="_Toc322297447"/>
      <w:bookmarkStart w:id="8996" w:name="_Toc322302917"/>
      <w:bookmarkStart w:id="8997" w:name="_Toc322634216"/>
      <w:bookmarkStart w:id="8998" w:name="_Toc322687599"/>
      <w:bookmarkStart w:id="8999" w:name="_Toc330559915"/>
      <w:bookmarkStart w:id="9000" w:name="_Toc330560027"/>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9001" w:author="DuyNgo" w:date="2012-08-10T07:42:00Z"/>
          <w:rFonts w:ascii="Times New Roman" w:eastAsiaTheme="majorEastAsia" w:hAnsi="Times New Roman" w:cs="Times New Roman"/>
          <w:b/>
          <w:bCs/>
          <w:i/>
          <w:iCs/>
          <w:vanish/>
          <w:color w:val="4F81BD" w:themeColor="accent1"/>
          <w:sz w:val="24"/>
          <w:szCs w:val="24"/>
        </w:rPr>
      </w:pPr>
      <w:bookmarkStart w:id="9002" w:name="_Toc317634564"/>
      <w:bookmarkStart w:id="9003" w:name="_Toc322181162"/>
      <w:bookmarkStart w:id="9004" w:name="_Toc322181644"/>
      <w:bookmarkStart w:id="9005" w:name="_Toc322182126"/>
      <w:bookmarkStart w:id="9006" w:name="_Toc322220287"/>
      <w:bookmarkStart w:id="9007" w:name="_Toc322295888"/>
      <w:bookmarkStart w:id="9008" w:name="_Toc322296407"/>
      <w:bookmarkStart w:id="9009" w:name="_Toc322296926"/>
      <w:bookmarkStart w:id="9010" w:name="_Toc322297448"/>
      <w:bookmarkStart w:id="9011" w:name="_Toc322302918"/>
      <w:bookmarkStart w:id="9012" w:name="_Toc322634217"/>
      <w:bookmarkStart w:id="9013" w:name="_Toc322687600"/>
      <w:bookmarkStart w:id="9014" w:name="_Toc330559916"/>
      <w:bookmarkStart w:id="9015" w:name="_Toc330560028"/>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9016" w:author="DuyNgo" w:date="2012-08-10T07:42:00Z"/>
          <w:rFonts w:ascii="Times New Roman" w:eastAsiaTheme="majorEastAsia" w:hAnsi="Times New Roman" w:cs="Times New Roman"/>
          <w:b/>
          <w:bCs/>
          <w:i/>
          <w:iCs/>
          <w:vanish/>
          <w:color w:val="4F81BD" w:themeColor="accent1"/>
          <w:sz w:val="24"/>
          <w:szCs w:val="24"/>
        </w:rPr>
      </w:pPr>
      <w:bookmarkStart w:id="9017" w:name="_Toc317634565"/>
      <w:bookmarkStart w:id="9018" w:name="_Toc322181163"/>
      <w:bookmarkStart w:id="9019" w:name="_Toc322181645"/>
      <w:bookmarkStart w:id="9020" w:name="_Toc322182127"/>
      <w:bookmarkStart w:id="9021" w:name="_Toc322220288"/>
      <w:bookmarkStart w:id="9022" w:name="_Toc322295889"/>
      <w:bookmarkStart w:id="9023" w:name="_Toc322296408"/>
      <w:bookmarkStart w:id="9024" w:name="_Toc322296927"/>
      <w:bookmarkStart w:id="9025" w:name="_Toc322297449"/>
      <w:bookmarkStart w:id="9026" w:name="_Toc322302919"/>
      <w:bookmarkStart w:id="9027" w:name="_Toc322634218"/>
      <w:bookmarkStart w:id="9028" w:name="_Toc322687601"/>
      <w:bookmarkStart w:id="9029" w:name="_Toc330559917"/>
      <w:bookmarkStart w:id="9030" w:name="_Toc330560029"/>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9031" w:author="DuyNgo" w:date="2012-08-10T07:42:00Z"/>
          <w:rFonts w:ascii="Times New Roman" w:eastAsiaTheme="majorEastAsia" w:hAnsi="Times New Roman" w:cs="Times New Roman"/>
          <w:b/>
          <w:bCs/>
          <w:i/>
          <w:iCs/>
          <w:vanish/>
          <w:color w:val="4F81BD" w:themeColor="accent1"/>
          <w:sz w:val="24"/>
          <w:szCs w:val="24"/>
        </w:rPr>
      </w:pPr>
      <w:bookmarkStart w:id="9032" w:name="_Toc317634566"/>
      <w:bookmarkStart w:id="9033" w:name="_Toc322181164"/>
      <w:bookmarkStart w:id="9034" w:name="_Toc322181646"/>
      <w:bookmarkStart w:id="9035" w:name="_Toc322182128"/>
      <w:bookmarkStart w:id="9036" w:name="_Toc322220289"/>
      <w:bookmarkStart w:id="9037" w:name="_Toc322295890"/>
      <w:bookmarkStart w:id="9038" w:name="_Toc322296409"/>
      <w:bookmarkStart w:id="9039" w:name="_Toc322296928"/>
      <w:bookmarkStart w:id="9040" w:name="_Toc322297450"/>
      <w:bookmarkStart w:id="9041" w:name="_Toc322302920"/>
      <w:bookmarkStart w:id="9042" w:name="_Toc322634219"/>
      <w:bookmarkStart w:id="9043" w:name="_Toc322687602"/>
      <w:bookmarkStart w:id="9044" w:name="_Toc330559918"/>
      <w:bookmarkStart w:id="9045" w:name="_Toc330560030"/>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9046" w:author="DuyNgo" w:date="2012-08-10T07:42:00Z"/>
          <w:rFonts w:ascii="Times New Roman" w:eastAsiaTheme="majorEastAsia" w:hAnsi="Times New Roman" w:cs="Times New Roman"/>
          <w:b/>
          <w:bCs/>
          <w:i/>
          <w:iCs/>
          <w:vanish/>
          <w:color w:val="4F81BD" w:themeColor="accent1"/>
          <w:sz w:val="24"/>
          <w:szCs w:val="24"/>
        </w:rPr>
      </w:pPr>
      <w:bookmarkStart w:id="9047" w:name="_Toc317634567"/>
      <w:bookmarkStart w:id="9048" w:name="_Toc322181165"/>
      <w:bookmarkStart w:id="9049" w:name="_Toc322181647"/>
      <w:bookmarkStart w:id="9050" w:name="_Toc322182129"/>
      <w:bookmarkStart w:id="9051" w:name="_Toc322220290"/>
      <w:bookmarkStart w:id="9052" w:name="_Toc322295891"/>
      <w:bookmarkStart w:id="9053" w:name="_Toc322296410"/>
      <w:bookmarkStart w:id="9054" w:name="_Toc322296929"/>
      <w:bookmarkStart w:id="9055" w:name="_Toc322297451"/>
      <w:bookmarkStart w:id="9056" w:name="_Toc322302921"/>
      <w:bookmarkStart w:id="9057" w:name="_Toc322634220"/>
      <w:bookmarkStart w:id="9058" w:name="_Toc322687603"/>
      <w:bookmarkStart w:id="9059" w:name="_Toc330559919"/>
      <w:bookmarkStart w:id="9060" w:name="_Toc330560031"/>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9061" w:author="DuyNgo" w:date="2012-08-10T07:42:00Z"/>
          <w:rFonts w:ascii="Times New Roman" w:eastAsiaTheme="majorEastAsia" w:hAnsi="Times New Roman" w:cs="Times New Roman"/>
          <w:b/>
          <w:bCs/>
          <w:i/>
          <w:iCs/>
          <w:vanish/>
          <w:color w:val="4F81BD" w:themeColor="accent1"/>
          <w:sz w:val="24"/>
          <w:szCs w:val="24"/>
        </w:rPr>
      </w:pPr>
      <w:bookmarkStart w:id="9062" w:name="_Toc317634568"/>
      <w:bookmarkStart w:id="9063" w:name="_Toc322181166"/>
      <w:bookmarkStart w:id="9064" w:name="_Toc322181648"/>
      <w:bookmarkStart w:id="9065" w:name="_Toc322182130"/>
      <w:bookmarkStart w:id="9066" w:name="_Toc322220291"/>
      <w:bookmarkStart w:id="9067" w:name="_Toc322295892"/>
      <w:bookmarkStart w:id="9068" w:name="_Toc322296411"/>
      <w:bookmarkStart w:id="9069" w:name="_Toc322296930"/>
      <w:bookmarkStart w:id="9070" w:name="_Toc322297452"/>
      <w:bookmarkStart w:id="9071" w:name="_Toc322302922"/>
      <w:bookmarkStart w:id="9072" w:name="_Toc322634221"/>
      <w:bookmarkStart w:id="9073" w:name="_Toc322687604"/>
      <w:bookmarkStart w:id="9074" w:name="_Toc330559920"/>
      <w:bookmarkStart w:id="9075" w:name="_Toc330560032"/>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9076" w:author="DuyNgo" w:date="2012-08-10T07:42:00Z"/>
          <w:rFonts w:ascii="Times New Roman" w:eastAsiaTheme="majorEastAsia" w:hAnsi="Times New Roman" w:cs="Times New Roman"/>
          <w:b/>
          <w:bCs/>
          <w:i/>
          <w:iCs/>
          <w:vanish/>
          <w:color w:val="4F81BD" w:themeColor="accent1"/>
          <w:sz w:val="24"/>
          <w:szCs w:val="24"/>
        </w:rPr>
      </w:pPr>
      <w:bookmarkStart w:id="9077" w:name="_Toc317634569"/>
      <w:bookmarkStart w:id="9078" w:name="_Toc322181167"/>
      <w:bookmarkStart w:id="9079" w:name="_Toc322181649"/>
      <w:bookmarkStart w:id="9080" w:name="_Toc322182131"/>
      <w:bookmarkStart w:id="9081" w:name="_Toc322220292"/>
      <w:bookmarkStart w:id="9082" w:name="_Toc322295893"/>
      <w:bookmarkStart w:id="9083" w:name="_Toc322296412"/>
      <w:bookmarkStart w:id="9084" w:name="_Toc322296931"/>
      <w:bookmarkStart w:id="9085" w:name="_Toc322297453"/>
      <w:bookmarkStart w:id="9086" w:name="_Toc322302923"/>
      <w:bookmarkStart w:id="9087" w:name="_Toc322634222"/>
      <w:bookmarkStart w:id="9088" w:name="_Toc322687605"/>
      <w:bookmarkStart w:id="9089" w:name="_Toc330559921"/>
      <w:bookmarkStart w:id="9090" w:name="_Toc330560033"/>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9091" w:author="DuyNgo" w:date="2012-08-10T07:42:00Z"/>
          <w:rFonts w:ascii="Times New Roman" w:eastAsiaTheme="majorEastAsia" w:hAnsi="Times New Roman" w:cs="Times New Roman"/>
          <w:b/>
          <w:bCs/>
          <w:i/>
          <w:iCs/>
          <w:vanish/>
          <w:color w:val="4F81BD" w:themeColor="accent1"/>
          <w:sz w:val="24"/>
          <w:szCs w:val="24"/>
        </w:rPr>
      </w:pPr>
      <w:bookmarkStart w:id="9092" w:name="_Toc317634570"/>
      <w:bookmarkStart w:id="9093" w:name="_Toc322181168"/>
      <w:bookmarkStart w:id="9094" w:name="_Toc322181650"/>
      <w:bookmarkStart w:id="9095" w:name="_Toc322182132"/>
      <w:bookmarkStart w:id="9096" w:name="_Toc322220293"/>
      <w:bookmarkStart w:id="9097" w:name="_Toc322295894"/>
      <w:bookmarkStart w:id="9098" w:name="_Toc322296413"/>
      <w:bookmarkStart w:id="9099" w:name="_Toc322296932"/>
      <w:bookmarkStart w:id="9100" w:name="_Toc322297454"/>
      <w:bookmarkStart w:id="9101" w:name="_Toc322302924"/>
      <w:bookmarkStart w:id="9102" w:name="_Toc322634223"/>
      <w:bookmarkStart w:id="9103" w:name="_Toc322687606"/>
      <w:bookmarkStart w:id="9104" w:name="_Toc330559922"/>
      <w:bookmarkStart w:id="9105" w:name="_Toc330560034"/>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9106" w:author="DuyNgo" w:date="2012-08-10T07:42:00Z"/>
          <w:rFonts w:ascii="Times New Roman" w:eastAsiaTheme="majorEastAsia" w:hAnsi="Times New Roman" w:cs="Times New Roman"/>
          <w:b/>
          <w:bCs/>
          <w:i/>
          <w:iCs/>
          <w:vanish/>
          <w:color w:val="4F81BD" w:themeColor="accent1"/>
          <w:sz w:val="24"/>
          <w:szCs w:val="24"/>
        </w:rPr>
      </w:pPr>
      <w:bookmarkStart w:id="9107" w:name="_Toc317634571"/>
      <w:bookmarkStart w:id="9108" w:name="_Toc322181169"/>
      <w:bookmarkStart w:id="9109" w:name="_Toc322181651"/>
      <w:bookmarkStart w:id="9110" w:name="_Toc322182133"/>
      <w:bookmarkStart w:id="9111" w:name="_Toc322220294"/>
      <w:bookmarkStart w:id="9112" w:name="_Toc322295895"/>
      <w:bookmarkStart w:id="9113" w:name="_Toc322296414"/>
      <w:bookmarkStart w:id="9114" w:name="_Toc322296933"/>
      <w:bookmarkStart w:id="9115" w:name="_Toc322297455"/>
      <w:bookmarkStart w:id="9116" w:name="_Toc322302925"/>
      <w:bookmarkStart w:id="9117" w:name="_Toc322634224"/>
      <w:bookmarkStart w:id="9118" w:name="_Toc322687607"/>
      <w:bookmarkStart w:id="9119" w:name="_Toc330559923"/>
      <w:bookmarkStart w:id="9120" w:name="_Toc330560035"/>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9121" w:author="DuyNgo" w:date="2012-08-10T07:42:00Z"/>
          <w:rFonts w:ascii="Times New Roman" w:eastAsiaTheme="majorEastAsia" w:hAnsi="Times New Roman" w:cs="Times New Roman"/>
          <w:b/>
          <w:bCs/>
          <w:i/>
          <w:iCs/>
          <w:vanish/>
          <w:color w:val="4F81BD" w:themeColor="accent1"/>
          <w:sz w:val="24"/>
          <w:szCs w:val="24"/>
        </w:rPr>
      </w:pPr>
      <w:bookmarkStart w:id="9122" w:name="_Toc317634572"/>
      <w:bookmarkStart w:id="9123" w:name="_Toc322181170"/>
      <w:bookmarkStart w:id="9124" w:name="_Toc322181652"/>
      <w:bookmarkStart w:id="9125" w:name="_Toc322182134"/>
      <w:bookmarkStart w:id="9126" w:name="_Toc322220295"/>
      <w:bookmarkStart w:id="9127" w:name="_Toc322295896"/>
      <w:bookmarkStart w:id="9128" w:name="_Toc322296415"/>
      <w:bookmarkStart w:id="9129" w:name="_Toc322296934"/>
      <w:bookmarkStart w:id="9130" w:name="_Toc322297456"/>
      <w:bookmarkStart w:id="9131" w:name="_Toc322302926"/>
      <w:bookmarkStart w:id="9132" w:name="_Toc322634225"/>
      <w:bookmarkStart w:id="9133" w:name="_Toc322687608"/>
      <w:bookmarkStart w:id="9134" w:name="_Toc330559924"/>
      <w:bookmarkStart w:id="9135" w:name="_Toc330560036"/>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9136" w:author="DuyNgo" w:date="2012-08-10T07:42:00Z"/>
          <w:rFonts w:ascii="Times New Roman" w:eastAsiaTheme="majorEastAsia" w:hAnsi="Times New Roman" w:cs="Times New Roman"/>
          <w:b/>
          <w:bCs/>
          <w:i/>
          <w:iCs/>
          <w:vanish/>
          <w:color w:val="4F81BD" w:themeColor="accent1"/>
          <w:sz w:val="24"/>
          <w:szCs w:val="24"/>
        </w:rPr>
      </w:pPr>
      <w:bookmarkStart w:id="9137" w:name="_Toc317634573"/>
      <w:bookmarkStart w:id="9138" w:name="_Toc322181171"/>
      <w:bookmarkStart w:id="9139" w:name="_Toc322181653"/>
      <w:bookmarkStart w:id="9140" w:name="_Toc322182135"/>
      <w:bookmarkStart w:id="9141" w:name="_Toc322220296"/>
      <w:bookmarkStart w:id="9142" w:name="_Toc322295897"/>
      <w:bookmarkStart w:id="9143" w:name="_Toc322296416"/>
      <w:bookmarkStart w:id="9144" w:name="_Toc322296935"/>
      <w:bookmarkStart w:id="9145" w:name="_Toc322297457"/>
      <w:bookmarkStart w:id="9146" w:name="_Toc322302927"/>
      <w:bookmarkStart w:id="9147" w:name="_Toc322634226"/>
      <w:bookmarkStart w:id="9148" w:name="_Toc322687609"/>
      <w:bookmarkStart w:id="9149" w:name="_Toc330559925"/>
      <w:bookmarkStart w:id="9150" w:name="_Toc330560037"/>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9151" w:author="DuyNgo" w:date="2012-08-10T07:42:00Z"/>
          <w:rFonts w:ascii="Times New Roman" w:eastAsiaTheme="majorEastAsia" w:hAnsi="Times New Roman" w:cs="Times New Roman"/>
          <w:b/>
          <w:bCs/>
          <w:i/>
          <w:iCs/>
          <w:vanish/>
          <w:color w:val="4F81BD" w:themeColor="accent1"/>
          <w:sz w:val="24"/>
          <w:szCs w:val="24"/>
        </w:rPr>
      </w:pPr>
      <w:bookmarkStart w:id="9152" w:name="_Toc317634574"/>
      <w:bookmarkStart w:id="9153" w:name="_Toc322181172"/>
      <w:bookmarkStart w:id="9154" w:name="_Toc322181654"/>
      <w:bookmarkStart w:id="9155" w:name="_Toc322182136"/>
      <w:bookmarkStart w:id="9156" w:name="_Toc322220297"/>
      <w:bookmarkStart w:id="9157" w:name="_Toc322295898"/>
      <w:bookmarkStart w:id="9158" w:name="_Toc322296417"/>
      <w:bookmarkStart w:id="9159" w:name="_Toc322296936"/>
      <w:bookmarkStart w:id="9160" w:name="_Toc322297458"/>
      <w:bookmarkStart w:id="9161" w:name="_Toc322302928"/>
      <w:bookmarkStart w:id="9162" w:name="_Toc322634227"/>
      <w:bookmarkStart w:id="9163" w:name="_Toc322687610"/>
      <w:bookmarkStart w:id="9164" w:name="_Toc330559926"/>
      <w:bookmarkStart w:id="9165" w:name="_Toc330560038"/>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9166" w:author="DuyNgo" w:date="2012-08-10T07:42:00Z"/>
          <w:rFonts w:ascii="Times New Roman" w:eastAsiaTheme="majorEastAsia" w:hAnsi="Times New Roman" w:cs="Times New Roman"/>
          <w:b/>
          <w:bCs/>
          <w:i/>
          <w:iCs/>
          <w:vanish/>
          <w:color w:val="4F81BD" w:themeColor="accent1"/>
          <w:sz w:val="24"/>
          <w:szCs w:val="24"/>
        </w:rPr>
      </w:pPr>
      <w:bookmarkStart w:id="9167" w:name="_Toc317634575"/>
      <w:bookmarkStart w:id="9168" w:name="_Toc322181173"/>
      <w:bookmarkStart w:id="9169" w:name="_Toc322181655"/>
      <w:bookmarkStart w:id="9170" w:name="_Toc322182137"/>
      <w:bookmarkStart w:id="9171" w:name="_Toc322220298"/>
      <w:bookmarkStart w:id="9172" w:name="_Toc322295899"/>
      <w:bookmarkStart w:id="9173" w:name="_Toc322296418"/>
      <w:bookmarkStart w:id="9174" w:name="_Toc322296937"/>
      <w:bookmarkStart w:id="9175" w:name="_Toc322297459"/>
      <w:bookmarkStart w:id="9176" w:name="_Toc322302929"/>
      <w:bookmarkStart w:id="9177" w:name="_Toc322634228"/>
      <w:bookmarkStart w:id="9178" w:name="_Toc322687611"/>
      <w:bookmarkStart w:id="9179" w:name="_Toc330559927"/>
      <w:bookmarkStart w:id="9180" w:name="_Toc330560039"/>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9181" w:author="DuyNgo" w:date="2012-08-10T07:42:00Z"/>
          <w:rFonts w:ascii="Times New Roman" w:eastAsiaTheme="majorEastAsia" w:hAnsi="Times New Roman" w:cs="Times New Roman"/>
          <w:b/>
          <w:bCs/>
          <w:i/>
          <w:iCs/>
          <w:vanish/>
          <w:color w:val="4F81BD" w:themeColor="accent1"/>
          <w:sz w:val="24"/>
          <w:szCs w:val="24"/>
        </w:rPr>
      </w:pPr>
      <w:bookmarkStart w:id="9182" w:name="_Toc317634576"/>
      <w:bookmarkStart w:id="9183" w:name="_Toc322181174"/>
      <w:bookmarkStart w:id="9184" w:name="_Toc322181656"/>
      <w:bookmarkStart w:id="9185" w:name="_Toc322182138"/>
      <w:bookmarkStart w:id="9186" w:name="_Toc322220299"/>
      <w:bookmarkStart w:id="9187" w:name="_Toc322295900"/>
      <w:bookmarkStart w:id="9188" w:name="_Toc322296419"/>
      <w:bookmarkStart w:id="9189" w:name="_Toc322296938"/>
      <w:bookmarkStart w:id="9190" w:name="_Toc322297460"/>
      <w:bookmarkStart w:id="9191" w:name="_Toc322302930"/>
      <w:bookmarkStart w:id="9192" w:name="_Toc322634229"/>
      <w:bookmarkStart w:id="9193" w:name="_Toc322687612"/>
      <w:bookmarkStart w:id="9194" w:name="_Toc330559928"/>
      <w:bookmarkStart w:id="9195" w:name="_Toc330560040"/>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9196" w:author="DuyNgo" w:date="2012-08-10T07:42:00Z"/>
          <w:rFonts w:ascii="Times New Roman" w:eastAsiaTheme="majorEastAsia" w:hAnsi="Times New Roman" w:cs="Times New Roman"/>
          <w:b/>
          <w:bCs/>
          <w:i/>
          <w:iCs/>
          <w:vanish/>
          <w:color w:val="4F81BD" w:themeColor="accent1"/>
          <w:sz w:val="24"/>
          <w:szCs w:val="24"/>
        </w:rPr>
      </w:pPr>
      <w:bookmarkStart w:id="9197" w:name="_Toc317634577"/>
      <w:bookmarkStart w:id="9198" w:name="_Toc322181175"/>
      <w:bookmarkStart w:id="9199" w:name="_Toc322181657"/>
      <w:bookmarkStart w:id="9200" w:name="_Toc322182139"/>
      <w:bookmarkStart w:id="9201" w:name="_Toc322220300"/>
      <w:bookmarkStart w:id="9202" w:name="_Toc322295901"/>
      <w:bookmarkStart w:id="9203" w:name="_Toc322296420"/>
      <w:bookmarkStart w:id="9204" w:name="_Toc322296939"/>
      <w:bookmarkStart w:id="9205" w:name="_Toc322297461"/>
      <w:bookmarkStart w:id="9206" w:name="_Toc322302931"/>
      <w:bookmarkStart w:id="9207" w:name="_Toc322634230"/>
      <w:bookmarkStart w:id="9208" w:name="_Toc322687613"/>
      <w:bookmarkStart w:id="9209" w:name="_Toc330559929"/>
      <w:bookmarkStart w:id="9210" w:name="_Toc330560041"/>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9211" w:author="DuyNgo" w:date="2012-08-10T07:42:00Z"/>
          <w:rFonts w:ascii="Times New Roman" w:eastAsiaTheme="majorEastAsia" w:hAnsi="Times New Roman" w:cs="Times New Roman"/>
          <w:b/>
          <w:bCs/>
          <w:i/>
          <w:iCs/>
          <w:vanish/>
          <w:color w:val="4F81BD" w:themeColor="accent1"/>
          <w:sz w:val="24"/>
          <w:szCs w:val="24"/>
        </w:rPr>
      </w:pPr>
      <w:bookmarkStart w:id="9212" w:name="_Toc317634578"/>
      <w:bookmarkStart w:id="9213" w:name="_Toc322181176"/>
      <w:bookmarkStart w:id="9214" w:name="_Toc322181658"/>
      <w:bookmarkStart w:id="9215" w:name="_Toc322182140"/>
      <w:bookmarkStart w:id="9216" w:name="_Toc322220301"/>
      <w:bookmarkStart w:id="9217" w:name="_Toc322295902"/>
      <w:bookmarkStart w:id="9218" w:name="_Toc322296421"/>
      <w:bookmarkStart w:id="9219" w:name="_Toc322296940"/>
      <w:bookmarkStart w:id="9220" w:name="_Toc322297462"/>
      <w:bookmarkStart w:id="9221" w:name="_Toc322302932"/>
      <w:bookmarkStart w:id="9222" w:name="_Toc322634231"/>
      <w:bookmarkStart w:id="9223" w:name="_Toc322687614"/>
      <w:bookmarkStart w:id="9224" w:name="_Toc330559930"/>
      <w:bookmarkStart w:id="9225" w:name="_Toc330560042"/>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9226" w:author="DuyNgo" w:date="2012-08-10T07:42:00Z"/>
          <w:rFonts w:ascii="Times New Roman" w:eastAsiaTheme="majorEastAsia" w:hAnsi="Times New Roman" w:cs="Times New Roman"/>
          <w:b/>
          <w:bCs/>
          <w:i/>
          <w:iCs/>
          <w:vanish/>
          <w:color w:val="4F81BD" w:themeColor="accent1"/>
          <w:sz w:val="24"/>
          <w:szCs w:val="24"/>
        </w:rPr>
      </w:pPr>
      <w:bookmarkStart w:id="9227" w:name="_Toc317634579"/>
      <w:bookmarkStart w:id="9228" w:name="_Toc322181177"/>
      <w:bookmarkStart w:id="9229" w:name="_Toc322181659"/>
      <w:bookmarkStart w:id="9230" w:name="_Toc322182141"/>
      <w:bookmarkStart w:id="9231" w:name="_Toc322220302"/>
      <w:bookmarkStart w:id="9232" w:name="_Toc322295903"/>
      <w:bookmarkStart w:id="9233" w:name="_Toc322296422"/>
      <w:bookmarkStart w:id="9234" w:name="_Toc322296941"/>
      <w:bookmarkStart w:id="9235" w:name="_Toc322297463"/>
      <w:bookmarkStart w:id="9236" w:name="_Toc322302933"/>
      <w:bookmarkStart w:id="9237" w:name="_Toc322634232"/>
      <w:bookmarkStart w:id="9238" w:name="_Toc322687615"/>
      <w:bookmarkStart w:id="9239" w:name="_Toc330559931"/>
      <w:bookmarkStart w:id="9240" w:name="_Toc330560043"/>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9241" w:author="DuyNgo" w:date="2012-08-10T07:42:00Z"/>
          <w:rFonts w:ascii="Times New Roman" w:eastAsiaTheme="majorEastAsia" w:hAnsi="Times New Roman" w:cs="Times New Roman"/>
          <w:b/>
          <w:bCs/>
          <w:i/>
          <w:iCs/>
          <w:vanish/>
          <w:color w:val="4F81BD" w:themeColor="accent1"/>
          <w:sz w:val="24"/>
          <w:szCs w:val="24"/>
        </w:rPr>
      </w:pPr>
      <w:bookmarkStart w:id="9242" w:name="_Toc317634580"/>
      <w:bookmarkStart w:id="9243" w:name="_Toc322181178"/>
      <w:bookmarkStart w:id="9244" w:name="_Toc322181660"/>
      <w:bookmarkStart w:id="9245" w:name="_Toc322182142"/>
      <w:bookmarkStart w:id="9246" w:name="_Toc322220303"/>
      <w:bookmarkStart w:id="9247" w:name="_Toc322295904"/>
      <w:bookmarkStart w:id="9248" w:name="_Toc322296423"/>
      <w:bookmarkStart w:id="9249" w:name="_Toc322296942"/>
      <w:bookmarkStart w:id="9250" w:name="_Toc322297464"/>
      <w:bookmarkStart w:id="9251" w:name="_Toc322302934"/>
      <w:bookmarkStart w:id="9252" w:name="_Toc322634233"/>
      <w:bookmarkStart w:id="9253" w:name="_Toc322687616"/>
      <w:bookmarkStart w:id="9254" w:name="_Toc330559932"/>
      <w:bookmarkStart w:id="9255" w:name="_Toc330560044"/>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9256" w:author="DuyNgo" w:date="2012-08-10T07:42:00Z"/>
          <w:rFonts w:ascii="Times New Roman" w:eastAsiaTheme="majorEastAsia" w:hAnsi="Times New Roman" w:cs="Times New Roman"/>
          <w:b/>
          <w:bCs/>
          <w:i/>
          <w:iCs/>
          <w:vanish/>
          <w:color w:val="4F81BD" w:themeColor="accent1"/>
          <w:sz w:val="24"/>
          <w:szCs w:val="24"/>
        </w:rPr>
      </w:pPr>
      <w:bookmarkStart w:id="9257" w:name="_Toc317634581"/>
      <w:bookmarkStart w:id="9258" w:name="_Toc322181179"/>
      <w:bookmarkStart w:id="9259" w:name="_Toc322181661"/>
      <w:bookmarkStart w:id="9260" w:name="_Toc322182143"/>
      <w:bookmarkStart w:id="9261" w:name="_Toc322220304"/>
      <w:bookmarkStart w:id="9262" w:name="_Toc322295905"/>
      <w:bookmarkStart w:id="9263" w:name="_Toc322296424"/>
      <w:bookmarkStart w:id="9264" w:name="_Toc322296943"/>
      <w:bookmarkStart w:id="9265" w:name="_Toc322297465"/>
      <w:bookmarkStart w:id="9266" w:name="_Toc322302935"/>
      <w:bookmarkStart w:id="9267" w:name="_Toc322634234"/>
      <w:bookmarkStart w:id="9268" w:name="_Toc322687617"/>
      <w:bookmarkStart w:id="9269" w:name="_Toc330559933"/>
      <w:bookmarkStart w:id="9270" w:name="_Toc330560045"/>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9271" w:author="DuyNgo" w:date="2012-08-10T07:42:00Z"/>
          <w:rFonts w:ascii="Times New Roman" w:eastAsiaTheme="majorEastAsia" w:hAnsi="Times New Roman" w:cs="Times New Roman"/>
          <w:b/>
          <w:bCs/>
          <w:i/>
          <w:iCs/>
          <w:vanish/>
          <w:color w:val="4F81BD" w:themeColor="accent1"/>
          <w:sz w:val="24"/>
          <w:szCs w:val="24"/>
        </w:rPr>
      </w:pPr>
      <w:bookmarkStart w:id="9272" w:name="_Toc317634582"/>
      <w:bookmarkStart w:id="9273" w:name="_Toc322181180"/>
      <w:bookmarkStart w:id="9274" w:name="_Toc322181662"/>
      <w:bookmarkStart w:id="9275" w:name="_Toc322182144"/>
      <w:bookmarkStart w:id="9276" w:name="_Toc322220305"/>
      <w:bookmarkStart w:id="9277" w:name="_Toc322295906"/>
      <w:bookmarkStart w:id="9278" w:name="_Toc322296425"/>
      <w:bookmarkStart w:id="9279" w:name="_Toc322296944"/>
      <w:bookmarkStart w:id="9280" w:name="_Toc322297466"/>
      <w:bookmarkStart w:id="9281" w:name="_Toc322302936"/>
      <w:bookmarkStart w:id="9282" w:name="_Toc322634235"/>
      <w:bookmarkStart w:id="9283" w:name="_Toc322687618"/>
      <w:bookmarkStart w:id="9284" w:name="_Toc330559934"/>
      <w:bookmarkStart w:id="9285" w:name="_Toc330560046"/>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9286" w:author="DuyNgo" w:date="2012-08-10T07:42:00Z"/>
          <w:rFonts w:ascii="Times New Roman" w:eastAsiaTheme="majorEastAsia" w:hAnsi="Times New Roman" w:cs="Times New Roman"/>
          <w:b/>
          <w:bCs/>
          <w:i/>
          <w:iCs/>
          <w:vanish/>
          <w:color w:val="4F81BD" w:themeColor="accent1"/>
          <w:sz w:val="24"/>
          <w:szCs w:val="24"/>
        </w:rPr>
      </w:pPr>
      <w:bookmarkStart w:id="9287" w:name="_Toc317634583"/>
      <w:bookmarkStart w:id="9288" w:name="_Toc322181181"/>
      <w:bookmarkStart w:id="9289" w:name="_Toc322181663"/>
      <w:bookmarkStart w:id="9290" w:name="_Toc322182145"/>
      <w:bookmarkStart w:id="9291" w:name="_Toc322220306"/>
      <w:bookmarkStart w:id="9292" w:name="_Toc322295907"/>
      <w:bookmarkStart w:id="9293" w:name="_Toc322296426"/>
      <w:bookmarkStart w:id="9294" w:name="_Toc322296945"/>
      <w:bookmarkStart w:id="9295" w:name="_Toc322297467"/>
      <w:bookmarkStart w:id="9296" w:name="_Toc322302937"/>
      <w:bookmarkStart w:id="9297" w:name="_Toc322634236"/>
      <w:bookmarkStart w:id="9298" w:name="_Toc322687619"/>
      <w:bookmarkStart w:id="9299" w:name="_Toc330559935"/>
      <w:bookmarkStart w:id="9300" w:name="_Toc330560047"/>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9301" w:author="DuyNgo" w:date="2012-08-10T07:42:00Z"/>
          <w:rFonts w:ascii="Times New Roman" w:eastAsiaTheme="majorEastAsia" w:hAnsi="Times New Roman" w:cs="Times New Roman"/>
          <w:b/>
          <w:bCs/>
          <w:i/>
          <w:iCs/>
          <w:vanish/>
          <w:color w:val="4F81BD" w:themeColor="accent1"/>
          <w:sz w:val="24"/>
          <w:szCs w:val="24"/>
        </w:rPr>
      </w:pPr>
      <w:bookmarkStart w:id="9302" w:name="_Toc317634584"/>
      <w:bookmarkStart w:id="9303" w:name="_Toc322181182"/>
      <w:bookmarkStart w:id="9304" w:name="_Toc322181664"/>
      <w:bookmarkStart w:id="9305" w:name="_Toc322182146"/>
      <w:bookmarkStart w:id="9306" w:name="_Toc322220307"/>
      <w:bookmarkStart w:id="9307" w:name="_Toc322295908"/>
      <w:bookmarkStart w:id="9308" w:name="_Toc322296427"/>
      <w:bookmarkStart w:id="9309" w:name="_Toc322296946"/>
      <w:bookmarkStart w:id="9310" w:name="_Toc322297468"/>
      <w:bookmarkStart w:id="9311" w:name="_Toc322302938"/>
      <w:bookmarkStart w:id="9312" w:name="_Toc322634237"/>
      <w:bookmarkStart w:id="9313" w:name="_Toc322687620"/>
      <w:bookmarkStart w:id="9314" w:name="_Toc330559936"/>
      <w:bookmarkStart w:id="9315" w:name="_Toc330560048"/>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9316" w:author="DuyNgo" w:date="2012-08-10T07:42:00Z"/>
          <w:rFonts w:ascii="Times New Roman" w:eastAsiaTheme="majorEastAsia" w:hAnsi="Times New Roman" w:cs="Times New Roman"/>
          <w:b/>
          <w:bCs/>
          <w:i/>
          <w:iCs/>
          <w:vanish/>
          <w:color w:val="4F81BD" w:themeColor="accent1"/>
          <w:sz w:val="24"/>
          <w:szCs w:val="24"/>
        </w:rPr>
      </w:pPr>
      <w:bookmarkStart w:id="9317" w:name="_Toc317634585"/>
      <w:bookmarkStart w:id="9318" w:name="_Toc322181183"/>
      <w:bookmarkStart w:id="9319" w:name="_Toc322181665"/>
      <w:bookmarkStart w:id="9320" w:name="_Toc322182147"/>
      <w:bookmarkStart w:id="9321" w:name="_Toc322220308"/>
      <w:bookmarkStart w:id="9322" w:name="_Toc322295909"/>
      <w:bookmarkStart w:id="9323" w:name="_Toc322296428"/>
      <w:bookmarkStart w:id="9324" w:name="_Toc322296947"/>
      <w:bookmarkStart w:id="9325" w:name="_Toc322297469"/>
      <w:bookmarkStart w:id="9326" w:name="_Toc322302939"/>
      <w:bookmarkStart w:id="9327" w:name="_Toc322634238"/>
      <w:bookmarkStart w:id="9328" w:name="_Toc322687621"/>
      <w:bookmarkStart w:id="9329" w:name="_Toc330559937"/>
      <w:bookmarkStart w:id="9330" w:name="_Toc330560049"/>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9331" w:author="DuyNgo" w:date="2012-08-10T07:42:00Z"/>
          <w:rFonts w:ascii="Times New Roman" w:eastAsiaTheme="majorEastAsia" w:hAnsi="Times New Roman" w:cs="Times New Roman"/>
          <w:b/>
          <w:bCs/>
          <w:i/>
          <w:iCs/>
          <w:vanish/>
          <w:color w:val="4F81BD" w:themeColor="accent1"/>
          <w:sz w:val="24"/>
          <w:szCs w:val="24"/>
        </w:rPr>
      </w:pPr>
      <w:bookmarkStart w:id="9332" w:name="_Toc317634586"/>
      <w:bookmarkStart w:id="9333" w:name="_Toc322181184"/>
      <w:bookmarkStart w:id="9334" w:name="_Toc322181666"/>
      <w:bookmarkStart w:id="9335" w:name="_Toc322182148"/>
      <w:bookmarkStart w:id="9336" w:name="_Toc322220309"/>
      <w:bookmarkStart w:id="9337" w:name="_Toc322295910"/>
      <w:bookmarkStart w:id="9338" w:name="_Toc322296429"/>
      <w:bookmarkStart w:id="9339" w:name="_Toc322296948"/>
      <w:bookmarkStart w:id="9340" w:name="_Toc322297470"/>
      <w:bookmarkStart w:id="9341" w:name="_Toc322302940"/>
      <w:bookmarkStart w:id="9342" w:name="_Toc322634239"/>
      <w:bookmarkStart w:id="9343" w:name="_Toc322687622"/>
      <w:bookmarkStart w:id="9344" w:name="_Toc330559938"/>
      <w:bookmarkStart w:id="9345" w:name="_Toc330560050"/>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9346" w:author="DuyNgo" w:date="2012-08-10T07:42:00Z"/>
          <w:rFonts w:ascii="Times New Roman" w:eastAsiaTheme="majorEastAsia" w:hAnsi="Times New Roman" w:cs="Times New Roman"/>
          <w:b/>
          <w:bCs/>
          <w:i/>
          <w:iCs/>
          <w:vanish/>
          <w:color w:val="4F81BD" w:themeColor="accent1"/>
          <w:sz w:val="24"/>
          <w:szCs w:val="24"/>
        </w:rPr>
      </w:pPr>
      <w:bookmarkStart w:id="9347" w:name="_Toc317634587"/>
      <w:bookmarkStart w:id="9348" w:name="_Toc322181185"/>
      <w:bookmarkStart w:id="9349" w:name="_Toc322181667"/>
      <w:bookmarkStart w:id="9350" w:name="_Toc322182149"/>
      <w:bookmarkStart w:id="9351" w:name="_Toc322220310"/>
      <w:bookmarkStart w:id="9352" w:name="_Toc322295911"/>
      <w:bookmarkStart w:id="9353" w:name="_Toc322296430"/>
      <w:bookmarkStart w:id="9354" w:name="_Toc322296949"/>
      <w:bookmarkStart w:id="9355" w:name="_Toc322297471"/>
      <w:bookmarkStart w:id="9356" w:name="_Toc322302941"/>
      <w:bookmarkStart w:id="9357" w:name="_Toc322634240"/>
      <w:bookmarkStart w:id="9358" w:name="_Toc322687623"/>
      <w:bookmarkStart w:id="9359" w:name="_Toc330559939"/>
      <w:bookmarkStart w:id="9360" w:name="_Toc330560051"/>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9361" w:author="DuyNgo" w:date="2012-08-10T07:42:00Z"/>
          <w:rFonts w:ascii="Times New Roman" w:eastAsiaTheme="majorEastAsia" w:hAnsi="Times New Roman" w:cs="Times New Roman"/>
          <w:b/>
          <w:bCs/>
          <w:i/>
          <w:iCs/>
          <w:vanish/>
          <w:color w:val="4F81BD" w:themeColor="accent1"/>
          <w:sz w:val="24"/>
          <w:szCs w:val="24"/>
        </w:rPr>
      </w:pPr>
      <w:bookmarkStart w:id="9362" w:name="_Toc317634588"/>
      <w:bookmarkStart w:id="9363" w:name="_Toc322181186"/>
      <w:bookmarkStart w:id="9364" w:name="_Toc322181668"/>
      <w:bookmarkStart w:id="9365" w:name="_Toc322182150"/>
      <w:bookmarkStart w:id="9366" w:name="_Toc322220311"/>
      <w:bookmarkStart w:id="9367" w:name="_Toc322295912"/>
      <w:bookmarkStart w:id="9368" w:name="_Toc322296431"/>
      <w:bookmarkStart w:id="9369" w:name="_Toc322296950"/>
      <w:bookmarkStart w:id="9370" w:name="_Toc322297472"/>
      <w:bookmarkStart w:id="9371" w:name="_Toc322302942"/>
      <w:bookmarkStart w:id="9372" w:name="_Toc322634241"/>
      <w:bookmarkStart w:id="9373" w:name="_Toc322687624"/>
      <w:bookmarkStart w:id="9374" w:name="_Toc330559940"/>
      <w:bookmarkStart w:id="9375" w:name="_Toc330560052"/>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9376" w:author="DuyNgo" w:date="2012-08-10T07:42:00Z"/>
          <w:rFonts w:ascii="Times New Roman" w:eastAsiaTheme="majorEastAsia" w:hAnsi="Times New Roman" w:cs="Times New Roman"/>
          <w:b/>
          <w:bCs/>
          <w:i/>
          <w:iCs/>
          <w:vanish/>
          <w:color w:val="4F81BD" w:themeColor="accent1"/>
          <w:sz w:val="24"/>
          <w:szCs w:val="24"/>
        </w:rPr>
      </w:pPr>
      <w:bookmarkStart w:id="9377" w:name="_Toc317634589"/>
      <w:bookmarkStart w:id="9378" w:name="_Toc322181187"/>
      <w:bookmarkStart w:id="9379" w:name="_Toc322181669"/>
      <w:bookmarkStart w:id="9380" w:name="_Toc322182151"/>
      <w:bookmarkStart w:id="9381" w:name="_Toc322220312"/>
      <w:bookmarkStart w:id="9382" w:name="_Toc322295913"/>
      <w:bookmarkStart w:id="9383" w:name="_Toc322296432"/>
      <w:bookmarkStart w:id="9384" w:name="_Toc322296951"/>
      <w:bookmarkStart w:id="9385" w:name="_Toc322297473"/>
      <w:bookmarkStart w:id="9386" w:name="_Toc322302943"/>
      <w:bookmarkStart w:id="9387" w:name="_Toc322634242"/>
      <w:bookmarkStart w:id="9388" w:name="_Toc322687625"/>
      <w:bookmarkStart w:id="9389" w:name="_Toc330559941"/>
      <w:bookmarkStart w:id="9390" w:name="_Toc330560053"/>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9391" w:author="DuyNgo" w:date="2012-08-10T07:42:00Z"/>
          <w:rFonts w:ascii="Times New Roman" w:eastAsiaTheme="majorEastAsia" w:hAnsi="Times New Roman" w:cs="Times New Roman"/>
          <w:b/>
          <w:bCs/>
          <w:i/>
          <w:iCs/>
          <w:vanish/>
          <w:color w:val="4F81BD" w:themeColor="accent1"/>
          <w:sz w:val="24"/>
          <w:szCs w:val="24"/>
        </w:rPr>
      </w:pPr>
      <w:bookmarkStart w:id="9392" w:name="_Toc317634590"/>
      <w:bookmarkStart w:id="9393" w:name="_Toc322181188"/>
      <w:bookmarkStart w:id="9394" w:name="_Toc322181670"/>
      <w:bookmarkStart w:id="9395" w:name="_Toc322182152"/>
      <w:bookmarkStart w:id="9396" w:name="_Toc322220313"/>
      <w:bookmarkStart w:id="9397" w:name="_Toc322295914"/>
      <w:bookmarkStart w:id="9398" w:name="_Toc322296433"/>
      <w:bookmarkStart w:id="9399" w:name="_Toc322296952"/>
      <w:bookmarkStart w:id="9400" w:name="_Toc322297474"/>
      <w:bookmarkStart w:id="9401" w:name="_Toc322302944"/>
      <w:bookmarkStart w:id="9402" w:name="_Toc322634243"/>
      <w:bookmarkStart w:id="9403" w:name="_Toc322687626"/>
      <w:bookmarkStart w:id="9404" w:name="_Toc330559942"/>
      <w:bookmarkStart w:id="9405" w:name="_Toc330560054"/>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9406" w:author="DuyNgo" w:date="2012-08-10T07:42:00Z"/>
          <w:rFonts w:ascii="Times New Roman" w:eastAsiaTheme="majorEastAsia" w:hAnsi="Times New Roman" w:cs="Times New Roman"/>
          <w:b/>
          <w:bCs/>
          <w:i/>
          <w:iCs/>
          <w:vanish/>
          <w:color w:val="4F81BD" w:themeColor="accent1"/>
          <w:sz w:val="24"/>
          <w:szCs w:val="24"/>
        </w:rPr>
      </w:pPr>
      <w:bookmarkStart w:id="9407" w:name="_Toc317634591"/>
      <w:bookmarkStart w:id="9408" w:name="_Toc322181189"/>
      <w:bookmarkStart w:id="9409" w:name="_Toc322181671"/>
      <w:bookmarkStart w:id="9410" w:name="_Toc322182153"/>
      <w:bookmarkStart w:id="9411" w:name="_Toc322220314"/>
      <w:bookmarkStart w:id="9412" w:name="_Toc322295915"/>
      <w:bookmarkStart w:id="9413" w:name="_Toc322296434"/>
      <w:bookmarkStart w:id="9414" w:name="_Toc322296953"/>
      <w:bookmarkStart w:id="9415" w:name="_Toc322297475"/>
      <w:bookmarkStart w:id="9416" w:name="_Toc322302945"/>
      <w:bookmarkStart w:id="9417" w:name="_Toc322634244"/>
      <w:bookmarkStart w:id="9418" w:name="_Toc322687627"/>
      <w:bookmarkStart w:id="9419" w:name="_Toc330559943"/>
      <w:bookmarkStart w:id="9420" w:name="_Toc330560055"/>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p>
    <w:p w:rsidR="00682754" w:rsidRPr="00657B96" w:rsidDel="00F7285F" w:rsidRDefault="00682754" w:rsidP="008C3CFA">
      <w:pPr>
        <w:pStyle w:val="ListParagraph"/>
        <w:keepNext/>
        <w:keepLines/>
        <w:numPr>
          <w:ilvl w:val="0"/>
          <w:numId w:val="8"/>
        </w:numPr>
        <w:spacing w:before="200" w:after="0"/>
        <w:contextualSpacing w:val="0"/>
        <w:jc w:val="both"/>
        <w:outlineLvl w:val="3"/>
        <w:rPr>
          <w:del w:id="9421" w:author="DuyNgo" w:date="2012-08-10T07:42:00Z"/>
          <w:rFonts w:ascii="Times New Roman" w:eastAsiaTheme="majorEastAsia" w:hAnsi="Times New Roman" w:cs="Times New Roman"/>
          <w:b/>
          <w:bCs/>
          <w:i/>
          <w:iCs/>
          <w:vanish/>
          <w:color w:val="4F81BD" w:themeColor="accent1"/>
          <w:sz w:val="24"/>
          <w:szCs w:val="24"/>
        </w:rPr>
      </w:pPr>
      <w:bookmarkStart w:id="9422" w:name="_Toc317634592"/>
      <w:bookmarkStart w:id="9423" w:name="_Toc322181190"/>
      <w:bookmarkStart w:id="9424" w:name="_Toc322181672"/>
      <w:bookmarkStart w:id="9425" w:name="_Toc322182154"/>
      <w:bookmarkStart w:id="9426" w:name="_Toc322220315"/>
      <w:bookmarkStart w:id="9427" w:name="_Toc322295916"/>
      <w:bookmarkStart w:id="9428" w:name="_Toc322296435"/>
      <w:bookmarkStart w:id="9429" w:name="_Toc322296954"/>
      <w:bookmarkStart w:id="9430" w:name="_Toc322297476"/>
      <w:bookmarkStart w:id="9431" w:name="_Toc322302946"/>
      <w:bookmarkStart w:id="9432" w:name="_Toc322634245"/>
      <w:bookmarkStart w:id="9433" w:name="_Toc322687628"/>
      <w:bookmarkStart w:id="9434" w:name="_Toc330559944"/>
      <w:bookmarkStart w:id="9435" w:name="_Toc330560056"/>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p>
    <w:p w:rsidR="00074E37" w:rsidRPr="00657B96" w:rsidDel="00F7285F" w:rsidRDefault="00074E37" w:rsidP="008C3CFA">
      <w:pPr>
        <w:pStyle w:val="Heading2"/>
        <w:numPr>
          <w:ilvl w:val="0"/>
          <w:numId w:val="6"/>
        </w:numPr>
        <w:ind w:left="993" w:hanging="426"/>
        <w:jc w:val="both"/>
        <w:rPr>
          <w:del w:id="9436" w:author="DuyNgo" w:date="2012-08-10T07:42:00Z"/>
          <w:rFonts w:ascii="Times New Roman" w:hAnsi="Times New Roman" w:cs="Times New Roman"/>
          <w:sz w:val="24"/>
          <w:szCs w:val="24"/>
        </w:rPr>
      </w:pPr>
      <w:del w:id="9437" w:author="DuyNgo" w:date="2012-08-10T07:42:00Z">
        <w:r w:rsidRPr="00657B96" w:rsidDel="00F7285F">
          <w:rPr>
            <w:rFonts w:ascii="Times New Roman" w:hAnsi="Times New Roman" w:cs="Times New Roman"/>
            <w:sz w:val="24"/>
            <w:szCs w:val="24"/>
          </w:rPr>
          <w:delText>Database design</w:delText>
        </w:r>
      </w:del>
    </w:p>
    <w:p w:rsidR="00682754" w:rsidRPr="00657B96" w:rsidDel="00F7285F" w:rsidRDefault="00682754" w:rsidP="008C3CFA">
      <w:pPr>
        <w:pStyle w:val="Heading3"/>
        <w:numPr>
          <w:ilvl w:val="0"/>
          <w:numId w:val="12"/>
        </w:numPr>
        <w:tabs>
          <w:tab w:val="left" w:pos="1134"/>
        </w:tabs>
        <w:ind w:left="851" w:hanging="1"/>
        <w:jc w:val="both"/>
        <w:rPr>
          <w:del w:id="9438" w:author="DuyNgo" w:date="2012-08-10T07:42:00Z"/>
          <w:rFonts w:ascii="Times New Roman" w:hAnsi="Times New Roman" w:cs="Times New Roman"/>
          <w:sz w:val="24"/>
          <w:szCs w:val="24"/>
        </w:rPr>
      </w:pPr>
      <w:del w:id="9439" w:author="DuyNgo" w:date="2012-08-10T07:42:00Z">
        <w:r w:rsidRPr="00657B96" w:rsidDel="00F7285F">
          <w:rPr>
            <w:rFonts w:ascii="Times New Roman" w:hAnsi="Times New Roman" w:cs="Times New Roman"/>
            <w:sz w:val="24"/>
            <w:szCs w:val="24"/>
          </w:rPr>
          <w:delText>ERD</w:delText>
        </w:r>
      </w:del>
    </w:p>
    <w:p w:rsidR="00B21492" w:rsidRPr="00657B96" w:rsidDel="00F7285F" w:rsidRDefault="00B21492" w:rsidP="00B21492">
      <w:pPr>
        <w:keepNext/>
        <w:jc w:val="both"/>
        <w:rPr>
          <w:del w:id="9440" w:author="DuyNgo" w:date="2012-08-10T07:42:00Z"/>
          <w:rFonts w:ascii="Times New Roman" w:hAnsi="Times New Roman" w:cs="Times New Roman"/>
          <w:sz w:val="24"/>
          <w:szCs w:val="24"/>
        </w:rPr>
      </w:pPr>
    </w:p>
    <w:p w:rsidR="00682754" w:rsidRPr="00657B96" w:rsidDel="00F7285F" w:rsidRDefault="00682754" w:rsidP="008C3CFA">
      <w:pPr>
        <w:pStyle w:val="Heading3"/>
        <w:numPr>
          <w:ilvl w:val="0"/>
          <w:numId w:val="12"/>
        </w:numPr>
        <w:tabs>
          <w:tab w:val="left" w:pos="1134"/>
        </w:tabs>
        <w:ind w:left="851" w:hanging="1"/>
        <w:jc w:val="both"/>
        <w:rPr>
          <w:del w:id="9441" w:author="DuyNgo" w:date="2012-08-10T07:42:00Z"/>
          <w:rFonts w:ascii="Times New Roman" w:hAnsi="Times New Roman" w:cs="Times New Roman"/>
          <w:sz w:val="24"/>
          <w:szCs w:val="24"/>
        </w:rPr>
      </w:pPr>
      <w:bookmarkStart w:id="9442" w:name="_Toc286305618"/>
      <w:bookmarkStart w:id="9443" w:name="_Toc317627406"/>
      <w:del w:id="9444" w:author="DuyNgo" w:date="2012-08-10T07:42:00Z">
        <w:r w:rsidRPr="00657B96" w:rsidDel="00F7285F">
          <w:rPr>
            <w:rFonts w:ascii="Times New Roman" w:hAnsi="Times New Roman" w:cs="Times New Roman"/>
            <w:sz w:val="24"/>
            <w:szCs w:val="24"/>
          </w:rPr>
          <w:delText>Tables</w:delText>
        </w:r>
        <w:bookmarkEnd w:id="9442"/>
        <w:bookmarkEnd w:id="9443"/>
      </w:del>
    </w:p>
    <w:p w:rsidR="00B21492" w:rsidRPr="00657B96" w:rsidDel="00F7285F" w:rsidRDefault="00B21492" w:rsidP="00B21492">
      <w:pPr>
        <w:keepNext/>
        <w:jc w:val="both"/>
        <w:rPr>
          <w:del w:id="9445" w:author="DuyNgo" w:date="2012-08-10T07:42:00Z"/>
          <w:rFonts w:ascii="Times New Roman" w:hAnsi="Times New Roman" w:cs="Times New Roman"/>
          <w:sz w:val="24"/>
          <w:szCs w:val="24"/>
        </w:rPr>
      </w:pPr>
    </w:p>
    <w:p w:rsidR="00682754" w:rsidRPr="00657B96" w:rsidDel="00F7285F" w:rsidRDefault="00682754" w:rsidP="008C3CFA">
      <w:pPr>
        <w:pStyle w:val="Heading2"/>
        <w:numPr>
          <w:ilvl w:val="0"/>
          <w:numId w:val="6"/>
        </w:numPr>
        <w:ind w:left="993" w:hanging="426"/>
        <w:jc w:val="both"/>
        <w:rPr>
          <w:del w:id="9446" w:author="DuyNgo" w:date="2012-08-10T07:42:00Z"/>
          <w:rFonts w:ascii="Times New Roman" w:hAnsi="Times New Roman" w:cs="Times New Roman"/>
          <w:sz w:val="24"/>
          <w:szCs w:val="24"/>
        </w:rPr>
      </w:pPr>
      <w:bookmarkStart w:id="9447" w:name="_Toc317627420"/>
      <w:del w:id="9448" w:author="DuyNgo" w:date="2012-08-10T07:42:00Z">
        <w:r w:rsidRPr="00657B96" w:rsidDel="00F7285F">
          <w:rPr>
            <w:rFonts w:ascii="Times New Roman" w:hAnsi="Times New Roman" w:cs="Times New Roman"/>
            <w:sz w:val="24"/>
            <w:szCs w:val="24"/>
          </w:rPr>
          <w:delText>References</w:delText>
        </w:r>
        <w:bookmarkEnd w:id="9447"/>
      </w:del>
    </w:p>
    <w:p w:rsidR="00853D2E" w:rsidRPr="00657B96" w:rsidDel="001B554B" w:rsidRDefault="00853D2E">
      <w:pPr>
        <w:pStyle w:val="Heading1"/>
        <w:tabs>
          <w:tab w:val="left" w:pos="709"/>
        </w:tabs>
        <w:jc w:val="both"/>
        <w:rPr>
          <w:del w:id="9449" w:author="DuyNgo" w:date="2012-08-10T08:01:00Z"/>
          <w:rFonts w:ascii="Times New Roman" w:hAnsi="Times New Roman" w:cs="Times New Roman"/>
          <w:sz w:val="24"/>
          <w:szCs w:val="24"/>
        </w:rPr>
        <w:pPrChange w:id="9450" w:author="DuyNgo" w:date="2012-08-10T08:01:00Z">
          <w:pPr>
            <w:pStyle w:val="Heading1"/>
            <w:numPr>
              <w:numId w:val="40"/>
            </w:numPr>
            <w:spacing w:before="0"/>
            <w:ind w:left="720" w:hanging="360"/>
          </w:pPr>
        </w:pPrChange>
      </w:pPr>
    </w:p>
    <w:p w:rsidR="001B554B" w:rsidRPr="00657B96" w:rsidRDefault="001B554B">
      <w:pPr>
        <w:rPr>
          <w:ins w:id="9451" w:author="DuyNgo" w:date="2012-08-10T08:01:00Z"/>
          <w:rFonts w:ascii="Times New Roman" w:hAnsi="Times New Roman" w:cs="Times New Roman"/>
          <w:sz w:val="24"/>
          <w:szCs w:val="24"/>
        </w:rPr>
        <w:pPrChange w:id="9452" w:author="DuyNgo" w:date="2012-08-10T08:01:00Z">
          <w:pPr>
            <w:jc w:val="both"/>
          </w:pPr>
        </w:pPrChange>
      </w:pPr>
    </w:p>
    <w:p w:rsidR="00621482" w:rsidRPr="00657B96" w:rsidRDefault="001B554B">
      <w:pPr>
        <w:pStyle w:val="Heading1"/>
        <w:numPr>
          <w:ilvl w:val="0"/>
          <w:numId w:val="2"/>
        </w:numPr>
        <w:tabs>
          <w:tab w:val="left" w:pos="709"/>
        </w:tabs>
        <w:jc w:val="both"/>
        <w:rPr>
          <w:ins w:id="9453" w:author="DuyNgo" w:date="2012-08-09T22:35:00Z"/>
          <w:rFonts w:ascii="Times New Roman" w:hAnsi="Times New Roman" w:cs="Times New Roman"/>
          <w:sz w:val="24"/>
          <w:szCs w:val="24"/>
        </w:rPr>
        <w:pPrChange w:id="9454" w:author="DuyNgo" w:date="2012-08-10T08:01:00Z">
          <w:pPr>
            <w:pStyle w:val="Heading1"/>
            <w:numPr>
              <w:numId w:val="40"/>
            </w:numPr>
            <w:spacing w:before="0"/>
            <w:ind w:left="720" w:hanging="360"/>
          </w:pPr>
        </w:pPrChange>
      </w:pPr>
      <w:bookmarkStart w:id="9455" w:name="_Toc322253590"/>
      <w:ins w:id="9456" w:author="DuyNgo" w:date="2012-08-10T08:01:00Z">
        <w:r w:rsidRPr="00657B96">
          <w:rPr>
            <w:rFonts w:ascii="Times New Roman" w:hAnsi="Times New Roman" w:cs="Times New Roman"/>
            <w:sz w:val="24"/>
            <w:szCs w:val="24"/>
          </w:rPr>
          <w:t xml:space="preserve"> </w:t>
        </w:r>
      </w:ins>
      <w:bookmarkStart w:id="9457" w:name="_Toc332775001"/>
      <w:r w:rsidR="00853D2E" w:rsidRPr="00657B96">
        <w:rPr>
          <w:rFonts w:ascii="Times New Roman" w:hAnsi="Times New Roman" w:cs="Times New Roman"/>
          <w:sz w:val="24"/>
          <w:szCs w:val="24"/>
        </w:rPr>
        <w:t>Software Test Documentation</w:t>
      </w:r>
      <w:bookmarkEnd w:id="9455"/>
      <w:bookmarkEnd w:id="9457"/>
    </w:p>
    <w:p w:rsidR="00834A70" w:rsidRPr="00657B96" w:rsidRDefault="00834A70">
      <w:pPr>
        <w:rPr>
          <w:ins w:id="9458" w:author="DuyNgo" w:date="2012-08-09T22:34:00Z"/>
          <w:rFonts w:ascii="Times New Roman" w:hAnsi="Times New Roman" w:cs="Times New Roman"/>
          <w:sz w:val="24"/>
          <w:szCs w:val="24"/>
          <w:rPrChange w:id="9459" w:author="DuyNgo" w:date="2012-08-10T08:15:00Z">
            <w:rPr>
              <w:ins w:id="9460" w:author="DuyNgo" w:date="2012-08-09T22:34:00Z"/>
              <w:rFonts w:ascii="Calibri" w:hAnsi="Calibri" w:cs="Calibri"/>
              <w:sz w:val="24"/>
              <w:szCs w:val="24"/>
            </w:rPr>
          </w:rPrChange>
        </w:rPr>
        <w:pPrChange w:id="9461" w:author="DuyNgo" w:date="2012-08-09T22:35:00Z">
          <w:pPr>
            <w:pStyle w:val="Heading1"/>
            <w:numPr>
              <w:numId w:val="40"/>
            </w:numPr>
            <w:spacing w:before="0"/>
            <w:ind w:left="720" w:hanging="360"/>
          </w:pPr>
        </w:pPrChange>
      </w:pPr>
    </w:p>
    <w:p w:rsidR="00621482" w:rsidRPr="00657B96" w:rsidRDefault="00621482" w:rsidP="00621482">
      <w:pPr>
        <w:pStyle w:val="Heading2"/>
        <w:numPr>
          <w:ilvl w:val="0"/>
          <w:numId w:val="41"/>
        </w:numPr>
        <w:spacing w:before="0"/>
        <w:rPr>
          <w:ins w:id="9462" w:author="DuyNgo" w:date="2012-08-09T22:34:00Z"/>
          <w:rFonts w:ascii="Times New Roman" w:hAnsi="Times New Roman" w:cs="Times New Roman"/>
          <w:sz w:val="24"/>
          <w:szCs w:val="24"/>
          <w:rPrChange w:id="9463" w:author="DuyNgo" w:date="2012-08-10T08:15:00Z">
            <w:rPr>
              <w:ins w:id="9464" w:author="DuyNgo" w:date="2012-08-09T22:34:00Z"/>
              <w:rFonts w:ascii="Calibri" w:hAnsi="Calibri" w:cs="Calibri"/>
              <w:sz w:val="24"/>
              <w:szCs w:val="24"/>
            </w:rPr>
          </w:rPrChange>
        </w:rPr>
      </w:pPr>
      <w:bookmarkStart w:id="9465" w:name="_Toc330479238"/>
      <w:bookmarkStart w:id="9466" w:name="_Toc332775002"/>
      <w:ins w:id="9467" w:author="DuyNgo" w:date="2012-08-09T22:34:00Z">
        <w:r w:rsidRPr="00657B96">
          <w:rPr>
            <w:rFonts w:ascii="Times New Roman" w:hAnsi="Times New Roman" w:cs="Times New Roman"/>
            <w:sz w:val="24"/>
            <w:szCs w:val="24"/>
            <w:rPrChange w:id="9468" w:author="DuyNgo" w:date="2012-08-10T08:15:00Z">
              <w:rPr>
                <w:rFonts w:ascii="Calibri" w:hAnsi="Calibri" w:cs="Calibri"/>
                <w:color w:val="365F91" w:themeColor="accent1" w:themeShade="BF"/>
                <w:sz w:val="24"/>
                <w:szCs w:val="24"/>
              </w:rPr>
            </w:rPrChange>
          </w:rPr>
          <w:t>System Overview</w:t>
        </w:r>
        <w:bookmarkEnd w:id="9465"/>
        <w:bookmarkEnd w:id="9466"/>
      </w:ins>
    </w:p>
    <w:p w:rsidR="00621482" w:rsidRPr="00657B96" w:rsidRDefault="00621482" w:rsidP="00621482">
      <w:pPr>
        <w:pStyle w:val="BodyText"/>
        <w:ind w:left="720"/>
        <w:rPr>
          <w:ins w:id="9469" w:author="DuyNgo" w:date="2012-08-09T22:34:00Z"/>
          <w:rFonts w:ascii="Times New Roman" w:hAnsi="Times New Roman"/>
          <w:sz w:val="24"/>
          <w:szCs w:val="24"/>
          <w:rPrChange w:id="9470" w:author="DuyNgo" w:date="2012-08-10T08:15:00Z">
            <w:rPr>
              <w:ins w:id="9471" w:author="DuyNgo" w:date="2012-08-09T22:34:00Z"/>
              <w:rFonts w:ascii="Calibri" w:hAnsi="Calibri" w:cs="Calibri"/>
            </w:rPr>
          </w:rPrChange>
        </w:rPr>
      </w:pPr>
    </w:p>
    <w:p w:rsidR="00384AEF" w:rsidRPr="00657B96" w:rsidRDefault="00384AEF" w:rsidP="00384AEF">
      <w:pPr>
        <w:pStyle w:val="BodyText"/>
        <w:ind w:left="360"/>
        <w:rPr>
          <w:rFonts w:ascii="Times New Roman" w:hAnsi="Times New Roman"/>
          <w:sz w:val="24"/>
          <w:szCs w:val="24"/>
        </w:rPr>
      </w:pPr>
      <w:r>
        <w:rPr>
          <w:rFonts w:ascii="Times New Roman" w:hAnsi="Times New Roman"/>
          <w:sz w:val="24"/>
          <w:szCs w:val="24"/>
        </w:rPr>
        <w:t>Refer to Section A.</w:t>
      </w:r>
    </w:p>
    <w:p w:rsidR="00621482" w:rsidRPr="00657B96" w:rsidRDefault="00621482" w:rsidP="00621482">
      <w:pPr>
        <w:pStyle w:val="ListParagraph"/>
        <w:spacing w:after="0"/>
        <w:rPr>
          <w:ins w:id="9472" w:author="DuyNgo" w:date="2012-08-09T22:34:00Z"/>
          <w:rFonts w:ascii="Times New Roman" w:hAnsi="Times New Roman" w:cs="Times New Roman"/>
          <w:sz w:val="24"/>
          <w:szCs w:val="24"/>
          <w:rPrChange w:id="9473" w:author="DuyNgo" w:date="2012-08-10T08:15:00Z">
            <w:rPr>
              <w:ins w:id="9474" w:author="DuyNgo" w:date="2012-08-09T22:34:00Z"/>
              <w:rFonts w:ascii="Calibri" w:hAnsi="Calibri" w:cs="Calibri"/>
              <w:sz w:val="24"/>
              <w:szCs w:val="24"/>
            </w:rPr>
          </w:rPrChange>
        </w:rPr>
      </w:pPr>
      <w:ins w:id="9475" w:author="DuyNgo" w:date="2012-08-09T22:34:00Z">
        <w:r w:rsidRPr="00657B96">
          <w:rPr>
            <w:rFonts w:ascii="Times New Roman" w:hAnsi="Times New Roman" w:cs="Times New Roman"/>
            <w:sz w:val="24"/>
            <w:szCs w:val="24"/>
            <w:rPrChange w:id="9476" w:author="DuyNgo" w:date="2012-08-10T08:15:00Z">
              <w:rPr>
                <w:rFonts w:ascii="Calibri" w:eastAsiaTheme="majorEastAsia" w:hAnsi="Calibri" w:cs="Calibri"/>
                <w:b/>
                <w:bCs/>
                <w:color w:val="365F91" w:themeColor="accent1" w:themeShade="BF"/>
                <w:sz w:val="24"/>
                <w:szCs w:val="24"/>
              </w:rPr>
            </w:rPrChange>
          </w:rPr>
          <w:br/>
        </w:r>
      </w:ins>
    </w:p>
    <w:p w:rsidR="00621482" w:rsidRPr="00657B96" w:rsidRDefault="00621482" w:rsidP="00621482">
      <w:pPr>
        <w:pStyle w:val="Heading2"/>
        <w:numPr>
          <w:ilvl w:val="0"/>
          <w:numId w:val="41"/>
        </w:numPr>
        <w:spacing w:before="0"/>
        <w:rPr>
          <w:ins w:id="9477" w:author="DuyNgo" w:date="2012-08-09T22:34:00Z"/>
          <w:rFonts w:ascii="Times New Roman" w:hAnsi="Times New Roman" w:cs="Times New Roman"/>
          <w:sz w:val="24"/>
          <w:szCs w:val="24"/>
          <w:rPrChange w:id="9478" w:author="DuyNgo" w:date="2012-08-10T08:15:00Z">
            <w:rPr>
              <w:ins w:id="9479" w:author="DuyNgo" w:date="2012-08-09T22:34:00Z"/>
              <w:rFonts w:ascii="Calibri" w:hAnsi="Calibri" w:cs="Calibri"/>
              <w:sz w:val="24"/>
              <w:szCs w:val="24"/>
            </w:rPr>
          </w:rPrChange>
        </w:rPr>
      </w:pPr>
      <w:bookmarkStart w:id="9480" w:name="_Toc330479239"/>
      <w:bookmarkStart w:id="9481" w:name="_Toc332775003"/>
      <w:ins w:id="9482" w:author="DuyNgo" w:date="2012-08-09T22:34:00Z">
        <w:r w:rsidRPr="00657B96">
          <w:rPr>
            <w:rFonts w:ascii="Times New Roman" w:hAnsi="Times New Roman" w:cs="Times New Roman"/>
            <w:sz w:val="24"/>
            <w:szCs w:val="24"/>
            <w:rPrChange w:id="9483" w:author="DuyNgo" w:date="2012-08-10T08:15:00Z">
              <w:rPr>
                <w:rFonts w:ascii="Calibri" w:hAnsi="Calibri" w:cs="Calibri"/>
                <w:color w:val="365F91" w:themeColor="accent1" w:themeShade="BF"/>
                <w:sz w:val="24"/>
                <w:szCs w:val="24"/>
              </w:rPr>
            </w:rPrChange>
          </w:rPr>
          <w:lastRenderedPageBreak/>
          <w:t>Test Approach</w:t>
        </w:r>
        <w:bookmarkEnd w:id="9480"/>
        <w:bookmarkEnd w:id="9481"/>
        <w:r w:rsidRPr="00657B96">
          <w:rPr>
            <w:rFonts w:ascii="Times New Roman" w:hAnsi="Times New Roman" w:cs="Times New Roman"/>
            <w:sz w:val="24"/>
            <w:szCs w:val="24"/>
            <w:rPrChange w:id="9484" w:author="DuyNgo" w:date="2012-08-10T08:15:00Z">
              <w:rPr>
                <w:rFonts w:ascii="Calibri" w:hAnsi="Calibri" w:cs="Calibri"/>
                <w:color w:val="365F91" w:themeColor="accent1" w:themeShade="BF"/>
                <w:sz w:val="24"/>
                <w:szCs w:val="24"/>
              </w:rPr>
            </w:rPrChange>
          </w:rPr>
          <w:br/>
        </w:r>
      </w:ins>
    </w:p>
    <w:p w:rsidR="00621482" w:rsidRPr="00657B96" w:rsidRDefault="00621482" w:rsidP="00621482">
      <w:pPr>
        <w:pStyle w:val="ListParagraph"/>
        <w:spacing w:after="0" w:line="360" w:lineRule="auto"/>
        <w:rPr>
          <w:ins w:id="9485" w:author="DuyNgo" w:date="2012-08-09T22:34:00Z"/>
          <w:rFonts w:ascii="Times New Roman" w:hAnsi="Times New Roman" w:cs="Times New Roman"/>
          <w:sz w:val="24"/>
          <w:szCs w:val="24"/>
          <w:rPrChange w:id="9486" w:author="DuyNgo" w:date="2012-08-10T08:15:00Z">
            <w:rPr>
              <w:ins w:id="9487" w:author="DuyNgo" w:date="2012-08-09T22:34:00Z"/>
              <w:rFonts w:ascii="Calibri" w:hAnsi="Calibri" w:cs="Calibri"/>
              <w:sz w:val="24"/>
              <w:szCs w:val="24"/>
            </w:rPr>
          </w:rPrChange>
        </w:rPr>
      </w:pPr>
      <w:ins w:id="9488" w:author="DuyNgo" w:date="2012-08-09T22:34:00Z">
        <w:r w:rsidRPr="00657B96">
          <w:rPr>
            <w:rFonts w:ascii="Times New Roman" w:hAnsi="Times New Roman" w:cs="Times New Roman"/>
            <w:sz w:val="24"/>
            <w:szCs w:val="24"/>
            <w:rPrChange w:id="9489" w:author="DuyNgo" w:date="2012-08-10T08:15:00Z">
              <w:rPr>
                <w:rFonts w:ascii="Calibri" w:eastAsiaTheme="majorEastAsia" w:hAnsi="Calibri" w:cs="Calibri"/>
                <w:b/>
                <w:bCs/>
                <w:color w:val="365F91" w:themeColor="accent1" w:themeShade="BF"/>
                <w:sz w:val="24"/>
                <w:szCs w:val="24"/>
              </w:rPr>
            </w:rPrChange>
          </w:rPr>
          <w:t>The testing for this project will consist of Unit, System/Integration (combined) and Acceptance test levels. It is hope that there will be at least one full time independent test person for system/integration testing. The test manager with the development team’s participation will do most testing activity.</w:t>
        </w:r>
        <w:r w:rsidRPr="00657B96">
          <w:rPr>
            <w:rFonts w:ascii="Times New Roman" w:hAnsi="Times New Roman" w:cs="Times New Roman"/>
            <w:sz w:val="24"/>
            <w:szCs w:val="24"/>
            <w:rPrChange w:id="9490" w:author="DuyNgo" w:date="2012-08-10T08:15:00Z">
              <w:rPr>
                <w:rFonts w:ascii="Calibri" w:eastAsiaTheme="majorEastAsia" w:hAnsi="Calibri" w:cs="Calibri"/>
                <w:b/>
                <w:bCs/>
                <w:color w:val="365F91" w:themeColor="accent1" w:themeShade="BF"/>
                <w:sz w:val="24"/>
                <w:szCs w:val="24"/>
              </w:rPr>
            </w:rPrChange>
          </w:rPr>
          <w:br/>
        </w:r>
      </w:ins>
    </w:p>
    <w:p w:rsidR="00621482" w:rsidRPr="00657B96" w:rsidRDefault="00621482" w:rsidP="00621482">
      <w:pPr>
        <w:pStyle w:val="ListParagraph"/>
        <w:spacing w:after="0" w:line="360" w:lineRule="auto"/>
        <w:rPr>
          <w:ins w:id="9491" w:author="DuyNgo" w:date="2012-08-09T22:34:00Z"/>
          <w:rFonts w:ascii="Times New Roman" w:hAnsi="Times New Roman" w:cs="Times New Roman"/>
          <w:sz w:val="24"/>
          <w:szCs w:val="24"/>
          <w:rPrChange w:id="9492" w:author="DuyNgo" w:date="2012-08-10T08:15:00Z">
            <w:rPr>
              <w:ins w:id="9493" w:author="DuyNgo" w:date="2012-08-09T22:34:00Z"/>
              <w:rFonts w:ascii="Calibri" w:hAnsi="Calibri" w:cs="Calibri"/>
              <w:sz w:val="24"/>
              <w:szCs w:val="24"/>
            </w:rPr>
          </w:rPrChange>
        </w:rPr>
      </w:pPr>
      <w:ins w:id="9494" w:author="DuyNgo" w:date="2012-08-09T22:34:00Z">
        <w:r w:rsidRPr="00657B96">
          <w:rPr>
            <w:rFonts w:ascii="Times New Roman" w:hAnsi="Times New Roman" w:cs="Times New Roman"/>
            <w:sz w:val="24"/>
            <w:szCs w:val="24"/>
            <w:rPrChange w:id="9495" w:author="DuyNgo" w:date="2012-08-10T08:15:00Z">
              <w:rPr>
                <w:rFonts w:ascii="Calibri" w:eastAsiaTheme="majorEastAsia" w:hAnsi="Calibri" w:cs="Calibri"/>
                <w:b/>
                <w:bCs/>
                <w:color w:val="365F91" w:themeColor="accent1" w:themeShade="BF"/>
                <w:sz w:val="24"/>
                <w:szCs w:val="24"/>
              </w:rPr>
            </w:rPrChange>
          </w:rPr>
          <w:t>Unit Testing worked out by the developers and approved by the implementing team leader. Developers will manage all unit test information (sample, output, data printouts, and defect information…) and it can show when team required.</w:t>
        </w:r>
        <w:r w:rsidRPr="00657B96">
          <w:rPr>
            <w:rFonts w:ascii="Times New Roman" w:hAnsi="Times New Roman" w:cs="Times New Roman"/>
            <w:sz w:val="24"/>
            <w:szCs w:val="24"/>
            <w:rPrChange w:id="9496" w:author="DuyNgo" w:date="2012-08-10T08:15:00Z">
              <w:rPr>
                <w:rFonts w:ascii="Calibri" w:eastAsiaTheme="majorEastAsia" w:hAnsi="Calibri" w:cs="Calibri"/>
                <w:b/>
                <w:bCs/>
                <w:color w:val="365F91" w:themeColor="accent1" w:themeShade="BF"/>
                <w:sz w:val="24"/>
                <w:szCs w:val="24"/>
              </w:rPr>
            </w:rPrChange>
          </w:rPr>
          <w:br/>
        </w:r>
      </w:ins>
    </w:p>
    <w:p w:rsidR="00621482" w:rsidRPr="00657B96" w:rsidRDefault="00621482" w:rsidP="00621482">
      <w:pPr>
        <w:pStyle w:val="ListParagraph"/>
        <w:spacing w:after="0" w:line="360" w:lineRule="auto"/>
        <w:rPr>
          <w:ins w:id="9497" w:author="DuyNgo" w:date="2012-08-09T22:34:00Z"/>
          <w:rFonts w:ascii="Times New Roman" w:hAnsi="Times New Roman" w:cs="Times New Roman"/>
          <w:sz w:val="24"/>
          <w:szCs w:val="24"/>
          <w:rPrChange w:id="9498" w:author="DuyNgo" w:date="2012-08-10T08:15:00Z">
            <w:rPr>
              <w:ins w:id="9499" w:author="DuyNgo" w:date="2012-08-09T22:34:00Z"/>
              <w:rFonts w:ascii="Calibri" w:hAnsi="Calibri" w:cs="Calibri"/>
              <w:sz w:val="24"/>
              <w:szCs w:val="24"/>
            </w:rPr>
          </w:rPrChange>
        </w:rPr>
      </w:pPr>
      <w:ins w:id="9500" w:author="DuyNgo" w:date="2012-08-09T22:34:00Z">
        <w:r w:rsidRPr="00657B96">
          <w:rPr>
            <w:rFonts w:ascii="Times New Roman" w:hAnsi="Times New Roman" w:cs="Times New Roman"/>
            <w:sz w:val="24"/>
            <w:szCs w:val="24"/>
            <w:rPrChange w:id="9501" w:author="DuyNgo" w:date="2012-08-10T08:15:00Z">
              <w:rPr>
                <w:rFonts w:ascii="Calibri" w:eastAsiaTheme="majorEastAsia" w:hAnsi="Calibri" w:cs="Calibri"/>
                <w:b/>
                <w:bCs/>
                <w:color w:val="365F91" w:themeColor="accent1" w:themeShade="BF"/>
                <w:sz w:val="24"/>
                <w:szCs w:val="24"/>
              </w:rPr>
            </w:rPrChange>
          </w:rPr>
          <w:t xml:space="preserve">The test manager will perform System/Integration Testing and implementing team leader with assistance from the individual developers as required. </w:t>
        </w:r>
        <w:r w:rsidRPr="00657B96">
          <w:rPr>
            <w:rFonts w:ascii="Times New Roman" w:hAnsi="Times New Roman" w:cs="Times New Roman"/>
            <w:sz w:val="24"/>
            <w:szCs w:val="24"/>
            <w:rPrChange w:id="9502" w:author="DuyNgo" w:date="2012-08-10T08:15:00Z">
              <w:rPr>
                <w:rFonts w:ascii="Calibri" w:eastAsiaTheme="majorEastAsia" w:hAnsi="Calibri" w:cs="Calibri"/>
                <w:b/>
                <w:bCs/>
                <w:color w:val="365F91" w:themeColor="accent1" w:themeShade="BF"/>
                <w:sz w:val="24"/>
                <w:szCs w:val="24"/>
              </w:rPr>
            </w:rPrChange>
          </w:rPr>
          <w:br/>
        </w:r>
      </w:ins>
    </w:p>
    <w:p w:rsidR="00621482" w:rsidRPr="00657B96" w:rsidRDefault="00621482" w:rsidP="00621482">
      <w:pPr>
        <w:pStyle w:val="ListParagraph"/>
        <w:spacing w:after="0"/>
        <w:rPr>
          <w:ins w:id="9503" w:author="DuyNgo" w:date="2012-08-09T22:35:00Z"/>
          <w:rFonts w:ascii="Times New Roman" w:hAnsi="Times New Roman" w:cs="Times New Roman"/>
          <w:sz w:val="24"/>
          <w:szCs w:val="24"/>
          <w:rPrChange w:id="9504" w:author="DuyNgo" w:date="2012-08-10T08:15:00Z">
            <w:rPr>
              <w:ins w:id="9505" w:author="DuyNgo" w:date="2012-08-09T22:35:00Z"/>
              <w:rFonts w:ascii="Calibri" w:hAnsi="Calibri" w:cs="Calibri"/>
              <w:sz w:val="24"/>
              <w:szCs w:val="24"/>
            </w:rPr>
          </w:rPrChange>
        </w:rPr>
      </w:pPr>
      <w:ins w:id="9506" w:author="DuyNgo" w:date="2012-08-09T22:34:00Z">
        <w:r w:rsidRPr="00657B96">
          <w:rPr>
            <w:rFonts w:ascii="Times New Roman" w:hAnsi="Times New Roman" w:cs="Times New Roman"/>
            <w:sz w:val="24"/>
            <w:szCs w:val="24"/>
            <w:rPrChange w:id="9507" w:author="DuyNgo" w:date="2012-08-10T08:15:00Z">
              <w:rPr>
                <w:rFonts w:ascii="Calibri" w:eastAsiaTheme="majorEastAsia" w:hAnsi="Calibri" w:cs="Calibri"/>
                <w:b/>
                <w:bCs/>
                <w:color w:val="365F91" w:themeColor="accent1" w:themeShade="BF"/>
                <w:sz w:val="24"/>
                <w:szCs w:val="24"/>
              </w:rPr>
            </w:rPrChange>
          </w:rPr>
          <w:t>The test manager and development team leader will perform acceptance Testing. The acceptance test takes place for a period of 2 weeks after completion of the System/Integration test process. Programs will enter into Acceptance test after all critical and major defects corrected. A program may have one major defect as long as it does not obstruct testing of the program (There is a work around for the error). Prior to completion of acceptance testing all open critical and major defects must be corrected.</w:t>
        </w:r>
      </w:ins>
    </w:p>
    <w:p w:rsidR="009B75F9" w:rsidRPr="00657B96" w:rsidRDefault="009B75F9" w:rsidP="00621482">
      <w:pPr>
        <w:pStyle w:val="ListParagraph"/>
        <w:spacing w:after="0"/>
        <w:rPr>
          <w:ins w:id="9508" w:author="DuyNgo" w:date="2012-08-09T22:34:00Z"/>
          <w:rFonts w:ascii="Times New Roman" w:hAnsi="Times New Roman" w:cs="Times New Roman"/>
          <w:sz w:val="24"/>
          <w:szCs w:val="24"/>
          <w:rPrChange w:id="9509" w:author="DuyNgo" w:date="2012-08-10T08:15:00Z">
            <w:rPr>
              <w:ins w:id="9510" w:author="DuyNgo" w:date="2012-08-09T22:34:00Z"/>
              <w:rFonts w:ascii="Calibri" w:hAnsi="Calibri" w:cs="Calibri"/>
              <w:sz w:val="24"/>
              <w:szCs w:val="24"/>
            </w:rPr>
          </w:rPrChange>
        </w:rPr>
      </w:pPr>
    </w:p>
    <w:p w:rsidR="009B75F9" w:rsidRPr="00657B96" w:rsidRDefault="009B75F9">
      <w:pPr>
        <w:pStyle w:val="Heading2"/>
        <w:numPr>
          <w:ilvl w:val="0"/>
          <w:numId w:val="41"/>
        </w:numPr>
        <w:spacing w:before="0"/>
        <w:rPr>
          <w:ins w:id="9511" w:author="DuyNgo" w:date="2012-08-09T22:35:00Z"/>
          <w:rFonts w:ascii="Times New Roman" w:hAnsi="Times New Roman" w:cs="Times New Roman"/>
          <w:sz w:val="24"/>
          <w:szCs w:val="24"/>
          <w:rPrChange w:id="9512" w:author="DuyNgo" w:date="2012-08-10T08:15:00Z">
            <w:rPr>
              <w:ins w:id="9513" w:author="DuyNgo" w:date="2012-08-09T22:35:00Z"/>
              <w:rFonts w:ascii="Calibri" w:hAnsi="Calibri" w:cs="Calibri"/>
              <w:sz w:val="24"/>
              <w:szCs w:val="24"/>
            </w:rPr>
          </w:rPrChange>
        </w:rPr>
        <w:pPrChange w:id="9514" w:author="DuyNgo" w:date="2012-08-09T22:37:00Z">
          <w:pPr>
            <w:pStyle w:val="Heading2"/>
            <w:numPr>
              <w:numId w:val="42"/>
            </w:numPr>
            <w:spacing w:before="0"/>
            <w:ind w:left="720" w:hanging="360"/>
          </w:pPr>
        </w:pPrChange>
      </w:pPr>
      <w:bookmarkStart w:id="9515" w:name="_Toc330479241"/>
      <w:bookmarkStart w:id="9516" w:name="_Toc332775004"/>
      <w:ins w:id="9517" w:author="DuyNgo" w:date="2012-08-09T22:35:00Z">
        <w:r w:rsidRPr="00657B96">
          <w:rPr>
            <w:rFonts w:ascii="Times New Roman" w:hAnsi="Times New Roman" w:cs="Times New Roman"/>
            <w:sz w:val="24"/>
            <w:szCs w:val="24"/>
            <w:rPrChange w:id="9518" w:author="DuyNgo" w:date="2012-08-10T08:15:00Z">
              <w:rPr>
                <w:rFonts w:ascii="Calibri" w:hAnsi="Calibri" w:cs="Calibri"/>
                <w:sz w:val="24"/>
                <w:szCs w:val="24"/>
              </w:rPr>
            </w:rPrChange>
          </w:rPr>
          <w:t>Features to be tested</w:t>
        </w:r>
        <w:bookmarkEnd w:id="9515"/>
        <w:bookmarkEnd w:id="9516"/>
        <w:r w:rsidRPr="00657B96">
          <w:rPr>
            <w:rFonts w:ascii="Times New Roman" w:hAnsi="Times New Roman" w:cs="Times New Roman"/>
            <w:sz w:val="24"/>
            <w:szCs w:val="24"/>
            <w:rPrChange w:id="9519" w:author="DuyNgo" w:date="2012-08-10T08:15:00Z">
              <w:rPr>
                <w:rFonts w:ascii="Calibri" w:hAnsi="Calibri" w:cs="Calibri"/>
                <w:sz w:val="24"/>
                <w:szCs w:val="24"/>
              </w:rPr>
            </w:rPrChange>
          </w:rPr>
          <w:br/>
        </w:r>
      </w:ins>
    </w:p>
    <w:p w:rsidR="009B75F9" w:rsidRPr="00657B96" w:rsidRDefault="009B75F9">
      <w:pPr>
        <w:pStyle w:val="Heading3"/>
        <w:numPr>
          <w:ilvl w:val="1"/>
          <w:numId w:val="41"/>
        </w:numPr>
        <w:spacing w:before="0"/>
        <w:rPr>
          <w:ins w:id="9520" w:author="DuyNgo" w:date="2012-08-09T22:35:00Z"/>
          <w:rFonts w:ascii="Times New Roman" w:hAnsi="Times New Roman" w:cs="Times New Roman"/>
          <w:sz w:val="24"/>
          <w:szCs w:val="24"/>
          <w:rPrChange w:id="9521" w:author="DuyNgo" w:date="2012-08-10T08:15:00Z">
            <w:rPr>
              <w:ins w:id="9522" w:author="DuyNgo" w:date="2012-08-09T22:35:00Z"/>
              <w:rFonts w:ascii="Calibri" w:hAnsi="Calibri" w:cs="Calibri"/>
              <w:sz w:val="24"/>
              <w:szCs w:val="24"/>
            </w:rPr>
          </w:rPrChange>
        </w:rPr>
        <w:pPrChange w:id="9523" w:author="DuyNgo" w:date="2012-08-09T22:37:00Z">
          <w:pPr>
            <w:pStyle w:val="Heading3"/>
            <w:numPr>
              <w:ilvl w:val="1"/>
              <w:numId w:val="42"/>
            </w:numPr>
            <w:spacing w:before="0"/>
            <w:ind w:left="720" w:hanging="360"/>
          </w:pPr>
        </w:pPrChange>
      </w:pPr>
      <w:bookmarkStart w:id="9524" w:name="_Toc330479242"/>
      <w:bookmarkStart w:id="9525" w:name="_Toc332775005"/>
      <w:ins w:id="9526" w:author="DuyNgo" w:date="2012-08-09T22:35:00Z">
        <w:r w:rsidRPr="00657B96">
          <w:rPr>
            <w:rFonts w:ascii="Times New Roman" w:hAnsi="Times New Roman" w:cs="Times New Roman"/>
            <w:sz w:val="24"/>
            <w:szCs w:val="24"/>
            <w:rPrChange w:id="9527" w:author="DuyNgo" w:date="2012-08-10T08:15:00Z">
              <w:rPr>
                <w:rFonts w:ascii="Calibri" w:hAnsi="Calibri" w:cs="Calibri"/>
                <w:sz w:val="24"/>
                <w:szCs w:val="24"/>
              </w:rPr>
            </w:rPrChange>
          </w:rPr>
          <w:t>Dashboard</w:t>
        </w:r>
        <w:bookmarkEnd w:id="9524"/>
        <w:bookmarkEnd w:id="9525"/>
        <w:r w:rsidRPr="00657B96">
          <w:rPr>
            <w:rFonts w:ascii="Times New Roman" w:hAnsi="Times New Roman" w:cs="Times New Roman"/>
            <w:sz w:val="24"/>
            <w:szCs w:val="24"/>
            <w:rPrChange w:id="9528" w:author="DuyNgo" w:date="2012-08-10T08:15:00Z">
              <w:rPr>
                <w:rFonts w:ascii="Calibri" w:hAnsi="Calibri" w:cs="Calibri"/>
                <w:sz w:val="24"/>
                <w:szCs w:val="24"/>
              </w:rPr>
            </w:rPrChange>
          </w:rPr>
          <w:br/>
        </w:r>
      </w:ins>
    </w:p>
    <w:p w:rsidR="009B75F9" w:rsidRPr="00657B96" w:rsidRDefault="009B75F9" w:rsidP="009B75F9">
      <w:pPr>
        <w:spacing w:after="0"/>
        <w:ind w:left="720" w:firstLine="270"/>
        <w:rPr>
          <w:ins w:id="9529" w:author="DuyNgo" w:date="2012-08-09T22:35:00Z"/>
          <w:rFonts w:ascii="Times New Roman" w:hAnsi="Times New Roman" w:cs="Times New Roman"/>
          <w:sz w:val="24"/>
          <w:szCs w:val="24"/>
          <w:rPrChange w:id="9530" w:author="DuyNgo" w:date="2012-08-10T08:15:00Z">
            <w:rPr>
              <w:ins w:id="9531" w:author="DuyNgo" w:date="2012-08-09T22:35:00Z"/>
              <w:rFonts w:ascii="Calibri" w:hAnsi="Calibri" w:cs="Calibri"/>
              <w:sz w:val="24"/>
              <w:szCs w:val="24"/>
            </w:rPr>
          </w:rPrChange>
        </w:rPr>
      </w:pPr>
      <w:ins w:id="9532" w:author="DuyNgo" w:date="2012-08-09T22:35:00Z">
        <w:r w:rsidRPr="00657B96">
          <w:rPr>
            <w:rFonts w:ascii="Times New Roman" w:hAnsi="Times New Roman" w:cs="Times New Roman"/>
            <w:sz w:val="24"/>
            <w:szCs w:val="24"/>
            <w:rPrChange w:id="9533" w:author="DuyNgo" w:date="2012-08-10T08:15:00Z">
              <w:rPr>
                <w:rFonts w:ascii="Calibri" w:eastAsiaTheme="majorEastAsia" w:hAnsi="Calibri" w:cs="Calibri"/>
                <w:b/>
                <w:bCs/>
                <w:color w:val="4F81BD" w:themeColor="accent1"/>
                <w:sz w:val="24"/>
                <w:szCs w:val="24"/>
              </w:rPr>
            </w:rPrChange>
          </w:rPr>
          <w:t>Test all functions in Dashboard page includes</w:t>
        </w:r>
      </w:ins>
    </w:p>
    <w:p w:rsidR="009B75F9" w:rsidRPr="00657B96" w:rsidRDefault="009B75F9" w:rsidP="009B75F9">
      <w:pPr>
        <w:pStyle w:val="ListParagraph"/>
        <w:numPr>
          <w:ilvl w:val="0"/>
          <w:numId w:val="43"/>
        </w:numPr>
        <w:spacing w:after="0"/>
        <w:rPr>
          <w:ins w:id="9534" w:author="DuyNgo" w:date="2012-08-09T22:35:00Z"/>
          <w:rFonts w:ascii="Times New Roman" w:hAnsi="Times New Roman" w:cs="Times New Roman"/>
          <w:sz w:val="24"/>
          <w:szCs w:val="24"/>
          <w:rPrChange w:id="9535" w:author="DuyNgo" w:date="2012-08-10T08:15:00Z">
            <w:rPr>
              <w:ins w:id="9536" w:author="DuyNgo" w:date="2012-08-09T22:35:00Z"/>
              <w:rFonts w:ascii="Calibri" w:hAnsi="Calibri" w:cs="Calibri"/>
              <w:sz w:val="24"/>
              <w:szCs w:val="24"/>
            </w:rPr>
          </w:rPrChange>
        </w:rPr>
      </w:pPr>
      <w:ins w:id="9537" w:author="DuyNgo" w:date="2012-08-09T22:35:00Z">
        <w:r w:rsidRPr="00657B96">
          <w:rPr>
            <w:rFonts w:ascii="Times New Roman" w:hAnsi="Times New Roman" w:cs="Times New Roman"/>
            <w:sz w:val="24"/>
            <w:szCs w:val="24"/>
            <w:rPrChange w:id="9538" w:author="DuyNgo" w:date="2012-08-10T08:15:00Z">
              <w:rPr>
                <w:rFonts w:ascii="Calibri" w:eastAsiaTheme="majorEastAsia" w:hAnsi="Calibri" w:cs="Calibri"/>
                <w:b/>
                <w:bCs/>
                <w:color w:val="4F81BD" w:themeColor="accent1"/>
                <w:sz w:val="24"/>
                <w:szCs w:val="24"/>
              </w:rPr>
            </w:rPrChange>
          </w:rPr>
          <w:t>List of projects.</w:t>
        </w:r>
      </w:ins>
    </w:p>
    <w:p w:rsidR="009B75F9" w:rsidRPr="00657B96" w:rsidRDefault="009B75F9" w:rsidP="009B75F9">
      <w:pPr>
        <w:pStyle w:val="ListParagraph"/>
        <w:numPr>
          <w:ilvl w:val="0"/>
          <w:numId w:val="43"/>
        </w:numPr>
        <w:spacing w:after="0"/>
        <w:rPr>
          <w:ins w:id="9539" w:author="DuyNgo" w:date="2012-08-09T22:35:00Z"/>
          <w:rFonts w:ascii="Times New Roman" w:hAnsi="Times New Roman" w:cs="Times New Roman"/>
          <w:sz w:val="24"/>
          <w:szCs w:val="24"/>
          <w:rPrChange w:id="9540" w:author="DuyNgo" w:date="2012-08-10T08:15:00Z">
            <w:rPr>
              <w:ins w:id="9541" w:author="DuyNgo" w:date="2012-08-09T22:35:00Z"/>
              <w:rFonts w:ascii="Calibri" w:hAnsi="Calibri" w:cs="Calibri"/>
              <w:sz w:val="24"/>
              <w:szCs w:val="24"/>
            </w:rPr>
          </w:rPrChange>
        </w:rPr>
      </w:pPr>
      <w:ins w:id="9542" w:author="DuyNgo" w:date="2012-08-09T22:35:00Z">
        <w:r w:rsidRPr="00657B96">
          <w:rPr>
            <w:rFonts w:ascii="Times New Roman" w:hAnsi="Times New Roman" w:cs="Times New Roman"/>
            <w:sz w:val="24"/>
            <w:szCs w:val="24"/>
            <w:rPrChange w:id="9543" w:author="DuyNgo" w:date="2012-08-10T08:15:00Z">
              <w:rPr>
                <w:rFonts w:ascii="Calibri" w:eastAsiaTheme="majorEastAsia" w:hAnsi="Calibri" w:cs="Calibri"/>
                <w:b/>
                <w:bCs/>
                <w:color w:val="4F81BD" w:themeColor="accent1"/>
                <w:sz w:val="24"/>
                <w:szCs w:val="24"/>
              </w:rPr>
            </w:rPrChange>
          </w:rPr>
          <w:t>Display projects’ health.</w:t>
        </w:r>
      </w:ins>
    </w:p>
    <w:p w:rsidR="009B75F9" w:rsidRPr="00657B96" w:rsidRDefault="009B75F9" w:rsidP="009B75F9">
      <w:pPr>
        <w:pStyle w:val="ListParagraph"/>
        <w:numPr>
          <w:ilvl w:val="0"/>
          <w:numId w:val="43"/>
        </w:numPr>
        <w:spacing w:after="0"/>
        <w:rPr>
          <w:ins w:id="9544" w:author="DuyNgo" w:date="2012-08-09T22:35:00Z"/>
          <w:rFonts w:ascii="Times New Roman" w:hAnsi="Times New Roman" w:cs="Times New Roman"/>
          <w:sz w:val="24"/>
          <w:szCs w:val="24"/>
          <w:rPrChange w:id="9545" w:author="DuyNgo" w:date="2012-08-10T08:15:00Z">
            <w:rPr>
              <w:ins w:id="9546" w:author="DuyNgo" w:date="2012-08-09T22:35:00Z"/>
              <w:rFonts w:ascii="Calibri" w:hAnsi="Calibri" w:cs="Calibri"/>
              <w:sz w:val="24"/>
              <w:szCs w:val="24"/>
            </w:rPr>
          </w:rPrChange>
        </w:rPr>
      </w:pPr>
      <w:ins w:id="9547" w:author="DuyNgo" w:date="2012-08-09T22:35:00Z">
        <w:r w:rsidRPr="00657B96">
          <w:rPr>
            <w:rFonts w:ascii="Times New Roman" w:hAnsi="Times New Roman" w:cs="Times New Roman"/>
            <w:sz w:val="24"/>
            <w:szCs w:val="24"/>
            <w:rPrChange w:id="9548" w:author="DuyNgo" w:date="2012-08-10T08:15:00Z">
              <w:rPr>
                <w:rFonts w:ascii="Calibri" w:eastAsiaTheme="majorEastAsia" w:hAnsi="Calibri" w:cs="Calibri"/>
                <w:b/>
                <w:bCs/>
                <w:color w:val="4F81BD" w:themeColor="accent1"/>
                <w:sz w:val="24"/>
                <w:szCs w:val="24"/>
              </w:rPr>
            </w:rPrChange>
          </w:rPr>
          <w:t>Display projects’ basic information.</w:t>
        </w:r>
      </w:ins>
    </w:p>
    <w:p w:rsidR="009B75F9" w:rsidRPr="00657B96" w:rsidRDefault="009B75F9" w:rsidP="009B75F9">
      <w:pPr>
        <w:pStyle w:val="ListParagraph"/>
        <w:numPr>
          <w:ilvl w:val="0"/>
          <w:numId w:val="43"/>
        </w:numPr>
        <w:spacing w:after="0"/>
        <w:rPr>
          <w:ins w:id="9549" w:author="DuyNgo" w:date="2012-08-09T22:35:00Z"/>
          <w:rFonts w:ascii="Times New Roman" w:hAnsi="Times New Roman" w:cs="Times New Roman"/>
          <w:sz w:val="24"/>
          <w:szCs w:val="24"/>
          <w:rPrChange w:id="9550" w:author="DuyNgo" w:date="2012-08-10T08:15:00Z">
            <w:rPr>
              <w:ins w:id="9551" w:author="DuyNgo" w:date="2012-08-09T22:35:00Z"/>
              <w:rFonts w:ascii="Calibri" w:hAnsi="Calibri" w:cs="Calibri"/>
              <w:sz w:val="24"/>
              <w:szCs w:val="24"/>
            </w:rPr>
          </w:rPrChange>
        </w:rPr>
      </w:pPr>
      <w:ins w:id="9552" w:author="DuyNgo" w:date="2012-08-09T22:35:00Z">
        <w:r w:rsidRPr="00657B96">
          <w:rPr>
            <w:rFonts w:ascii="Times New Roman" w:hAnsi="Times New Roman" w:cs="Times New Roman"/>
            <w:sz w:val="24"/>
            <w:szCs w:val="24"/>
            <w:rPrChange w:id="9553" w:author="DuyNgo" w:date="2012-08-10T08:15:00Z">
              <w:rPr>
                <w:rFonts w:ascii="Calibri" w:eastAsiaTheme="majorEastAsia" w:hAnsi="Calibri" w:cs="Calibri"/>
                <w:b/>
                <w:bCs/>
                <w:color w:val="4F81BD" w:themeColor="accent1"/>
                <w:sz w:val="24"/>
                <w:szCs w:val="24"/>
              </w:rPr>
            </w:rPrChange>
          </w:rPr>
          <w:t>Export report</w:t>
        </w:r>
        <w:r w:rsidRPr="00657B96">
          <w:rPr>
            <w:rFonts w:ascii="Times New Roman" w:hAnsi="Times New Roman" w:cs="Times New Roman"/>
            <w:sz w:val="24"/>
            <w:szCs w:val="24"/>
            <w:rPrChange w:id="9554" w:author="DuyNgo" w:date="2012-08-10T08:15:00Z">
              <w:rPr>
                <w:rFonts w:ascii="Calibri" w:eastAsiaTheme="majorEastAsia" w:hAnsi="Calibri" w:cs="Calibri"/>
                <w:b/>
                <w:bCs/>
                <w:color w:val="4F81BD" w:themeColor="accent1"/>
                <w:sz w:val="24"/>
                <w:szCs w:val="24"/>
              </w:rPr>
            </w:rPrChange>
          </w:rPr>
          <w:br/>
        </w:r>
      </w:ins>
    </w:p>
    <w:p w:rsidR="009B75F9" w:rsidRPr="00657B96" w:rsidRDefault="009B75F9">
      <w:pPr>
        <w:pStyle w:val="Heading3"/>
        <w:numPr>
          <w:ilvl w:val="1"/>
          <w:numId w:val="41"/>
        </w:numPr>
        <w:spacing w:before="0"/>
        <w:rPr>
          <w:ins w:id="9555" w:author="DuyNgo" w:date="2012-08-09T22:35:00Z"/>
          <w:rFonts w:ascii="Times New Roman" w:hAnsi="Times New Roman" w:cs="Times New Roman"/>
          <w:sz w:val="24"/>
          <w:szCs w:val="24"/>
          <w:rPrChange w:id="9556" w:author="DuyNgo" w:date="2012-08-10T08:15:00Z">
            <w:rPr>
              <w:ins w:id="9557" w:author="DuyNgo" w:date="2012-08-09T22:35:00Z"/>
              <w:rFonts w:ascii="Calibri" w:hAnsi="Calibri" w:cs="Calibri"/>
              <w:sz w:val="24"/>
              <w:szCs w:val="24"/>
            </w:rPr>
          </w:rPrChange>
        </w:rPr>
        <w:pPrChange w:id="9558" w:author="DuyNgo" w:date="2012-08-09T22:37:00Z">
          <w:pPr>
            <w:pStyle w:val="Heading3"/>
            <w:numPr>
              <w:ilvl w:val="1"/>
              <w:numId w:val="42"/>
            </w:numPr>
            <w:spacing w:before="0"/>
            <w:ind w:left="720" w:hanging="360"/>
          </w:pPr>
        </w:pPrChange>
      </w:pPr>
      <w:bookmarkStart w:id="9559" w:name="_Toc330479243"/>
      <w:bookmarkStart w:id="9560" w:name="_Toc332775006"/>
      <w:ins w:id="9561" w:author="DuyNgo" w:date="2012-08-09T22:35:00Z">
        <w:r w:rsidRPr="00657B96">
          <w:rPr>
            <w:rFonts w:ascii="Times New Roman" w:hAnsi="Times New Roman" w:cs="Times New Roman"/>
            <w:sz w:val="24"/>
            <w:szCs w:val="24"/>
            <w:rPrChange w:id="9562" w:author="DuyNgo" w:date="2012-08-10T08:15:00Z">
              <w:rPr>
                <w:rFonts w:ascii="Calibri" w:hAnsi="Calibri" w:cs="Calibri"/>
                <w:sz w:val="24"/>
                <w:szCs w:val="24"/>
              </w:rPr>
            </w:rPrChange>
          </w:rPr>
          <w:t>Planner</w:t>
        </w:r>
        <w:bookmarkEnd w:id="9559"/>
        <w:bookmarkEnd w:id="9560"/>
        <w:r w:rsidRPr="00657B96">
          <w:rPr>
            <w:rFonts w:ascii="Times New Roman" w:hAnsi="Times New Roman" w:cs="Times New Roman"/>
            <w:sz w:val="24"/>
            <w:szCs w:val="24"/>
            <w:rPrChange w:id="9563" w:author="DuyNgo" w:date="2012-08-10T08:15:00Z">
              <w:rPr>
                <w:rFonts w:ascii="Calibri" w:hAnsi="Calibri" w:cs="Calibri"/>
                <w:sz w:val="24"/>
                <w:szCs w:val="24"/>
              </w:rPr>
            </w:rPrChange>
          </w:rPr>
          <w:br/>
        </w:r>
      </w:ins>
    </w:p>
    <w:p w:rsidR="009B75F9" w:rsidRPr="00657B96" w:rsidRDefault="009B75F9" w:rsidP="009B75F9">
      <w:pPr>
        <w:spacing w:after="0"/>
        <w:ind w:left="720" w:firstLine="270"/>
        <w:rPr>
          <w:ins w:id="9564" w:author="DuyNgo" w:date="2012-08-09T22:35:00Z"/>
          <w:rFonts w:ascii="Times New Roman" w:hAnsi="Times New Roman" w:cs="Times New Roman"/>
          <w:sz w:val="24"/>
          <w:szCs w:val="24"/>
          <w:rPrChange w:id="9565" w:author="DuyNgo" w:date="2012-08-10T08:15:00Z">
            <w:rPr>
              <w:ins w:id="9566" w:author="DuyNgo" w:date="2012-08-09T22:35:00Z"/>
              <w:rFonts w:ascii="Calibri" w:hAnsi="Calibri" w:cs="Calibri"/>
              <w:sz w:val="24"/>
              <w:szCs w:val="24"/>
            </w:rPr>
          </w:rPrChange>
        </w:rPr>
      </w:pPr>
      <w:ins w:id="9567" w:author="DuyNgo" w:date="2012-08-09T22:35:00Z">
        <w:r w:rsidRPr="00657B96">
          <w:rPr>
            <w:rFonts w:ascii="Times New Roman" w:hAnsi="Times New Roman" w:cs="Times New Roman"/>
            <w:sz w:val="24"/>
            <w:szCs w:val="24"/>
            <w:rPrChange w:id="9568" w:author="DuyNgo" w:date="2012-08-10T08:15:00Z">
              <w:rPr>
                <w:rFonts w:ascii="Calibri" w:eastAsiaTheme="majorEastAsia" w:hAnsi="Calibri" w:cs="Calibri"/>
                <w:b/>
                <w:bCs/>
                <w:color w:val="4F81BD" w:themeColor="accent1"/>
                <w:sz w:val="24"/>
                <w:szCs w:val="24"/>
              </w:rPr>
            </w:rPrChange>
          </w:rPr>
          <w:t>Test all functions in Planner page includes</w:t>
        </w:r>
      </w:ins>
    </w:p>
    <w:p w:rsidR="009B75F9" w:rsidRPr="00657B96" w:rsidRDefault="009B75F9" w:rsidP="009B75F9">
      <w:pPr>
        <w:pStyle w:val="ListParagraph"/>
        <w:numPr>
          <w:ilvl w:val="0"/>
          <w:numId w:val="43"/>
        </w:numPr>
        <w:spacing w:after="0"/>
        <w:rPr>
          <w:ins w:id="9569" w:author="DuyNgo" w:date="2012-08-09T22:35:00Z"/>
          <w:rFonts w:ascii="Times New Roman" w:hAnsi="Times New Roman" w:cs="Times New Roman"/>
          <w:sz w:val="24"/>
          <w:szCs w:val="24"/>
          <w:rPrChange w:id="9570" w:author="DuyNgo" w:date="2012-08-10T08:15:00Z">
            <w:rPr>
              <w:ins w:id="9571" w:author="DuyNgo" w:date="2012-08-09T22:35:00Z"/>
              <w:rFonts w:ascii="Calibri" w:hAnsi="Calibri" w:cs="Calibri"/>
              <w:sz w:val="24"/>
              <w:szCs w:val="24"/>
            </w:rPr>
          </w:rPrChange>
        </w:rPr>
      </w:pPr>
      <w:ins w:id="9572" w:author="DuyNgo" w:date="2012-08-09T22:35:00Z">
        <w:r w:rsidRPr="00657B96">
          <w:rPr>
            <w:rFonts w:ascii="Times New Roman" w:hAnsi="Times New Roman" w:cs="Times New Roman"/>
            <w:sz w:val="24"/>
            <w:szCs w:val="24"/>
            <w:rPrChange w:id="9573" w:author="DuyNgo" w:date="2012-08-10T08:15:00Z">
              <w:rPr>
                <w:rFonts w:ascii="Calibri" w:eastAsiaTheme="majorEastAsia" w:hAnsi="Calibri" w:cs="Calibri"/>
                <w:b/>
                <w:bCs/>
                <w:color w:val="4F81BD" w:themeColor="accent1"/>
                <w:sz w:val="24"/>
                <w:szCs w:val="24"/>
              </w:rPr>
            </w:rPrChange>
          </w:rPr>
          <w:t>List of tasks.</w:t>
        </w:r>
      </w:ins>
    </w:p>
    <w:p w:rsidR="009B75F9" w:rsidRPr="00657B96" w:rsidRDefault="009B75F9" w:rsidP="009B75F9">
      <w:pPr>
        <w:pStyle w:val="ListParagraph"/>
        <w:numPr>
          <w:ilvl w:val="0"/>
          <w:numId w:val="43"/>
        </w:numPr>
        <w:spacing w:after="0"/>
        <w:rPr>
          <w:ins w:id="9574" w:author="DuyNgo" w:date="2012-08-09T22:35:00Z"/>
          <w:rFonts w:ascii="Times New Roman" w:hAnsi="Times New Roman" w:cs="Times New Roman"/>
          <w:sz w:val="24"/>
          <w:szCs w:val="24"/>
          <w:rPrChange w:id="9575" w:author="DuyNgo" w:date="2012-08-10T08:15:00Z">
            <w:rPr>
              <w:ins w:id="9576" w:author="DuyNgo" w:date="2012-08-09T22:35:00Z"/>
              <w:rFonts w:ascii="Calibri" w:hAnsi="Calibri" w:cs="Calibri"/>
              <w:sz w:val="24"/>
              <w:szCs w:val="24"/>
            </w:rPr>
          </w:rPrChange>
        </w:rPr>
      </w:pPr>
      <w:ins w:id="9577" w:author="DuyNgo" w:date="2012-08-09T22:35:00Z">
        <w:r w:rsidRPr="00657B96">
          <w:rPr>
            <w:rFonts w:ascii="Times New Roman" w:hAnsi="Times New Roman" w:cs="Times New Roman"/>
            <w:sz w:val="24"/>
            <w:szCs w:val="24"/>
            <w:rPrChange w:id="9578" w:author="DuyNgo" w:date="2012-08-10T08:15:00Z">
              <w:rPr>
                <w:rFonts w:ascii="Calibri" w:eastAsiaTheme="majorEastAsia" w:hAnsi="Calibri" w:cs="Calibri"/>
                <w:b/>
                <w:bCs/>
                <w:color w:val="4F81BD" w:themeColor="accent1"/>
                <w:sz w:val="24"/>
                <w:szCs w:val="24"/>
              </w:rPr>
            </w:rPrChange>
          </w:rPr>
          <w:t>Display assignment.</w:t>
        </w:r>
      </w:ins>
    </w:p>
    <w:p w:rsidR="009B75F9" w:rsidRPr="00657B96" w:rsidRDefault="009B75F9" w:rsidP="009B75F9">
      <w:pPr>
        <w:pStyle w:val="ListParagraph"/>
        <w:numPr>
          <w:ilvl w:val="0"/>
          <w:numId w:val="43"/>
        </w:numPr>
        <w:spacing w:after="0"/>
        <w:rPr>
          <w:ins w:id="9579" w:author="DuyNgo" w:date="2012-08-09T22:35:00Z"/>
          <w:rFonts w:ascii="Times New Roman" w:hAnsi="Times New Roman" w:cs="Times New Roman"/>
          <w:sz w:val="24"/>
          <w:szCs w:val="24"/>
          <w:rPrChange w:id="9580" w:author="DuyNgo" w:date="2012-08-10T08:15:00Z">
            <w:rPr>
              <w:ins w:id="9581" w:author="DuyNgo" w:date="2012-08-09T22:35:00Z"/>
              <w:rFonts w:ascii="Calibri" w:hAnsi="Calibri" w:cs="Calibri"/>
              <w:sz w:val="24"/>
              <w:szCs w:val="24"/>
            </w:rPr>
          </w:rPrChange>
        </w:rPr>
      </w:pPr>
      <w:ins w:id="9582" w:author="DuyNgo" w:date="2012-08-09T22:35:00Z">
        <w:r w:rsidRPr="00657B96">
          <w:rPr>
            <w:rFonts w:ascii="Times New Roman" w:hAnsi="Times New Roman" w:cs="Times New Roman"/>
            <w:sz w:val="24"/>
            <w:szCs w:val="24"/>
            <w:rPrChange w:id="9583" w:author="DuyNgo" w:date="2012-08-10T08:15:00Z">
              <w:rPr>
                <w:rFonts w:ascii="Calibri" w:eastAsiaTheme="majorEastAsia" w:hAnsi="Calibri" w:cs="Calibri"/>
                <w:b/>
                <w:bCs/>
                <w:color w:val="4F81BD" w:themeColor="accent1"/>
                <w:sz w:val="24"/>
                <w:szCs w:val="24"/>
              </w:rPr>
            </w:rPrChange>
          </w:rPr>
          <w:t>Add and assign task.</w:t>
        </w:r>
      </w:ins>
    </w:p>
    <w:p w:rsidR="009B75F9" w:rsidRPr="00657B96" w:rsidRDefault="009B75F9" w:rsidP="009B75F9">
      <w:pPr>
        <w:pStyle w:val="ListParagraph"/>
        <w:numPr>
          <w:ilvl w:val="0"/>
          <w:numId w:val="43"/>
        </w:numPr>
        <w:spacing w:after="0"/>
        <w:rPr>
          <w:ins w:id="9584" w:author="DuyNgo" w:date="2012-08-09T22:35:00Z"/>
          <w:rFonts w:ascii="Times New Roman" w:hAnsi="Times New Roman" w:cs="Times New Roman"/>
          <w:sz w:val="24"/>
          <w:szCs w:val="24"/>
          <w:rPrChange w:id="9585" w:author="DuyNgo" w:date="2012-08-10T08:15:00Z">
            <w:rPr>
              <w:ins w:id="9586" w:author="DuyNgo" w:date="2012-08-09T22:35:00Z"/>
              <w:rFonts w:ascii="Calibri" w:hAnsi="Calibri" w:cs="Calibri"/>
              <w:sz w:val="24"/>
              <w:szCs w:val="24"/>
            </w:rPr>
          </w:rPrChange>
        </w:rPr>
      </w:pPr>
      <w:ins w:id="9587" w:author="DuyNgo" w:date="2012-08-09T22:35:00Z">
        <w:r w:rsidRPr="00657B96">
          <w:rPr>
            <w:rFonts w:ascii="Times New Roman" w:hAnsi="Times New Roman" w:cs="Times New Roman"/>
            <w:sz w:val="24"/>
            <w:szCs w:val="24"/>
            <w:rPrChange w:id="9588" w:author="DuyNgo" w:date="2012-08-10T08:15:00Z">
              <w:rPr>
                <w:rFonts w:ascii="Calibri" w:eastAsiaTheme="majorEastAsia" w:hAnsi="Calibri" w:cs="Calibri"/>
                <w:b/>
                <w:bCs/>
                <w:color w:val="4F81BD" w:themeColor="accent1"/>
                <w:sz w:val="24"/>
                <w:szCs w:val="24"/>
              </w:rPr>
            </w:rPrChange>
          </w:rPr>
          <w:t>Change task information.</w:t>
        </w:r>
      </w:ins>
    </w:p>
    <w:p w:rsidR="009B75F9" w:rsidRPr="00657B96" w:rsidRDefault="009B75F9" w:rsidP="009B75F9">
      <w:pPr>
        <w:pStyle w:val="ListParagraph"/>
        <w:numPr>
          <w:ilvl w:val="0"/>
          <w:numId w:val="43"/>
        </w:numPr>
        <w:spacing w:after="0"/>
        <w:rPr>
          <w:ins w:id="9589" w:author="DuyNgo" w:date="2012-08-09T22:35:00Z"/>
          <w:rFonts w:ascii="Times New Roman" w:hAnsi="Times New Roman" w:cs="Times New Roman"/>
          <w:sz w:val="24"/>
          <w:szCs w:val="24"/>
          <w:rPrChange w:id="9590" w:author="DuyNgo" w:date="2012-08-10T08:15:00Z">
            <w:rPr>
              <w:ins w:id="9591" w:author="DuyNgo" w:date="2012-08-09T22:35:00Z"/>
              <w:rFonts w:ascii="Calibri" w:hAnsi="Calibri" w:cs="Calibri"/>
              <w:sz w:val="24"/>
              <w:szCs w:val="24"/>
            </w:rPr>
          </w:rPrChange>
        </w:rPr>
      </w:pPr>
      <w:ins w:id="9592" w:author="DuyNgo" w:date="2012-08-09T22:35:00Z">
        <w:r w:rsidRPr="00657B96">
          <w:rPr>
            <w:rFonts w:ascii="Times New Roman" w:hAnsi="Times New Roman" w:cs="Times New Roman"/>
            <w:sz w:val="24"/>
            <w:szCs w:val="24"/>
            <w:rPrChange w:id="9593" w:author="DuyNgo" w:date="2012-08-10T08:15:00Z">
              <w:rPr>
                <w:rFonts w:ascii="Calibri" w:eastAsiaTheme="majorEastAsia" w:hAnsi="Calibri" w:cs="Calibri"/>
                <w:b/>
                <w:bCs/>
                <w:color w:val="4F81BD" w:themeColor="accent1"/>
                <w:sz w:val="24"/>
                <w:szCs w:val="24"/>
              </w:rPr>
            </w:rPrChange>
          </w:rPr>
          <w:lastRenderedPageBreak/>
          <w:t>Feature sort, update, delete</w:t>
        </w:r>
      </w:ins>
    </w:p>
    <w:p w:rsidR="009B75F9" w:rsidRPr="00657B96" w:rsidRDefault="009B75F9" w:rsidP="009B75F9">
      <w:pPr>
        <w:pStyle w:val="ListParagraph"/>
        <w:numPr>
          <w:ilvl w:val="0"/>
          <w:numId w:val="43"/>
        </w:numPr>
        <w:spacing w:after="0"/>
        <w:rPr>
          <w:ins w:id="9594" w:author="DuyNgo" w:date="2012-08-09T22:35:00Z"/>
          <w:rFonts w:ascii="Times New Roman" w:hAnsi="Times New Roman" w:cs="Times New Roman"/>
          <w:sz w:val="24"/>
          <w:szCs w:val="24"/>
          <w:rPrChange w:id="9595" w:author="DuyNgo" w:date="2012-08-10T08:15:00Z">
            <w:rPr>
              <w:ins w:id="9596" w:author="DuyNgo" w:date="2012-08-09T22:35:00Z"/>
              <w:rFonts w:ascii="Calibri" w:hAnsi="Calibri" w:cs="Calibri"/>
              <w:sz w:val="24"/>
              <w:szCs w:val="24"/>
            </w:rPr>
          </w:rPrChange>
        </w:rPr>
      </w:pPr>
      <w:ins w:id="9597" w:author="DuyNgo" w:date="2012-08-09T22:35:00Z">
        <w:r w:rsidRPr="00657B96">
          <w:rPr>
            <w:rFonts w:ascii="Times New Roman" w:hAnsi="Times New Roman" w:cs="Times New Roman"/>
            <w:sz w:val="24"/>
            <w:szCs w:val="24"/>
            <w:rPrChange w:id="9598" w:author="DuyNgo" w:date="2012-08-10T08:15:00Z">
              <w:rPr>
                <w:rFonts w:ascii="Calibri" w:eastAsiaTheme="majorEastAsia" w:hAnsi="Calibri" w:cs="Calibri"/>
                <w:b/>
                <w:bCs/>
                <w:color w:val="4F81BD" w:themeColor="accent1"/>
                <w:sz w:val="24"/>
                <w:szCs w:val="24"/>
              </w:rPr>
            </w:rPrChange>
          </w:rPr>
          <w:t>Export report</w:t>
        </w:r>
        <w:r w:rsidRPr="00657B96">
          <w:rPr>
            <w:rFonts w:ascii="Times New Roman" w:hAnsi="Times New Roman" w:cs="Times New Roman"/>
            <w:sz w:val="24"/>
            <w:szCs w:val="24"/>
            <w:rPrChange w:id="9599" w:author="DuyNgo" w:date="2012-08-10T08:15:00Z">
              <w:rPr>
                <w:rFonts w:ascii="Calibri" w:eastAsiaTheme="majorEastAsia" w:hAnsi="Calibri" w:cs="Calibri"/>
                <w:b/>
                <w:bCs/>
                <w:color w:val="4F81BD" w:themeColor="accent1"/>
                <w:sz w:val="24"/>
                <w:szCs w:val="24"/>
              </w:rPr>
            </w:rPrChange>
          </w:rPr>
          <w:br/>
        </w:r>
      </w:ins>
    </w:p>
    <w:p w:rsidR="009B75F9" w:rsidRPr="00657B96" w:rsidRDefault="009B75F9">
      <w:pPr>
        <w:pStyle w:val="Heading3"/>
        <w:numPr>
          <w:ilvl w:val="1"/>
          <w:numId w:val="41"/>
        </w:numPr>
        <w:spacing w:before="0"/>
        <w:rPr>
          <w:ins w:id="9600" w:author="DuyNgo" w:date="2012-08-09T22:35:00Z"/>
          <w:rFonts w:ascii="Times New Roman" w:hAnsi="Times New Roman" w:cs="Times New Roman"/>
          <w:sz w:val="24"/>
          <w:szCs w:val="24"/>
          <w:rPrChange w:id="9601" w:author="DuyNgo" w:date="2012-08-10T08:15:00Z">
            <w:rPr>
              <w:ins w:id="9602" w:author="DuyNgo" w:date="2012-08-09T22:35:00Z"/>
              <w:rFonts w:ascii="Calibri" w:hAnsi="Calibri" w:cs="Calibri"/>
              <w:sz w:val="24"/>
              <w:szCs w:val="24"/>
            </w:rPr>
          </w:rPrChange>
        </w:rPr>
        <w:pPrChange w:id="9603" w:author="DuyNgo" w:date="2012-08-09T22:37:00Z">
          <w:pPr>
            <w:pStyle w:val="Heading3"/>
            <w:numPr>
              <w:ilvl w:val="1"/>
              <w:numId w:val="42"/>
            </w:numPr>
            <w:spacing w:before="0"/>
            <w:ind w:left="720" w:hanging="360"/>
          </w:pPr>
        </w:pPrChange>
      </w:pPr>
      <w:bookmarkStart w:id="9604" w:name="_Toc330479244"/>
      <w:bookmarkStart w:id="9605" w:name="_Toc332775007"/>
      <w:ins w:id="9606" w:author="DuyNgo" w:date="2012-08-09T22:35:00Z">
        <w:r w:rsidRPr="00657B96">
          <w:rPr>
            <w:rFonts w:ascii="Times New Roman" w:hAnsi="Times New Roman" w:cs="Times New Roman"/>
            <w:sz w:val="24"/>
            <w:szCs w:val="24"/>
            <w:rPrChange w:id="9607" w:author="DuyNgo" w:date="2012-08-10T08:15:00Z">
              <w:rPr>
                <w:rFonts w:ascii="Calibri" w:hAnsi="Calibri" w:cs="Calibri"/>
                <w:sz w:val="24"/>
                <w:szCs w:val="24"/>
              </w:rPr>
            </w:rPrChange>
          </w:rPr>
          <w:t>Report</w:t>
        </w:r>
        <w:bookmarkEnd w:id="9604"/>
        <w:bookmarkEnd w:id="9605"/>
        <w:r w:rsidRPr="00657B96">
          <w:rPr>
            <w:rFonts w:ascii="Times New Roman" w:hAnsi="Times New Roman" w:cs="Times New Roman"/>
            <w:sz w:val="24"/>
            <w:szCs w:val="24"/>
            <w:rPrChange w:id="9608" w:author="DuyNgo" w:date="2012-08-10T08:15:00Z">
              <w:rPr>
                <w:rFonts w:ascii="Calibri" w:hAnsi="Calibri" w:cs="Calibri"/>
                <w:sz w:val="24"/>
                <w:szCs w:val="24"/>
              </w:rPr>
            </w:rPrChange>
          </w:rPr>
          <w:br/>
        </w:r>
      </w:ins>
    </w:p>
    <w:p w:rsidR="009B75F9" w:rsidRPr="00657B96" w:rsidRDefault="009B75F9" w:rsidP="009B75F9">
      <w:pPr>
        <w:spacing w:after="0"/>
        <w:ind w:left="720" w:firstLine="270"/>
        <w:rPr>
          <w:ins w:id="9609" w:author="DuyNgo" w:date="2012-08-09T22:35:00Z"/>
          <w:rFonts w:ascii="Times New Roman" w:hAnsi="Times New Roman" w:cs="Times New Roman"/>
          <w:sz w:val="24"/>
          <w:szCs w:val="24"/>
          <w:rPrChange w:id="9610" w:author="DuyNgo" w:date="2012-08-10T08:15:00Z">
            <w:rPr>
              <w:ins w:id="9611" w:author="DuyNgo" w:date="2012-08-09T22:35:00Z"/>
              <w:rFonts w:ascii="Calibri" w:hAnsi="Calibri" w:cs="Calibri"/>
              <w:sz w:val="24"/>
              <w:szCs w:val="24"/>
            </w:rPr>
          </w:rPrChange>
        </w:rPr>
      </w:pPr>
      <w:ins w:id="9612" w:author="DuyNgo" w:date="2012-08-09T22:35:00Z">
        <w:r w:rsidRPr="00657B96">
          <w:rPr>
            <w:rFonts w:ascii="Times New Roman" w:hAnsi="Times New Roman" w:cs="Times New Roman"/>
            <w:sz w:val="24"/>
            <w:szCs w:val="24"/>
            <w:rPrChange w:id="9613" w:author="DuyNgo" w:date="2012-08-10T08:15:00Z">
              <w:rPr>
                <w:rFonts w:ascii="Calibri" w:eastAsiaTheme="majorEastAsia" w:hAnsi="Calibri" w:cs="Calibri"/>
                <w:b/>
                <w:bCs/>
                <w:color w:val="4F81BD" w:themeColor="accent1"/>
                <w:sz w:val="24"/>
                <w:szCs w:val="24"/>
              </w:rPr>
            </w:rPrChange>
          </w:rPr>
          <w:t>Test all functions in Report page includes</w:t>
        </w:r>
      </w:ins>
    </w:p>
    <w:p w:rsidR="009B75F9" w:rsidRPr="00657B96" w:rsidRDefault="009B75F9" w:rsidP="009B75F9">
      <w:pPr>
        <w:pStyle w:val="ListParagraph"/>
        <w:numPr>
          <w:ilvl w:val="0"/>
          <w:numId w:val="43"/>
        </w:numPr>
        <w:spacing w:after="0"/>
        <w:rPr>
          <w:ins w:id="9614" w:author="DuyNgo" w:date="2012-08-09T22:35:00Z"/>
          <w:rFonts w:ascii="Times New Roman" w:hAnsi="Times New Roman" w:cs="Times New Roman"/>
          <w:sz w:val="24"/>
          <w:szCs w:val="24"/>
          <w:rPrChange w:id="9615" w:author="DuyNgo" w:date="2012-08-10T08:15:00Z">
            <w:rPr>
              <w:ins w:id="9616" w:author="DuyNgo" w:date="2012-08-09T22:35:00Z"/>
              <w:rFonts w:ascii="Calibri" w:hAnsi="Calibri" w:cs="Calibri"/>
              <w:sz w:val="24"/>
              <w:szCs w:val="24"/>
            </w:rPr>
          </w:rPrChange>
        </w:rPr>
      </w:pPr>
      <w:ins w:id="9617" w:author="DuyNgo" w:date="2012-08-09T22:35:00Z">
        <w:r w:rsidRPr="00657B96">
          <w:rPr>
            <w:rFonts w:ascii="Times New Roman" w:hAnsi="Times New Roman" w:cs="Times New Roman"/>
            <w:sz w:val="24"/>
            <w:szCs w:val="24"/>
            <w:rPrChange w:id="9618" w:author="DuyNgo" w:date="2012-08-10T08:15:00Z">
              <w:rPr>
                <w:rFonts w:ascii="Calibri" w:eastAsiaTheme="majorEastAsia" w:hAnsi="Calibri" w:cs="Calibri"/>
                <w:b/>
                <w:bCs/>
                <w:color w:val="4F81BD" w:themeColor="accent1"/>
                <w:sz w:val="24"/>
                <w:szCs w:val="24"/>
              </w:rPr>
            </w:rPrChange>
          </w:rPr>
          <w:t>List type of report to choose.</w:t>
        </w:r>
      </w:ins>
    </w:p>
    <w:p w:rsidR="009B75F9" w:rsidRPr="00657B96" w:rsidRDefault="009B75F9" w:rsidP="009B75F9">
      <w:pPr>
        <w:pStyle w:val="ListParagraph"/>
        <w:numPr>
          <w:ilvl w:val="0"/>
          <w:numId w:val="43"/>
        </w:numPr>
        <w:spacing w:after="0"/>
        <w:rPr>
          <w:ins w:id="9619" w:author="DuyNgo" w:date="2012-08-09T22:35:00Z"/>
          <w:rFonts w:ascii="Times New Roman" w:hAnsi="Times New Roman" w:cs="Times New Roman"/>
          <w:sz w:val="24"/>
          <w:szCs w:val="24"/>
          <w:rPrChange w:id="9620" w:author="DuyNgo" w:date="2012-08-10T08:15:00Z">
            <w:rPr>
              <w:ins w:id="9621" w:author="DuyNgo" w:date="2012-08-09T22:35:00Z"/>
              <w:rFonts w:ascii="Calibri" w:hAnsi="Calibri" w:cs="Calibri"/>
              <w:sz w:val="24"/>
              <w:szCs w:val="24"/>
            </w:rPr>
          </w:rPrChange>
        </w:rPr>
      </w:pPr>
      <w:ins w:id="9622" w:author="DuyNgo" w:date="2012-08-09T22:35:00Z">
        <w:r w:rsidRPr="00657B96">
          <w:rPr>
            <w:rFonts w:ascii="Times New Roman" w:hAnsi="Times New Roman" w:cs="Times New Roman"/>
            <w:sz w:val="24"/>
            <w:szCs w:val="24"/>
            <w:rPrChange w:id="9623" w:author="DuyNgo" w:date="2012-08-10T08:15:00Z">
              <w:rPr>
                <w:rFonts w:ascii="Calibri" w:eastAsiaTheme="majorEastAsia" w:hAnsi="Calibri" w:cs="Calibri"/>
                <w:b/>
                <w:bCs/>
                <w:color w:val="4F81BD" w:themeColor="accent1"/>
                <w:sz w:val="24"/>
                <w:szCs w:val="24"/>
              </w:rPr>
            </w:rPrChange>
          </w:rPr>
          <w:t>Link to export chose kind of report.</w:t>
        </w:r>
        <w:r w:rsidRPr="00657B96">
          <w:rPr>
            <w:rFonts w:ascii="Times New Roman" w:hAnsi="Times New Roman" w:cs="Times New Roman"/>
            <w:sz w:val="24"/>
            <w:szCs w:val="24"/>
            <w:rPrChange w:id="9624" w:author="DuyNgo" w:date="2012-08-10T08:15:00Z">
              <w:rPr>
                <w:rFonts w:ascii="Calibri" w:eastAsiaTheme="majorEastAsia" w:hAnsi="Calibri" w:cs="Calibri"/>
                <w:b/>
                <w:bCs/>
                <w:color w:val="4F81BD" w:themeColor="accent1"/>
                <w:sz w:val="24"/>
                <w:szCs w:val="24"/>
              </w:rPr>
            </w:rPrChange>
          </w:rPr>
          <w:br/>
        </w:r>
      </w:ins>
    </w:p>
    <w:p w:rsidR="009B75F9" w:rsidRPr="00657B96" w:rsidRDefault="009B75F9">
      <w:pPr>
        <w:pStyle w:val="Heading3"/>
        <w:numPr>
          <w:ilvl w:val="1"/>
          <w:numId w:val="41"/>
        </w:numPr>
        <w:spacing w:before="0"/>
        <w:rPr>
          <w:ins w:id="9625" w:author="DuyNgo" w:date="2012-08-09T22:35:00Z"/>
          <w:rFonts w:ascii="Times New Roman" w:hAnsi="Times New Roman" w:cs="Times New Roman"/>
          <w:sz w:val="24"/>
          <w:szCs w:val="24"/>
          <w:rPrChange w:id="9626" w:author="DuyNgo" w:date="2012-08-10T08:15:00Z">
            <w:rPr>
              <w:ins w:id="9627" w:author="DuyNgo" w:date="2012-08-09T22:35:00Z"/>
              <w:rFonts w:ascii="Calibri" w:hAnsi="Calibri" w:cs="Calibri"/>
              <w:sz w:val="24"/>
              <w:szCs w:val="24"/>
            </w:rPr>
          </w:rPrChange>
        </w:rPr>
        <w:pPrChange w:id="9628" w:author="DuyNgo" w:date="2012-08-09T22:37:00Z">
          <w:pPr>
            <w:pStyle w:val="Heading3"/>
            <w:numPr>
              <w:ilvl w:val="1"/>
              <w:numId w:val="42"/>
            </w:numPr>
            <w:spacing w:before="0"/>
            <w:ind w:left="720" w:hanging="360"/>
          </w:pPr>
        </w:pPrChange>
      </w:pPr>
      <w:bookmarkStart w:id="9629" w:name="_Toc330479245"/>
      <w:bookmarkStart w:id="9630" w:name="_Toc332775008"/>
      <w:ins w:id="9631" w:author="DuyNgo" w:date="2012-08-09T22:35:00Z">
        <w:r w:rsidRPr="00657B96">
          <w:rPr>
            <w:rFonts w:ascii="Times New Roman" w:hAnsi="Times New Roman" w:cs="Times New Roman"/>
            <w:sz w:val="24"/>
            <w:szCs w:val="24"/>
            <w:rPrChange w:id="9632" w:author="DuyNgo" w:date="2012-08-10T08:15:00Z">
              <w:rPr>
                <w:rFonts w:ascii="Calibri" w:hAnsi="Calibri" w:cs="Calibri"/>
                <w:sz w:val="24"/>
                <w:szCs w:val="24"/>
              </w:rPr>
            </w:rPrChange>
          </w:rPr>
          <w:t>Project Eye</w:t>
        </w:r>
        <w:bookmarkEnd w:id="9629"/>
        <w:bookmarkEnd w:id="9630"/>
        <w:r w:rsidRPr="00657B96">
          <w:rPr>
            <w:rFonts w:ascii="Times New Roman" w:hAnsi="Times New Roman" w:cs="Times New Roman"/>
            <w:sz w:val="24"/>
            <w:szCs w:val="24"/>
            <w:rPrChange w:id="9633" w:author="DuyNgo" w:date="2012-08-10T08:15:00Z">
              <w:rPr>
                <w:rFonts w:ascii="Calibri" w:hAnsi="Calibri" w:cs="Calibri"/>
                <w:sz w:val="24"/>
                <w:szCs w:val="24"/>
              </w:rPr>
            </w:rPrChange>
          </w:rPr>
          <w:br/>
        </w:r>
      </w:ins>
    </w:p>
    <w:p w:rsidR="009B75F9" w:rsidRPr="00657B96" w:rsidRDefault="009B75F9" w:rsidP="009B75F9">
      <w:pPr>
        <w:spacing w:after="0"/>
        <w:ind w:left="720" w:firstLine="270"/>
        <w:rPr>
          <w:ins w:id="9634" w:author="DuyNgo" w:date="2012-08-09T22:35:00Z"/>
          <w:rFonts w:ascii="Times New Roman" w:hAnsi="Times New Roman" w:cs="Times New Roman"/>
          <w:sz w:val="24"/>
          <w:szCs w:val="24"/>
          <w:rPrChange w:id="9635" w:author="DuyNgo" w:date="2012-08-10T08:15:00Z">
            <w:rPr>
              <w:ins w:id="9636" w:author="DuyNgo" w:date="2012-08-09T22:35:00Z"/>
              <w:rFonts w:ascii="Calibri" w:hAnsi="Calibri" w:cs="Calibri"/>
              <w:sz w:val="24"/>
              <w:szCs w:val="24"/>
            </w:rPr>
          </w:rPrChange>
        </w:rPr>
      </w:pPr>
      <w:ins w:id="9637" w:author="DuyNgo" w:date="2012-08-09T22:35:00Z">
        <w:r w:rsidRPr="00657B96">
          <w:rPr>
            <w:rFonts w:ascii="Times New Roman" w:hAnsi="Times New Roman" w:cs="Times New Roman"/>
            <w:sz w:val="24"/>
            <w:szCs w:val="24"/>
            <w:rPrChange w:id="9638" w:author="DuyNgo" w:date="2012-08-10T08:15:00Z">
              <w:rPr>
                <w:rFonts w:ascii="Calibri" w:eastAsiaTheme="majorEastAsia" w:hAnsi="Calibri" w:cs="Calibri"/>
                <w:b/>
                <w:bCs/>
                <w:color w:val="4F81BD" w:themeColor="accent1"/>
                <w:sz w:val="24"/>
                <w:szCs w:val="24"/>
              </w:rPr>
            </w:rPrChange>
          </w:rPr>
          <w:t>Test all functions in Project Eye page includes</w:t>
        </w:r>
      </w:ins>
    </w:p>
    <w:p w:rsidR="009B75F9" w:rsidRPr="00657B96" w:rsidRDefault="009B75F9" w:rsidP="009B75F9">
      <w:pPr>
        <w:pStyle w:val="ListParagraph"/>
        <w:numPr>
          <w:ilvl w:val="0"/>
          <w:numId w:val="43"/>
        </w:numPr>
        <w:spacing w:after="0"/>
        <w:rPr>
          <w:ins w:id="9639" w:author="DuyNgo" w:date="2012-08-09T22:35:00Z"/>
          <w:rFonts w:ascii="Times New Roman" w:hAnsi="Times New Roman" w:cs="Times New Roman"/>
          <w:sz w:val="24"/>
          <w:szCs w:val="24"/>
          <w:rPrChange w:id="9640" w:author="DuyNgo" w:date="2012-08-10T08:15:00Z">
            <w:rPr>
              <w:ins w:id="9641" w:author="DuyNgo" w:date="2012-08-09T22:35:00Z"/>
              <w:rFonts w:ascii="Calibri" w:hAnsi="Calibri" w:cs="Calibri"/>
              <w:sz w:val="24"/>
              <w:szCs w:val="24"/>
            </w:rPr>
          </w:rPrChange>
        </w:rPr>
      </w:pPr>
      <w:ins w:id="9642" w:author="DuyNgo" w:date="2012-08-09T22:35:00Z">
        <w:r w:rsidRPr="00657B96">
          <w:rPr>
            <w:rFonts w:ascii="Times New Roman" w:hAnsi="Times New Roman" w:cs="Times New Roman"/>
            <w:sz w:val="24"/>
            <w:szCs w:val="24"/>
            <w:rPrChange w:id="9643" w:author="DuyNgo" w:date="2012-08-10T08:15:00Z">
              <w:rPr>
                <w:rFonts w:ascii="Calibri" w:eastAsiaTheme="majorEastAsia" w:hAnsi="Calibri" w:cs="Calibri"/>
                <w:b/>
                <w:bCs/>
                <w:color w:val="4F81BD" w:themeColor="accent1"/>
                <w:sz w:val="24"/>
                <w:szCs w:val="24"/>
              </w:rPr>
            </w:rPrChange>
          </w:rPr>
          <w:t>List of projects.</w:t>
        </w:r>
      </w:ins>
    </w:p>
    <w:p w:rsidR="009B75F9" w:rsidRPr="00657B96" w:rsidRDefault="009B75F9" w:rsidP="009B75F9">
      <w:pPr>
        <w:pStyle w:val="ListParagraph"/>
        <w:numPr>
          <w:ilvl w:val="0"/>
          <w:numId w:val="43"/>
        </w:numPr>
        <w:spacing w:after="0"/>
        <w:rPr>
          <w:ins w:id="9644" w:author="DuyNgo" w:date="2012-08-09T22:35:00Z"/>
          <w:rFonts w:ascii="Times New Roman" w:hAnsi="Times New Roman" w:cs="Times New Roman"/>
          <w:sz w:val="24"/>
          <w:szCs w:val="24"/>
          <w:rPrChange w:id="9645" w:author="DuyNgo" w:date="2012-08-10T08:15:00Z">
            <w:rPr>
              <w:ins w:id="9646" w:author="DuyNgo" w:date="2012-08-09T22:35:00Z"/>
              <w:rFonts w:ascii="Calibri" w:hAnsi="Calibri" w:cs="Calibri"/>
              <w:sz w:val="24"/>
              <w:szCs w:val="24"/>
            </w:rPr>
          </w:rPrChange>
        </w:rPr>
      </w:pPr>
      <w:ins w:id="9647" w:author="DuyNgo" w:date="2012-08-09T22:35:00Z">
        <w:r w:rsidRPr="00657B96">
          <w:rPr>
            <w:rFonts w:ascii="Times New Roman" w:hAnsi="Times New Roman" w:cs="Times New Roman"/>
            <w:sz w:val="24"/>
            <w:szCs w:val="24"/>
            <w:rPrChange w:id="9648" w:author="DuyNgo" w:date="2012-08-10T08:15:00Z">
              <w:rPr>
                <w:rFonts w:ascii="Calibri" w:eastAsiaTheme="majorEastAsia" w:hAnsi="Calibri" w:cs="Calibri"/>
                <w:b/>
                <w:bCs/>
                <w:color w:val="4F81BD" w:themeColor="accent1"/>
                <w:sz w:val="24"/>
                <w:szCs w:val="24"/>
              </w:rPr>
            </w:rPrChange>
          </w:rPr>
          <w:t>Display projects’ information.</w:t>
        </w:r>
      </w:ins>
    </w:p>
    <w:p w:rsidR="009B75F9" w:rsidRPr="00657B96" w:rsidRDefault="009B75F9" w:rsidP="009B75F9">
      <w:pPr>
        <w:pStyle w:val="ListParagraph"/>
        <w:numPr>
          <w:ilvl w:val="0"/>
          <w:numId w:val="43"/>
        </w:numPr>
        <w:spacing w:after="0"/>
        <w:rPr>
          <w:ins w:id="9649" w:author="DuyNgo" w:date="2012-08-09T22:35:00Z"/>
          <w:rFonts w:ascii="Times New Roman" w:hAnsi="Times New Roman" w:cs="Times New Roman"/>
          <w:sz w:val="24"/>
          <w:szCs w:val="24"/>
          <w:rPrChange w:id="9650" w:author="DuyNgo" w:date="2012-08-10T08:15:00Z">
            <w:rPr>
              <w:ins w:id="9651" w:author="DuyNgo" w:date="2012-08-09T22:35:00Z"/>
              <w:rFonts w:ascii="Calibri" w:hAnsi="Calibri" w:cs="Calibri"/>
              <w:sz w:val="24"/>
              <w:szCs w:val="24"/>
            </w:rPr>
          </w:rPrChange>
        </w:rPr>
      </w:pPr>
      <w:ins w:id="9652" w:author="DuyNgo" w:date="2012-08-09T22:35:00Z">
        <w:r w:rsidRPr="00657B96">
          <w:rPr>
            <w:rFonts w:ascii="Times New Roman" w:hAnsi="Times New Roman" w:cs="Times New Roman"/>
            <w:sz w:val="24"/>
            <w:szCs w:val="24"/>
            <w:rPrChange w:id="9653" w:author="DuyNgo" w:date="2012-08-10T08:15:00Z">
              <w:rPr>
                <w:rFonts w:ascii="Calibri" w:eastAsiaTheme="majorEastAsia" w:hAnsi="Calibri" w:cs="Calibri"/>
                <w:b/>
                <w:bCs/>
                <w:color w:val="4F81BD" w:themeColor="accent1"/>
                <w:sz w:val="24"/>
                <w:szCs w:val="24"/>
              </w:rPr>
            </w:rPrChange>
          </w:rPr>
          <w:t>Add new project.</w:t>
        </w:r>
      </w:ins>
    </w:p>
    <w:p w:rsidR="009B75F9" w:rsidRPr="00657B96" w:rsidRDefault="009B75F9" w:rsidP="009B75F9">
      <w:pPr>
        <w:pStyle w:val="ListParagraph"/>
        <w:numPr>
          <w:ilvl w:val="0"/>
          <w:numId w:val="43"/>
        </w:numPr>
        <w:spacing w:after="0"/>
        <w:rPr>
          <w:ins w:id="9654" w:author="DuyNgo" w:date="2012-08-09T22:35:00Z"/>
          <w:rFonts w:ascii="Times New Roman" w:hAnsi="Times New Roman" w:cs="Times New Roman"/>
          <w:sz w:val="24"/>
          <w:szCs w:val="24"/>
          <w:rPrChange w:id="9655" w:author="DuyNgo" w:date="2012-08-10T08:15:00Z">
            <w:rPr>
              <w:ins w:id="9656" w:author="DuyNgo" w:date="2012-08-09T22:35:00Z"/>
              <w:rFonts w:ascii="Calibri" w:hAnsi="Calibri" w:cs="Calibri"/>
              <w:sz w:val="24"/>
              <w:szCs w:val="24"/>
            </w:rPr>
          </w:rPrChange>
        </w:rPr>
      </w:pPr>
      <w:ins w:id="9657" w:author="DuyNgo" w:date="2012-08-09T22:35:00Z">
        <w:r w:rsidRPr="00657B96">
          <w:rPr>
            <w:rFonts w:ascii="Times New Roman" w:hAnsi="Times New Roman" w:cs="Times New Roman"/>
            <w:sz w:val="24"/>
            <w:szCs w:val="24"/>
            <w:rPrChange w:id="9658" w:author="DuyNgo" w:date="2012-08-10T08:15:00Z">
              <w:rPr>
                <w:rFonts w:ascii="Calibri" w:eastAsiaTheme="majorEastAsia" w:hAnsi="Calibri" w:cs="Calibri"/>
                <w:b/>
                <w:bCs/>
                <w:color w:val="4F81BD" w:themeColor="accent1"/>
                <w:sz w:val="24"/>
                <w:szCs w:val="24"/>
              </w:rPr>
            </w:rPrChange>
          </w:rPr>
          <w:t>Edit projects’ information.</w:t>
        </w:r>
      </w:ins>
    </w:p>
    <w:p w:rsidR="009B75F9" w:rsidRPr="00657B96" w:rsidRDefault="009B75F9" w:rsidP="009B75F9">
      <w:pPr>
        <w:pStyle w:val="ListParagraph"/>
        <w:numPr>
          <w:ilvl w:val="0"/>
          <w:numId w:val="43"/>
        </w:numPr>
        <w:spacing w:after="0"/>
        <w:rPr>
          <w:ins w:id="9659" w:author="DuyNgo" w:date="2012-08-09T22:35:00Z"/>
          <w:rFonts w:ascii="Times New Roman" w:hAnsi="Times New Roman" w:cs="Times New Roman"/>
          <w:sz w:val="24"/>
          <w:szCs w:val="24"/>
          <w:rPrChange w:id="9660" w:author="DuyNgo" w:date="2012-08-10T08:15:00Z">
            <w:rPr>
              <w:ins w:id="9661" w:author="DuyNgo" w:date="2012-08-09T22:35:00Z"/>
              <w:rFonts w:ascii="Calibri" w:hAnsi="Calibri" w:cs="Calibri"/>
              <w:sz w:val="24"/>
              <w:szCs w:val="24"/>
            </w:rPr>
          </w:rPrChange>
        </w:rPr>
      </w:pPr>
      <w:ins w:id="9662" w:author="DuyNgo" w:date="2012-08-09T22:35:00Z">
        <w:r w:rsidRPr="00657B96">
          <w:rPr>
            <w:rFonts w:ascii="Times New Roman" w:hAnsi="Times New Roman" w:cs="Times New Roman"/>
            <w:sz w:val="24"/>
            <w:szCs w:val="24"/>
            <w:rPrChange w:id="9663" w:author="DuyNgo" w:date="2012-08-10T08:15:00Z">
              <w:rPr>
                <w:rFonts w:ascii="Calibri" w:eastAsiaTheme="majorEastAsia" w:hAnsi="Calibri" w:cs="Calibri"/>
                <w:b/>
                <w:bCs/>
                <w:color w:val="4F81BD" w:themeColor="accent1"/>
                <w:sz w:val="24"/>
                <w:szCs w:val="24"/>
              </w:rPr>
            </w:rPrChange>
          </w:rPr>
          <w:t>Feature sort, update, delete</w:t>
        </w:r>
      </w:ins>
    </w:p>
    <w:p w:rsidR="009B75F9" w:rsidRPr="00657B96" w:rsidRDefault="009B75F9" w:rsidP="009B75F9">
      <w:pPr>
        <w:pStyle w:val="ListParagraph"/>
        <w:numPr>
          <w:ilvl w:val="0"/>
          <w:numId w:val="43"/>
        </w:numPr>
        <w:spacing w:after="0"/>
        <w:rPr>
          <w:ins w:id="9664" w:author="DuyNgo" w:date="2012-08-09T22:35:00Z"/>
          <w:rFonts w:ascii="Times New Roman" w:hAnsi="Times New Roman" w:cs="Times New Roman"/>
          <w:sz w:val="24"/>
          <w:szCs w:val="24"/>
          <w:rPrChange w:id="9665" w:author="DuyNgo" w:date="2012-08-10T08:15:00Z">
            <w:rPr>
              <w:ins w:id="9666" w:author="DuyNgo" w:date="2012-08-09T22:35:00Z"/>
              <w:rFonts w:ascii="Calibri" w:hAnsi="Calibri" w:cs="Calibri"/>
              <w:sz w:val="24"/>
              <w:szCs w:val="24"/>
            </w:rPr>
          </w:rPrChange>
        </w:rPr>
      </w:pPr>
      <w:ins w:id="9667" w:author="DuyNgo" w:date="2012-08-09T22:35:00Z">
        <w:r w:rsidRPr="00657B96">
          <w:rPr>
            <w:rFonts w:ascii="Times New Roman" w:hAnsi="Times New Roman" w:cs="Times New Roman"/>
            <w:sz w:val="24"/>
            <w:szCs w:val="24"/>
            <w:rPrChange w:id="9668" w:author="DuyNgo" w:date="2012-08-10T08:15:00Z">
              <w:rPr>
                <w:rFonts w:ascii="Calibri" w:eastAsiaTheme="majorEastAsia" w:hAnsi="Calibri" w:cs="Calibri"/>
                <w:b/>
                <w:bCs/>
                <w:color w:val="4F81BD" w:themeColor="accent1"/>
                <w:sz w:val="24"/>
                <w:szCs w:val="24"/>
              </w:rPr>
            </w:rPrChange>
          </w:rPr>
          <w:t>Team management (add, update, delete user).</w:t>
        </w:r>
      </w:ins>
    </w:p>
    <w:p w:rsidR="009B75F9" w:rsidRPr="00657B96" w:rsidRDefault="009B75F9" w:rsidP="009B75F9">
      <w:pPr>
        <w:pStyle w:val="ListParagraph"/>
        <w:numPr>
          <w:ilvl w:val="0"/>
          <w:numId w:val="43"/>
        </w:numPr>
        <w:spacing w:after="0"/>
        <w:rPr>
          <w:ins w:id="9669" w:author="DuyNgo" w:date="2012-08-09T22:35:00Z"/>
          <w:rFonts w:ascii="Times New Roman" w:hAnsi="Times New Roman" w:cs="Times New Roman"/>
          <w:sz w:val="24"/>
          <w:szCs w:val="24"/>
          <w:rPrChange w:id="9670" w:author="DuyNgo" w:date="2012-08-10T08:15:00Z">
            <w:rPr>
              <w:ins w:id="9671" w:author="DuyNgo" w:date="2012-08-09T22:35:00Z"/>
              <w:rFonts w:ascii="Calibri" w:hAnsi="Calibri" w:cs="Calibri"/>
              <w:sz w:val="24"/>
              <w:szCs w:val="24"/>
            </w:rPr>
          </w:rPrChange>
        </w:rPr>
      </w:pPr>
      <w:ins w:id="9672" w:author="DuyNgo" w:date="2012-08-09T22:35:00Z">
        <w:r w:rsidRPr="00657B96">
          <w:rPr>
            <w:rFonts w:ascii="Times New Roman" w:hAnsi="Times New Roman" w:cs="Times New Roman"/>
            <w:sz w:val="24"/>
            <w:szCs w:val="24"/>
            <w:rPrChange w:id="9673" w:author="DuyNgo" w:date="2012-08-10T08:15:00Z">
              <w:rPr>
                <w:rFonts w:ascii="Calibri" w:eastAsiaTheme="majorEastAsia" w:hAnsi="Calibri" w:cs="Calibri"/>
                <w:b/>
                <w:bCs/>
                <w:color w:val="4F81BD" w:themeColor="accent1"/>
                <w:sz w:val="24"/>
                <w:szCs w:val="24"/>
              </w:rPr>
            </w:rPrChange>
          </w:rPr>
          <w:t>Product management (add, update, delete).</w:t>
        </w:r>
      </w:ins>
    </w:p>
    <w:p w:rsidR="009B75F9" w:rsidRPr="00657B96" w:rsidRDefault="009B75F9" w:rsidP="009B75F9">
      <w:pPr>
        <w:pStyle w:val="CommentText"/>
        <w:numPr>
          <w:ilvl w:val="0"/>
          <w:numId w:val="43"/>
        </w:numPr>
        <w:spacing w:after="0"/>
        <w:rPr>
          <w:ins w:id="9674" w:author="DuyNgo" w:date="2012-08-09T22:35:00Z"/>
          <w:rFonts w:ascii="Times New Roman" w:hAnsi="Times New Roman" w:cs="Times New Roman"/>
          <w:sz w:val="24"/>
          <w:szCs w:val="24"/>
          <w:rPrChange w:id="9675" w:author="DuyNgo" w:date="2012-08-10T08:15:00Z">
            <w:rPr>
              <w:ins w:id="9676" w:author="DuyNgo" w:date="2012-08-09T22:35:00Z"/>
              <w:rFonts w:ascii="Calibri" w:hAnsi="Calibri" w:cs="Calibri"/>
              <w:sz w:val="24"/>
              <w:szCs w:val="24"/>
            </w:rPr>
          </w:rPrChange>
        </w:rPr>
      </w:pPr>
      <w:ins w:id="9677" w:author="DuyNgo" w:date="2012-08-09T22:35:00Z">
        <w:r w:rsidRPr="00657B96">
          <w:rPr>
            <w:rFonts w:ascii="Times New Roman" w:hAnsi="Times New Roman" w:cs="Times New Roman"/>
            <w:sz w:val="24"/>
            <w:szCs w:val="24"/>
            <w:rPrChange w:id="9678" w:author="DuyNgo" w:date="2012-08-10T08:15:00Z">
              <w:rPr>
                <w:rFonts w:ascii="Calibri" w:eastAsiaTheme="majorEastAsia" w:hAnsi="Calibri" w:cs="Calibri"/>
                <w:b/>
                <w:bCs/>
                <w:color w:val="4F81BD" w:themeColor="accent1"/>
                <w:sz w:val="24"/>
                <w:szCs w:val="24"/>
              </w:rPr>
            </w:rPrChange>
          </w:rPr>
          <w:t>Work Order management (insert, update delete stage, deliverable).</w:t>
        </w:r>
      </w:ins>
    </w:p>
    <w:p w:rsidR="009B75F9" w:rsidRPr="00657B96" w:rsidRDefault="009B75F9" w:rsidP="009B75F9">
      <w:pPr>
        <w:pStyle w:val="CommentText"/>
        <w:numPr>
          <w:ilvl w:val="0"/>
          <w:numId w:val="43"/>
        </w:numPr>
        <w:spacing w:after="0"/>
        <w:rPr>
          <w:ins w:id="9679" w:author="DuyNgo" w:date="2012-08-09T22:35:00Z"/>
          <w:rFonts w:ascii="Times New Roman" w:hAnsi="Times New Roman" w:cs="Times New Roman"/>
          <w:sz w:val="24"/>
          <w:szCs w:val="24"/>
          <w:rPrChange w:id="9680" w:author="DuyNgo" w:date="2012-08-10T08:15:00Z">
            <w:rPr>
              <w:ins w:id="9681" w:author="DuyNgo" w:date="2012-08-09T22:35:00Z"/>
              <w:rFonts w:ascii="Calibri" w:hAnsi="Calibri" w:cs="Calibri"/>
              <w:sz w:val="24"/>
              <w:szCs w:val="24"/>
            </w:rPr>
          </w:rPrChange>
        </w:rPr>
      </w:pPr>
      <w:ins w:id="9682" w:author="DuyNgo" w:date="2012-08-09T22:35:00Z">
        <w:r w:rsidRPr="00657B96">
          <w:rPr>
            <w:rFonts w:ascii="Times New Roman" w:hAnsi="Times New Roman" w:cs="Times New Roman"/>
            <w:sz w:val="24"/>
            <w:szCs w:val="24"/>
            <w:rPrChange w:id="9683" w:author="DuyNgo" w:date="2012-08-10T08:15:00Z">
              <w:rPr>
                <w:rFonts w:ascii="Calibri" w:eastAsiaTheme="majorEastAsia" w:hAnsi="Calibri" w:cs="Calibri"/>
                <w:b/>
                <w:bCs/>
                <w:color w:val="4F81BD" w:themeColor="accent1"/>
                <w:sz w:val="24"/>
                <w:szCs w:val="24"/>
              </w:rPr>
            </w:rPrChange>
          </w:rPr>
          <w:t>Change Request (insert, update, delete)</w:t>
        </w:r>
      </w:ins>
    </w:p>
    <w:p w:rsidR="009B75F9" w:rsidRPr="00657B96" w:rsidRDefault="009B75F9" w:rsidP="009B75F9">
      <w:pPr>
        <w:pStyle w:val="ListParagraph"/>
        <w:numPr>
          <w:ilvl w:val="0"/>
          <w:numId w:val="43"/>
        </w:numPr>
        <w:spacing w:after="0"/>
        <w:rPr>
          <w:ins w:id="9684" w:author="DuyNgo" w:date="2012-08-09T22:35:00Z"/>
          <w:rFonts w:ascii="Times New Roman" w:hAnsi="Times New Roman" w:cs="Times New Roman"/>
          <w:sz w:val="24"/>
          <w:szCs w:val="24"/>
          <w:rPrChange w:id="9685" w:author="DuyNgo" w:date="2012-08-10T08:15:00Z">
            <w:rPr>
              <w:ins w:id="9686" w:author="DuyNgo" w:date="2012-08-09T22:35:00Z"/>
              <w:rFonts w:ascii="Calibri" w:hAnsi="Calibri" w:cs="Calibri"/>
              <w:sz w:val="24"/>
              <w:szCs w:val="24"/>
            </w:rPr>
          </w:rPrChange>
        </w:rPr>
      </w:pPr>
      <w:ins w:id="9687" w:author="DuyNgo" w:date="2012-08-09T22:35:00Z">
        <w:r w:rsidRPr="00657B96">
          <w:rPr>
            <w:rFonts w:ascii="Times New Roman" w:hAnsi="Times New Roman" w:cs="Times New Roman"/>
            <w:sz w:val="24"/>
            <w:szCs w:val="24"/>
            <w:rPrChange w:id="9688" w:author="DuyNgo" w:date="2012-08-10T08:15:00Z">
              <w:rPr>
                <w:rFonts w:ascii="Calibri" w:eastAsiaTheme="majorEastAsia" w:hAnsi="Calibri" w:cs="Calibri"/>
                <w:b/>
                <w:bCs/>
                <w:color w:val="4F81BD" w:themeColor="accent1"/>
                <w:sz w:val="24"/>
                <w:szCs w:val="24"/>
              </w:rPr>
            </w:rPrChange>
          </w:rPr>
          <w:t>Risk, Issue (insert, update, delete)</w:t>
        </w:r>
        <w:r w:rsidRPr="00657B96">
          <w:rPr>
            <w:rFonts w:ascii="Times New Roman" w:hAnsi="Times New Roman" w:cs="Times New Roman"/>
            <w:sz w:val="24"/>
            <w:szCs w:val="24"/>
            <w:rPrChange w:id="9689" w:author="DuyNgo" w:date="2012-08-10T08:15:00Z">
              <w:rPr>
                <w:rFonts w:ascii="Calibri" w:eastAsiaTheme="majorEastAsia" w:hAnsi="Calibri" w:cs="Calibri"/>
                <w:b/>
                <w:bCs/>
                <w:color w:val="4F81BD" w:themeColor="accent1"/>
                <w:sz w:val="24"/>
                <w:szCs w:val="24"/>
              </w:rPr>
            </w:rPrChange>
          </w:rPr>
          <w:br/>
        </w:r>
      </w:ins>
    </w:p>
    <w:p w:rsidR="009B75F9" w:rsidRPr="00657B96" w:rsidRDefault="009B75F9">
      <w:pPr>
        <w:pStyle w:val="Heading3"/>
        <w:numPr>
          <w:ilvl w:val="1"/>
          <w:numId w:val="41"/>
        </w:numPr>
        <w:spacing w:before="0"/>
        <w:rPr>
          <w:ins w:id="9690" w:author="DuyNgo" w:date="2012-08-09T22:35:00Z"/>
          <w:rFonts w:ascii="Times New Roman" w:hAnsi="Times New Roman" w:cs="Times New Roman"/>
          <w:sz w:val="24"/>
          <w:szCs w:val="24"/>
          <w:rPrChange w:id="9691" w:author="DuyNgo" w:date="2012-08-10T08:15:00Z">
            <w:rPr>
              <w:ins w:id="9692" w:author="DuyNgo" w:date="2012-08-09T22:35:00Z"/>
              <w:rFonts w:ascii="Calibri" w:hAnsi="Calibri" w:cs="Calibri"/>
              <w:sz w:val="24"/>
              <w:szCs w:val="24"/>
            </w:rPr>
          </w:rPrChange>
        </w:rPr>
        <w:pPrChange w:id="9693" w:author="DuyNgo" w:date="2012-08-09T22:37:00Z">
          <w:pPr>
            <w:pStyle w:val="Heading3"/>
            <w:numPr>
              <w:ilvl w:val="1"/>
              <w:numId w:val="42"/>
            </w:numPr>
            <w:spacing w:before="0"/>
            <w:ind w:left="720" w:hanging="360"/>
          </w:pPr>
        </w:pPrChange>
      </w:pPr>
      <w:bookmarkStart w:id="9694" w:name="_Toc330479246"/>
      <w:bookmarkStart w:id="9695" w:name="_Toc332775009"/>
      <w:ins w:id="9696" w:author="DuyNgo" w:date="2012-08-09T22:35:00Z">
        <w:r w:rsidRPr="00657B96">
          <w:rPr>
            <w:rFonts w:ascii="Times New Roman" w:hAnsi="Times New Roman" w:cs="Times New Roman"/>
            <w:sz w:val="24"/>
            <w:szCs w:val="24"/>
            <w:rPrChange w:id="9697" w:author="DuyNgo" w:date="2012-08-10T08:15:00Z">
              <w:rPr>
                <w:rFonts w:ascii="Calibri" w:hAnsi="Calibri" w:cs="Calibri"/>
                <w:sz w:val="24"/>
                <w:szCs w:val="24"/>
              </w:rPr>
            </w:rPrChange>
          </w:rPr>
          <w:t>Timesheet</w:t>
        </w:r>
        <w:bookmarkEnd w:id="9694"/>
        <w:bookmarkEnd w:id="9695"/>
        <w:r w:rsidRPr="00657B96">
          <w:rPr>
            <w:rFonts w:ascii="Times New Roman" w:hAnsi="Times New Roman" w:cs="Times New Roman"/>
            <w:sz w:val="24"/>
            <w:szCs w:val="24"/>
            <w:rPrChange w:id="9698" w:author="DuyNgo" w:date="2012-08-10T08:15:00Z">
              <w:rPr>
                <w:rFonts w:ascii="Calibri" w:hAnsi="Calibri" w:cs="Calibri"/>
                <w:sz w:val="24"/>
                <w:szCs w:val="24"/>
              </w:rPr>
            </w:rPrChange>
          </w:rPr>
          <w:br/>
        </w:r>
      </w:ins>
    </w:p>
    <w:p w:rsidR="009B75F9" w:rsidRPr="00657B96" w:rsidRDefault="009B75F9" w:rsidP="009B75F9">
      <w:pPr>
        <w:spacing w:after="0"/>
        <w:ind w:left="720" w:firstLine="270"/>
        <w:rPr>
          <w:ins w:id="9699" w:author="DuyNgo" w:date="2012-08-09T22:35:00Z"/>
          <w:rFonts w:ascii="Times New Roman" w:hAnsi="Times New Roman" w:cs="Times New Roman"/>
          <w:sz w:val="24"/>
          <w:szCs w:val="24"/>
          <w:rPrChange w:id="9700" w:author="DuyNgo" w:date="2012-08-10T08:15:00Z">
            <w:rPr>
              <w:ins w:id="9701" w:author="DuyNgo" w:date="2012-08-09T22:35:00Z"/>
              <w:rFonts w:ascii="Calibri" w:hAnsi="Calibri" w:cs="Calibri"/>
              <w:sz w:val="24"/>
              <w:szCs w:val="24"/>
            </w:rPr>
          </w:rPrChange>
        </w:rPr>
      </w:pPr>
      <w:ins w:id="9702" w:author="DuyNgo" w:date="2012-08-09T22:35:00Z">
        <w:r w:rsidRPr="00657B96">
          <w:rPr>
            <w:rFonts w:ascii="Times New Roman" w:hAnsi="Times New Roman" w:cs="Times New Roman"/>
            <w:sz w:val="24"/>
            <w:szCs w:val="24"/>
            <w:rPrChange w:id="9703" w:author="DuyNgo" w:date="2012-08-10T08:15:00Z">
              <w:rPr>
                <w:rFonts w:ascii="Calibri" w:eastAsiaTheme="majorEastAsia" w:hAnsi="Calibri" w:cs="Calibri"/>
                <w:b/>
                <w:bCs/>
                <w:color w:val="4F81BD" w:themeColor="accent1"/>
                <w:sz w:val="24"/>
                <w:szCs w:val="24"/>
              </w:rPr>
            </w:rPrChange>
          </w:rPr>
          <w:t>Test all functions in Timesheet page includes</w:t>
        </w:r>
      </w:ins>
    </w:p>
    <w:p w:rsidR="009B75F9" w:rsidRPr="00657B96" w:rsidRDefault="009B75F9" w:rsidP="009B75F9">
      <w:pPr>
        <w:pStyle w:val="ListParagraph"/>
        <w:numPr>
          <w:ilvl w:val="0"/>
          <w:numId w:val="43"/>
        </w:numPr>
        <w:spacing w:after="0"/>
        <w:rPr>
          <w:ins w:id="9704" w:author="DuyNgo" w:date="2012-08-09T22:35:00Z"/>
          <w:rFonts w:ascii="Times New Roman" w:hAnsi="Times New Roman" w:cs="Times New Roman"/>
          <w:sz w:val="24"/>
          <w:szCs w:val="24"/>
          <w:rPrChange w:id="9705" w:author="DuyNgo" w:date="2012-08-10T08:15:00Z">
            <w:rPr>
              <w:ins w:id="9706" w:author="DuyNgo" w:date="2012-08-09T22:35:00Z"/>
              <w:rFonts w:ascii="Calibri" w:hAnsi="Calibri" w:cs="Calibri"/>
              <w:sz w:val="24"/>
              <w:szCs w:val="24"/>
            </w:rPr>
          </w:rPrChange>
        </w:rPr>
      </w:pPr>
      <w:ins w:id="9707" w:author="DuyNgo" w:date="2012-08-09T22:35:00Z">
        <w:r w:rsidRPr="00657B96">
          <w:rPr>
            <w:rFonts w:ascii="Times New Roman" w:hAnsi="Times New Roman" w:cs="Times New Roman"/>
            <w:sz w:val="24"/>
            <w:szCs w:val="24"/>
            <w:rPrChange w:id="9708" w:author="DuyNgo" w:date="2012-08-10T08:15:00Z">
              <w:rPr>
                <w:rFonts w:ascii="Calibri" w:eastAsiaTheme="majorEastAsia" w:hAnsi="Calibri" w:cs="Calibri"/>
                <w:b/>
                <w:bCs/>
                <w:color w:val="4F81BD" w:themeColor="accent1"/>
                <w:sz w:val="24"/>
                <w:szCs w:val="24"/>
              </w:rPr>
            </w:rPrChange>
          </w:rPr>
          <w:t>List of timesheet.</w:t>
        </w:r>
      </w:ins>
    </w:p>
    <w:p w:rsidR="009B75F9" w:rsidRPr="00657B96" w:rsidRDefault="009B75F9" w:rsidP="009B75F9">
      <w:pPr>
        <w:pStyle w:val="ListParagraph"/>
        <w:numPr>
          <w:ilvl w:val="0"/>
          <w:numId w:val="43"/>
        </w:numPr>
        <w:spacing w:after="0"/>
        <w:rPr>
          <w:ins w:id="9709" w:author="DuyNgo" w:date="2012-08-09T22:35:00Z"/>
          <w:rFonts w:ascii="Times New Roman" w:hAnsi="Times New Roman" w:cs="Times New Roman"/>
          <w:sz w:val="24"/>
          <w:szCs w:val="24"/>
          <w:rPrChange w:id="9710" w:author="DuyNgo" w:date="2012-08-10T08:15:00Z">
            <w:rPr>
              <w:ins w:id="9711" w:author="DuyNgo" w:date="2012-08-09T22:35:00Z"/>
              <w:rFonts w:ascii="Calibri" w:hAnsi="Calibri" w:cs="Calibri"/>
              <w:sz w:val="24"/>
              <w:szCs w:val="24"/>
            </w:rPr>
          </w:rPrChange>
        </w:rPr>
      </w:pPr>
      <w:ins w:id="9712" w:author="DuyNgo" w:date="2012-08-09T22:35:00Z">
        <w:r w:rsidRPr="00657B96">
          <w:rPr>
            <w:rFonts w:ascii="Times New Roman" w:hAnsi="Times New Roman" w:cs="Times New Roman"/>
            <w:sz w:val="24"/>
            <w:szCs w:val="24"/>
            <w:rPrChange w:id="9713" w:author="DuyNgo" w:date="2012-08-10T08:15:00Z">
              <w:rPr>
                <w:rFonts w:ascii="Calibri" w:eastAsiaTheme="majorEastAsia" w:hAnsi="Calibri" w:cs="Calibri"/>
                <w:b/>
                <w:bCs/>
                <w:color w:val="4F81BD" w:themeColor="accent1"/>
                <w:sz w:val="24"/>
                <w:szCs w:val="24"/>
              </w:rPr>
            </w:rPrChange>
          </w:rPr>
          <w:t>Display timesheet.</w:t>
        </w:r>
      </w:ins>
    </w:p>
    <w:p w:rsidR="009B75F9" w:rsidRPr="00657B96" w:rsidRDefault="009B75F9" w:rsidP="009B75F9">
      <w:pPr>
        <w:pStyle w:val="ListParagraph"/>
        <w:numPr>
          <w:ilvl w:val="0"/>
          <w:numId w:val="43"/>
        </w:numPr>
        <w:spacing w:after="0"/>
        <w:rPr>
          <w:ins w:id="9714" w:author="DuyNgo" w:date="2012-08-09T22:35:00Z"/>
          <w:rFonts w:ascii="Times New Roman" w:hAnsi="Times New Roman" w:cs="Times New Roman"/>
          <w:sz w:val="24"/>
          <w:szCs w:val="24"/>
          <w:rPrChange w:id="9715" w:author="DuyNgo" w:date="2012-08-10T08:15:00Z">
            <w:rPr>
              <w:ins w:id="9716" w:author="DuyNgo" w:date="2012-08-09T22:35:00Z"/>
              <w:rFonts w:ascii="Calibri" w:hAnsi="Calibri" w:cs="Calibri"/>
              <w:sz w:val="24"/>
              <w:szCs w:val="24"/>
            </w:rPr>
          </w:rPrChange>
        </w:rPr>
      </w:pPr>
      <w:ins w:id="9717" w:author="DuyNgo" w:date="2012-08-09T22:35:00Z">
        <w:r w:rsidRPr="00657B96">
          <w:rPr>
            <w:rFonts w:ascii="Times New Roman" w:hAnsi="Times New Roman" w:cs="Times New Roman"/>
            <w:sz w:val="24"/>
            <w:szCs w:val="24"/>
            <w:rPrChange w:id="9718" w:author="DuyNgo" w:date="2012-08-10T08:15:00Z">
              <w:rPr>
                <w:rFonts w:ascii="Calibri" w:eastAsiaTheme="majorEastAsia" w:hAnsi="Calibri" w:cs="Calibri"/>
                <w:b/>
                <w:bCs/>
                <w:color w:val="4F81BD" w:themeColor="accent1"/>
                <w:sz w:val="24"/>
                <w:szCs w:val="24"/>
              </w:rPr>
            </w:rPrChange>
          </w:rPr>
          <w:t>Add timesheet.</w:t>
        </w:r>
      </w:ins>
    </w:p>
    <w:p w:rsidR="009B75F9" w:rsidRPr="00657B96" w:rsidRDefault="009B75F9" w:rsidP="009B75F9">
      <w:pPr>
        <w:pStyle w:val="ListParagraph"/>
        <w:numPr>
          <w:ilvl w:val="0"/>
          <w:numId w:val="43"/>
        </w:numPr>
        <w:spacing w:after="0"/>
        <w:rPr>
          <w:ins w:id="9719" w:author="DuyNgo" w:date="2012-08-09T22:35:00Z"/>
          <w:rFonts w:ascii="Times New Roman" w:hAnsi="Times New Roman" w:cs="Times New Roman"/>
          <w:sz w:val="24"/>
          <w:szCs w:val="24"/>
          <w:rPrChange w:id="9720" w:author="DuyNgo" w:date="2012-08-10T08:15:00Z">
            <w:rPr>
              <w:ins w:id="9721" w:author="DuyNgo" w:date="2012-08-09T22:35:00Z"/>
              <w:rFonts w:ascii="Calibri" w:hAnsi="Calibri" w:cs="Calibri"/>
              <w:sz w:val="24"/>
              <w:szCs w:val="24"/>
            </w:rPr>
          </w:rPrChange>
        </w:rPr>
      </w:pPr>
      <w:ins w:id="9722" w:author="DuyNgo" w:date="2012-08-09T22:35:00Z">
        <w:r w:rsidRPr="00657B96">
          <w:rPr>
            <w:rFonts w:ascii="Times New Roman" w:hAnsi="Times New Roman" w:cs="Times New Roman"/>
            <w:sz w:val="24"/>
            <w:szCs w:val="24"/>
            <w:rPrChange w:id="9723" w:author="DuyNgo" w:date="2012-08-10T08:15:00Z">
              <w:rPr>
                <w:rFonts w:ascii="Calibri" w:eastAsiaTheme="majorEastAsia" w:hAnsi="Calibri" w:cs="Calibri"/>
                <w:b/>
                <w:bCs/>
                <w:color w:val="4F81BD" w:themeColor="accent1"/>
                <w:sz w:val="24"/>
                <w:szCs w:val="24"/>
              </w:rPr>
            </w:rPrChange>
          </w:rPr>
          <w:t>Feature sort, update, delete</w:t>
        </w:r>
      </w:ins>
    </w:p>
    <w:p w:rsidR="009B75F9" w:rsidRPr="00657B96" w:rsidRDefault="009B75F9" w:rsidP="009B75F9">
      <w:pPr>
        <w:pStyle w:val="ListParagraph"/>
        <w:numPr>
          <w:ilvl w:val="0"/>
          <w:numId w:val="43"/>
        </w:numPr>
        <w:spacing w:after="0"/>
        <w:rPr>
          <w:ins w:id="9724" w:author="DuyNgo" w:date="2012-08-09T22:35:00Z"/>
          <w:rFonts w:ascii="Times New Roman" w:hAnsi="Times New Roman" w:cs="Times New Roman"/>
          <w:sz w:val="24"/>
          <w:szCs w:val="24"/>
          <w:rPrChange w:id="9725" w:author="DuyNgo" w:date="2012-08-10T08:15:00Z">
            <w:rPr>
              <w:ins w:id="9726" w:author="DuyNgo" w:date="2012-08-09T22:35:00Z"/>
              <w:rFonts w:ascii="Calibri" w:hAnsi="Calibri" w:cs="Calibri"/>
              <w:sz w:val="24"/>
              <w:szCs w:val="24"/>
            </w:rPr>
          </w:rPrChange>
        </w:rPr>
      </w:pPr>
      <w:ins w:id="9727" w:author="DuyNgo" w:date="2012-08-09T22:35:00Z">
        <w:r w:rsidRPr="00657B96">
          <w:rPr>
            <w:rFonts w:ascii="Times New Roman" w:hAnsi="Times New Roman" w:cs="Times New Roman"/>
            <w:sz w:val="24"/>
            <w:szCs w:val="24"/>
            <w:rPrChange w:id="9728" w:author="DuyNgo" w:date="2012-08-10T08:15:00Z">
              <w:rPr>
                <w:rFonts w:ascii="Calibri" w:eastAsiaTheme="majorEastAsia" w:hAnsi="Calibri" w:cs="Calibri"/>
                <w:b/>
                <w:bCs/>
                <w:color w:val="4F81BD" w:themeColor="accent1"/>
                <w:sz w:val="24"/>
                <w:szCs w:val="24"/>
              </w:rPr>
            </w:rPrChange>
          </w:rPr>
          <w:t>Export report</w:t>
        </w:r>
      </w:ins>
    </w:p>
    <w:p w:rsidR="009B75F9" w:rsidRPr="00657B96" w:rsidRDefault="009B75F9" w:rsidP="009B75F9">
      <w:pPr>
        <w:pStyle w:val="ListParagraph"/>
        <w:spacing w:after="0"/>
        <w:rPr>
          <w:ins w:id="9729" w:author="DuyNgo" w:date="2012-08-09T22:35:00Z"/>
          <w:rFonts w:ascii="Times New Roman" w:hAnsi="Times New Roman" w:cs="Times New Roman"/>
          <w:sz w:val="24"/>
          <w:szCs w:val="24"/>
          <w:rPrChange w:id="9730" w:author="DuyNgo" w:date="2012-08-10T08:15:00Z">
            <w:rPr>
              <w:ins w:id="9731" w:author="DuyNgo" w:date="2012-08-09T22:35:00Z"/>
              <w:rFonts w:ascii="Calibri" w:hAnsi="Calibri" w:cs="Calibri"/>
              <w:sz w:val="24"/>
              <w:szCs w:val="24"/>
            </w:rPr>
          </w:rPrChange>
        </w:rPr>
      </w:pPr>
    </w:p>
    <w:p w:rsidR="009B75F9" w:rsidRPr="00657B96" w:rsidRDefault="009B75F9">
      <w:pPr>
        <w:pStyle w:val="Heading3"/>
        <w:numPr>
          <w:ilvl w:val="1"/>
          <w:numId w:val="41"/>
        </w:numPr>
        <w:spacing w:before="0"/>
        <w:rPr>
          <w:ins w:id="9732" w:author="DuyNgo" w:date="2012-08-09T22:35:00Z"/>
          <w:rFonts w:ascii="Times New Roman" w:hAnsi="Times New Roman" w:cs="Times New Roman"/>
          <w:sz w:val="24"/>
          <w:szCs w:val="24"/>
          <w:rPrChange w:id="9733" w:author="DuyNgo" w:date="2012-08-10T08:15:00Z">
            <w:rPr>
              <w:ins w:id="9734" w:author="DuyNgo" w:date="2012-08-09T22:35:00Z"/>
              <w:rFonts w:ascii="Calibri" w:hAnsi="Calibri" w:cs="Calibri"/>
              <w:sz w:val="24"/>
              <w:szCs w:val="24"/>
            </w:rPr>
          </w:rPrChange>
        </w:rPr>
        <w:pPrChange w:id="9735" w:author="DuyNgo" w:date="2012-08-09T22:37:00Z">
          <w:pPr>
            <w:pStyle w:val="Heading3"/>
            <w:numPr>
              <w:ilvl w:val="1"/>
              <w:numId w:val="42"/>
            </w:numPr>
            <w:spacing w:before="0"/>
            <w:ind w:left="720" w:hanging="360"/>
          </w:pPr>
        </w:pPrChange>
      </w:pPr>
      <w:bookmarkStart w:id="9736" w:name="_Toc330479247"/>
      <w:bookmarkStart w:id="9737" w:name="_Toc332775010"/>
      <w:ins w:id="9738" w:author="DuyNgo" w:date="2012-08-09T22:35:00Z">
        <w:r w:rsidRPr="00657B96">
          <w:rPr>
            <w:rFonts w:ascii="Times New Roman" w:hAnsi="Times New Roman" w:cs="Times New Roman"/>
            <w:sz w:val="24"/>
            <w:szCs w:val="24"/>
            <w:rPrChange w:id="9739" w:author="DuyNgo" w:date="2012-08-10T08:15:00Z">
              <w:rPr>
                <w:rFonts w:ascii="Calibri" w:hAnsi="Calibri" w:cs="Calibri"/>
                <w:sz w:val="24"/>
                <w:szCs w:val="24"/>
              </w:rPr>
            </w:rPrChange>
          </w:rPr>
          <w:t>DMS</w:t>
        </w:r>
        <w:bookmarkEnd w:id="9736"/>
        <w:bookmarkEnd w:id="9737"/>
        <w:r w:rsidRPr="00657B96">
          <w:rPr>
            <w:rFonts w:ascii="Times New Roman" w:hAnsi="Times New Roman" w:cs="Times New Roman"/>
            <w:sz w:val="24"/>
            <w:szCs w:val="24"/>
            <w:rPrChange w:id="9740" w:author="DuyNgo" w:date="2012-08-10T08:15:00Z">
              <w:rPr>
                <w:rFonts w:ascii="Calibri" w:hAnsi="Calibri" w:cs="Calibri"/>
                <w:sz w:val="24"/>
                <w:szCs w:val="24"/>
              </w:rPr>
            </w:rPrChange>
          </w:rPr>
          <w:br/>
        </w:r>
      </w:ins>
    </w:p>
    <w:p w:rsidR="009B75F9" w:rsidRPr="00657B96" w:rsidRDefault="009B75F9" w:rsidP="009B75F9">
      <w:pPr>
        <w:spacing w:after="0"/>
        <w:ind w:left="720" w:firstLine="270"/>
        <w:rPr>
          <w:ins w:id="9741" w:author="DuyNgo" w:date="2012-08-09T22:35:00Z"/>
          <w:rFonts w:ascii="Times New Roman" w:hAnsi="Times New Roman" w:cs="Times New Roman"/>
          <w:sz w:val="24"/>
          <w:szCs w:val="24"/>
          <w:rPrChange w:id="9742" w:author="DuyNgo" w:date="2012-08-10T08:15:00Z">
            <w:rPr>
              <w:ins w:id="9743" w:author="DuyNgo" w:date="2012-08-09T22:35:00Z"/>
              <w:rFonts w:ascii="Calibri" w:hAnsi="Calibri" w:cs="Calibri"/>
              <w:sz w:val="24"/>
              <w:szCs w:val="24"/>
            </w:rPr>
          </w:rPrChange>
        </w:rPr>
      </w:pPr>
      <w:ins w:id="9744" w:author="DuyNgo" w:date="2012-08-09T22:35:00Z">
        <w:r w:rsidRPr="00657B96">
          <w:rPr>
            <w:rFonts w:ascii="Times New Roman" w:hAnsi="Times New Roman" w:cs="Times New Roman"/>
            <w:sz w:val="24"/>
            <w:szCs w:val="24"/>
            <w:rPrChange w:id="9745" w:author="DuyNgo" w:date="2012-08-10T08:15:00Z">
              <w:rPr>
                <w:rFonts w:ascii="Calibri" w:eastAsiaTheme="majorEastAsia" w:hAnsi="Calibri" w:cs="Calibri"/>
                <w:b/>
                <w:bCs/>
                <w:color w:val="4F81BD" w:themeColor="accent1"/>
                <w:sz w:val="24"/>
                <w:szCs w:val="24"/>
              </w:rPr>
            </w:rPrChange>
          </w:rPr>
          <w:t>Test all functions in DMS page includes</w:t>
        </w:r>
      </w:ins>
    </w:p>
    <w:p w:rsidR="009B75F9" w:rsidRPr="00657B96" w:rsidRDefault="009B75F9" w:rsidP="009B75F9">
      <w:pPr>
        <w:pStyle w:val="ListParagraph"/>
        <w:numPr>
          <w:ilvl w:val="0"/>
          <w:numId w:val="43"/>
        </w:numPr>
        <w:spacing w:after="0"/>
        <w:rPr>
          <w:ins w:id="9746" w:author="DuyNgo" w:date="2012-08-09T22:35:00Z"/>
          <w:rFonts w:ascii="Times New Roman" w:hAnsi="Times New Roman" w:cs="Times New Roman"/>
          <w:sz w:val="24"/>
          <w:szCs w:val="24"/>
          <w:rPrChange w:id="9747" w:author="DuyNgo" w:date="2012-08-10T08:15:00Z">
            <w:rPr>
              <w:ins w:id="9748" w:author="DuyNgo" w:date="2012-08-09T22:35:00Z"/>
              <w:rFonts w:ascii="Calibri" w:hAnsi="Calibri" w:cs="Calibri"/>
              <w:sz w:val="24"/>
              <w:szCs w:val="24"/>
            </w:rPr>
          </w:rPrChange>
        </w:rPr>
      </w:pPr>
      <w:ins w:id="9749" w:author="DuyNgo" w:date="2012-08-09T22:35:00Z">
        <w:r w:rsidRPr="00657B96">
          <w:rPr>
            <w:rFonts w:ascii="Times New Roman" w:hAnsi="Times New Roman" w:cs="Times New Roman"/>
            <w:sz w:val="24"/>
            <w:szCs w:val="24"/>
            <w:rPrChange w:id="9750" w:author="DuyNgo" w:date="2012-08-10T08:15:00Z">
              <w:rPr>
                <w:rFonts w:ascii="Calibri" w:eastAsiaTheme="majorEastAsia" w:hAnsi="Calibri" w:cs="Calibri"/>
                <w:b/>
                <w:bCs/>
                <w:color w:val="4F81BD" w:themeColor="accent1"/>
                <w:sz w:val="24"/>
                <w:szCs w:val="24"/>
              </w:rPr>
            </w:rPrChange>
          </w:rPr>
          <w:t>List of defects.</w:t>
        </w:r>
      </w:ins>
    </w:p>
    <w:p w:rsidR="009B75F9" w:rsidRPr="00657B96" w:rsidRDefault="009B75F9" w:rsidP="009B75F9">
      <w:pPr>
        <w:pStyle w:val="ListParagraph"/>
        <w:numPr>
          <w:ilvl w:val="0"/>
          <w:numId w:val="43"/>
        </w:numPr>
        <w:spacing w:after="0"/>
        <w:rPr>
          <w:ins w:id="9751" w:author="DuyNgo" w:date="2012-08-09T22:35:00Z"/>
          <w:rFonts w:ascii="Times New Roman" w:hAnsi="Times New Roman" w:cs="Times New Roman"/>
          <w:sz w:val="24"/>
          <w:szCs w:val="24"/>
          <w:rPrChange w:id="9752" w:author="DuyNgo" w:date="2012-08-10T08:15:00Z">
            <w:rPr>
              <w:ins w:id="9753" w:author="DuyNgo" w:date="2012-08-09T22:35:00Z"/>
              <w:rFonts w:ascii="Calibri" w:hAnsi="Calibri" w:cs="Calibri"/>
              <w:sz w:val="24"/>
              <w:szCs w:val="24"/>
            </w:rPr>
          </w:rPrChange>
        </w:rPr>
      </w:pPr>
      <w:ins w:id="9754" w:author="DuyNgo" w:date="2012-08-09T22:35:00Z">
        <w:r w:rsidRPr="00657B96">
          <w:rPr>
            <w:rFonts w:ascii="Times New Roman" w:hAnsi="Times New Roman" w:cs="Times New Roman"/>
            <w:sz w:val="24"/>
            <w:szCs w:val="24"/>
            <w:rPrChange w:id="9755" w:author="DuyNgo" w:date="2012-08-10T08:15:00Z">
              <w:rPr>
                <w:rFonts w:ascii="Calibri" w:eastAsiaTheme="majorEastAsia" w:hAnsi="Calibri" w:cs="Calibri"/>
                <w:b/>
                <w:bCs/>
                <w:color w:val="4F81BD" w:themeColor="accent1"/>
                <w:sz w:val="24"/>
                <w:szCs w:val="24"/>
              </w:rPr>
            </w:rPrChange>
          </w:rPr>
          <w:t>Add, assign defect.</w:t>
        </w:r>
      </w:ins>
    </w:p>
    <w:p w:rsidR="009B75F9" w:rsidRPr="00657B96" w:rsidRDefault="009B75F9" w:rsidP="009B75F9">
      <w:pPr>
        <w:pStyle w:val="ListParagraph"/>
        <w:numPr>
          <w:ilvl w:val="0"/>
          <w:numId w:val="43"/>
        </w:numPr>
        <w:spacing w:after="0"/>
        <w:rPr>
          <w:ins w:id="9756" w:author="DuyNgo" w:date="2012-08-09T22:35:00Z"/>
          <w:rFonts w:ascii="Times New Roman" w:hAnsi="Times New Roman" w:cs="Times New Roman"/>
          <w:sz w:val="24"/>
          <w:szCs w:val="24"/>
          <w:rPrChange w:id="9757" w:author="DuyNgo" w:date="2012-08-10T08:15:00Z">
            <w:rPr>
              <w:ins w:id="9758" w:author="DuyNgo" w:date="2012-08-09T22:35:00Z"/>
              <w:rFonts w:ascii="Calibri" w:hAnsi="Calibri" w:cs="Calibri"/>
              <w:sz w:val="24"/>
              <w:szCs w:val="24"/>
            </w:rPr>
          </w:rPrChange>
        </w:rPr>
      </w:pPr>
      <w:ins w:id="9759" w:author="DuyNgo" w:date="2012-08-09T22:35:00Z">
        <w:r w:rsidRPr="00657B96">
          <w:rPr>
            <w:rFonts w:ascii="Times New Roman" w:hAnsi="Times New Roman" w:cs="Times New Roman"/>
            <w:sz w:val="24"/>
            <w:szCs w:val="24"/>
            <w:rPrChange w:id="9760" w:author="DuyNgo" w:date="2012-08-10T08:15:00Z">
              <w:rPr>
                <w:rFonts w:ascii="Calibri" w:eastAsiaTheme="majorEastAsia" w:hAnsi="Calibri" w:cs="Calibri"/>
                <w:b/>
                <w:bCs/>
                <w:color w:val="4F81BD" w:themeColor="accent1"/>
                <w:sz w:val="24"/>
                <w:szCs w:val="24"/>
              </w:rPr>
            </w:rPrChange>
          </w:rPr>
          <w:t>Feature sort, update, delete</w:t>
        </w:r>
      </w:ins>
    </w:p>
    <w:p w:rsidR="009B75F9" w:rsidRPr="00657B96" w:rsidRDefault="009B75F9" w:rsidP="009B75F9">
      <w:pPr>
        <w:pStyle w:val="ListParagraph"/>
        <w:numPr>
          <w:ilvl w:val="0"/>
          <w:numId w:val="43"/>
        </w:numPr>
        <w:spacing w:after="0"/>
        <w:rPr>
          <w:ins w:id="9761" w:author="DuyNgo" w:date="2012-08-09T22:35:00Z"/>
          <w:rFonts w:ascii="Times New Roman" w:hAnsi="Times New Roman" w:cs="Times New Roman"/>
          <w:sz w:val="24"/>
          <w:szCs w:val="24"/>
          <w:rPrChange w:id="9762" w:author="DuyNgo" w:date="2012-08-10T08:15:00Z">
            <w:rPr>
              <w:ins w:id="9763" w:author="DuyNgo" w:date="2012-08-09T22:35:00Z"/>
              <w:rFonts w:ascii="Calibri" w:hAnsi="Calibri" w:cs="Calibri"/>
              <w:sz w:val="24"/>
              <w:szCs w:val="24"/>
            </w:rPr>
          </w:rPrChange>
        </w:rPr>
      </w:pPr>
      <w:ins w:id="9764" w:author="DuyNgo" w:date="2012-08-09T22:35:00Z">
        <w:r w:rsidRPr="00657B96">
          <w:rPr>
            <w:rFonts w:ascii="Times New Roman" w:hAnsi="Times New Roman" w:cs="Times New Roman"/>
            <w:sz w:val="24"/>
            <w:szCs w:val="24"/>
            <w:rPrChange w:id="9765" w:author="DuyNgo" w:date="2012-08-10T08:15:00Z">
              <w:rPr>
                <w:rFonts w:ascii="Calibri" w:eastAsiaTheme="majorEastAsia" w:hAnsi="Calibri" w:cs="Calibri"/>
                <w:b/>
                <w:bCs/>
                <w:color w:val="4F81BD" w:themeColor="accent1"/>
                <w:sz w:val="24"/>
                <w:szCs w:val="24"/>
              </w:rPr>
            </w:rPrChange>
          </w:rPr>
          <w:t>Export report</w:t>
        </w:r>
        <w:r w:rsidRPr="00657B96">
          <w:rPr>
            <w:rFonts w:ascii="Times New Roman" w:hAnsi="Times New Roman" w:cs="Times New Roman"/>
            <w:sz w:val="24"/>
            <w:szCs w:val="24"/>
            <w:rPrChange w:id="9766" w:author="DuyNgo" w:date="2012-08-10T08:15:00Z">
              <w:rPr>
                <w:rFonts w:ascii="Calibri" w:eastAsiaTheme="majorEastAsia" w:hAnsi="Calibri" w:cs="Calibri"/>
                <w:b/>
                <w:bCs/>
                <w:color w:val="4F81BD" w:themeColor="accent1"/>
                <w:sz w:val="24"/>
                <w:szCs w:val="24"/>
              </w:rPr>
            </w:rPrChange>
          </w:rPr>
          <w:br/>
        </w:r>
      </w:ins>
    </w:p>
    <w:p w:rsidR="009B75F9" w:rsidRPr="00657B96" w:rsidRDefault="009B75F9">
      <w:pPr>
        <w:pStyle w:val="Heading3"/>
        <w:numPr>
          <w:ilvl w:val="1"/>
          <w:numId w:val="41"/>
        </w:numPr>
        <w:spacing w:before="0"/>
        <w:rPr>
          <w:ins w:id="9767" w:author="DuyNgo" w:date="2012-08-09T22:35:00Z"/>
          <w:rFonts w:ascii="Times New Roman" w:hAnsi="Times New Roman" w:cs="Times New Roman"/>
          <w:sz w:val="24"/>
          <w:szCs w:val="24"/>
          <w:rPrChange w:id="9768" w:author="DuyNgo" w:date="2012-08-10T08:15:00Z">
            <w:rPr>
              <w:ins w:id="9769" w:author="DuyNgo" w:date="2012-08-09T22:35:00Z"/>
              <w:rFonts w:ascii="Calibri" w:hAnsi="Calibri" w:cs="Calibri"/>
              <w:sz w:val="24"/>
              <w:szCs w:val="24"/>
            </w:rPr>
          </w:rPrChange>
        </w:rPr>
        <w:pPrChange w:id="9770" w:author="DuyNgo" w:date="2012-08-09T22:37:00Z">
          <w:pPr>
            <w:pStyle w:val="Heading3"/>
            <w:numPr>
              <w:ilvl w:val="1"/>
              <w:numId w:val="42"/>
            </w:numPr>
            <w:spacing w:before="0"/>
            <w:ind w:left="720" w:hanging="360"/>
          </w:pPr>
        </w:pPrChange>
      </w:pPr>
      <w:bookmarkStart w:id="9771" w:name="_Toc330479248"/>
      <w:bookmarkStart w:id="9772" w:name="_Toc332775011"/>
      <w:ins w:id="9773" w:author="DuyNgo" w:date="2012-08-09T22:35:00Z">
        <w:r w:rsidRPr="00657B96">
          <w:rPr>
            <w:rFonts w:ascii="Times New Roman" w:hAnsi="Times New Roman" w:cs="Times New Roman"/>
            <w:sz w:val="24"/>
            <w:szCs w:val="24"/>
            <w:rPrChange w:id="9774" w:author="DuyNgo" w:date="2012-08-10T08:15:00Z">
              <w:rPr>
                <w:rFonts w:ascii="Calibri" w:hAnsi="Calibri" w:cs="Calibri"/>
                <w:sz w:val="24"/>
                <w:szCs w:val="24"/>
              </w:rPr>
            </w:rPrChange>
          </w:rPr>
          <w:t>Requirement</w:t>
        </w:r>
        <w:bookmarkEnd w:id="9771"/>
        <w:bookmarkEnd w:id="9772"/>
        <w:r w:rsidRPr="00657B96">
          <w:rPr>
            <w:rFonts w:ascii="Times New Roman" w:hAnsi="Times New Roman" w:cs="Times New Roman"/>
            <w:sz w:val="24"/>
            <w:szCs w:val="24"/>
            <w:rPrChange w:id="9775" w:author="DuyNgo" w:date="2012-08-10T08:15:00Z">
              <w:rPr>
                <w:rFonts w:ascii="Calibri" w:hAnsi="Calibri" w:cs="Calibri"/>
                <w:sz w:val="24"/>
                <w:szCs w:val="24"/>
              </w:rPr>
            </w:rPrChange>
          </w:rPr>
          <w:br/>
        </w:r>
      </w:ins>
    </w:p>
    <w:p w:rsidR="009B75F9" w:rsidRPr="00657B96" w:rsidRDefault="009B75F9" w:rsidP="009B75F9">
      <w:pPr>
        <w:spacing w:after="0"/>
        <w:ind w:left="720" w:firstLine="270"/>
        <w:rPr>
          <w:ins w:id="9776" w:author="DuyNgo" w:date="2012-08-09T22:35:00Z"/>
          <w:rFonts w:ascii="Times New Roman" w:hAnsi="Times New Roman" w:cs="Times New Roman"/>
          <w:sz w:val="24"/>
          <w:szCs w:val="24"/>
          <w:rPrChange w:id="9777" w:author="DuyNgo" w:date="2012-08-10T08:15:00Z">
            <w:rPr>
              <w:ins w:id="9778" w:author="DuyNgo" w:date="2012-08-09T22:35:00Z"/>
              <w:rFonts w:ascii="Calibri" w:hAnsi="Calibri" w:cs="Calibri"/>
              <w:sz w:val="24"/>
              <w:szCs w:val="24"/>
            </w:rPr>
          </w:rPrChange>
        </w:rPr>
      </w:pPr>
      <w:ins w:id="9779" w:author="DuyNgo" w:date="2012-08-09T22:35:00Z">
        <w:r w:rsidRPr="00657B96">
          <w:rPr>
            <w:rFonts w:ascii="Times New Roman" w:hAnsi="Times New Roman" w:cs="Times New Roman"/>
            <w:sz w:val="24"/>
            <w:szCs w:val="24"/>
            <w:rPrChange w:id="9780" w:author="DuyNgo" w:date="2012-08-10T08:15:00Z">
              <w:rPr>
                <w:rFonts w:ascii="Calibri" w:eastAsiaTheme="majorEastAsia" w:hAnsi="Calibri" w:cs="Calibri"/>
                <w:b/>
                <w:bCs/>
                <w:color w:val="4F81BD" w:themeColor="accent1"/>
                <w:sz w:val="24"/>
                <w:szCs w:val="24"/>
              </w:rPr>
            </w:rPrChange>
          </w:rPr>
          <w:t>Test all functions in Requirement page includes</w:t>
        </w:r>
      </w:ins>
    </w:p>
    <w:p w:rsidR="009B75F9" w:rsidRPr="00657B96" w:rsidRDefault="009B75F9" w:rsidP="009B75F9">
      <w:pPr>
        <w:pStyle w:val="ListParagraph"/>
        <w:numPr>
          <w:ilvl w:val="0"/>
          <w:numId w:val="43"/>
        </w:numPr>
        <w:spacing w:after="0"/>
        <w:rPr>
          <w:ins w:id="9781" w:author="DuyNgo" w:date="2012-08-09T22:35:00Z"/>
          <w:rFonts w:ascii="Times New Roman" w:hAnsi="Times New Roman" w:cs="Times New Roman"/>
          <w:sz w:val="24"/>
          <w:szCs w:val="24"/>
          <w:rPrChange w:id="9782" w:author="DuyNgo" w:date="2012-08-10T08:15:00Z">
            <w:rPr>
              <w:ins w:id="9783" w:author="DuyNgo" w:date="2012-08-09T22:35:00Z"/>
              <w:rFonts w:ascii="Calibri" w:hAnsi="Calibri" w:cs="Calibri"/>
              <w:sz w:val="24"/>
              <w:szCs w:val="24"/>
            </w:rPr>
          </w:rPrChange>
        </w:rPr>
      </w:pPr>
      <w:ins w:id="9784" w:author="DuyNgo" w:date="2012-08-09T22:35:00Z">
        <w:r w:rsidRPr="00657B96">
          <w:rPr>
            <w:rFonts w:ascii="Times New Roman" w:hAnsi="Times New Roman" w:cs="Times New Roman"/>
            <w:sz w:val="24"/>
            <w:szCs w:val="24"/>
            <w:rPrChange w:id="9785" w:author="DuyNgo" w:date="2012-08-10T08:15:00Z">
              <w:rPr>
                <w:rFonts w:ascii="Calibri" w:eastAsiaTheme="majorEastAsia" w:hAnsi="Calibri" w:cs="Calibri"/>
                <w:b/>
                <w:bCs/>
                <w:color w:val="4F81BD" w:themeColor="accent1"/>
                <w:sz w:val="24"/>
                <w:szCs w:val="24"/>
              </w:rPr>
            </w:rPrChange>
          </w:rPr>
          <w:lastRenderedPageBreak/>
          <w:t>List of requirements.</w:t>
        </w:r>
      </w:ins>
    </w:p>
    <w:p w:rsidR="009B75F9" w:rsidRPr="00657B96" w:rsidRDefault="009B75F9" w:rsidP="009B75F9">
      <w:pPr>
        <w:pStyle w:val="ListParagraph"/>
        <w:numPr>
          <w:ilvl w:val="0"/>
          <w:numId w:val="43"/>
        </w:numPr>
        <w:spacing w:after="0"/>
        <w:rPr>
          <w:ins w:id="9786" w:author="DuyNgo" w:date="2012-08-09T22:35:00Z"/>
          <w:rFonts w:ascii="Times New Roman" w:hAnsi="Times New Roman" w:cs="Times New Roman"/>
          <w:sz w:val="24"/>
          <w:szCs w:val="24"/>
          <w:rPrChange w:id="9787" w:author="DuyNgo" w:date="2012-08-10T08:15:00Z">
            <w:rPr>
              <w:ins w:id="9788" w:author="DuyNgo" w:date="2012-08-09T22:35:00Z"/>
              <w:rFonts w:ascii="Calibri" w:hAnsi="Calibri" w:cs="Calibri"/>
              <w:sz w:val="24"/>
              <w:szCs w:val="24"/>
            </w:rPr>
          </w:rPrChange>
        </w:rPr>
      </w:pPr>
      <w:ins w:id="9789" w:author="DuyNgo" w:date="2012-08-09T22:35:00Z">
        <w:r w:rsidRPr="00657B96">
          <w:rPr>
            <w:rFonts w:ascii="Times New Roman" w:hAnsi="Times New Roman" w:cs="Times New Roman"/>
            <w:sz w:val="24"/>
            <w:szCs w:val="24"/>
            <w:rPrChange w:id="9790" w:author="DuyNgo" w:date="2012-08-10T08:15:00Z">
              <w:rPr>
                <w:rFonts w:ascii="Calibri" w:eastAsiaTheme="majorEastAsia" w:hAnsi="Calibri" w:cs="Calibri"/>
                <w:b/>
                <w:bCs/>
                <w:color w:val="4F81BD" w:themeColor="accent1"/>
                <w:sz w:val="24"/>
                <w:szCs w:val="24"/>
              </w:rPr>
            </w:rPrChange>
          </w:rPr>
          <w:t>Add requirement.</w:t>
        </w:r>
      </w:ins>
    </w:p>
    <w:p w:rsidR="009B75F9" w:rsidRPr="00657B96" w:rsidRDefault="009B75F9" w:rsidP="009B75F9">
      <w:pPr>
        <w:pStyle w:val="ListParagraph"/>
        <w:numPr>
          <w:ilvl w:val="0"/>
          <w:numId w:val="43"/>
        </w:numPr>
        <w:spacing w:after="0"/>
        <w:rPr>
          <w:ins w:id="9791" w:author="DuyNgo" w:date="2012-08-09T22:35:00Z"/>
          <w:rFonts w:ascii="Times New Roman" w:hAnsi="Times New Roman" w:cs="Times New Roman"/>
          <w:sz w:val="24"/>
          <w:szCs w:val="24"/>
          <w:rPrChange w:id="9792" w:author="DuyNgo" w:date="2012-08-10T08:15:00Z">
            <w:rPr>
              <w:ins w:id="9793" w:author="DuyNgo" w:date="2012-08-09T22:35:00Z"/>
              <w:rFonts w:ascii="Calibri" w:hAnsi="Calibri" w:cs="Calibri"/>
              <w:sz w:val="24"/>
              <w:szCs w:val="24"/>
            </w:rPr>
          </w:rPrChange>
        </w:rPr>
      </w:pPr>
      <w:ins w:id="9794" w:author="DuyNgo" w:date="2012-08-09T22:35:00Z">
        <w:r w:rsidRPr="00657B96">
          <w:rPr>
            <w:rFonts w:ascii="Times New Roman" w:hAnsi="Times New Roman" w:cs="Times New Roman"/>
            <w:sz w:val="24"/>
            <w:szCs w:val="24"/>
            <w:rPrChange w:id="9795" w:author="DuyNgo" w:date="2012-08-10T08:15:00Z">
              <w:rPr>
                <w:rFonts w:ascii="Calibri" w:eastAsiaTheme="majorEastAsia" w:hAnsi="Calibri" w:cs="Calibri"/>
                <w:b/>
                <w:bCs/>
                <w:color w:val="4F81BD" w:themeColor="accent1"/>
                <w:sz w:val="24"/>
                <w:szCs w:val="24"/>
              </w:rPr>
            </w:rPrChange>
          </w:rPr>
          <w:t>Feature sort, update, delete</w:t>
        </w:r>
      </w:ins>
    </w:p>
    <w:p w:rsidR="009B75F9" w:rsidRPr="00657B96" w:rsidRDefault="009B75F9" w:rsidP="009B75F9">
      <w:pPr>
        <w:pStyle w:val="ListParagraph"/>
        <w:numPr>
          <w:ilvl w:val="0"/>
          <w:numId w:val="43"/>
        </w:numPr>
        <w:spacing w:after="0"/>
        <w:rPr>
          <w:ins w:id="9796" w:author="DuyNgo" w:date="2012-08-09T22:35:00Z"/>
          <w:rFonts w:ascii="Times New Roman" w:hAnsi="Times New Roman" w:cs="Times New Roman"/>
          <w:sz w:val="24"/>
          <w:szCs w:val="24"/>
          <w:rPrChange w:id="9797" w:author="DuyNgo" w:date="2012-08-10T08:15:00Z">
            <w:rPr>
              <w:ins w:id="9798" w:author="DuyNgo" w:date="2012-08-09T22:35:00Z"/>
              <w:rFonts w:ascii="Calibri" w:hAnsi="Calibri" w:cs="Calibri"/>
              <w:sz w:val="24"/>
              <w:szCs w:val="24"/>
            </w:rPr>
          </w:rPrChange>
        </w:rPr>
      </w:pPr>
      <w:ins w:id="9799" w:author="DuyNgo" w:date="2012-08-09T22:35:00Z">
        <w:r w:rsidRPr="00657B96">
          <w:rPr>
            <w:rFonts w:ascii="Times New Roman" w:hAnsi="Times New Roman" w:cs="Times New Roman"/>
            <w:sz w:val="24"/>
            <w:szCs w:val="24"/>
            <w:rPrChange w:id="9800" w:author="DuyNgo" w:date="2012-08-10T08:15:00Z">
              <w:rPr>
                <w:rFonts w:ascii="Calibri" w:eastAsiaTheme="majorEastAsia" w:hAnsi="Calibri" w:cs="Calibri"/>
                <w:b/>
                <w:bCs/>
                <w:color w:val="4F81BD" w:themeColor="accent1"/>
                <w:sz w:val="24"/>
                <w:szCs w:val="24"/>
              </w:rPr>
            </w:rPrChange>
          </w:rPr>
          <w:t>Export report.</w:t>
        </w:r>
      </w:ins>
    </w:p>
    <w:p w:rsidR="009B75F9" w:rsidRPr="00657B96" w:rsidRDefault="009B75F9" w:rsidP="009B75F9">
      <w:pPr>
        <w:pStyle w:val="ListParagraph"/>
        <w:spacing w:after="0"/>
        <w:rPr>
          <w:ins w:id="9801" w:author="DuyNgo" w:date="2012-08-09T22:35:00Z"/>
          <w:rFonts w:ascii="Times New Roman" w:hAnsi="Times New Roman" w:cs="Times New Roman"/>
          <w:sz w:val="24"/>
          <w:szCs w:val="24"/>
          <w:rPrChange w:id="9802" w:author="DuyNgo" w:date="2012-08-10T08:15:00Z">
            <w:rPr>
              <w:ins w:id="9803" w:author="DuyNgo" w:date="2012-08-09T22:35:00Z"/>
              <w:rFonts w:ascii="Calibri" w:hAnsi="Calibri" w:cs="Calibri"/>
              <w:sz w:val="24"/>
              <w:szCs w:val="24"/>
            </w:rPr>
          </w:rPrChange>
        </w:rPr>
      </w:pPr>
    </w:p>
    <w:p w:rsidR="009B75F9" w:rsidRPr="00657B96" w:rsidRDefault="009B75F9">
      <w:pPr>
        <w:pStyle w:val="Heading3"/>
        <w:numPr>
          <w:ilvl w:val="1"/>
          <w:numId w:val="41"/>
        </w:numPr>
        <w:spacing w:before="0"/>
        <w:rPr>
          <w:ins w:id="9804" w:author="DuyNgo" w:date="2012-08-09T22:35:00Z"/>
          <w:rFonts w:ascii="Times New Roman" w:hAnsi="Times New Roman" w:cs="Times New Roman"/>
          <w:sz w:val="24"/>
          <w:szCs w:val="24"/>
          <w:rPrChange w:id="9805" w:author="DuyNgo" w:date="2012-08-10T08:15:00Z">
            <w:rPr>
              <w:ins w:id="9806" w:author="DuyNgo" w:date="2012-08-09T22:35:00Z"/>
              <w:rFonts w:ascii="Calibri" w:hAnsi="Calibri" w:cs="Calibri"/>
              <w:sz w:val="24"/>
              <w:szCs w:val="24"/>
            </w:rPr>
          </w:rPrChange>
        </w:rPr>
        <w:pPrChange w:id="9807" w:author="DuyNgo" w:date="2012-08-09T22:37:00Z">
          <w:pPr>
            <w:pStyle w:val="Heading3"/>
            <w:numPr>
              <w:ilvl w:val="1"/>
              <w:numId w:val="42"/>
            </w:numPr>
            <w:spacing w:before="0"/>
            <w:ind w:left="720" w:hanging="360"/>
          </w:pPr>
        </w:pPrChange>
      </w:pPr>
      <w:bookmarkStart w:id="9808" w:name="_Toc330479249"/>
      <w:bookmarkStart w:id="9809" w:name="_Toc332775012"/>
      <w:ins w:id="9810" w:author="DuyNgo" w:date="2012-08-09T22:35:00Z">
        <w:r w:rsidRPr="00657B96">
          <w:rPr>
            <w:rFonts w:ascii="Times New Roman" w:hAnsi="Times New Roman" w:cs="Times New Roman"/>
            <w:sz w:val="24"/>
            <w:szCs w:val="24"/>
            <w:rPrChange w:id="9811" w:author="DuyNgo" w:date="2012-08-10T08:15:00Z">
              <w:rPr>
                <w:rFonts w:ascii="Calibri" w:hAnsi="Calibri" w:cs="Calibri"/>
                <w:sz w:val="24"/>
                <w:szCs w:val="24"/>
              </w:rPr>
            </w:rPrChange>
          </w:rPr>
          <w:t>Admin</w:t>
        </w:r>
        <w:bookmarkEnd w:id="9808"/>
        <w:bookmarkEnd w:id="9809"/>
        <w:r w:rsidRPr="00657B96">
          <w:rPr>
            <w:rFonts w:ascii="Times New Roman" w:hAnsi="Times New Roman" w:cs="Times New Roman"/>
            <w:sz w:val="24"/>
            <w:szCs w:val="24"/>
            <w:rPrChange w:id="9812" w:author="DuyNgo" w:date="2012-08-10T08:15:00Z">
              <w:rPr>
                <w:rFonts w:ascii="Calibri" w:hAnsi="Calibri" w:cs="Calibri"/>
                <w:sz w:val="24"/>
                <w:szCs w:val="24"/>
              </w:rPr>
            </w:rPrChange>
          </w:rPr>
          <w:br/>
        </w:r>
      </w:ins>
    </w:p>
    <w:p w:rsidR="009B75F9" w:rsidRPr="00657B96" w:rsidRDefault="009B75F9" w:rsidP="009B75F9">
      <w:pPr>
        <w:spacing w:after="0"/>
        <w:ind w:left="720" w:firstLine="270"/>
        <w:rPr>
          <w:ins w:id="9813" w:author="DuyNgo" w:date="2012-08-09T22:35:00Z"/>
          <w:rFonts w:ascii="Times New Roman" w:hAnsi="Times New Roman" w:cs="Times New Roman"/>
          <w:sz w:val="24"/>
          <w:szCs w:val="24"/>
          <w:rPrChange w:id="9814" w:author="DuyNgo" w:date="2012-08-10T08:15:00Z">
            <w:rPr>
              <w:ins w:id="9815" w:author="DuyNgo" w:date="2012-08-09T22:35:00Z"/>
              <w:rFonts w:ascii="Calibri" w:hAnsi="Calibri" w:cs="Calibri"/>
              <w:sz w:val="24"/>
              <w:szCs w:val="24"/>
            </w:rPr>
          </w:rPrChange>
        </w:rPr>
      </w:pPr>
      <w:ins w:id="9816" w:author="DuyNgo" w:date="2012-08-09T22:35:00Z">
        <w:r w:rsidRPr="00657B96">
          <w:rPr>
            <w:rFonts w:ascii="Times New Roman" w:hAnsi="Times New Roman" w:cs="Times New Roman"/>
            <w:sz w:val="24"/>
            <w:szCs w:val="24"/>
            <w:rPrChange w:id="9817" w:author="DuyNgo" w:date="2012-08-10T08:15:00Z">
              <w:rPr>
                <w:rFonts w:ascii="Calibri" w:eastAsiaTheme="majorEastAsia" w:hAnsi="Calibri" w:cs="Calibri"/>
                <w:b/>
                <w:bCs/>
                <w:color w:val="4F81BD" w:themeColor="accent1"/>
                <w:sz w:val="24"/>
                <w:szCs w:val="24"/>
              </w:rPr>
            </w:rPrChange>
          </w:rPr>
          <w:t>Test all functions in Admin page includes</w:t>
        </w:r>
      </w:ins>
    </w:p>
    <w:p w:rsidR="009B75F9" w:rsidRPr="00657B96" w:rsidRDefault="009B75F9" w:rsidP="009B75F9">
      <w:pPr>
        <w:pStyle w:val="ListParagraph"/>
        <w:numPr>
          <w:ilvl w:val="0"/>
          <w:numId w:val="43"/>
        </w:numPr>
        <w:spacing w:after="0"/>
        <w:rPr>
          <w:ins w:id="9818" w:author="DuyNgo" w:date="2012-08-09T22:35:00Z"/>
          <w:rFonts w:ascii="Times New Roman" w:hAnsi="Times New Roman" w:cs="Times New Roman"/>
          <w:sz w:val="24"/>
          <w:szCs w:val="24"/>
          <w:rPrChange w:id="9819" w:author="DuyNgo" w:date="2012-08-10T08:15:00Z">
            <w:rPr>
              <w:ins w:id="9820" w:author="DuyNgo" w:date="2012-08-09T22:35:00Z"/>
              <w:rFonts w:ascii="Calibri" w:hAnsi="Calibri" w:cs="Calibri"/>
              <w:sz w:val="24"/>
              <w:szCs w:val="24"/>
            </w:rPr>
          </w:rPrChange>
        </w:rPr>
      </w:pPr>
      <w:ins w:id="9821" w:author="DuyNgo" w:date="2012-08-09T22:35:00Z">
        <w:r w:rsidRPr="00657B96">
          <w:rPr>
            <w:rFonts w:ascii="Times New Roman" w:hAnsi="Times New Roman" w:cs="Times New Roman"/>
            <w:sz w:val="24"/>
            <w:szCs w:val="24"/>
            <w:rPrChange w:id="9822" w:author="DuyNgo" w:date="2012-08-10T08:15:00Z">
              <w:rPr>
                <w:rFonts w:ascii="Calibri" w:eastAsiaTheme="majorEastAsia" w:hAnsi="Calibri" w:cs="Calibri"/>
                <w:b/>
                <w:bCs/>
                <w:color w:val="4F81BD" w:themeColor="accent1"/>
                <w:sz w:val="24"/>
                <w:szCs w:val="24"/>
              </w:rPr>
            </w:rPrChange>
          </w:rPr>
          <w:t>List of users.</w:t>
        </w:r>
      </w:ins>
    </w:p>
    <w:p w:rsidR="009B75F9" w:rsidRPr="00657B96" w:rsidRDefault="009B75F9" w:rsidP="009B75F9">
      <w:pPr>
        <w:pStyle w:val="ListParagraph"/>
        <w:numPr>
          <w:ilvl w:val="0"/>
          <w:numId w:val="43"/>
        </w:numPr>
        <w:spacing w:after="0"/>
        <w:rPr>
          <w:ins w:id="9823" w:author="DuyNgo" w:date="2012-08-09T22:35:00Z"/>
          <w:rFonts w:ascii="Times New Roman" w:hAnsi="Times New Roman" w:cs="Times New Roman"/>
          <w:sz w:val="24"/>
          <w:szCs w:val="24"/>
          <w:rPrChange w:id="9824" w:author="DuyNgo" w:date="2012-08-10T08:15:00Z">
            <w:rPr>
              <w:ins w:id="9825" w:author="DuyNgo" w:date="2012-08-09T22:35:00Z"/>
              <w:rFonts w:ascii="Calibri" w:hAnsi="Calibri" w:cs="Calibri"/>
              <w:sz w:val="24"/>
              <w:szCs w:val="24"/>
            </w:rPr>
          </w:rPrChange>
        </w:rPr>
      </w:pPr>
      <w:ins w:id="9826" w:author="DuyNgo" w:date="2012-08-09T22:35:00Z">
        <w:r w:rsidRPr="00657B96">
          <w:rPr>
            <w:rFonts w:ascii="Times New Roman" w:hAnsi="Times New Roman" w:cs="Times New Roman"/>
            <w:sz w:val="24"/>
            <w:szCs w:val="24"/>
            <w:rPrChange w:id="9827" w:author="DuyNgo" w:date="2012-08-10T08:15:00Z">
              <w:rPr>
                <w:rFonts w:ascii="Calibri" w:eastAsiaTheme="majorEastAsia" w:hAnsi="Calibri" w:cs="Calibri"/>
                <w:b/>
                <w:bCs/>
                <w:color w:val="4F81BD" w:themeColor="accent1"/>
                <w:sz w:val="24"/>
                <w:szCs w:val="24"/>
              </w:rPr>
            </w:rPrChange>
          </w:rPr>
          <w:t>Reset password for user.</w:t>
        </w:r>
      </w:ins>
    </w:p>
    <w:p w:rsidR="009B75F9" w:rsidRPr="00657B96" w:rsidRDefault="009B75F9" w:rsidP="009B75F9">
      <w:pPr>
        <w:pStyle w:val="ListParagraph"/>
        <w:numPr>
          <w:ilvl w:val="0"/>
          <w:numId w:val="43"/>
        </w:numPr>
        <w:spacing w:after="0"/>
        <w:rPr>
          <w:ins w:id="9828" w:author="DuyNgo" w:date="2012-08-09T22:35:00Z"/>
          <w:rFonts w:ascii="Times New Roman" w:hAnsi="Times New Roman" w:cs="Times New Roman"/>
          <w:sz w:val="24"/>
          <w:szCs w:val="24"/>
          <w:rPrChange w:id="9829" w:author="DuyNgo" w:date="2012-08-10T08:15:00Z">
            <w:rPr>
              <w:ins w:id="9830" w:author="DuyNgo" w:date="2012-08-09T22:35:00Z"/>
              <w:rFonts w:ascii="Calibri" w:hAnsi="Calibri" w:cs="Calibri"/>
              <w:sz w:val="24"/>
              <w:szCs w:val="24"/>
            </w:rPr>
          </w:rPrChange>
        </w:rPr>
      </w:pPr>
      <w:ins w:id="9831" w:author="DuyNgo" w:date="2012-08-09T22:35:00Z">
        <w:r w:rsidRPr="00657B96">
          <w:rPr>
            <w:rFonts w:ascii="Times New Roman" w:hAnsi="Times New Roman" w:cs="Times New Roman"/>
            <w:sz w:val="24"/>
            <w:szCs w:val="24"/>
            <w:rPrChange w:id="9832" w:author="DuyNgo" w:date="2012-08-10T08:15:00Z">
              <w:rPr>
                <w:rFonts w:ascii="Calibri" w:eastAsiaTheme="majorEastAsia" w:hAnsi="Calibri" w:cs="Calibri"/>
                <w:b/>
                <w:bCs/>
                <w:color w:val="4F81BD" w:themeColor="accent1"/>
                <w:sz w:val="24"/>
                <w:szCs w:val="24"/>
              </w:rPr>
            </w:rPrChange>
          </w:rPr>
          <w:t>New users.</w:t>
        </w:r>
      </w:ins>
    </w:p>
    <w:p w:rsidR="009B75F9" w:rsidRPr="00657B96" w:rsidRDefault="009B75F9" w:rsidP="009B75F9">
      <w:pPr>
        <w:pStyle w:val="ListParagraph"/>
        <w:numPr>
          <w:ilvl w:val="0"/>
          <w:numId w:val="43"/>
        </w:numPr>
        <w:spacing w:after="0"/>
        <w:rPr>
          <w:ins w:id="9833" w:author="DuyNgo" w:date="2012-08-09T22:35:00Z"/>
          <w:rFonts w:ascii="Times New Roman" w:hAnsi="Times New Roman" w:cs="Times New Roman"/>
          <w:sz w:val="24"/>
          <w:szCs w:val="24"/>
          <w:rPrChange w:id="9834" w:author="DuyNgo" w:date="2012-08-10T08:15:00Z">
            <w:rPr>
              <w:ins w:id="9835" w:author="DuyNgo" w:date="2012-08-09T22:35:00Z"/>
              <w:rFonts w:ascii="Calibri" w:hAnsi="Calibri" w:cs="Calibri"/>
              <w:sz w:val="24"/>
              <w:szCs w:val="24"/>
            </w:rPr>
          </w:rPrChange>
        </w:rPr>
      </w:pPr>
      <w:ins w:id="9836" w:author="DuyNgo" w:date="2012-08-09T22:35:00Z">
        <w:r w:rsidRPr="00657B96">
          <w:rPr>
            <w:rFonts w:ascii="Times New Roman" w:hAnsi="Times New Roman" w:cs="Times New Roman"/>
            <w:sz w:val="24"/>
            <w:szCs w:val="24"/>
            <w:rPrChange w:id="9837" w:author="DuyNgo" w:date="2012-08-10T08:15:00Z">
              <w:rPr>
                <w:rFonts w:ascii="Calibri" w:eastAsiaTheme="majorEastAsia" w:hAnsi="Calibri" w:cs="Calibri"/>
                <w:b/>
                <w:bCs/>
                <w:color w:val="4F81BD" w:themeColor="accent1"/>
                <w:sz w:val="24"/>
                <w:szCs w:val="24"/>
              </w:rPr>
            </w:rPrChange>
          </w:rPr>
          <w:t>Feature update, delete user</w:t>
        </w:r>
      </w:ins>
    </w:p>
    <w:p w:rsidR="009B75F9" w:rsidRPr="00657B96" w:rsidRDefault="009B75F9" w:rsidP="009B75F9">
      <w:pPr>
        <w:pStyle w:val="ListParagraph"/>
        <w:numPr>
          <w:ilvl w:val="0"/>
          <w:numId w:val="43"/>
        </w:numPr>
        <w:spacing w:after="0"/>
        <w:rPr>
          <w:ins w:id="9838" w:author="DuyNgo" w:date="2012-08-09T22:35:00Z"/>
          <w:rFonts w:ascii="Times New Roman" w:hAnsi="Times New Roman" w:cs="Times New Roman"/>
          <w:sz w:val="24"/>
          <w:szCs w:val="24"/>
          <w:rPrChange w:id="9839" w:author="DuyNgo" w:date="2012-08-10T08:15:00Z">
            <w:rPr>
              <w:ins w:id="9840" w:author="DuyNgo" w:date="2012-08-09T22:35:00Z"/>
              <w:rFonts w:ascii="Calibri" w:hAnsi="Calibri" w:cs="Calibri"/>
              <w:sz w:val="24"/>
              <w:szCs w:val="24"/>
            </w:rPr>
          </w:rPrChange>
        </w:rPr>
      </w:pPr>
      <w:ins w:id="9841" w:author="DuyNgo" w:date="2012-08-09T22:35:00Z">
        <w:r w:rsidRPr="00657B96">
          <w:rPr>
            <w:rFonts w:ascii="Times New Roman" w:hAnsi="Times New Roman" w:cs="Times New Roman"/>
            <w:sz w:val="24"/>
            <w:szCs w:val="24"/>
            <w:rPrChange w:id="9842" w:author="DuyNgo" w:date="2012-08-10T08:15:00Z">
              <w:rPr>
                <w:rFonts w:ascii="Calibri" w:eastAsiaTheme="majorEastAsia" w:hAnsi="Calibri" w:cs="Calibri"/>
                <w:b/>
                <w:bCs/>
                <w:color w:val="4F81BD" w:themeColor="accent1"/>
                <w:sz w:val="24"/>
                <w:szCs w:val="24"/>
              </w:rPr>
            </w:rPrChange>
          </w:rPr>
          <w:t>Create, Update, delete project</w:t>
        </w:r>
      </w:ins>
    </w:p>
    <w:p w:rsidR="009B75F9" w:rsidRPr="00657B96" w:rsidRDefault="009B75F9">
      <w:pPr>
        <w:pStyle w:val="Heading3"/>
        <w:numPr>
          <w:ilvl w:val="1"/>
          <w:numId w:val="41"/>
        </w:numPr>
        <w:spacing w:before="0"/>
        <w:rPr>
          <w:ins w:id="9843" w:author="DuyNgo" w:date="2012-08-09T22:35:00Z"/>
          <w:rFonts w:ascii="Times New Roman" w:hAnsi="Times New Roman" w:cs="Times New Roman"/>
          <w:sz w:val="24"/>
          <w:szCs w:val="24"/>
          <w:rPrChange w:id="9844" w:author="DuyNgo" w:date="2012-08-10T08:15:00Z">
            <w:rPr>
              <w:ins w:id="9845" w:author="DuyNgo" w:date="2012-08-09T22:35:00Z"/>
              <w:rFonts w:ascii="Calibri" w:hAnsi="Calibri" w:cs="Calibri"/>
              <w:sz w:val="24"/>
              <w:szCs w:val="24"/>
            </w:rPr>
          </w:rPrChange>
        </w:rPr>
        <w:pPrChange w:id="9846" w:author="DuyNgo" w:date="2012-08-09T22:37:00Z">
          <w:pPr>
            <w:pStyle w:val="Heading3"/>
            <w:numPr>
              <w:ilvl w:val="1"/>
              <w:numId w:val="42"/>
            </w:numPr>
            <w:spacing w:before="0"/>
            <w:ind w:left="720" w:hanging="360"/>
          </w:pPr>
        </w:pPrChange>
      </w:pPr>
      <w:bookmarkStart w:id="9847" w:name="_Toc332775013"/>
      <w:ins w:id="9848" w:author="DuyNgo" w:date="2012-08-09T22:35:00Z">
        <w:r w:rsidRPr="00657B96">
          <w:rPr>
            <w:rFonts w:ascii="Times New Roman" w:hAnsi="Times New Roman" w:cs="Times New Roman"/>
            <w:sz w:val="24"/>
            <w:szCs w:val="24"/>
            <w:rPrChange w:id="9849" w:author="DuyNgo" w:date="2012-08-10T08:15:00Z">
              <w:rPr>
                <w:rFonts w:ascii="Calibri" w:hAnsi="Calibri" w:cs="Calibri"/>
                <w:sz w:val="24"/>
                <w:szCs w:val="24"/>
              </w:rPr>
            </w:rPrChange>
          </w:rPr>
          <w:t>Android</w:t>
        </w:r>
        <w:bookmarkEnd w:id="9847"/>
        <w:r w:rsidRPr="00657B96">
          <w:rPr>
            <w:rFonts w:ascii="Times New Roman" w:hAnsi="Times New Roman" w:cs="Times New Roman"/>
            <w:sz w:val="24"/>
            <w:szCs w:val="24"/>
            <w:rPrChange w:id="9850" w:author="DuyNgo" w:date="2012-08-10T08:15:00Z">
              <w:rPr>
                <w:rFonts w:ascii="Calibri" w:hAnsi="Calibri" w:cs="Calibri"/>
                <w:sz w:val="24"/>
                <w:szCs w:val="24"/>
              </w:rPr>
            </w:rPrChange>
          </w:rPr>
          <w:br/>
        </w:r>
      </w:ins>
    </w:p>
    <w:p w:rsidR="009B75F9" w:rsidRPr="00657B96" w:rsidRDefault="009B75F9" w:rsidP="009B75F9">
      <w:pPr>
        <w:pStyle w:val="ListParagraph"/>
        <w:numPr>
          <w:ilvl w:val="0"/>
          <w:numId w:val="43"/>
        </w:numPr>
        <w:spacing w:after="0"/>
        <w:rPr>
          <w:ins w:id="9851" w:author="DuyNgo" w:date="2012-08-09T22:35:00Z"/>
          <w:rFonts w:ascii="Times New Roman" w:hAnsi="Times New Roman" w:cs="Times New Roman"/>
          <w:sz w:val="24"/>
          <w:szCs w:val="24"/>
          <w:rPrChange w:id="9852" w:author="DuyNgo" w:date="2012-08-10T08:15:00Z">
            <w:rPr>
              <w:ins w:id="9853" w:author="DuyNgo" w:date="2012-08-09T22:35:00Z"/>
              <w:rFonts w:ascii="Calibri" w:hAnsi="Calibri" w:cs="Calibri"/>
              <w:sz w:val="24"/>
              <w:szCs w:val="24"/>
            </w:rPr>
          </w:rPrChange>
        </w:rPr>
      </w:pPr>
      <w:ins w:id="9854" w:author="DuyNgo" w:date="2012-08-09T22:35:00Z">
        <w:r w:rsidRPr="00657B96">
          <w:rPr>
            <w:rFonts w:ascii="Times New Roman" w:hAnsi="Times New Roman" w:cs="Times New Roman"/>
            <w:sz w:val="24"/>
            <w:szCs w:val="24"/>
            <w:rPrChange w:id="9855" w:author="DuyNgo" w:date="2012-08-10T08:15:00Z">
              <w:rPr>
                <w:rFonts w:ascii="Calibri" w:eastAsiaTheme="majorEastAsia" w:hAnsi="Calibri" w:cs="Calibri"/>
                <w:b/>
                <w:bCs/>
                <w:color w:val="4F81BD" w:themeColor="accent1"/>
                <w:sz w:val="24"/>
                <w:szCs w:val="24"/>
              </w:rPr>
            </w:rPrChange>
          </w:rPr>
          <w:t>View list or project with status.</w:t>
        </w:r>
      </w:ins>
    </w:p>
    <w:p w:rsidR="009B75F9" w:rsidRPr="00657B96" w:rsidRDefault="009B75F9" w:rsidP="009B75F9">
      <w:pPr>
        <w:pStyle w:val="ListParagraph"/>
        <w:numPr>
          <w:ilvl w:val="0"/>
          <w:numId w:val="43"/>
        </w:numPr>
        <w:spacing w:after="0"/>
        <w:rPr>
          <w:ins w:id="9856" w:author="DuyNgo" w:date="2012-08-09T22:35:00Z"/>
          <w:rFonts w:ascii="Times New Roman" w:hAnsi="Times New Roman" w:cs="Times New Roman"/>
          <w:sz w:val="24"/>
          <w:szCs w:val="24"/>
          <w:rPrChange w:id="9857" w:author="DuyNgo" w:date="2012-08-10T08:15:00Z">
            <w:rPr>
              <w:ins w:id="9858" w:author="DuyNgo" w:date="2012-08-09T22:35:00Z"/>
              <w:rFonts w:ascii="Calibri" w:hAnsi="Calibri" w:cs="Calibri"/>
              <w:sz w:val="24"/>
              <w:szCs w:val="24"/>
            </w:rPr>
          </w:rPrChange>
        </w:rPr>
      </w:pPr>
      <w:ins w:id="9859" w:author="DuyNgo" w:date="2012-08-09T22:35:00Z">
        <w:r w:rsidRPr="00657B96">
          <w:rPr>
            <w:rFonts w:ascii="Times New Roman" w:hAnsi="Times New Roman" w:cs="Times New Roman"/>
            <w:sz w:val="24"/>
            <w:szCs w:val="24"/>
            <w:rPrChange w:id="9860" w:author="DuyNgo" w:date="2012-08-10T08:15:00Z">
              <w:rPr>
                <w:rFonts w:ascii="Calibri" w:eastAsiaTheme="majorEastAsia" w:hAnsi="Calibri" w:cs="Calibri"/>
                <w:b/>
                <w:bCs/>
                <w:color w:val="4F81BD" w:themeColor="accent1"/>
                <w:sz w:val="24"/>
                <w:szCs w:val="24"/>
              </w:rPr>
            </w:rPrChange>
          </w:rPr>
          <w:t>View detail status of a project.</w:t>
        </w:r>
      </w:ins>
    </w:p>
    <w:p w:rsidR="009B75F9" w:rsidRPr="00657B96" w:rsidRDefault="009B75F9" w:rsidP="009B75F9">
      <w:pPr>
        <w:spacing w:after="0"/>
        <w:rPr>
          <w:ins w:id="9861" w:author="DuyNgo" w:date="2012-08-09T22:35:00Z"/>
          <w:rFonts w:ascii="Times New Roman" w:hAnsi="Times New Roman" w:cs="Times New Roman"/>
          <w:sz w:val="24"/>
          <w:szCs w:val="24"/>
          <w:rPrChange w:id="9862" w:author="DuyNgo" w:date="2012-08-10T08:15:00Z">
            <w:rPr>
              <w:ins w:id="9863" w:author="DuyNgo" w:date="2012-08-09T22:35:00Z"/>
              <w:rFonts w:ascii="Calibri" w:hAnsi="Calibri" w:cs="Calibri"/>
              <w:sz w:val="24"/>
              <w:szCs w:val="24"/>
            </w:rPr>
          </w:rPrChange>
        </w:rPr>
      </w:pPr>
    </w:p>
    <w:p w:rsidR="009B75F9" w:rsidRPr="00657B96" w:rsidRDefault="009B75F9" w:rsidP="009B75F9">
      <w:pPr>
        <w:spacing w:after="0"/>
        <w:rPr>
          <w:ins w:id="9864" w:author="DuyNgo" w:date="2012-08-09T22:35:00Z"/>
          <w:rFonts w:ascii="Times New Roman" w:hAnsi="Times New Roman" w:cs="Times New Roman"/>
          <w:sz w:val="24"/>
          <w:szCs w:val="24"/>
          <w:rPrChange w:id="9865" w:author="DuyNgo" w:date="2012-08-10T08:15:00Z">
            <w:rPr>
              <w:ins w:id="9866" w:author="DuyNgo" w:date="2012-08-09T22:35:00Z"/>
              <w:rFonts w:ascii="Calibri" w:hAnsi="Calibri" w:cs="Calibri"/>
              <w:sz w:val="24"/>
              <w:szCs w:val="24"/>
            </w:rPr>
          </w:rPrChange>
        </w:rPr>
      </w:pPr>
      <w:commentRangeStart w:id="9867"/>
      <w:ins w:id="9868" w:author="DuyNgo" w:date="2012-08-09T22:35:00Z">
        <w:r w:rsidRPr="00657B96">
          <w:rPr>
            <w:rFonts w:ascii="Times New Roman" w:hAnsi="Times New Roman" w:cs="Times New Roman"/>
            <w:sz w:val="24"/>
            <w:szCs w:val="24"/>
            <w:rPrChange w:id="9869" w:author="DuyNgo" w:date="2012-08-10T08:15:00Z">
              <w:rPr>
                <w:rFonts w:ascii="Calibri" w:eastAsiaTheme="majorEastAsia" w:hAnsi="Calibri" w:cs="Calibri"/>
                <w:b/>
                <w:bCs/>
                <w:color w:val="4F81BD" w:themeColor="accent1"/>
                <w:sz w:val="24"/>
                <w:szCs w:val="24"/>
              </w:rPr>
            </w:rPrChange>
          </w:rPr>
          <w:t xml:space="preserve"> </w:t>
        </w:r>
        <w:commentRangeEnd w:id="9867"/>
        <w:r w:rsidRPr="00657B96">
          <w:rPr>
            <w:rStyle w:val="CommentReference"/>
            <w:rFonts w:ascii="Times New Roman" w:hAnsi="Times New Roman" w:cs="Times New Roman"/>
            <w:sz w:val="24"/>
            <w:szCs w:val="24"/>
            <w:rPrChange w:id="9870" w:author="DuyNgo" w:date="2012-08-10T08:15:00Z">
              <w:rPr>
                <w:rStyle w:val="CommentReference"/>
                <w:rFonts w:ascii="Calibri" w:eastAsiaTheme="majorEastAsia" w:hAnsi="Calibri" w:cs="Calibri"/>
                <w:b/>
                <w:bCs/>
                <w:color w:val="4F81BD" w:themeColor="accent1"/>
                <w:sz w:val="24"/>
                <w:szCs w:val="24"/>
              </w:rPr>
            </w:rPrChange>
          </w:rPr>
          <w:commentReference w:id="9867"/>
        </w:r>
        <w:r w:rsidRPr="00657B96">
          <w:rPr>
            <w:rFonts w:ascii="Times New Roman" w:hAnsi="Times New Roman" w:cs="Times New Roman"/>
            <w:sz w:val="24"/>
            <w:szCs w:val="24"/>
            <w:rPrChange w:id="9871" w:author="DuyNgo" w:date="2012-08-10T08:15:00Z">
              <w:rPr>
                <w:rFonts w:ascii="Calibri" w:eastAsiaTheme="majorEastAsia" w:hAnsi="Calibri" w:cs="Calibri"/>
                <w:b/>
                <w:bCs/>
                <w:color w:val="4F81BD" w:themeColor="accent1"/>
                <w:sz w:val="24"/>
                <w:szCs w:val="24"/>
              </w:rPr>
            </w:rPrChange>
          </w:rPr>
          <w:br/>
        </w:r>
        <w:r w:rsidRPr="00657B96">
          <w:rPr>
            <w:rFonts w:ascii="Times New Roman" w:hAnsi="Times New Roman" w:cs="Times New Roman"/>
            <w:sz w:val="24"/>
            <w:szCs w:val="24"/>
            <w:rPrChange w:id="9872" w:author="DuyNgo" w:date="2012-08-10T08:15:00Z">
              <w:rPr>
                <w:rFonts w:ascii="Calibri" w:eastAsiaTheme="majorEastAsia" w:hAnsi="Calibri" w:cs="Calibri"/>
                <w:b/>
                <w:bCs/>
                <w:color w:val="4F81BD" w:themeColor="accent1"/>
                <w:sz w:val="24"/>
                <w:szCs w:val="24"/>
              </w:rPr>
            </w:rPrChange>
          </w:rPr>
          <w:br/>
        </w:r>
      </w:ins>
    </w:p>
    <w:p w:rsidR="009B75F9" w:rsidRPr="00657B96" w:rsidRDefault="009B75F9">
      <w:pPr>
        <w:pStyle w:val="Heading2"/>
        <w:numPr>
          <w:ilvl w:val="0"/>
          <w:numId w:val="41"/>
        </w:numPr>
        <w:spacing w:before="0"/>
        <w:rPr>
          <w:ins w:id="9873" w:author="DuyNgo" w:date="2012-08-09T22:35:00Z"/>
          <w:rFonts w:ascii="Times New Roman" w:hAnsi="Times New Roman" w:cs="Times New Roman"/>
          <w:sz w:val="24"/>
          <w:szCs w:val="24"/>
          <w:rPrChange w:id="9874" w:author="DuyNgo" w:date="2012-08-10T08:15:00Z">
            <w:rPr>
              <w:ins w:id="9875" w:author="DuyNgo" w:date="2012-08-09T22:35:00Z"/>
              <w:rFonts w:ascii="Calibri" w:hAnsi="Calibri" w:cs="Calibri"/>
              <w:sz w:val="24"/>
              <w:szCs w:val="24"/>
            </w:rPr>
          </w:rPrChange>
        </w:rPr>
        <w:pPrChange w:id="9876" w:author="DuyNgo" w:date="2012-08-09T22:37:00Z">
          <w:pPr>
            <w:pStyle w:val="Heading2"/>
            <w:numPr>
              <w:numId w:val="42"/>
            </w:numPr>
            <w:spacing w:before="0"/>
            <w:ind w:left="720" w:hanging="360"/>
          </w:pPr>
        </w:pPrChange>
      </w:pPr>
      <w:bookmarkStart w:id="9877" w:name="_Toc330479250"/>
      <w:bookmarkStart w:id="9878" w:name="_Toc332775014"/>
      <w:ins w:id="9879" w:author="DuyNgo" w:date="2012-08-09T22:35:00Z">
        <w:r w:rsidRPr="00657B96">
          <w:rPr>
            <w:rFonts w:ascii="Times New Roman" w:hAnsi="Times New Roman" w:cs="Times New Roman"/>
            <w:sz w:val="24"/>
            <w:szCs w:val="24"/>
            <w:rPrChange w:id="9880" w:author="DuyNgo" w:date="2012-08-10T08:15:00Z">
              <w:rPr>
                <w:rFonts w:ascii="Calibri" w:hAnsi="Calibri" w:cs="Calibri"/>
                <w:sz w:val="24"/>
                <w:szCs w:val="24"/>
              </w:rPr>
            </w:rPrChange>
          </w:rPr>
          <w:t>Features not to be tested</w:t>
        </w:r>
        <w:bookmarkEnd w:id="9877"/>
        <w:bookmarkEnd w:id="9878"/>
      </w:ins>
    </w:p>
    <w:p w:rsidR="009B75F9" w:rsidRPr="00657B96" w:rsidRDefault="009B75F9" w:rsidP="009B75F9">
      <w:pPr>
        <w:spacing w:after="0"/>
        <w:ind w:left="360" w:firstLine="66"/>
        <w:rPr>
          <w:ins w:id="9881" w:author="DuyNgo" w:date="2012-08-09T22:35:00Z"/>
          <w:rFonts w:ascii="Times New Roman" w:hAnsi="Times New Roman" w:cs="Times New Roman"/>
          <w:sz w:val="24"/>
          <w:szCs w:val="24"/>
          <w:rPrChange w:id="9882" w:author="DuyNgo" w:date="2012-08-10T08:15:00Z">
            <w:rPr>
              <w:ins w:id="9883" w:author="DuyNgo" w:date="2012-08-09T22:35:00Z"/>
              <w:rFonts w:ascii="Calibri" w:hAnsi="Calibri" w:cs="Calibri"/>
              <w:sz w:val="24"/>
              <w:szCs w:val="24"/>
            </w:rPr>
          </w:rPrChange>
        </w:rPr>
      </w:pPr>
      <w:ins w:id="9884" w:author="DuyNgo" w:date="2012-08-09T22:35:00Z">
        <w:r w:rsidRPr="00657B96">
          <w:rPr>
            <w:rFonts w:ascii="Times New Roman" w:hAnsi="Times New Roman" w:cs="Times New Roman"/>
            <w:sz w:val="24"/>
            <w:szCs w:val="24"/>
            <w:rPrChange w:id="9885" w:author="DuyNgo" w:date="2012-08-10T08:15:00Z">
              <w:rPr>
                <w:rFonts w:ascii="Calibri" w:eastAsiaTheme="majorEastAsia" w:hAnsi="Calibri" w:cs="Calibri"/>
                <w:b/>
                <w:bCs/>
                <w:color w:val="4F81BD" w:themeColor="accent1"/>
                <w:sz w:val="24"/>
                <w:szCs w:val="24"/>
              </w:rPr>
            </w:rPrChange>
          </w:rPr>
          <w:br/>
          <w:t>The following is a list of the areas that will NOT be tested in this system:</w:t>
        </w:r>
        <w:r w:rsidRPr="00657B96">
          <w:rPr>
            <w:rFonts w:ascii="Times New Roman" w:hAnsi="Times New Roman" w:cs="Times New Roman"/>
            <w:sz w:val="24"/>
            <w:szCs w:val="24"/>
            <w:rPrChange w:id="9886" w:author="DuyNgo" w:date="2012-08-10T08:15:00Z">
              <w:rPr>
                <w:rFonts w:ascii="Calibri" w:eastAsiaTheme="majorEastAsia" w:hAnsi="Calibri" w:cs="Calibri"/>
                <w:b/>
                <w:bCs/>
                <w:color w:val="4F81BD" w:themeColor="accent1"/>
                <w:sz w:val="24"/>
                <w:szCs w:val="24"/>
              </w:rPr>
            </w:rPrChange>
          </w:rPr>
          <w:br/>
        </w:r>
      </w:ins>
    </w:p>
    <w:p w:rsidR="009B75F9" w:rsidRPr="00657B96" w:rsidRDefault="009B75F9" w:rsidP="009B75F9">
      <w:pPr>
        <w:pStyle w:val="ListParagraph"/>
        <w:keepNext/>
        <w:keepLines/>
        <w:numPr>
          <w:ilvl w:val="0"/>
          <w:numId w:val="13"/>
        </w:numPr>
        <w:spacing w:after="0"/>
        <w:contextualSpacing w:val="0"/>
        <w:outlineLvl w:val="2"/>
        <w:rPr>
          <w:ins w:id="9887" w:author="DuyNgo" w:date="2012-08-09T22:35:00Z"/>
          <w:rFonts w:ascii="Times New Roman" w:eastAsiaTheme="majorEastAsia" w:hAnsi="Times New Roman" w:cs="Times New Roman"/>
          <w:b/>
          <w:bCs/>
          <w:vanish/>
          <w:color w:val="4F81BD" w:themeColor="accent1"/>
          <w:sz w:val="24"/>
          <w:szCs w:val="24"/>
          <w:rPrChange w:id="9888" w:author="DuyNgo" w:date="2012-08-10T08:15:00Z">
            <w:rPr>
              <w:ins w:id="9889" w:author="DuyNgo" w:date="2012-08-09T22:35:00Z"/>
              <w:rFonts w:ascii="Calibri" w:eastAsiaTheme="majorEastAsia" w:hAnsi="Calibri" w:cs="Calibri"/>
              <w:b/>
              <w:bCs/>
              <w:vanish/>
              <w:color w:val="4F81BD" w:themeColor="accent1"/>
              <w:sz w:val="24"/>
              <w:szCs w:val="24"/>
            </w:rPr>
          </w:rPrChange>
        </w:rPr>
      </w:pPr>
      <w:bookmarkStart w:id="9890" w:name="_Toc289763155"/>
      <w:bookmarkStart w:id="9891" w:name="_Toc289901126"/>
      <w:bookmarkStart w:id="9892" w:name="_Toc289958679"/>
      <w:bookmarkStart w:id="9893" w:name="_Toc290062537"/>
      <w:bookmarkStart w:id="9894" w:name="_Toc290062603"/>
      <w:bookmarkStart w:id="9895" w:name="_Toc290067611"/>
      <w:bookmarkStart w:id="9896" w:name="_Toc290067675"/>
      <w:bookmarkStart w:id="9897" w:name="_Toc290908746"/>
      <w:bookmarkStart w:id="9898" w:name="_Toc319525988"/>
      <w:bookmarkStart w:id="9899" w:name="_Toc319824971"/>
      <w:bookmarkStart w:id="9900" w:name="_Toc330479251"/>
      <w:bookmarkStart w:id="9901" w:name="_Toc332349622"/>
      <w:bookmarkStart w:id="9902" w:name="_Toc332349977"/>
      <w:bookmarkStart w:id="9903" w:name="_Toc332350330"/>
      <w:bookmarkStart w:id="9904" w:name="_Toc332350681"/>
      <w:bookmarkStart w:id="9905" w:name="_Toc332351031"/>
      <w:bookmarkStart w:id="9906" w:name="_Toc332351382"/>
      <w:bookmarkStart w:id="9907" w:name="_Toc332727147"/>
      <w:bookmarkStart w:id="9908" w:name="_Toc332775015"/>
      <w:bookmarkEnd w:id="9890"/>
      <w:bookmarkEnd w:id="9891"/>
      <w:bookmarkEnd w:id="9892"/>
      <w:bookmarkEnd w:id="9893"/>
      <w:bookmarkEnd w:id="9894"/>
      <w:bookmarkEnd w:id="9895"/>
      <w:bookmarkEnd w:id="9896"/>
      <w:bookmarkEnd w:id="9897"/>
      <w:bookmarkEnd w:id="9898"/>
      <w:bookmarkEnd w:id="9899"/>
      <w:bookmarkEnd w:id="9900"/>
      <w:bookmarkEnd w:id="9901"/>
      <w:bookmarkEnd w:id="9902"/>
      <w:bookmarkEnd w:id="9903"/>
      <w:bookmarkEnd w:id="9904"/>
      <w:bookmarkEnd w:id="9905"/>
      <w:bookmarkEnd w:id="9906"/>
      <w:bookmarkEnd w:id="9907"/>
      <w:bookmarkEnd w:id="9908"/>
    </w:p>
    <w:p w:rsidR="009B75F9" w:rsidRPr="00657B96" w:rsidRDefault="009B75F9" w:rsidP="009B75F9">
      <w:pPr>
        <w:pStyle w:val="ListParagraph"/>
        <w:keepNext/>
        <w:keepLines/>
        <w:numPr>
          <w:ilvl w:val="0"/>
          <w:numId w:val="13"/>
        </w:numPr>
        <w:spacing w:after="0"/>
        <w:contextualSpacing w:val="0"/>
        <w:outlineLvl w:val="2"/>
        <w:rPr>
          <w:ins w:id="9909" w:author="DuyNgo" w:date="2012-08-09T22:35:00Z"/>
          <w:rFonts w:ascii="Times New Roman" w:eastAsiaTheme="majorEastAsia" w:hAnsi="Times New Roman" w:cs="Times New Roman"/>
          <w:b/>
          <w:bCs/>
          <w:vanish/>
          <w:color w:val="4F81BD" w:themeColor="accent1"/>
          <w:sz w:val="24"/>
          <w:szCs w:val="24"/>
          <w:rPrChange w:id="9910" w:author="DuyNgo" w:date="2012-08-10T08:15:00Z">
            <w:rPr>
              <w:ins w:id="9911" w:author="DuyNgo" w:date="2012-08-09T22:35:00Z"/>
              <w:rFonts w:ascii="Calibri" w:eastAsiaTheme="majorEastAsia" w:hAnsi="Calibri" w:cs="Calibri"/>
              <w:b/>
              <w:bCs/>
              <w:vanish/>
              <w:color w:val="4F81BD" w:themeColor="accent1"/>
              <w:sz w:val="24"/>
              <w:szCs w:val="24"/>
            </w:rPr>
          </w:rPrChange>
        </w:rPr>
      </w:pPr>
      <w:bookmarkStart w:id="9912" w:name="_Toc289763156"/>
      <w:bookmarkStart w:id="9913" w:name="_Toc289901127"/>
      <w:bookmarkStart w:id="9914" w:name="_Toc289958680"/>
      <w:bookmarkStart w:id="9915" w:name="_Toc290062538"/>
      <w:bookmarkStart w:id="9916" w:name="_Toc290062604"/>
      <w:bookmarkStart w:id="9917" w:name="_Toc290067612"/>
      <w:bookmarkStart w:id="9918" w:name="_Toc290067676"/>
      <w:bookmarkStart w:id="9919" w:name="_Toc290908747"/>
      <w:bookmarkStart w:id="9920" w:name="_Toc319525989"/>
      <w:bookmarkStart w:id="9921" w:name="_Toc319824972"/>
      <w:bookmarkStart w:id="9922" w:name="_Toc330479252"/>
      <w:bookmarkStart w:id="9923" w:name="_Toc332349623"/>
      <w:bookmarkStart w:id="9924" w:name="_Toc332349978"/>
      <w:bookmarkStart w:id="9925" w:name="_Toc332350331"/>
      <w:bookmarkStart w:id="9926" w:name="_Toc332350682"/>
      <w:bookmarkStart w:id="9927" w:name="_Toc332351032"/>
      <w:bookmarkStart w:id="9928" w:name="_Toc332351383"/>
      <w:bookmarkStart w:id="9929" w:name="_Toc332727148"/>
      <w:bookmarkStart w:id="9930" w:name="_Toc332775016"/>
      <w:bookmarkEnd w:id="9912"/>
      <w:bookmarkEnd w:id="9913"/>
      <w:bookmarkEnd w:id="9914"/>
      <w:bookmarkEnd w:id="9915"/>
      <w:bookmarkEnd w:id="9916"/>
      <w:bookmarkEnd w:id="9917"/>
      <w:bookmarkEnd w:id="9918"/>
      <w:bookmarkEnd w:id="9919"/>
      <w:bookmarkEnd w:id="9920"/>
      <w:bookmarkEnd w:id="9921"/>
      <w:bookmarkEnd w:id="9922"/>
      <w:bookmarkEnd w:id="9923"/>
      <w:bookmarkEnd w:id="9924"/>
      <w:bookmarkEnd w:id="9925"/>
      <w:bookmarkEnd w:id="9926"/>
      <w:bookmarkEnd w:id="9927"/>
      <w:bookmarkEnd w:id="9928"/>
      <w:bookmarkEnd w:id="9929"/>
      <w:bookmarkEnd w:id="9930"/>
    </w:p>
    <w:p w:rsidR="009B75F9" w:rsidRPr="00657B96" w:rsidRDefault="009B75F9">
      <w:pPr>
        <w:pStyle w:val="Heading3"/>
        <w:numPr>
          <w:ilvl w:val="1"/>
          <w:numId w:val="41"/>
        </w:numPr>
        <w:spacing w:before="0"/>
        <w:rPr>
          <w:ins w:id="9931" w:author="DuyNgo" w:date="2012-08-09T22:35:00Z"/>
          <w:rFonts w:ascii="Times New Roman" w:hAnsi="Times New Roman" w:cs="Times New Roman"/>
          <w:sz w:val="24"/>
          <w:szCs w:val="24"/>
          <w:rPrChange w:id="9932" w:author="DuyNgo" w:date="2012-08-10T08:15:00Z">
            <w:rPr>
              <w:ins w:id="9933" w:author="DuyNgo" w:date="2012-08-09T22:35:00Z"/>
              <w:rFonts w:ascii="Calibri" w:hAnsi="Calibri" w:cs="Calibri"/>
              <w:sz w:val="24"/>
              <w:szCs w:val="24"/>
            </w:rPr>
          </w:rPrChange>
        </w:rPr>
        <w:pPrChange w:id="9934" w:author="DuyNgo" w:date="2012-08-09T22:37:00Z">
          <w:pPr>
            <w:pStyle w:val="Heading3"/>
            <w:numPr>
              <w:ilvl w:val="1"/>
              <w:numId w:val="13"/>
            </w:numPr>
            <w:spacing w:before="0"/>
            <w:ind w:left="720" w:hanging="360"/>
          </w:pPr>
        </w:pPrChange>
      </w:pPr>
      <w:bookmarkStart w:id="9935" w:name="_Toc319824973"/>
      <w:bookmarkStart w:id="9936" w:name="_Toc330479253"/>
      <w:bookmarkStart w:id="9937" w:name="_Toc332775017"/>
      <w:ins w:id="9938" w:author="DuyNgo" w:date="2012-08-09T22:35:00Z">
        <w:r w:rsidRPr="00657B96">
          <w:rPr>
            <w:rFonts w:ascii="Times New Roman" w:hAnsi="Times New Roman" w:cs="Times New Roman"/>
            <w:sz w:val="24"/>
            <w:szCs w:val="24"/>
            <w:rPrChange w:id="9939" w:author="DuyNgo" w:date="2012-08-10T08:15:00Z">
              <w:rPr>
                <w:rFonts w:ascii="Calibri" w:hAnsi="Calibri" w:cs="Calibri"/>
                <w:sz w:val="24"/>
                <w:szCs w:val="24"/>
              </w:rPr>
            </w:rPrChange>
          </w:rPr>
          <w:t>Text formatting</w:t>
        </w:r>
        <w:bookmarkEnd w:id="9935"/>
        <w:bookmarkEnd w:id="9936"/>
        <w:bookmarkEnd w:id="9937"/>
        <w:r w:rsidRPr="00657B96">
          <w:rPr>
            <w:rFonts w:ascii="Times New Roman" w:hAnsi="Times New Roman" w:cs="Times New Roman"/>
            <w:sz w:val="24"/>
            <w:szCs w:val="24"/>
            <w:rPrChange w:id="9940" w:author="DuyNgo" w:date="2012-08-10T08:15:00Z">
              <w:rPr>
                <w:rFonts w:ascii="Calibri" w:hAnsi="Calibri" w:cs="Calibri"/>
                <w:sz w:val="24"/>
                <w:szCs w:val="24"/>
              </w:rPr>
            </w:rPrChange>
          </w:rPr>
          <w:br/>
        </w:r>
      </w:ins>
    </w:p>
    <w:p w:rsidR="009B75F9" w:rsidRPr="00657B96" w:rsidRDefault="009B75F9" w:rsidP="009B75F9">
      <w:pPr>
        <w:spacing w:after="0"/>
        <w:ind w:left="360"/>
        <w:rPr>
          <w:ins w:id="9941" w:author="DuyNgo" w:date="2012-08-09T22:35:00Z"/>
          <w:rFonts w:ascii="Times New Roman" w:hAnsi="Times New Roman" w:cs="Times New Roman"/>
          <w:sz w:val="24"/>
          <w:szCs w:val="24"/>
          <w:rPrChange w:id="9942" w:author="DuyNgo" w:date="2012-08-10T08:15:00Z">
            <w:rPr>
              <w:ins w:id="9943" w:author="DuyNgo" w:date="2012-08-09T22:35:00Z"/>
              <w:rFonts w:ascii="Calibri" w:hAnsi="Calibri" w:cs="Calibri"/>
              <w:sz w:val="24"/>
              <w:szCs w:val="24"/>
            </w:rPr>
          </w:rPrChange>
        </w:rPr>
      </w:pPr>
      <w:ins w:id="9944" w:author="DuyNgo" w:date="2012-08-09T22:35:00Z">
        <w:r w:rsidRPr="00657B96">
          <w:rPr>
            <w:rFonts w:ascii="Times New Roman" w:hAnsi="Times New Roman" w:cs="Times New Roman"/>
            <w:sz w:val="24"/>
            <w:szCs w:val="24"/>
            <w:rPrChange w:id="9945" w:author="DuyNgo" w:date="2012-08-10T08:15:00Z">
              <w:rPr>
                <w:rFonts w:ascii="Calibri" w:eastAsiaTheme="majorEastAsia" w:hAnsi="Calibri" w:cs="Calibri"/>
                <w:b/>
                <w:bCs/>
                <w:color w:val="4F81BD" w:themeColor="accent1"/>
                <w:sz w:val="24"/>
                <w:szCs w:val="24"/>
              </w:rPr>
            </w:rPrChange>
          </w:rPr>
          <w:t xml:space="preserve">There was not enough time and this feature is not so important, so we pass this case and assume that all the text is format correctly. </w:t>
        </w:r>
        <w:r w:rsidRPr="00657B96">
          <w:rPr>
            <w:rFonts w:ascii="Times New Roman" w:hAnsi="Times New Roman" w:cs="Times New Roman"/>
            <w:sz w:val="24"/>
            <w:szCs w:val="24"/>
            <w:rPrChange w:id="9946" w:author="DuyNgo" w:date="2012-08-10T08:15:00Z">
              <w:rPr>
                <w:rFonts w:ascii="Calibri" w:eastAsiaTheme="majorEastAsia" w:hAnsi="Calibri" w:cs="Calibri"/>
                <w:b/>
                <w:bCs/>
                <w:color w:val="4F81BD" w:themeColor="accent1"/>
                <w:sz w:val="24"/>
                <w:szCs w:val="24"/>
              </w:rPr>
            </w:rPrChange>
          </w:rPr>
          <w:br/>
        </w:r>
      </w:ins>
    </w:p>
    <w:p w:rsidR="009B75F9" w:rsidRPr="00657B96" w:rsidRDefault="009B75F9">
      <w:pPr>
        <w:pStyle w:val="Heading3"/>
        <w:numPr>
          <w:ilvl w:val="1"/>
          <w:numId w:val="41"/>
        </w:numPr>
        <w:spacing w:before="0"/>
        <w:rPr>
          <w:ins w:id="9947" w:author="DuyNgo" w:date="2012-08-09T22:35:00Z"/>
          <w:rFonts w:ascii="Times New Roman" w:hAnsi="Times New Roman" w:cs="Times New Roman"/>
          <w:sz w:val="24"/>
          <w:szCs w:val="24"/>
          <w:rPrChange w:id="9948" w:author="DuyNgo" w:date="2012-08-10T08:15:00Z">
            <w:rPr>
              <w:ins w:id="9949" w:author="DuyNgo" w:date="2012-08-09T22:35:00Z"/>
              <w:rFonts w:ascii="Calibri" w:hAnsi="Calibri" w:cs="Calibri"/>
              <w:sz w:val="24"/>
              <w:szCs w:val="24"/>
            </w:rPr>
          </w:rPrChange>
        </w:rPr>
        <w:pPrChange w:id="9950" w:author="DuyNgo" w:date="2012-08-09T22:37:00Z">
          <w:pPr>
            <w:pStyle w:val="Heading3"/>
            <w:numPr>
              <w:ilvl w:val="1"/>
              <w:numId w:val="13"/>
            </w:numPr>
            <w:spacing w:before="0"/>
            <w:ind w:left="720" w:hanging="360"/>
          </w:pPr>
        </w:pPrChange>
      </w:pPr>
      <w:ins w:id="9951" w:author="DuyNgo" w:date="2012-08-09T22:35:00Z">
        <w:r w:rsidRPr="00657B96">
          <w:rPr>
            <w:rFonts w:ascii="Times New Roman" w:hAnsi="Times New Roman" w:cs="Times New Roman"/>
            <w:sz w:val="24"/>
            <w:szCs w:val="24"/>
            <w:rPrChange w:id="9952" w:author="DuyNgo" w:date="2012-08-10T08:15:00Z">
              <w:rPr>
                <w:rFonts w:ascii="Calibri" w:hAnsi="Calibri" w:cs="Calibri"/>
                <w:sz w:val="24"/>
                <w:szCs w:val="24"/>
              </w:rPr>
            </w:rPrChange>
          </w:rPr>
          <w:t xml:space="preserve"> </w:t>
        </w:r>
        <w:bookmarkStart w:id="9953" w:name="_Toc330479254"/>
        <w:bookmarkStart w:id="9954" w:name="_Toc332775018"/>
        <w:r w:rsidRPr="00657B96">
          <w:rPr>
            <w:rFonts w:ascii="Times New Roman" w:hAnsi="Times New Roman" w:cs="Times New Roman"/>
            <w:sz w:val="24"/>
            <w:szCs w:val="24"/>
            <w:rPrChange w:id="9955" w:author="DuyNgo" w:date="2012-08-10T08:15:00Z">
              <w:rPr>
                <w:rFonts w:ascii="Calibri" w:hAnsi="Calibri" w:cs="Calibri"/>
                <w:sz w:val="24"/>
                <w:szCs w:val="24"/>
              </w:rPr>
            </w:rPrChange>
          </w:rPr>
          <w:t>Image formatting</w:t>
        </w:r>
        <w:bookmarkEnd w:id="9953"/>
        <w:bookmarkEnd w:id="9954"/>
        <w:r w:rsidRPr="00657B96">
          <w:rPr>
            <w:rFonts w:ascii="Times New Roman" w:hAnsi="Times New Roman" w:cs="Times New Roman"/>
            <w:sz w:val="24"/>
            <w:szCs w:val="24"/>
            <w:rPrChange w:id="9956" w:author="DuyNgo" w:date="2012-08-10T08:15:00Z">
              <w:rPr>
                <w:rFonts w:ascii="Calibri" w:hAnsi="Calibri" w:cs="Calibri"/>
                <w:sz w:val="24"/>
                <w:szCs w:val="24"/>
              </w:rPr>
            </w:rPrChange>
          </w:rPr>
          <w:br/>
        </w:r>
      </w:ins>
    </w:p>
    <w:p w:rsidR="009B75F9" w:rsidRPr="00657B96" w:rsidRDefault="009B75F9" w:rsidP="009B75F9">
      <w:pPr>
        <w:spacing w:after="0"/>
        <w:ind w:left="360"/>
        <w:rPr>
          <w:ins w:id="9957" w:author="DuyNgo" w:date="2012-08-09T22:35:00Z"/>
          <w:rFonts w:ascii="Times New Roman" w:hAnsi="Times New Roman" w:cs="Times New Roman"/>
          <w:sz w:val="24"/>
          <w:szCs w:val="24"/>
          <w:rPrChange w:id="9958" w:author="DuyNgo" w:date="2012-08-10T08:15:00Z">
            <w:rPr>
              <w:ins w:id="9959" w:author="DuyNgo" w:date="2012-08-09T22:35:00Z"/>
              <w:rFonts w:ascii="Calibri" w:hAnsi="Calibri" w:cs="Calibri"/>
              <w:sz w:val="24"/>
              <w:szCs w:val="24"/>
            </w:rPr>
          </w:rPrChange>
        </w:rPr>
      </w:pPr>
      <w:ins w:id="9960" w:author="DuyNgo" w:date="2012-08-09T22:35:00Z">
        <w:r w:rsidRPr="00657B96">
          <w:rPr>
            <w:rFonts w:ascii="Times New Roman" w:hAnsi="Times New Roman" w:cs="Times New Roman"/>
            <w:sz w:val="24"/>
            <w:szCs w:val="24"/>
            <w:rPrChange w:id="9961" w:author="DuyNgo" w:date="2012-08-10T08:15:00Z">
              <w:rPr>
                <w:rFonts w:ascii="Calibri" w:eastAsiaTheme="majorEastAsia" w:hAnsi="Calibri" w:cs="Calibri"/>
                <w:b/>
                <w:bCs/>
                <w:color w:val="4F81BD" w:themeColor="accent1"/>
                <w:sz w:val="24"/>
                <w:szCs w:val="24"/>
              </w:rPr>
            </w:rPrChange>
          </w:rPr>
          <w:t xml:space="preserve">There was not enough time and this feature is not so important, so we pass this case and assume that the entire image is not need to format correctly. </w:t>
        </w:r>
        <w:r w:rsidRPr="00657B96">
          <w:rPr>
            <w:rFonts w:ascii="Times New Roman" w:hAnsi="Times New Roman" w:cs="Times New Roman"/>
            <w:sz w:val="24"/>
            <w:szCs w:val="24"/>
            <w:rPrChange w:id="9962" w:author="DuyNgo" w:date="2012-08-10T08:15:00Z">
              <w:rPr>
                <w:rFonts w:ascii="Calibri" w:eastAsiaTheme="majorEastAsia" w:hAnsi="Calibri" w:cs="Calibri"/>
                <w:b/>
                <w:bCs/>
                <w:color w:val="4F81BD" w:themeColor="accent1"/>
                <w:sz w:val="24"/>
                <w:szCs w:val="24"/>
              </w:rPr>
            </w:rPrChange>
          </w:rPr>
          <w:br/>
        </w:r>
      </w:ins>
    </w:p>
    <w:p w:rsidR="009B75F9" w:rsidRPr="00657B96" w:rsidRDefault="009B75F9">
      <w:pPr>
        <w:pStyle w:val="Heading3"/>
        <w:numPr>
          <w:ilvl w:val="1"/>
          <w:numId w:val="41"/>
        </w:numPr>
        <w:spacing w:before="0"/>
        <w:rPr>
          <w:ins w:id="9963" w:author="DuyNgo" w:date="2012-08-09T22:35:00Z"/>
          <w:rFonts w:ascii="Times New Roman" w:hAnsi="Times New Roman" w:cs="Times New Roman"/>
          <w:sz w:val="24"/>
          <w:szCs w:val="24"/>
          <w:rPrChange w:id="9964" w:author="DuyNgo" w:date="2012-08-10T08:15:00Z">
            <w:rPr>
              <w:ins w:id="9965" w:author="DuyNgo" w:date="2012-08-09T22:35:00Z"/>
              <w:rFonts w:ascii="Calibri" w:hAnsi="Calibri" w:cs="Calibri"/>
              <w:sz w:val="24"/>
              <w:szCs w:val="24"/>
            </w:rPr>
          </w:rPrChange>
        </w:rPr>
        <w:pPrChange w:id="9966" w:author="DuyNgo" w:date="2012-08-09T22:37:00Z">
          <w:pPr>
            <w:pStyle w:val="Heading3"/>
            <w:numPr>
              <w:ilvl w:val="1"/>
              <w:numId w:val="13"/>
            </w:numPr>
            <w:spacing w:before="0"/>
            <w:ind w:left="720" w:hanging="360"/>
          </w:pPr>
        </w:pPrChange>
      </w:pPr>
      <w:bookmarkStart w:id="9967" w:name="_Toc319824974"/>
      <w:bookmarkStart w:id="9968" w:name="_Toc330479255"/>
      <w:bookmarkStart w:id="9969" w:name="_Toc332775019"/>
      <w:ins w:id="9970" w:author="DuyNgo" w:date="2012-08-09T22:35:00Z">
        <w:r w:rsidRPr="00657B96">
          <w:rPr>
            <w:rFonts w:ascii="Times New Roman" w:hAnsi="Times New Roman" w:cs="Times New Roman"/>
            <w:sz w:val="24"/>
            <w:szCs w:val="24"/>
            <w:rPrChange w:id="9971" w:author="DuyNgo" w:date="2012-08-10T08:15:00Z">
              <w:rPr>
                <w:rFonts w:ascii="Calibri" w:hAnsi="Calibri" w:cs="Calibri"/>
                <w:sz w:val="24"/>
                <w:szCs w:val="24"/>
              </w:rPr>
            </w:rPrChange>
          </w:rPr>
          <w:t>Performance</w:t>
        </w:r>
        <w:bookmarkEnd w:id="9967"/>
        <w:bookmarkEnd w:id="9968"/>
        <w:bookmarkEnd w:id="9969"/>
        <w:r w:rsidRPr="00657B96">
          <w:rPr>
            <w:rFonts w:ascii="Times New Roman" w:hAnsi="Times New Roman" w:cs="Times New Roman"/>
            <w:sz w:val="24"/>
            <w:szCs w:val="24"/>
            <w:rPrChange w:id="9972" w:author="DuyNgo" w:date="2012-08-10T08:15:00Z">
              <w:rPr>
                <w:rFonts w:ascii="Calibri" w:hAnsi="Calibri" w:cs="Calibri"/>
                <w:sz w:val="24"/>
                <w:szCs w:val="24"/>
              </w:rPr>
            </w:rPrChange>
          </w:rPr>
          <w:br/>
        </w:r>
      </w:ins>
    </w:p>
    <w:p w:rsidR="009B75F9" w:rsidRPr="00657B96" w:rsidRDefault="009B75F9" w:rsidP="009B75F9">
      <w:pPr>
        <w:tabs>
          <w:tab w:val="left" w:pos="426"/>
        </w:tabs>
        <w:spacing w:after="0"/>
        <w:ind w:left="426"/>
        <w:rPr>
          <w:ins w:id="9973" w:author="DuyNgo" w:date="2012-08-09T22:35:00Z"/>
          <w:rFonts w:ascii="Times New Roman" w:hAnsi="Times New Roman" w:cs="Times New Roman"/>
          <w:sz w:val="24"/>
          <w:szCs w:val="24"/>
          <w:rPrChange w:id="9974" w:author="DuyNgo" w:date="2012-08-10T08:15:00Z">
            <w:rPr>
              <w:ins w:id="9975" w:author="DuyNgo" w:date="2012-08-09T22:35:00Z"/>
              <w:rFonts w:ascii="Calibri" w:hAnsi="Calibri" w:cs="Calibri"/>
              <w:sz w:val="24"/>
              <w:szCs w:val="24"/>
            </w:rPr>
          </w:rPrChange>
        </w:rPr>
      </w:pPr>
      <w:ins w:id="9976" w:author="DuyNgo" w:date="2012-08-09T22:35:00Z">
        <w:r w:rsidRPr="00657B96">
          <w:rPr>
            <w:rFonts w:ascii="Times New Roman" w:hAnsi="Times New Roman" w:cs="Times New Roman"/>
            <w:sz w:val="24"/>
            <w:szCs w:val="24"/>
            <w:rPrChange w:id="9977" w:author="DuyNgo" w:date="2012-08-10T08:15:00Z">
              <w:rPr>
                <w:rFonts w:ascii="Calibri" w:eastAsiaTheme="majorEastAsia" w:hAnsi="Calibri" w:cs="Calibri"/>
                <w:b/>
                <w:bCs/>
                <w:color w:val="4F81BD" w:themeColor="accent1"/>
                <w:sz w:val="24"/>
                <w:szCs w:val="24"/>
              </w:rPr>
            </w:rPrChange>
          </w:rPr>
          <w:t xml:space="preserve">There was not enough time so we cannot optimize source code and improve performance. We can only ensure the system work well but not at its best performance.  </w:t>
        </w:r>
        <w:r w:rsidRPr="00657B96">
          <w:rPr>
            <w:rFonts w:ascii="Times New Roman" w:hAnsi="Times New Roman" w:cs="Times New Roman"/>
            <w:sz w:val="24"/>
            <w:szCs w:val="24"/>
            <w:rPrChange w:id="9978" w:author="DuyNgo" w:date="2012-08-10T08:15:00Z">
              <w:rPr>
                <w:rFonts w:ascii="Calibri" w:eastAsiaTheme="majorEastAsia" w:hAnsi="Calibri" w:cs="Calibri"/>
                <w:b/>
                <w:bCs/>
                <w:color w:val="4F81BD" w:themeColor="accent1"/>
                <w:sz w:val="24"/>
                <w:szCs w:val="24"/>
              </w:rPr>
            </w:rPrChange>
          </w:rPr>
          <w:br/>
        </w:r>
      </w:ins>
    </w:p>
    <w:p w:rsidR="009B75F9" w:rsidRPr="00657B96" w:rsidRDefault="009B75F9">
      <w:pPr>
        <w:pStyle w:val="Heading3"/>
        <w:numPr>
          <w:ilvl w:val="1"/>
          <w:numId w:val="41"/>
        </w:numPr>
        <w:spacing w:before="0"/>
        <w:ind w:left="810" w:hanging="450"/>
        <w:rPr>
          <w:ins w:id="9979" w:author="DuyNgo" w:date="2012-08-09T22:35:00Z"/>
          <w:rFonts w:ascii="Times New Roman" w:hAnsi="Times New Roman" w:cs="Times New Roman"/>
          <w:sz w:val="24"/>
          <w:szCs w:val="24"/>
          <w:rPrChange w:id="9980" w:author="DuyNgo" w:date="2012-08-10T08:15:00Z">
            <w:rPr>
              <w:ins w:id="9981" w:author="DuyNgo" w:date="2012-08-09T22:35:00Z"/>
              <w:rFonts w:ascii="Calibri" w:hAnsi="Calibri" w:cs="Calibri"/>
              <w:sz w:val="24"/>
              <w:szCs w:val="24"/>
            </w:rPr>
          </w:rPrChange>
        </w:rPr>
        <w:pPrChange w:id="9982" w:author="DuyNgo" w:date="2012-08-09T22:37:00Z">
          <w:pPr>
            <w:pStyle w:val="Heading3"/>
            <w:numPr>
              <w:ilvl w:val="1"/>
              <w:numId w:val="13"/>
            </w:numPr>
            <w:spacing w:before="0"/>
            <w:ind w:left="810" w:hanging="450"/>
          </w:pPr>
        </w:pPrChange>
      </w:pPr>
      <w:bookmarkStart w:id="9983" w:name="_Toc320185249"/>
      <w:bookmarkStart w:id="9984" w:name="_Toc330479256"/>
      <w:bookmarkStart w:id="9985" w:name="_Toc332775020"/>
      <w:ins w:id="9986" w:author="DuyNgo" w:date="2012-08-09T22:35:00Z">
        <w:r w:rsidRPr="00657B96">
          <w:rPr>
            <w:rFonts w:ascii="Times New Roman" w:hAnsi="Times New Roman" w:cs="Times New Roman"/>
            <w:sz w:val="24"/>
            <w:szCs w:val="24"/>
            <w:rPrChange w:id="9987" w:author="DuyNgo" w:date="2012-08-10T08:15:00Z">
              <w:rPr>
                <w:rFonts w:ascii="Calibri" w:hAnsi="Calibri" w:cs="Calibri"/>
                <w:sz w:val="24"/>
                <w:szCs w:val="24"/>
              </w:rPr>
            </w:rPrChange>
          </w:rPr>
          <w:lastRenderedPageBreak/>
          <w:t>Network Connection &amp; Security</w:t>
        </w:r>
        <w:bookmarkEnd w:id="9983"/>
        <w:bookmarkEnd w:id="9984"/>
        <w:bookmarkEnd w:id="9985"/>
        <w:r w:rsidRPr="00657B96">
          <w:rPr>
            <w:rFonts w:ascii="Times New Roman" w:hAnsi="Times New Roman" w:cs="Times New Roman"/>
            <w:sz w:val="24"/>
            <w:szCs w:val="24"/>
            <w:rPrChange w:id="9988" w:author="DuyNgo" w:date="2012-08-10T08:15:00Z">
              <w:rPr>
                <w:rFonts w:ascii="Calibri" w:hAnsi="Calibri" w:cs="Calibri"/>
                <w:sz w:val="24"/>
                <w:szCs w:val="24"/>
              </w:rPr>
            </w:rPrChange>
          </w:rPr>
          <w:br/>
        </w:r>
      </w:ins>
    </w:p>
    <w:p w:rsidR="009B75F9" w:rsidRPr="00657B96" w:rsidRDefault="009B75F9" w:rsidP="009B75F9">
      <w:pPr>
        <w:spacing w:after="0"/>
        <w:ind w:left="360"/>
        <w:rPr>
          <w:ins w:id="9989" w:author="DuyNgo" w:date="2012-08-09T22:35:00Z"/>
          <w:rFonts w:ascii="Times New Roman" w:hAnsi="Times New Roman" w:cs="Times New Roman"/>
          <w:sz w:val="24"/>
          <w:szCs w:val="24"/>
          <w:rPrChange w:id="9990" w:author="DuyNgo" w:date="2012-08-10T08:15:00Z">
            <w:rPr>
              <w:ins w:id="9991" w:author="DuyNgo" w:date="2012-08-09T22:35:00Z"/>
              <w:rFonts w:ascii="Calibri" w:hAnsi="Calibri" w:cs="Calibri"/>
              <w:sz w:val="24"/>
              <w:szCs w:val="24"/>
            </w:rPr>
          </w:rPrChange>
        </w:rPr>
      </w:pPr>
      <w:ins w:id="9992" w:author="DuyNgo" w:date="2012-08-09T22:35:00Z">
        <w:r w:rsidRPr="00657B96">
          <w:rPr>
            <w:rFonts w:ascii="Times New Roman" w:hAnsi="Times New Roman" w:cs="Times New Roman"/>
            <w:sz w:val="24"/>
            <w:szCs w:val="24"/>
            <w:rPrChange w:id="9993" w:author="DuyNgo" w:date="2012-08-10T08:15:00Z">
              <w:rPr>
                <w:rFonts w:ascii="Calibri" w:eastAsiaTheme="majorEastAsia" w:hAnsi="Calibri" w:cs="Calibri"/>
                <w:b/>
                <w:bCs/>
                <w:color w:val="4F81BD" w:themeColor="accent1"/>
                <w:sz w:val="24"/>
                <w:szCs w:val="24"/>
              </w:rPr>
            </w:rPrChange>
          </w:rPr>
          <w:t>With each user, it will be different. We only ensure that this system will affect to network.</w:t>
        </w:r>
        <w:r w:rsidRPr="00657B96">
          <w:rPr>
            <w:rFonts w:ascii="Times New Roman" w:hAnsi="Times New Roman" w:cs="Times New Roman"/>
            <w:sz w:val="24"/>
            <w:szCs w:val="24"/>
            <w:rPrChange w:id="9994" w:author="DuyNgo" w:date="2012-08-10T08:15:00Z">
              <w:rPr>
                <w:rFonts w:ascii="Calibri" w:eastAsiaTheme="majorEastAsia" w:hAnsi="Calibri" w:cs="Calibri"/>
                <w:b/>
                <w:bCs/>
                <w:color w:val="4F81BD" w:themeColor="accent1"/>
                <w:sz w:val="24"/>
                <w:szCs w:val="24"/>
              </w:rPr>
            </w:rPrChange>
          </w:rPr>
          <w:br/>
        </w:r>
      </w:ins>
    </w:p>
    <w:p w:rsidR="009B75F9" w:rsidRPr="00657B96" w:rsidRDefault="009B75F9">
      <w:pPr>
        <w:pStyle w:val="Heading3"/>
        <w:numPr>
          <w:ilvl w:val="1"/>
          <w:numId w:val="41"/>
        </w:numPr>
        <w:spacing w:before="0"/>
        <w:ind w:left="810" w:hanging="450"/>
        <w:rPr>
          <w:ins w:id="9995" w:author="DuyNgo" w:date="2012-08-09T22:35:00Z"/>
          <w:rFonts w:ascii="Times New Roman" w:hAnsi="Times New Roman" w:cs="Times New Roman"/>
          <w:sz w:val="24"/>
          <w:szCs w:val="24"/>
          <w:rPrChange w:id="9996" w:author="DuyNgo" w:date="2012-08-10T08:15:00Z">
            <w:rPr>
              <w:ins w:id="9997" w:author="DuyNgo" w:date="2012-08-09T22:35:00Z"/>
              <w:rFonts w:ascii="Calibri" w:hAnsi="Calibri" w:cs="Calibri"/>
              <w:sz w:val="24"/>
              <w:szCs w:val="24"/>
            </w:rPr>
          </w:rPrChange>
        </w:rPr>
        <w:pPrChange w:id="9998" w:author="DuyNgo" w:date="2012-08-09T22:37:00Z">
          <w:pPr>
            <w:pStyle w:val="Heading3"/>
            <w:numPr>
              <w:ilvl w:val="1"/>
              <w:numId w:val="13"/>
            </w:numPr>
            <w:spacing w:before="0"/>
            <w:ind w:left="810" w:hanging="450"/>
          </w:pPr>
        </w:pPrChange>
      </w:pPr>
      <w:bookmarkStart w:id="9999" w:name="_Toc320185250"/>
      <w:bookmarkStart w:id="10000" w:name="_Toc330479257"/>
      <w:bookmarkStart w:id="10001" w:name="_Toc332775021"/>
      <w:ins w:id="10002" w:author="DuyNgo" w:date="2012-08-09T22:35:00Z">
        <w:r w:rsidRPr="00657B96">
          <w:rPr>
            <w:rFonts w:ascii="Times New Roman" w:hAnsi="Times New Roman" w:cs="Times New Roman"/>
            <w:sz w:val="24"/>
            <w:szCs w:val="24"/>
            <w:rPrChange w:id="10003" w:author="DuyNgo" w:date="2012-08-10T08:15:00Z">
              <w:rPr>
                <w:rFonts w:ascii="Calibri" w:hAnsi="Calibri" w:cs="Calibri"/>
                <w:sz w:val="24"/>
                <w:szCs w:val="24"/>
              </w:rPr>
            </w:rPrChange>
          </w:rPr>
          <w:t>Performance</w:t>
        </w:r>
        <w:bookmarkEnd w:id="9999"/>
        <w:bookmarkEnd w:id="10000"/>
        <w:bookmarkEnd w:id="10001"/>
        <w:r w:rsidRPr="00657B96">
          <w:rPr>
            <w:rFonts w:ascii="Times New Roman" w:hAnsi="Times New Roman" w:cs="Times New Roman"/>
            <w:sz w:val="24"/>
            <w:szCs w:val="24"/>
            <w:rPrChange w:id="10004" w:author="DuyNgo" w:date="2012-08-10T08:15:00Z">
              <w:rPr>
                <w:rFonts w:ascii="Calibri" w:hAnsi="Calibri" w:cs="Calibri"/>
                <w:sz w:val="24"/>
                <w:szCs w:val="24"/>
              </w:rPr>
            </w:rPrChange>
          </w:rPr>
          <w:br/>
        </w:r>
      </w:ins>
    </w:p>
    <w:p w:rsidR="009B75F9" w:rsidRPr="00657B96" w:rsidRDefault="009B75F9" w:rsidP="009B75F9">
      <w:pPr>
        <w:tabs>
          <w:tab w:val="left" w:pos="426"/>
        </w:tabs>
        <w:spacing w:after="0"/>
        <w:ind w:left="426"/>
        <w:rPr>
          <w:ins w:id="10005" w:author="DuyNgo" w:date="2012-08-09T22:35:00Z"/>
          <w:rFonts w:ascii="Times New Roman" w:hAnsi="Times New Roman" w:cs="Times New Roman"/>
          <w:sz w:val="24"/>
          <w:szCs w:val="24"/>
          <w:rPrChange w:id="10006" w:author="DuyNgo" w:date="2012-08-10T08:15:00Z">
            <w:rPr>
              <w:ins w:id="10007" w:author="DuyNgo" w:date="2012-08-09T22:35:00Z"/>
              <w:rFonts w:ascii="Calibri" w:hAnsi="Calibri" w:cs="Calibri"/>
              <w:sz w:val="24"/>
              <w:szCs w:val="24"/>
            </w:rPr>
          </w:rPrChange>
        </w:rPr>
      </w:pPr>
      <w:ins w:id="10008" w:author="DuyNgo" w:date="2012-08-09T22:35:00Z">
        <w:r w:rsidRPr="00657B96">
          <w:rPr>
            <w:rFonts w:ascii="Times New Roman" w:hAnsi="Times New Roman" w:cs="Times New Roman"/>
            <w:sz w:val="24"/>
            <w:szCs w:val="24"/>
            <w:rPrChange w:id="10009" w:author="DuyNgo" w:date="2012-08-10T08:15:00Z">
              <w:rPr>
                <w:rFonts w:ascii="Calibri" w:eastAsiaTheme="majorEastAsia" w:hAnsi="Calibri" w:cs="Calibri"/>
                <w:b/>
                <w:bCs/>
                <w:color w:val="4F81BD" w:themeColor="accent1"/>
                <w:sz w:val="24"/>
                <w:szCs w:val="24"/>
              </w:rPr>
            </w:rPrChange>
          </w:rPr>
          <w:t xml:space="preserve">There was not enough time so we cannot optimize source code and improve performance. We can only ensure the system work well but not at its best performance. </w:t>
        </w:r>
      </w:ins>
    </w:p>
    <w:p w:rsidR="00F1567C" w:rsidRPr="00657B96" w:rsidRDefault="00F1567C" w:rsidP="00F1567C">
      <w:pPr>
        <w:tabs>
          <w:tab w:val="left" w:pos="426"/>
        </w:tabs>
        <w:spacing w:after="0"/>
        <w:rPr>
          <w:ins w:id="10010" w:author="DuyNgo" w:date="2012-08-09T22:37:00Z"/>
          <w:rFonts w:ascii="Times New Roman" w:hAnsi="Times New Roman" w:cs="Times New Roman"/>
          <w:sz w:val="24"/>
          <w:szCs w:val="24"/>
          <w:rPrChange w:id="10011" w:author="DuyNgo" w:date="2012-08-10T08:15:00Z">
            <w:rPr>
              <w:ins w:id="10012" w:author="DuyNgo" w:date="2012-08-09T22:37:00Z"/>
              <w:rFonts w:ascii="Calibri" w:hAnsi="Calibri" w:cs="Calibri"/>
              <w:sz w:val="24"/>
              <w:szCs w:val="24"/>
            </w:rPr>
          </w:rPrChange>
        </w:rPr>
      </w:pPr>
    </w:p>
    <w:p w:rsidR="00F1567C" w:rsidRPr="00657B96" w:rsidRDefault="00F1567C">
      <w:pPr>
        <w:pStyle w:val="Heading2"/>
        <w:numPr>
          <w:ilvl w:val="0"/>
          <w:numId w:val="41"/>
        </w:numPr>
        <w:ind w:left="360"/>
        <w:rPr>
          <w:ins w:id="10013" w:author="DuyNgo" w:date="2012-08-09T22:37:00Z"/>
          <w:rFonts w:ascii="Times New Roman" w:hAnsi="Times New Roman" w:cs="Times New Roman"/>
          <w:sz w:val="24"/>
          <w:szCs w:val="24"/>
          <w:rPrChange w:id="10014" w:author="DuyNgo" w:date="2012-08-10T08:15:00Z">
            <w:rPr>
              <w:ins w:id="10015" w:author="DuyNgo" w:date="2012-08-09T22:37:00Z"/>
              <w:rFonts w:ascii="Calibri" w:hAnsi="Calibri" w:cs="Calibri"/>
              <w:sz w:val="24"/>
              <w:szCs w:val="24"/>
            </w:rPr>
          </w:rPrChange>
        </w:rPr>
        <w:pPrChange w:id="10016" w:author="DuyNgo" w:date="2012-08-10T07:37:00Z">
          <w:pPr>
            <w:pStyle w:val="Heading2"/>
            <w:numPr>
              <w:numId w:val="42"/>
            </w:numPr>
            <w:ind w:left="720" w:hanging="360"/>
          </w:pPr>
        </w:pPrChange>
      </w:pPr>
      <w:bookmarkStart w:id="10017" w:name="_Toc332775022"/>
      <w:ins w:id="10018" w:author="DuyNgo" w:date="2012-08-09T22:37:00Z">
        <w:r w:rsidRPr="00657B96">
          <w:rPr>
            <w:rFonts w:ascii="Times New Roman" w:hAnsi="Times New Roman" w:cs="Times New Roman"/>
            <w:sz w:val="24"/>
            <w:szCs w:val="24"/>
            <w:rPrChange w:id="10019" w:author="DuyNgo" w:date="2012-08-10T08:15:00Z">
              <w:rPr>
                <w:rFonts w:ascii="Calibri" w:hAnsi="Calibri" w:cs="Calibri"/>
                <w:sz w:val="24"/>
                <w:szCs w:val="24"/>
              </w:rPr>
            </w:rPrChange>
          </w:rPr>
          <w:t>Test Case</w:t>
        </w:r>
        <w:bookmarkEnd w:id="10017"/>
      </w:ins>
    </w:p>
    <w:p w:rsidR="00F1567C" w:rsidRPr="00657B96" w:rsidRDefault="00F1567C" w:rsidP="00F1567C">
      <w:pPr>
        <w:rPr>
          <w:ins w:id="10020" w:author="DuyNgo" w:date="2012-08-09T22:37:00Z"/>
          <w:rFonts w:ascii="Times New Roman" w:hAnsi="Times New Roman" w:cs="Times New Roman"/>
          <w:sz w:val="24"/>
          <w:szCs w:val="24"/>
          <w:rPrChange w:id="10021" w:author="DuyNgo" w:date="2012-08-10T08:15:00Z">
            <w:rPr>
              <w:ins w:id="10022" w:author="DuyNgo" w:date="2012-08-09T22:37:00Z"/>
              <w:rFonts w:ascii="Calibri" w:hAnsi="Calibri" w:cs="Calibri"/>
              <w:sz w:val="24"/>
              <w:szCs w:val="24"/>
            </w:rPr>
          </w:rPrChange>
        </w:rPr>
      </w:pPr>
    </w:p>
    <w:p w:rsidR="00F1567C" w:rsidRPr="00657B96" w:rsidRDefault="00F1567C">
      <w:pPr>
        <w:pStyle w:val="Heading3"/>
        <w:numPr>
          <w:ilvl w:val="1"/>
          <w:numId w:val="41"/>
        </w:numPr>
        <w:rPr>
          <w:ins w:id="10023" w:author="DuyNgo" w:date="2012-08-09T22:37:00Z"/>
          <w:rFonts w:ascii="Times New Roman" w:hAnsi="Times New Roman" w:cs="Times New Roman"/>
          <w:sz w:val="24"/>
          <w:szCs w:val="24"/>
          <w:rPrChange w:id="10024" w:author="DuyNgo" w:date="2012-08-10T08:15:00Z">
            <w:rPr>
              <w:ins w:id="10025" w:author="DuyNgo" w:date="2012-08-09T22:37:00Z"/>
              <w:rFonts w:ascii="Calibri" w:hAnsi="Calibri" w:cs="Calibri"/>
              <w:sz w:val="24"/>
              <w:szCs w:val="24"/>
            </w:rPr>
          </w:rPrChange>
        </w:rPr>
        <w:pPrChange w:id="10026" w:author="DuyNgo" w:date="2012-08-09T22:37:00Z">
          <w:pPr>
            <w:pStyle w:val="Heading3"/>
            <w:numPr>
              <w:ilvl w:val="1"/>
              <w:numId w:val="42"/>
            </w:numPr>
            <w:ind w:left="720" w:hanging="360"/>
          </w:pPr>
        </w:pPrChange>
      </w:pPr>
      <w:bookmarkStart w:id="10027" w:name="_Toc332775023"/>
      <w:ins w:id="10028" w:author="DuyNgo" w:date="2012-08-09T22:37:00Z">
        <w:r w:rsidRPr="00657B96">
          <w:rPr>
            <w:rFonts w:ascii="Times New Roman" w:hAnsi="Times New Roman" w:cs="Times New Roman"/>
            <w:sz w:val="24"/>
            <w:szCs w:val="24"/>
            <w:rPrChange w:id="10029" w:author="DuyNgo" w:date="2012-08-10T08:15:00Z">
              <w:rPr>
                <w:rFonts w:ascii="Calibri" w:hAnsi="Calibri" w:cs="Calibri"/>
                <w:sz w:val="24"/>
                <w:szCs w:val="24"/>
              </w:rPr>
            </w:rPrChange>
          </w:rPr>
          <w:t>Project Eye</w:t>
        </w:r>
        <w:bookmarkEnd w:id="10027"/>
        <w:r w:rsidRPr="00657B96">
          <w:rPr>
            <w:rFonts w:ascii="Times New Roman" w:hAnsi="Times New Roman" w:cs="Times New Roman"/>
            <w:sz w:val="24"/>
            <w:szCs w:val="24"/>
            <w:rPrChange w:id="10030" w:author="DuyNgo" w:date="2012-08-10T08:15:00Z">
              <w:rPr>
                <w:rFonts w:ascii="Calibri" w:hAnsi="Calibri" w:cs="Calibri"/>
                <w:sz w:val="24"/>
                <w:szCs w:val="24"/>
              </w:rPr>
            </w:rPrChange>
          </w:rPr>
          <w:br/>
        </w:r>
      </w:ins>
    </w:p>
    <w:p w:rsidR="00F1567C" w:rsidRPr="00657B96" w:rsidRDefault="00F1567C" w:rsidP="00F1567C">
      <w:pPr>
        <w:pStyle w:val="Heading4"/>
        <w:rPr>
          <w:ins w:id="10031" w:author="DuyNgo" w:date="2012-08-09T22:38:00Z"/>
          <w:rFonts w:ascii="Times New Roman" w:hAnsi="Times New Roman" w:cs="Times New Roman"/>
          <w:sz w:val="24"/>
          <w:szCs w:val="24"/>
          <w:rPrChange w:id="10032" w:author="DuyNgo" w:date="2012-08-10T08:15:00Z">
            <w:rPr>
              <w:ins w:id="10033" w:author="DuyNgo" w:date="2012-08-09T22:38:00Z"/>
              <w:rFonts w:ascii="Calibri" w:hAnsi="Calibri" w:cs="Calibri"/>
              <w:sz w:val="24"/>
              <w:szCs w:val="24"/>
            </w:rPr>
          </w:rPrChange>
        </w:rPr>
      </w:pPr>
      <w:bookmarkStart w:id="10034" w:name="_Toc332775024"/>
      <w:ins w:id="10035" w:author="DuyNgo" w:date="2012-08-09T22:38:00Z">
        <w:r w:rsidRPr="00657B96">
          <w:rPr>
            <w:rFonts w:ascii="Times New Roman" w:hAnsi="Times New Roman" w:cs="Times New Roman"/>
            <w:sz w:val="24"/>
            <w:szCs w:val="24"/>
            <w:rPrChange w:id="10036" w:author="DuyNgo" w:date="2012-08-10T08:15:00Z">
              <w:rPr>
                <w:rFonts w:ascii="Calibri" w:hAnsi="Calibri" w:cs="Calibri"/>
                <w:i w:val="0"/>
                <w:iCs w:val="0"/>
                <w:sz w:val="24"/>
                <w:szCs w:val="24"/>
              </w:rPr>
            </w:rPrChange>
          </w:rPr>
          <w:t>5</w:t>
        </w:r>
      </w:ins>
      <w:ins w:id="10037" w:author="DuyNgo" w:date="2012-08-09T22:37:00Z">
        <w:r w:rsidRPr="00657B96">
          <w:rPr>
            <w:rFonts w:ascii="Times New Roman" w:hAnsi="Times New Roman" w:cs="Times New Roman"/>
            <w:sz w:val="24"/>
            <w:szCs w:val="24"/>
            <w:rPrChange w:id="10038" w:author="DuyNgo" w:date="2012-08-10T08:15:00Z">
              <w:rPr>
                <w:rFonts w:ascii="Calibri" w:hAnsi="Calibri" w:cs="Calibri"/>
                <w:i w:val="0"/>
                <w:iCs w:val="0"/>
                <w:sz w:val="24"/>
                <w:szCs w:val="24"/>
              </w:rPr>
            </w:rPrChange>
          </w:rPr>
          <w:t>.1.1 Check view project list</w:t>
        </w:r>
      </w:ins>
      <w:bookmarkEnd w:id="10034"/>
    </w:p>
    <w:tbl>
      <w:tblPr>
        <w:tblW w:w="9379" w:type="dxa"/>
        <w:tblInd w:w="103" w:type="dxa"/>
        <w:tblLayout w:type="fixed"/>
        <w:tblLook w:val="04A0" w:firstRow="1" w:lastRow="0" w:firstColumn="1" w:lastColumn="0" w:noHBand="0" w:noVBand="1"/>
      </w:tblPr>
      <w:tblGrid>
        <w:gridCol w:w="1537"/>
        <w:gridCol w:w="2163"/>
        <w:gridCol w:w="2794"/>
        <w:gridCol w:w="2885"/>
      </w:tblGrid>
      <w:tr w:rsidR="003C0BB2" w:rsidRPr="00657B96" w:rsidTr="00227BA2">
        <w:trPr>
          <w:trHeight w:val="133"/>
          <w:ins w:id="10039" w:author="DuyNgo" w:date="2012-08-09T22:3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3C0BB2" w:rsidRPr="00657B96" w:rsidRDefault="003C0BB2" w:rsidP="00227BA2">
            <w:pPr>
              <w:spacing w:after="0" w:line="240" w:lineRule="auto"/>
              <w:rPr>
                <w:ins w:id="10040" w:author="DuyNgo" w:date="2012-08-09T22:38:00Z"/>
                <w:rFonts w:ascii="Times New Roman" w:eastAsia="MS PGothic" w:hAnsi="Times New Roman" w:cs="Times New Roman"/>
                <w:b/>
                <w:sz w:val="24"/>
                <w:szCs w:val="24"/>
                <w:rPrChange w:id="10041" w:author="DuyNgo" w:date="2012-08-10T08:15:00Z">
                  <w:rPr>
                    <w:ins w:id="10042" w:author="DuyNgo" w:date="2012-08-09T22:38:00Z"/>
                    <w:rFonts w:ascii="Calibri" w:eastAsia="MS PGothic" w:hAnsi="Calibri" w:cs="Calibri"/>
                    <w:b/>
                    <w:sz w:val="24"/>
                    <w:szCs w:val="24"/>
                  </w:rPr>
                </w:rPrChange>
              </w:rPr>
            </w:pPr>
            <w:ins w:id="10043" w:author="DuyNgo" w:date="2012-08-09T22:38:00Z">
              <w:r w:rsidRPr="00657B96">
                <w:rPr>
                  <w:rFonts w:ascii="Times New Roman" w:eastAsia="MS PGothic" w:hAnsi="Times New Roman" w:cs="Times New Roman"/>
                  <w:b/>
                  <w:sz w:val="24"/>
                  <w:szCs w:val="24"/>
                  <w:rPrChange w:id="10044" w:author="DuyNgo" w:date="2012-08-10T08:15:00Z">
                    <w:rPr>
                      <w:rFonts w:ascii="Calibri" w:eastAsia="MS PGothic" w:hAnsi="Calibri" w:cs="Calibri"/>
                      <w:b/>
                      <w:bCs/>
                      <w:color w:val="4F81BD" w:themeColor="accent1"/>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3C0BB2" w:rsidRPr="00657B96" w:rsidRDefault="003C0BB2" w:rsidP="00227BA2">
            <w:pPr>
              <w:spacing w:after="0" w:line="240" w:lineRule="auto"/>
              <w:rPr>
                <w:ins w:id="10045" w:author="DuyNgo" w:date="2012-08-09T22:38:00Z"/>
                <w:rFonts w:ascii="Times New Roman" w:eastAsia="MS PGothic" w:hAnsi="Times New Roman" w:cs="Times New Roman"/>
                <w:b/>
                <w:bCs/>
                <w:sz w:val="24"/>
                <w:szCs w:val="24"/>
                <w:rPrChange w:id="10046" w:author="DuyNgo" w:date="2012-08-10T08:15:00Z">
                  <w:rPr>
                    <w:ins w:id="10047" w:author="DuyNgo" w:date="2012-08-09T22:38:00Z"/>
                    <w:rFonts w:ascii="Calibri" w:eastAsia="MS PGothic" w:hAnsi="Calibri" w:cs="Calibri"/>
                    <w:b/>
                    <w:bCs/>
                    <w:sz w:val="24"/>
                    <w:szCs w:val="24"/>
                  </w:rPr>
                </w:rPrChange>
              </w:rPr>
            </w:pPr>
            <w:ins w:id="10048" w:author="DuyNgo" w:date="2012-08-09T22:38:00Z">
              <w:r w:rsidRPr="00657B96">
                <w:rPr>
                  <w:rFonts w:ascii="Times New Roman" w:eastAsia="MS PGothic" w:hAnsi="Times New Roman" w:cs="Times New Roman"/>
                  <w:b/>
                  <w:bCs/>
                  <w:sz w:val="24"/>
                  <w:szCs w:val="24"/>
                  <w:rPrChange w:id="10049" w:author="DuyNgo" w:date="2012-08-10T08:15:00Z">
                    <w:rPr>
                      <w:rFonts w:ascii="Calibri" w:eastAsia="MS PGothic" w:hAnsi="Calibri" w:cs="Calibri"/>
                      <w:b/>
                      <w:bCs/>
                      <w:color w:val="4F81BD" w:themeColor="accent1"/>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3C0BB2" w:rsidRPr="00657B96" w:rsidRDefault="003C0BB2" w:rsidP="00227BA2">
            <w:pPr>
              <w:spacing w:after="0" w:line="240" w:lineRule="auto"/>
              <w:rPr>
                <w:ins w:id="10050" w:author="DuyNgo" w:date="2012-08-09T22:38:00Z"/>
                <w:rFonts w:ascii="Times New Roman" w:eastAsia="MS PGothic" w:hAnsi="Times New Roman" w:cs="Times New Roman"/>
                <w:b/>
                <w:bCs/>
                <w:sz w:val="24"/>
                <w:szCs w:val="24"/>
                <w:rPrChange w:id="10051" w:author="DuyNgo" w:date="2012-08-10T08:15:00Z">
                  <w:rPr>
                    <w:ins w:id="10052" w:author="DuyNgo" w:date="2012-08-09T22:38:00Z"/>
                    <w:rFonts w:ascii="Calibri" w:eastAsia="MS PGothic" w:hAnsi="Calibri" w:cs="Calibri"/>
                    <w:b/>
                    <w:bCs/>
                    <w:sz w:val="24"/>
                    <w:szCs w:val="24"/>
                  </w:rPr>
                </w:rPrChange>
              </w:rPr>
            </w:pPr>
            <w:ins w:id="10053" w:author="DuyNgo" w:date="2012-08-09T22:38:00Z">
              <w:r w:rsidRPr="00657B96">
                <w:rPr>
                  <w:rFonts w:ascii="Times New Roman" w:eastAsia="MS PGothic" w:hAnsi="Times New Roman" w:cs="Times New Roman"/>
                  <w:b/>
                  <w:bCs/>
                  <w:sz w:val="24"/>
                  <w:szCs w:val="24"/>
                  <w:rPrChange w:id="10054" w:author="DuyNgo" w:date="2012-08-10T08:15:00Z">
                    <w:rPr>
                      <w:rFonts w:ascii="Calibri" w:eastAsia="MS PGothic" w:hAnsi="Calibri" w:cs="Calibri"/>
                      <w:b/>
                      <w:bCs/>
                      <w:color w:val="4F81BD" w:themeColor="accent1"/>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3C0BB2" w:rsidRPr="00657B96" w:rsidRDefault="003C0BB2" w:rsidP="00227BA2">
            <w:pPr>
              <w:spacing w:after="0" w:line="240" w:lineRule="auto"/>
              <w:rPr>
                <w:ins w:id="10055" w:author="DuyNgo" w:date="2012-08-09T22:38:00Z"/>
                <w:rFonts w:ascii="Times New Roman" w:eastAsia="MS PGothic" w:hAnsi="Times New Roman" w:cs="Times New Roman"/>
                <w:b/>
                <w:bCs/>
                <w:sz w:val="24"/>
                <w:szCs w:val="24"/>
                <w:rPrChange w:id="10056" w:author="DuyNgo" w:date="2012-08-10T08:15:00Z">
                  <w:rPr>
                    <w:ins w:id="10057" w:author="DuyNgo" w:date="2012-08-09T22:38:00Z"/>
                    <w:rFonts w:ascii="Calibri" w:eastAsia="MS PGothic" w:hAnsi="Calibri" w:cs="Calibri"/>
                    <w:b/>
                    <w:bCs/>
                    <w:sz w:val="24"/>
                    <w:szCs w:val="24"/>
                  </w:rPr>
                </w:rPrChange>
              </w:rPr>
            </w:pPr>
            <w:ins w:id="10058" w:author="DuyNgo" w:date="2012-08-09T22:38:00Z">
              <w:r w:rsidRPr="00657B96">
                <w:rPr>
                  <w:rFonts w:ascii="Times New Roman" w:eastAsia="MS PGothic" w:hAnsi="Times New Roman" w:cs="Times New Roman"/>
                  <w:b/>
                  <w:bCs/>
                  <w:sz w:val="24"/>
                  <w:szCs w:val="24"/>
                  <w:rPrChange w:id="10059" w:author="DuyNgo" w:date="2012-08-10T08:15:00Z">
                    <w:rPr>
                      <w:rFonts w:ascii="Calibri" w:eastAsia="MS PGothic" w:hAnsi="Calibri" w:cs="Calibri"/>
                      <w:b/>
                      <w:bCs/>
                      <w:color w:val="4F81BD" w:themeColor="accent1"/>
                      <w:sz w:val="24"/>
                      <w:szCs w:val="24"/>
                    </w:rPr>
                  </w:rPrChange>
                </w:rPr>
                <w:t>Expected output</w:t>
              </w:r>
            </w:ins>
          </w:p>
        </w:tc>
      </w:tr>
      <w:tr w:rsidR="003C0BB2" w:rsidRPr="00657B96" w:rsidTr="00227BA2">
        <w:trPr>
          <w:trHeight w:val="1332"/>
          <w:ins w:id="10060" w:author="DuyNgo" w:date="2012-08-09T22:3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C0BB2" w:rsidRPr="00657B96" w:rsidRDefault="003C0BB2" w:rsidP="00227BA2">
            <w:pPr>
              <w:spacing w:after="0" w:line="240" w:lineRule="auto"/>
              <w:rPr>
                <w:ins w:id="10061" w:author="DuyNgo" w:date="2012-08-09T22:38:00Z"/>
                <w:rFonts w:ascii="Times New Roman" w:eastAsia="MS PGothic" w:hAnsi="Times New Roman" w:cs="Times New Roman"/>
                <w:sz w:val="24"/>
                <w:szCs w:val="24"/>
                <w:rPrChange w:id="10062" w:author="DuyNgo" w:date="2012-08-10T08:15:00Z">
                  <w:rPr>
                    <w:ins w:id="10063" w:author="DuyNgo" w:date="2012-08-09T22:38:00Z"/>
                    <w:rFonts w:ascii="Calibri" w:eastAsia="MS PGothic" w:hAnsi="Calibri" w:cs="Calibri"/>
                    <w:sz w:val="24"/>
                    <w:szCs w:val="24"/>
                  </w:rPr>
                </w:rPrChange>
              </w:rPr>
            </w:pPr>
            <w:ins w:id="10064" w:author="DuyNgo" w:date="2012-08-09T22:38:00Z">
              <w:r w:rsidRPr="00657B96">
                <w:rPr>
                  <w:rFonts w:ascii="Times New Roman" w:eastAsia="MS PGothic" w:hAnsi="Times New Roman" w:cs="Times New Roman"/>
                  <w:sz w:val="24"/>
                  <w:szCs w:val="24"/>
                  <w:rPrChange w:id="10065" w:author="DuyNgo" w:date="2012-08-10T08:15:00Z">
                    <w:rPr>
                      <w:rFonts w:ascii="Calibri" w:eastAsia="MS PGothic" w:hAnsi="Calibri" w:cs="Calibri"/>
                      <w:b/>
                      <w:bCs/>
                      <w:color w:val="4F81BD" w:themeColor="accent1"/>
                      <w:sz w:val="24"/>
                      <w:szCs w:val="24"/>
                    </w:rPr>
                  </w:rPrChange>
                </w:rPr>
                <w:t>Check view project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C0BB2" w:rsidRPr="00657B96" w:rsidRDefault="003C0BB2">
            <w:pPr>
              <w:spacing w:after="0" w:line="240" w:lineRule="auto"/>
              <w:rPr>
                <w:ins w:id="10066" w:author="DuyNgo" w:date="2012-08-09T22:38:00Z"/>
                <w:rFonts w:ascii="Times New Roman" w:eastAsia="MS PGothic" w:hAnsi="Times New Roman" w:cs="Times New Roman"/>
                <w:sz w:val="24"/>
                <w:szCs w:val="24"/>
                <w:rPrChange w:id="10067" w:author="DuyNgo" w:date="2012-08-10T08:15:00Z">
                  <w:rPr>
                    <w:ins w:id="10068" w:author="DuyNgo" w:date="2012-08-09T22:38:00Z"/>
                    <w:rFonts w:ascii="Tahoma" w:hAnsi="Tahoma" w:cs="Tahoma"/>
                    <w:color w:val="000000"/>
                    <w:sz w:val="20"/>
                    <w:szCs w:val="20"/>
                  </w:rPr>
                </w:rPrChange>
              </w:rPr>
              <w:pPrChange w:id="10069" w:author="DuyNgo" w:date="2012-08-09T22:39:00Z">
                <w:pPr>
                  <w:pStyle w:val="ListParagraph"/>
                  <w:numPr>
                    <w:numId w:val="45"/>
                  </w:numPr>
                  <w:shd w:val="clear" w:color="FFFFCC" w:fill="FFFFFF"/>
                  <w:spacing w:before="100" w:beforeAutospacing="1" w:after="0" w:afterAutospacing="1" w:line="240" w:lineRule="auto"/>
                  <w:ind w:hanging="360"/>
                </w:pPr>
              </w:pPrChange>
            </w:pPr>
            <w:ins w:id="10070" w:author="DuyNgo" w:date="2012-08-09T22:39:00Z">
              <w:r w:rsidRPr="00657B96">
                <w:rPr>
                  <w:rFonts w:ascii="Times New Roman" w:eastAsia="MS PGothic" w:hAnsi="Times New Roman" w:cs="Times New Roman"/>
                  <w:sz w:val="24"/>
                  <w:szCs w:val="24"/>
                  <w:rPrChange w:id="10071" w:author="DuyNgo" w:date="2012-08-10T08:15:00Z">
                    <w:rPr>
                      <w:rFonts w:ascii="Calibri" w:eastAsia="MS PGothic" w:hAnsi="Calibri" w:cs="Calibri"/>
                      <w:sz w:val="24"/>
                      <w:szCs w:val="24"/>
                    </w:rPr>
                  </w:rPrChange>
                </w:rPr>
                <w:t>N/A</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3C0BB2" w:rsidRPr="00657B96" w:rsidRDefault="003C0BB2" w:rsidP="00227BA2">
            <w:pPr>
              <w:pStyle w:val="ListParagraph"/>
              <w:numPr>
                <w:ilvl w:val="0"/>
                <w:numId w:val="48"/>
              </w:numPr>
              <w:shd w:val="clear" w:color="FFFFCC" w:fill="FFFFFF"/>
              <w:spacing w:before="100" w:beforeAutospacing="1" w:after="0" w:afterAutospacing="1" w:line="240" w:lineRule="auto"/>
              <w:rPr>
                <w:ins w:id="10072" w:author="DuyNgo" w:date="2012-08-09T22:38:00Z"/>
                <w:rFonts w:ascii="Times New Roman" w:eastAsia="MS PGothic" w:hAnsi="Times New Roman" w:cs="Times New Roman"/>
                <w:sz w:val="24"/>
                <w:szCs w:val="24"/>
                <w:rPrChange w:id="10073" w:author="DuyNgo" w:date="2012-08-10T08:15:00Z">
                  <w:rPr>
                    <w:ins w:id="10074" w:author="DuyNgo" w:date="2012-08-09T22:38:00Z"/>
                    <w:rFonts w:ascii="Calibri" w:eastAsia="MS PGothic" w:hAnsi="Calibri" w:cs="Calibri"/>
                    <w:color w:val="000000"/>
                    <w:sz w:val="24"/>
                    <w:szCs w:val="24"/>
                  </w:rPr>
                </w:rPrChange>
              </w:rPr>
            </w:pPr>
            <w:ins w:id="10075" w:author="DuyNgo" w:date="2012-08-09T22:38:00Z">
              <w:r w:rsidRPr="00657B96">
                <w:rPr>
                  <w:rFonts w:ascii="Times New Roman" w:eastAsia="MS PGothic" w:hAnsi="Times New Roman" w:cs="Times New Roman"/>
                  <w:sz w:val="24"/>
                  <w:szCs w:val="24"/>
                  <w:rPrChange w:id="10076" w:author="DuyNgo" w:date="2012-08-10T08:15:00Z">
                    <w:rPr>
                      <w:rFonts w:ascii="Calibri" w:eastAsia="MS PGothic" w:hAnsi="Calibri" w:cs="Calibri"/>
                      <w:sz w:val="24"/>
                      <w:szCs w:val="24"/>
                    </w:rPr>
                  </w:rPrChange>
                </w:rPr>
                <w:t>Log in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3C0BB2" w:rsidRPr="00657B96" w:rsidRDefault="003C0BB2" w:rsidP="00227BA2">
            <w:pPr>
              <w:pStyle w:val="ListParagraph"/>
              <w:numPr>
                <w:ilvl w:val="0"/>
                <w:numId w:val="46"/>
              </w:numPr>
              <w:shd w:val="clear" w:color="FFFFCC" w:fill="FFFFFF"/>
              <w:spacing w:before="100" w:beforeAutospacing="1" w:after="0" w:afterAutospacing="1" w:line="240" w:lineRule="auto"/>
              <w:rPr>
                <w:ins w:id="10077" w:author="DuyNgo" w:date="2012-08-09T22:38:00Z"/>
                <w:rFonts w:ascii="Times New Roman" w:eastAsia="MS PGothic" w:hAnsi="Times New Roman" w:cs="Times New Roman"/>
                <w:sz w:val="24"/>
                <w:szCs w:val="24"/>
                <w:rPrChange w:id="10078" w:author="DuyNgo" w:date="2012-08-10T08:15:00Z">
                  <w:rPr>
                    <w:ins w:id="10079" w:author="DuyNgo" w:date="2012-08-09T22:38:00Z"/>
                    <w:rFonts w:ascii="Calibri" w:eastAsia="MS PGothic" w:hAnsi="Calibri" w:cs="Calibri"/>
                    <w:color w:val="000000"/>
                    <w:sz w:val="24"/>
                    <w:szCs w:val="24"/>
                  </w:rPr>
                </w:rPrChange>
              </w:rPr>
            </w:pPr>
            <w:ins w:id="10080" w:author="DuyNgo" w:date="2012-08-09T22:38:00Z">
              <w:r w:rsidRPr="00657B96">
                <w:rPr>
                  <w:rFonts w:ascii="Times New Roman" w:eastAsia="MS PGothic" w:hAnsi="Times New Roman" w:cs="Times New Roman"/>
                  <w:sz w:val="24"/>
                  <w:szCs w:val="24"/>
                  <w:rPrChange w:id="10081" w:author="DuyNgo" w:date="2012-08-10T08:15:00Z">
                    <w:rPr>
                      <w:rFonts w:ascii="Calibri" w:eastAsia="MS PGothic" w:hAnsi="Calibri" w:cs="Calibri"/>
                      <w:sz w:val="24"/>
                      <w:szCs w:val="24"/>
                    </w:rPr>
                  </w:rPrChange>
                </w:rPr>
                <w:t>Able to view list of projects.</w:t>
              </w:r>
            </w:ins>
          </w:p>
        </w:tc>
      </w:tr>
    </w:tbl>
    <w:p w:rsidR="00F1567C" w:rsidRPr="00657B96" w:rsidRDefault="00F1567C" w:rsidP="00F1567C">
      <w:pPr>
        <w:pStyle w:val="Heading4"/>
        <w:rPr>
          <w:ins w:id="10082" w:author="DuyNgo" w:date="2012-08-09T22:37:00Z"/>
          <w:rFonts w:ascii="Times New Roman" w:hAnsi="Times New Roman" w:cs="Times New Roman"/>
          <w:sz w:val="24"/>
          <w:szCs w:val="24"/>
          <w:rPrChange w:id="10083" w:author="DuyNgo" w:date="2012-08-10T08:15:00Z">
            <w:rPr>
              <w:ins w:id="10084" w:author="DuyNgo" w:date="2012-08-09T22:37:00Z"/>
              <w:rFonts w:ascii="Calibri" w:hAnsi="Calibri" w:cs="Calibri"/>
              <w:sz w:val="24"/>
              <w:szCs w:val="24"/>
            </w:rPr>
          </w:rPrChange>
        </w:rPr>
      </w:pPr>
      <w:bookmarkStart w:id="10085" w:name="_Toc332775025"/>
      <w:ins w:id="10086" w:author="DuyNgo" w:date="2012-08-09T22:38:00Z">
        <w:r w:rsidRPr="00657B96">
          <w:rPr>
            <w:rFonts w:ascii="Times New Roman" w:hAnsi="Times New Roman" w:cs="Times New Roman"/>
            <w:sz w:val="24"/>
            <w:szCs w:val="24"/>
            <w:rPrChange w:id="10087" w:author="DuyNgo" w:date="2012-08-10T08:15:00Z">
              <w:rPr>
                <w:rFonts w:ascii="Calibri" w:eastAsiaTheme="minorHAnsi" w:hAnsi="Calibri" w:cs="Calibri"/>
                <w:b w:val="0"/>
                <w:bCs w:val="0"/>
                <w:i w:val="0"/>
                <w:iCs w:val="0"/>
                <w:color w:val="auto"/>
                <w:sz w:val="24"/>
                <w:szCs w:val="24"/>
              </w:rPr>
            </w:rPrChange>
          </w:rPr>
          <w:t>5</w:t>
        </w:r>
      </w:ins>
      <w:ins w:id="10088" w:author="DuyNgo" w:date="2012-08-09T22:37:00Z">
        <w:r w:rsidRPr="00657B96">
          <w:rPr>
            <w:rFonts w:ascii="Times New Roman" w:hAnsi="Times New Roman" w:cs="Times New Roman"/>
            <w:sz w:val="24"/>
            <w:szCs w:val="24"/>
            <w:rPrChange w:id="10089" w:author="DuyNgo" w:date="2012-08-10T08:15:00Z">
              <w:rPr>
                <w:rFonts w:ascii="Calibri" w:eastAsiaTheme="minorHAnsi" w:hAnsi="Calibri" w:cs="Calibri"/>
                <w:b w:val="0"/>
                <w:bCs w:val="0"/>
                <w:i w:val="0"/>
                <w:iCs w:val="0"/>
                <w:color w:val="auto"/>
                <w:sz w:val="24"/>
                <w:szCs w:val="24"/>
              </w:rPr>
            </w:rPrChange>
          </w:rPr>
          <w:t>.1.2 Create project</w:t>
        </w:r>
        <w:bookmarkEnd w:id="10085"/>
      </w:ins>
    </w:p>
    <w:tbl>
      <w:tblPr>
        <w:tblW w:w="9379" w:type="dxa"/>
        <w:tblInd w:w="103" w:type="dxa"/>
        <w:tblLayout w:type="fixed"/>
        <w:tblLook w:val="04A0" w:firstRow="1" w:lastRow="0" w:firstColumn="1" w:lastColumn="0" w:noHBand="0" w:noVBand="1"/>
      </w:tblPr>
      <w:tblGrid>
        <w:gridCol w:w="1537"/>
        <w:gridCol w:w="2163"/>
        <w:gridCol w:w="2794"/>
        <w:gridCol w:w="2885"/>
      </w:tblGrid>
      <w:tr w:rsidR="00F1567C" w:rsidRPr="00657B96" w:rsidTr="00227BA2">
        <w:trPr>
          <w:trHeight w:val="133"/>
          <w:ins w:id="10090" w:author="DuyNgo" w:date="2012-08-09T22:37: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1567C" w:rsidRPr="00657B96" w:rsidRDefault="00F1567C" w:rsidP="00227BA2">
            <w:pPr>
              <w:spacing w:after="0" w:line="240" w:lineRule="auto"/>
              <w:rPr>
                <w:ins w:id="10091" w:author="DuyNgo" w:date="2012-08-09T22:37:00Z"/>
                <w:rFonts w:ascii="Times New Roman" w:eastAsia="MS PGothic" w:hAnsi="Times New Roman" w:cs="Times New Roman"/>
                <w:b/>
                <w:sz w:val="24"/>
                <w:szCs w:val="24"/>
                <w:rPrChange w:id="10092" w:author="DuyNgo" w:date="2012-08-10T08:15:00Z">
                  <w:rPr>
                    <w:ins w:id="10093" w:author="DuyNgo" w:date="2012-08-09T22:37:00Z"/>
                    <w:rFonts w:ascii="Calibri" w:eastAsia="MS PGothic" w:hAnsi="Calibri" w:cs="Calibri"/>
                    <w:b/>
                    <w:sz w:val="24"/>
                    <w:szCs w:val="24"/>
                  </w:rPr>
                </w:rPrChange>
              </w:rPr>
            </w:pPr>
            <w:ins w:id="10094" w:author="DuyNgo" w:date="2012-08-09T22:37:00Z">
              <w:r w:rsidRPr="00657B96">
                <w:rPr>
                  <w:rFonts w:ascii="Times New Roman" w:eastAsia="MS PGothic" w:hAnsi="Times New Roman" w:cs="Times New Roman"/>
                  <w:b/>
                  <w:sz w:val="24"/>
                  <w:szCs w:val="24"/>
                  <w:rPrChange w:id="10095"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1567C" w:rsidRPr="00657B96" w:rsidRDefault="00F1567C" w:rsidP="00227BA2">
            <w:pPr>
              <w:spacing w:after="0" w:line="240" w:lineRule="auto"/>
              <w:rPr>
                <w:ins w:id="10096" w:author="DuyNgo" w:date="2012-08-09T22:37:00Z"/>
                <w:rFonts w:ascii="Times New Roman" w:eastAsia="MS PGothic" w:hAnsi="Times New Roman" w:cs="Times New Roman"/>
                <w:b/>
                <w:bCs/>
                <w:sz w:val="24"/>
                <w:szCs w:val="24"/>
                <w:rPrChange w:id="10097" w:author="DuyNgo" w:date="2012-08-10T08:15:00Z">
                  <w:rPr>
                    <w:ins w:id="10098" w:author="DuyNgo" w:date="2012-08-09T22:37:00Z"/>
                    <w:rFonts w:ascii="Calibri" w:eastAsia="MS PGothic" w:hAnsi="Calibri" w:cs="Calibri"/>
                    <w:b/>
                    <w:bCs/>
                    <w:sz w:val="24"/>
                    <w:szCs w:val="24"/>
                  </w:rPr>
                </w:rPrChange>
              </w:rPr>
            </w:pPr>
            <w:ins w:id="10099" w:author="DuyNgo" w:date="2012-08-09T22:37:00Z">
              <w:r w:rsidRPr="00657B96">
                <w:rPr>
                  <w:rFonts w:ascii="Times New Roman" w:eastAsia="MS PGothic" w:hAnsi="Times New Roman" w:cs="Times New Roman"/>
                  <w:b/>
                  <w:bCs/>
                  <w:sz w:val="24"/>
                  <w:szCs w:val="24"/>
                  <w:rPrChange w:id="10100"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1567C" w:rsidRPr="00657B96" w:rsidRDefault="00F1567C" w:rsidP="00227BA2">
            <w:pPr>
              <w:spacing w:after="0" w:line="240" w:lineRule="auto"/>
              <w:rPr>
                <w:ins w:id="10101" w:author="DuyNgo" w:date="2012-08-09T22:37:00Z"/>
                <w:rFonts w:ascii="Times New Roman" w:eastAsia="MS PGothic" w:hAnsi="Times New Roman" w:cs="Times New Roman"/>
                <w:b/>
                <w:bCs/>
                <w:sz w:val="24"/>
                <w:szCs w:val="24"/>
                <w:rPrChange w:id="10102" w:author="DuyNgo" w:date="2012-08-10T08:15:00Z">
                  <w:rPr>
                    <w:ins w:id="10103" w:author="DuyNgo" w:date="2012-08-09T22:37:00Z"/>
                    <w:rFonts w:ascii="Calibri" w:eastAsia="MS PGothic" w:hAnsi="Calibri" w:cs="Calibri"/>
                    <w:b/>
                    <w:bCs/>
                    <w:sz w:val="24"/>
                    <w:szCs w:val="24"/>
                  </w:rPr>
                </w:rPrChange>
              </w:rPr>
            </w:pPr>
            <w:ins w:id="10104" w:author="DuyNgo" w:date="2012-08-09T22:37:00Z">
              <w:r w:rsidRPr="00657B96">
                <w:rPr>
                  <w:rFonts w:ascii="Times New Roman" w:eastAsia="MS PGothic" w:hAnsi="Times New Roman" w:cs="Times New Roman"/>
                  <w:b/>
                  <w:bCs/>
                  <w:sz w:val="24"/>
                  <w:szCs w:val="24"/>
                  <w:rPrChange w:id="10105"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1567C" w:rsidRPr="00657B96" w:rsidRDefault="00F1567C" w:rsidP="00227BA2">
            <w:pPr>
              <w:spacing w:after="0" w:line="240" w:lineRule="auto"/>
              <w:rPr>
                <w:ins w:id="10106" w:author="DuyNgo" w:date="2012-08-09T22:37:00Z"/>
                <w:rFonts w:ascii="Times New Roman" w:eastAsia="MS PGothic" w:hAnsi="Times New Roman" w:cs="Times New Roman"/>
                <w:b/>
                <w:bCs/>
                <w:sz w:val="24"/>
                <w:szCs w:val="24"/>
                <w:rPrChange w:id="10107" w:author="DuyNgo" w:date="2012-08-10T08:15:00Z">
                  <w:rPr>
                    <w:ins w:id="10108" w:author="DuyNgo" w:date="2012-08-09T22:37:00Z"/>
                    <w:rFonts w:ascii="Calibri" w:eastAsia="MS PGothic" w:hAnsi="Calibri" w:cs="Calibri"/>
                    <w:b/>
                    <w:bCs/>
                    <w:sz w:val="24"/>
                    <w:szCs w:val="24"/>
                  </w:rPr>
                </w:rPrChange>
              </w:rPr>
            </w:pPr>
            <w:ins w:id="10109" w:author="DuyNgo" w:date="2012-08-09T22:37:00Z">
              <w:r w:rsidRPr="00657B96">
                <w:rPr>
                  <w:rFonts w:ascii="Times New Roman" w:eastAsia="MS PGothic" w:hAnsi="Times New Roman" w:cs="Times New Roman"/>
                  <w:b/>
                  <w:bCs/>
                  <w:sz w:val="24"/>
                  <w:szCs w:val="24"/>
                  <w:rPrChange w:id="10110" w:author="DuyNgo" w:date="2012-08-10T08:15:00Z">
                    <w:rPr>
                      <w:rFonts w:ascii="Calibri" w:eastAsia="MS PGothic" w:hAnsi="Calibri" w:cs="Calibri"/>
                      <w:b/>
                      <w:bCs/>
                      <w:sz w:val="24"/>
                      <w:szCs w:val="24"/>
                    </w:rPr>
                  </w:rPrChange>
                </w:rPr>
                <w:t>Expected output</w:t>
              </w:r>
            </w:ins>
          </w:p>
        </w:tc>
      </w:tr>
      <w:tr w:rsidR="00F1567C" w:rsidRPr="00657B96" w:rsidTr="00227BA2">
        <w:trPr>
          <w:trHeight w:val="1332"/>
          <w:ins w:id="10111" w:author="DuyNgo" w:date="2012-08-09T22:37: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1567C" w:rsidRPr="00657B96" w:rsidRDefault="00F1567C" w:rsidP="00227BA2">
            <w:pPr>
              <w:spacing w:after="0" w:line="240" w:lineRule="auto"/>
              <w:rPr>
                <w:ins w:id="10112" w:author="DuyNgo" w:date="2012-08-09T22:37:00Z"/>
                <w:rFonts w:ascii="Times New Roman" w:eastAsia="MS PGothic" w:hAnsi="Times New Roman" w:cs="Times New Roman"/>
                <w:sz w:val="24"/>
                <w:szCs w:val="24"/>
                <w:rPrChange w:id="10113" w:author="DuyNgo" w:date="2012-08-10T08:15:00Z">
                  <w:rPr>
                    <w:ins w:id="10114" w:author="DuyNgo" w:date="2012-08-09T22:37:00Z"/>
                    <w:rFonts w:ascii="Calibri" w:eastAsia="MS PGothic" w:hAnsi="Calibri" w:cs="Calibri"/>
                    <w:sz w:val="24"/>
                    <w:szCs w:val="24"/>
                  </w:rPr>
                </w:rPrChange>
              </w:rPr>
            </w:pPr>
            <w:ins w:id="10115" w:author="DuyNgo" w:date="2012-08-09T22:37:00Z">
              <w:r w:rsidRPr="00657B96">
                <w:rPr>
                  <w:rFonts w:ascii="Times New Roman" w:eastAsia="MS PGothic" w:hAnsi="Times New Roman" w:cs="Times New Roman"/>
                  <w:sz w:val="24"/>
                  <w:szCs w:val="24"/>
                  <w:rPrChange w:id="10116" w:author="DuyNgo" w:date="2012-08-10T08:15:00Z">
                    <w:rPr>
                      <w:rFonts w:ascii="Calibri" w:eastAsia="MS PGothic" w:hAnsi="Calibri" w:cs="Calibri"/>
                      <w:sz w:val="24"/>
                      <w:szCs w:val="24"/>
                    </w:rPr>
                  </w:rPrChange>
                </w:rPr>
                <w:t>Create Project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1567C" w:rsidRPr="00657B96" w:rsidRDefault="00F1567C" w:rsidP="00F1567C">
            <w:pPr>
              <w:pStyle w:val="ListParagraph"/>
              <w:numPr>
                <w:ilvl w:val="0"/>
                <w:numId w:val="45"/>
              </w:numPr>
              <w:shd w:val="clear" w:color="FFFFCC" w:fill="FFFFFF"/>
              <w:spacing w:before="100" w:beforeAutospacing="1" w:after="0" w:afterAutospacing="1" w:line="240" w:lineRule="auto"/>
              <w:rPr>
                <w:ins w:id="10117" w:author="DuyNgo" w:date="2012-08-09T22:37:00Z"/>
                <w:rFonts w:ascii="Times New Roman" w:eastAsia="MS PGothic" w:hAnsi="Times New Roman" w:cs="Times New Roman"/>
                <w:sz w:val="24"/>
                <w:szCs w:val="24"/>
                <w:rPrChange w:id="10118" w:author="DuyNgo" w:date="2012-08-10T08:15:00Z">
                  <w:rPr>
                    <w:ins w:id="10119" w:author="DuyNgo" w:date="2012-08-09T22:37:00Z"/>
                    <w:rFonts w:ascii="Calibri" w:eastAsia="MS PGothic" w:hAnsi="Calibri" w:cs="Calibri"/>
                    <w:color w:val="000000"/>
                    <w:sz w:val="24"/>
                    <w:szCs w:val="24"/>
                  </w:rPr>
                </w:rPrChange>
              </w:rPr>
            </w:pPr>
            <w:ins w:id="10120" w:author="DuyNgo" w:date="2012-08-09T22:37:00Z">
              <w:r w:rsidRPr="00657B96">
                <w:rPr>
                  <w:rFonts w:ascii="Times New Roman" w:eastAsia="MS PGothic" w:hAnsi="Times New Roman" w:cs="Times New Roman"/>
                  <w:sz w:val="24"/>
                  <w:szCs w:val="24"/>
                  <w:rPrChange w:id="10121" w:author="DuyNgo" w:date="2012-08-10T08:15:00Z">
                    <w:rPr>
                      <w:rFonts w:ascii="Calibri" w:eastAsia="MS PGothic" w:hAnsi="Calibri" w:cs="Calibri"/>
                      <w:sz w:val="24"/>
                      <w:szCs w:val="24"/>
                    </w:rPr>
                  </w:rPrChange>
                </w:rPr>
                <w:t>Log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1567C" w:rsidRPr="00657B96" w:rsidRDefault="00F1567C" w:rsidP="00F1567C">
            <w:pPr>
              <w:pStyle w:val="ListParagraph"/>
              <w:numPr>
                <w:ilvl w:val="0"/>
                <w:numId w:val="48"/>
              </w:numPr>
              <w:shd w:val="clear" w:color="FFFFCC" w:fill="FFFFFF"/>
              <w:spacing w:before="100" w:beforeAutospacing="1" w:after="0" w:afterAutospacing="1" w:line="240" w:lineRule="auto"/>
              <w:rPr>
                <w:ins w:id="10122" w:author="DuyNgo" w:date="2012-08-09T22:37:00Z"/>
                <w:rFonts w:ascii="Times New Roman" w:eastAsia="MS PGothic" w:hAnsi="Times New Roman" w:cs="Times New Roman"/>
                <w:sz w:val="24"/>
                <w:szCs w:val="24"/>
                <w:rPrChange w:id="10123" w:author="DuyNgo" w:date="2012-08-10T08:15:00Z">
                  <w:rPr>
                    <w:ins w:id="10124" w:author="DuyNgo" w:date="2012-08-09T22:37:00Z"/>
                    <w:rFonts w:ascii="Calibri" w:eastAsia="MS PGothic" w:hAnsi="Calibri" w:cs="Calibri"/>
                    <w:color w:val="000000"/>
                    <w:sz w:val="24"/>
                    <w:szCs w:val="24"/>
                  </w:rPr>
                </w:rPrChange>
              </w:rPr>
            </w:pPr>
            <w:ins w:id="10125" w:author="DuyNgo" w:date="2012-08-09T22:37:00Z">
              <w:r w:rsidRPr="00657B96">
                <w:rPr>
                  <w:rFonts w:ascii="Times New Roman" w:eastAsia="MS PGothic" w:hAnsi="Times New Roman" w:cs="Times New Roman"/>
                  <w:sz w:val="24"/>
                  <w:szCs w:val="24"/>
                  <w:rPrChange w:id="10126" w:author="DuyNgo" w:date="2012-08-10T08:15:00Z">
                    <w:rPr>
                      <w:rFonts w:ascii="Calibri" w:eastAsia="MS PGothic" w:hAnsi="Calibri" w:cs="Calibri"/>
                      <w:sz w:val="24"/>
                      <w:szCs w:val="24"/>
                    </w:rPr>
                  </w:rPrChange>
                </w:rPr>
                <w:t>Log in</w:t>
              </w:r>
            </w:ins>
          </w:p>
          <w:p w:rsidR="00F1567C" w:rsidRPr="00657B96" w:rsidRDefault="00F1567C" w:rsidP="00F1567C">
            <w:pPr>
              <w:pStyle w:val="ListParagraph"/>
              <w:numPr>
                <w:ilvl w:val="0"/>
                <w:numId w:val="48"/>
              </w:numPr>
              <w:spacing w:after="0" w:line="240" w:lineRule="auto"/>
              <w:rPr>
                <w:ins w:id="10127" w:author="DuyNgo" w:date="2012-08-09T22:37:00Z"/>
                <w:rFonts w:ascii="Times New Roman" w:eastAsia="MS PGothic" w:hAnsi="Times New Roman" w:cs="Times New Roman"/>
                <w:sz w:val="24"/>
                <w:szCs w:val="24"/>
                <w:rPrChange w:id="10128" w:author="DuyNgo" w:date="2012-08-10T08:15:00Z">
                  <w:rPr>
                    <w:ins w:id="10129" w:author="DuyNgo" w:date="2012-08-09T22:37:00Z"/>
                    <w:rFonts w:ascii="Calibri" w:eastAsia="MS PGothic" w:hAnsi="Calibri" w:cs="Calibri"/>
                    <w:sz w:val="24"/>
                    <w:szCs w:val="24"/>
                  </w:rPr>
                </w:rPrChange>
              </w:rPr>
            </w:pPr>
            <w:ins w:id="10130" w:author="DuyNgo" w:date="2012-08-09T22:37:00Z">
              <w:r w:rsidRPr="00657B96">
                <w:rPr>
                  <w:rFonts w:ascii="Times New Roman" w:eastAsia="MS PGothic" w:hAnsi="Times New Roman" w:cs="Times New Roman"/>
                  <w:sz w:val="24"/>
                  <w:szCs w:val="24"/>
                  <w:rPrChange w:id="10131" w:author="DuyNgo" w:date="2012-08-10T08:15:00Z">
                    <w:rPr>
                      <w:rFonts w:ascii="Calibri" w:eastAsia="MS PGothic" w:hAnsi="Calibri" w:cs="Calibri"/>
                      <w:sz w:val="24"/>
                      <w:szCs w:val="24"/>
                    </w:rPr>
                  </w:rPrChange>
                </w:rPr>
                <w:t>Click “Create Project”</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1567C" w:rsidRPr="00657B96" w:rsidRDefault="00F1567C" w:rsidP="00F1567C">
            <w:pPr>
              <w:pStyle w:val="ListParagraph"/>
              <w:numPr>
                <w:ilvl w:val="0"/>
                <w:numId w:val="46"/>
              </w:numPr>
              <w:shd w:val="clear" w:color="FFFFCC" w:fill="FFFFFF"/>
              <w:spacing w:before="100" w:beforeAutospacing="1" w:after="0" w:afterAutospacing="1" w:line="240" w:lineRule="auto"/>
              <w:rPr>
                <w:ins w:id="10132" w:author="DuyNgo" w:date="2012-08-09T22:37:00Z"/>
                <w:rFonts w:ascii="Times New Roman" w:eastAsia="MS PGothic" w:hAnsi="Times New Roman" w:cs="Times New Roman"/>
                <w:sz w:val="24"/>
                <w:szCs w:val="24"/>
                <w:rPrChange w:id="10133" w:author="DuyNgo" w:date="2012-08-10T08:15:00Z">
                  <w:rPr>
                    <w:ins w:id="10134" w:author="DuyNgo" w:date="2012-08-09T22:37:00Z"/>
                    <w:rFonts w:ascii="Calibri" w:eastAsia="MS PGothic" w:hAnsi="Calibri" w:cs="Calibri"/>
                    <w:color w:val="000000"/>
                    <w:sz w:val="24"/>
                    <w:szCs w:val="24"/>
                  </w:rPr>
                </w:rPrChange>
              </w:rPr>
            </w:pPr>
            <w:ins w:id="10135" w:author="DuyNgo" w:date="2012-08-09T22:37:00Z">
              <w:r w:rsidRPr="00657B96">
                <w:rPr>
                  <w:rFonts w:ascii="Times New Roman" w:eastAsia="MS PGothic" w:hAnsi="Times New Roman" w:cs="Times New Roman"/>
                  <w:sz w:val="24"/>
                  <w:szCs w:val="24"/>
                  <w:rPrChange w:id="10136" w:author="DuyNgo" w:date="2012-08-10T08:15:00Z">
                    <w:rPr>
                      <w:rFonts w:ascii="Calibri" w:eastAsia="MS PGothic" w:hAnsi="Calibri" w:cs="Calibri"/>
                      <w:sz w:val="24"/>
                      <w:szCs w:val="24"/>
                    </w:rPr>
                  </w:rPrChange>
                </w:rPr>
                <w:t>Place to input information.</w:t>
              </w:r>
            </w:ins>
          </w:p>
          <w:p w:rsidR="00F1567C" w:rsidRPr="00657B96" w:rsidRDefault="00F1567C" w:rsidP="00F1567C">
            <w:pPr>
              <w:pStyle w:val="ListParagraph"/>
              <w:numPr>
                <w:ilvl w:val="0"/>
                <w:numId w:val="46"/>
              </w:numPr>
              <w:spacing w:after="0" w:line="240" w:lineRule="auto"/>
              <w:rPr>
                <w:ins w:id="10137" w:author="DuyNgo" w:date="2012-08-09T22:37:00Z"/>
                <w:rFonts w:ascii="Times New Roman" w:eastAsia="MS PGothic" w:hAnsi="Times New Roman" w:cs="Times New Roman"/>
                <w:sz w:val="24"/>
                <w:szCs w:val="24"/>
                <w:rPrChange w:id="10138" w:author="DuyNgo" w:date="2012-08-10T08:15:00Z">
                  <w:rPr>
                    <w:ins w:id="10139" w:author="DuyNgo" w:date="2012-08-09T22:37:00Z"/>
                    <w:rFonts w:ascii="Calibri" w:eastAsia="MS PGothic" w:hAnsi="Calibri" w:cs="Calibri"/>
                    <w:sz w:val="24"/>
                    <w:szCs w:val="24"/>
                  </w:rPr>
                </w:rPrChange>
              </w:rPr>
            </w:pPr>
            <w:ins w:id="10140" w:author="DuyNgo" w:date="2012-08-09T22:37:00Z">
              <w:r w:rsidRPr="00657B96">
                <w:rPr>
                  <w:rFonts w:ascii="Times New Roman" w:eastAsia="MS PGothic" w:hAnsi="Times New Roman" w:cs="Times New Roman"/>
                  <w:sz w:val="24"/>
                  <w:szCs w:val="24"/>
                  <w:rPrChange w:id="10141" w:author="DuyNgo" w:date="2012-08-10T08:15:00Z">
                    <w:rPr>
                      <w:rFonts w:ascii="Calibri" w:eastAsia="MS PGothic" w:hAnsi="Calibri" w:cs="Calibri"/>
                      <w:sz w:val="24"/>
                      <w:szCs w:val="24"/>
                    </w:rPr>
                  </w:rPrChange>
                </w:rPr>
                <w:t>Validation</w:t>
              </w:r>
            </w:ins>
          </w:p>
          <w:p w:rsidR="00F1567C" w:rsidRPr="00657B96" w:rsidRDefault="00F1567C" w:rsidP="00F1567C">
            <w:pPr>
              <w:pStyle w:val="ListParagraph"/>
              <w:numPr>
                <w:ilvl w:val="0"/>
                <w:numId w:val="46"/>
              </w:numPr>
              <w:spacing w:after="0" w:line="240" w:lineRule="auto"/>
              <w:rPr>
                <w:ins w:id="10142" w:author="DuyNgo" w:date="2012-08-09T22:37:00Z"/>
                <w:rFonts w:ascii="Times New Roman" w:eastAsia="MS PGothic" w:hAnsi="Times New Roman" w:cs="Times New Roman"/>
                <w:sz w:val="24"/>
                <w:szCs w:val="24"/>
                <w:rPrChange w:id="10143" w:author="DuyNgo" w:date="2012-08-10T08:15:00Z">
                  <w:rPr>
                    <w:ins w:id="10144" w:author="DuyNgo" w:date="2012-08-09T22:37:00Z"/>
                    <w:rFonts w:ascii="Calibri" w:eastAsia="MS PGothic" w:hAnsi="Calibri" w:cs="Calibri"/>
                    <w:sz w:val="24"/>
                    <w:szCs w:val="24"/>
                  </w:rPr>
                </w:rPrChange>
              </w:rPr>
            </w:pPr>
            <w:ins w:id="10145" w:author="DuyNgo" w:date="2012-08-09T22:37:00Z">
              <w:r w:rsidRPr="00657B96">
                <w:rPr>
                  <w:rFonts w:ascii="Times New Roman" w:eastAsia="MS PGothic" w:hAnsi="Times New Roman" w:cs="Times New Roman"/>
                  <w:sz w:val="24"/>
                  <w:szCs w:val="24"/>
                  <w:rPrChange w:id="10146" w:author="DuyNgo" w:date="2012-08-10T08:15:00Z">
                    <w:rPr>
                      <w:rFonts w:ascii="Calibri" w:eastAsia="MS PGothic" w:hAnsi="Calibri" w:cs="Calibri"/>
                      <w:sz w:val="24"/>
                      <w:szCs w:val="24"/>
                    </w:rPr>
                  </w:rPrChange>
                </w:rPr>
                <w:t>Submit Ok</w:t>
              </w:r>
            </w:ins>
          </w:p>
        </w:tc>
      </w:tr>
    </w:tbl>
    <w:p w:rsidR="00621482" w:rsidRPr="00657B96" w:rsidRDefault="00621482">
      <w:pPr>
        <w:rPr>
          <w:ins w:id="10147" w:author="DuyNgo" w:date="2012-08-10T07:08:00Z"/>
          <w:rFonts w:ascii="Times New Roman" w:hAnsi="Times New Roman" w:cs="Times New Roman"/>
          <w:sz w:val="24"/>
          <w:szCs w:val="24"/>
          <w:rPrChange w:id="10148" w:author="DuyNgo" w:date="2012-08-10T08:15:00Z">
            <w:rPr>
              <w:ins w:id="10149" w:author="DuyNgo" w:date="2012-08-10T07:08:00Z"/>
            </w:rPr>
          </w:rPrChange>
        </w:rPr>
        <w:pPrChange w:id="10150" w:author="DuyNgo" w:date="2012-08-09T22:33:00Z">
          <w:pPr>
            <w:pStyle w:val="Heading1"/>
            <w:numPr>
              <w:numId w:val="2"/>
            </w:numPr>
            <w:tabs>
              <w:tab w:val="left" w:pos="709"/>
            </w:tabs>
            <w:ind w:left="720" w:firstLine="284"/>
            <w:jc w:val="both"/>
          </w:pPr>
        </w:pPrChange>
      </w:pPr>
    </w:p>
    <w:p w:rsidR="00314775" w:rsidRPr="00657B96" w:rsidRDefault="00314775" w:rsidP="00314775">
      <w:pPr>
        <w:pStyle w:val="Heading4"/>
        <w:rPr>
          <w:ins w:id="10151" w:author="DuyNgo" w:date="2012-08-10T07:08:00Z"/>
          <w:rFonts w:ascii="Times New Roman" w:hAnsi="Times New Roman" w:cs="Times New Roman"/>
          <w:sz w:val="24"/>
          <w:szCs w:val="24"/>
          <w:rPrChange w:id="10152" w:author="DuyNgo" w:date="2012-08-10T08:15:00Z">
            <w:rPr>
              <w:ins w:id="10153" w:author="DuyNgo" w:date="2012-08-10T07:08:00Z"/>
              <w:rFonts w:ascii="Calibri" w:hAnsi="Calibri" w:cs="Calibri"/>
              <w:sz w:val="24"/>
              <w:szCs w:val="24"/>
            </w:rPr>
          </w:rPrChange>
        </w:rPr>
      </w:pPr>
      <w:bookmarkStart w:id="10154" w:name="_Toc332775026"/>
      <w:ins w:id="10155" w:author="DuyNgo" w:date="2012-08-10T07:08:00Z">
        <w:r w:rsidRPr="00657B96">
          <w:rPr>
            <w:rFonts w:ascii="Times New Roman" w:hAnsi="Times New Roman" w:cs="Times New Roman"/>
            <w:sz w:val="24"/>
            <w:szCs w:val="24"/>
            <w:rPrChange w:id="10156" w:author="DuyNgo" w:date="2012-08-10T08:15:00Z">
              <w:rPr>
                <w:rFonts w:ascii="Calibri" w:hAnsi="Calibri" w:cs="Calibri"/>
                <w:i w:val="0"/>
                <w:iCs w:val="0"/>
                <w:color w:val="365F91" w:themeColor="accent1" w:themeShade="BF"/>
                <w:sz w:val="24"/>
                <w:szCs w:val="24"/>
              </w:rPr>
            </w:rPrChange>
          </w:rPr>
          <w:t>5.1.3 Team management</w:t>
        </w:r>
        <w:bookmarkEnd w:id="10154"/>
      </w:ins>
    </w:p>
    <w:tbl>
      <w:tblPr>
        <w:tblW w:w="9395" w:type="dxa"/>
        <w:tblInd w:w="103" w:type="dxa"/>
        <w:tblLayout w:type="fixed"/>
        <w:tblLook w:val="04A0" w:firstRow="1" w:lastRow="0" w:firstColumn="1" w:lastColumn="0" w:noHBand="0" w:noVBand="1"/>
      </w:tblPr>
      <w:tblGrid>
        <w:gridCol w:w="1540"/>
        <w:gridCol w:w="2167"/>
        <w:gridCol w:w="2799"/>
        <w:gridCol w:w="2889"/>
      </w:tblGrid>
      <w:tr w:rsidR="00E13723" w:rsidRPr="00657B96" w:rsidTr="00227BA2">
        <w:trPr>
          <w:trHeight w:val="163"/>
          <w:ins w:id="10157" w:author="DuyNgo" w:date="2012-08-10T07:08:00Z"/>
        </w:trPr>
        <w:tc>
          <w:tcPr>
            <w:tcW w:w="1540"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657B96" w:rsidRDefault="00314775" w:rsidP="00227BA2">
            <w:pPr>
              <w:spacing w:after="0" w:line="240" w:lineRule="auto"/>
              <w:rPr>
                <w:ins w:id="10158" w:author="DuyNgo" w:date="2012-08-10T07:08:00Z"/>
                <w:rFonts w:ascii="Times New Roman" w:eastAsia="MS PGothic" w:hAnsi="Times New Roman" w:cs="Times New Roman"/>
                <w:b/>
                <w:sz w:val="24"/>
                <w:szCs w:val="24"/>
                <w:rPrChange w:id="10159" w:author="DuyNgo" w:date="2012-08-10T08:15:00Z">
                  <w:rPr>
                    <w:ins w:id="10160" w:author="DuyNgo" w:date="2012-08-10T07:08:00Z"/>
                    <w:rFonts w:ascii="Calibri" w:eastAsia="MS PGothic" w:hAnsi="Calibri" w:cs="Calibri"/>
                    <w:b/>
                    <w:sz w:val="24"/>
                    <w:szCs w:val="24"/>
                  </w:rPr>
                </w:rPrChange>
              </w:rPr>
            </w:pPr>
            <w:ins w:id="10161" w:author="DuyNgo" w:date="2012-08-10T07:08:00Z">
              <w:r w:rsidRPr="00657B96">
                <w:rPr>
                  <w:rFonts w:ascii="Times New Roman" w:eastAsia="MS PGothic" w:hAnsi="Times New Roman" w:cs="Times New Roman"/>
                  <w:b/>
                  <w:sz w:val="24"/>
                  <w:szCs w:val="24"/>
                  <w:rPrChange w:id="10162" w:author="DuyNgo" w:date="2012-08-10T08:15:00Z">
                    <w:rPr>
                      <w:rFonts w:ascii="Calibri" w:eastAsia="MS PGothic" w:hAnsi="Calibri" w:cs="Calibri"/>
                      <w:b/>
                      <w:bCs/>
                      <w:color w:val="365F91" w:themeColor="accent1" w:themeShade="BF"/>
                      <w:sz w:val="24"/>
                      <w:szCs w:val="24"/>
                    </w:rPr>
                  </w:rPrChange>
                </w:rPr>
                <w:t>Content</w:t>
              </w:r>
            </w:ins>
          </w:p>
        </w:tc>
        <w:tc>
          <w:tcPr>
            <w:tcW w:w="2167" w:type="dxa"/>
            <w:tcBorders>
              <w:top w:val="single" w:sz="4" w:space="0" w:color="000000"/>
              <w:left w:val="nil"/>
              <w:bottom w:val="single" w:sz="4" w:space="0" w:color="000000"/>
              <w:right w:val="single" w:sz="4" w:space="0" w:color="000000"/>
            </w:tcBorders>
            <w:shd w:val="clear" w:color="auto" w:fill="99FFCC"/>
            <w:vAlign w:val="center"/>
            <w:hideMark/>
          </w:tcPr>
          <w:p w:rsidR="00314775" w:rsidRPr="00657B96" w:rsidRDefault="00314775" w:rsidP="00227BA2">
            <w:pPr>
              <w:spacing w:after="0" w:line="240" w:lineRule="auto"/>
              <w:rPr>
                <w:ins w:id="10163" w:author="DuyNgo" w:date="2012-08-10T07:08:00Z"/>
                <w:rFonts w:ascii="Times New Roman" w:eastAsia="MS PGothic" w:hAnsi="Times New Roman" w:cs="Times New Roman"/>
                <w:b/>
                <w:bCs/>
                <w:sz w:val="24"/>
                <w:szCs w:val="24"/>
                <w:rPrChange w:id="10164" w:author="DuyNgo" w:date="2012-08-10T08:15:00Z">
                  <w:rPr>
                    <w:ins w:id="10165" w:author="DuyNgo" w:date="2012-08-10T07:08:00Z"/>
                    <w:rFonts w:ascii="Calibri" w:eastAsia="MS PGothic" w:hAnsi="Calibri" w:cs="Calibri"/>
                    <w:b/>
                    <w:bCs/>
                    <w:sz w:val="24"/>
                    <w:szCs w:val="24"/>
                  </w:rPr>
                </w:rPrChange>
              </w:rPr>
            </w:pPr>
            <w:ins w:id="10166" w:author="DuyNgo" w:date="2012-08-10T07:08:00Z">
              <w:r w:rsidRPr="00657B96">
                <w:rPr>
                  <w:rFonts w:ascii="Times New Roman" w:eastAsia="MS PGothic" w:hAnsi="Times New Roman" w:cs="Times New Roman"/>
                  <w:b/>
                  <w:bCs/>
                  <w:sz w:val="24"/>
                  <w:szCs w:val="24"/>
                  <w:rPrChange w:id="10167" w:author="DuyNgo" w:date="2012-08-10T08:15:00Z">
                    <w:rPr>
                      <w:rFonts w:ascii="Calibri" w:eastAsia="MS PGothic" w:hAnsi="Calibri" w:cs="Calibri"/>
                      <w:b/>
                      <w:bCs/>
                      <w:color w:val="365F91" w:themeColor="accent1" w:themeShade="BF"/>
                      <w:sz w:val="24"/>
                      <w:szCs w:val="24"/>
                    </w:rPr>
                  </w:rPrChange>
                </w:rPr>
                <w:t> Precondition</w:t>
              </w:r>
            </w:ins>
          </w:p>
        </w:tc>
        <w:tc>
          <w:tcPr>
            <w:tcW w:w="2799" w:type="dxa"/>
            <w:tcBorders>
              <w:top w:val="single" w:sz="4" w:space="0" w:color="000000"/>
              <w:left w:val="nil"/>
              <w:bottom w:val="single" w:sz="4" w:space="0" w:color="000000"/>
              <w:right w:val="single" w:sz="4" w:space="0" w:color="000000"/>
            </w:tcBorders>
            <w:shd w:val="clear" w:color="auto" w:fill="99FFCC"/>
            <w:vAlign w:val="center"/>
            <w:hideMark/>
          </w:tcPr>
          <w:p w:rsidR="00314775" w:rsidRPr="00657B96" w:rsidRDefault="00314775" w:rsidP="00227BA2">
            <w:pPr>
              <w:spacing w:after="0" w:line="240" w:lineRule="auto"/>
              <w:rPr>
                <w:ins w:id="10168" w:author="DuyNgo" w:date="2012-08-10T07:08:00Z"/>
                <w:rFonts w:ascii="Times New Roman" w:eastAsia="MS PGothic" w:hAnsi="Times New Roman" w:cs="Times New Roman"/>
                <w:b/>
                <w:bCs/>
                <w:sz w:val="24"/>
                <w:szCs w:val="24"/>
                <w:rPrChange w:id="10169" w:author="DuyNgo" w:date="2012-08-10T08:15:00Z">
                  <w:rPr>
                    <w:ins w:id="10170" w:author="DuyNgo" w:date="2012-08-10T07:08:00Z"/>
                    <w:rFonts w:ascii="Calibri" w:eastAsia="MS PGothic" w:hAnsi="Calibri" w:cs="Calibri"/>
                    <w:b/>
                    <w:bCs/>
                    <w:sz w:val="24"/>
                    <w:szCs w:val="24"/>
                  </w:rPr>
                </w:rPrChange>
              </w:rPr>
            </w:pPr>
            <w:ins w:id="10171" w:author="DuyNgo" w:date="2012-08-10T07:08:00Z">
              <w:r w:rsidRPr="00657B96">
                <w:rPr>
                  <w:rFonts w:ascii="Times New Roman" w:eastAsia="MS PGothic" w:hAnsi="Times New Roman" w:cs="Times New Roman"/>
                  <w:b/>
                  <w:bCs/>
                  <w:sz w:val="24"/>
                  <w:szCs w:val="24"/>
                  <w:rPrChange w:id="10172" w:author="DuyNgo" w:date="2012-08-10T08:15:00Z">
                    <w:rPr>
                      <w:rFonts w:ascii="Calibri" w:eastAsia="MS PGothic" w:hAnsi="Calibri" w:cs="Calibri"/>
                      <w:b/>
                      <w:bCs/>
                      <w:color w:val="365F91" w:themeColor="accent1" w:themeShade="BF"/>
                      <w:sz w:val="24"/>
                      <w:szCs w:val="24"/>
                    </w:rPr>
                  </w:rPrChange>
                </w:rPr>
                <w:t> Test case procedure</w:t>
              </w:r>
            </w:ins>
          </w:p>
        </w:tc>
        <w:tc>
          <w:tcPr>
            <w:tcW w:w="2889" w:type="dxa"/>
            <w:tcBorders>
              <w:top w:val="single" w:sz="4" w:space="0" w:color="000000"/>
              <w:left w:val="nil"/>
              <w:bottom w:val="single" w:sz="4" w:space="0" w:color="000000"/>
              <w:right w:val="single" w:sz="4" w:space="0" w:color="000000"/>
            </w:tcBorders>
            <w:shd w:val="clear" w:color="auto" w:fill="99FFCC"/>
            <w:vAlign w:val="center"/>
            <w:hideMark/>
          </w:tcPr>
          <w:p w:rsidR="00314775" w:rsidRPr="00657B96" w:rsidRDefault="00314775" w:rsidP="00227BA2">
            <w:pPr>
              <w:spacing w:after="0" w:line="240" w:lineRule="auto"/>
              <w:rPr>
                <w:ins w:id="10173" w:author="DuyNgo" w:date="2012-08-10T07:08:00Z"/>
                <w:rFonts w:ascii="Times New Roman" w:eastAsia="MS PGothic" w:hAnsi="Times New Roman" w:cs="Times New Roman"/>
                <w:b/>
                <w:bCs/>
                <w:sz w:val="24"/>
                <w:szCs w:val="24"/>
                <w:rPrChange w:id="10174" w:author="DuyNgo" w:date="2012-08-10T08:15:00Z">
                  <w:rPr>
                    <w:ins w:id="10175" w:author="DuyNgo" w:date="2012-08-10T07:08:00Z"/>
                    <w:rFonts w:ascii="Calibri" w:eastAsia="MS PGothic" w:hAnsi="Calibri" w:cs="Calibri"/>
                    <w:b/>
                    <w:bCs/>
                    <w:sz w:val="24"/>
                    <w:szCs w:val="24"/>
                  </w:rPr>
                </w:rPrChange>
              </w:rPr>
            </w:pPr>
            <w:ins w:id="10176" w:author="DuyNgo" w:date="2012-08-10T07:08:00Z">
              <w:r w:rsidRPr="00657B96">
                <w:rPr>
                  <w:rFonts w:ascii="Times New Roman" w:eastAsia="MS PGothic" w:hAnsi="Times New Roman" w:cs="Times New Roman"/>
                  <w:b/>
                  <w:bCs/>
                  <w:sz w:val="24"/>
                  <w:szCs w:val="24"/>
                  <w:rPrChange w:id="10177" w:author="DuyNgo" w:date="2012-08-10T08:15:00Z">
                    <w:rPr>
                      <w:rFonts w:ascii="Calibri" w:eastAsia="MS PGothic" w:hAnsi="Calibri" w:cs="Calibri"/>
                      <w:b/>
                      <w:bCs/>
                      <w:color w:val="365F91" w:themeColor="accent1" w:themeShade="BF"/>
                      <w:sz w:val="24"/>
                      <w:szCs w:val="24"/>
                    </w:rPr>
                  </w:rPrChange>
                </w:rPr>
                <w:t>Expected output</w:t>
              </w:r>
            </w:ins>
          </w:p>
        </w:tc>
      </w:tr>
      <w:tr w:rsidR="00E13723" w:rsidRPr="00657B96" w:rsidTr="00227BA2">
        <w:trPr>
          <w:trHeight w:val="1631"/>
          <w:ins w:id="10178" w:author="DuyNgo" w:date="2012-08-10T07:08:00Z"/>
        </w:trPr>
        <w:tc>
          <w:tcPr>
            <w:tcW w:w="1540"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657B96" w:rsidRDefault="00314775" w:rsidP="00227BA2">
            <w:pPr>
              <w:spacing w:after="0" w:line="240" w:lineRule="auto"/>
              <w:rPr>
                <w:ins w:id="10179" w:author="DuyNgo" w:date="2012-08-10T07:08:00Z"/>
                <w:rFonts w:ascii="Times New Roman" w:eastAsia="MS PGothic" w:hAnsi="Times New Roman" w:cs="Times New Roman"/>
                <w:sz w:val="24"/>
                <w:szCs w:val="24"/>
                <w:rPrChange w:id="10180" w:author="DuyNgo" w:date="2012-08-10T08:15:00Z">
                  <w:rPr>
                    <w:ins w:id="10181" w:author="DuyNgo" w:date="2012-08-10T07:08:00Z"/>
                    <w:rFonts w:ascii="Calibri" w:eastAsia="MS PGothic" w:hAnsi="Calibri" w:cs="Calibri"/>
                    <w:sz w:val="24"/>
                    <w:szCs w:val="24"/>
                  </w:rPr>
                </w:rPrChange>
              </w:rPr>
            </w:pPr>
            <w:ins w:id="10182" w:author="DuyNgo" w:date="2012-08-10T07:08:00Z">
              <w:r w:rsidRPr="00657B96">
                <w:rPr>
                  <w:rFonts w:ascii="Times New Roman" w:eastAsia="MS PGothic" w:hAnsi="Times New Roman" w:cs="Times New Roman"/>
                  <w:sz w:val="24"/>
                  <w:szCs w:val="24"/>
                  <w:rPrChange w:id="10183" w:author="DuyNgo" w:date="2012-08-10T08:15:00Z">
                    <w:rPr>
                      <w:rFonts w:ascii="Calibri" w:eastAsia="MS PGothic" w:hAnsi="Calibri" w:cs="Calibri"/>
                      <w:b/>
                      <w:bCs/>
                      <w:color w:val="365F91" w:themeColor="accent1" w:themeShade="BF"/>
                      <w:sz w:val="24"/>
                      <w:szCs w:val="24"/>
                    </w:rPr>
                  </w:rPrChange>
                </w:rPr>
                <w:t>Team Management</w:t>
              </w:r>
            </w:ins>
          </w:p>
        </w:tc>
        <w:tc>
          <w:tcPr>
            <w:tcW w:w="2167" w:type="dxa"/>
            <w:tcBorders>
              <w:top w:val="single" w:sz="4" w:space="0" w:color="000000"/>
              <w:left w:val="nil"/>
              <w:bottom w:val="single" w:sz="4" w:space="0" w:color="000000"/>
              <w:right w:val="single" w:sz="4" w:space="0" w:color="000000"/>
            </w:tcBorders>
            <w:shd w:val="clear" w:color="000000" w:fill="FFFFFF"/>
            <w:hideMark/>
          </w:tcPr>
          <w:p w:rsidR="00314775" w:rsidRPr="00657B96" w:rsidRDefault="00314775" w:rsidP="00314775">
            <w:pPr>
              <w:pStyle w:val="ListParagraph"/>
              <w:numPr>
                <w:ilvl w:val="0"/>
                <w:numId w:val="49"/>
              </w:numPr>
              <w:shd w:val="clear" w:color="FFFFCC" w:fill="FFFFFF"/>
              <w:spacing w:before="100" w:beforeAutospacing="1" w:after="0" w:afterAutospacing="1" w:line="240" w:lineRule="auto"/>
              <w:rPr>
                <w:ins w:id="10184" w:author="DuyNgo" w:date="2012-08-10T07:08:00Z"/>
                <w:rFonts w:ascii="Times New Roman" w:eastAsia="MS PGothic" w:hAnsi="Times New Roman" w:cs="Times New Roman"/>
                <w:sz w:val="24"/>
                <w:szCs w:val="24"/>
                <w:rPrChange w:id="10185" w:author="DuyNgo" w:date="2012-08-10T08:15:00Z">
                  <w:rPr>
                    <w:ins w:id="10186" w:author="DuyNgo" w:date="2012-08-10T07:08:00Z"/>
                    <w:rFonts w:ascii="Calibri" w:eastAsia="MS PGothic" w:hAnsi="Calibri" w:cs="Calibri"/>
                    <w:color w:val="000000"/>
                    <w:sz w:val="24"/>
                    <w:szCs w:val="24"/>
                  </w:rPr>
                </w:rPrChange>
              </w:rPr>
            </w:pPr>
            <w:ins w:id="10187" w:author="DuyNgo" w:date="2012-08-10T07:08:00Z">
              <w:r w:rsidRPr="00657B96">
                <w:rPr>
                  <w:rFonts w:ascii="Times New Roman" w:eastAsia="MS PGothic" w:hAnsi="Times New Roman" w:cs="Times New Roman"/>
                  <w:sz w:val="24"/>
                  <w:szCs w:val="24"/>
                  <w:rPrChange w:id="10188" w:author="DuyNgo" w:date="2012-08-10T08:15:00Z">
                    <w:rPr>
                      <w:rFonts w:ascii="Calibri" w:eastAsia="MS PGothic" w:hAnsi="Calibri" w:cs="Calibri"/>
                      <w:b/>
                      <w:bCs/>
                      <w:color w:val="365F91" w:themeColor="accent1" w:themeShade="BF"/>
                      <w:sz w:val="24"/>
                      <w:szCs w:val="24"/>
                    </w:rPr>
                  </w:rPrChange>
                </w:rPr>
                <w:t>Log In</w:t>
              </w:r>
            </w:ins>
          </w:p>
          <w:p w:rsidR="00314775" w:rsidRPr="00657B96" w:rsidRDefault="00314775" w:rsidP="00314775">
            <w:pPr>
              <w:pStyle w:val="ListParagraph"/>
              <w:numPr>
                <w:ilvl w:val="0"/>
                <w:numId w:val="49"/>
              </w:numPr>
              <w:spacing w:after="0" w:line="240" w:lineRule="auto"/>
              <w:rPr>
                <w:ins w:id="10189" w:author="DuyNgo" w:date="2012-08-10T07:08:00Z"/>
                <w:rFonts w:ascii="Times New Roman" w:eastAsia="MS PGothic" w:hAnsi="Times New Roman" w:cs="Times New Roman"/>
                <w:sz w:val="24"/>
                <w:szCs w:val="24"/>
                <w:rPrChange w:id="10190" w:author="DuyNgo" w:date="2012-08-10T08:15:00Z">
                  <w:rPr>
                    <w:ins w:id="10191" w:author="DuyNgo" w:date="2012-08-10T07:08:00Z"/>
                    <w:rFonts w:ascii="Calibri" w:eastAsia="MS PGothic" w:hAnsi="Calibri" w:cs="Calibri"/>
                    <w:sz w:val="24"/>
                    <w:szCs w:val="24"/>
                  </w:rPr>
                </w:rPrChange>
              </w:rPr>
            </w:pPr>
            <w:ins w:id="10192" w:author="DuyNgo" w:date="2012-08-10T07:08:00Z">
              <w:r w:rsidRPr="00657B96">
                <w:rPr>
                  <w:rFonts w:ascii="Times New Roman" w:eastAsia="MS PGothic" w:hAnsi="Times New Roman" w:cs="Times New Roman"/>
                  <w:sz w:val="24"/>
                  <w:szCs w:val="24"/>
                  <w:rPrChange w:id="10193" w:author="DuyNgo" w:date="2012-08-10T08:15:00Z">
                    <w:rPr>
                      <w:rFonts w:ascii="Calibri" w:eastAsia="MS PGothic" w:hAnsi="Calibri" w:cs="Calibri"/>
                      <w:b/>
                      <w:bCs/>
                      <w:color w:val="365F91" w:themeColor="accent1" w:themeShade="BF"/>
                      <w:sz w:val="24"/>
                      <w:szCs w:val="24"/>
                    </w:rPr>
                  </w:rPrChange>
                </w:rPr>
                <w:t>Project Manager Role</w:t>
              </w:r>
            </w:ins>
          </w:p>
        </w:tc>
        <w:tc>
          <w:tcPr>
            <w:tcW w:w="2799" w:type="dxa"/>
            <w:tcBorders>
              <w:top w:val="single" w:sz="4" w:space="0" w:color="000000"/>
              <w:left w:val="nil"/>
              <w:bottom w:val="single" w:sz="4" w:space="0" w:color="000000"/>
              <w:right w:val="single" w:sz="4" w:space="0" w:color="000000"/>
            </w:tcBorders>
            <w:shd w:val="clear" w:color="000000" w:fill="FFFFFF"/>
            <w:hideMark/>
          </w:tcPr>
          <w:p w:rsidR="00314775" w:rsidRPr="00657B96" w:rsidRDefault="00314775" w:rsidP="00314775">
            <w:pPr>
              <w:pStyle w:val="ListParagraph"/>
              <w:numPr>
                <w:ilvl w:val="0"/>
                <w:numId w:val="51"/>
              </w:numPr>
              <w:shd w:val="clear" w:color="FFFFCC" w:fill="FFFFFF"/>
              <w:spacing w:before="100" w:beforeAutospacing="1" w:after="0" w:afterAutospacing="1" w:line="240" w:lineRule="auto"/>
              <w:rPr>
                <w:ins w:id="10194" w:author="DuyNgo" w:date="2012-08-10T07:08:00Z"/>
                <w:rFonts w:ascii="Times New Roman" w:eastAsia="MS PGothic" w:hAnsi="Times New Roman" w:cs="Times New Roman"/>
                <w:sz w:val="24"/>
                <w:szCs w:val="24"/>
                <w:rPrChange w:id="10195" w:author="DuyNgo" w:date="2012-08-10T08:15:00Z">
                  <w:rPr>
                    <w:ins w:id="10196" w:author="DuyNgo" w:date="2012-08-10T07:08:00Z"/>
                    <w:rFonts w:ascii="Calibri" w:eastAsia="MS PGothic" w:hAnsi="Calibri" w:cs="Calibri"/>
                    <w:color w:val="000000"/>
                    <w:sz w:val="24"/>
                    <w:szCs w:val="24"/>
                  </w:rPr>
                </w:rPrChange>
              </w:rPr>
            </w:pPr>
            <w:ins w:id="10197" w:author="DuyNgo" w:date="2012-08-10T07:08:00Z">
              <w:r w:rsidRPr="00657B96">
                <w:rPr>
                  <w:rFonts w:ascii="Times New Roman" w:eastAsia="MS PGothic" w:hAnsi="Times New Roman" w:cs="Times New Roman"/>
                  <w:sz w:val="24"/>
                  <w:szCs w:val="24"/>
                  <w:rPrChange w:id="10198" w:author="DuyNgo" w:date="2012-08-10T08:15:00Z">
                    <w:rPr>
                      <w:rFonts w:ascii="Calibri" w:eastAsia="MS PGothic" w:hAnsi="Calibri" w:cs="Calibri"/>
                      <w:b/>
                      <w:bCs/>
                      <w:color w:val="365F91" w:themeColor="accent1" w:themeShade="BF"/>
                      <w:sz w:val="24"/>
                      <w:szCs w:val="24"/>
                    </w:rPr>
                  </w:rPrChange>
                </w:rPr>
                <w:t xml:space="preserve">Log in </w:t>
              </w:r>
            </w:ins>
          </w:p>
          <w:p w:rsidR="00314775" w:rsidRPr="00657B96" w:rsidRDefault="00314775" w:rsidP="00227BA2">
            <w:pPr>
              <w:spacing w:after="0" w:line="240" w:lineRule="auto"/>
              <w:ind w:left="360"/>
              <w:rPr>
                <w:ins w:id="10199" w:author="DuyNgo" w:date="2012-08-10T07:08:00Z"/>
                <w:rFonts w:ascii="Times New Roman" w:eastAsia="MS PGothic" w:hAnsi="Times New Roman" w:cs="Times New Roman"/>
                <w:sz w:val="24"/>
                <w:szCs w:val="24"/>
                <w:rPrChange w:id="10200" w:author="DuyNgo" w:date="2012-08-10T08:15:00Z">
                  <w:rPr>
                    <w:ins w:id="10201" w:author="DuyNgo" w:date="2012-08-10T07:08:00Z"/>
                    <w:rFonts w:ascii="Calibri" w:eastAsia="MS PGothic" w:hAnsi="Calibri" w:cs="Calibri"/>
                    <w:sz w:val="24"/>
                    <w:szCs w:val="24"/>
                  </w:rPr>
                </w:rPrChange>
              </w:rPr>
            </w:pPr>
            <w:ins w:id="10202" w:author="DuyNgo" w:date="2012-08-10T07:08:00Z">
              <w:r w:rsidRPr="00657B96">
                <w:rPr>
                  <w:rFonts w:ascii="Times New Roman" w:eastAsia="MS PGothic" w:hAnsi="Times New Roman" w:cs="Times New Roman"/>
                  <w:sz w:val="24"/>
                  <w:szCs w:val="24"/>
                  <w:rPrChange w:id="10203" w:author="DuyNgo" w:date="2012-08-10T08:15:00Z">
                    <w:rPr>
                      <w:rFonts w:ascii="Calibri" w:eastAsia="MS PGothic" w:hAnsi="Calibri" w:cs="Calibri"/>
                      <w:b/>
                      <w:bCs/>
                      <w:color w:val="365F91" w:themeColor="accent1" w:themeShade="BF"/>
                      <w:sz w:val="24"/>
                      <w:szCs w:val="24"/>
                    </w:rPr>
                  </w:rPrChange>
                </w:rPr>
                <w:t>2a. Go to project which User is PM.</w:t>
              </w:r>
            </w:ins>
          </w:p>
          <w:p w:rsidR="00314775" w:rsidRPr="00657B96" w:rsidRDefault="00314775" w:rsidP="00227BA2">
            <w:pPr>
              <w:spacing w:after="0" w:line="240" w:lineRule="auto"/>
              <w:ind w:left="360"/>
              <w:rPr>
                <w:ins w:id="10204" w:author="DuyNgo" w:date="2012-08-10T07:08:00Z"/>
                <w:rFonts w:ascii="Times New Roman" w:eastAsia="MS PGothic" w:hAnsi="Times New Roman" w:cs="Times New Roman"/>
                <w:sz w:val="24"/>
                <w:szCs w:val="24"/>
                <w:rPrChange w:id="10205" w:author="DuyNgo" w:date="2012-08-10T08:15:00Z">
                  <w:rPr>
                    <w:ins w:id="10206" w:author="DuyNgo" w:date="2012-08-10T07:08:00Z"/>
                    <w:rFonts w:ascii="Calibri" w:eastAsia="MS PGothic" w:hAnsi="Calibri" w:cs="Calibri"/>
                    <w:sz w:val="24"/>
                    <w:szCs w:val="24"/>
                  </w:rPr>
                </w:rPrChange>
              </w:rPr>
            </w:pPr>
            <w:ins w:id="10207" w:author="DuyNgo" w:date="2012-08-10T07:08:00Z">
              <w:r w:rsidRPr="00657B96">
                <w:rPr>
                  <w:rFonts w:ascii="Times New Roman" w:eastAsia="MS PGothic" w:hAnsi="Times New Roman" w:cs="Times New Roman"/>
                  <w:sz w:val="24"/>
                  <w:szCs w:val="24"/>
                  <w:rPrChange w:id="10208" w:author="DuyNgo" w:date="2012-08-10T08:15:00Z">
                    <w:rPr>
                      <w:rFonts w:ascii="Calibri" w:eastAsia="MS PGothic" w:hAnsi="Calibri" w:cs="Calibri"/>
                      <w:b/>
                      <w:bCs/>
                      <w:color w:val="365F91" w:themeColor="accent1" w:themeShade="BF"/>
                      <w:sz w:val="24"/>
                      <w:szCs w:val="24"/>
                    </w:rPr>
                  </w:rPrChange>
                </w:rPr>
                <w:t>2b. or Create new project.</w:t>
              </w:r>
            </w:ins>
          </w:p>
        </w:tc>
        <w:tc>
          <w:tcPr>
            <w:tcW w:w="2889" w:type="dxa"/>
            <w:tcBorders>
              <w:top w:val="single" w:sz="4" w:space="0" w:color="000000"/>
              <w:left w:val="nil"/>
              <w:bottom w:val="single" w:sz="4" w:space="0" w:color="000000"/>
              <w:right w:val="single" w:sz="4" w:space="0" w:color="000000"/>
            </w:tcBorders>
            <w:shd w:val="clear" w:color="000000" w:fill="FFFFFF"/>
            <w:hideMark/>
          </w:tcPr>
          <w:p w:rsidR="00314775" w:rsidRPr="00657B96" w:rsidRDefault="00314775" w:rsidP="00314775">
            <w:pPr>
              <w:pStyle w:val="ListParagraph"/>
              <w:numPr>
                <w:ilvl w:val="0"/>
                <w:numId w:val="52"/>
              </w:numPr>
              <w:shd w:val="clear" w:color="FFFFCC" w:fill="FFFFFF"/>
              <w:spacing w:before="100" w:beforeAutospacing="1" w:after="0" w:afterAutospacing="1" w:line="240" w:lineRule="auto"/>
              <w:rPr>
                <w:ins w:id="10209" w:author="DuyNgo" w:date="2012-08-10T07:08:00Z"/>
                <w:rFonts w:ascii="Times New Roman" w:eastAsia="MS PGothic" w:hAnsi="Times New Roman" w:cs="Times New Roman"/>
                <w:sz w:val="24"/>
                <w:szCs w:val="24"/>
                <w:rPrChange w:id="10210" w:author="DuyNgo" w:date="2012-08-10T08:15:00Z">
                  <w:rPr>
                    <w:ins w:id="10211" w:author="DuyNgo" w:date="2012-08-10T07:08:00Z"/>
                    <w:rFonts w:ascii="Calibri" w:eastAsia="MS PGothic" w:hAnsi="Calibri" w:cs="Calibri"/>
                    <w:color w:val="000000"/>
                    <w:sz w:val="24"/>
                    <w:szCs w:val="24"/>
                  </w:rPr>
                </w:rPrChange>
              </w:rPr>
            </w:pPr>
            <w:ins w:id="10212" w:author="DuyNgo" w:date="2012-08-10T07:08:00Z">
              <w:r w:rsidRPr="00657B96">
                <w:rPr>
                  <w:rFonts w:ascii="Times New Roman" w:eastAsia="MS PGothic" w:hAnsi="Times New Roman" w:cs="Times New Roman"/>
                  <w:sz w:val="24"/>
                  <w:szCs w:val="24"/>
                  <w:rPrChange w:id="10213" w:author="DuyNgo" w:date="2012-08-10T08:15:00Z">
                    <w:rPr>
                      <w:rFonts w:ascii="Calibri" w:eastAsia="MS PGothic" w:hAnsi="Calibri" w:cs="Calibri"/>
                      <w:b/>
                      <w:bCs/>
                      <w:color w:val="365F91" w:themeColor="accent1" w:themeShade="BF"/>
                      <w:sz w:val="24"/>
                      <w:szCs w:val="24"/>
                    </w:rPr>
                  </w:rPrChange>
                </w:rPr>
                <w:t>Able to search, add, remove team member.</w:t>
              </w:r>
            </w:ins>
          </w:p>
        </w:tc>
      </w:tr>
    </w:tbl>
    <w:p w:rsidR="00314775" w:rsidRPr="00657B96" w:rsidRDefault="00314775" w:rsidP="00314775">
      <w:pPr>
        <w:pStyle w:val="Heading4"/>
        <w:rPr>
          <w:ins w:id="10214" w:author="DuyNgo" w:date="2012-08-10T07:08:00Z"/>
          <w:rFonts w:ascii="Times New Roman" w:hAnsi="Times New Roman" w:cs="Times New Roman"/>
          <w:sz w:val="24"/>
          <w:szCs w:val="24"/>
          <w:rPrChange w:id="10215" w:author="DuyNgo" w:date="2012-08-10T08:15:00Z">
            <w:rPr>
              <w:ins w:id="10216" w:author="DuyNgo" w:date="2012-08-10T07:08:00Z"/>
              <w:rFonts w:ascii="Calibri" w:hAnsi="Calibri" w:cs="Calibri"/>
              <w:sz w:val="24"/>
              <w:szCs w:val="24"/>
            </w:rPr>
          </w:rPrChange>
        </w:rPr>
      </w:pPr>
      <w:bookmarkStart w:id="10217" w:name="_Toc332775027"/>
      <w:ins w:id="10218" w:author="DuyNgo" w:date="2012-08-10T07:08:00Z">
        <w:r w:rsidRPr="00657B96">
          <w:rPr>
            <w:rFonts w:ascii="Times New Roman" w:hAnsi="Times New Roman" w:cs="Times New Roman"/>
            <w:sz w:val="24"/>
            <w:szCs w:val="24"/>
            <w:rPrChange w:id="10219" w:author="DuyNgo" w:date="2012-08-10T08:15:00Z">
              <w:rPr>
                <w:rFonts w:ascii="Calibri" w:hAnsi="Calibri" w:cs="Calibri"/>
                <w:i w:val="0"/>
                <w:iCs w:val="0"/>
                <w:color w:val="365F91" w:themeColor="accent1" w:themeShade="BF"/>
                <w:sz w:val="24"/>
                <w:szCs w:val="24"/>
              </w:rPr>
            </w:rPrChange>
          </w:rPr>
          <w:t>5.1.4 Create Product</w:t>
        </w:r>
        <w:bookmarkEnd w:id="10217"/>
      </w:ins>
    </w:p>
    <w:tbl>
      <w:tblPr>
        <w:tblW w:w="9348" w:type="dxa"/>
        <w:tblInd w:w="103" w:type="dxa"/>
        <w:tblLayout w:type="fixed"/>
        <w:tblLook w:val="04A0" w:firstRow="1" w:lastRow="0" w:firstColumn="1" w:lastColumn="0" w:noHBand="0" w:noVBand="1"/>
      </w:tblPr>
      <w:tblGrid>
        <w:gridCol w:w="1532"/>
        <w:gridCol w:w="2156"/>
        <w:gridCol w:w="2785"/>
        <w:gridCol w:w="2875"/>
      </w:tblGrid>
      <w:tr w:rsidR="00E13723" w:rsidRPr="00657B96" w:rsidTr="00227BA2">
        <w:trPr>
          <w:trHeight w:val="158"/>
          <w:ins w:id="10220" w:author="DuyNgo" w:date="2012-08-10T07:08:00Z"/>
        </w:trPr>
        <w:tc>
          <w:tcPr>
            <w:tcW w:w="1532"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657B96" w:rsidRDefault="00314775" w:rsidP="00227BA2">
            <w:pPr>
              <w:spacing w:after="0" w:line="240" w:lineRule="auto"/>
              <w:rPr>
                <w:ins w:id="10221" w:author="DuyNgo" w:date="2012-08-10T07:08:00Z"/>
                <w:rFonts w:ascii="Times New Roman" w:eastAsia="MS PGothic" w:hAnsi="Times New Roman" w:cs="Times New Roman"/>
                <w:b/>
                <w:sz w:val="24"/>
                <w:szCs w:val="24"/>
                <w:rPrChange w:id="10222" w:author="DuyNgo" w:date="2012-08-10T08:15:00Z">
                  <w:rPr>
                    <w:ins w:id="10223" w:author="DuyNgo" w:date="2012-08-10T07:08:00Z"/>
                    <w:rFonts w:ascii="Calibri" w:eastAsia="MS PGothic" w:hAnsi="Calibri" w:cs="Calibri"/>
                    <w:b/>
                    <w:sz w:val="24"/>
                    <w:szCs w:val="24"/>
                  </w:rPr>
                </w:rPrChange>
              </w:rPr>
            </w:pPr>
            <w:ins w:id="10224" w:author="DuyNgo" w:date="2012-08-10T07:08:00Z">
              <w:r w:rsidRPr="00657B96">
                <w:rPr>
                  <w:rFonts w:ascii="Times New Roman" w:eastAsia="MS PGothic" w:hAnsi="Times New Roman" w:cs="Times New Roman"/>
                  <w:b/>
                  <w:sz w:val="24"/>
                  <w:szCs w:val="24"/>
                  <w:rPrChange w:id="10225" w:author="DuyNgo" w:date="2012-08-10T08:15:00Z">
                    <w:rPr>
                      <w:rFonts w:ascii="Calibri" w:eastAsia="MS PGothic" w:hAnsi="Calibri" w:cs="Calibri"/>
                      <w:b/>
                      <w:bCs/>
                      <w:color w:val="365F91" w:themeColor="accent1" w:themeShade="BF"/>
                      <w:sz w:val="24"/>
                      <w:szCs w:val="24"/>
                    </w:rPr>
                  </w:rPrChange>
                </w:rPr>
                <w:t>Content</w:t>
              </w:r>
            </w:ins>
          </w:p>
        </w:tc>
        <w:tc>
          <w:tcPr>
            <w:tcW w:w="2156" w:type="dxa"/>
            <w:tcBorders>
              <w:top w:val="single" w:sz="4" w:space="0" w:color="000000"/>
              <w:left w:val="nil"/>
              <w:bottom w:val="single" w:sz="4" w:space="0" w:color="000000"/>
              <w:right w:val="single" w:sz="4" w:space="0" w:color="000000"/>
            </w:tcBorders>
            <w:shd w:val="clear" w:color="auto" w:fill="99FFCC"/>
            <w:vAlign w:val="center"/>
            <w:hideMark/>
          </w:tcPr>
          <w:p w:rsidR="00314775" w:rsidRPr="00657B96" w:rsidRDefault="00314775" w:rsidP="00227BA2">
            <w:pPr>
              <w:spacing w:after="0" w:line="240" w:lineRule="auto"/>
              <w:rPr>
                <w:ins w:id="10226" w:author="DuyNgo" w:date="2012-08-10T07:08:00Z"/>
                <w:rFonts w:ascii="Times New Roman" w:eastAsia="MS PGothic" w:hAnsi="Times New Roman" w:cs="Times New Roman"/>
                <w:b/>
                <w:bCs/>
                <w:sz w:val="24"/>
                <w:szCs w:val="24"/>
                <w:rPrChange w:id="10227" w:author="DuyNgo" w:date="2012-08-10T08:15:00Z">
                  <w:rPr>
                    <w:ins w:id="10228" w:author="DuyNgo" w:date="2012-08-10T07:08:00Z"/>
                    <w:rFonts w:ascii="Calibri" w:eastAsia="MS PGothic" w:hAnsi="Calibri" w:cs="Calibri"/>
                    <w:b/>
                    <w:bCs/>
                    <w:sz w:val="24"/>
                    <w:szCs w:val="24"/>
                  </w:rPr>
                </w:rPrChange>
              </w:rPr>
            </w:pPr>
            <w:ins w:id="10229" w:author="DuyNgo" w:date="2012-08-10T07:08:00Z">
              <w:r w:rsidRPr="00657B96">
                <w:rPr>
                  <w:rFonts w:ascii="Times New Roman" w:eastAsia="MS PGothic" w:hAnsi="Times New Roman" w:cs="Times New Roman"/>
                  <w:b/>
                  <w:bCs/>
                  <w:sz w:val="24"/>
                  <w:szCs w:val="24"/>
                  <w:rPrChange w:id="10230" w:author="DuyNgo" w:date="2012-08-10T08:15:00Z">
                    <w:rPr>
                      <w:rFonts w:ascii="Calibri" w:eastAsia="MS PGothic" w:hAnsi="Calibri" w:cs="Calibri"/>
                      <w:b/>
                      <w:bCs/>
                      <w:color w:val="365F91" w:themeColor="accent1" w:themeShade="BF"/>
                      <w:sz w:val="24"/>
                      <w:szCs w:val="24"/>
                    </w:rPr>
                  </w:rPrChange>
                </w:rPr>
                <w:t> Precondition</w:t>
              </w:r>
            </w:ins>
          </w:p>
        </w:tc>
        <w:tc>
          <w:tcPr>
            <w:tcW w:w="2785" w:type="dxa"/>
            <w:tcBorders>
              <w:top w:val="single" w:sz="4" w:space="0" w:color="000000"/>
              <w:left w:val="nil"/>
              <w:bottom w:val="single" w:sz="4" w:space="0" w:color="000000"/>
              <w:right w:val="single" w:sz="4" w:space="0" w:color="000000"/>
            </w:tcBorders>
            <w:shd w:val="clear" w:color="auto" w:fill="99FFCC"/>
            <w:vAlign w:val="center"/>
            <w:hideMark/>
          </w:tcPr>
          <w:p w:rsidR="00314775" w:rsidRPr="00657B96" w:rsidRDefault="00314775" w:rsidP="00227BA2">
            <w:pPr>
              <w:spacing w:after="0" w:line="240" w:lineRule="auto"/>
              <w:rPr>
                <w:ins w:id="10231" w:author="DuyNgo" w:date="2012-08-10T07:08:00Z"/>
                <w:rFonts w:ascii="Times New Roman" w:eastAsia="MS PGothic" w:hAnsi="Times New Roman" w:cs="Times New Roman"/>
                <w:b/>
                <w:bCs/>
                <w:sz w:val="24"/>
                <w:szCs w:val="24"/>
                <w:rPrChange w:id="10232" w:author="DuyNgo" w:date="2012-08-10T08:15:00Z">
                  <w:rPr>
                    <w:ins w:id="10233" w:author="DuyNgo" w:date="2012-08-10T07:08:00Z"/>
                    <w:rFonts w:ascii="Calibri" w:eastAsia="MS PGothic" w:hAnsi="Calibri" w:cs="Calibri"/>
                    <w:b/>
                    <w:bCs/>
                    <w:sz w:val="24"/>
                    <w:szCs w:val="24"/>
                  </w:rPr>
                </w:rPrChange>
              </w:rPr>
            </w:pPr>
            <w:ins w:id="10234" w:author="DuyNgo" w:date="2012-08-10T07:08:00Z">
              <w:r w:rsidRPr="00657B96">
                <w:rPr>
                  <w:rFonts w:ascii="Times New Roman" w:eastAsia="MS PGothic" w:hAnsi="Times New Roman" w:cs="Times New Roman"/>
                  <w:b/>
                  <w:bCs/>
                  <w:sz w:val="24"/>
                  <w:szCs w:val="24"/>
                  <w:rPrChange w:id="10235" w:author="DuyNgo" w:date="2012-08-10T08:15:00Z">
                    <w:rPr>
                      <w:rFonts w:ascii="Calibri" w:eastAsia="MS PGothic" w:hAnsi="Calibri" w:cs="Calibri"/>
                      <w:b/>
                      <w:bCs/>
                      <w:color w:val="365F91" w:themeColor="accent1" w:themeShade="BF"/>
                      <w:sz w:val="24"/>
                      <w:szCs w:val="24"/>
                    </w:rPr>
                  </w:rPrChange>
                </w:rPr>
                <w:t> Test case procedure</w:t>
              </w:r>
            </w:ins>
          </w:p>
        </w:tc>
        <w:tc>
          <w:tcPr>
            <w:tcW w:w="2875" w:type="dxa"/>
            <w:tcBorders>
              <w:top w:val="single" w:sz="4" w:space="0" w:color="000000"/>
              <w:left w:val="nil"/>
              <w:bottom w:val="single" w:sz="4" w:space="0" w:color="000000"/>
              <w:right w:val="single" w:sz="4" w:space="0" w:color="000000"/>
            </w:tcBorders>
            <w:shd w:val="clear" w:color="auto" w:fill="99FFCC"/>
            <w:vAlign w:val="center"/>
            <w:hideMark/>
          </w:tcPr>
          <w:p w:rsidR="00314775" w:rsidRPr="00657B96" w:rsidRDefault="00314775" w:rsidP="00227BA2">
            <w:pPr>
              <w:spacing w:after="0" w:line="240" w:lineRule="auto"/>
              <w:rPr>
                <w:ins w:id="10236" w:author="DuyNgo" w:date="2012-08-10T07:08:00Z"/>
                <w:rFonts w:ascii="Times New Roman" w:eastAsia="MS PGothic" w:hAnsi="Times New Roman" w:cs="Times New Roman"/>
                <w:b/>
                <w:bCs/>
                <w:sz w:val="24"/>
                <w:szCs w:val="24"/>
                <w:rPrChange w:id="10237" w:author="DuyNgo" w:date="2012-08-10T08:15:00Z">
                  <w:rPr>
                    <w:ins w:id="10238" w:author="DuyNgo" w:date="2012-08-10T07:08:00Z"/>
                    <w:rFonts w:ascii="Calibri" w:eastAsia="MS PGothic" w:hAnsi="Calibri" w:cs="Calibri"/>
                    <w:b/>
                    <w:bCs/>
                    <w:sz w:val="24"/>
                    <w:szCs w:val="24"/>
                  </w:rPr>
                </w:rPrChange>
              </w:rPr>
            </w:pPr>
            <w:ins w:id="10239" w:author="DuyNgo" w:date="2012-08-10T07:08:00Z">
              <w:r w:rsidRPr="00657B96">
                <w:rPr>
                  <w:rFonts w:ascii="Times New Roman" w:eastAsia="MS PGothic" w:hAnsi="Times New Roman" w:cs="Times New Roman"/>
                  <w:b/>
                  <w:bCs/>
                  <w:sz w:val="24"/>
                  <w:szCs w:val="24"/>
                  <w:rPrChange w:id="10240" w:author="DuyNgo" w:date="2012-08-10T08:15:00Z">
                    <w:rPr>
                      <w:rFonts w:ascii="Calibri" w:eastAsia="MS PGothic" w:hAnsi="Calibri" w:cs="Calibri"/>
                      <w:b/>
                      <w:bCs/>
                      <w:color w:val="365F91" w:themeColor="accent1" w:themeShade="BF"/>
                      <w:sz w:val="24"/>
                      <w:szCs w:val="24"/>
                    </w:rPr>
                  </w:rPrChange>
                </w:rPr>
                <w:t>Expected output</w:t>
              </w:r>
            </w:ins>
          </w:p>
        </w:tc>
      </w:tr>
      <w:tr w:rsidR="00E13723" w:rsidRPr="00657B96" w:rsidTr="00227BA2">
        <w:trPr>
          <w:trHeight w:val="1582"/>
          <w:ins w:id="10241" w:author="DuyNgo" w:date="2012-08-10T07:08:00Z"/>
        </w:trPr>
        <w:tc>
          <w:tcPr>
            <w:tcW w:w="1532"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657B96" w:rsidRDefault="00314775" w:rsidP="00227BA2">
            <w:pPr>
              <w:spacing w:after="0" w:line="240" w:lineRule="auto"/>
              <w:rPr>
                <w:ins w:id="10242" w:author="DuyNgo" w:date="2012-08-10T07:08:00Z"/>
                <w:rFonts w:ascii="Times New Roman" w:eastAsia="MS PGothic" w:hAnsi="Times New Roman" w:cs="Times New Roman"/>
                <w:sz w:val="24"/>
                <w:szCs w:val="24"/>
                <w:rPrChange w:id="10243" w:author="DuyNgo" w:date="2012-08-10T08:15:00Z">
                  <w:rPr>
                    <w:ins w:id="10244" w:author="DuyNgo" w:date="2012-08-10T07:08:00Z"/>
                    <w:rFonts w:ascii="Calibri" w:eastAsia="MS PGothic" w:hAnsi="Calibri" w:cs="Calibri"/>
                    <w:sz w:val="24"/>
                    <w:szCs w:val="24"/>
                  </w:rPr>
                </w:rPrChange>
              </w:rPr>
            </w:pPr>
            <w:ins w:id="10245" w:author="DuyNgo" w:date="2012-08-10T07:08:00Z">
              <w:r w:rsidRPr="00657B96">
                <w:rPr>
                  <w:rFonts w:ascii="Times New Roman" w:eastAsia="MS PGothic" w:hAnsi="Times New Roman" w:cs="Times New Roman"/>
                  <w:sz w:val="24"/>
                  <w:szCs w:val="24"/>
                  <w:rPrChange w:id="10246" w:author="DuyNgo" w:date="2012-08-10T08:15:00Z">
                    <w:rPr>
                      <w:rFonts w:ascii="Calibri" w:eastAsia="MS PGothic" w:hAnsi="Calibri" w:cs="Calibri"/>
                      <w:b/>
                      <w:bCs/>
                      <w:color w:val="365F91" w:themeColor="accent1" w:themeShade="BF"/>
                      <w:sz w:val="24"/>
                      <w:szCs w:val="24"/>
                    </w:rPr>
                  </w:rPrChange>
                </w:rPr>
                <w:lastRenderedPageBreak/>
                <w:t>Create product</w:t>
              </w:r>
            </w:ins>
          </w:p>
        </w:tc>
        <w:tc>
          <w:tcPr>
            <w:tcW w:w="2156" w:type="dxa"/>
            <w:tcBorders>
              <w:top w:val="single" w:sz="4" w:space="0" w:color="000000"/>
              <w:left w:val="nil"/>
              <w:bottom w:val="single" w:sz="4" w:space="0" w:color="000000"/>
              <w:right w:val="single" w:sz="4" w:space="0" w:color="000000"/>
            </w:tcBorders>
            <w:shd w:val="clear" w:color="000000" w:fill="FFFFFF"/>
            <w:hideMark/>
          </w:tcPr>
          <w:p w:rsidR="00314775" w:rsidRPr="00657B96" w:rsidRDefault="00314775" w:rsidP="00314775">
            <w:pPr>
              <w:pStyle w:val="ListParagraph"/>
              <w:numPr>
                <w:ilvl w:val="0"/>
                <w:numId w:val="58"/>
              </w:numPr>
              <w:shd w:val="clear" w:color="FFFFCC" w:fill="FFFFFF"/>
              <w:spacing w:before="100" w:beforeAutospacing="1" w:after="0" w:afterAutospacing="1" w:line="240" w:lineRule="auto"/>
              <w:rPr>
                <w:ins w:id="10247" w:author="DuyNgo" w:date="2012-08-10T07:08:00Z"/>
                <w:rFonts w:ascii="Times New Roman" w:eastAsia="MS PGothic" w:hAnsi="Times New Roman" w:cs="Times New Roman"/>
                <w:sz w:val="24"/>
                <w:szCs w:val="24"/>
                <w:rPrChange w:id="10248" w:author="DuyNgo" w:date="2012-08-10T08:15:00Z">
                  <w:rPr>
                    <w:ins w:id="10249" w:author="DuyNgo" w:date="2012-08-10T07:08:00Z"/>
                    <w:rFonts w:ascii="Calibri" w:eastAsia="MS PGothic" w:hAnsi="Calibri" w:cs="Calibri"/>
                    <w:color w:val="000000"/>
                    <w:sz w:val="24"/>
                    <w:szCs w:val="24"/>
                  </w:rPr>
                </w:rPrChange>
              </w:rPr>
            </w:pPr>
            <w:ins w:id="10250" w:author="DuyNgo" w:date="2012-08-10T07:08:00Z">
              <w:r w:rsidRPr="00657B96">
                <w:rPr>
                  <w:rFonts w:ascii="Times New Roman" w:eastAsia="MS PGothic" w:hAnsi="Times New Roman" w:cs="Times New Roman"/>
                  <w:sz w:val="24"/>
                  <w:szCs w:val="24"/>
                  <w:rPrChange w:id="10251" w:author="DuyNgo" w:date="2012-08-10T08:15:00Z">
                    <w:rPr>
                      <w:rFonts w:ascii="Calibri" w:eastAsia="MS PGothic" w:hAnsi="Calibri" w:cs="Calibri"/>
                      <w:b/>
                      <w:bCs/>
                      <w:color w:val="365F91" w:themeColor="accent1" w:themeShade="BF"/>
                      <w:sz w:val="24"/>
                      <w:szCs w:val="24"/>
                    </w:rPr>
                  </w:rPrChange>
                </w:rPr>
                <w:t>Log In as PM of a project</w:t>
              </w:r>
            </w:ins>
          </w:p>
        </w:tc>
        <w:tc>
          <w:tcPr>
            <w:tcW w:w="2785" w:type="dxa"/>
            <w:tcBorders>
              <w:top w:val="single" w:sz="4" w:space="0" w:color="000000"/>
              <w:left w:val="nil"/>
              <w:bottom w:val="single" w:sz="4" w:space="0" w:color="000000"/>
              <w:right w:val="single" w:sz="4" w:space="0" w:color="000000"/>
            </w:tcBorders>
            <w:shd w:val="clear" w:color="000000" w:fill="FFFFFF"/>
            <w:hideMark/>
          </w:tcPr>
          <w:p w:rsidR="00314775" w:rsidRPr="00657B96" w:rsidRDefault="00314775" w:rsidP="00314775">
            <w:pPr>
              <w:pStyle w:val="ListParagraph"/>
              <w:numPr>
                <w:ilvl w:val="0"/>
                <w:numId w:val="59"/>
              </w:numPr>
              <w:shd w:val="clear" w:color="FFFFCC" w:fill="FFFFFF"/>
              <w:spacing w:before="100" w:beforeAutospacing="1" w:after="0" w:afterAutospacing="1" w:line="240" w:lineRule="auto"/>
              <w:rPr>
                <w:ins w:id="10252" w:author="DuyNgo" w:date="2012-08-10T07:08:00Z"/>
                <w:rFonts w:ascii="Times New Roman" w:eastAsia="MS PGothic" w:hAnsi="Times New Roman" w:cs="Times New Roman"/>
                <w:sz w:val="24"/>
                <w:szCs w:val="24"/>
                <w:rPrChange w:id="10253" w:author="DuyNgo" w:date="2012-08-10T08:15:00Z">
                  <w:rPr>
                    <w:ins w:id="10254" w:author="DuyNgo" w:date="2012-08-10T07:08:00Z"/>
                    <w:rFonts w:ascii="Calibri" w:eastAsia="MS PGothic" w:hAnsi="Calibri" w:cs="Calibri"/>
                    <w:color w:val="000000"/>
                    <w:sz w:val="24"/>
                    <w:szCs w:val="24"/>
                  </w:rPr>
                </w:rPrChange>
              </w:rPr>
            </w:pPr>
            <w:ins w:id="10255" w:author="DuyNgo" w:date="2012-08-10T07:08:00Z">
              <w:r w:rsidRPr="00657B96">
                <w:rPr>
                  <w:rFonts w:ascii="Times New Roman" w:eastAsia="MS PGothic" w:hAnsi="Times New Roman" w:cs="Times New Roman"/>
                  <w:sz w:val="24"/>
                  <w:szCs w:val="24"/>
                  <w:rPrChange w:id="10256" w:author="DuyNgo" w:date="2012-08-10T08:15:00Z">
                    <w:rPr>
                      <w:rFonts w:ascii="Calibri" w:eastAsia="MS PGothic" w:hAnsi="Calibri" w:cs="Calibri"/>
                      <w:b/>
                      <w:bCs/>
                      <w:color w:val="365F91" w:themeColor="accent1" w:themeShade="BF"/>
                      <w:sz w:val="24"/>
                      <w:szCs w:val="24"/>
                    </w:rPr>
                  </w:rPrChange>
                </w:rPr>
                <w:t>Go to project that user is PM.</w:t>
              </w:r>
            </w:ins>
          </w:p>
          <w:p w:rsidR="00314775" w:rsidRPr="00657B96" w:rsidRDefault="00314775" w:rsidP="00314775">
            <w:pPr>
              <w:pStyle w:val="ListParagraph"/>
              <w:numPr>
                <w:ilvl w:val="0"/>
                <w:numId w:val="59"/>
              </w:numPr>
              <w:spacing w:after="0" w:line="240" w:lineRule="auto"/>
              <w:rPr>
                <w:ins w:id="10257" w:author="DuyNgo" w:date="2012-08-10T07:08:00Z"/>
                <w:rFonts w:ascii="Times New Roman" w:eastAsia="MS PGothic" w:hAnsi="Times New Roman" w:cs="Times New Roman"/>
                <w:sz w:val="24"/>
                <w:szCs w:val="24"/>
                <w:rPrChange w:id="10258" w:author="DuyNgo" w:date="2012-08-10T08:15:00Z">
                  <w:rPr>
                    <w:ins w:id="10259" w:author="DuyNgo" w:date="2012-08-10T07:08:00Z"/>
                    <w:rFonts w:ascii="Calibri" w:eastAsia="MS PGothic" w:hAnsi="Calibri" w:cs="Calibri"/>
                    <w:sz w:val="24"/>
                    <w:szCs w:val="24"/>
                  </w:rPr>
                </w:rPrChange>
              </w:rPr>
            </w:pPr>
            <w:ins w:id="10260" w:author="DuyNgo" w:date="2012-08-10T07:08:00Z">
              <w:r w:rsidRPr="00657B96">
                <w:rPr>
                  <w:rFonts w:ascii="Times New Roman" w:eastAsia="MS PGothic" w:hAnsi="Times New Roman" w:cs="Times New Roman"/>
                  <w:sz w:val="24"/>
                  <w:szCs w:val="24"/>
                  <w:rPrChange w:id="10261" w:author="DuyNgo" w:date="2012-08-10T08:15:00Z">
                    <w:rPr>
                      <w:rFonts w:ascii="Calibri" w:eastAsia="MS PGothic" w:hAnsi="Calibri" w:cs="Calibri"/>
                      <w:b/>
                      <w:bCs/>
                      <w:color w:val="365F91" w:themeColor="accent1" w:themeShade="BF"/>
                      <w:sz w:val="24"/>
                      <w:szCs w:val="24"/>
                    </w:rPr>
                  </w:rPrChange>
                </w:rPr>
                <w:t>Create product link</w:t>
              </w:r>
            </w:ins>
          </w:p>
        </w:tc>
        <w:tc>
          <w:tcPr>
            <w:tcW w:w="2875" w:type="dxa"/>
            <w:tcBorders>
              <w:top w:val="single" w:sz="4" w:space="0" w:color="000000"/>
              <w:left w:val="nil"/>
              <w:bottom w:val="single" w:sz="4" w:space="0" w:color="000000"/>
              <w:right w:val="single" w:sz="4" w:space="0" w:color="000000"/>
            </w:tcBorders>
            <w:shd w:val="clear" w:color="000000" w:fill="FFFFFF"/>
            <w:hideMark/>
          </w:tcPr>
          <w:p w:rsidR="00314775" w:rsidRPr="00657B96" w:rsidRDefault="00314775" w:rsidP="00314775">
            <w:pPr>
              <w:pStyle w:val="ListParagraph"/>
              <w:numPr>
                <w:ilvl w:val="0"/>
                <w:numId w:val="60"/>
              </w:numPr>
              <w:shd w:val="clear" w:color="FFFFCC" w:fill="FFFFFF"/>
              <w:spacing w:before="100" w:beforeAutospacing="1" w:after="0" w:afterAutospacing="1" w:line="240" w:lineRule="auto"/>
              <w:rPr>
                <w:ins w:id="10262" w:author="DuyNgo" w:date="2012-08-10T07:08:00Z"/>
                <w:rFonts w:ascii="Times New Roman" w:eastAsia="MS PGothic" w:hAnsi="Times New Roman" w:cs="Times New Roman"/>
                <w:sz w:val="24"/>
                <w:szCs w:val="24"/>
                <w:rPrChange w:id="10263" w:author="DuyNgo" w:date="2012-08-10T08:15:00Z">
                  <w:rPr>
                    <w:ins w:id="10264" w:author="DuyNgo" w:date="2012-08-10T07:08:00Z"/>
                    <w:rFonts w:ascii="Calibri" w:eastAsia="MS PGothic" w:hAnsi="Calibri" w:cs="Calibri"/>
                    <w:color w:val="000000"/>
                    <w:sz w:val="24"/>
                    <w:szCs w:val="24"/>
                  </w:rPr>
                </w:rPrChange>
              </w:rPr>
            </w:pPr>
            <w:ins w:id="10265" w:author="DuyNgo" w:date="2012-08-10T07:08:00Z">
              <w:r w:rsidRPr="00657B96">
                <w:rPr>
                  <w:rFonts w:ascii="Times New Roman" w:eastAsia="MS PGothic" w:hAnsi="Times New Roman" w:cs="Times New Roman"/>
                  <w:sz w:val="24"/>
                  <w:szCs w:val="24"/>
                  <w:rPrChange w:id="10266" w:author="DuyNgo" w:date="2012-08-10T08:15:00Z">
                    <w:rPr>
                      <w:rFonts w:ascii="Calibri" w:eastAsia="MS PGothic" w:hAnsi="Calibri" w:cs="Calibri"/>
                      <w:b/>
                      <w:bCs/>
                      <w:color w:val="365F91" w:themeColor="accent1" w:themeShade="BF"/>
                      <w:sz w:val="24"/>
                      <w:szCs w:val="24"/>
                    </w:rPr>
                  </w:rPrChange>
                </w:rPr>
                <w:t>Place to input information.</w:t>
              </w:r>
            </w:ins>
          </w:p>
          <w:p w:rsidR="00314775" w:rsidRPr="00657B96" w:rsidRDefault="00314775" w:rsidP="00314775">
            <w:pPr>
              <w:pStyle w:val="ListParagraph"/>
              <w:numPr>
                <w:ilvl w:val="0"/>
                <w:numId w:val="60"/>
              </w:numPr>
              <w:spacing w:after="0" w:line="240" w:lineRule="auto"/>
              <w:rPr>
                <w:ins w:id="10267" w:author="DuyNgo" w:date="2012-08-10T07:08:00Z"/>
                <w:rFonts w:ascii="Times New Roman" w:eastAsia="MS PGothic" w:hAnsi="Times New Roman" w:cs="Times New Roman"/>
                <w:sz w:val="24"/>
                <w:szCs w:val="24"/>
                <w:rPrChange w:id="10268" w:author="DuyNgo" w:date="2012-08-10T08:15:00Z">
                  <w:rPr>
                    <w:ins w:id="10269" w:author="DuyNgo" w:date="2012-08-10T07:08:00Z"/>
                    <w:rFonts w:ascii="Calibri" w:eastAsia="MS PGothic" w:hAnsi="Calibri" w:cs="Calibri"/>
                    <w:sz w:val="24"/>
                    <w:szCs w:val="24"/>
                  </w:rPr>
                </w:rPrChange>
              </w:rPr>
            </w:pPr>
            <w:ins w:id="10270" w:author="DuyNgo" w:date="2012-08-10T07:08:00Z">
              <w:r w:rsidRPr="00657B96">
                <w:rPr>
                  <w:rFonts w:ascii="Times New Roman" w:eastAsia="MS PGothic" w:hAnsi="Times New Roman" w:cs="Times New Roman"/>
                  <w:sz w:val="24"/>
                  <w:szCs w:val="24"/>
                  <w:rPrChange w:id="10271" w:author="DuyNgo" w:date="2012-08-10T08:15:00Z">
                    <w:rPr>
                      <w:rFonts w:ascii="Calibri" w:eastAsia="MS PGothic" w:hAnsi="Calibri" w:cs="Calibri"/>
                      <w:b/>
                      <w:bCs/>
                      <w:color w:val="365F91" w:themeColor="accent1" w:themeShade="BF"/>
                      <w:sz w:val="24"/>
                      <w:szCs w:val="24"/>
                    </w:rPr>
                  </w:rPrChange>
                </w:rPr>
                <w:t>Validation</w:t>
              </w:r>
            </w:ins>
          </w:p>
          <w:p w:rsidR="00314775" w:rsidRPr="00657B96" w:rsidRDefault="00314775" w:rsidP="00314775">
            <w:pPr>
              <w:pStyle w:val="ListParagraph"/>
              <w:numPr>
                <w:ilvl w:val="0"/>
                <w:numId w:val="60"/>
              </w:numPr>
              <w:spacing w:after="0" w:line="240" w:lineRule="auto"/>
              <w:rPr>
                <w:ins w:id="10272" w:author="DuyNgo" w:date="2012-08-10T07:08:00Z"/>
                <w:rFonts w:ascii="Times New Roman" w:eastAsia="MS PGothic" w:hAnsi="Times New Roman" w:cs="Times New Roman"/>
                <w:sz w:val="24"/>
                <w:szCs w:val="24"/>
                <w:rPrChange w:id="10273" w:author="DuyNgo" w:date="2012-08-10T08:15:00Z">
                  <w:rPr>
                    <w:ins w:id="10274" w:author="DuyNgo" w:date="2012-08-10T07:08:00Z"/>
                    <w:rFonts w:ascii="Calibri" w:eastAsia="MS PGothic" w:hAnsi="Calibri" w:cs="Calibri"/>
                    <w:sz w:val="24"/>
                    <w:szCs w:val="24"/>
                  </w:rPr>
                </w:rPrChange>
              </w:rPr>
            </w:pPr>
            <w:ins w:id="10275" w:author="DuyNgo" w:date="2012-08-10T07:08:00Z">
              <w:r w:rsidRPr="00657B96">
                <w:rPr>
                  <w:rFonts w:ascii="Times New Roman" w:eastAsia="MS PGothic" w:hAnsi="Times New Roman" w:cs="Times New Roman"/>
                  <w:sz w:val="24"/>
                  <w:szCs w:val="24"/>
                  <w:rPrChange w:id="10276" w:author="DuyNgo" w:date="2012-08-10T08:15:00Z">
                    <w:rPr>
                      <w:rFonts w:ascii="Calibri" w:eastAsia="MS PGothic" w:hAnsi="Calibri" w:cs="Calibri"/>
                      <w:b/>
                      <w:bCs/>
                      <w:color w:val="365F91" w:themeColor="accent1" w:themeShade="BF"/>
                      <w:sz w:val="24"/>
                      <w:szCs w:val="24"/>
                    </w:rPr>
                  </w:rPrChange>
                </w:rPr>
                <w:t>Submit Ok</w:t>
              </w:r>
            </w:ins>
          </w:p>
        </w:tc>
      </w:tr>
    </w:tbl>
    <w:p w:rsidR="00314775" w:rsidRPr="00657B96" w:rsidRDefault="00314775">
      <w:pPr>
        <w:pStyle w:val="Heading4"/>
        <w:numPr>
          <w:ilvl w:val="2"/>
          <w:numId w:val="19"/>
        </w:numPr>
        <w:ind w:left="630" w:hanging="630"/>
        <w:rPr>
          <w:ins w:id="10277" w:author="DuyNgo" w:date="2012-08-10T07:08:00Z"/>
          <w:rFonts w:ascii="Times New Roman" w:hAnsi="Times New Roman" w:cs="Times New Roman"/>
          <w:sz w:val="24"/>
          <w:szCs w:val="24"/>
          <w:rPrChange w:id="10278" w:author="DuyNgo" w:date="2012-08-10T08:15:00Z">
            <w:rPr>
              <w:ins w:id="10279" w:author="DuyNgo" w:date="2012-08-10T07:08:00Z"/>
              <w:rFonts w:ascii="Calibri" w:hAnsi="Calibri" w:cs="Calibri"/>
              <w:sz w:val="24"/>
              <w:szCs w:val="24"/>
            </w:rPr>
          </w:rPrChange>
        </w:rPr>
        <w:pPrChange w:id="10280" w:author="DuyNgo" w:date="2012-08-10T07:10:00Z">
          <w:pPr>
            <w:pStyle w:val="Heading4"/>
          </w:pPr>
        </w:pPrChange>
      </w:pPr>
      <w:bookmarkStart w:id="10281" w:name="_Toc332775028"/>
      <w:ins w:id="10282" w:author="DuyNgo" w:date="2012-08-10T07:08:00Z">
        <w:r w:rsidRPr="00657B96">
          <w:rPr>
            <w:rFonts w:ascii="Times New Roman" w:hAnsi="Times New Roman" w:cs="Times New Roman"/>
            <w:sz w:val="24"/>
            <w:szCs w:val="24"/>
            <w:rPrChange w:id="10283" w:author="DuyNgo" w:date="2012-08-10T08:15:00Z">
              <w:rPr>
                <w:rFonts w:ascii="Calibri" w:hAnsi="Calibri" w:cs="Calibri"/>
                <w:sz w:val="24"/>
                <w:szCs w:val="24"/>
              </w:rPr>
            </w:rPrChange>
          </w:rPr>
          <w:t>Delete Product</w:t>
        </w:r>
        <w:bookmarkEnd w:id="10281"/>
      </w:ins>
    </w:p>
    <w:tbl>
      <w:tblPr>
        <w:tblW w:w="9348" w:type="dxa"/>
        <w:tblInd w:w="103" w:type="dxa"/>
        <w:tblLayout w:type="fixed"/>
        <w:tblLook w:val="04A0" w:firstRow="1" w:lastRow="0" w:firstColumn="1" w:lastColumn="0" w:noHBand="0" w:noVBand="1"/>
      </w:tblPr>
      <w:tblGrid>
        <w:gridCol w:w="1532"/>
        <w:gridCol w:w="2156"/>
        <w:gridCol w:w="2785"/>
        <w:gridCol w:w="2875"/>
      </w:tblGrid>
      <w:tr w:rsidR="00B529B8" w:rsidRPr="00657B96" w:rsidTr="00227BA2">
        <w:trPr>
          <w:trHeight w:val="158"/>
          <w:ins w:id="10284" w:author="DuyNgo" w:date="2012-08-10T07:09:00Z"/>
        </w:trPr>
        <w:tc>
          <w:tcPr>
            <w:tcW w:w="1532" w:type="dxa"/>
            <w:tcBorders>
              <w:top w:val="single" w:sz="4" w:space="0" w:color="000000"/>
              <w:left w:val="single" w:sz="4" w:space="0" w:color="000000"/>
              <w:bottom w:val="single" w:sz="4" w:space="0" w:color="000000"/>
              <w:right w:val="single" w:sz="4" w:space="0" w:color="000000"/>
            </w:tcBorders>
            <w:shd w:val="clear" w:color="auto" w:fill="99FFCC"/>
            <w:hideMark/>
          </w:tcPr>
          <w:p w:rsidR="00B529B8" w:rsidRPr="00657B96" w:rsidRDefault="00B529B8" w:rsidP="00227BA2">
            <w:pPr>
              <w:spacing w:after="0" w:line="240" w:lineRule="auto"/>
              <w:rPr>
                <w:ins w:id="10285" w:author="DuyNgo" w:date="2012-08-10T07:09:00Z"/>
                <w:rFonts w:ascii="Times New Roman" w:eastAsia="MS PGothic" w:hAnsi="Times New Roman" w:cs="Times New Roman"/>
                <w:b/>
                <w:sz w:val="24"/>
                <w:szCs w:val="24"/>
                <w:rPrChange w:id="10286" w:author="DuyNgo" w:date="2012-08-10T08:15:00Z">
                  <w:rPr>
                    <w:ins w:id="10287" w:author="DuyNgo" w:date="2012-08-10T07:09:00Z"/>
                    <w:rFonts w:ascii="Calibri" w:eastAsia="MS PGothic" w:hAnsi="Calibri" w:cs="Calibri"/>
                    <w:b/>
                    <w:sz w:val="24"/>
                    <w:szCs w:val="24"/>
                  </w:rPr>
                </w:rPrChange>
              </w:rPr>
            </w:pPr>
            <w:ins w:id="10288" w:author="DuyNgo" w:date="2012-08-10T07:09:00Z">
              <w:r w:rsidRPr="00657B96">
                <w:rPr>
                  <w:rFonts w:ascii="Times New Roman" w:eastAsia="MS PGothic" w:hAnsi="Times New Roman" w:cs="Times New Roman"/>
                  <w:b/>
                  <w:sz w:val="24"/>
                  <w:szCs w:val="24"/>
                  <w:rPrChange w:id="10289" w:author="DuyNgo" w:date="2012-08-10T08:15:00Z">
                    <w:rPr>
                      <w:rFonts w:ascii="Calibri" w:eastAsia="MS PGothic" w:hAnsi="Calibri" w:cs="Calibri"/>
                      <w:b/>
                      <w:bCs/>
                      <w:i/>
                      <w:iCs/>
                      <w:color w:val="4F81BD" w:themeColor="accent1"/>
                      <w:sz w:val="24"/>
                      <w:szCs w:val="24"/>
                    </w:rPr>
                  </w:rPrChange>
                </w:rPr>
                <w:t>Content</w:t>
              </w:r>
            </w:ins>
          </w:p>
        </w:tc>
        <w:tc>
          <w:tcPr>
            <w:tcW w:w="2156" w:type="dxa"/>
            <w:tcBorders>
              <w:top w:val="single" w:sz="4" w:space="0" w:color="000000"/>
              <w:left w:val="nil"/>
              <w:bottom w:val="single" w:sz="4" w:space="0" w:color="000000"/>
              <w:right w:val="single" w:sz="4" w:space="0" w:color="000000"/>
            </w:tcBorders>
            <w:shd w:val="clear" w:color="auto" w:fill="99FFCC"/>
            <w:vAlign w:val="center"/>
            <w:hideMark/>
          </w:tcPr>
          <w:p w:rsidR="00B529B8" w:rsidRPr="00657B96" w:rsidRDefault="00B529B8" w:rsidP="00227BA2">
            <w:pPr>
              <w:spacing w:after="0" w:line="240" w:lineRule="auto"/>
              <w:rPr>
                <w:ins w:id="10290" w:author="DuyNgo" w:date="2012-08-10T07:09:00Z"/>
                <w:rFonts w:ascii="Times New Roman" w:eastAsia="MS PGothic" w:hAnsi="Times New Roman" w:cs="Times New Roman"/>
                <w:b/>
                <w:bCs/>
                <w:sz w:val="24"/>
                <w:szCs w:val="24"/>
                <w:rPrChange w:id="10291" w:author="DuyNgo" w:date="2012-08-10T08:15:00Z">
                  <w:rPr>
                    <w:ins w:id="10292" w:author="DuyNgo" w:date="2012-08-10T07:09:00Z"/>
                    <w:rFonts w:ascii="Calibri" w:eastAsia="MS PGothic" w:hAnsi="Calibri" w:cs="Calibri"/>
                    <w:b/>
                    <w:bCs/>
                    <w:sz w:val="24"/>
                    <w:szCs w:val="24"/>
                  </w:rPr>
                </w:rPrChange>
              </w:rPr>
            </w:pPr>
            <w:ins w:id="10293" w:author="DuyNgo" w:date="2012-08-10T07:09:00Z">
              <w:r w:rsidRPr="00657B96">
                <w:rPr>
                  <w:rFonts w:ascii="Times New Roman" w:eastAsia="MS PGothic" w:hAnsi="Times New Roman" w:cs="Times New Roman"/>
                  <w:b/>
                  <w:bCs/>
                  <w:sz w:val="24"/>
                  <w:szCs w:val="24"/>
                  <w:rPrChange w:id="10294" w:author="DuyNgo" w:date="2012-08-10T08:15:00Z">
                    <w:rPr>
                      <w:rFonts w:ascii="Calibri" w:eastAsia="MS PGothic" w:hAnsi="Calibri" w:cs="Calibri"/>
                      <w:b/>
                      <w:bCs/>
                      <w:i/>
                      <w:iCs/>
                      <w:color w:val="4F81BD" w:themeColor="accent1"/>
                      <w:sz w:val="24"/>
                      <w:szCs w:val="24"/>
                    </w:rPr>
                  </w:rPrChange>
                </w:rPr>
                <w:t> Precondition</w:t>
              </w:r>
            </w:ins>
          </w:p>
        </w:tc>
        <w:tc>
          <w:tcPr>
            <w:tcW w:w="2785" w:type="dxa"/>
            <w:tcBorders>
              <w:top w:val="single" w:sz="4" w:space="0" w:color="000000"/>
              <w:left w:val="nil"/>
              <w:bottom w:val="single" w:sz="4" w:space="0" w:color="000000"/>
              <w:right w:val="single" w:sz="4" w:space="0" w:color="000000"/>
            </w:tcBorders>
            <w:shd w:val="clear" w:color="auto" w:fill="99FFCC"/>
            <w:vAlign w:val="center"/>
            <w:hideMark/>
          </w:tcPr>
          <w:p w:rsidR="00B529B8" w:rsidRPr="00657B96" w:rsidRDefault="00B529B8" w:rsidP="00227BA2">
            <w:pPr>
              <w:spacing w:after="0" w:line="240" w:lineRule="auto"/>
              <w:rPr>
                <w:ins w:id="10295" w:author="DuyNgo" w:date="2012-08-10T07:09:00Z"/>
                <w:rFonts w:ascii="Times New Roman" w:eastAsia="MS PGothic" w:hAnsi="Times New Roman" w:cs="Times New Roman"/>
                <w:b/>
                <w:bCs/>
                <w:sz w:val="24"/>
                <w:szCs w:val="24"/>
                <w:rPrChange w:id="10296" w:author="DuyNgo" w:date="2012-08-10T08:15:00Z">
                  <w:rPr>
                    <w:ins w:id="10297" w:author="DuyNgo" w:date="2012-08-10T07:09:00Z"/>
                    <w:rFonts w:ascii="Calibri" w:eastAsia="MS PGothic" w:hAnsi="Calibri" w:cs="Calibri"/>
                    <w:b/>
                    <w:bCs/>
                    <w:sz w:val="24"/>
                    <w:szCs w:val="24"/>
                  </w:rPr>
                </w:rPrChange>
              </w:rPr>
            </w:pPr>
            <w:ins w:id="10298" w:author="DuyNgo" w:date="2012-08-10T07:09:00Z">
              <w:r w:rsidRPr="00657B96">
                <w:rPr>
                  <w:rFonts w:ascii="Times New Roman" w:eastAsia="MS PGothic" w:hAnsi="Times New Roman" w:cs="Times New Roman"/>
                  <w:b/>
                  <w:bCs/>
                  <w:sz w:val="24"/>
                  <w:szCs w:val="24"/>
                  <w:rPrChange w:id="10299" w:author="DuyNgo" w:date="2012-08-10T08:15:00Z">
                    <w:rPr>
                      <w:rFonts w:ascii="Calibri" w:eastAsia="MS PGothic" w:hAnsi="Calibri" w:cs="Calibri"/>
                      <w:b/>
                      <w:bCs/>
                      <w:i/>
                      <w:iCs/>
                      <w:color w:val="4F81BD" w:themeColor="accent1"/>
                      <w:sz w:val="24"/>
                      <w:szCs w:val="24"/>
                    </w:rPr>
                  </w:rPrChange>
                </w:rPr>
                <w:t> Test case procedure</w:t>
              </w:r>
            </w:ins>
          </w:p>
        </w:tc>
        <w:tc>
          <w:tcPr>
            <w:tcW w:w="2875" w:type="dxa"/>
            <w:tcBorders>
              <w:top w:val="single" w:sz="4" w:space="0" w:color="000000"/>
              <w:left w:val="nil"/>
              <w:bottom w:val="single" w:sz="4" w:space="0" w:color="000000"/>
              <w:right w:val="single" w:sz="4" w:space="0" w:color="000000"/>
            </w:tcBorders>
            <w:shd w:val="clear" w:color="auto" w:fill="99FFCC"/>
            <w:vAlign w:val="center"/>
            <w:hideMark/>
          </w:tcPr>
          <w:p w:rsidR="00B529B8" w:rsidRPr="00657B96" w:rsidRDefault="00B529B8" w:rsidP="00227BA2">
            <w:pPr>
              <w:spacing w:after="0" w:line="240" w:lineRule="auto"/>
              <w:rPr>
                <w:ins w:id="10300" w:author="DuyNgo" w:date="2012-08-10T07:09:00Z"/>
                <w:rFonts w:ascii="Times New Roman" w:eastAsia="MS PGothic" w:hAnsi="Times New Roman" w:cs="Times New Roman"/>
                <w:b/>
                <w:bCs/>
                <w:sz w:val="24"/>
                <w:szCs w:val="24"/>
                <w:rPrChange w:id="10301" w:author="DuyNgo" w:date="2012-08-10T08:15:00Z">
                  <w:rPr>
                    <w:ins w:id="10302" w:author="DuyNgo" w:date="2012-08-10T07:09:00Z"/>
                    <w:rFonts w:ascii="Calibri" w:eastAsia="MS PGothic" w:hAnsi="Calibri" w:cs="Calibri"/>
                    <w:b/>
                    <w:bCs/>
                    <w:sz w:val="24"/>
                    <w:szCs w:val="24"/>
                  </w:rPr>
                </w:rPrChange>
              </w:rPr>
            </w:pPr>
            <w:ins w:id="10303" w:author="DuyNgo" w:date="2012-08-10T07:09:00Z">
              <w:r w:rsidRPr="00657B96">
                <w:rPr>
                  <w:rFonts w:ascii="Times New Roman" w:eastAsia="MS PGothic" w:hAnsi="Times New Roman" w:cs="Times New Roman"/>
                  <w:b/>
                  <w:bCs/>
                  <w:sz w:val="24"/>
                  <w:szCs w:val="24"/>
                  <w:rPrChange w:id="10304" w:author="DuyNgo" w:date="2012-08-10T08:15:00Z">
                    <w:rPr>
                      <w:rFonts w:ascii="Calibri" w:eastAsia="MS PGothic" w:hAnsi="Calibri" w:cs="Calibri"/>
                      <w:b/>
                      <w:bCs/>
                      <w:i/>
                      <w:iCs/>
                      <w:color w:val="4F81BD" w:themeColor="accent1"/>
                      <w:sz w:val="24"/>
                      <w:szCs w:val="24"/>
                    </w:rPr>
                  </w:rPrChange>
                </w:rPr>
                <w:t>Expected output</w:t>
              </w:r>
            </w:ins>
          </w:p>
        </w:tc>
      </w:tr>
      <w:tr w:rsidR="00B529B8" w:rsidRPr="00657B96" w:rsidTr="00227BA2">
        <w:trPr>
          <w:trHeight w:val="1582"/>
          <w:ins w:id="10305" w:author="DuyNgo" w:date="2012-08-10T07:09:00Z"/>
        </w:trPr>
        <w:tc>
          <w:tcPr>
            <w:tcW w:w="1532" w:type="dxa"/>
            <w:tcBorders>
              <w:top w:val="single" w:sz="4" w:space="0" w:color="000000"/>
              <w:left w:val="single" w:sz="4" w:space="0" w:color="000000"/>
              <w:bottom w:val="single" w:sz="4" w:space="0" w:color="000000"/>
              <w:right w:val="single" w:sz="4" w:space="0" w:color="000000"/>
            </w:tcBorders>
            <w:shd w:val="clear" w:color="000000" w:fill="FFFFFF"/>
            <w:hideMark/>
          </w:tcPr>
          <w:p w:rsidR="00B529B8" w:rsidRPr="00657B96" w:rsidRDefault="00B529B8" w:rsidP="00227BA2">
            <w:pPr>
              <w:spacing w:after="0" w:line="240" w:lineRule="auto"/>
              <w:rPr>
                <w:ins w:id="10306" w:author="DuyNgo" w:date="2012-08-10T07:09:00Z"/>
                <w:rFonts w:ascii="Times New Roman" w:eastAsia="MS PGothic" w:hAnsi="Times New Roman" w:cs="Times New Roman"/>
                <w:sz w:val="24"/>
                <w:szCs w:val="24"/>
                <w:rPrChange w:id="10307" w:author="DuyNgo" w:date="2012-08-10T08:15:00Z">
                  <w:rPr>
                    <w:ins w:id="10308" w:author="DuyNgo" w:date="2012-08-10T07:09:00Z"/>
                    <w:rFonts w:ascii="Calibri" w:eastAsia="MS PGothic" w:hAnsi="Calibri" w:cs="Calibri"/>
                    <w:sz w:val="24"/>
                    <w:szCs w:val="24"/>
                  </w:rPr>
                </w:rPrChange>
              </w:rPr>
            </w:pPr>
            <w:ins w:id="10309" w:author="DuyNgo" w:date="2012-08-10T07:09:00Z">
              <w:r w:rsidRPr="00657B96">
                <w:rPr>
                  <w:rFonts w:ascii="Times New Roman" w:eastAsia="MS PGothic" w:hAnsi="Times New Roman" w:cs="Times New Roman"/>
                  <w:sz w:val="24"/>
                  <w:szCs w:val="24"/>
                  <w:rPrChange w:id="10310" w:author="DuyNgo" w:date="2012-08-10T08:15:00Z">
                    <w:rPr>
                      <w:rFonts w:ascii="Calibri" w:eastAsia="MS PGothic" w:hAnsi="Calibri" w:cs="Calibri"/>
                      <w:b/>
                      <w:bCs/>
                      <w:i/>
                      <w:iCs/>
                      <w:color w:val="4F81BD" w:themeColor="accent1"/>
                      <w:sz w:val="24"/>
                      <w:szCs w:val="24"/>
                    </w:rPr>
                  </w:rPrChange>
                </w:rPr>
                <w:t>Delete product</w:t>
              </w:r>
            </w:ins>
          </w:p>
        </w:tc>
        <w:tc>
          <w:tcPr>
            <w:tcW w:w="2156" w:type="dxa"/>
            <w:tcBorders>
              <w:top w:val="single" w:sz="4" w:space="0" w:color="000000"/>
              <w:left w:val="nil"/>
              <w:bottom w:val="single" w:sz="4" w:space="0" w:color="000000"/>
              <w:right w:val="single" w:sz="4" w:space="0" w:color="000000"/>
            </w:tcBorders>
            <w:shd w:val="clear" w:color="000000" w:fill="FFFFFF"/>
            <w:hideMark/>
          </w:tcPr>
          <w:p w:rsidR="00B529B8" w:rsidRPr="00657B96" w:rsidRDefault="00B529B8">
            <w:pPr>
              <w:pStyle w:val="ListParagraph"/>
              <w:numPr>
                <w:ilvl w:val="0"/>
                <w:numId w:val="53"/>
              </w:numPr>
              <w:spacing w:after="0" w:line="240" w:lineRule="auto"/>
              <w:rPr>
                <w:ins w:id="10311" w:author="DuyNgo" w:date="2012-08-10T07:09:00Z"/>
                <w:rFonts w:ascii="Times New Roman" w:eastAsia="MS PGothic" w:hAnsi="Times New Roman" w:cs="Times New Roman"/>
                <w:sz w:val="24"/>
                <w:szCs w:val="24"/>
                <w:rPrChange w:id="10312" w:author="DuyNgo" w:date="2012-08-10T08:15:00Z">
                  <w:rPr>
                    <w:ins w:id="10313" w:author="DuyNgo" w:date="2012-08-10T07:09:00Z"/>
                    <w:rFonts w:ascii="Tahoma" w:hAnsi="Tahoma" w:cs="Tahoma"/>
                    <w:color w:val="000000"/>
                    <w:sz w:val="20"/>
                    <w:szCs w:val="20"/>
                  </w:rPr>
                </w:rPrChange>
              </w:rPr>
              <w:pPrChange w:id="10314" w:author="DuyNgo" w:date="2012-08-10T07:10:00Z">
                <w:pPr>
                  <w:pStyle w:val="ListParagraph"/>
                  <w:numPr>
                    <w:numId w:val="58"/>
                  </w:numPr>
                  <w:shd w:val="clear" w:color="FFFFCC" w:fill="FFFFFF"/>
                  <w:spacing w:before="100" w:beforeAutospacing="1" w:after="0" w:afterAutospacing="1" w:line="240" w:lineRule="auto"/>
                  <w:ind w:hanging="360"/>
                </w:pPr>
              </w:pPrChange>
            </w:pPr>
            <w:ins w:id="10315" w:author="DuyNgo" w:date="2012-08-10T07:09:00Z">
              <w:r w:rsidRPr="00657B96">
                <w:rPr>
                  <w:rFonts w:ascii="Times New Roman" w:eastAsia="MS PGothic" w:hAnsi="Times New Roman" w:cs="Times New Roman"/>
                  <w:sz w:val="24"/>
                  <w:szCs w:val="24"/>
                  <w:rPrChange w:id="10316" w:author="DuyNgo" w:date="2012-08-10T08:15:00Z">
                    <w:rPr/>
                  </w:rPrChange>
                </w:rPr>
                <w:t>Log In as PM of a project</w:t>
              </w:r>
            </w:ins>
          </w:p>
        </w:tc>
        <w:tc>
          <w:tcPr>
            <w:tcW w:w="2785" w:type="dxa"/>
            <w:tcBorders>
              <w:top w:val="single" w:sz="4" w:space="0" w:color="000000"/>
              <w:left w:val="nil"/>
              <w:bottom w:val="single" w:sz="4" w:space="0" w:color="000000"/>
              <w:right w:val="single" w:sz="4" w:space="0" w:color="000000"/>
            </w:tcBorders>
            <w:shd w:val="clear" w:color="000000" w:fill="FFFFFF"/>
            <w:hideMark/>
          </w:tcPr>
          <w:p w:rsidR="00BE00E2" w:rsidRPr="00657B96" w:rsidRDefault="00BE00E2">
            <w:pPr>
              <w:spacing w:after="0" w:line="240" w:lineRule="auto"/>
              <w:rPr>
                <w:ins w:id="10317" w:author="DuyNgo" w:date="2012-08-10T07:11:00Z"/>
                <w:rFonts w:ascii="Times New Roman" w:eastAsia="MS PGothic" w:hAnsi="Times New Roman" w:cs="Times New Roman"/>
                <w:sz w:val="24"/>
                <w:szCs w:val="24"/>
                <w:rPrChange w:id="10318" w:author="DuyNgo" w:date="2012-08-10T08:15:00Z">
                  <w:rPr>
                    <w:ins w:id="10319" w:author="DuyNgo" w:date="2012-08-10T07:11:00Z"/>
                    <w:rFonts w:ascii="Calibri" w:eastAsia="MS PGothic" w:hAnsi="Calibri" w:cs="Calibri"/>
                    <w:color w:val="000000"/>
                    <w:sz w:val="24"/>
                    <w:szCs w:val="24"/>
                  </w:rPr>
                </w:rPrChange>
              </w:rPr>
              <w:pPrChange w:id="10320" w:author="DuyNgo" w:date="2012-08-10T07:10:00Z">
                <w:pPr>
                  <w:pStyle w:val="ListParagraph"/>
                  <w:numPr>
                    <w:numId w:val="59"/>
                  </w:numPr>
                  <w:shd w:val="clear" w:color="FFFFCC" w:fill="FFFFFF"/>
                  <w:spacing w:before="100" w:beforeAutospacing="1" w:after="0" w:afterAutospacing="1" w:line="240" w:lineRule="auto"/>
                  <w:ind w:hanging="360"/>
                </w:pPr>
              </w:pPrChange>
            </w:pPr>
            <w:ins w:id="10321" w:author="DuyNgo" w:date="2012-08-10T07:10:00Z">
              <w:r w:rsidRPr="00657B96">
                <w:rPr>
                  <w:rFonts w:ascii="Times New Roman" w:eastAsia="MS PGothic" w:hAnsi="Times New Roman" w:cs="Times New Roman"/>
                  <w:sz w:val="24"/>
                  <w:szCs w:val="24"/>
                  <w:rPrChange w:id="10322" w:author="DuyNgo" w:date="2012-08-10T08:15:00Z">
                    <w:rPr>
                      <w:rFonts w:ascii="Calibri" w:eastAsia="MS PGothic" w:hAnsi="Calibri" w:cs="Calibri"/>
                      <w:sz w:val="24"/>
                      <w:szCs w:val="24"/>
                    </w:rPr>
                  </w:rPrChange>
                </w:rPr>
                <w:t xml:space="preserve">1 </w:t>
              </w:r>
            </w:ins>
            <w:ins w:id="10323" w:author="DuyNgo" w:date="2012-08-10T07:09:00Z">
              <w:r w:rsidR="00B529B8" w:rsidRPr="00657B96">
                <w:rPr>
                  <w:rFonts w:ascii="Times New Roman" w:eastAsia="MS PGothic" w:hAnsi="Times New Roman" w:cs="Times New Roman"/>
                  <w:sz w:val="24"/>
                  <w:szCs w:val="24"/>
                  <w:rPrChange w:id="10324" w:author="DuyNgo" w:date="2012-08-10T08:15:00Z">
                    <w:rPr/>
                  </w:rPrChange>
                </w:rPr>
                <w:t>Go to project that user is PM</w:t>
              </w:r>
            </w:ins>
            <w:ins w:id="10325" w:author="DuyNgo" w:date="2012-08-10T07:11:00Z">
              <w:r w:rsidRPr="00657B96">
                <w:rPr>
                  <w:rFonts w:ascii="Times New Roman" w:eastAsia="MS PGothic" w:hAnsi="Times New Roman" w:cs="Times New Roman"/>
                  <w:sz w:val="24"/>
                  <w:szCs w:val="24"/>
                  <w:rPrChange w:id="10326" w:author="DuyNgo" w:date="2012-08-10T08:15:00Z">
                    <w:rPr>
                      <w:rFonts w:ascii="Calibri" w:eastAsia="MS PGothic" w:hAnsi="Calibri" w:cs="Calibri"/>
                      <w:sz w:val="24"/>
                      <w:szCs w:val="24"/>
                    </w:rPr>
                  </w:rPrChange>
                </w:rPr>
                <w:t>.</w:t>
              </w:r>
            </w:ins>
          </w:p>
          <w:p w:rsidR="00B529B8" w:rsidRPr="00657B96" w:rsidRDefault="00BE00E2">
            <w:pPr>
              <w:spacing w:after="0" w:line="240" w:lineRule="auto"/>
              <w:rPr>
                <w:ins w:id="10327" w:author="DuyNgo" w:date="2012-08-10T07:09:00Z"/>
                <w:rFonts w:ascii="Times New Roman" w:eastAsia="MS PGothic" w:hAnsi="Times New Roman" w:cs="Times New Roman"/>
                <w:sz w:val="24"/>
                <w:szCs w:val="24"/>
                <w:rPrChange w:id="10328" w:author="DuyNgo" w:date="2012-08-10T08:15:00Z">
                  <w:rPr>
                    <w:ins w:id="10329" w:author="DuyNgo" w:date="2012-08-10T07:09:00Z"/>
                  </w:rPr>
                </w:rPrChange>
              </w:rPr>
              <w:pPrChange w:id="10330" w:author="DuyNgo" w:date="2012-08-10T07:10:00Z">
                <w:pPr>
                  <w:pStyle w:val="ListParagraph"/>
                  <w:numPr>
                    <w:numId w:val="59"/>
                  </w:numPr>
                  <w:spacing w:after="0" w:line="240" w:lineRule="auto"/>
                  <w:ind w:hanging="360"/>
                </w:pPr>
              </w:pPrChange>
            </w:pPr>
            <w:ins w:id="10331" w:author="DuyNgo" w:date="2012-08-10T07:11:00Z">
              <w:r w:rsidRPr="00657B96">
                <w:rPr>
                  <w:rFonts w:ascii="Times New Roman" w:eastAsia="MS PGothic" w:hAnsi="Times New Roman" w:cs="Times New Roman"/>
                  <w:sz w:val="24"/>
                  <w:szCs w:val="24"/>
                  <w:rPrChange w:id="10332" w:author="DuyNgo" w:date="2012-08-10T08:15:00Z">
                    <w:rPr>
                      <w:rFonts w:ascii="Calibri" w:eastAsia="MS PGothic" w:hAnsi="Calibri" w:cs="Calibri"/>
                      <w:sz w:val="24"/>
                      <w:szCs w:val="24"/>
                    </w:rPr>
                  </w:rPrChange>
                </w:rPr>
                <w:t xml:space="preserve">2 </w:t>
              </w:r>
            </w:ins>
            <w:ins w:id="10333" w:author="DuyNgo" w:date="2012-08-10T07:09:00Z">
              <w:r w:rsidR="00B529B8" w:rsidRPr="00657B96">
                <w:rPr>
                  <w:rFonts w:ascii="Times New Roman" w:eastAsia="MS PGothic" w:hAnsi="Times New Roman" w:cs="Times New Roman"/>
                  <w:sz w:val="24"/>
                  <w:szCs w:val="24"/>
                  <w:rPrChange w:id="10334" w:author="DuyNgo" w:date="2012-08-10T08:15:00Z">
                    <w:rPr/>
                  </w:rPrChange>
                </w:rPr>
                <w:t>Choose product to Delete</w:t>
              </w:r>
            </w:ins>
          </w:p>
        </w:tc>
        <w:tc>
          <w:tcPr>
            <w:tcW w:w="2875" w:type="dxa"/>
            <w:tcBorders>
              <w:top w:val="single" w:sz="4" w:space="0" w:color="000000"/>
              <w:left w:val="nil"/>
              <w:bottom w:val="single" w:sz="4" w:space="0" w:color="000000"/>
              <w:right w:val="single" w:sz="4" w:space="0" w:color="000000"/>
            </w:tcBorders>
            <w:shd w:val="clear" w:color="000000" w:fill="FFFFFF"/>
            <w:hideMark/>
          </w:tcPr>
          <w:p w:rsidR="00B529B8" w:rsidRPr="00657B96" w:rsidRDefault="0080424D">
            <w:pPr>
              <w:spacing w:after="0" w:line="240" w:lineRule="auto"/>
              <w:rPr>
                <w:ins w:id="10335" w:author="DuyNgo" w:date="2012-08-10T07:09:00Z"/>
                <w:rFonts w:ascii="Times New Roman" w:eastAsia="MS PGothic" w:hAnsi="Times New Roman" w:cs="Times New Roman"/>
                <w:sz w:val="24"/>
                <w:szCs w:val="24"/>
                <w:rPrChange w:id="10336" w:author="DuyNgo" w:date="2012-08-10T08:15:00Z">
                  <w:rPr>
                    <w:ins w:id="10337" w:author="DuyNgo" w:date="2012-08-10T07:09:00Z"/>
                    <w:rFonts w:ascii="Tahoma" w:hAnsi="Tahoma" w:cs="Tahoma"/>
                    <w:color w:val="000000"/>
                    <w:sz w:val="20"/>
                    <w:szCs w:val="20"/>
                  </w:rPr>
                </w:rPrChange>
              </w:rPr>
              <w:pPrChange w:id="10338" w:author="DuyNgo" w:date="2012-08-10T07:10:00Z">
                <w:pPr>
                  <w:pStyle w:val="ListParagraph"/>
                  <w:numPr>
                    <w:numId w:val="60"/>
                  </w:numPr>
                  <w:shd w:val="clear" w:color="FFFFCC" w:fill="FFFFFF"/>
                  <w:spacing w:before="100" w:beforeAutospacing="1" w:after="0" w:afterAutospacing="1" w:line="240" w:lineRule="auto"/>
                  <w:ind w:hanging="360"/>
                </w:pPr>
              </w:pPrChange>
            </w:pPr>
            <w:ins w:id="10339" w:author="DuyNgo" w:date="2012-08-10T07:10:00Z">
              <w:r w:rsidRPr="00657B96">
                <w:rPr>
                  <w:rFonts w:ascii="Times New Roman" w:eastAsia="MS PGothic" w:hAnsi="Times New Roman" w:cs="Times New Roman"/>
                  <w:sz w:val="24"/>
                  <w:szCs w:val="24"/>
                  <w:rPrChange w:id="10340" w:author="DuyNgo" w:date="2012-08-10T08:15:00Z">
                    <w:rPr>
                      <w:rFonts w:ascii="Calibri" w:eastAsia="MS PGothic" w:hAnsi="Calibri" w:cs="Calibri"/>
                      <w:sz w:val="24"/>
                      <w:szCs w:val="24"/>
                    </w:rPr>
                  </w:rPrChange>
                </w:rPr>
                <w:t xml:space="preserve">1.  </w:t>
              </w:r>
            </w:ins>
            <w:ins w:id="10341" w:author="DuyNgo" w:date="2012-08-10T07:09:00Z">
              <w:r w:rsidR="00B529B8" w:rsidRPr="00657B96">
                <w:rPr>
                  <w:rFonts w:ascii="Times New Roman" w:eastAsia="MS PGothic" w:hAnsi="Times New Roman" w:cs="Times New Roman"/>
                  <w:sz w:val="24"/>
                  <w:szCs w:val="24"/>
                  <w:rPrChange w:id="10342" w:author="DuyNgo" w:date="2012-08-10T08:15:00Z">
                    <w:rPr/>
                  </w:rPrChange>
                </w:rPr>
                <w:t>Product deleted</w:t>
              </w:r>
            </w:ins>
          </w:p>
        </w:tc>
      </w:tr>
    </w:tbl>
    <w:p w:rsidR="00314775" w:rsidRPr="00657B96" w:rsidRDefault="00314775" w:rsidP="00314775">
      <w:pPr>
        <w:rPr>
          <w:ins w:id="10343" w:author="DuyNgo" w:date="2012-08-10T07:08:00Z"/>
          <w:rFonts w:ascii="Times New Roman" w:hAnsi="Times New Roman" w:cs="Times New Roman"/>
          <w:sz w:val="24"/>
          <w:szCs w:val="24"/>
          <w:rPrChange w:id="10344" w:author="DuyNgo" w:date="2012-08-10T08:15:00Z">
            <w:rPr>
              <w:ins w:id="10345" w:author="DuyNgo" w:date="2012-08-10T07:08:00Z"/>
              <w:rFonts w:ascii="Calibri" w:hAnsi="Calibri" w:cs="Calibri"/>
              <w:sz w:val="24"/>
              <w:szCs w:val="24"/>
            </w:rPr>
          </w:rPrChange>
        </w:rPr>
      </w:pPr>
    </w:p>
    <w:p w:rsidR="00314775" w:rsidRPr="00657B96" w:rsidRDefault="001F2328">
      <w:pPr>
        <w:pStyle w:val="Heading4"/>
        <w:rPr>
          <w:ins w:id="10346" w:author="DuyNgo" w:date="2012-08-10T07:11:00Z"/>
          <w:rFonts w:ascii="Times New Roman" w:hAnsi="Times New Roman" w:cs="Times New Roman"/>
          <w:sz w:val="24"/>
          <w:szCs w:val="24"/>
          <w:rPrChange w:id="10347" w:author="DuyNgo" w:date="2012-08-10T08:15:00Z">
            <w:rPr>
              <w:ins w:id="10348" w:author="DuyNgo" w:date="2012-08-10T07:11:00Z"/>
              <w:rFonts w:ascii="Calibri" w:hAnsi="Calibri" w:cs="Calibri"/>
              <w:sz w:val="24"/>
              <w:szCs w:val="24"/>
            </w:rPr>
          </w:rPrChange>
        </w:rPr>
        <w:pPrChange w:id="10349" w:author="DuyNgo" w:date="2012-08-10T07:12:00Z">
          <w:pPr/>
        </w:pPrChange>
      </w:pPr>
      <w:bookmarkStart w:id="10350" w:name="_Toc332775029"/>
      <w:ins w:id="10351" w:author="DuyNgo" w:date="2012-08-10T07:21:00Z">
        <w:r w:rsidRPr="00657B96">
          <w:rPr>
            <w:rFonts w:ascii="Times New Roman" w:hAnsi="Times New Roman" w:cs="Times New Roman"/>
            <w:sz w:val="24"/>
            <w:szCs w:val="24"/>
            <w:rPrChange w:id="10352" w:author="DuyNgo" w:date="2012-08-10T08:15:00Z">
              <w:rPr>
                <w:rFonts w:ascii="Calibri" w:hAnsi="Calibri" w:cs="Calibri"/>
                <w:b/>
                <w:bCs/>
                <w:i/>
                <w:iCs/>
                <w:sz w:val="24"/>
                <w:szCs w:val="24"/>
              </w:rPr>
            </w:rPrChange>
          </w:rPr>
          <w:t>5</w:t>
        </w:r>
      </w:ins>
      <w:ins w:id="10353" w:author="DuyNgo" w:date="2012-08-10T07:08:00Z">
        <w:r w:rsidR="00314775" w:rsidRPr="00657B96">
          <w:rPr>
            <w:rFonts w:ascii="Times New Roman" w:hAnsi="Times New Roman" w:cs="Times New Roman"/>
            <w:sz w:val="24"/>
            <w:szCs w:val="24"/>
            <w:rPrChange w:id="10354" w:author="DuyNgo" w:date="2012-08-10T08:15:00Z">
              <w:rPr>
                <w:rFonts w:ascii="Calibri" w:hAnsi="Calibri" w:cs="Calibri"/>
                <w:sz w:val="24"/>
                <w:szCs w:val="24"/>
              </w:rPr>
            </w:rPrChange>
          </w:rPr>
          <w:t>.1.6 Update Product</w:t>
        </w:r>
      </w:ins>
      <w:bookmarkEnd w:id="10350"/>
    </w:p>
    <w:tbl>
      <w:tblPr>
        <w:tblW w:w="9348" w:type="dxa"/>
        <w:tblInd w:w="103" w:type="dxa"/>
        <w:tblLayout w:type="fixed"/>
        <w:tblLook w:val="04A0" w:firstRow="1" w:lastRow="0" w:firstColumn="1" w:lastColumn="0" w:noHBand="0" w:noVBand="1"/>
      </w:tblPr>
      <w:tblGrid>
        <w:gridCol w:w="1532"/>
        <w:gridCol w:w="2156"/>
        <w:gridCol w:w="2785"/>
        <w:gridCol w:w="2875"/>
      </w:tblGrid>
      <w:tr w:rsidR="002144FA" w:rsidRPr="00657B96" w:rsidTr="00227BA2">
        <w:trPr>
          <w:trHeight w:val="158"/>
          <w:ins w:id="10355" w:author="DuyNgo" w:date="2012-08-10T07:11:00Z"/>
        </w:trPr>
        <w:tc>
          <w:tcPr>
            <w:tcW w:w="1532" w:type="dxa"/>
            <w:tcBorders>
              <w:top w:val="single" w:sz="4" w:space="0" w:color="000000"/>
              <w:left w:val="single" w:sz="4" w:space="0" w:color="000000"/>
              <w:bottom w:val="single" w:sz="4" w:space="0" w:color="000000"/>
              <w:right w:val="single" w:sz="4" w:space="0" w:color="000000"/>
            </w:tcBorders>
            <w:shd w:val="clear" w:color="auto" w:fill="99FFCC"/>
            <w:hideMark/>
          </w:tcPr>
          <w:p w:rsidR="002144FA" w:rsidRPr="00657B96" w:rsidRDefault="002144FA" w:rsidP="00227BA2">
            <w:pPr>
              <w:spacing w:after="0" w:line="240" w:lineRule="auto"/>
              <w:rPr>
                <w:ins w:id="10356" w:author="DuyNgo" w:date="2012-08-10T07:11:00Z"/>
                <w:rFonts w:ascii="Times New Roman" w:eastAsia="MS PGothic" w:hAnsi="Times New Roman" w:cs="Times New Roman"/>
                <w:b/>
                <w:sz w:val="24"/>
                <w:szCs w:val="24"/>
                <w:rPrChange w:id="10357" w:author="DuyNgo" w:date="2012-08-10T08:15:00Z">
                  <w:rPr>
                    <w:ins w:id="10358" w:author="DuyNgo" w:date="2012-08-10T07:11:00Z"/>
                    <w:rFonts w:ascii="Calibri" w:eastAsia="MS PGothic" w:hAnsi="Calibri" w:cs="Calibri"/>
                    <w:b/>
                    <w:sz w:val="24"/>
                    <w:szCs w:val="24"/>
                  </w:rPr>
                </w:rPrChange>
              </w:rPr>
            </w:pPr>
            <w:ins w:id="10359" w:author="DuyNgo" w:date="2012-08-10T07:11:00Z">
              <w:r w:rsidRPr="00657B96">
                <w:rPr>
                  <w:rFonts w:ascii="Times New Roman" w:eastAsia="MS PGothic" w:hAnsi="Times New Roman" w:cs="Times New Roman"/>
                  <w:b/>
                  <w:sz w:val="24"/>
                  <w:szCs w:val="24"/>
                  <w:rPrChange w:id="10360" w:author="DuyNgo" w:date="2012-08-10T08:15:00Z">
                    <w:rPr>
                      <w:rFonts w:ascii="Calibri" w:eastAsia="MS PGothic" w:hAnsi="Calibri" w:cs="Calibri"/>
                      <w:b/>
                      <w:sz w:val="24"/>
                      <w:szCs w:val="24"/>
                    </w:rPr>
                  </w:rPrChange>
                </w:rPr>
                <w:t>Content</w:t>
              </w:r>
            </w:ins>
          </w:p>
        </w:tc>
        <w:tc>
          <w:tcPr>
            <w:tcW w:w="2156" w:type="dxa"/>
            <w:tcBorders>
              <w:top w:val="single" w:sz="4" w:space="0" w:color="000000"/>
              <w:left w:val="nil"/>
              <w:bottom w:val="single" w:sz="4" w:space="0" w:color="000000"/>
              <w:right w:val="single" w:sz="4" w:space="0" w:color="000000"/>
            </w:tcBorders>
            <w:shd w:val="clear" w:color="auto" w:fill="99FFCC"/>
            <w:vAlign w:val="center"/>
            <w:hideMark/>
          </w:tcPr>
          <w:p w:rsidR="002144FA" w:rsidRPr="00657B96" w:rsidRDefault="002144FA" w:rsidP="00227BA2">
            <w:pPr>
              <w:spacing w:after="0" w:line="240" w:lineRule="auto"/>
              <w:rPr>
                <w:ins w:id="10361" w:author="DuyNgo" w:date="2012-08-10T07:11:00Z"/>
                <w:rFonts w:ascii="Times New Roman" w:eastAsia="MS PGothic" w:hAnsi="Times New Roman" w:cs="Times New Roman"/>
                <w:b/>
                <w:bCs/>
                <w:sz w:val="24"/>
                <w:szCs w:val="24"/>
                <w:rPrChange w:id="10362" w:author="DuyNgo" w:date="2012-08-10T08:15:00Z">
                  <w:rPr>
                    <w:ins w:id="10363" w:author="DuyNgo" w:date="2012-08-10T07:11:00Z"/>
                    <w:rFonts w:ascii="Calibri" w:eastAsia="MS PGothic" w:hAnsi="Calibri" w:cs="Calibri"/>
                    <w:b/>
                    <w:bCs/>
                    <w:sz w:val="24"/>
                    <w:szCs w:val="24"/>
                  </w:rPr>
                </w:rPrChange>
              </w:rPr>
            </w:pPr>
            <w:ins w:id="10364" w:author="DuyNgo" w:date="2012-08-10T07:11:00Z">
              <w:r w:rsidRPr="00657B96">
                <w:rPr>
                  <w:rFonts w:ascii="Times New Roman" w:eastAsia="MS PGothic" w:hAnsi="Times New Roman" w:cs="Times New Roman"/>
                  <w:b/>
                  <w:bCs/>
                  <w:sz w:val="24"/>
                  <w:szCs w:val="24"/>
                  <w:rPrChange w:id="10365" w:author="DuyNgo" w:date="2012-08-10T08:15:00Z">
                    <w:rPr>
                      <w:rFonts w:ascii="Calibri" w:eastAsia="MS PGothic" w:hAnsi="Calibri" w:cs="Calibri"/>
                      <w:b/>
                      <w:bCs/>
                      <w:sz w:val="24"/>
                      <w:szCs w:val="24"/>
                    </w:rPr>
                  </w:rPrChange>
                </w:rPr>
                <w:t> Precondition</w:t>
              </w:r>
            </w:ins>
          </w:p>
        </w:tc>
        <w:tc>
          <w:tcPr>
            <w:tcW w:w="2785" w:type="dxa"/>
            <w:tcBorders>
              <w:top w:val="single" w:sz="4" w:space="0" w:color="000000"/>
              <w:left w:val="nil"/>
              <w:bottom w:val="single" w:sz="4" w:space="0" w:color="000000"/>
              <w:right w:val="single" w:sz="4" w:space="0" w:color="000000"/>
            </w:tcBorders>
            <w:shd w:val="clear" w:color="auto" w:fill="99FFCC"/>
            <w:vAlign w:val="center"/>
            <w:hideMark/>
          </w:tcPr>
          <w:p w:rsidR="002144FA" w:rsidRPr="00657B96" w:rsidRDefault="002144FA" w:rsidP="00227BA2">
            <w:pPr>
              <w:spacing w:after="0" w:line="240" w:lineRule="auto"/>
              <w:rPr>
                <w:ins w:id="10366" w:author="DuyNgo" w:date="2012-08-10T07:11:00Z"/>
                <w:rFonts w:ascii="Times New Roman" w:eastAsia="MS PGothic" w:hAnsi="Times New Roman" w:cs="Times New Roman"/>
                <w:b/>
                <w:bCs/>
                <w:sz w:val="24"/>
                <w:szCs w:val="24"/>
                <w:rPrChange w:id="10367" w:author="DuyNgo" w:date="2012-08-10T08:15:00Z">
                  <w:rPr>
                    <w:ins w:id="10368" w:author="DuyNgo" w:date="2012-08-10T07:11:00Z"/>
                    <w:rFonts w:ascii="Calibri" w:eastAsia="MS PGothic" w:hAnsi="Calibri" w:cs="Calibri"/>
                    <w:b/>
                    <w:bCs/>
                    <w:sz w:val="24"/>
                    <w:szCs w:val="24"/>
                  </w:rPr>
                </w:rPrChange>
              </w:rPr>
            </w:pPr>
            <w:ins w:id="10369" w:author="DuyNgo" w:date="2012-08-10T07:11:00Z">
              <w:r w:rsidRPr="00657B96">
                <w:rPr>
                  <w:rFonts w:ascii="Times New Roman" w:eastAsia="MS PGothic" w:hAnsi="Times New Roman" w:cs="Times New Roman"/>
                  <w:b/>
                  <w:bCs/>
                  <w:sz w:val="24"/>
                  <w:szCs w:val="24"/>
                  <w:rPrChange w:id="10370" w:author="DuyNgo" w:date="2012-08-10T08:15:00Z">
                    <w:rPr>
                      <w:rFonts w:ascii="Calibri" w:eastAsia="MS PGothic" w:hAnsi="Calibri" w:cs="Calibri"/>
                      <w:b/>
                      <w:bCs/>
                      <w:sz w:val="24"/>
                      <w:szCs w:val="24"/>
                    </w:rPr>
                  </w:rPrChange>
                </w:rPr>
                <w:t> Test case procedure</w:t>
              </w:r>
            </w:ins>
          </w:p>
        </w:tc>
        <w:tc>
          <w:tcPr>
            <w:tcW w:w="2875" w:type="dxa"/>
            <w:tcBorders>
              <w:top w:val="single" w:sz="4" w:space="0" w:color="000000"/>
              <w:left w:val="nil"/>
              <w:bottom w:val="single" w:sz="4" w:space="0" w:color="000000"/>
              <w:right w:val="single" w:sz="4" w:space="0" w:color="000000"/>
            </w:tcBorders>
            <w:shd w:val="clear" w:color="auto" w:fill="99FFCC"/>
            <w:vAlign w:val="center"/>
            <w:hideMark/>
          </w:tcPr>
          <w:p w:rsidR="002144FA" w:rsidRPr="00657B96" w:rsidRDefault="002144FA" w:rsidP="00227BA2">
            <w:pPr>
              <w:spacing w:after="0" w:line="240" w:lineRule="auto"/>
              <w:rPr>
                <w:ins w:id="10371" w:author="DuyNgo" w:date="2012-08-10T07:11:00Z"/>
                <w:rFonts w:ascii="Times New Roman" w:eastAsia="MS PGothic" w:hAnsi="Times New Roman" w:cs="Times New Roman"/>
                <w:b/>
                <w:bCs/>
                <w:sz w:val="24"/>
                <w:szCs w:val="24"/>
                <w:rPrChange w:id="10372" w:author="DuyNgo" w:date="2012-08-10T08:15:00Z">
                  <w:rPr>
                    <w:ins w:id="10373" w:author="DuyNgo" w:date="2012-08-10T07:11:00Z"/>
                    <w:rFonts w:ascii="Calibri" w:eastAsia="MS PGothic" w:hAnsi="Calibri" w:cs="Calibri"/>
                    <w:b/>
                    <w:bCs/>
                    <w:sz w:val="24"/>
                    <w:szCs w:val="24"/>
                  </w:rPr>
                </w:rPrChange>
              </w:rPr>
            </w:pPr>
            <w:ins w:id="10374" w:author="DuyNgo" w:date="2012-08-10T07:11:00Z">
              <w:r w:rsidRPr="00657B96">
                <w:rPr>
                  <w:rFonts w:ascii="Times New Roman" w:eastAsia="MS PGothic" w:hAnsi="Times New Roman" w:cs="Times New Roman"/>
                  <w:b/>
                  <w:bCs/>
                  <w:sz w:val="24"/>
                  <w:szCs w:val="24"/>
                  <w:rPrChange w:id="10375" w:author="DuyNgo" w:date="2012-08-10T08:15:00Z">
                    <w:rPr>
                      <w:rFonts w:ascii="Calibri" w:eastAsia="MS PGothic" w:hAnsi="Calibri" w:cs="Calibri"/>
                      <w:b/>
                      <w:bCs/>
                      <w:sz w:val="24"/>
                      <w:szCs w:val="24"/>
                    </w:rPr>
                  </w:rPrChange>
                </w:rPr>
                <w:t>Expected output</w:t>
              </w:r>
            </w:ins>
          </w:p>
        </w:tc>
      </w:tr>
      <w:tr w:rsidR="002144FA" w:rsidRPr="00657B96" w:rsidTr="00227BA2">
        <w:trPr>
          <w:trHeight w:val="1582"/>
          <w:ins w:id="10376" w:author="DuyNgo" w:date="2012-08-10T07:11:00Z"/>
        </w:trPr>
        <w:tc>
          <w:tcPr>
            <w:tcW w:w="1532" w:type="dxa"/>
            <w:tcBorders>
              <w:top w:val="single" w:sz="4" w:space="0" w:color="000000"/>
              <w:left w:val="single" w:sz="4" w:space="0" w:color="000000"/>
              <w:bottom w:val="single" w:sz="4" w:space="0" w:color="000000"/>
              <w:right w:val="single" w:sz="4" w:space="0" w:color="000000"/>
            </w:tcBorders>
            <w:shd w:val="clear" w:color="000000" w:fill="FFFFFF"/>
            <w:hideMark/>
          </w:tcPr>
          <w:p w:rsidR="002144FA" w:rsidRPr="00657B96" w:rsidRDefault="002144FA" w:rsidP="00227BA2">
            <w:pPr>
              <w:spacing w:after="0" w:line="240" w:lineRule="auto"/>
              <w:rPr>
                <w:ins w:id="10377" w:author="DuyNgo" w:date="2012-08-10T07:11:00Z"/>
                <w:rFonts w:ascii="Times New Roman" w:eastAsia="MS PGothic" w:hAnsi="Times New Roman" w:cs="Times New Roman"/>
                <w:sz w:val="24"/>
                <w:szCs w:val="24"/>
                <w:rPrChange w:id="10378" w:author="DuyNgo" w:date="2012-08-10T08:15:00Z">
                  <w:rPr>
                    <w:ins w:id="10379" w:author="DuyNgo" w:date="2012-08-10T07:11:00Z"/>
                    <w:rFonts w:ascii="Calibri" w:eastAsia="MS PGothic" w:hAnsi="Calibri" w:cs="Calibri"/>
                    <w:sz w:val="24"/>
                    <w:szCs w:val="24"/>
                  </w:rPr>
                </w:rPrChange>
              </w:rPr>
            </w:pPr>
            <w:ins w:id="10380" w:author="DuyNgo" w:date="2012-08-10T07:11:00Z">
              <w:r w:rsidRPr="00657B96">
                <w:rPr>
                  <w:rFonts w:ascii="Times New Roman" w:eastAsia="MS PGothic" w:hAnsi="Times New Roman" w:cs="Times New Roman"/>
                  <w:sz w:val="24"/>
                  <w:szCs w:val="24"/>
                  <w:rPrChange w:id="10381" w:author="DuyNgo" w:date="2012-08-10T08:15:00Z">
                    <w:rPr>
                      <w:rFonts w:ascii="Calibri" w:eastAsia="MS PGothic" w:hAnsi="Calibri" w:cs="Calibri"/>
                      <w:sz w:val="24"/>
                      <w:szCs w:val="24"/>
                    </w:rPr>
                  </w:rPrChange>
                </w:rPr>
                <w:t>Update product</w:t>
              </w:r>
            </w:ins>
          </w:p>
        </w:tc>
        <w:tc>
          <w:tcPr>
            <w:tcW w:w="2156" w:type="dxa"/>
            <w:tcBorders>
              <w:top w:val="single" w:sz="4" w:space="0" w:color="000000"/>
              <w:left w:val="nil"/>
              <w:bottom w:val="single" w:sz="4" w:space="0" w:color="000000"/>
              <w:right w:val="single" w:sz="4" w:space="0" w:color="000000"/>
            </w:tcBorders>
            <w:shd w:val="clear" w:color="000000" w:fill="FFFFFF"/>
            <w:hideMark/>
          </w:tcPr>
          <w:p w:rsidR="002144FA" w:rsidRPr="00657B96" w:rsidRDefault="002144FA" w:rsidP="002144FA">
            <w:pPr>
              <w:pStyle w:val="ListParagraph"/>
              <w:numPr>
                <w:ilvl w:val="0"/>
                <w:numId w:val="87"/>
              </w:numPr>
              <w:shd w:val="clear" w:color="FFFFCC" w:fill="FFFFFF"/>
              <w:spacing w:before="100" w:beforeAutospacing="1" w:after="0" w:afterAutospacing="1" w:line="240" w:lineRule="auto"/>
              <w:rPr>
                <w:ins w:id="10382" w:author="DuyNgo" w:date="2012-08-10T07:11:00Z"/>
                <w:rFonts w:ascii="Times New Roman" w:eastAsia="MS PGothic" w:hAnsi="Times New Roman" w:cs="Times New Roman"/>
                <w:sz w:val="24"/>
                <w:szCs w:val="24"/>
                <w:rPrChange w:id="10383" w:author="DuyNgo" w:date="2012-08-10T08:15:00Z">
                  <w:rPr>
                    <w:ins w:id="10384" w:author="DuyNgo" w:date="2012-08-10T07:11:00Z"/>
                    <w:rFonts w:ascii="Calibri" w:eastAsia="MS PGothic" w:hAnsi="Calibri" w:cs="Calibri"/>
                    <w:color w:val="000000"/>
                    <w:sz w:val="24"/>
                    <w:szCs w:val="24"/>
                  </w:rPr>
                </w:rPrChange>
              </w:rPr>
            </w:pPr>
            <w:ins w:id="10385" w:author="DuyNgo" w:date="2012-08-10T07:11:00Z">
              <w:r w:rsidRPr="00657B96">
                <w:rPr>
                  <w:rFonts w:ascii="Times New Roman" w:eastAsia="MS PGothic" w:hAnsi="Times New Roman" w:cs="Times New Roman"/>
                  <w:sz w:val="24"/>
                  <w:szCs w:val="24"/>
                  <w:rPrChange w:id="10386" w:author="DuyNgo" w:date="2012-08-10T08:15:00Z">
                    <w:rPr>
                      <w:rFonts w:ascii="Calibri" w:eastAsia="MS PGothic" w:hAnsi="Calibri" w:cs="Calibri"/>
                      <w:sz w:val="24"/>
                      <w:szCs w:val="24"/>
                    </w:rPr>
                  </w:rPrChange>
                </w:rPr>
                <w:t>Log In as PM of a project</w:t>
              </w:r>
            </w:ins>
          </w:p>
        </w:tc>
        <w:tc>
          <w:tcPr>
            <w:tcW w:w="2785" w:type="dxa"/>
            <w:tcBorders>
              <w:top w:val="single" w:sz="4" w:space="0" w:color="000000"/>
              <w:left w:val="nil"/>
              <w:bottom w:val="single" w:sz="4" w:space="0" w:color="000000"/>
              <w:right w:val="single" w:sz="4" w:space="0" w:color="000000"/>
            </w:tcBorders>
            <w:shd w:val="clear" w:color="000000" w:fill="FFFFFF"/>
            <w:hideMark/>
          </w:tcPr>
          <w:p w:rsidR="002144FA" w:rsidRPr="00657B96" w:rsidRDefault="002144FA" w:rsidP="00227BA2">
            <w:pPr>
              <w:pStyle w:val="ListParagraph"/>
              <w:numPr>
                <w:ilvl w:val="0"/>
                <w:numId w:val="62"/>
              </w:numPr>
              <w:shd w:val="clear" w:color="FFFFCC" w:fill="FFFFFF"/>
              <w:spacing w:before="100" w:beforeAutospacing="1" w:after="0" w:afterAutospacing="1" w:line="240" w:lineRule="auto"/>
              <w:rPr>
                <w:ins w:id="10387" w:author="DuyNgo" w:date="2012-08-10T07:11:00Z"/>
                <w:rFonts w:ascii="Times New Roman" w:eastAsia="MS PGothic" w:hAnsi="Times New Roman" w:cs="Times New Roman"/>
                <w:sz w:val="24"/>
                <w:szCs w:val="24"/>
                <w:rPrChange w:id="10388" w:author="DuyNgo" w:date="2012-08-10T08:15:00Z">
                  <w:rPr>
                    <w:ins w:id="10389" w:author="DuyNgo" w:date="2012-08-10T07:11:00Z"/>
                    <w:rFonts w:ascii="Calibri" w:eastAsia="MS PGothic" w:hAnsi="Calibri" w:cs="Calibri"/>
                    <w:color w:val="000000"/>
                    <w:sz w:val="24"/>
                    <w:szCs w:val="24"/>
                  </w:rPr>
                </w:rPrChange>
              </w:rPr>
            </w:pPr>
            <w:ins w:id="10390" w:author="DuyNgo" w:date="2012-08-10T07:11:00Z">
              <w:r w:rsidRPr="00657B96">
                <w:rPr>
                  <w:rFonts w:ascii="Times New Roman" w:eastAsia="MS PGothic" w:hAnsi="Times New Roman" w:cs="Times New Roman"/>
                  <w:sz w:val="24"/>
                  <w:szCs w:val="24"/>
                  <w:rPrChange w:id="10391" w:author="DuyNgo" w:date="2012-08-10T08:15:00Z">
                    <w:rPr>
                      <w:rFonts w:ascii="Calibri" w:eastAsia="MS PGothic" w:hAnsi="Calibri" w:cs="Calibri"/>
                      <w:sz w:val="24"/>
                      <w:szCs w:val="24"/>
                    </w:rPr>
                  </w:rPrChange>
                </w:rPr>
                <w:t>Go to project that user is PM.</w:t>
              </w:r>
            </w:ins>
          </w:p>
          <w:p w:rsidR="002144FA" w:rsidRPr="00657B96" w:rsidRDefault="002144FA" w:rsidP="00227BA2">
            <w:pPr>
              <w:spacing w:after="0" w:line="240" w:lineRule="auto"/>
              <w:rPr>
                <w:ins w:id="10392" w:author="DuyNgo" w:date="2012-08-10T07:11:00Z"/>
                <w:rFonts w:ascii="Times New Roman" w:eastAsia="MS PGothic" w:hAnsi="Times New Roman" w:cs="Times New Roman"/>
                <w:sz w:val="24"/>
                <w:szCs w:val="24"/>
                <w:rPrChange w:id="10393" w:author="DuyNgo" w:date="2012-08-10T08:15:00Z">
                  <w:rPr>
                    <w:ins w:id="10394" w:author="DuyNgo" w:date="2012-08-10T07:11:00Z"/>
                    <w:rFonts w:ascii="Calibri" w:eastAsia="MS PGothic" w:hAnsi="Calibri" w:cs="Calibri"/>
                    <w:sz w:val="24"/>
                    <w:szCs w:val="24"/>
                  </w:rPr>
                </w:rPrChange>
              </w:rPr>
            </w:pPr>
            <w:ins w:id="10395" w:author="DuyNgo" w:date="2012-08-10T07:11:00Z">
              <w:r w:rsidRPr="00657B96">
                <w:rPr>
                  <w:rFonts w:ascii="Times New Roman" w:eastAsia="MS PGothic" w:hAnsi="Times New Roman" w:cs="Times New Roman"/>
                  <w:sz w:val="24"/>
                  <w:szCs w:val="24"/>
                  <w:rPrChange w:id="10396" w:author="DuyNgo" w:date="2012-08-10T08:15:00Z">
                    <w:rPr>
                      <w:rFonts w:ascii="Calibri" w:eastAsia="MS PGothic" w:hAnsi="Calibri" w:cs="Calibri"/>
                      <w:sz w:val="24"/>
                      <w:szCs w:val="24"/>
                    </w:rPr>
                  </w:rPrChange>
                </w:rPr>
                <w:t>Choose product to update</w:t>
              </w:r>
            </w:ins>
          </w:p>
        </w:tc>
        <w:tc>
          <w:tcPr>
            <w:tcW w:w="2875" w:type="dxa"/>
            <w:tcBorders>
              <w:top w:val="single" w:sz="4" w:space="0" w:color="000000"/>
              <w:left w:val="nil"/>
              <w:bottom w:val="single" w:sz="4" w:space="0" w:color="000000"/>
              <w:right w:val="single" w:sz="4" w:space="0" w:color="000000"/>
            </w:tcBorders>
            <w:shd w:val="clear" w:color="000000" w:fill="FFFFFF"/>
            <w:hideMark/>
          </w:tcPr>
          <w:p w:rsidR="002144FA" w:rsidRPr="00657B96" w:rsidRDefault="002144FA" w:rsidP="00227BA2">
            <w:pPr>
              <w:pStyle w:val="ListParagraph"/>
              <w:numPr>
                <w:ilvl w:val="0"/>
                <w:numId w:val="63"/>
              </w:numPr>
              <w:shd w:val="clear" w:color="FFFFCC" w:fill="FFFFFF"/>
              <w:spacing w:before="100" w:beforeAutospacing="1" w:after="0" w:afterAutospacing="1" w:line="240" w:lineRule="auto"/>
              <w:rPr>
                <w:ins w:id="10397" w:author="DuyNgo" w:date="2012-08-10T07:11:00Z"/>
                <w:rFonts w:ascii="Times New Roman" w:eastAsia="MS PGothic" w:hAnsi="Times New Roman" w:cs="Times New Roman"/>
                <w:sz w:val="24"/>
                <w:szCs w:val="24"/>
                <w:rPrChange w:id="10398" w:author="DuyNgo" w:date="2012-08-10T08:15:00Z">
                  <w:rPr>
                    <w:ins w:id="10399" w:author="DuyNgo" w:date="2012-08-10T07:11:00Z"/>
                    <w:rFonts w:ascii="Calibri" w:eastAsia="MS PGothic" w:hAnsi="Calibri" w:cs="Calibri"/>
                    <w:color w:val="000000"/>
                    <w:sz w:val="24"/>
                    <w:szCs w:val="24"/>
                  </w:rPr>
                </w:rPrChange>
              </w:rPr>
            </w:pPr>
            <w:ins w:id="10400" w:author="DuyNgo" w:date="2012-08-10T07:11:00Z">
              <w:r w:rsidRPr="00657B96">
                <w:rPr>
                  <w:rFonts w:ascii="Times New Roman" w:eastAsia="MS PGothic" w:hAnsi="Times New Roman" w:cs="Times New Roman"/>
                  <w:sz w:val="24"/>
                  <w:szCs w:val="24"/>
                  <w:rPrChange w:id="10401" w:author="DuyNgo" w:date="2012-08-10T08:15:00Z">
                    <w:rPr>
                      <w:rFonts w:ascii="Calibri" w:eastAsia="MS PGothic" w:hAnsi="Calibri" w:cs="Calibri"/>
                      <w:sz w:val="24"/>
                      <w:szCs w:val="24"/>
                    </w:rPr>
                  </w:rPrChange>
                </w:rPr>
                <w:t>View current information and input new ones.</w:t>
              </w:r>
            </w:ins>
          </w:p>
          <w:p w:rsidR="00424035" w:rsidRPr="00657B96" w:rsidRDefault="002144FA">
            <w:pPr>
              <w:pStyle w:val="ListParagraph"/>
              <w:numPr>
                <w:ilvl w:val="0"/>
                <w:numId w:val="63"/>
              </w:numPr>
              <w:spacing w:after="0" w:line="240" w:lineRule="auto"/>
              <w:rPr>
                <w:ins w:id="10402" w:author="DuyNgo" w:date="2012-08-10T07:12:00Z"/>
                <w:rFonts w:ascii="Times New Roman" w:eastAsia="MS PGothic" w:hAnsi="Times New Roman" w:cs="Times New Roman"/>
                <w:sz w:val="24"/>
                <w:szCs w:val="24"/>
                <w:rPrChange w:id="10403" w:author="DuyNgo" w:date="2012-08-10T08:15:00Z">
                  <w:rPr>
                    <w:ins w:id="10404" w:author="DuyNgo" w:date="2012-08-10T07:12:00Z"/>
                    <w:rFonts w:ascii="Calibri" w:eastAsia="MS PGothic" w:hAnsi="Calibri" w:cs="Calibri"/>
                    <w:sz w:val="24"/>
                    <w:szCs w:val="24"/>
                  </w:rPr>
                </w:rPrChange>
              </w:rPr>
              <w:pPrChange w:id="10405" w:author="DuyNgo" w:date="2012-08-10T07:12:00Z">
                <w:pPr>
                  <w:spacing w:after="0" w:line="240" w:lineRule="auto"/>
                </w:pPr>
              </w:pPrChange>
            </w:pPr>
            <w:ins w:id="10406" w:author="DuyNgo" w:date="2012-08-10T07:11:00Z">
              <w:r w:rsidRPr="00657B96">
                <w:rPr>
                  <w:rFonts w:ascii="Times New Roman" w:eastAsia="MS PGothic" w:hAnsi="Times New Roman" w:cs="Times New Roman"/>
                  <w:sz w:val="24"/>
                  <w:szCs w:val="24"/>
                  <w:rPrChange w:id="10407" w:author="DuyNgo" w:date="2012-08-10T08:15:00Z">
                    <w:rPr>
                      <w:rFonts w:ascii="Calibri" w:eastAsia="MS PGothic" w:hAnsi="Calibri" w:cs="Calibri"/>
                      <w:sz w:val="24"/>
                      <w:szCs w:val="24"/>
                    </w:rPr>
                  </w:rPrChange>
                </w:rPr>
                <w:t>Validation</w:t>
              </w:r>
            </w:ins>
          </w:p>
          <w:p w:rsidR="002144FA" w:rsidRPr="00657B96" w:rsidRDefault="002144FA">
            <w:pPr>
              <w:pStyle w:val="ListParagraph"/>
              <w:numPr>
                <w:ilvl w:val="0"/>
                <w:numId w:val="63"/>
              </w:numPr>
              <w:spacing w:after="0" w:line="240" w:lineRule="auto"/>
              <w:rPr>
                <w:ins w:id="10408" w:author="DuyNgo" w:date="2012-08-10T07:11:00Z"/>
                <w:rFonts w:ascii="Times New Roman" w:eastAsia="MS PGothic" w:hAnsi="Times New Roman" w:cs="Times New Roman"/>
                <w:sz w:val="24"/>
                <w:szCs w:val="24"/>
                <w:rPrChange w:id="10409" w:author="DuyNgo" w:date="2012-08-10T08:15:00Z">
                  <w:rPr>
                    <w:ins w:id="10410" w:author="DuyNgo" w:date="2012-08-10T07:11:00Z"/>
                  </w:rPr>
                </w:rPrChange>
              </w:rPr>
              <w:pPrChange w:id="10411" w:author="DuyNgo" w:date="2012-08-10T07:12:00Z">
                <w:pPr>
                  <w:spacing w:after="0" w:line="240" w:lineRule="auto"/>
                </w:pPr>
              </w:pPrChange>
            </w:pPr>
            <w:ins w:id="10412" w:author="DuyNgo" w:date="2012-08-10T07:11:00Z">
              <w:r w:rsidRPr="00657B96">
                <w:rPr>
                  <w:rFonts w:ascii="Times New Roman" w:eastAsia="MS PGothic" w:hAnsi="Times New Roman" w:cs="Times New Roman"/>
                  <w:sz w:val="24"/>
                  <w:szCs w:val="24"/>
                  <w:rPrChange w:id="10413" w:author="DuyNgo" w:date="2012-08-10T08:15:00Z">
                    <w:rPr/>
                  </w:rPrChange>
                </w:rPr>
                <w:t>Submit Ok</w:t>
              </w:r>
            </w:ins>
          </w:p>
        </w:tc>
      </w:tr>
    </w:tbl>
    <w:p w:rsidR="002144FA" w:rsidRPr="00657B96" w:rsidRDefault="002144FA" w:rsidP="00314775">
      <w:pPr>
        <w:rPr>
          <w:ins w:id="10414" w:author="DuyNgo" w:date="2012-08-10T07:08:00Z"/>
          <w:rFonts w:ascii="Times New Roman" w:hAnsi="Times New Roman" w:cs="Times New Roman"/>
          <w:sz w:val="24"/>
          <w:szCs w:val="24"/>
          <w:rPrChange w:id="10415" w:author="DuyNgo" w:date="2012-08-10T08:15:00Z">
            <w:rPr>
              <w:ins w:id="10416" w:author="DuyNgo" w:date="2012-08-10T07:08:00Z"/>
              <w:rFonts w:ascii="Calibri" w:hAnsi="Calibri" w:cs="Calibri"/>
              <w:sz w:val="24"/>
              <w:szCs w:val="24"/>
            </w:rPr>
          </w:rPrChange>
        </w:rPr>
      </w:pPr>
    </w:p>
    <w:p w:rsidR="00424035" w:rsidRPr="00657B96" w:rsidRDefault="001F2328" w:rsidP="00314775">
      <w:pPr>
        <w:pStyle w:val="Heading4"/>
        <w:rPr>
          <w:ins w:id="10417" w:author="DuyNgo" w:date="2012-08-10T07:12:00Z"/>
          <w:rFonts w:ascii="Times New Roman" w:hAnsi="Times New Roman" w:cs="Times New Roman"/>
          <w:sz w:val="24"/>
          <w:szCs w:val="24"/>
          <w:rPrChange w:id="10418" w:author="DuyNgo" w:date="2012-08-10T08:15:00Z">
            <w:rPr>
              <w:ins w:id="10419" w:author="DuyNgo" w:date="2012-08-10T07:12:00Z"/>
              <w:rFonts w:ascii="Calibri" w:hAnsi="Calibri" w:cs="Calibri"/>
              <w:sz w:val="24"/>
              <w:szCs w:val="24"/>
            </w:rPr>
          </w:rPrChange>
        </w:rPr>
      </w:pPr>
      <w:bookmarkStart w:id="10420" w:name="_Toc332775030"/>
      <w:ins w:id="10421" w:author="DuyNgo" w:date="2012-08-10T07:21:00Z">
        <w:r w:rsidRPr="00657B96">
          <w:rPr>
            <w:rFonts w:ascii="Times New Roman" w:hAnsi="Times New Roman" w:cs="Times New Roman"/>
            <w:sz w:val="24"/>
            <w:szCs w:val="24"/>
            <w:rPrChange w:id="10422" w:author="DuyNgo" w:date="2012-08-10T08:15:00Z">
              <w:rPr>
                <w:rFonts w:ascii="Calibri" w:eastAsiaTheme="minorHAnsi" w:hAnsi="Calibri" w:cs="Calibri"/>
                <w:b w:val="0"/>
                <w:bCs w:val="0"/>
                <w:i w:val="0"/>
                <w:iCs w:val="0"/>
                <w:color w:val="auto"/>
                <w:sz w:val="24"/>
                <w:szCs w:val="24"/>
              </w:rPr>
            </w:rPrChange>
          </w:rPr>
          <w:t>5</w:t>
        </w:r>
      </w:ins>
      <w:ins w:id="10423" w:author="DuyNgo" w:date="2012-08-10T07:08:00Z">
        <w:r w:rsidR="00314775" w:rsidRPr="00657B96">
          <w:rPr>
            <w:rFonts w:ascii="Times New Roman" w:hAnsi="Times New Roman" w:cs="Times New Roman"/>
            <w:sz w:val="24"/>
            <w:szCs w:val="24"/>
            <w:rPrChange w:id="10424" w:author="DuyNgo" w:date="2012-08-10T08:15:00Z">
              <w:rPr>
                <w:rFonts w:ascii="Calibri" w:eastAsiaTheme="minorHAnsi" w:hAnsi="Calibri" w:cs="Calibri"/>
                <w:b w:val="0"/>
                <w:bCs w:val="0"/>
                <w:i w:val="0"/>
                <w:iCs w:val="0"/>
                <w:color w:val="auto"/>
                <w:sz w:val="24"/>
                <w:szCs w:val="24"/>
              </w:rPr>
            </w:rPrChange>
          </w:rPr>
          <w:t>.1.7 Create Risk</w:t>
        </w:r>
      </w:ins>
      <w:bookmarkEnd w:id="10420"/>
    </w:p>
    <w:tbl>
      <w:tblPr>
        <w:tblW w:w="9348" w:type="dxa"/>
        <w:tblInd w:w="103" w:type="dxa"/>
        <w:tblLayout w:type="fixed"/>
        <w:tblLook w:val="04A0" w:firstRow="1" w:lastRow="0" w:firstColumn="1" w:lastColumn="0" w:noHBand="0" w:noVBand="1"/>
      </w:tblPr>
      <w:tblGrid>
        <w:gridCol w:w="1532"/>
        <w:gridCol w:w="2156"/>
        <w:gridCol w:w="2785"/>
        <w:gridCol w:w="2875"/>
      </w:tblGrid>
      <w:tr w:rsidR="00424035" w:rsidRPr="00657B96" w:rsidTr="00227BA2">
        <w:trPr>
          <w:trHeight w:val="158"/>
          <w:ins w:id="10425" w:author="DuyNgo" w:date="2012-08-10T07:12:00Z"/>
        </w:trPr>
        <w:tc>
          <w:tcPr>
            <w:tcW w:w="1532" w:type="dxa"/>
            <w:tcBorders>
              <w:top w:val="single" w:sz="4" w:space="0" w:color="000000"/>
              <w:left w:val="single" w:sz="4" w:space="0" w:color="000000"/>
              <w:bottom w:val="single" w:sz="4" w:space="0" w:color="000000"/>
              <w:right w:val="single" w:sz="4" w:space="0" w:color="000000"/>
            </w:tcBorders>
            <w:shd w:val="clear" w:color="auto" w:fill="99FFCC"/>
            <w:hideMark/>
          </w:tcPr>
          <w:p w:rsidR="00424035" w:rsidRPr="00657B96" w:rsidRDefault="00424035" w:rsidP="00227BA2">
            <w:pPr>
              <w:spacing w:after="0" w:line="240" w:lineRule="auto"/>
              <w:rPr>
                <w:ins w:id="10426" w:author="DuyNgo" w:date="2012-08-10T07:12:00Z"/>
                <w:rFonts w:ascii="Times New Roman" w:eastAsia="MS PGothic" w:hAnsi="Times New Roman" w:cs="Times New Roman"/>
                <w:b/>
                <w:sz w:val="24"/>
                <w:szCs w:val="24"/>
                <w:rPrChange w:id="10427" w:author="DuyNgo" w:date="2012-08-10T08:15:00Z">
                  <w:rPr>
                    <w:ins w:id="10428" w:author="DuyNgo" w:date="2012-08-10T07:12:00Z"/>
                    <w:rFonts w:ascii="Calibri" w:eastAsia="MS PGothic" w:hAnsi="Calibri" w:cs="Calibri"/>
                    <w:b/>
                    <w:sz w:val="24"/>
                    <w:szCs w:val="24"/>
                  </w:rPr>
                </w:rPrChange>
              </w:rPr>
            </w:pPr>
            <w:ins w:id="10429" w:author="DuyNgo" w:date="2012-08-10T07:12:00Z">
              <w:r w:rsidRPr="00657B96">
                <w:rPr>
                  <w:rFonts w:ascii="Times New Roman" w:eastAsia="MS PGothic" w:hAnsi="Times New Roman" w:cs="Times New Roman"/>
                  <w:b/>
                  <w:sz w:val="24"/>
                  <w:szCs w:val="24"/>
                  <w:rPrChange w:id="10430" w:author="DuyNgo" w:date="2012-08-10T08:15:00Z">
                    <w:rPr>
                      <w:rFonts w:ascii="Calibri" w:eastAsia="MS PGothic" w:hAnsi="Calibri" w:cs="Calibri"/>
                      <w:b/>
                      <w:sz w:val="24"/>
                      <w:szCs w:val="24"/>
                    </w:rPr>
                  </w:rPrChange>
                </w:rPr>
                <w:t>Content</w:t>
              </w:r>
            </w:ins>
          </w:p>
        </w:tc>
        <w:tc>
          <w:tcPr>
            <w:tcW w:w="2156" w:type="dxa"/>
            <w:tcBorders>
              <w:top w:val="single" w:sz="4" w:space="0" w:color="000000"/>
              <w:left w:val="nil"/>
              <w:bottom w:val="single" w:sz="4" w:space="0" w:color="000000"/>
              <w:right w:val="single" w:sz="4" w:space="0" w:color="000000"/>
            </w:tcBorders>
            <w:shd w:val="clear" w:color="auto" w:fill="99FFCC"/>
            <w:vAlign w:val="center"/>
            <w:hideMark/>
          </w:tcPr>
          <w:p w:rsidR="00424035" w:rsidRPr="00657B96" w:rsidRDefault="00424035" w:rsidP="00227BA2">
            <w:pPr>
              <w:spacing w:after="0" w:line="240" w:lineRule="auto"/>
              <w:rPr>
                <w:ins w:id="10431" w:author="DuyNgo" w:date="2012-08-10T07:12:00Z"/>
                <w:rFonts w:ascii="Times New Roman" w:eastAsia="MS PGothic" w:hAnsi="Times New Roman" w:cs="Times New Roman"/>
                <w:b/>
                <w:bCs/>
                <w:sz w:val="24"/>
                <w:szCs w:val="24"/>
                <w:rPrChange w:id="10432" w:author="DuyNgo" w:date="2012-08-10T08:15:00Z">
                  <w:rPr>
                    <w:ins w:id="10433" w:author="DuyNgo" w:date="2012-08-10T07:12:00Z"/>
                    <w:rFonts w:ascii="Calibri" w:eastAsia="MS PGothic" w:hAnsi="Calibri" w:cs="Calibri"/>
                    <w:b/>
                    <w:bCs/>
                    <w:sz w:val="24"/>
                    <w:szCs w:val="24"/>
                  </w:rPr>
                </w:rPrChange>
              </w:rPr>
            </w:pPr>
            <w:ins w:id="10434" w:author="DuyNgo" w:date="2012-08-10T07:12:00Z">
              <w:r w:rsidRPr="00657B96">
                <w:rPr>
                  <w:rFonts w:ascii="Times New Roman" w:eastAsia="MS PGothic" w:hAnsi="Times New Roman" w:cs="Times New Roman"/>
                  <w:b/>
                  <w:bCs/>
                  <w:sz w:val="24"/>
                  <w:szCs w:val="24"/>
                  <w:rPrChange w:id="10435" w:author="DuyNgo" w:date="2012-08-10T08:15:00Z">
                    <w:rPr>
                      <w:rFonts w:ascii="Calibri" w:eastAsia="MS PGothic" w:hAnsi="Calibri" w:cs="Calibri"/>
                      <w:b/>
                      <w:bCs/>
                      <w:sz w:val="24"/>
                      <w:szCs w:val="24"/>
                    </w:rPr>
                  </w:rPrChange>
                </w:rPr>
                <w:t> Precondition</w:t>
              </w:r>
            </w:ins>
          </w:p>
        </w:tc>
        <w:tc>
          <w:tcPr>
            <w:tcW w:w="2785" w:type="dxa"/>
            <w:tcBorders>
              <w:top w:val="single" w:sz="4" w:space="0" w:color="000000"/>
              <w:left w:val="nil"/>
              <w:bottom w:val="single" w:sz="4" w:space="0" w:color="000000"/>
              <w:right w:val="single" w:sz="4" w:space="0" w:color="000000"/>
            </w:tcBorders>
            <w:shd w:val="clear" w:color="auto" w:fill="99FFCC"/>
            <w:vAlign w:val="center"/>
            <w:hideMark/>
          </w:tcPr>
          <w:p w:rsidR="00424035" w:rsidRPr="00657B96" w:rsidRDefault="00424035" w:rsidP="00227BA2">
            <w:pPr>
              <w:spacing w:after="0" w:line="240" w:lineRule="auto"/>
              <w:rPr>
                <w:ins w:id="10436" w:author="DuyNgo" w:date="2012-08-10T07:12:00Z"/>
                <w:rFonts w:ascii="Times New Roman" w:eastAsia="MS PGothic" w:hAnsi="Times New Roman" w:cs="Times New Roman"/>
                <w:b/>
                <w:bCs/>
                <w:sz w:val="24"/>
                <w:szCs w:val="24"/>
                <w:rPrChange w:id="10437" w:author="DuyNgo" w:date="2012-08-10T08:15:00Z">
                  <w:rPr>
                    <w:ins w:id="10438" w:author="DuyNgo" w:date="2012-08-10T07:12:00Z"/>
                    <w:rFonts w:ascii="Calibri" w:eastAsia="MS PGothic" w:hAnsi="Calibri" w:cs="Calibri"/>
                    <w:b/>
                    <w:bCs/>
                    <w:sz w:val="24"/>
                    <w:szCs w:val="24"/>
                  </w:rPr>
                </w:rPrChange>
              </w:rPr>
            </w:pPr>
            <w:ins w:id="10439" w:author="DuyNgo" w:date="2012-08-10T07:12:00Z">
              <w:r w:rsidRPr="00657B96">
                <w:rPr>
                  <w:rFonts w:ascii="Times New Roman" w:eastAsia="MS PGothic" w:hAnsi="Times New Roman" w:cs="Times New Roman"/>
                  <w:b/>
                  <w:bCs/>
                  <w:sz w:val="24"/>
                  <w:szCs w:val="24"/>
                  <w:rPrChange w:id="10440" w:author="DuyNgo" w:date="2012-08-10T08:15:00Z">
                    <w:rPr>
                      <w:rFonts w:ascii="Calibri" w:eastAsia="MS PGothic" w:hAnsi="Calibri" w:cs="Calibri"/>
                      <w:b/>
                      <w:bCs/>
                      <w:sz w:val="24"/>
                      <w:szCs w:val="24"/>
                    </w:rPr>
                  </w:rPrChange>
                </w:rPr>
                <w:t> Test case procedure</w:t>
              </w:r>
            </w:ins>
          </w:p>
        </w:tc>
        <w:tc>
          <w:tcPr>
            <w:tcW w:w="2875" w:type="dxa"/>
            <w:tcBorders>
              <w:top w:val="single" w:sz="4" w:space="0" w:color="000000"/>
              <w:left w:val="nil"/>
              <w:bottom w:val="single" w:sz="4" w:space="0" w:color="000000"/>
              <w:right w:val="single" w:sz="4" w:space="0" w:color="000000"/>
            </w:tcBorders>
            <w:shd w:val="clear" w:color="auto" w:fill="99FFCC"/>
            <w:vAlign w:val="center"/>
            <w:hideMark/>
          </w:tcPr>
          <w:p w:rsidR="00424035" w:rsidRPr="00657B96" w:rsidRDefault="00424035" w:rsidP="00227BA2">
            <w:pPr>
              <w:spacing w:after="0" w:line="240" w:lineRule="auto"/>
              <w:rPr>
                <w:ins w:id="10441" w:author="DuyNgo" w:date="2012-08-10T07:12:00Z"/>
                <w:rFonts w:ascii="Times New Roman" w:eastAsia="MS PGothic" w:hAnsi="Times New Roman" w:cs="Times New Roman"/>
                <w:b/>
                <w:bCs/>
                <w:sz w:val="24"/>
                <w:szCs w:val="24"/>
                <w:rPrChange w:id="10442" w:author="DuyNgo" w:date="2012-08-10T08:15:00Z">
                  <w:rPr>
                    <w:ins w:id="10443" w:author="DuyNgo" w:date="2012-08-10T07:12:00Z"/>
                    <w:rFonts w:ascii="Calibri" w:eastAsia="MS PGothic" w:hAnsi="Calibri" w:cs="Calibri"/>
                    <w:b/>
                    <w:bCs/>
                    <w:sz w:val="24"/>
                    <w:szCs w:val="24"/>
                  </w:rPr>
                </w:rPrChange>
              </w:rPr>
            </w:pPr>
            <w:ins w:id="10444" w:author="DuyNgo" w:date="2012-08-10T07:12:00Z">
              <w:r w:rsidRPr="00657B96">
                <w:rPr>
                  <w:rFonts w:ascii="Times New Roman" w:eastAsia="MS PGothic" w:hAnsi="Times New Roman" w:cs="Times New Roman"/>
                  <w:b/>
                  <w:bCs/>
                  <w:sz w:val="24"/>
                  <w:szCs w:val="24"/>
                  <w:rPrChange w:id="10445" w:author="DuyNgo" w:date="2012-08-10T08:15:00Z">
                    <w:rPr>
                      <w:rFonts w:ascii="Calibri" w:eastAsia="MS PGothic" w:hAnsi="Calibri" w:cs="Calibri"/>
                      <w:b/>
                      <w:bCs/>
                      <w:sz w:val="24"/>
                      <w:szCs w:val="24"/>
                    </w:rPr>
                  </w:rPrChange>
                </w:rPr>
                <w:t>Expected output</w:t>
              </w:r>
            </w:ins>
          </w:p>
        </w:tc>
      </w:tr>
      <w:tr w:rsidR="00424035" w:rsidRPr="00657B96" w:rsidTr="00227BA2">
        <w:trPr>
          <w:trHeight w:val="1582"/>
          <w:ins w:id="10446" w:author="DuyNgo" w:date="2012-08-10T07:12:00Z"/>
        </w:trPr>
        <w:tc>
          <w:tcPr>
            <w:tcW w:w="1532" w:type="dxa"/>
            <w:tcBorders>
              <w:top w:val="single" w:sz="4" w:space="0" w:color="000000"/>
              <w:left w:val="single" w:sz="4" w:space="0" w:color="000000"/>
              <w:bottom w:val="single" w:sz="4" w:space="0" w:color="000000"/>
              <w:right w:val="single" w:sz="4" w:space="0" w:color="000000"/>
            </w:tcBorders>
            <w:shd w:val="clear" w:color="000000" w:fill="FFFFFF"/>
            <w:hideMark/>
          </w:tcPr>
          <w:p w:rsidR="00424035" w:rsidRPr="00657B96" w:rsidRDefault="00424035" w:rsidP="00227BA2">
            <w:pPr>
              <w:spacing w:after="0" w:line="240" w:lineRule="auto"/>
              <w:rPr>
                <w:ins w:id="10447" w:author="DuyNgo" w:date="2012-08-10T07:12:00Z"/>
                <w:rFonts w:ascii="Times New Roman" w:eastAsia="MS PGothic" w:hAnsi="Times New Roman" w:cs="Times New Roman"/>
                <w:sz w:val="24"/>
                <w:szCs w:val="24"/>
                <w:rPrChange w:id="10448" w:author="DuyNgo" w:date="2012-08-10T08:15:00Z">
                  <w:rPr>
                    <w:ins w:id="10449" w:author="DuyNgo" w:date="2012-08-10T07:12:00Z"/>
                    <w:rFonts w:ascii="Calibri" w:eastAsia="MS PGothic" w:hAnsi="Calibri" w:cs="Calibri"/>
                    <w:sz w:val="24"/>
                    <w:szCs w:val="24"/>
                  </w:rPr>
                </w:rPrChange>
              </w:rPr>
            </w:pPr>
            <w:ins w:id="10450" w:author="DuyNgo" w:date="2012-08-10T07:12:00Z">
              <w:r w:rsidRPr="00657B96">
                <w:rPr>
                  <w:rFonts w:ascii="Times New Roman" w:eastAsia="MS PGothic" w:hAnsi="Times New Roman" w:cs="Times New Roman"/>
                  <w:sz w:val="24"/>
                  <w:szCs w:val="24"/>
                  <w:rPrChange w:id="10451" w:author="DuyNgo" w:date="2012-08-10T08:15:00Z">
                    <w:rPr>
                      <w:rFonts w:ascii="Calibri" w:eastAsia="MS PGothic" w:hAnsi="Calibri" w:cs="Calibri"/>
                      <w:sz w:val="24"/>
                      <w:szCs w:val="24"/>
                    </w:rPr>
                  </w:rPrChange>
                </w:rPr>
                <w:t>Create risk</w:t>
              </w:r>
            </w:ins>
          </w:p>
        </w:tc>
        <w:tc>
          <w:tcPr>
            <w:tcW w:w="2156" w:type="dxa"/>
            <w:tcBorders>
              <w:top w:val="single" w:sz="4" w:space="0" w:color="000000"/>
              <w:left w:val="nil"/>
              <w:bottom w:val="single" w:sz="4" w:space="0" w:color="000000"/>
              <w:right w:val="single" w:sz="4" w:space="0" w:color="000000"/>
            </w:tcBorders>
            <w:shd w:val="clear" w:color="000000" w:fill="FFFFFF"/>
            <w:hideMark/>
          </w:tcPr>
          <w:p w:rsidR="00424035" w:rsidRPr="00657B96" w:rsidRDefault="00424035">
            <w:pPr>
              <w:pStyle w:val="ListParagraph"/>
              <w:numPr>
                <w:ilvl w:val="0"/>
                <w:numId w:val="50"/>
              </w:numPr>
              <w:spacing w:after="0" w:line="240" w:lineRule="auto"/>
              <w:rPr>
                <w:ins w:id="10452" w:author="DuyNgo" w:date="2012-08-10T07:12:00Z"/>
                <w:rFonts w:ascii="Times New Roman" w:eastAsia="MS PGothic" w:hAnsi="Times New Roman" w:cs="Times New Roman"/>
                <w:sz w:val="24"/>
                <w:szCs w:val="24"/>
                <w:rPrChange w:id="10453" w:author="DuyNgo" w:date="2012-08-10T08:15:00Z">
                  <w:rPr>
                    <w:ins w:id="10454" w:author="DuyNgo" w:date="2012-08-10T07:12:00Z"/>
                    <w:rFonts w:ascii="Tahoma" w:hAnsi="Tahoma" w:cs="Tahoma"/>
                    <w:color w:val="000000"/>
                    <w:sz w:val="20"/>
                    <w:szCs w:val="20"/>
                  </w:rPr>
                </w:rPrChange>
              </w:rPr>
              <w:pPrChange w:id="10455" w:author="DuyNgo" w:date="2012-08-10T07:12:00Z">
                <w:pPr>
                  <w:pStyle w:val="ListParagraph"/>
                  <w:numPr>
                    <w:numId w:val="87"/>
                  </w:numPr>
                  <w:shd w:val="clear" w:color="FFFFCC" w:fill="FFFFFF"/>
                  <w:spacing w:before="100" w:beforeAutospacing="1" w:after="0" w:afterAutospacing="1" w:line="240" w:lineRule="auto"/>
                  <w:ind w:hanging="360"/>
                </w:pPr>
              </w:pPrChange>
            </w:pPr>
            <w:ins w:id="10456" w:author="DuyNgo" w:date="2012-08-10T07:12:00Z">
              <w:r w:rsidRPr="00657B96">
                <w:rPr>
                  <w:rFonts w:ascii="Times New Roman" w:eastAsia="MS PGothic" w:hAnsi="Times New Roman" w:cs="Times New Roman"/>
                  <w:sz w:val="24"/>
                  <w:szCs w:val="24"/>
                  <w:rPrChange w:id="10457" w:author="DuyNgo" w:date="2012-08-10T08:15:00Z">
                    <w:rPr/>
                  </w:rPrChange>
                </w:rPr>
                <w:t>Log In as PM of a project</w:t>
              </w:r>
            </w:ins>
          </w:p>
        </w:tc>
        <w:tc>
          <w:tcPr>
            <w:tcW w:w="2785" w:type="dxa"/>
            <w:tcBorders>
              <w:top w:val="single" w:sz="4" w:space="0" w:color="000000"/>
              <w:left w:val="nil"/>
              <w:bottom w:val="single" w:sz="4" w:space="0" w:color="000000"/>
              <w:right w:val="single" w:sz="4" w:space="0" w:color="000000"/>
            </w:tcBorders>
            <w:shd w:val="clear" w:color="000000" w:fill="FFFFFF"/>
            <w:hideMark/>
          </w:tcPr>
          <w:p w:rsidR="00424035" w:rsidRPr="00657B96" w:rsidRDefault="00424035">
            <w:pPr>
              <w:spacing w:after="0" w:line="240" w:lineRule="auto"/>
              <w:rPr>
                <w:ins w:id="10458" w:author="DuyNgo" w:date="2012-08-10T07:12:00Z"/>
                <w:rFonts w:ascii="Times New Roman" w:eastAsia="MS PGothic" w:hAnsi="Times New Roman" w:cs="Times New Roman"/>
                <w:sz w:val="24"/>
                <w:szCs w:val="24"/>
                <w:rPrChange w:id="10459" w:author="DuyNgo" w:date="2012-08-10T08:15:00Z">
                  <w:rPr>
                    <w:ins w:id="10460" w:author="DuyNgo" w:date="2012-08-10T07:12:00Z"/>
                    <w:rFonts w:ascii="Tahoma" w:hAnsi="Tahoma" w:cs="Tahoma"/>
                    <w:color w:val="000000"/>
                    <w:sz w:val="20"/>
                    <w:szCs w:val="20"/>
                  </w:rPr>
                </w:rPrChange>
              </w:rPr>
              <w:pPrChange w:id="10461" w:author="DuyNgo" w:date="2012-08-10T07:12:00Z">
                <w:pPr>
                  <w:pStyle w:val="ListParagraph"/>
                  <w:numPr>
                    <w:numId w:val="50"/>
                  </w:numPr>
                  <w:shd w:val="clear" w:color="FFFFCC" w:fill="FFFFFF"/>
                  <w:spacing w:before="100" w:beforeAutospacing="1" w:after="0" w:afterAutospacing="1" w:line="240" w:lineRule="auto"/>
                  <w:ind w:hanging="360"/>
                </w:pPr>
              </w:pPrChange>
            </w:pPr>
            <w:ins w:id="10462" w:author="DuyNgo" w:date="2012-08-10T07:12:00Z">
              <w:r w:rsidRPr="00657B96">
                <w:rPr>
                  <w:rFonts w:ascii="Times New Roman" w:eastAsia="MS PGothic" w:hAnsi="Times New Roman" w:cs="Times New Roman"/>
                  <w:sz w:val="24"/>
                  <w:szCs w:val="24"/>
                  <w:rPrChange w:id="10463" w:author="DuyNgo" w:date="2012-08-10T08:15:00Z">
                    <w:rPr>
                      <w:rFonts w:ascii="Calibri" w:eastAsia="MS PGothic" w:hAnsi="Calibri" w:cs="Calibri"/>
                      <w:sz w:val="24"/>
                      <w:szCs w:val="24"/>
                    </w:rPr>
                  </w:rPrChange>
                </w:rPr>
                <w:t>1 Go to project that user is PM.</w:t>
              </w:r>
            </w:ins>
          </w:p>
          <w:p w:rsidR="00424035" w:rsidRPr="00657B96" w:rsidRDefault="00424035" w:rsidP="00227BA2">
            <w:pPr>
              <w:spacing w:after="0" w:line="240" w:lineRule="auto"/>
              <w:rPr>
                <w:ins w:id="10464" w:author="DuyNgo" w:date="2012-08-10T07:12:00Z"/>
                <w:rFonts w:ascii="Times New Roman" w:eastAsia="MS PGothic" w:hAnsi="Times New Roman" w:cs="Times New Roman"/>
                <w:sz w:val="24"/>
                <w:szCs w:val="24"/>
                <w:rPrChange w:id="10465" w:author="DuyNgo" w:date="2012-08-10T08:15:00Z">
                  <w:rPr>
                    <w:ins w:id="10466" w:author="DuyNgo" w:date="2012-08-10T07:12:00Z"/>
                    <w:rFonts w:ascii="Calibri" w:eastAsia="MS PGothic" w:hAnsi="Calibri" w:cs="Calibri"/>
                    <w:sz w:val="24"/>
                    <w:szCs w:val="24"/>
                  </w:rPr>
                </w:rPrChange>
              </w:rPr>
            </w:pPr>
            <w:ins w:id="10467" w:author="DuyNgo" w:date="2012-08-10T07:12:00Z">
              <w:r w:rsidRPr="00657B96">
                <w:rPr>
                  <w:rFonts w:ascii="Times New Roman" w:eastAsia="MS PGothic" w:hAnsi="Times New Roman" w:cs="Times New Roman"/>
                  <w:sz w:val="24"/>
                  <w:szCs w:val="24"/>
                  <w:rPrChange w:id="10468" w:author="DuyNgo" w:date="2012-08-10T08:15:00Z">
                    <w:rPr>
                      <w:rFonts w:ascii="Calibri" w:eastAsia="MS PGothic" w:hAnsi="Calibri" w:cs="Calibri"/>
                      <w:sz w:val="24"/>
                      <w:szCs w:val="24"/>
                    </w:rPr>
                  </w:rPrChange>
                </w:rPr>
                <w:t>2 Create risk link</w:t>
              </w:r>
            </w:ins>
          </w:p>
        </w:tc>
        <w:tc>
          <w:tcPr>
            <w:tcW w:w="2875" w:type="dxa"/>
            <w:tcBorders>
              <w:top w:val="single" w:sz="4" w:space="0" w:color="000000"/>
              <w:left w:val="nil"/>
              <w:bottom w:val="single" w:sz="4" w:space="0" w:color="000000"/>
              <w:right w:val="single" w:sz="4" w:space="0" w:color="000000"/>
            </w:tcBorders>
            <w:shd w:val="clear" w:color="000000" w:fill="FFFFFF"/>
            <w:hideMark/>
          </w:tcPr>
          <w:p w:rsidR="00424035" w:rsidRPr="00657B96" w:rsidRDefault="00424035" w:rsidP="00227BA2">
            <w:pPr>
              <w:pStyle w:val="ListParagraph"/>
              <w:numPr>
                <w:ilvl w:val="0"/>
                <w:numId w:val="65"/>
              </w:numPr>
              <w:shd w:val="clear" w:color="FFFFCC" w:fill="FFFFFF"/>
              <w:spacing w:before="100" w:beforeAutospacing="1" w:after="0" w:afterAutospacing="1" w:line="240" w:lineRule="auto"/>
              <w:rPr>
                <w:ins w:id="10469" w:author="DuyNgo" w:date="2012-08-10T07:12:00Z"/>
                <w:rFonts w:ascii="Times New Roman" w:eastAsia="MS PGothic" w:hAnsi="Times New Roman" w:cs="Times New Roman"/>
                <w:sz w:val="24"/>
                <w:szCs w:val="24"/>
                <w:rPrChange w:id="10470" w:author="DuyNgo" w:date="2012-08-10T08:15:00Z">
                  <w:rPr>
                    <w:ins w:id="10471" w:author="DuyNgo" w:date="2012-08-10T07:12:00Z"/>
                    <w:rFonts w:ascii="Calibri" w:eastAsia="MS PGothic" w:hAnsi="Calibri" w:cs="Calibri"/>
                    <w:color w:val="000000"/>
                    <w:sz w:val="24"/>
                    <w:szCs w:val="24"/>
                  </w:rPr>
                </w:rPrChange>
              </w:rPr>
            </w:pPr>
            <w:ins w:id="10472" w:author="DuyNgo" w:date="2012-08-10T07:12:00Z">
              <w:r w:rsidRPr="00657B96">
                <w:rPr>
                  <w:rFonts w:ascii="Times New Roman" w:eastAsia="MS PGothic" w:hAnsi="Times New Roman" w:cs="Times New Roman"/>
                  <w:sz w:val="24"/>
                  <w:szCs w:val="24"/>
                  <w:rPrChange w:id="10473" w:author="DuyNgo" w:date="2012-08-10T08:15:00Z">
                    <w:rPr>
                      <w:rFonts w:ascii="Calibri" w:eastAsia="MS PGothic" w:hAnsi="Calibri" w:cs="Calibri"/>
                      <w:sz w:val="24"/>
                      <w:szCs w:val="24"/>
                    </w:rPr>
                  </w:rPrChange>
                </w:rPr>
                <w:t>Place to input information.</w:t>
              </w:r>
            </w:ins>
          </w:p>
          <w:p w:rsidR="00424035" w:rsidRPr="00657B96" w:rsidRDefault="00424035">
            <w:pPr>
              <w:pStyle w:val="ListParagraph"/>
              <w:numPr>
                <w:ilvl w:val="0"/>
                <w:numId w:val="65"/>
              </w:numPr>
              <w:spacing w:after="0" w:line="240" w:lineRule="auto"/>
              <w:rPr>
                <w:ins w:id="10474" w:author="DuyNgo" w:date="2012-08-10T07:12:00Z"/>
                <w:rFonts w:ascii="Times New Roman" w:eastAsia="MS PGothic" w:hAnsi="Times New Roman" w:cs="Times New Roman"/>
                <w:sz w:val="24"/>
                <w:szCs w:val="24"/>
                <w:rPrChange w:id="10475" w:author="DuyNgo" w:date="2012-08-10T08:15:00Z">
                  <w:rPr>
                    <w:ins w:id="10476" w:author="DuyNgo" w:date="2012-08-10T07:12:00Z"/>
                    <w:rFonts w:ascii="Calibri" w:eastAsia="MS PGothic" w:hAnsi="Calibri" w:cs="Calibri"/>
                    <w:sz w:val="24"/>
                    <w:szCs w:val="24"/>
                  </w:rPr>
                </w:rPrChange>
              </w:rPr>
              <w:pPrChange w:id="10477" w:author="DuyNgo" w:date="2012-08-10T07:12:00Z">
                <w:pPr>
                  <w:pStyle w:val="ListParagraph"/>
                  <w:numPr>
                    <w:numId w:val="63"/>
                  </w:numPr>
                  <w:spacing w:after="0" w:line="240" w:lineRule="auto"/>
                  <w:ind w:hanging="360"/>
                </w:pPr>
              </w:pPrChange>
            </w:pPr>
            <w:ins w:id="10478" w:author="DuyNgo" w:date="2012-08-10T07:12:00Z">
              <w:r w:rsidRPr="00657B96">
                <w:rPr>
                  <w:rFonts w:ascii="Times New Roman" w:eastAsia="MS PGothic" w:hAnsi="Times New Roman" w:cs="Times New Roman"/>
                  <w:sz w:val="24"/>
                  <w:szCs w:val="24"/>
                  <w:rPrChange w:id="10479" w:author="DuyNgo" w:date="2012-08-10T08:15:00Z">
                    <w:rPr>
                      <w:rFonts w:ascii="Calibri" w:eastAsia="MS PGothic" w:hAnsi="Calibri" w:cs="Calibri"/>
                      <w:sz w:val="24"/>
                      <w:szCs w:val="24"/>
                    </w:rPr>
                  </w:rPrChange>
                </w:rPr>
                <w:t>Validation</w:t>
              </w:r>
            </w:ins>
          </w:p>
          <w:p w:rsidR="00424035" w:rsidRPr="00657B96" w:rsidRDefault="00424035">
            <w:pPr>
              <w:pStyle w:val="ListParagraph"/>
              <w:numPr>
                <w:ilvl w:val="0"/>
                <w:numId w:val="65"/>
              </w:numPr>
              <w:spacing w:after="0" w:line="240" w:lineRule="auto"/>
              <w:rPr>
                <w:ins w:id="10480" w:author="DuyNgo" w:date="2012-08-10T07:12:00Z"/>
                <w:rFonts w:ascii="Times New Roman" w:eastAsia="MS PGothic" w:hAnsi="Times New Roman" w:cs="Times New Roman"/>
                <w:sz w:val="24"/>
                <w:szCs w:val="24"/>
                <w:rPrChange w:id="10481" w:author="DuyNgo" w:date="2012-08-10T08:15:00Z">
                  <w:rPr>
                    <w:ins w:id="10482" w:author="DuyNgo" w:date="2012-08-10T07:12:00Z"/>
                  </w:rPr>
                </w:rPrChange>
              </w:rPr>
              <w:pPrChange w:id="10483" w:author="DuyNgo" w:date="2012-08-10T07:12:00Z">
                <w:pPr>
                  <w:pStyle w:val="ListParagraph"/>
                  <w:numPr>
                    <w:numId w:val="63"/>
                  </w:numPr>
                  <w:spacing w:after="0" w:line="240" w:lineRule="auto"/>
                  <w:ind w:hanging="360"/>
                </w:pPr>
              </w:pPrChange>
            </w:pPr>
            <w:ins w:id="10484" w:author="DuyNgo" w:date="2012-08-10T07:12:00Z">
              <w:r w:rsidRPr="00657B96">
                <w:rPr>
                  <w:rFonts w:ascii="Times New Roman" w:eastAsia="MS PGothic" w:hAnsi="Times New Roman" w:cs="Times New Roman"/>
                  <w:sz w:val="24"/>
                  <w:szCs w:val="24"/>
                  <w:rPrChange w:id="10485" w:author="DuyNgo" w:date="2012-08-10T08:15:00Z">
                    <w:rPr/>
                  </w:rPrChange>
                </w:rPr>
                <w:t>Submit Ok</w:t>
              </w:r>
            </w:ins>
          </w:p>
        </w:tc>
      </w:tr>
    </w:tbl>
    <w:p w:rsidR="00424035" w:rsidRPr="00657B96" w:rsidRDefault="00424035">
      <w:pPr>
        <w:rPr>
          <w:ins w:id="10486" w:author="DuyNgo" w:date="2012-08-10T07:12:00Z"/>
          <w:rFonts w:ascii="Times New Roman" w:hAnsi="Times New Roman" w:cs="Times New Roman"/>
          <w:sz w:val="24"/>
          <w:szCs w:val="24"/>
          <w:rPrChange w:id="10487" w:author="DuyNgo" w:date="2012-08-10T08:15:00Z">
            <w:rPr>
              <w:ins w:id="10488" w:author="DuyNgo" w:date="2012-08-10T07:12:00Z"/>
              <w:rFonts w:ascii="Calibri" w:hAnsi="Calibri" w:cs="Calibri"/>
              <w:sz w:val="24"/>
              <w:szCs w:val="24"/>
            </w:rPr>
          </w:rPrChange>
        </w:rPr>
        <w:pPrChange w:id="10489" w:author="DuyNgo" w:date="2012-08-10T07:12:00Z">
          <w:pPr>
            <w:pStyle w:val="Heading4"/>
          </w:pPr>
        </w:pPrChange>
      </w:pPr>
    </w:p>
    <w:p w:rsidR="00314775" w:rsidRPr="00657B96" w:rsidRDefault="001F2328">
      <w:pPr>
        <w:pStyle w:val="Heading4"/>
        <w:rPr>
          <w:ins w:id="10490" w:author="DuyNgo" w:date="2012-08-10T07:13:00Z"/>
          <w:rFonts w:ascii="Times New Roman" w:hAnsi="Times New Roman" w:cs="Times New Roman"/>
          <w:sz w:val="24"/>
          <w:szCs w:val="24"/>
          <w:rPrChange w:id="10491" w:author="DuyNgo" w:date="2012-08-10T08:15:00Z">
            <w:rPr>
              <w:ins w:id="10492" w:author="DuyNgo" w:date="2012-08-10T07:13:00Z"/>
              <w:rFonts w:ascii="Calibri" w:hAnsi="Calibri" w:cs="Calibri"/>
              <w:sz w:val="24"/>
              <w:szCs w:val="24"/>
            </w:rPr>
          </w:rPrChange>
        </w:rPr>
        <w:pPrChange w:id="10493" w:author="DuyNgo" w:date="2012-08-10T07:13:00Z">
          <w:pPr/>
        </w:pPrChange>
      </w:pPr>
      <w:bookmarkStart w:id="10494" w:name="_Toc332775031"/>
      <w:ins w:id="10495" w:author="DuyNgo" w:date="2012-08-10T07:21:00Z">
        <w:r w:rsidRPr="00657B96">
          <w:rPr>
            <w:rFonts w:ascii="Times New Roman" w:hAnsi="Times New Roman" w:cs="Times New Roman"/>
            <w:sz w:val="24"/>
            <w:szCs w:val="24"/>
            <w:rPrChange w:id="10496" w:author="DuyNgo" w:date="2012-08-10T08:15:00Z">
              <w:rPr>
                <w:rFonts w:ascii="Calibri" w:hAnsi="Calibri" w:cs="Calibri"/>
                <w:b/>
                <w:bCs/>
                <w:i/>
                <w:iCs/>
                <w:sz w:val="24"/>
                <w:szCs w:val="24"/>
              </w:rPr>
            </w:rPrChange>
          </w:rPr>
          <w:t>5</w:t>
        </w:r>
      </w:ins>
      <w:ins w:id="10497" w:author="DuyNgo" w:date="2012-08-10T07:08:00Z">
        <w:r w:rsidR="00314775" w:rsidRPr="00657B96">
          <w:rPr>
            <w:rFonts w:ascii="Times New Roman" w:hAnsi="Times New Roman" w:cs="Times New Roman"/>
            <w:sz w:val="24"/>
            <w:szCs w:val="24"/>
            <w:rPrChange w:id="10498" w:author="DuyNgo" w:date="2012-08-10T08:15:00Z">
              <w:rPr>
                <w:rFonts w:ascii="Calibri" w:hAnsi="Calibri" w:cs="Calibri"/>
                <w:sz w:val="24"/>
                <w:szCs w:val="24"/>
              </w:rPr>
            </w:rPrChange>
          </w:rPr>
          <w:t>.1.8 Delete Risk</w:t>
        </w:r>
      </w:ins>
      <w:bookmarkEnd w:id="10494"/>
    </w:p>
    <w:tbl>
      <w:tblPr>
        <w:tblW w:w="9379" w:type="dxa"/>
        <w:tblInd w:w="103" w:type="dxa"/>
        <w:tblLayout w:type="fixed"/>
        <w:tblLook w:val="04A0" w:firstRow="1" w:lastRow="0" w:firstColumn="1" w:lastColumn="0" w:noHBand="0" w:noVBand="1"/>
      </w:tblPr>
      <w:tblGrid>
        <w:gridCol w:w="1537"/>
        <w:gridCol w:w="2163"/>
        <w:gridCol w:w="2794"/>
        <w:gridCol w:w="2885"/>
      </w:tblGrid>
      <w:tr w:rsidR="00605139" w:rsidRPr="00657B96" w:rsidTr="00227BA2">
        <w:trPr>
          <w:trHeight w:val="114"/>
          <w:ins w:id="10499" w:author="DuyNgo" w:date="2012-08-10T07:13: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605139" w:rsidRPr="00657B96" w:rsidRDefault="00605139" w:rsidP="00227BA2">
            <w:pPr>
              <w:spacing w:after="0" w:line="240" w:lineRule="auto"/>
              <w:rPr>
                <w:ins w:id="10500" w:author="DuyNgo" w:date="2012-08-10T07:13:00Z"/>
                <w:rFonts w:ascii="Times New Roman" w:eastAsia="MS PGothic" w:hAnsi="Times New Roman" w:cs="Times New Roman"/>
                <w:b/>
                <w:sz w:val="24"/>
                <w:szCs w:val="24"/>
                <w:rPrChange w:id="10501" w:author="DuyNgo" w:date="2012-08-10T08:15:00Z">
                  <w:rPr>
                    <w:ins w:id="10502" w:author="DuyNgo" w:date="2012-08-10T07:13:00Z"/>
                    <w:rFonts w:ascii="Calibri" w:eastAsia="MS PGothic" w:hAnsi="Calibri" w:cs="Calibri"/>
                    <w:b/>
                    <w:sz w:val="24"/>
                    <w:szCs w:val="24"/>
                  </w:rPr>
                </w:rPrChange>
              </w:rPr>
            </w:pPr>
            <w:ins w:id="10503" w:author="DuyNgo" w:date="2012-08-10T07:13:00Z">
              <w:r w:rsidRPr="00657B96">
                <w:rPr>
                  <w:rFonts w:ascii="Times New Roman" w:eastAsia="MS PGothic" w:hAnsi="Times New Roman" w:cs="Times New Roman"/>
                  <w:b/>
                  <w:sz w:val="24"/>
                  <w:szCs w:val="24"/>
                  <w:rPrChange w:id="10504"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605139" w:rsidRPr="00657B96" w:rsidRDefault="00605139" w:rsidP="00227BA2">
            <w:pPr>
              <w:spacing w:after="0" w:line="240" w:lineRule="auto"/>
              <w:rPr>
                <w:ins w:id="10505" w:author="DuyNgo" w:date="2012-08-10T07:13:00Z"/>
                <w:rFonts w:ascii="Times New Roman" w:eastAsia="MS PGothic" w:hAnsi="Times New Roman" w:cs="Times New Roman"/>
                <w:b/>
                <w:bCs/>
                <w:sz w:val="24"/>
                <w:szCs w:val="24"/>
                <w:rPrChange w:id="10506" w:author="DuyNgo" w:date="2012-08-10T08:15:00Z">
                  <w:rPr>
                    <w:ins w:id="10507" w:author="DuyNgo" w:date="2012-08-10T07:13:00Z"/>
                    <w:rFonts w:ascii="Calibri" w:eastAsia="MS PGothic" w:hAnsi="Calibri" w:cs="Calibri"/>
                    <w:b/>
                    <w:bCs/>
                    <w:sz w:val="24"/>
                    <w:szCs w:val="24"/>
                  </w:rPr>
                </w:rPrChange>
              </w:rPr>
            </w:pPr>
            <w:ins w:id="10508" w:author="DuyNgo" w:date="2012-08-10T07:13:00Z">
              <w:r w:rsidRPr="00657B96">
                <w:rPr>
                  <w:rFonts w:ascii="Times New Roman" w:eastAsia="MS PGothic" w:hAnsi="Times New Roman" w:cs="Times New Roman"/>
                  <w:b/>
                  <w:bCs/>
                  <w:sz w:val="24"/>
                  <w:szCs w:val="24"/>
                  <w:rPrChange w:id="10509"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605139" w:rsidRPr="00657B96" w:rsidRDefault="00605139" w:rsidP="00227BA2">
            <w:pPr>
              <w:spacing w:after="0" w:line="240" w:lineRule="auto"/>
              <w:rPr>
                <w:ins w:id="10510" w:author="DuyNgo" w:date="2012-08-10T07:13:00Z"/>
                <w:rFonts w:ascii="Times New Roman" w:eastAsia="MS PGothic" w:hAnsi="Times New Roman" w:cs="Times New Roman"/>
                <w:b/>
                <w:bCs/>
                <w:sz w:val="24"/>
                <w:szCs w:val="24"/>
                <w:rPrChange w:id="10511" w:author="DuyNgo" w:date="2012-08-10T08:15:00Z">
                  <w:rPr>
                    <w:ins w:id="10512" w:author="DuyNgo" w:date="2012-08-10T07:13:00Z"/>
                    <w:rFonts w:ascii="Calibri" w:eastAsia="MS PGothic" w:hAnsi="Calibri" w:cs="Calibri"/>
                    <w:b/>
                    <w:bCs/>
                    <w:sz w:val="24"/>
                    <w:szCs w:val="24"/>
                  </w:rPr>
                </w:rPrChange>
              </w:rPr>
            </w:pPr>
            <w:ins w:id="10513" w:author="DuyNgo" w:date="2012-08-10T07:13:00Z">
              <w:r w:rsidRPr="00657B96">
                <w:rPr>
                  <w:rFonts w:ascii="Times New Roman" w:eastAsia="MS PGothic" w:hAnsi="Times New Roman" w:cs="Times New Roman"/>
                  <w:b/>
                  <w:bCs/>
                  <w:sz w:val="24"/>
                  <w:szCs w:val="24"/>
                  <w:rPrChange w:id="10514"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605139" w:rsidRPr="00657B96" w:rsidRDefault="00605139" w:rsidP="00227BA2">
            <w:pPr>
              <w:spacing w:after="0" w:line="240" w:lineRule="auto"/>
              <w:rPr>
                <w:ins w:id="10515" w:author="DuyNgo" w:date="2012-08-10T07:13:00Z"/>
                <w:rFonts w:ascii="Times New Roman" w:eastAsia="MS PGothic" w:hAnsi="Times New Roman" w:cs="Times New Roman"/>
                <w:b/>
                <w:bCs/>
                <w:sz w:val="24"/>
                <w:szCs w:val="24"/>
                <w:rPrChange w:id="10516" w:author="DuyNgo" w:date="2012-08-10T08:15:00Z">
                  <w:rPr>
                    <w:ins w:id="10517" w:author="DuyNgo" w:date="2012-08-10T07:13:00Z"/>
                    <w:rFonts w:ascii="Calibri" w:eastAsia="MS PGothic" w:hAnsi="Calibri" w:cs="Calibri"/>
                    <w:b/>
                    <w:bCs/>
                    <w:sz w:val="24"/>
                    <w:szCs w:val="24"/>
                  </w:rPr>
                </w:rPrChange>
              </w:rPr>
            </w:pPr>
            <w:ins w:id="10518" w:author="DuyNgo" w:date="2012-08-10T07:13:00Z">
              <w:r w:rsidRPr="00657B96">
                <w:rPr>
                  <w:rFonts w:ascii="Times New Roman" w:eastAsia="MS PGothic" w:hAnsi="Times New Roman" w:cs="Times New Roman"/>
                  <w:b/>
                  <w:bCs/>
                  <w:sz w:val="24"/>
                  <w:szCs w:val="24"/>
                  <w:rPrChange w:id="10519" w:author="DuyNgo" w:date="2012-08-10T08:15:00Z">
                    <w:rPr>
                      <w:rFonts w:ascii="Calibri" w:eastAsia="MS PGothic" w:hAnsi="Calibri" w:cs="Calibri"/>
                      <w:b/>
                      <w:bCs/>
                      <w:sz w:val="24"/>
                      <w:szCs w:val="24"/>
                    </w:rPr>
                  </w:rPrChange>
                </w:rPr>
                <w:t>Expected output</w:t>
              </w:r>
            </w:ins>
          </w:p>
        </w:tc>
      </w:tr>
      <w:tr w:rsidR="00605139" w:rsidRPr="00657B96" w:rsidTr="00227BA2">
        <w:trPr>
          <w:trHeight w:val="1142"/>
          <w:ins w:id="10520" w:author="DuyNgo" w:date="2012-08-10T07:13: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605139" w:rsidRPr="00657B96" w:rsidRDefault="00605139" w:rsidP="00227BA2">
            <w:pPr>
              <w:spacing w:after="0" w:line="240" w:lineRule="auto"/>
              <w:rPr>
                <w:ins w:id="10521" w:author="DuyNgo" w:date="2012-08-10T07:13:00Z"/>
                <w:rFonts w:ascii="Times New Roman" w:eastAsia="MS PGothic" w:hAnsi="Times New Roman" w:cs="Times New Roman"/>
                <w:sz w:val="24"/>
                <w:szCs w:val="24"/>
                <w:rPrChange w:id="10522" w:author="DuyNgo" w:date="2012-08-10T08:15:00Z">
                  <w:rPr>
                    <w:ins w:id="10523" w:author="DuyNgo" w:date="2012-08-10T07:13:00Z"/>
                    <w:rFonts w:ascii="Calibri" w:eastAsia="MS PGothic" w:hAnsi="Calibri" w:cs="Calibri"/>
                    <w:sz w:val="24"/>
                    <w:szCs w:val="24"/>
                  </w:rPr>
                </w:rPrChange>
              </w:rPr>
            </w:pPr>
            <w:ins w:id="10524" w:author="DuyNgo" w:date="2012-08-10T07:13:00Z">
              <w:r w:rsidRPr="00657B96">
                <w:rPr>
                  <w:rFonts w:ascii="Times New Roman" w:eastAsia="MS PGothic" w:hAnsi="Times New Roman" w:cs="Times New Roman"/>
                  <w:sz w:val="24"/>
                  <w:szCs w:val="24"/>
                  <w:rPrChange w:id="10525" w:author="DuyNgo" w:date="2012-08-10T08:15:00Z">
                    <w:rPr>
                      <w:rFonts w:ascii="Calibri" w:eastAsia="MS PGothic" w:hAnsi="Calibri" w:cs="Calibri"/>
                      <w:sz w:val="24"/>
                      <w:szCs w:val="24"/>
                    </w:rPr>
                  </w:rPrChange>
                </w:rPr>
                <w:t>Delete risk</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605139" w:rsidRPr="00657B96" w:rsidRDefault="00605139" w:rsidP="00227BA2">
            <w:pPr>
              <w:shd w:val="clear" w:color="FFFFCC" w:fill="FFFFFF"/>
              <w:spacing w:before="100" w:beforeAutospacing="1" w:after="0" w:afterAutospacing="1" w:line="240" w:lineRule="auto"/>
              <w:rPr>
                <w:ins w:id="10526" w:author="DuyNgo" w:date="2012-08-10T07:13:00Z"/>
                <w:rFonts w:ascii="Times New Roman" w:eastAsia="MS PGothic" w:hAnsi="Times New Roman" w:cs="Times New Roman"/>
                <w:sz w:val="24"/>
                <w:szCs w:val="24"/>
                <w:rPrChange w:id="10527" w:author="DuyNgo" w:date="2012-08-10T08:15:00Z">
                  <w:rPr>
                    <w:ins w:id="10528" w:author="DuyNgo" w:date="2012-08-10T07:13:00Z"/>
                    <w:rFonts w:ascii="Calibri" w:eastAsia="MS PGothic" w:hAnsi="Calibri" w:cs="Calibri"/>
                    <w:color w:val="000000"/>
                    <w:sz w:val="24"/>
                    <w:szCs w:val="24"/>
                  </w:rPr>
                </w:rPrChange>
              </w:rPr>
            </w:pPr>
            <w:ins w:id="10529" w:author="DuyNgo" w:date="2012-08-10T07:13:00Z">
              <w:r w:rsidRPr="00657B96">
                <w:rPr>
                  <w:rFonts w:ascii="Times New Roman" w:eastAsia="MS PGothic" w:hAnsi="Times New Roman" w:cs="Times New Roman"/>
                  <w:sz w:val="24"/>
                  <w:szCs w:val="24"/>
                  <w:rPrChange w:id="10530"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605139" w:rsidRPr="00657B96" w:rsidRDefault="00605139">
            <w:pPr>
              <w:pStyle w:val="ListParagraph"/>
              <w:numPr>
                <w:ilvl w:val="0"/>
                <w:numId w:val="88"/>
              </w:numPr>
              <w:spacing w:after="0" w:line="240" w:lineRule="auto"/>
              <w:rPr>
                <w:ins w:id="10531" w:author="DuyNgo" w:date="2012-08-10T07:13:00Z"/>
                <w:rFonts w:ascii="Times New Roman" w:eastAsia="MS PGothic" w:hAnsi="Times New Roman" w:cs="Times New Roman"/>
                <w:sz w:val="24"/>
                <w:szCs w:val="24"/>
                <w:rPrChange w:id="10532" w:author="DuyNgo" w:date="2012-08-10T08:15:00Z">
                  <w:rPr>
                    <w:ins w:id="10533" w:author="DuyNgo" w:date="2012-08-10T07:13:00Z"/>
                    <w:rFonts w:ascii="Calibri" w:eastAsia="MS PGothic" w:hAnsi="Calibri" w:cs="Calibri"/>
                    <w:color w:val="000000"/>
                    <w:sz w:val="24"/>
                    <w:szCs w:val="24"/>
                  </w:rPr>
                </w:rPrChange>
              </w:rPr>
              <w:pPrChange w:id="10534" w:author="DuyNgo" w:date="2012-08-10T07:13:00Z">
                <w:pPr>
                  <w:pStyle w:val="ListParagraph"/>
                  <w:numPr>
                    <w:numId w:val="67"/>
                  </w:numPr>
                  <w:shd w:val="clear" w:color="FFFFCC" w:fill="FFFFFF"/>
                  <w:spacing w:before="100" w:beforeAutospacing="1" w:after="0" w:afterAutospacing="1" w:line="240" w:lineRule="auto"/>
                  <w:ind w:hanging="360"/>
                </w:pPr>
              </w:pPrChange>
            </w:pPr>
            <w:ins w:id="10535" w:author="DuyNgo" w:date="2012-08-10T07:13:00Z">
              <w:r w:rsidRPr="00657B96">
                <w:rPr>
                  <w:rFonts w:ascii="Times New Roman" w:eastAsia="MS PGothic" w:hAnsi="Times New Roman" w:cs="Times New Roman"/>
                  <w:sz w:val="24"/>
                  <w:szCs w:val="24"/>
                  <w:rPrChange w:id="10536" w:author="DuyNgo" w:date="2012-08-10T08:15:00Z">
                    <w:rPr/>
                  </w:rPrChange>
                </w:rPr>
                <w:t>Go to project that user is PM.</w:t>
              </w:r>
            </w:ins>
          </w:p>
          <w:p w:rsidR="00605139" w:rsidRPr="00657B96" w:rsidRDefault="00605139">
            <w:pPr>
              <w:pStyle w:val="ListParagraph"/>
              <w:numPr>
                <w:ilvl w:val="0"/>
                <w:numId w:val="88"/>
              </w:numPr>
              <w:spacing w:after="0" w:line="240" w:lineRule="auto"/>
              <w:rPr>
                <w:ins w:id="10537" w:author="DuyNgo" w:date="2012-08-10T07:13:00Z"/>
                <w:rFonts w:ascii="Times New Roman" w:eastAsia="MS PGothic" w:hAnsi="Times New Roman" w:cs="Times New Roman"/>
                <w:sz w:val="24"/>
                <w:szCs w:val="24"/>
                <w:rPrChange w:id="10538" w:author="DuyNgo" w:date="2012-08-10T08:15:00Z">
                  <w:rPr>
                    <w:ins w:id="10539" w:author="DuyNgo" w:date="2012-08-10T07:13:00Z"/>
                  </w:rPr>
                </w:rPrChange>
              </w:rPr>
              <w:pPrChange w:id="10540" w:author="DuyNgo" w:date="2012-08-10T07:13:00Z">
                <w:pPr>
                  <w:pStyle w:val="ListParagraph"/>
                  <w:numPr>
                    <w:numId w:val="67"/>
                  </w:numPr>
                  <w:spacing w:after="0" w:line="240" w:lineRule="auto"/>
                  <w:ind w:hanging="360"/>
                </w:pPr>
              </w:pPrChange>
            </w:pPr>
            <w:ins w:id="10541" w:author="DuyNgo" w:date="2012-08-10T07:13:00Z">
              <w:r w:rsidRPr="00657B96">
                <w:rPr>
                  <w:rFonts w:ascii="Times New Roman" w:eastAsia="MS PGothic" w:hAnsi="Times New Roman" w:cs="Times New Roman"/>
                  <w:sz w:val="24"/>
                  <w:szCs w:val="24"/>
                  <w:rPrChange w:id="10542" w:author="DuyNgo" w:date="2012-08-10T08:15:00Z">
                    <w:rPr/>
                  </w:rPrChange>
                </w:rPr>
                <w:t>Choose risk 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605139" w:rsidRPr="00657B96" w:rsidRDefault="00605139" w:rsidP="00227BA2">
            <w:pPr>
              <w:pStyle w:val="ListParagraph"/>
              <w:numPr>
                <w:ilvl w:val="0"/>
                <w:numId w:val="68"/>
              </w:numPr>
              <w:shd w:val="clear" w:color="FFFFCC" w:fill="FFFFFF"/>
              <w:spacing w:before="100" w:beforeAutospacing="1" w:after="0" w:afterAutospacing="1" w:line="240" w:lineRule="auto"/>
              <w:rPr>
                <w:ins w:id="10543" w:author="DuyNgo" w:date="2012-08-10T07:13:00Z"/>
                <w:rFonts w:ascii="Times New Roman" w:eastAsia="MS PGothic" w:hAnsi="Times New Roman" w:cs="Times New Roman"/>
                <w:sz w:val="24"/>
                <w:szCs w:val="24"/>
                <w:rPrChange w:id="10544" w:author="DuyNgo" w:date="2012-08-10T08:15:00Z">
                  <w:rPr>
                    <w:ins w:id="10545" w:author="DuyNgo" w:date="2012-08-10T07:13:00Z"/>
                    <w:rFonts w:ascii="Calibri" w:eastAsia="MS PGothic" w:hAnsi="Calibri" w:cs="Calibri"/>
                    <w:color w:val="000000"/>
                    <w:sz w:val="24"/>
                    <w:szCs w:val="24"/>
                  </w:rPr>
                </w:rPrChange>
              </w:rPr>
            </w:pPr>
            <w:ins w:id="10546" w:author="DuyNgo" w:date="2012-08-10T07:13:00Z">
              <w:r w:rsidRPr="00657B96">
                <w:rPr>
                  <w:rFonts w:ascii="Times New Roman" w:eastAsia="MS PGothic" w:hAnsi="Times New Roman" w:cs="Times New Roman"/>
                  <w:sz w:val="24"/>
                  <w:szCs w:val="24"/>
                  <w:rPrChange w:id="10547" w:author="DuyNgo" w:date="2012-08-10T08:15:00Z">
                    <w:rPr>
                      <w:rFonts w:ascii="Calibri" w:eastAsia="MS PGothic" w:hAnsi="Calibri" w:cs="Calibri"/>
                      <w:sz w:val="24"/>
                      <w:szCs w:val="24"/>
                    </w:rPr>
                  </w:rPrChange>
                </w:rPr>
                <w:t>risk deleted</w:t>
              </w:r>
            </w:ins>
          </w:p>
        </w:tc>
      </w:tr>
    </w:tbl>
    <w:p w:rsidR="00605139" w:rsidRPr="00657B96" w:rsidRDefault="00605139" w:rsidP="00314775">
      <w:pPr>
        <w:rPr>
          <w:ins w:id="10548" w:author="DuyNgo" w:date="2012-08-10T07:08:00Z"/>
          <w:rFonts w:ascii="Times New Roman" w:hAnsi="Times New Roman" w:cs="Times New Roman"/>
          <w:sz w:val="24"/>
          <w:szCs w:val="24"/>
          <w:rPrChange w:id="10549" w:author="DuyNgo" w:date="2012-08-10T08:15:00Z">
            <w:rPr>
              <w:ins w:id="10550" w:author="DuyNgo" w:date="2012-08-10T07:08:00Z"/>
              <w:rFonts w:ascii="Calibri" w:hAnsi="Calibri" w:cs="Calibri"/>
              <w:sz w:val="24"/>
              <w:szCs w:val="24"/>
            </w:rPr>
          </w:rPrChange>
        </w:rPr>
      </w:pPr>
    </w:p>
    <w:p w:rsidR="00314775" w:rsidRPr="00657B96" w:rsidRDefault="001F2328" w:rsidP="00314775">
      <w:pPr>
        <w:pStyle w:val="Heading4"/>
        <w:rPr>
          <w:ins w:id="10551" w:author="DuyNgo" w:date="2012-08-10T07:08:00Z"/>
          <w:rFonts w:ascii="Times New Roman" w:hAnsi="Times New Roman" w:cs="Times New Roman"/>
          <w:sz w:val="24"/>
          <w:szCs w:val="24"/>
          <w:rPrChange w:id="10552" w:author="DuyNgo" w:date="2012-08-10T08:15:00Z">
            <w:rPr>
              <w:ins w:id="10553" w:author="DuyNgo" w:date="2012-08-10T07:08:00Z"/>
              <w:rFonts w:ascii="Calibri" w:hAnsi="Calibri" w:cs="Calibri"/>
              <w:sz w:val="24"/>
              <w:szCs w:val="24"/>
            </w:rPr>
          </w:rPrChange>
        </w:rPr>
      </w:pPr>
      <w:bookmarkStart w:id="10554" w:name="_Toc332775032"/>
      <w:ins w:id="10555" w:author="DuyNgo" w:date="2012-08-10T07:21:00Z">
        <w:r w:rsidRPr="00657B96">
          <w:rPr>
            <w:rFonts w:ascii="Times New Roman" w:hAnsi="Times New Roman" w:cs="Times New Roman"/>
            <w:sz w:val="24"/>
            <w:szCs w:val="24"/>
            <w:rPrChange w:id="10556" w:author="DuyNgo" w:date="2012-08-10T08:15:00Z">
              <w:rPr>
                <w:rFonts w:ascii="Calibri" w:eastAsiaTheme="minorHAnsi" w:hAnsi="Calibri" w:cs="Calibri"/>
                <w:b w:val="0"/>
                <w:bCs w:val="0"/>
                <w:i w:val="0"/>
                <w:iCs w:val="0"/>
                <w:color w:val="auto"/>
                <w:sz w:val="24"/>
                <w:szCs w:val="24"/>
              </w:rPr>
            </w:rPrChange>
          </w:rPr>
          <w:t>5</w:t>
        </w:r>
      </w:ins>
      <w:ins w:id="10557" w:author="DuyNgo" w:date="2012-08-10T07:08:00Z">
        <w:r w:rsidR="00314775" w:rsidRPr="00657B96">
          <w:rPr>
            <w:rFonts w:ascii="Times New Roman" w:hAnsi="Times New Roman" w:cs="Times New Roman"/>
            <w:sz w:val="24"/>
            <w:szCs w:val="24"/>
            <w:rPrChange w:id="10558" w:author="DuyNgo" w:date="2012-08-10T08:15:00Z">
              <w:rPr>
                <w:rFonts w:ascii="Calibri" w:eastAsiaTheme="minorHAnsi" w:hAnsi="Calibri" w:cs="Calibri"/>
                <w:b w:val="0"/>
                <w:bCs w:val="0"/>
                <w:i w:val="0"/>
                <w:iCs w:val="0"/>
                <w:color w:val="auto"/>
                <w:sz w:val="24"/>
                <w:szCs w:val="24"/>
              </w:rPr>
            </w:rPrChange>
          </w:rPr>
          <w:t>.1.9 Update Risk</w:t>
        </w:r>
        <w:bookmarkEnd w:id="10554"/>
      </w:ins>
    </w:p>
    <w:tbl>
      <w:tblPr>
        <w:tblW w:w="9379" w:type="dxa"/>
        <w:tblInd w:w="103" w:type="dxa"/>
        <w:tblLayout w:type="fixed"/>
        <w:tblLook w:val="04A0" w:firstRow="1" w:lastRow="0" w:firstColumn="1" w:lastColumn="0" w:noHBand="0" w:noVBand="1"/>
      </w:tblPr>
      <w:tblGrid>
        <w:gridCol w:w="1537"/>
        <w:gridCol w:w="2163"/>
        <w:gridCol w:w="2794"/>
        <w:gridCol w:w="2885"/>
      </w:tblGrid>
      <w:tr w:rsidR="00314775" w:rsidRPr="00657B96" w:rsidTr="00227BA2">
        <w:trPr>
          <w:trHeight w:val="114"/>
          <w:ins w:id="10559"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657B96" w:rsidRDefault="00314775" w:rsidP="00227BA2">
            <w:pPr>
              <w:spacing w:after="0" w:line="240" w:lineRule="auto"/>
              <w:rPr>
                <w:ins w:id="10560" w:author="DuyNgo" w:date="2012-08-10T07:08:00Z"/>
                <w:rFonts w:ascii="Times New Roman" w:eastAsia="MS PGothic" w:hAnsi="Times New Roman" w:cs="Times New Roman"/>
                <w:b/>
                <w:sz w:val="24"/>
                <w:szCs w:val="24"/>
                <w:rPrChange w:id="10561" w:author="DuyNgo" w:date="2012-08-10T08:15:00Z">
                  <w:rPr>
                    <w:ins w:id="10562" w:author="DuyNgo" w:date="2012-08-10T07:08:00Z"/>
                    <w:rFonts w:ascii="Calibri" w:eastAsia="MS PGothic" w:hAnsi="Calibri" w:cs="Calibri"/>
                    <w:b/>
                    <w:sz w:val="24"/>
                    <w:szCs w:val="24"/>
                  </w:rPr>
                </w:rPrChange>
              </w:rPr>
            </w:pPr>
            <w:ins w:id="10563" w:author="DuyNgo" w:date="2012-08-10T07:08:00Z">
              <w:r w:rsidRPr="00657B96">
                <w:rPr>
                  <w:rFonts w:ascii="Times New Roman" w:eastAsia="MS PGothic" w:hAnsi="Times New Roman" w:cs="Times New Roman"/>
                  <w:b/>
                  <w:sz w:val="24"/>
                  <w:szCs w:val="24"/>
                  <w:rPrChange w:id="10564"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314775" w:rsidRPr="00657B96" w:rsidRDefault="00314775" w:rsidP="00227BA2">
            <w:pPr>
              <w:spacing w:after="0" w:line="240" w:lineRule="auto"/>
              <w:rPr>
                <w:ins w:id="10565" w:author="DuyNgo" w:date="2012-08-10T07:08:00Z"/>
                <w:rFonts w:ascii="Times New Roman" w:eastAsia="MS PGothic" w:hAnsi="Times New Roman" w:cs="Times New Roman"/>
                <w:b/>
                <w:bCs/>
                <w:sz w:val="24"/>
                <w:szCs w:val="24"/>
                <w:rPrChange w:id="10566" w:author="DuyNgo" w:date="2012-08-10T08:15:00Z">
                  <w:rPr>
                    <w:ins w:id="10567" w:author="DuyNgo" w:date="2012-08-10T07:08:00Z"/>
                    <w:rFonts w:ascii="Calibri" w:eastAsia="MS PGothic" w:hAnsi="Calibri" w:cs="Calibri"/>
                    <w:b/>
                    <w:bCs/>
                    <w:sz w:val="24"/>
                    <w:szCs w:val="24"/>
                  </w:rPr>
                </w:rPrChange>
              </w:rPr>
            </w:pPr>
            <w:ins w:id="10568" w:author="DuyNgo" w:date="2012-08-10T07:08:00Z">
              <w:r w:rsidRPr="00657B96">
                <w:rPr>
                  <w:rFonts w:ascii="Times New Roman" w:eastAsia="MS PGothic" w:hAnsi="Times New Roman" w:cs="Times New Roman"/>
                  <w:b/>
                  <w:bCs/>
                  <w:sz w:val="24"/>
                  <w:szCs w:val="24"/>
                  <w:rPrChange w:id="10569"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314775" w:rsidRPr="00657B96" w:rsidRDefault="00314775" w:rsidP="00227BA2">
            <w:pPr>
              <w:spacing w:after="0" w:line="240" w:lineRule="auto"/>
              <w:rPr>
                <w:ins w:id="10570" w:author="DuyNgo" w:date="2012-08-10T07:08:00Z"/>
                <w:rFonts w:ascii="Times New Roman" w:eastAsia="MS PGothic" w:hAnsi="Times New Roman" w:cs="Times New Roman"/>
                <w:b/>
                <w:bCs/>
                <w:sz w:val="24"/>
                <w:szCs w:val="24"/>
                <w:rPrChange w:id="10571" w:author="DuyNgo" w:date="2012-08-10T08:15:00Z">
                  <w:rPr>
                    <w:ins w:id="10572" w:author="DuyNgo" w:date="2012-08-10T07:08:00Z"/>
                    <w:rFonts w:ascii="Calibri" w:eastAsia="MS PGothic" w:hAnsi="Calibri" w:cs="Calibri"/>
                    <w:b/>
                    <w:bCs/>
                    <w:sz w:val="24"/>
                    <w:szCs w:val="24"/>
                  </w:rPr>
                </w:rPrChange>
              </w:rPr>
            </w:pPr>
            <w:ins w:id="10573" w:author="DuyNgo" w:date="2012-08-10T07:08:00Z">
              <w:r w:rsidRPr="00657B96">
                <w:rPr>
                  <w:rFonts w:ascii="Times New Roman" w:eastAsia="MS PGothic" w:hAnsi="Times New Roman" w:cs="Times New Roman"/>
                  <w:b/>
                  <w:bCs/>
                  <w:sz w:val="24"/>
                  <w:szCs w:val="24"/>
                  <w:rPrChange w:id="10574"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314775" w:rsidRPr="00657B96" w:rsidRDefault="00314775" w:rsidP="00227BA2">
            <w:pPr>
              <w:spacing w:after="0" w:line="240" w:lineRule="auto"/>
              <w:rPr>
                <w:ins w:id="10575" w:author="DuyNgo" w:date="2012-08-10T07:08:00Z"/>
                <w:rFonts w:ascii="Times New Roman" w:eastAsia="MS PGothic" w:hAnsi="Times New Roman" w:cs="Times New Roman"/>
                <w:b/>
                <w:bCs/>
                <w:sz w:val="24"/>
                <w:szCs w:val="24"/>
                <w:rPrChange w:id="10576" w:author="DuyNgo" w:date="2012-08-10T08:15:00Z">
                  <w:rPr>
                    <w:ins w:id="10577" w:author="DuyNgo" w:date="2012-08-10T07:08:00Z"/>
                    <w:rFonts w:ascii="Calibri" w:eastAsia="MS PGothic" w:hAnsi="Calibri" w:cs="Calibri"/>
                    <w:b/>
                    <w:bCs/>
                    <w:sz w:val="24"/>
                    <w:szCs w:val="24"/>
                  </w:rPr>
                </w:rPrChange>
              </w:rPr>
            </w:pPr>
            <w:ins w:id="10578" w:author="DuyNgo" w:date="2012-08-10T07:08:00Z">
              <w:r w:rsidRPr="00657B96">
                <w:rPr>
                  <w:rFonts w:ascii="Times New Roman" w:eastAsia="MS PGothic" w:hAnsi="Times New Roman" w:cs="Times New Roman"/>
                  <w:b/>
                  <w:bCs/>
                  <w:sz w:val="24"/>
                  <w:szCs w:val="24"/>
                  <w:rPrChange w:id="10579" w:author="DuyNgo" w:date="2012-08-10T08:15:00Z">
                    <w:rPr>
                      <w:rFonts w:ascii="Calibri" w:eastAsia="MS PGothic" w:hAnsi="Calibri" w:cs="Calibri"/>
                      <w:b/>
                      <w:bCs/>
                      <w:sz w:val="24"/>
                      <w:szCs w:val="24"/>
                    </w:rPr>
                  </w:rPrChange>
                </w:rPr>
                <w:t>Expected output</w:t>
              </w:r>
            </w:ins>
          </w:p>
        </w:tc>
      </w:tr>
      <w:tr w:rsidR="00314775" w:rsidRPr="00657B96" w:rsidTr="00227BA2">
        <w:trPr>
          <w:trHeight w:val="1142"/>
          <w:ins w:id="10580"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657B96" w:rsidRDefault="00314775" w:rsidP="00227BA2">
            <w:pPr>
              <w:spacing w:after="0" w:line="240" w:lineRule="auto"/>
              <w:rPr>
                <w:ins w:id="10581" w:author="DuyNgo" w:date="2012-08-10T07:08:00Z"/>
                <w:rFonts w:ascii="Times New Roman" w:eastAsia="MS PGothic" w:hAnsi="Times New Roman" w:cs="Times New Roman"/>
                <w:sz w:val="24"/>
                <w:szCs w:val="24"/>
                <w:rPrChange w:id="10582" w:author="DuyNgo" w:date="2012-08-10T08:15:00Z">
                  <w:rPr>
                    <w:ins w:id="10583" w:author="DuyNgo" w:date="2012-08-10T07:08:00Z"/>
                    <w:rFonts w:ascii="Calibri" w:eastAsia="MS PGothic" w:hAnsi="Calibri" w:cs="Calibri"/>
                    <w:sz w:val="24"/>
                    <w:szCs w:val="24"/>
                  </w:rPr>
                </w:rPrChange>
              </w:rPr>
            </w:pPr>
            <w:ins w:id="10584" w:author="DuyNgo" w:date="2012-08-10T07:08:00Z">
              <w:r w:rsidRPr="00657B96">
                <w:rPr>
                  <w:rFonts w:ascii="Times New Roman" w:eastAsia="MS PGothic" w:hAnsi="Times New Roman" w:cs="Times New Roman"/>
                  <w:sz w:val="24"/>
                  <w:szCs w:val="24"/>
                  <w:rPrChange w:id="10585" w:author="DuyNgo" w:date="2012-08-10T08:15:00Z">
                    <w:rPr>
                      <w:rFonts w:ascii="Calibri" w:eastAsia="MS PGothic" w:hAnsi="Calibri" w:cs="Calibri"/>
                      <w:sz w:val="24"/>
                      <w:szCs w:val="24"/>
                    </w:rPr>
                  </w:rPrChange>
                </w:rPr>
                <w:lastRenderedPageBreak/>
                <w:t>Update risk</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14775" w:rsidRPr="00657B96" w:rsidRDefault="00314775" w:rsidP="00227BA2">
            <w:pPr>
              <w:shd w:val="clear" w:color="FFFFCC" w:fill="FFFFFF"/>
              <w:spacing w:before="100" w:beforeAutospacing="1" w:after="0" w:afterAutospacing="1" w:line="240" w:lineRule="auto"/>
              <w:rPr>
                <w:ins w:id="10586" w:author="DuyNgo" w:date="2012-08-10T07:08:00Z"/>
                <w:rFonts w:ascii="Times New Roman" w:eastAsia="MS PGothic" w:hAnsi="Times New Roman" w:cs="Times New Roman"/>
                <w:sz w:val="24"/>
                <w:szCs w:val="24"/>
                <w:rPrChange w:id="10587" w:author="DuyNgo" w:date="2012-08-10T08:15:00Z">
                  <w:rPr>
                    <w:ins w:id="10588" w:author="DuyNgo" w:date="2012-08-10T07:08:00Z"/>
                    <w:rFonts w:ascii="Calibri" w:eastAsia="MS PGothic" w:hAnsi="Calibri" w:cs="Calibri"/>
                    <w:color w:val="000000"/>
                    <w:sz w:val="24"/>
                    <w:szCs w:val="24"/>
                  </w:rPr>
                </w:rPrChange>
              </w:rPr>
            </w:pPr>
            <w:ins w:id="10589" w:author="DuyNgo" w:date="2012-08-10T07:08:00Z">
              <w:r w:rsidRPr="00657B96">
                <w:rPr>
                  <w:rFonts w:ascii="Times New Roman" w:eastAsia="MS PGothic" w:hAnsi="Times New Roman" w:cs="Times New Roman"/>
                  <w:sz w:val="24"/>
                  <w:szCs w:val="24"/>
                  <w:rPrChange w:id="10590"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314775" w:rsidRPr="00657B96" w:rsidRDefault="00314775" w:rsidP="00314775">
            <w:pPr>
              <w:pStyle w:val="ListParagraph"/>
              <w:numPr>
                <w:ilvl w:val="0"/>
                <w:numId w:val="67"/>
              </w:numPr>
              <w:shd w:val="clear" w:color="FFFFCC" w:fill="FFFFFF"/>
              <w:spacing w:before="100" w:beforeAutospacing="1" w:after="0" w:afterAutospacing="1" w:line="240" w:lineRule="auto"/>
              <w:rPr>
                <w:ins w:id="10591" w:author="DuyNgo" w:date="2012-08-10T07:08:00Z"/>
                <w:rFonts w:ascii="Times New Roman" w:eastAsia="MS PGothic" w:hAnsi="Times New Roman" w:cs="Times New Roman"/>
                <w:sz w:val="24"/>
                <w:szCs w:val="24"/>
                <w:rPrChange w:id="10592" w:author="DuyNgo" w:date="2012-08-10T08:15:00Z">
                  <w:rPr>
                    <w:ins w:id="10593" w:author="DuyNgo" w:date="2012-08-10T07:08:00Z"/>
                    <w:rFonts w:ascii="Calibri" w:eastAsia="MS PGothic" w:hAnsi="Calibri" w:cs="Calibri"/>
                    <w:color w:val="000000"/>
                    <w:sz w:val="24"/>
                    <w:szCs w:val="24"/>
                  </w:rPr>
                </w:rPrChange>
              </w:rPr>
            </w:pPr>
            <w:ins w:id="10594" w:author="DuyNgo" w:date="2012-08-10T07:08:00Z">
              <w:r w:rsidRPr="00657B96">
                <w:rPr>
                  <w:rFonts w:ascii="Times New Roman" w:eastAsia="MS PGothic" w:hAnsi="Times New Roman" w:cs="Times New Roman"/>
                  <w:sz w:val="24"/>
                  <w:szCs w:val="24"/>
                  <w:rPrChange w:id="10595" w:author="DuyNgo" w:date="2012-08-10T08:15:00Z">
                    <w:rPr>
                      <w:rFonts w:ascii="Calibri" w:eastAsia="MS PGothic" w:hAnsi="Calibri" w:cs="Calibri"/>
                      <w:sz w:val="24"/>
                      <w:szCs w:val="24"/>
                    </w:rPr>
                  </w:rPrChange>
                </w:rPr>
                <w:t>Go to project that user is PM.</w:t>
              </w:r>
            </w:ins>
          </w:p>
          <w:p w:rsidR="00314775" w:rsidRPr="00657B96" w:rsidRDefault="00314775" w:rsidP="00314775">
            <w:pPr>
              <w:pStyle w:val="ListParagraph"/>
              <w:numPr>
                <w:ilvl w:val="0"/>
                <w:numId w:val="67"/>
              </w:numPr>
              <w:spacing w:after="0" w:line="240" w:lineRule="auto"/>
              <w:rPr>
                <w:ins w:id="10596" w:author="DuyNgo" w:date="2012-08-10T07:08:00Z"/>
                <w:rFonts w:ascii="Times New Roman" w:eastAsia="MS PGothic" w:hAnsi="Times New Roman" w:cs="Times New Roman"/>
                <w:sz w:val="24"/>
                <w:szCs w:val="24"/>
                <w:rPrChange w:id="10597" w:author="DuyNgo" w:date="2012-08-10T08:15:00Z">
                  <w:rPr>
                    <w:ins w:id="10598" w:author="DuyNgo" w:date="2012-08-10T07:08:00Z"/>
                    <w:rFonts w:ascii="Calibri" w:eastAsia="MS PGothic" w:hAnsi="Calibri" w:cs="Calibri"/>
                    <w:sz w:val="24"/>
                    <w:szCs w:val="24"/>
                  </w:rPr>
                </w:rPrChange>
              </w:rPr>
            </w:pPr>
            <w:ins w:id="10599" w:author="DuyNgo" w:date="2012-08-10T07:08:00Z">
              <w:r w:rsidRPr="00657B96">
                <w:rPr>
                  <w:rFonts w:ascii="Times New Roman" w:eastAsia="MS PGothic" w:hAnsi="Times New Roman" w:cs="Times New Roman"/>
                  <w:sz w:val="24"/>
                  <w:szCs w:val="24"/>
                  <w:rPrChange w:id="10600" w:author="DuyNgo" w:date="2012-08-10T08:15:00Z">
                    <w:rPr>
                      <w:rFonts w:ascii="Calibri" w:eastAsia="MS PGothic" w:hAnsi="Calibri" w:cs="Calibri"/>
                      <w:sz w:val="24"/>
                      <w:szCs w:val="24"/>
                    </w:rPr>
                  </w:rPrChange>
                </w:rPr>
                <w:t>Choose risk 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314775" w:rsidRPr="00657B96" w:rsidRDefault="00314775" w:rsidP="00314775">
            <w:pPr>
              <w:pStyle w:val="ListParagraph"/>
              <w:numPr>
                <w:ilvl w:val="0"/>
                <w:numId w:val="68"/>
              </w:numPr>
              <w:shd w:val="clear" w:color="FFFFCC" w:fill="FFFFFF"/>
              <w:spacing w:before="100" w:beforeAutospacing="1" w:after="0" w:afterAutospacing="1" w:line="240" w:lineRule="auto"/>
              <w:rPr>
                <w:ins w:id="10601" w:author="DuyNgo" w:date="2012-08-10T07:08:00Z"/>
                <w:rFonts w:ascii="Times New Roman" w:eastAsia="MS PGothic" w:hAnsi="Times New Roman" w:cs="Times New Roman"/>
                <w:sz w:val="24"/>
                <w:szCs w:val="24"/>
                <w:rPrChange w:id="10602" w:author="DuyNgo" w:date="2012-08-10T08:15:00Z">
                  <w:rPr>
                    <w:ins w:id="10603" w:author="DuyNgo" w:date="2012-08-10T07:08:00Z"/>
                    <w:rFonts w:ascii="Calibri" w:eastAsia="MS PGothic" w:hAnsi="Calibri" w:cs="Calibri"/>
                    <w:color w:val="000000"/>
                    <w:sz w:val="24"/>
                    <w:szCs w:val="24"/>
                  </w:rPr>
                </w:rPrChange>
              </w:rPr>
            </w:pPr>
            <w:ins w:id="10604" w:author="DuyNgo" w:date="2012-08-10T07:08:00Z">
              <w:r w:rsidRPr="00657B96">
                <w:rPr>
                  <w:rFonts w:ascii="Times New Roman" w:eastAsia="MS PGothic" w:hAnsi="Times New Roman" w:cs="Times New Roman"/>
                  <w:sz w:val="24"/>
                  <w:szCs w:val="24"/>
                  <w:rPrChange w:id="10605" w:author="DuyNgo" w:date="2012-08-10T08:15:00Z">
                    <w:rPr>
                      <w:rFonts w:ascii="Calibri" w:eastAsia="MS PGothic" w:hAnsi="Calibri" w:cs="Calibri"/>
                      <w:sz w:val="24"/>
                      <w:szCs w:val="24"/>
                    </w:rPr>
                  </w:rPrChange>
                </w:rPr>
                <w:t>View current information and input new ones.</w:t>
              </w:r>
            </w:ins>
          </w:p>
          <w:p w:rsidR="00314775" w:rsidRPr="00657B96" w:rsidRDefault="00314775" w:rsidP="00314775">
            <w:pPr>
              <w:pStyle w:val="ListParagraph"/>
              <w:numPr>
                <w:ilvl w:val="0"/>
                <w:numId w:val="68"/>
              </w:numPr>
              <w:spacing w:after="0" w:line="240" w:lineRule="auto"/>
              <w:rPr>
                <w:ins w:id="10606" w:author="DuyNgo" w:date="2012-08-10T07:08:00Z"/>
                <w:rFonts w:ascii="Times New Roman" w:eastAsia="MS PGothic" w:hAnsi="Times New Roman" w:cs="Times New Roman"/>
                <w:sz w:val="24"/>
                <w:szCs w:val="24"/>
                <w:rPrChange w:id="10607" w:author="DuyNgo" w:date="2012-08-10T08:15:00Z">
                  <w:rPr>
                    <w:ins w:id="10608" w:author="DuyNgo" w:date="2012-08-10T07:08:00Z"/>
                    <w:rFonts w:ascii="Calibri" w:eastAsia="MS PGothic" w:hAnsi="Calibri" w:cs="Calibri"/>
                    <w:sz w:val="24"/>
                    <w:szCs w:val="24"/>
                  </w:rPr>
                </w:rPrChange>
              </w:rPr>
            </w:pPr>
            <w:ins w:id="10609" w:author="DuyNgo" w:date="2012-08-10T07:08:00Z">
              <w:r w:rsidRPr="00657B96">
                <w:rPr>
                  <w:rFonts w:ascii="Times New Roman" w:eastAsia="MS PGothic" w:hAnsi="Times New Roman" w:cs="Times New Roman"/>
                  <w:sz w:val="24"/>
                  <w:szCs w:val="24"/>
                  <w:rPrChange w:id="10610" w:author="DuyNgo" w:date="2012-08-10T08:15:00Z">
                    <w:rPr>
                      <w:rFonts w:ascii="Calibri" w:eastAsia="MS PGothic" w:hAnsi="Calibri" w:cs="Calibri"/>
                      <w:sz w:val="24"/>
                      <w:szCs w:val="24"/>
                    </w:rPr>
                  </w:rPrChange>
                </w:rPr>
                <w:t>Validation</w:t>
              </w:r>
            </w:ins>
          </w:p>
          <w:p w:rsidR="00314775" w:rsidRPr="00657B96" w:rsidRDefault="00314775" w:rsidP="00314775">
            <w:pPr>
              <w:pStyle w:val="ListParagraph"/>
              <w:numPr>
                <w:ilvl w:val="0"/>
                <w:numId w:val="68"/>
              </w:numPr>
              <w:spacing w:after="0" w:line="240" w:lineRule="auto"/>
              <w:rPr>
                <w:ins w:id="10611" w:author="DuyNgo" w:date="2012-08-10T07:08:00Z"/>
                <w:rFonts w:ascii="Times New Roman" w:eastAsia="MS PGothic" w:hAnsi="Times New Roman" w:cs="Times New Roman"/>
                <w:sz w:val="24"/>
                <w:szCs w:val="24"/>
                <w:rPrChange w:id="10612" w:author="DuyNgo" w:date="2012-08-10T08:15:00Z">
                  <w:rPr>
                    <w:ins w:id="10613" w:author="DuyNgo" w:date="2012-08-10T07:08:00Z"/>
                    <w:rFonts w:ascii="Calibri" w:eastAsia="MS PGothic" w:hAnsi="Calibri" w:cs="Calibri"/>
                    <w:sz w:val="24"/>
                    <w:szCs w:val="24"/>
                  </w:rPr>
                </w:rPrChange>
              </w:rPr>
            </w:pPr>
            <w:ins w:id="10614" w:author="DuyNgo" w:date="2012-08-10T07:08:00Z">
              <w:r w:rsidRPr="00657B96">
                <w:rPr>
                  <w:rFonts w:ascii="Times New Roman" w:eastAsia="MS PGothic" w:hAnsi="Times New Roman" w:cs="Times New Roman"/>
                  <w:sz w:val="24"/>
                  <w:szCs w:val="24"/>
                  <w:rPrChange w:id="10615" w:author="DuyNgo" w:date="2012-08-10T08:15:00Z">
                    <w:rPr>
                      <w:rFonts w:ascii="Calibri" w:eastAsia="MS PGothic" w:hAnsi="Calibri" w:cs="Calibri"/>
                      <w:sz w:val="24"/>
                      <w:szCs w:val="24"/>
                    </w:rPr>
                  </w:rPrChange>
                </w:rPr>
                <w:t>Submit Ok</w:t>
              </w:r>
            </w:ins>
          </w:p>
        </w:tc>
      </w:tr>
    </w:tbl>
    <w:p w:rsidR="00314775" w:rsidRPr="00657B96" w:rsidRDefault="00314775" w:rsidP="00314775">
      <w:pPr>
        <w:rPr>
          <w:ins w:id="10616" w:author="DuyNgo" w:date="2012-08-10T07:08:00Z"/>
          <w:rFonts w:ascii="Times New Roman" w:hAnsi="Times New Roman" w:cs="Times New Roman"/>
          <w:sz w:val="24"/>
          <w:szCs w:val="24"/>
          <w:rPrChange w:id="10617" w:author="DuyNgo" w:date="2012-08-10T08:15:00Z">
            <w:rPr>
              <w:ins w:id="10618" w:author="DuyNgo" w:date="2012-08-10T07:08:00Z"/>
              <w:rFonts w:ascii="Calibri" w:hAnsi="Calibri" w:cs="Calibri"/>
              <w:sz w:val="24"/>
              <w:szCs w:val="24"/>
            </w:rPr>
          </w:rPrChange>
        </w:rPr>
      </w:pPr>
    </w:p>
    <w:p w:rsidR="00633B1B" w:rsidRPr="00657B96" w:rsidRDefault="001F2328" w:rsidP="00314775">
      <w:pPr>
        <w:pStyle w:val="Heading4"/>
        <w:rPr>
          <w:ins w:id="10619" w:author="DuyNgo" w:date="2012-08-10T07:14:00Z"/>
          <w:rFonts w:ascii="Times New Roman" w:hAnsi="Times New Roman" w:cs="Times New Roman"/>
          <w:sz w:val="24"/>
          <w:szCs w:val="24"/>
          <w:rPrChange w:id="10620" w:author="DuyNgo" w:date="2012-08-10T08:15:00Z">
            <w:rPr>
              <w:ins w:id="10621" w:author="DuyNgo" w:date="2012-08-10T07:14:00Z"/>
              <w:rFonts w:ascii="Calibri" w:hAnsi="Calibri" w:cs="Calibri"/>
              <w:sz w:val="24"/>
              <w:szCs w:val="24"/>
            </w:rPr>
          </w:rPrChange>
        </w:rPr>
      </w:pPr>
      <w:bookmarkStart w:id="10622" w:name="_Toc332775033"/>
      <w:ins w:id="10623" w:author="DuyNgo" w:date="2012-08-10T07:21:00Z">
        <w:r w:rsidRPr="00657B96">
          <w:rPr>
            <w:rFonts w:ascii="Times New Roman" w:hAnsi="Times New Roman" w:cs="Times New Roman"/>
            <w:sz w:val="24"/>
            <w:szCs w:val="24"/>
            <w:rPrChange w:id="10624" w:author="DuyNgo" w:date="2012-08-10T08:15:00Z">
              <w:rPr>
                <w:rFonts w:ascii="Calibri" w:eastAsiaTheme="minorHAnsi" w:hAnsi="Calibri" w:cs="Calibri"/>
                <w:b w:val="0"/>
                <w:bCs w:val="0"/>
                <w:i w:val="0"/>
                <w:iCs w:val="0"/>
                <w:color w:val="auto"/>
                <w:sz w:val="24"/>
                <w:szCs w:val="24"/>
              </w:rPr>
            </w:rPrChange>
          </w:rPr>
          <w:t>5</w:t>
        </w:r>
      </w:ins>
      <w:ins w:id="10625" w:author="DuyNgo" w:date="2012-08-10T07:08:00Z">
        <w:r w:rsidR="00314775" w:rsidRPr="00657B96">
          <w:rPr>
            <w:rFonts w:ascii="Times New Roman" w:hAnsi="Times New Roman" w:cs="Times New Roman"/>
            <w:sz w:val="24"/>
            <w:szCs w:val="24"/>
            <w:rPrChange w:id="10626" w:author="DuyNgo" w:date="2012-08-10T08:15:00Z">
              <w:rPr>
                <w:rFonts w:ascii="Calibri" w:eastAsiaTheme="minorHAnsi" w:hAnsi="Calibri" w:cs="Calibri"/>
                <w:b w:val="0"/>
                <w:bCs w:val="0"/>
                <w:i w:val="0"/>
                <w:iCs w:val="0"/>
                <w:color w:val="auto"/>
                <w:sz w:val="24"/>
                <w:szCs w:val="24"/>
              </w:rPr>
            </w:rPrChange>
          </w:rPr>
          <w:t>.1.10 Create Issue</w:t>
        </w:r>
      </w:ins>
      <w:bookmarkEnd w:id="10622"/>
    </w:p>
    <w:tbl>
      <w:tblPr>
        <w:tblW w:w="9379" w:type="dxa"/>
        <w:tblInd w:w="103" w:type="dxa"/>
        <w:tblLayout w:type="fixed"/>
        <w:tblLook w:val="04A0" w:firstRow="1" w:lastRow="0" w:firstColumn="1" w:lastColumn="0" w:noHBand="0" w:noVBand="1"/>
      </w:tblPr>
      <w:tblGrid>
        <w:gridCol w:w="1537"/>
        <w:gridCol w:w="2163"/>
        <w:gridCol w:w="2794"/>
        <w:gridCol w:w="2885"/>
      </w:tblGrid>
      <w:tr w:rsidR="00633B1B" w:rsidRPr="00657B96" w:rsidTr="00227BA2">
        <w:trPr>
          <w:trHeight w:val="114"/>
          <w:ins w:id="10627" w:author="DuyNgo" w:date="2012-08-10T07:14: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633B1B" w:rsidRPr="00657B96" w:rsidRDefault="00633B1B" w:rsidP="00227BA2">
            <w:pPr>
              <w:spacing w:after="0" w:line="240" w:lineRule="auto"/>
              <w:rPr>
                <w:ins w:id="10628" w:author="DuyNgo" w:date="2012-08-10T07:14:00Z"/>
                <w:rFonts w:ascii="Times New Roman" w:eastAsia="MS PGothic" w:hAnsi="Times New Roman" w:cs="Times New Roman"/>
                <w:b/>
                <w:sz w:val="24"/>
                <w:szCs w:val="24"/>
                <w:rPrChange w:id="10629" w:author="DuyNgo" w:date="2012-08-10T08:15:00Z">
                  <w:rPr>
                    <w:ins w:id="10630" w:author="DuyNgo" w:date="2012-08-10T07:14:00Z"/>
                    <w:rFonts w:ascii="Calibri" w:eastAsia="MS PGothic" w:hAnsi="Calibri" w:cs="Calibri"/>
                    <w:b/>
                    <w:sz w:val="24"/>
                    <w:szCs w:val="24"/>
                  </w:rPr>
                </w:rPrChange>
              </w:rPr>
            </w:pPr>
            <w:ins w:id="10631" w:author="DuyNgo" w:date="2012-08-10T07:14:00Z">
              <w:r w:rsidRPr="00657B96">
                <w:rPr>
                  <w:rFonts w:ascii="Times New Roman" w:eastAsia="MS PGothic" w:hAnsi="Times New Roman" w:cs="Times New Roman"/>
                  <w:b/>
                  <w:sz w:val="24"/>
                  <w:szCs w:val="24"/>
                  <w:rPrChange w:id="10632"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633B1B" w:rsidRPr="00657B96" w:rsidRDefault="00633B1B" w:rsidP="00227BA2">
            <w:pPr>
              <w:spacing w:after="0" w:line="240" w:lineRule="auto"/>
              <w:rPr>
                <w:ins w:id="10633" w:author="DuyNgo" w:date="2012-08-10T07:14:00Z"/>
                <w:rFonts w:ascii="Times New Roman" w:eastAsia="MS PGothic" w:hAnsi="Times New Roman" w:cs="Times New Roman"/>
                <w:b/>
                <w:bCs/>
                <w:sz w:val="24"/>
                <w:szCs w:val="24"/>
                <w:rPrChange w:id="10634" w:author="DuyNgo" w:date="2012-08-10T08:15:00Z">
                  <w:rPr>
                    <w:ins w:id="10635" w:author="DuyNgo" w:date="2012-08-10T07:14:00Z"/>
                    <w:rFonts w:ascii="Calibri" w:eastAsia="MS PGothic" w:hAnsi="Calibri" w:cs="Calibri"/>
                    <w:b/>
                    <w:bCs/>
                    <w:sz w:val="24"/>
                    <w:szCs w:val="24"/>
                  </w:rPr>
                </w:rPrChange>
              </w:rPr>
            </w:pPr>
            <w:ins w:id="10636" w:author="DuyNgo" w:date="2012-08-10T07:14:00Z">
              <w:r w:rsidRPr="00657B96">
                <w:rPr>
                  <w:rFonts w:ascii="Times New Roman" w:eastAsia="MS PGothic" w:hAnsi="Times New Roman" w:cs="Times New Roman"/>
                  <w:b/>
                  <w:bCs/>
                  <w:sz w:val="24"/>
                  <w:szCs w:val="24"/>
                  <w:rPrChange w:id="10637"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633B1B" w:rsidRPr="00657B96" w:rsidRDefault="00633B1B" w:rsidP="00227BA2">
            <w:pPr>
              <w:spacing w:after="0" w:line="240" w:lineRule="auto"/>
              <w:rPr>
                <w:ins w:id="10638" w:author="DuyNgo" w:date="2012-08-10T07:14:00Z"/>
                <w:rFonts w:ascii="Times New Roman" w:eastAsia="MS PGothic" w:hAnsi="Times New Roman" w:cs="Times New Roman"/>
                <w:b/>
                <w:bCs/>
                <w:sz w:val="24"/>
                <w:szCs w:val="24"/>
                <w:rPrChange w:id="10639" w:author="DuyNgo" w:date="2012-08-10T08:15:00Z">
                  <w:rPr>
                    <w:ins w:id="10640" w:author="DuyNgo" w:date="2012-08-10T07:14:00Z"/>
                    <w:rFonts w:ascii="Calibri" w:eastAsia="MS PGothic" w:hAnsi="Calibri" w:cs="Calibri"/>
                    <w:b/>
                    <w:bCs/>
                    <w:sz w:val="24"/>
                    <w:szCs w:val="24"/>
                  </w:rPr>
                </w:rPrChange>
              </w:rPr>
            </w:pPr>
            <w:ins w:id="10641" w:author="DuyNgo" w:date="2012-08-10T07:14:00Z">
              <w:r w:rsidRPr="00657B96">
                <w:rPr>
                  <w:rFonts w:ascii="Times New Roman" w:eastAsia="MS PGothic" w:hAnsi="Times New Roman" w:cs="Times New Roman"/>
                  <w:b/>
                  <w:bCs/>
                  <w:sz w:val="24"/>
                  <w:szCs w:val="24"/>
                  <w:rPrChange w:id="10642"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633B1B" w:rsidRPr="00657B96" w:rsidRDefault="00633B1B" w:rsidP="00227BA2">
            <w:pPr>
              <w:spacing w:after="0" w:line="240" w:lineRule="auto"/>
              <w:rPr>
                <w:ins w:id="10643" w:author="DuyNgo" w:date="2012-08-10T07:14:00Z"/>
                <w:rFonts w:ascii="Times New Roman" w:eastAsia="MS PGothic" w:hAnsi="Times New Roman" w:cs="Times New Roman"/>
                <w:b/>
                <w:bCs/>
                <w:sz w:val="24"/>
                <w:szCs w:val="24"/>
                <w:rPrChange w:id="10644" w:author="DuyNgo" w:date="2012-08-10T08:15:00Z">
                  <w:rPr>
                    <w:ins w:id="10645" w:author="DuyNgo" w:date="2012-08-10T07:14:00Z"/>
                    <w:rFonts w:ascii="Calibri" w:eastAsia="MS PGothic" w:hAnsi="Calibri" w:cs="Calibri"/>
                    <w:b/>
                    <w:bCs/>
                    <w:sz w:val="24"/>
                    <w:szCs w:val="24"/>
                  </w:rPr>
                </w:rPrChange>
              </w:rPr>
            </w:pPr>
            <w:ins w:id="10646" w:author="DuyNgo" w:date="2012-08-10T07:14:00Z">
              <w:r w:rsidRPr="00657B96">
                <w:rPr>
                  <w:rFonts w:ascii="Times New Roman" w:eastAsia="MS PGothic" w:hAnsi="Times New Roman" w:cs="Times New Roman"/>
                  <w:b/>
                  <w:bCs/>
                  <w:sz w:val="24"/>
                  <w:szCs w:val="24"/>
                  <w:rPrChange w:id="10647" w:author="DuyNgo" w:date="2012-08-10T08:15:00Z">
                    <w:rPr>
                      <w:rFonts w:ascii="Calibri" w:eastAsia="MS PGothic" w:hAnsi="Calibri" w:cs="Calibri"/>
                      <w:b/>
                      <w:bCs/>
                      <w:sz w:val="24"/>
                      <w:szCs w:val="24"/>
                    </w:rPr>
                  </w:rPrChange>
                </w:rPr>
                <w:t>Expected output</w:t>
              </w:r>
            </w:ins>
          </w:p>
        </w:tc>
      </w:tr>
      <w:tr w:rsidR="00633B1B" w:rsidRPr="00657B96" w:rsidTr="00227BA2">
        <w:trPr>
          <w:trHeight w:val="1142"/>
          <w:ins w:id="10648" w:author="DuyNgo" w:date="2012-08-10T07:14: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633B1B" w:rsidRPr="00657B96" w:rsidRDefault="00633B1B" w:rsidP="00227BA2">
            <w:pPr>
              <w:spacing w:after="0" w:line="240" w:lineRule="auto"/>
              <w:rPr>
                <w:ins w:id="10649" w:author="DuyNgo" w:date="2012-08-10T07:14:00Z"/>
                <w:rFonts w:ascii="Times New Roman" w:eastAsia="MS PGothic" w:hAnsi="Times New Roman" w:cs="Times New Roman"/>
                <w:sz w:val="24"/>
                <w:szCs w:val="24"/>
                <w:rPrChange w:id="10650" w:author="DuyNgo" w:date="2012-08-10T08:15:00Z">
                  <w:rPr>
                    <w:ins w:id="10651" w:author="DuyNgo" w:date="2012-08-10T07:14:00Z"/>
                    <w:rFonts w:ascii="Calibri" w:eastAsia="MS PGothic" w:hAnsi="Calibri" w:cs="Calibri"/>
                    <w:sz w:val="24"/>
                    <w:szCs w:val="24"/>
                  </w:rPr>
                </w:rPrChange>
              </w:rPr>
            </w:pPr>
            <w:ins w:id="10652" w:author="DuyNgo" w:date="2012-08-10T07:14:00Z">
              <w:r w:rsidRPr="00657B96">
                <w:rPr>
                  <w:rFonts w:ascii="Times New Roman" w:eastAsia="MS PGothic" w:hAnsi="Times New Roman" w:cs="Times New Roman"/>
                  <w:sz w:val="24"/>
                  <w:szCs w:val="24"/>
                  <w:rPrChange w:id="10653" w:author="DuyNgo" w:date="2012-08-10T08:15:00Z">
                    <w:rPr>
                      <w:rFonts w:ascii="Calibri" w:eastAsia="MS PGothic" w:hAnsi="Calibri" w:cs="Calibri"/>
                      <w:sz w:val="24"/>
                      <w:szCs w:val="24"/>
                    </w:rPr>
                  </w:rPrChange>
                </w:rPr>
                <w:t>Create issue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633B1B" w:rsidRPr="00657B96" w:rsidRDefault="00633B1B" w:rsidP="00227BA2">
            <w:pPr>
              <w:shd w:val="clear" w:color="FFFFCC" w:fill="FFFFFF"/>
              <w:spacing w:before="100" w:beforeAutospacing="1" w:after="0" w:afterAutospacing="1" w:line="240" w:lineRule="auto"/>
              <w:rPr>
                <w:ins w:id="10654" w:author="DuyNgo" w:date="2012-08-10T07:14:00Z"/>
                <w:rFonts w:ascii="Times New Roman" w:eastAsia="MS PGothic" w:hAnsi="Times New Roman" w:cs="Times New Roman"/>
                <w:sz w:val="24"/>
                <w:szCs w:val="24"/>
                <w:rPrChange w:id="10655" w:author="DuyNgo" w:date="2012-08-10T08:15:00Z">
                  <w:rPr>
                    <w:ins w:id="10656" w:author="DuyNgo" w:date="2012-08-10T07:14:00Z"/>
                    <w:rFonts w:ascii="Calibri" w:eastAsia="MS PGothic" w:hAnsi="Calibri" w:cs="Calibri"/>
                    <w:color w:val="000000"/>
                    <w:sz w:val="24"/>
                    <w:szCs w:val="24"/>
                  </w:rPr>
                </w:rPrChange>
              </w:rPr>
            </w:pPr>
            <w:ins w:id="10657" w:author="DuyNgo" w:date="2012-08-10T07:14:00Z">
              <w:r w:rsidRPr="00657B96">
                <w:rPr>
                  <w:rFonts w:ascii="Times New Roman" w:eastAsia="MS PGothic" w:hAnsi="Times New Roman" w:cs="Times New Roman"/>
                  <w:sz w:val="24"/>
                  <w:szCs w:val="24"/>
                  <w:rPrChange w:id="10658"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633B1B" w:rsidRPr="00657B96" w:rsidRDefault="00633B1B">
            <w:pPr>
              <w:pStyle w:val="ListParagraph"/>
              <w:numPr>
                <w:ilvl w:val="0"/>
                <w:numId w:val="69"/>
              </w:numPr>
              <w:spacing w:after="0" w:line="240" w:lineRule="auto"/>
              <w:rPr>
                <w:ins w:id="10659" w:author="DuyNgo" w:date="2012-08-10T07:14:00Z"/>
                <w:rFonts w:ascii="Times New Roman" w:eastAsia="MS PGothic" w:hAnsi="Times New Roman" w:cs="Times New Roman"/>
                <w:sz w:val="24"/>
                <w:szCs w:val="24"/>
                <w:rPrChange w:id="10660" w:author="DuyNgo" w:date="2012-08-10T08:15:00Z">
                  <w:rPr>
                    <w:ins w:id="10661" w:author="DuyNgo" w:date="2012-08-10T07:14:00Z"/>
                    <w:rFonts w:ascii="Calibri" w:eastAsia="MS PGothic" w:hAnsi="Calibri" w:cs="Calibri"/>
                    <w:color w:val="000000"/>
                    <w:sz w:val="24"/>
                    <w:szCs w:val="24"/>
                  </w:rPr>
                </w:rPrChange>
              </w:rPr>
              <w:pPrChange w:id="10662" w:author="DuyNgo" w:date="2012-08-10T07:14:00Z">
                <w:pPr>
                  <w:pStyle w:val="ListParagraph"/>
                  <w:numPr>
                    <w:numId w:val="67"/>
                  </w:numPr>
                  <w:shd w:val="clear" w:color="FFFFCC" w:fill="FFFFFF"/>
                  <w:spacing w:before="100" w:beforeAutospacing="1" w:after="0" w:afterAutospacing="1" w:line="240" w:lineRule="auto"/>
                  <w:ind w:hanging="360"/>
                </w:pPr>
              </w:pPrChange>
            </w:pPr>
            <w:ins w:id="10663" w:author="DuyNgo" w:date="2012-08-10T07:14:00Z">
              <w:r w:rsidRPr="00657B96">
                <w:rPr>
                  <w:rFonts w:ascii="Times New Roman" w:eastAsia="MS PGothic" w:hAnsi="Times New Roman" w:cs="Times New Roman"/>
                  <w:sz w:val="24"/>
                  <w:szCs w:val="24"/>
                  <w:rPrChange w:id="10664" w:author="DuyNgo" w:date="2012-08-10T08:15:00Z">
                    <w:rPr>
                      <w:rFonts w:ascii="Calibri" w:eastAsia="MS PGothic" w:hAnsi="Calibri" w:cs="Calibri"/>
                      <w:sz w:val="24"/>
                      <w:szCs w:val="24"/>
                    </w:rPr>
                  </w:rPrChange>
                </w:rPr>
                <w:t>Go to project that user is PM.</w:t>
              </w:r>
            </w:ins>
          </w:p>
          <w:p w:rsidR="00633B1B" w:rsidRPr="00657B96" w:rsidRDefault="00633B1B">
            <w:pPr>
              <w:pStyle w:val="ListParagraph"/>
              <w:numPr>
                <w:ilvl w:val="0"/>
                <w:numId w:val="69"/>
              </w:numPr>
              <w:spacing w:after="0" w:line="240" w:lineRule="auto"/>
              <w:rPr>
                <w:ins w:id="10665" w:author="DuyNgo" w:date="2012-08-10T07:14:00Z"/>
                <w:rFonts w:ascii="Times New Roman" w:eastAsia="MS PGothic" w:hAnsi="Times New Roman" w:cs="Times New Roman"/>
                <w:sz w:val="24"/>
                <w:szCs w:val="24"/>
                <w:rPrChange w:id="10666" w:author="DuyNgo" w:date="2012-08-10T08:15:00Z">
                  <w:rPr>
                    <w:ins w:id="10667" w:author="DuyNgo" w:date="2012-08-10T07:14:00Z"/>
                  </w:rPr>
                </w:rPrChange>
              </w:rPr>
              <w:pPrChange w:id="10668" w:author="DuyNgo" w:date="2012-08-10T07:14:00Z">
                <w:pPr>
                  <w:pStyle w:val="ListParagraph"/>
                  <w:numPr>
                    <w:numId w:val="67"/>
                  </w:numPr>
                  <w:spacing w:after="0" w:line="240" w:lineRule="auto"/>
                  <w:ind w:hanging="360"/>
                </w:pPr>
              </w:pPrChange>
            </w:pPr>
            <w:ins w:id="10669" w:author="DuyNgo" w:date="2012-08-10T07:14:00Z">
              <w:r w:rsidRPr="00657B96">
                <w:rPr>
                  <w:rFonts w:ascii="Times New Roman" w:eastAsia="MS PGothic" w:hAnsi="Times New Roman" w:cs="Times New Roman"/>
                  <w:sz w:val="24"/>
                  <w:szCs w:val="24"/>
                  <w:rPrChange w:id="10670" w:author="DuyNgo" w:date="2012-08-10T08:15:00Z">
                    <w:rPr/>
                  </w:rPrChange>
                </w:rPr>
                <w:t>Create issue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633B1B" w:rsidRPr="00657B96" w:rsidRDefault="00633B1B" w:rsidP="00227BA2">
            <w:pPr>
              <w:pStyle w:val="ListParagraph"/>
              <w:numPr>
                <w:ilvl w:val="0"/>
                <w:numId w:val="70"/>
              </w:numPr>
              <w:shd w:val="clear" w:color="FFFFCC" w:fill="FFFFFF"/>
              <w:spacing w:before="100" w:beforeAutospacing="1" w:after="0" w:afterAutospacing="1" w:line="240" w:lineRule="auto"/>
              <w:rPr>
                <w:ins w:id="10671" w:author="DuyNgo" w:date="2012-08-10T07:14:00Z"/>
                <w:rFonts w:ascii="Times New Roman" w:eastAsia="MS PGothic" w:hAnsi="Times New Roman" w:cs="Times New Roman"/>
                <w:sz w:val="24"/>
                <w:szCs w:val="24"/>
                <w:rPrChange w:id="10672" w:author="DuyNgo" w:date="2012-08-10T08:15:00Z">
                  <w:rPr>
                    <w:ins w:id="10673" w:author="DuyNgo" w:date="2012-08-10T07:14:00Z"/>
                    <w:rFonts w:ascii="Calibri" w:eastAsia="MS PGothic" w:hAnsi="Calibri" w:cs="Calibri"/>
                    <w:color w:val="000000"/>
                    <w:sz w:val="24"/>
                    <w:szCs w:val="24"/>
                  </w:rPr>
                </w:rPrChange>
              </w:rPr>
            </w:pPr>
            <w:ins w:id="10674" w:author="DuyNgo" w:date="2012-08-10T07:14:00Z">
              <w:r w:rsidRPr="00657B96">
                <w:rPr>
                  <w:rFonts w:ascii="Times New Roman" w:eastAsia="MS PGothic" w:hAnsi="Times New Roman" w:cs="Times New Roman"/>
                  <w:sz w:val="24"/>
                  <w:szCs w:val="24"/>
                  <w:rPrChange w:id="10675" w:author="DuyNgo" w:date="2012-08-10T08:15:00Z">
                    <w:rPr>
                      <w:rFonts w:ascii="Calibri" w:eastAsia="MS PGothic" w:hAnsi="Calibri" w:cs="Calibri"/>
                      <w:sz w:val="24"/>
                      <w:szCs w:val="24"/>
                    </w:rPr>
                  </w:rPrChange>
                </w:rPr>
                <w:t>Place to input information.</w:t>
              </w:r>
            </w:ins>
          </w:p>
          <w:p w:rsidR="00633B1B" w:rsidRPr="00657B96" w:rsidRDefault="00633B1B">
            <w:pPr>
              <w:pStyle w:val="ListParagraph"/>
              <w:numPr>
                <w:ilvl w:val="0"/>
                <w:numId w:val="70"/>
              </w:numPr>
              <w:spacing w:after="0" w:line="240" w:lineRule="auto"/>
              <w:rPr>
                <w:ins w:id="10676" w:author="DuyNgo" w:date="2012-08-10T07:14:00Z"/>
                <w:rFonts w:ascii="Times New Roman" w:eastAsia="MS PGothic" w:hAnsi="Times New Roman" w:cs="Times New Roman"/>
                <w:sz w:val="24"/>
                <w:szCs w:val="24"/>
                <w:rPrChange w:id="10677" w:author="DuyNgo" w:date="2012-08-10T08:15:00Z">
                  <w:rPr>
                    <w:ins w:id="10678" w:author="DuyNgo" w:date="2012-08-10T07:14:00Z"/>
                    <w:rFonts w:ascii="Calibri" w:eastAsia="MS PGothic" w:hAnsi="Calibri" w:cs="Calibri"/>
                    <w:sz w:val="24"/>
                    <w:szCs w:val="24"/>
                  </w:rPr>
                </w:rPrChange>
              </w:rPr>
              <w:pPrChange w:id="10679" w:author="DuyNgo" w:date="2012-08-10T07:14:00Z">
                <w:pPr>
                  <w:pStyle w:val="ListParagraph"/>
                  <w:numPr>
                    <w:numId w:val="68"/>
                  </w:numPr>
                  <w:spacing w:after="0" w:line="240" w:lineRule="auto"/>
                  <w:ind w:hanging="360"/>
                </w:pPr>
              </w:pPrChange>
            </w:pPr>
            <w:ins w:id="10680" w:author="DuyNgo" w:date="2012-08-10T07:14:00Z">
              <w:r w:rsidRPr="00657B96">
                <w:rPr>
                  <w:rFonts w:ascii="Times New Roman" w:eastAsia="MS PGothic" w:hAnsi="Times New Roman" w:cs="Times New Roman"/>
                  <w:sz w:val="24"/>
                  <w:szCs w:val="24"/>
                  <w:rPrChange w:id="10681" w:author="DuyNgo" w:date="2012-08-10T08:15:00Z">
                    <w:rPr>
                      <w:rFonts w:ascii="Calibri" w:eastAsia="MS PGothic" w:hAnsi="Calibri" w:cs="Calibri"/>
                      <w:sz w:val="24"/>
                      <w:szCs w:val="24"/>
                    </w:rPr>
                  </w:rPrChange>
                </w:rPr>
                <w:t>Validation</w:t>
              </w:r>
            </w:ins>
          </w:p>
          <w:p w:rsidR="00633B1B" w:rsidRPr="00657B96" w:rsidRDefault="00633B1B">
            <w:pPr>
              <w:pStyle w:val="ListParagraph"/>
              <w:numPr>
                <w:ilvl w:val="0"/>
                <w:numId w:val="70"/>
              </w:numPr>
              <w:spacing w:after="0" w:line="240" w:lineRule="auto"/>
              <w:rPr>
                <w:ins w:id="10682" w:author="DuyNgo" w:date="2012-08-10T07:14:00Z"/>
                <w:rFonts w:ascii="Times New Roman" w:eastAsia="MS PGothic" w:hAnsi="Times New Roman" w:cs="Times New Roman"/>
                <w:sz w:val="24"/>
                <w:szCs w:val="24"/>
                <w:rPrChange w:id="10683" w:author="DuyNgo" w:date="2012-08-10T08:15:00Z">
                  <w:rPr>
                    <w:ins w:id="10684" w:author="DuyNgo" w:date="2012-08-10T07:14:00Z"/>
                  </w:rPr>
                </w:rPrChange>
              </w:rPr>
              <w:pPrChange w:id="10685" w:author="DuyNgo" w:date="2012-08-10T07:14:00Z">
                <w:pPr>
                  <w:pStyle w:val="ListParagraph"/>
                  <w:numPr>
                    <w:numId w:val="68"/>
                  </w:numPr>
                  <w:spacing w:after="0" w:line="240" w:lineRule="auto"/>
                  <w:ind w:hanging="360"/>
                </w:pPr>
              </w:pPrChange>
            </w:pPr>
            <w:ins w:id="10686" w:author="DuyNgo" w:date="2012-08-10T07:14:00Z">
              <w:r w:rsidRPr="00657B96">
                <w:rPr>
                  <w:rFonts w:ascii="Times New Roman" w:eastAsia="MS PGothic" w:hAnsi="Times New Roman" w:cs="Times New Roman"/>
                  <w:sz w:val="24"/>
                  <w:szCs w:val="24"/>
                  <w:rPrChange w:id="10687" w:author="DuyNgo" w:date="2012-08-10T08:15:00Z">
                    <w:rPr/>
                  </w:rPrChange>
                </w:rPr>
                <w:t>Submit Ok</w:t>
              </w:r>
            </w:ins>
          </w:p>
        </w:tc>
      </w:tr>
    </w:tbl>
    <w:p w:rsidR="00633B1B" w:rsidRPr="00657B96" w:rsidRDefault="00633B1B">
      <w:pPr>
        <w:rPr>
          <w:ins w:id="10688" w:author="DuyNgo" w:date="2012-08-10T07:14:00Z"/>
          <w:rFonts w:ascii="Times New Roman" w:hAnsi="Times New Roman" w:cs="Times New Roman"/>
          <w:sz w:val="24"/>
          <w:szCs w:val="24"/>
          <w:rPrChange w:id="10689" w:author="DuyNgo" w:date="2012-08-10T08:15:00Z">
            <w:rPr>
              <w:ins w:id="10690" w:author="DuyNgo" w:date="2012-08-10T07:14:00Z"/>
              <w:rFonts w:ascii="Calibri" w:hAnsi="Calibri" w:cs="Calibri"/>
              <w:sz w:val="24"/>
              <w:szCs w:val="24"/>
            </w:rPr>
          </w:rPrChange>
        </w:rPr>
        <w:pPrChange w:id="10691" w:author="DuyNgo" w:date="2012-08-10T07:14:00Z">
          <w:pPr>
            <w:pStyle w:val="Heading4"/>
          </w:pPr>
        </w:pPrChange>
      </w:pPr>
    </w:p>
    <w:p w:rsidR="00314775" w:rsidRPr="00657B96" w:rsidRDefault="001F2328" w:rsidP="00314775">
      <w:pPr>
        <w:pStyle w:val="Heading4"/>
        <w:rPr>
          <w:ins w:id="10692" w:author="DuyNgo" w:date="2012-08-10T07:08:00Z"/>
          <w:rFonts w:ascii="Times New Roman" w:hAnsi="Times New Roman" w:cs="Times New Roman"/>
          <w:sz w:val="24"/>
          <w:szCs w:val="24"/>
          <w:rPrChange w:id="10693" w:author="DuyNgo" w:date="2012-08-10T08:15:00Z">
            <w:rPr>
              <w:ins w:id="10694" w:author="DuyNgo" w:date="2012-08-10T07:08:00Z"/>
              <w:rFonts w:ascii="Calibri" w:hAnsi="Calibri" w:cs="Calibri"/>
              <w:sz w:val="24"/>
              <w:szCs w:val="24"/>
            </w:rPr>
          </w:rPrChange>
        </w:rPr>
      </w:pPr>
      <w:bookmarkStart w:id="10695" w:name="_Toc332775034"/>
      <w:ins w:id="10696" w:author="DuyNgo" w:date="2012-08-10T07:21:00Z">
        <w:r w:rsidRPr="00657B96">
          <w:rPr>
            <w:rFonts w:ascii="Times New Roman" w:hAnsi="Times New Roman" w:cs="Times New Roman"/>
            <w:sz w:val="24"/>
            <w:szCs w:val="24"/>
            <w:rPrChange w:id="10697" w:author="DuyNgo" w:date="2012-08-10T08:15:00Z">
              <w:rPr>
                <w:rFonts w:ascii="Calibri" w:hAnsi="Calibri" w:cs="Calibri"/>
                <w:sz w:val="24"/>
                <w:szCs w:val="24"/>
              </w:rPr>
            </w:rPrChange>
          </w:rPr>
          <w:t>5</w:t>
        </w:r>
      </w:ins>
      <w:ins w:id="10698" w:author="DuyNgo" w:date="2012-08-10T07:08:00Z">
        <w:r w:rsidR="00314775" w:rsidRPr="00657B96">
          <w:rPr>
            <w:rFonts w:ascii="Times New Roman" w:hAnsi="Times New Roman" w:cs="Times New Roman"/>
            <w:sz w:val="24"/>
            <w:szCs w:val="24"/>
            <w:rPrChange w:id="10699" w:author="DuyNgo" w:date="2012-08-10T08:15:00Z">
              <w:rPr>
                <w:rFonts w:ascii="Calibri" w:hAnsi="Calibri" w:cs="Calibri"/>
                <w:sz w:val="24"/>
                <w:szCs w:val="24"/>
              </w:rPr>
            </w:rPrChange>
          </w:rPr>
          <w:t>.1.11 Delete Issue</w:t>
        </w:r>
        <w:bookmarkEnd w:id="10695"/>
      </w:ins>
    </w:p>
    <w:p w:rsidR="00314775" w:rsidRPr="00657B96" w:rsidRDefault="00314775" w:rsidP="00314775">
      <w:pPr>
        <w:rPr>
          <w:ins w:id="10700" w:author="DuyNgo" w:date="2012-08-10T07:16:00Z"/>
          <w:rFonts w:ascii="Times New Roman" w:hAnsi="Times New Roman" w:cs="Times New Roman"/>
          <w:sz w:val="24"/>
          <w:szCs w:val="24"/>
          <w:rPrChange w:id="10701" w:author="DuyNgo" w:date="2012-08-10T08:15:00Z">
            <w:rPr>
              <w:ins w:id="10702" w:author="DuyNgo" w:date="2012-08-10T07:16:00Z"/>
              <w:rFonts w:ascii="Calibri" w:hAnsi="Calibri" w:cs="Calibri"/>
              <w:sz w:val="24"/>
              <w:szCs w:val="24"/>
            </w:rPr>
          </w:rPrChange>
        </w:rPr>
      </w:pPr>
    </w:p>
    <w:tbl>
      <w:tblPr>
        <w:tblW w:w="9379" w:type="dxa"/>
        <w:tblInd w:w="103" w:type="dxa"/>
        <w:tblLayout w:type="fixed"/>
        <w:tblLook w:val="04A0" w:firstRow="1" w:lastRow="0" w:firstColumn="1" w:lastColumn="0" w:noHBand="0" w:noVBand="1"/>
      </w:tblPr>
      <w:tblGrid>
        <w:gridCol w:w="1537"/>
        <w:gridCol w:w="2163"/>
        <w:gridCol w:w="2794"/>
        <w:gridCol w:w="2885"/>
      </w:tblGrid>
      <w:tr w:rsidR="00863788" w:rsidRPr="00657B96" w:rsidTr="00227BA2">
        <w:trPr>
          <w:trHeight w:val="114"/>
          <w:ins w:id="10703" w:author="DuyNgo" w:date="2012-08-10T07: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863788" w:rsidRPr="00657B96" w:rsidRDefault="00863788" w:rsidP="00227BA2">
            <w:pPr>
              <w:spacing w:after="0" w:line="240" w:lineRule="auto"/>
              <w:rPr>
                <w:ins w:id="10704" w:author="DuyNgo" w:date="2012-08-10T07:16:00Z"/>
                <w:rFonts w:ascii="Times New Roman" w:eastAsia="MS PGothic" w:hAnsi="Times New Roman" w:cs="Times New Roman"/>
                <w:b/>
                <w:sz w:val="24"/>
                <w:szCs w:val="24"/>
                <w:rPrChange w:id="10705" w:author="DuyNgo" w:date="2012-08-10T08:15:00Z">
                  <w:rPr>
                    <w:ins w:id="10706" w:author="DuyNgo" w:date="2012-08-10T07:16:00Z"/>
                    <w:rFonts w:ascii="Calibri" w:eastAsia="MS PGothic" w:hAnsi="Calibri" w:cs="Calibri"/>
                    <w:b/>
                    <w:sz w:val="24"/>
                    <w:szCs w:val="24"/>
                  </w:rPr>
                </w:rPrChange>
              </w:rPr>
            </w:pPr>
            <w:ins w:id="10707" w:author="DuyNgo" w:date="2012-08-10T07:16:00Z">
              <w:r w:rsidRPr="00657B96">
                <w:rPr>
                  <w:rFonts w:ascii="Times New Roman" w:eastAsia="MS PGothic" w:hAnsi="Times New Roman" w:cs="Times New Roman"/>
                  <w:b/>
                  <w:sz w:val="24"/>
                  <w:szCs w:val="24"/>
                  <w:rPrChange w:id="10708" w:author="DuyNgo" w:date="2012-08-10T08:15:00Z">
                    <w:rPr>
                      <w:rFonts w:ascii="Calibri" w:eastAsia="MS PGothic" w:hAnsi="Calibri" w:cs="Calibri"/>
                      <w:b/>
                      <w:bCs/>
                      <w:i/>
                      <w:iCs/>
                      <w:color w:val="4F81BD" w:themeColor="accent1"/>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863788" w:rsidRPr="00657B96" w:rsidRDefault="00863788" w:rsidP="00227BA2">
            <w:pPr>
              <w:spacing w:after="0" w:line="240" w:lineRule="auto"/>
              <w:rPr>
                <w:ins w:id="10709" w:author="DuyNgo" w:date="2012-08-10T07:16:00Z"/>
                <w:rFonts w:ascii="Times New Roman" w:eastAsia="MS PGothic" w:hAnsi="Times New Roman" w:cs="Times New Roman"/>
                <w:b/>
                <w:bCs/>
                <w:sz w:val="24"/>
                <w:szCs w:val="24"/>
                <w:rPrChange w:id="10710" w:author="DuyNgo" w:date="2012-08-10T08:15:00Z">
                  <w:rPr>
                    <w:ins w:id="10711" w:author="DuyNgo" w:date="2012-08-10T07:16:00Z"/>
                    <w:rFonts w:ascii="Calibri" w:eastAsia="MS PGothic" w:hAnsi="Calibri" w:cs="Calibri"/>
                    <w:b/>
                    <w:bCs/>
                    <w:sz w:val="24"/>
                    <w:szCs w:val="24"/>
                  </w:rPr>
                </w:rPrChange>
              </w:rPr>
            </w:pPr>
            <w:ins w:id="10712" w:author="DuyNgo" w:date="2012-08-10T07:16:00Z">
              <w:r w:rsidRPr="00657B96">
                <w:rPr>
                  <w:rFonts w:ascii="Times New Roman" w:eastAsia="MS PGothic" w:hAnsi="Times New Roman" w:cs="Times New Roman"/>
                  <w:b/>
                  <w:bCs/>
                  <w:sz w:val="24"/>
                  <w:szCs w:val="24"/>
                  <w:rPrChange w:id="10713" w:author="DuyNgo" w:date="2012-08-10T08:15:00Z">
                    <w:rPr>
                      <w:rFonts w:ascii="Calibri" w:eastAsia="MS PGothic" w:hAnsi="Calibri" w:cs="Calibri"/>
                      <w:b/>
                      <w:bCs/>
                      <w:i/>
                      <w:iCs/>
                      <w:color w:val="4F81BD" w:themeColor="accent1"/>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863788" w:rsidRPr="00657B96" w:rsidRDefault="00863788" w:rsidP="00227BA2">
            <w:pPr>
              <w:spacing w:after="0" w:line="240" w:lineRule="auto"/>
              <w:rPr>
                <w:ins w:id="10714" w:author="DuyNgo" w:date="2012-08-10T07:16:00Z"/>
                <w:rFonts w:ascii="Times New Roman" w:eastAsia="MS PGothic" w:hAnsi="Times New Roman" w:cs="Times New Roman"/>
                <w:b/>
                <w:bCs/>
                <w:sz w:val="24"/>
                <w:szCs w:val="24"/>
                <w:rPrChange w:id="10715" w:author="DuyNgo" w:date="2012-08-10T08:15:00Z">
                  <w:rPr>
                    <w:ins w:id="10716" w:author="DuyNgo" w:date="2012-08-10T07:16:00Z"/>
                    <w:rFonts w:ascii="Calibri" w:eastAsia="MS PGothic" w:hAnsi="Calibri" w:cs="Calibri"/>
                    <w:b/>
                    <w:bCs/>
                    <w:sz w:val="24"/>
                    <w:szCs w:val="24"/>
                  </w:rPr>
                </w:rPrChange>
              </w:rPr>
            </w:pPr>
            <w:ins w:id="10717" w:author="DuyNgo" w:date="2012-08-10T07:16:00Z">
              <w:r w:rsidRPr="00657B96">
                <w:rPr>
                  <w:rFonts w:ascii="Times New Roman" w:eastAsia="MS PGothic" w:hAnsi="Times New Roman" w:cs="Times New Roman"/>
                  <w:b/>
                  <w:bCs/>
                  <w:sz w:val="24"/>
                  <w:szCs w:val="24"/>
                  <w:rPrChange w:id="10718" w:author="DuyNgo" w:date="2012-08-10T08:15:00Z">
                    <w:rPr>
                      <w:rFonts w:ascii="Calibri" w:eastAsia="MS PGothic" w:hAnsi="Calibri" w:cs="Calibri"/>
                      <w:b/>
                      <w:bCs/>
                      <w:i/>
                      <w:iCs/>
                      <w:color w:val="4F81BD" w:themeColor="accent1"/>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863788" w:rsidRPr="00657B96" w:rsidRDefault="00863788" w:rsidP="00227BA2">
            <w:pPr>
              <w:spacing w:after="0" w:line="240" w:lineRule="auto"/>
              <w:rPr>
                <w:ins w:id="10719" w:author="DuyNgo" w:date="2012-08-10T07:16:00Z"/>
                <w:rFonts w:ascii="Times New Roman" w:eastAsia="MS PGothic" w:hAnsi="Times New Roman" w:cs="Times New Roman"/>
                <w:b/>
                <w:bCs/>
                <w:sz w:val="24"/>
                <w:szCs w:val="24"/>
                <w:rPrChange w:id="10720" w:author="DuyNgo" w:date="2012-08-10T08:15:00Z">
                  <w:rPr>
                    <w:ins w:id="10721" w:author="DuyNgo" w:date="2012-08-10T07:16:00Z"/>
                    <w:rFonts w:ascii="Calibri" w:eastAsia="MS PGothic" w:hAnsi="Calibri" w:cs="Calibri"/>
                    <w:b/>
                    <w:bCs/>
                    <w:sz w:val="24"/>
                    <w:szCs w:val="24"/>
                  </w:rPr>
                </w:rPrChange>
              </w:rPr>
            </w:pPr>
            <w:ins w:id="10722" w:author="DuyNgo" w:date="2012-08-10T07:16:00Z">
              <w:r w:rsidRPr="00657B96">
                <w:rPr>
                  <w:rFonts w:ascii="Times New Roman" w:eastAsia="MS PGothic" w:hAnsi="Times New Roman" w:cs="Times New Roman"/>
                  <w:b/>
                  <w:bCs/>
                  <w:sz w:val="24"/>
                  <w:szCs w:val="24"/>
                  <w:rPrChange w:id="10723" w:author="DuyNgo" w:date="2012-08-10T08:15:00Z">
                    <w:rPr>
                      <w:rFonts w:ascii="Calibri" w:eastAsia="MS PGothic" w:hAnsi="Calibri" w:cs="Calibri"/>
                      <w:b/>
                      <w:bCs/>
                      <w:i/>
                      <w:iCs/>
                      <w:color w:val="4F81BD" w:themeColor="accent1"/>
                      <w:sz w:val="24"/>
                      <w:szCs w:val="24"/>
                    </w:rPr>
                  </w:rPrChange>
                </w:rPr>
                <w:t>Expected output</w:t>
              </w:r>
            </w:ins>
          </w:p>
        </w:tc>
      </w:tr>
      <w:tr w:rsidR="00863788" w:rsidRPr="00657B96" w:rsidTr="00227BA2">
        <w:trPr>
          <w:trHeight w:val="1142"/>
          <w:ins w:id="10724" w:author="DuyNgo" w:date="2012-08-10T07: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863788" w:rsidRPr="00657B96" w:rsidRDefault="00863788" w:rsidP="00227BA2">
            <w:pPr>
              <w:spacing w:after="0" w:line="240" w:lineRule="auto"/>
              <w:rPr>
                <w:ins w:id="10725" w:author="DuyNgo" w:date="2012-08-10T07:16:00Z"/>
                <w:rFonts w:ascii="Times New Roman" w:eastAsia="MS PGothic" w:hAnsi="Times New Roman" w:cs="Times New Roman"/>
                <w:sz w:val="24"/>
                <w:szCs w:val="24"/>
                <w:rPrChange w:id="10726" w:author="DuyNgo" w:date="2012-08-10T08:15:00Z">
                  <w:rPr>
                    <w:ins w:id="10727" w:author="DuyNgo" w:date="2012-08-10T07:16:00Z"/>
                    <w:rFonts w:ascii="Calibri" w:eastAsia="MS PGothic" w:hAnsi="Calibri" w:cs="Calibri"/>
                    <w:sz w:val="24"/>
                    <w:szCs w:val="24"/>
                  </w:rPr>
                </w:rPrChange>
              </w:rPr>
            </w:pPr>
            <w:ins w:id="10728" w:author="DuyNgo" w:date="2012-08-10T07:16:00Z">
              <w:r w:rsidRPr="00657B96">
                <w:rPr>
                  <w:rFonts w:ascii="Times New Roman" w:eastAsia="MS PGothic" w:hAnsi="Times New Roman" w:cs="Times New Roman"/>
                  <w:sz w:val="24"/>
                  <w:szCs w:val="24"/>
                  <w:rPrChange w:id="10729" w:author="DuyNgo" w:date="2012-08-10T08:15:00Z">
                    <w:rPr>
                      <w:rFonts w:ascii="Calibri" w:eastAsia="MS PGothic" w:hAnsi="Calibri" w:cs="Calibri"/>
                      <w:b/>
                      <w:bCs/>
                      <w:i/>
                      <w:iCs/>
                      <w:color w:val="4F81BD" w:themeColor="accent1"/>
                      <w:sz w:val="24"/>
                      <w:szCs w:val="24"/>
                    </w:rPr>
                  </w:rPrChange>
                </w:rPr>
                <w:t>Delete issue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863788" w:rsidRPr="00657B96" w:rsidRDefault="00863788" w:rsidP="00227BA2">
            <w:pPr>
              <w:shd w:val="clear" w:color="FFFFCC" w:fill="FFFFFF"/>
              <w:spacing w:before="100" w:beforeAutospacing="1" w:after="0" w:afterAutospacing="1" w:line="240" w:lineRule="auto"/>
              <w:rPr>
                <w:ins w:id="10730" w:author="DuyNgo" w:date="2012-08-10T07:16:00Z"/>
                <w:rFonts w:ascii="Times New Roman" w:eastAsia="MS PGothic" w:hAnsi="Times New Roman" w:cs="Times New Roman"/>
                <w:sz w:val="24"/>
                <w:szCs w:val="24"/>
                <w:rPrChange w:id="10731" w:author="DuyNgo" w:date="2012-08-10T08:15:00Z">
                  <w:rPr>
                    <w:ins w:id="10732" w:author="DuyNgo" w:date="2012-08-10T07:16:00Z"/>
                    <w:rFonts w:ascii="Calibri" w:eastAsia="MS PGothic" w:hAnsi="Calibri" w:cs="Calibri"/>
                    <w:color w:val="000000"/>
                    <w:sz w:val="24"/>
                    <w:szCs w:val="24"/>
                  </w:rPr>
                </w:rPrChange>
              </w:rPr>
            </w:pPr>
            <w:ins w:id="10733" w:author="DuyNgo" w:date="2012-08-10T07:16:00Z">
              <w:r w:rsidRPr="00657B96">
                <w:rPr>
                  <w:rFonts w:ascii="Times New Roman" w:eastAsia="MS PGothic" w:hAnsi="Times New Roman" w:cs="Times New Roman"/>
                  <w:sz w:val="24"/>
                  <w:szCs w:val="24"/>
                  <w:rPrChange w:id="10734" w:author="DuyNgo" w:date="2012-08-10T08:15:00Z">
                    <w:rPr>
                      <w:rFonts w:ascii="Calibri" w:eastAsia="MS PGothic" w:hAnsi="Calibri" w:cs="Calibri"/>
                      <w:b/>
                      <w:bCs/>
                      <w:i/>
                      <w:iCs/>
                      <w:color w:val="4F81BD" w:themeColor="accent1"/>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863788" w:rsidRPr="00657B96" w:rsidRDefault="00863788">
            <w:pPr>
              <w:pStyle w:val="ListParagraph"/>
              <w:numPr>
                <w:ilvl w:val="0"/>
                <w:numId w:val="71"/>
              </w:numPr>
              <w:spacing w:after="0" w:line="240" w:lineRule="auto"/>
              <w:rPr>
                <w:ins w:id="10735" w:author="DuyNgo" w:date="2012-08-10T07:16:00Z"/>
                <w:rFonts w:ascii="Times New Roman" w:eastAsia="MS PGothic" w:hAnsi="Times New Roman" w:cs="Times New Roman"/>
                <w:sz w:val="24"/>
                <w:szCs w:val="24"/>
                <w:rPrChange w:id="10736" w:author="DuyNgo" w:date="2012-08-10T08:15:00Z">
                  <w:rPr>
                    <w:ins w:id="10737" w:author="DuyNgo" w:date="2012-08-10T07:16:00Z"/>
                    <w:rFonts w:ascii="Calibri" w:eastAsia="MS PGothic" w:hAnsi="Calibri" w:cs="Calibri"/>
                    <w:color w:val="000000"/>
                    <w:sz w:val="24"/>
                    <w:szCs w:val="24"/>
                  </w:rPr>
                </w:rPrChange>
              </w:rPr>
              <w:pPrChange w:id="10738" w:author="DuyNgo" w:date="2012-08-10T07:16:00Z">
                <w:pPr>
                  <w:pStyle w:val="ListParagraph"/>
                  <w:numPr>
                    <w:numId w:val="69"/>
                  </w:numPr>
                  <w:shd w:val="clear" w:color="FFFFCC" w:fill="FFFFFF"/>
                  <w:spacing w:before="100" w:beforeAutospacing="1" w:after="0" w:afterAutospacing="1" w:line="240" w:lineRule="auto"/>
                  <w:ind w:hanging="360"/>
                </w:pPr>
              </w:pPrChange>
            </w:pPr>
            <w:ins w:id="10739" w:author="DuyNgo" w:date="2012-08-10T07:16:00Z">
              <w:r w:rsidRPr="00657B96">
                <w:rPr>
                  <w:rFonts w:ascii="Times New Roman" w:eastAsia="MS PGothic" w:hAnsi="Times New Roman" w:cs="Times New Roman"/>
                  <w:sz w:val="24"/>
                  <w:szCs w:val="24"/>
                  <w:rPrChange w:id="10740" w:author="DuyNgo" w:date="2012-08-10T08:15:00Z">
                    <w:rPr>
                      <w:rFonts w:ascii="Calibri" w:eastAsia="MS PGothic" w:hAnsi="Calibri" w:cs="Calibri"/>
                      <w:sz w:val="24"/>
                      <w:szCs w:val="24"/>
                    </w:rPr>
                  </w:rPrChange>
                </w:rPr>
                <w:t>Go to project that user is PM.</w:t>
              </w:r>
            </w:ins>
          </w:p>
          <w:p w:rsidR="00863788" w:rsidRPr="00657B96" w:rsidRDefault="00863788">
            <w:pPr>
              <w:pStyle w:val="ListParagraph"/>
              <w:numPr>
                <w:ilvl w:val="0"/>
                <w:numId w:val="71"/>
              </w:numPr>
              <w:spacing w:after="0" w:line="240" w:lineRule="auto"/>
              <w:rPr>
                <w:ins w:id="10741" w:author="DuyNgo" w:date="2012-08-10T07:16:00Z"/>
                <w:rFonts w:ascii="Times New Roman" w:eastAsia="MS PGothic" w:hAnsi="Times New Roman" w:cs="Times New Roman"/>
                <w:sz w:val="24"/>
                <w:szCs w:val="24"/>
                <w:rPrChange w:id="10742" w:author="DuyNgo" w:date="2012-08-10T08:15:00Z">
                  <w:rPr>
                    <w:ins w:id="10743" w:author="DuyNgo" w:date="2012-08-10T07:16:00Z"/>
                  </w:rPr>
                </w:rPrChange>
              </w:rPr>
              <w:pPrChange w:id="10744" w:author="DuyNgo" w:date="2012-08-10T07:16:00Z">
                <w:pPr>
                  <w:pStyle w:val="ListParagraph"/>
                  <w:numPr>
                    <w:numId w:val="69"/>
                  </w:numPr>
                  <w:spacing w:after="0" w:line="240" w:lineRule="auto"/>
                  <w:ind w:hanging="360"/>
                </w:pPr>
              </w:pPrChange>
            </w:pPr>
            <w:ins w:id="10745" w:author="DuyNgo" w:date="2012-08-10T07:16:00Z">
              <w:r w:rsidRPr="00657B96">
                <w:rPr>
                  <w:rFonts w:ascii="Times New Roman" w:eastAsia="MS PGothic" w:hAnsi="Times New Roman" w:cs="Times New Roman"/>
                  <w:sz w:val="24"/>
                  <w:szCs w:val="24"/>
                  <w:rPrChange w:id="10746" w:author="DuyNgo" w:date="2012-08-10T08:15:00Z">
                    <w:rPr/>
                  </w:rPrChange>
                </w:rPr>
                <w:t>Choose issue 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863788" w:rsidRPr="00657B96" w:rsidRDefault="00863788">
            <w:pPr>
              <w:spacing w:after="0" w:line="240" w:lineRule="auto"/>
              <w:rPr>
                <w:ins w:id="10747" w:author="DuyNgo" w:date="2012-08-10T07:16:00Z"/>
                <w:rFonts w:ascii="Times New Roman" w:eastAsia="MS PGothic" w:hAnsi="Times New Roman" w:cs="Times New Roman"/>
                <w:sz w:val="24"/>
                <w:szCs w:val="24"/>
                <w:rPrChange w:id="10748" w:author="DuyNgo" w:date="2012-08-10T08:15:00Z">
                  <w:rPr>
                    <w:ins w:id="10749" w:author="DuyNgo" w:date="2012-08-10T07:16:00Z"/>
                    <w:rFonts w:ascii="Tahoma" w:hAnsi="Tahoma" w:cs="Tahoma"/>
                    <w:color w:val="000000"/>
                    <w:sz w:val="20"/>
                    <w:szCs w:val="20"/>
                  </w:rPr>
                </w:rPrChange>
              </w:rPr>
              <w:pPrChange w:id="10750" w:author="DuyNgo" w:date="2012-08-10T07:16:00Z">
                <w:pPr>
                  <w:pStyle w:val="ListParagraph"/>
                  <w:numPr>
                    <w:numId w:val="70"/>
                  </w:numPr>
                  <w:shd w:val="clear" w:color="FFFFCC" w:fill="FFFFFF"/>
                  <w:spacing w:before="100" w:beforeAutospacing="1" w:after="0" w:afterAutospacing="1" w:line="240" w:lineRule="auto"/>
                  <w:ind w:hanging="360"/>
                </w:pPr>
              </w:pPrChange>
            </w:pPr>
            <w:ins w:id="10751" w:author="DuyNgo" w:date="2012-08-10T07:16:00Z">
              <w:r w:rsidRPr="00657B96">
                <w:rPr>
                  <w:rFonts w:ascii="Times New Roman" w:eastAsia="MS PGothic" w:hAnsi="Times New Roman" w:cs="Times New Roman"/>
                  <w:sz w:val="24"/>
                  <w:szCs w:val="24"/>
                  <w:rPrChange w:id="10752" w:author="DuyNgo" w:date="2012-08-10T08:15:00Z">
                    <w:rPr>
                      <w:rFonts w:ascii="Calibri" w:eastAsia="MS PGothic" w:hAnsi="Calibri" w:cs="Calibri"/>
                      <w:sz w:val="24"/>
                      <w:szCs w:val="24"/>
                    </w:rPr>
                  </w:rPrChange>
                </w:rPr>
                <w:t>1 issue deleted</w:t>
              </w:r>
            </w:ins>
          </w:p>
        </w:tc>
      </w:tr>
    </w:tbl>
    <w:p w:rsidR="00863788" w:rsidRPr="00657B96" w:rsidRDefault="00863788" w:rsidP="00314775">
      <w:pPr>
        <w:rPr>
          <w:ins w:id="10753" w:author="DuyNgo" w:date="2012-08-10T07:08:00Z"/>
          <w:rFonts w:ascii="Times New Roman" w:hAnsi="Times New Roman" w:cs="Times New Roman"/>
          <w:sz w:val="24"/>
          <w:szCs w:val="24"/>
          <w:rPrChange w:id="10754" w:author="DuyNgo" w:date="2012-08-10T08:15:00Z">
            <w:rPr>
              <w:ins w:id="10755" w:author="DuyNgo" w:date="2012-08-10T07:08:00Z"/>
              <w:rFonts w:ascii="Calibri" w:hAnsi="Calibri" w:cs="Calibri"/>
              <w:sz w:val="24"/>
              <w:szCs w:val="24"/>
            </w:rPr>
          </w:rPrChange>
        </w:rPr>
      </w:pPr>
    </w:p>
    <w:p w:rsidR="00314775" w:rsidRPr="00657B96" w:rsidRDefault="001F2328" w:rsidP="00314775">
      <w:pPr>
        <w:pStyle w:val="Heading4"/>
        <w:rPr>
          <w:ins w:id="10756" w:author="DuyNgo" w:date="2012-08-10T07:08:00Z"/>
          <w:rFonts w:ascii="Times New Roman" w:hAnsi="Times New Roman" w:cs="Times New Roman"/>
          <w:sz w:val="24"/>
          <w:szCs w:val="24"/>
          <w:rPrChange w:id="10757" w:author="DuyNgo" w:date="2012-08-10T08:15:00Z">
            <w:rPr>
              <w:ins w:id="10758" w:author="DuyNgo" w:date="2012-08-10T07:08:00Z"/>
              <w:rFonts w:ascii="Calibri" w:hAnsi="Calibri" w:cs="Calibri"/>
              <w:sz w:val="24"/>
              <w:szCs w:val="24"/>
            </w:rPr>
          </w:rPrChange>
        </w:rPr>
      </w:pPr>
      <w:bookmarkStart w:id="10759" w:name="_Toc332775035"/>
      <w:ins w:id="10760" w:author="DuyNgo" w:date="2012-08-10T07:21:00Z">
        <w:r w:rsidRPr="00657B96">
          <w:rPr>
            <w:rFonts w:ascii="Times New Roman" w:hAnsi="Times New Roman" w:cs="Times New Roman"/>
            <w:sz w:val="24"/>
            <w:szCs w:val="24"/>
            <w:rPrChange w:id="10761" w:author="DuyNgo" w:date="2012-08-10T08:15:00Z">
              <w:rPr>
                <w:rFonts w:ascii="Calibri" w:eastAsiaTheme="minorHAnsi" w:hAnsi="Calibri" w:cs="Calibri"/>
                <w:b w:val="0"/>
                <w:bCs w:val="0"/>
                <w:i w:val="0"/>
                <w:iCs w:val="0"/>
                <w:color w:val="auto"/>
                <w:sz w:val="24"/>
                <w:szCs w:val="24"/>
              </w:rPr>
            </w:rPrChange>
          </w:rPr>
          <w:t>5</w:t>
        </w:r>
      </w:ins>
      <w:ins w:id="10762" w:author="DuyNgo" w:date="2012-08-10T07:08:00Z">
        <w:r w:rsidR="00314775" w:rsidRPr="00657B96">
          <w:rPr>
            <w:rFonts w:ascii="Times New Roman" w:hAnsi="Times New Roman" w:cs="Times New Roman"/>
            <w:sz w:val="24"/>
            <w:szCs w:val="24"/>
            <w:rPrChange w:id="10763" w:author="DuyNgo" w:date="2012-08-10T08:15:00Z">
              <w:rPr>
                <w:rFonts w:ascii="Calibri" w:eastAsiaTheme="minorHAnsi" w:hAnsi="Calibri" w:cs="Calibri"/>
                <w:b w:val="0"/>
                <w:bCs w:val="0"/>
                <w:i w:val="0"/>
                <w:iCs w:val="0"/>
                <w:color w:val="auto"/>
                <w:sz w:val="24"/>
                <w:szCs w:val="24"/>
              </w:rPr>
            </w:rPrChange>
          </w:rPr>
          <w:t>.1.12 Update Issue</w:t>
        </w:r>
        <w:bookmarkEnd w:id="10759"/>
      </w:ins>
    </w:p>
    <w:tbl>
      <w:tblPr>
        <w:tblW w:w="9379" w:type="dxa"/>
        <w:tblInd w:w="103" w:type="dxa"/>
        <w:tblLayout w:type="fixed"/>
        <w:tblLook w:val="04A0" w:firstRow="1" w:lastRow="0" w:firstColumn="1" w:lastColumn="0" w:noHBand="0" w:noVBand="1"/>
      </w:tblPr>
      <w:tblGrid>
        <w:gridCol w:w="1537"/>
        <w:gridCol w:w="2163"/>
        <w:gridCol w:w="2794"/>
        <w:gridCol w:w="2885"/>
      </w:tblGrid>
      <w:tr w:rsidR="00314775" w:rsidRPr="00657B96" w:rsidTr="00227BA2">
        <w:trPr>
          <w:trHeight w:val="114"/>
          <w:ins w:id="10764"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657B96" w:rsidRDefault="00314775" w:rsidP="00227BA2">
            <w:pPr>
              <w:spacing w:after="0" w:line="240" w:lineRule="auto"/>
              <w:rPr>
                <w:ins w:id="10765" w:author="DuyNgo" w:date="2012-08-10T07:08:00Z"/>
                <w:rFonts w:ascii="Times New Roman" w:eastAsia="MS PGothic" w:hAnsi="Times New Roman" w:cs="Times New Roman"/>
                <w:b/>
                <w:sz w:val="24"/>
                <w:szCs w:val="24"/>
                <w:rPrChange w:id="10766" w:author="DuyNgo" w:date="2012-08-10T08:15:00Z">
                  <w:rPr>
                    <w:ins w:id="10767" w:author="DuyNgo" w:date="2012-08-10T07:08:00Z"/>
                    <w:rFonts w:ascii="Calibri" w:eastAsia="MS PGothic" w:hAnsi="Calibri" w:cs="Calibri"/>
                    <w:b/>
                    <w:sz w:val="24"/>
                    <w:szCs w:val="24"/>
                  </w:rPr>
                </w:rPrChange>
              </w:rPr>
            </w:pPr>
            <w:ins w:id="10768" w:author="DuyNgo" w:date="2012-08-10T07:08:00Z">
              <w:r w:rsidRPr="00657B96">
                <w:rPr>
                  <w:rFonts w:ascii="Times New Roman" w:eastAsia="MS PGothic" w:hAnsi="Times New Roman" w:cs="Times New Roman"/>
                  <w:b/>
                  <w:sz w:val="24"/>
                  <w:szCs w:val="24"/>
                  <w:rPrChange w:id="10769"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314775" w:rsidRPr="00657B96" w:rsidRDefault="00314775" w:rsidP="00227BA2">
            <w:pPr>
              <w:spacing w:after="0" w:line="240" w:lineRule="auto"/>
              <w:rPr>
                <w:ins w:id="10770" w:author="DuyNgo" w:date="2012-08-10T07:08:00Z"/>
                <w:rFonts w:ascii="Times New Roman" w:eastAsia="MS PGothic" w:hAnsi="Times New Roman" w:cs="Times New Roman"/>
                <w:b/>
                <w:bCs/>
                <w:sz w:val="24"/>
                <w:szCs w:val="24"/>
                <w:rPrChange w:id="10771" w:author="DuyNgo" w:date="2012-08-10T08:15:00Z">
                  <w:rPr>
                    <w:ins w:id="10772" w:author="DuyNgo" w:date="2012-08-10T07:08:00Z"/>
                    <w:rFonts w:ascii="Calibri" w:eastAsia="MS PGothic" w:hAnsi="Calibri" w:cs="Calibri"/>
                    <w:b/>
                    <w:bCs/>
                    <w:sz w:val="24"/>
                    <w:szCs w:val="24"/>
                  </w:rPr>
                </w:rPrChange>
              </w:rPr>
            </w:pPr>
            <w:ins w:id="10773" w:author="DuyNgo" w:date="2012-08-10T07:08:00Z">
              <w:r w:rsidRPr="00657B96">
                <w:rPr>
                  <w:rFonts w:ascii="Times New Roman" w:eastAsia="MS PGothic" w:hAnsi="Times New Roman" w:cs="Times New Roman"/>
                  <w:b/>
                  <w:bCs/>
                  <w:sz w:val="24"/>
                  <w:szCs w:val="24"/>
                  <w:rPrChange w:id="10774"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314775" w:rsidRPr="00657B96" w:rsidRDefault="00314775" w:rsidP="00227BA2">
            <w:pPr>
              <w:spacing w:after="0" w:line="240" w:lineRule="auto"/>
              <w:rPr>
                <w:ins w:id="10775" w:author="DuyNgo" w:date="2012-08-10T07:08:00Z"/>
                <w:rFonts w:ascii="Times New Roman" w:eastAsia="MS PGothic" w:hAnsi="Times New Roman" w:cs="Times New Roman"/>
                <w:b/>
                <w:bCs/>
                <w:sz w:val="24"/>
                <w:szCs w:val="24"/>
                <w:rPrChange w:id="10776" w:author="DuyNgo" w:date="2012-08-10T08:15:00Z">
                  <w:rPr>
                    <w:ins w:id="10777" w:author="DuyNgo" w:date="2012-08-10T07:08:00Z"/>
                    <w:rFonts w:ascii="Calibri" w:eastAsia="MS PGothic" w:hAnsi="Calibri" w:cs="Calibri"/>
                    <w:b/>
                    <w:bCs/>
                    <w:sz w:val="24"/>
                    <w:szCs w:val="24"/>
                  </w:rPr>
                </w:rPrChange>
              </w:rPr>
            </w:pPr>
            <w:ins w:id="10778" w:author="DuyNgo" w:date="2012-08-10T07:08:00Z">
              <w:r w:rsidRPr="00657B96">
                <w:rPr>
                  <w:rFonts w:ascii="Times New Roman" w:eastAsia="MS PGothic" w:hAnsi="Times New Roman" w:cs="Times New Roman"/>
                  <w:b/>
                  <w:bCs/>
                  <w:sz w:val="24"/>
                  <w:szCs w:val="24"/>
                  <w:rPrChange w:id="10779"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314775" w:rsidRPr="00657B96" w:rsidRDefault="00314775" w:rsidP="00227BA2">
            <w:pPr>
              <w:spacing w:after="0" w:line="240" w:lineRule="auto"/>
              <w:rPr>
                <w:ins w:id="10780" w:author="DuyNgo" w:date="2012-08-10T07:08:00Z"/>
                <w:rFonts w:ascii="Times New Roman" w:eastAsia="MS PGothic" w:hAnsi="Times New Roman" w:cs="Times New Roman"/>
                <w:b/>
                <w:bCs/>
                <w:sz w:val="24"/>
                <w:szCs w:val="24"/>
                <w:rPrChange w:id="10781" w:author="DuyNgo" w:date="2012-08-10T08:15:00Z">
                  <w:rPr>
                    <w:ins w:id="10782" w:author="DuyNgo" w:date="2012-08-10T07:08:00Z"/>
                    <w:rFonts w:ascii="Calibri" w:eastAsia="MS PGothic" w:hAnsi="Calibri" w:cs="Calibri"/>
                    <w:b/>
                    <w:bCs/>
                    <w:sz w:val="24"/>
                    <w:szCs w:val="24"/>
                  </w:rPr>
                </w:rPrChange>
              </w:rPr>
            </w:pPr>
            <w:ins w:id="10783" w:author="DuyNgo" w:date="2012-08-10T07:08:00Z">
              <w:r w:rsidRPr="00657B96">
                <w:rPr>
                  <w:rFonts w:ascii="Times New Roman" w:eastAsia="MS PGothic" w:hAnsi="Times New Roman" w:cs="Times New Roman"/>
                  <w:b/>
                  <w:bCs/>
                  <w:sz w:val="24"/>
                  <w:szCs w:val="24"/>
                  <w:rPrChange w:id="10784" w:author="DuyNgo" w:date="2012-08-10T08:15:00Z">
                    <w:rPr>
                      <w:rFonts w:ascii="Calibri" w:eastAsia="MS PGothic" w:hAnsi="Calibri" w:cs="Calibri"/>
                      <w:b/>
                      <w:bCs/>
                      <w:sz w:val="24"/>
                      <w:szCs w:val="24"/>
                    </w:rPr>
                  </w:rPrChange>
                </w:rPr>
                <w:t>Expected output</w:t>
              </w:r>
            </w:ins>
          </w:p>
        </w:tc>
      </w:tr>
      <w:tr w:rsidR="00314775" w:rsidRPr="00657B96" w:rsidTr="00227BA2">
        <w:trPr>
          <w:trHeight w:val="1142"/>
          <w:ins w:id="10785"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657B96" w:rsidRDefault="00314775" w:rsidP="00227BA2">
            <w:pPr>
              <w:spacing w:after="0" w:line="240" w:lineRule="auto"/>
              <w:rPr>
                <w:ins w:id="10786" w:author="DuyNgo" w:date="2012-08-10T07:08:00Z"/>
                <w:rFonts w:ascii="Times New Roman" w:eastAsia="MS PGothic" w:hAnsi="Times New Roman" w:cs="Times New Roman"/>
                <w:sz w:val="24"/>
                <w:szCs w:val="24"/>
                <w:rPrChange w:id="10787" w:author="DuyNgo" w:date="2012-08-10T08:15:00Z">
                  <w:rPr>
                    <w:ins w:id="10788" w:author="DuyNgo" w:date="2012-08-10T07:08:00Z"/>
                    <w:rFonts w:ascii="Calibri" w:eastAsia="MS PGothic" w:hAnsi="Calibri" w:cs="Calibri"/>
                    <w:sz w:val="24"/>
                    <w:szCs w:val="24"/>
                  </w:rPr>
                </w:rPrChange>
              </w:rPr>
            </w:pPr>
            <w:ins w:id="10789" w:author="DuyNgo" w:date="2012-08-10T07:08:00Z">
              <w:r w:rsidRPr="00657B96">
                <w:rPr>
                  <w:rFonts w:ascii="Times New Roman" w:eastAsia="MS PGothic" w:hAnsi="Times New Roman" w:cs="Times New Roman"/>
                  <w:sz w:val="24"/>
                  <w:szCs w:val="24"/>
                  <w:rPrChange w:id="10790" w:author="DuyNgo" w:date="2012-08-10T08:15:00Z">
                    <w:rPr>
                      <w:rFonts w:ascii="Calibri" w:eastAsia="MS PGothic" w:hAnsi="Calibri" w:cs="Calibri"/>
                      <w:sz w:val="24"/>
                      <w:szCs w:val="24"/>
                    </w:rPr>
                  </w:rPrChange>
                </w:rPr>
                <w:t>Update issue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14775" w:rsidRPr="00657B96" w:rsidRDefault="00314775" w:rsidP="00227BA2">
            <w:pPr>
              <w:shd w:val="clear" w:color="FFFFCC" w:fill="FFFFFF"/>
              <w:spacing w:before="100" w:beforeAutospacing="1" w:after="0" w:afterAutospacing="1" w:line="240" w:lineRule="auto"/>
              <w:rPr>
                <w:ins w:id="10791" w:author="DuyNgo" w:date="2012-08-10T07:08:00Z"/>
                <w:rFonts w:ascii="Times New Roman" w:eastAsia="MS PGothic" w:hAnsi="Times New Roman" w:cs="Times New Roman"/>
                <w:sz w:val="24"/>
                <w:szCs w:val="24"/>
                <w:rPrChange w:id="10792" w:author="DuyNgo" w:date="2012-08-10T08:15:00Z">
                  <w:rPr>
                    <w:ins w:id="10793" w:author="DuyNgo" w:date="2012-08-10T07:08:00Z"/>
                    <w:rFonts w:ascii="Calibri" w:eastAsia="MS PGothic" w:hAnsi="Calibri" w:cs="Calibri"/>
                    <w:color w:val="000000"/>
                    <w:sz w:val="24"/>
                    <w:szCs w:val="24"/>
                  </w:rPr>
                </w:rPrChange>
              </w:rPr>
            </w:pPr>
            <w:ins w:id="10794" w:author="DuyNgo" w:date="2012-08-10T07:08:00Z">
              <w:r w:rsidRPr="00657B96">
                <w:rPr>
                  <w:rFonts w:ascii="Times New Roman" w:eastAsia="MS PGothic" w:hAnsi="Times New Roman" w:cs="Times New Roman"/>
                  <w:sz w:val="24"/>
                  <w:szCs w:val="24"/>
                  <w:rPrChange w:id="10795"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314775" w:rsidRPr="00657B96" w:rsidRDefault="00314775" w:rsidP="00314775">
            <w:pPr>
              <w:pStyle w:val="ListParagraph"/>
              <w:numPr>
                <w:ilvl w:val="0"/>
                <w:numId w:val="73"/>
              </w:numPr>
              <w:shd w:val="clear" w:color="FFFFCC" w:fill="FFFFFF"/>
              <w:spacing w:before="100" w:beforeAutospacing="1" w:after="0" w:afterAutospacing="1" w:line="240" w:lineRule="auto"/>
              <w:rPr>
                <w:ins w:id="10796" w:author="DuyNgo" w:date="2012-08-10T07:08:00Z"/>
                <w:rFonts w:ascii="Times New Roman" w:eastAsia="MS PGothic" w:hAnsi="Times New Roman" w:cs="Times New Roman"/>
                <w:sz w:val="24"/>
                <w:szCs w:val="24"/>
                <w:rPrChange w:id="10797" w:author="DuyNgo" w:date="2012-08-10T08:15:00Z">
                  <w:rPr>
                    <w:ins w:id="10798" w:author="DuyNgo" w:date="2012-08-10T07:08:00Z"/>
                    <w:rFonts w:ascii="Calibri" w:eastAsia="MS PGothic" w:hAnsi="Calibri" w:cs="Calibri"/>
                    <w:color w:val="000000"/>
                    <w:sz w:val="24"/>
                    <w:szCs w:val="24"/>
                  </w:rPr>
                </w:rPrChange>
              </w:rPr>
            </w:pPr>
            <w:ins w:id="10799" w:author="DuyNgo" w:date="2012-08-10T07:08:00Z">
              <w:r w:rsidRPr="00657B96">
                <w:rPr>
                  <w:rFonts w:ascii="Times New Roman" w:eastAsia="MS PGothic" w:hAnsi="Times New Roman" w:cs="Times New Roman"/>
                  <w:sz w:val="24"/>
                  <w:szCs w:val="24"/>
                  <w:rPrChange w:id="10800" w:author="DuyNgo" w:date="2012-08-10T08:15:00Z">
                    <w:rPr>
                      <w:rFonts w:ascii="Calibri" w:eastAsia="MS PGothic" w:hAnsi="Calibri" w:cs="Calibri"/>
                      <w:sz w:val="24"/>
                      <w:szCs w:val="24"/>
                    </w:rPr>
                  </w:rPrChange>
                </w:rPr>
                <w:t>Go to project that user is PM.</w:t>
              </w:r>
            </w:ins>
          </w:p>
          <w:p w:rsidR="00314775" w:rsidRPr="00657B96" w:rsidRDefault="00314775" w:rsidP="00314775">
            <w:pPr>
              <w:pStyle w:val="ListParagraph"/>
              <w:numPr>
                <w:ilvl w:val="0"/>
                <w:numId w:val="73"/>
              </w:numPr>
              <w:spacing w:after="0" w:line="240" w:lineRule="auto"/>
              <w:rPr>
                <w:ins w:id="10801" w:author="DuyNgo" w:date="2012-08-10T07:08:00Z"/>
                <w:rFonts w:ascii="Times New Roman" w:eastAsia="MS PGothic" w:hAnsi="Times New Roman" w:cs="Times New Roman"/>
                <w:sz w:val="24"/>
                <w:szCs w:val="24"/>
                <w:rPrChange w:id="10802" w:author="DuyNgo" w:date="2012-08-10T08:15:00Z">
                  <w:rPr>
                    <w:ins w:id="10803" w:author="DuyNgo" w:date="2012-08-10T07:08:00Z"/>
                    <w:rFonts w:ascii="Calibri" w:eastAsia="MS PGothic" w:hAnsi="Calibri" w:cs="Calibri"/>
                    <w:sz w:val="24"/>
                    <w:szCs w:val="24"/>
                  </w:rPr>
                </w:rPrChange>
              </w:rPr>
            </w:pPr>
            <w:ins w:id="10804" w:author="DuyNgo" w:date="2012-08-10T07:08:00Z">
              <w:r w:rsidRPr="00657B96">
                <w:rPr>
                  <w:rFonts w:ascii="Times New Roman" w:eastAsia="MS PGothic" w:hAnsi="Times New Roman" w:cs="Times New Roman"/>
                  <w:sz w:val="24"/>
                  <w:szCs w:val="24"/>
                  <w:rPrChange w:id="10805" w:author="DuyNgo" w:date="2012-08-10T08:15:00Z">
                    <w:rPr>
                      <w:rFonts w:ascii="Calibri" w:eastAsia="MS PGothic" w:hAnsi="Calibri" w:cs="Calibri"/>
                      <w:sz w:val="24"/>
                      <w:szCs w:val="24"/>
                    </w:rPr>
                  </w:rPrChange>
                </w:rPr>
                <w:t>Choose issue 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314775" w:rsidRPr="00657B96" w:rsidRDefault="00314775" w:rsidP="00314775">
            <w:pPr>
              <w:pStyle w:val="ListParagraph"/>
              <w:numPr>
                <w:ilvl w:val="0"/>
                <w:numId w:val="74"/>
              </w:numPr>
              <w:shd w:val="clear" w:color="FFFFCC" w:fill="FFFFFF"/>
              <w:spacing w:before="100" w:beforeAutospacing="1" w:after="0" w:afterAutospacing="1" w:line="240" w:lineRule="auto"/>
              <w:rPr>
                <w:ins w:id="10806" w:author="DuyNgo" w:date="2012-08-10T07:08:00Z"/>
                <w:rFonts w:ascii="Times New Roman" w:eastAsia="MS PGothic" w:hAnsi="Times New Roman" w:cs="Times New Roman"/>
                <w:sz w:val="24"/>
                <w:szCs w:val="24"/>
                <w:rPrChange w:id="10807" w:author="DuyNgo" w:date="2012-08-10T08:15:00Z">
                  <w:rPr>
                    <w:ins w:id="10808" w:author="DuyNgo" w:date="2012-08-10T07:08:00Z"/>
                    <w:rFonts w:ascii="Calibri" w:eastAsia="MS PGothic" w:hAnsi="Calibri" w:cs="Calibri"/>
                    <w:color w:val="000000"/>
                    <w:sz w:val="24"/>
                    <w:szCs w:val="24"/>
                  </w:rPr>
                </w:rPrChange>
              </w:rPr>
            </w:pPr>
            <w:ins w:id="10809" w:author="DuyNgo" w:date="2012-08-10T07:08:00Z">
              <w:r w:rsidRPr="00657B96">
                <w:rPr>
                  <w:rFonts w:ascii="Times New Roman" w:eastAsia="MS PGothic" w:hAnsi="Times New Roman" w:cs="Times New Roman"/>
                  <w:sz w:val="24"/>
                  <w:szCs w:val="24"/>
                  <w:rPrChange w:id="10810" w:author="DuyNgo" w:date="2012-08-10T08:15:00Z">
                    <w:rPr>
                      <w:rFonts w:ascii="Calibri" w:eastAsia="MS PGothic" w:hAnsi="Calibri" w:cs="Calibri"/>
                      <w:sz w:val="24"/>
                      <w:szCs w:val="24"/>
                    </w:rPr>
                  </w:rPrChange>
                </w:rPr>
                <w:t>View current information and input new ones.</w:t>
              </w:r>
            </w:ins>
          </w:p>
          <w:p w:rsidR="00314775" w:rsidRPr="00657B96" w:rsidRDefault="00314775" w:rsidP="00314775">
            <w:pPr>
              <w:pStyle w:val="ListParagraph"/>
              <w:numPr>
                <w:ilvl w:val="0"/>
                <w:numId w:val="74"/>
              </w:numPr>
              <w:spacing w:after="0" w:line="240" w:lineRule="auto"/>
              <w:rPr>
                <w:ins w:id="10811" w:author="DuyNgo" w:date="2012-08-10T07:08:00Z"/>
                <w:rFonts w:ascii="Times New Roman" w:eastAsia="MS PGothic" w:hAnsi="Times New Roman" w:cs="Times New Roman"/>
                <w:sz w:val="24"/>
                <w:szCs w:val="24"/>
                <w:rPrChange w:id="10812" w:author="DuyNgo" w:date="2012-08-10T08:15:00Z">
                  <w:rPr>
                    <w:ins w:id="10813" w:author="DuyNgo" w:date="2012-08-10T07:08:00Z"/>
                    <w:rFonts w:ascii="Calibri" w:eastAsia="MS PGothic" w:hAnsi="Calibri" w:cs="Calibri"/>
                    <w:sz w:val="24"/>
                    <w:szCs w:val="24"/>
                  </w:rPr>
                </w:rPrChange>
              </w:rPr>
            </w:pPr>
            <w:ins w:id="10814" w:author="DuyNgo" w:date="2012-08-10T07:08:00Z">
              <w:r w:rsidRPr="00657B96">
                <w:rPr>
                  <w:rFonts w:ascii="Times New Roman" w:eastAsia="MS PGothic" w:hAnsi="Times New Roman" w:cs="Times New Roman"/>
                  <w:sz w:val="24"/>
                  <w:szCs w:val="24"/>
                  <w:rPrChange w:id="10815" w:author="DuyNgo" w:date="2012-08-10T08:15:00Z">
                    <w:rPr>
                      <w:rFonts w:ascii="Calibri" w:eastAsia="MS PGothic" w:hAnsi="Calibri" w:cs="Calibri"/>
                      <w:sz w:val="24"/>
                      <w:szCs w:val="24"/>
                    </w:rPr>
                  </w:rPrChange>
                </w:rPr>
                <w:t>Validation</w:t>
              </w:r>
            </w:ins>
          </w:p>
          <w:p w:rsidR="00314775" w:rsidRPr="00657B96" w:rsidRDefault="00314775" w:rsidP="00314775">
            <w:pPr>
              <w:pStyle w:val="ListParagraph"/>
              <w:numPr>
                <w:ilvl w:val="0"/>
                <w:numId w:val="74"/>
              </w:numPr>
              <w:spacing w:after="0" w:line="240" w:lineRule="auto"/>
              <w:rPr>
                <w:ins w:id="10816" w:author="DuyNgo" w:date="2012-08-10T07:08:00Z"/>
                <w:rFonts w:ascii="Times New Roman" w:eastAsia="MS PGothic" w:hAnsi="Times New Roman" w:cs="Times New Roman"/>
                <w:sz w:val="24"/>
                <w:szCs w:val="24"/>
                <w:rPrChange w:id="10817" w:author="DuyNgo" w:date="2012-08-10T08:15:00Z">
                  <w:rPr>
                    <w:ins w:id="10818" w:author="DuyNgo" w:date="2012-08-10T07:08:00Z"/>
                    <w:rFonts w:ascii="Calibri" w:eastAsia="MS PGothic" w:hAnsi="Calibri" w:cs="Calibri"/>
                    <w:sz w:val="24"/>
                    <w:szCs w:val="24"/>
                  </w:rPr>
                </w:rPrChange>
              </w:rPr>
            </w:pPr>
            <w:ins w:id="10819" w:author="DuyNgo" w:date="2012-08-10T07:08:00Z">
              <w:r w:rsidRPr="00657B96">
                <w:rPr>
                  <w:rFonts w:ascii="Times New Roman" w:eastAsia="MS PGothic" w:hAnsi="Times New Roman" w:cs="Times New Roman"/>
                  <w:sz w:val="24"/>
                  <w:szCs w:val="24"/>
                  <w:rPrChange w:id="10820" w:author="DuyNgo" w:date="2012-08-10T08:15:00Z">
                    <w:rPr>
                      <w:rFonts w:ascii="Calibri" w:eastAsia="MS PGothic" w:hAnsi="Calibri" w:cs="Calibri"/>
                      <w:sz w:val="24"/>
                      <w:szCs w:val="24"/>
                    </w:rPr>
                  </w:rPrChange>
                </w:rPr>
                <w:t>Submit Ok</w:t>
              </w:r>
            </w:ins>
          </w:p>
        </w:tc>
      </w:tr>
    </w:tbl>
    <w:p w:rsidR="00314775" w:rsidRPr="00657B96" w:rsidRDefault="00314775" w:rsidP="00314775">
      <w:pPr>
        <w:rPr>
          <w:ins w:id="10821" w:author="DuyNgo" w:date="2012-08-10T07:08:00Z"/>
          <w:rFonts w:ascii="Times New Roman" w:hAnsi="Times New Roman" w:cs="Times New Roman"/>
          <w:sz w:val="24"/>
          <w:szCs w:val="24"/>
          <w:rPrChange w:id="10822" w:author="DuyNgo" w:date="2012-08-10T08:15:00Z">
            <w:rPr>
              <w:ins w:id="10823" w:author="DuyNgo" w:date="2012-08-10T07:08:00Z"/>
              <w:rFonts w:ascii="Calibri" w:hAnsi="Calibri" w:cs="Calibri"/>
              <w:sz w:val="24"/>
              <w:szCs w:val="24"/>
            </w:rPr>
          </w:rPrChange>
        </w:rPr>
      </w:pPr>
    </w:p>
    <w:p w:rsidR="00F85585" w:rsidRPr="00657B96" w:rsidRDefault="00F85585" w:rsidP="00314775">
      <w:pPr>
        <w:pStyle w:val="Heading4"/>
        <w:rPr>
          <w:ins w:id="10824" w:author="DuyNgo" w:date="2012-08-10T07:19:00Z"/>
          <w:rFonts w:ascii="Times New Roman" w:hAnsi="Times New Roman" w:cs="Times New Roman"/>
          <w:sz w:val="24"/>
          <w:szCs w:val="24"/>
          <w:rPrChange w:id="10825" w:author="DuyNgo" w:date="2012-08-10T08:15:00Z">
            <w:rPr>
              <w:ins w:id="10826" w:author="DuyNgo" w:date="2012-08-10T07:19:00Z"/>
              <w:rFonts w:ascii="Calibri" w:hAnsi="Calibri" w:cs="Calibri"/>
              <w:sz w:val="24"/>
              <w:szCs w:val="24"/>
            </w:rPr>
          </w:rPrChange>
        </w:rPr>
      </w:pPr>
      <w:bookmarkStart w:id="10827" w:name="_Toc332775036"/>
      <w:ins w:id="10828" w:author="DuyNgo" w:date="2012-08-10T07:19:00Z">
        <w:r w:rsidRPr="00657B96">
          <w:rPr>
            <w:rFonts w:ascii="Times New Roman" w:hAnsi="Times New Roman" w:cs="Times New Roman"/>
            <w:sz w:val="24"/>
            <w:szCs w:val="24"/>
            <w:rPrChange w:id="10829" w:author="DuyNgo" w:date="2012-08-10T08:15:00Z">
              <w:rPr>
                <w:rFonts w:ascii="Calibri" w:eastAsiaTheme="minorHAnsi" w:hAnsi="Calibri" w:cs="Calibri"/>
                <w:b w:val="0"/>
                <w:bCs w:val="0"/>
                <w:i w:val="0"/>
                <w:iCs w:val="0"/>
                <w:color w:val="auto"/>
                <w:sz w:val="24"/>
                <w:szCs w:val="24"/>
              </w:rPr>
            </w:rPrChange>
          </w:rPr>
          <w:t>5</w:t>
        </w:r>
      </w:ins>
      <w:ins w:id="10830" w:author="DuyNgo" w:date="2012-08-10T07:08:00Z">
        <w:r w:rsidR="00314775" w:rsidRPr="00657B96">
          <w:rPr>
            <w:rFonts w:ascii="Times New Roman" w:hAnsi="Times New Roman" w:cs="Times New Roman"/>
            <w:sz w:val="24"/>
            <w:szCs w:val="24"/>
            <w:rPrChange w:id="10831" w:author="DuyNgo" w:date="2012-08-10T08:15:00Z">
              <w:rPr>
                <w:rFonts w:ascii="Calibri" w:eastAsiaTheme="minorHAnsi" w:hAnsi="Calibri" w:cs="Calibri"/>
                <w:b w:val="0"/>
                <w:bCs w:val="0"/>
                <w:i w:val="0"/>
                <w:iCs w:val="0"/>
                <w:color w:val="auto"/>
                <w:sz w:val="24"/>
                <w:szCs w:val="24"/>
              </w:rPr>
            </w:rPrChange>
          </w:rPr>
          <w:t>.1.13 Create Change</w:t>
        </w:r>
      </w:ins>
      <w:bookmarkEnd w:id="10827"/>
    </w:p>
    <w:tbl>
      <w:tblPr>
        <w:tblW w:w="9379" w:type="dxa"/>
        <w:tblInd w:w="103" w:type="dxa"/>
        <w:tblLayout w:type="fixed"/>
        <w:tblLook w:val="04A0" w:firstRow="1" w:lastRow="0" w:firstColumn="1" w:lastColumn="0" w:noHBand="0" w:noVBand="1"/>
      </w:tblPr>
      <w:tblGrid>
        <w:gridCol w:w="1537"/>
        <w:gridCol w:w="2163"/>
        <w:gridCol w:w="2794"/>
        <w:gridCol w:w="2885"/>
      </w:tblGrid>
      <w:tr w:rsidR="00F85585" w:rsidRPr="00657B96" w:rsidTr="00227BA2">
        <w:trPr>
          <w:trHeight w:val="114"/>
          <w:ins w:id="10832"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85585" w:rsidRPr="00657B96" w:rsidRDefault="00F85585" w:rsidP="00227BA2">
            <w:pPr>
              <w:spacing w:after="0" w:line="240" w:lineRule="auto"/>
              <w:rPr>
                <w:ins w:id="10833" w:author="DuyNgo" w:date="2012-08-10T07:19:00Z"/>
                <w:rFonts w:ascii="Times New Roman" w:eastAsia="MS PGothic" w:hAnsi="Times New Roman" w:cs="Times New Roman"/>
                <w:b/>
                <w:sz w:val="24"/>
                <w:szCs w:val="24"/>
                <w:rPrChange w:id="10834" w:author="DuyNgo" w:date="2012-08-10T08:15:00Z">
                  <w:rPr>
                    <w:ins w:id="10835" w:author="DuyNgo" w:date="2012-08-10T07:19:00Z"/>
                    <w:rFonts w:ascii="Calibri" w:eastAsia="MS PGothic" w:hAnsi="Calibri" w:cs="Calibri"/>
                    <w:b/>
                    <w:sz w:val="24"/>
                    <w:szCs w:val="24"/>
                  </w:rPr>
                </w:rPrChange>
              </w:rPr>
            </w:pPr>
            <w:ins w:id="10836" w:author="DuyNgo" w:date="2012-08-10T07:19:00Z">
              <w:r w:rsidRPr="00657B96">
                <w:rPr>
                  <w:rFonts w:ascii="Times New Roman" w:eastAsia="MS PGothic" w:hAnsi="Times New Roman" w:cs="Times New Roman"/>
                  <w:b/>
                  <w:sz w:val="24"/>
                  <w:szCs w:val="24"/>
                  <w:rPrChange w:id="10837"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85585" w:rsidRPr="00657B96" w:rsidRDefault="00F85585" w:rsidP="00227BA2">
            <w:pPr>
              <w:spacing w:after="0" w:line="240" w:lineRule="auto"/>
              <w:rPr>
                <w:ins w:id="10838" w:author="DuyNgo" w:date="2012-08-10T07:19:00Z"/>
                <w:rFonts w:ascii="Times New Roman" w:eastAsia="MS PGothic" w:hAnsi="Times New Roman" w:cs="Times New Roman"/>
                <w:b/>
                <w:bCs/>
                <w:sz w:val="24"/>
                <w:szCs w:val="24"/>
                <w:rPrChange w:id="10839" w:author="DuyNgo" w:date="2012-08-10T08:15:00Z">
                  <w:rPr>
                    <w:ins w:id="10840" w:author="DuyNgo" w:date="2012-08-10T07:19:00Z"/>
                    <w:rFonts w:ascii="Calibri" w:eastAsia="MS PGothic" w:hAnsi="Calibri" w:cs="Calibri"/>
                    <w:b/>
                    <w:bCs/>
                    <w:sz w:val="24"/>
                    <w:szCs w:val="24"/>
                  </w:rPr>
                </w:rPrChange>
              </w:rPr>
            </w:pPr>
            <w:ins w:id="10841" w:author="DuyNgo" w:date="2012-08-10T07:19:00Z">
              <w:r w:rsidRPr="00657B96">
                <w:rPr>
                  <w:rFonts w:ascii="Times New Roman" w:eastAsia="MS PGothic" w:hAnsi="Times New Roman" w:cs="Times New Roman"/>
                  <w:b/>
                  <w:bCs/>
                  <w:sz w:val="24"/>
                  <w:szCs w:val="24"/>
                  <w:rPrChange w:id="10842"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85585" w:rsidRPr="00657B96" w:rsidRDefault="00F85585" w:rsidP="00227BA2">
            <w:pPr>
              <w:spacing w:after="0" w:line="240" w:lineRule="auto"/>
              <w:rPr>
                <w:ins w:id="10843" w:author="DuyNgo" w:date="2012-08-10T07:19:00Z"/>
                <w:rFonts w:ascii="Times New Roman" w:eastAsia="MS PGothic" w:hAnsi="Times New Roman" w:cs="Times New Roman"/>
                <w:b/>
                <w:bCs/>
                <w:sz w:val="24"/>
                <w:szCs w:val="24"/>
                <w:rPrChange w:id="10844" w:author="DuyNgo" w:date="2012-08-10T08:15:00Z">
                  <w:rPr>
                    <w:ins w:id="10845" w:author="DuyNgo" w:date="2012-08-10T07:19:00Z"/>
                    <w:rFonts w:ascii="Calibri" w:eastAsia="MS PGothic" w:hAnsi="Calibri" w:cs="Calibri"/>
                    <w:b/>
                    <w:bCs/>
                    <w:sz w:val="24"/>
                    <w:szCs w:val="24"/>
                  </w:rPr>
                </w:rPrChange>
              </w:rPr>
            </w:pPr>
            <w:ins w:id="10846" w:author="DuyNgo" w:date="2012-08-10T07:19:00Z">
              <w:r w:rsidRPr="00657B96">
                <w:rPr>
                  <w:rFonts w:ascii="Times New Roman" w:eastAsia="MS PGothic" w:hAnsi="Times New Roman" w:cs="Times New Roman"/>
                  <w:b/>
                  <w:bCs/>
                  <w:sz w:val="24"/>
                  <w:szCs w:val="24"/>
                  <w:rPrChange w:id="10847"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85585" w:rsidRPr="00657B96" w:rsidRDefault="00F85585" w:rsidP="00227BA2">
            <w:pPr>
              <w:spacing w:after="0" w:line="240" w:lineRule="auto"/>
              <w:rPr>
                <w:ins w:id="10848" w:author="DuyNgo" w:date="2012-08-10T07:19:00Z"/>
                <w:rFonts w:ascii="Times New Roman" w:eastAsia="MS PGothic" w:hAnsi="Times New Roman" w:cs="Times New Roman"/>
                <w:b/>
                <w:bCs/>
                <w:sz w:val="24"/>
                <w:szCs w:val="24"/>
                <w:rPrChange w:id="10849" w:author="DuyNgo" w:date="2012-08-10T08:15:00Z">
                  <w:rPr>
                    <w:ins w:id="10850" w:author="DuyNgo" w:date="2012-08-10T07:19:00Z"/>
                    <w:rFonts w:ascii="Calibri" w:eastAsia="MS PGothic" w:hAnsi="Calibri" w:cs="Calibri"/>
                    <w:b/>
                    <w:bCs/>
                    <w:sz w:val="24"/>
                    <w:szCs w:val="24"/>
                  </w:rPr>
                </w:rPrChange>
              </w:rPr>
            </w:pPr>
            <w:ins w:id="10851" w:author="DuyNgo" w:date="2012-08-10T07:19:00Z">
              <w:r w:rsidRPr="00657B96">
                <w:rPr>
                  <w:rFonts w:ascii="Times New Roman" w:eastAsia="MS PGothic" w:hAnsi="Times New Roman" w:cs="Times New Roman"/>
                  <w:b/>
                  <w:bCs/>
                  <w:sz w:val="24"/>
                  <w:szCs w:val="24"/>
                  <w:rPrChange w:id="10852" w:author="DuyNgo" w:date="2012-08-10T08:15:00Z">
                    <w:rPr>
                      <w:rFonts w:ascii="Calibri" w:eastAsia="MS PGothic" w:hAnsi="Calibri" w:cs="Calibri"/>
                      <w:b/>
                      <w:bCs/>
                      <w:sz w:val="24"/>
                      <w:szCs w:val="24"/>
                    </w:rPr>
                  </w:rPrChange>
                </w:rPr>
                <w:t>Expected output</w:t>
              </w:r>
            </w:ins>
          </w:p>
        </w:tc>
      </w:tr>
      <w:tr w:rsidR="00F85585" w:rsidRPr="00657B96" w:rsidTr="00227BA2">
        <w:trPr>
          <w:trHeight w:val="530"/>
          <w:ins w:id="10853"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85585" w:rsidRPr="00657B96" w:rsidRDefault="00F85585" w:rsidP="00227BA2">
            <w:pPr>
              <w:spacing w:after="0" w:line="240" w:lineRule="auto"/>
              <w:rPr>
                <w:ins w:id="10854" w:author="DuyNgo" w:date="2012-08-10T07:19:00Z"/>
                <w:rFonts w:ascii="Times New Roman" w:eastAsia="MS PGothic" w:hAnsi="Times New Roman" w:cs="Times New Roman"/>
                <w:sz w:val="24"/>
                <w:szCs w:val="24"/>
                <w:rPrChange w:id="10855" w:author="DuyNgo" w:date="2012-08-10T08:15:00Z">
                  <w:rPr>
                    <w:ins w:id="10856" w:author="DuyNgo" w:date="2012-08-10T07:19:00Z"/>
                    <w:rFonts w:ascii="Calibri" w:eastAsia="MS PGothic" w:hAnsi="Calibri" w:cs="Calibri"/>
                    <w:sz w:val="24"/>
                    <w:szCs w:val="24"/>
                  </w:rPr>
                </w:rPrChange>
              </w:rPr>
            </w:pPr>
            <w:ins w:id="10857" w:author="DuyNgo" w:date="2012-08-10T07:19:00Z">
              <w:r w:rsidRPr="00657B96">
                <w:rPr>
                  <w:rFonts w:ascii="Times New Roman" w:eastAsia="MS PGothic" w:hAnsi="Times New Roman" w:cs="Times New Roman"/>
                  <w:sz w:val="24"/>
                  <w:szCs w:val="24"/>
                  <w:rPrChange w:id="10858" w:author="DuyNgo" w:date="2012-08-10T08:15:00Z">
                    <w:rPr>
                      <w:rFonts w:ascii="Calibri" w:eastAsia="MS PGothic" w:hAnsi="Calibri" w:cs="Calibri"/>
                      <w:sz w:val="24"/>
                      <w:szCs w:val="24"/>
                    </w:rPr>
                  </w:rPrChange>
                </w:rPr>
                <w:t>Create change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85585" w:rsidRPr="00657B96" w:rsidRDefault="00F85585" w:rsidP="00227BA2">
            <w:pPr>
              <w:shd w:val="clear" w:color="FFFFCC" w:fill="FFFFFF"/>
              <w:spacing w:before="100" w:beforeAutospacing="1" w:after="0" w:afterAutospacing="1" w:line="240" w:lineRule="auto"/>
              <w:rPr>
                <w:ins w:id="10859" w:author="DuyNgo" w:date="2012-08-10T07:19:00Z"/>
                <w:rFonts w:ascii="Times New Roman" w:eastAsia="MS PGothic" w:hAnsi="Times New Roman" w:cs="Times New Roman"/>
                <w:sz w:val="24"/>
                <w:szCs w:val="24"/>
                <w:rPrChange w:id="10860" w:author="DuyNgo" w:date="2012-08-10T08:15:00Z">
                  <w:rPr>
                    <w:ins w:id="10861" w:author="DuyNgo" w:date="2012-08-10T07:19:00Z"/>
                    <w:rFonts w:ascii="Calibri" w:eastAsia="MS PGothic" w:hAnsi="Calibri" w:cs="Calibri"/>
                    <w:color w:val="000000"/>
                    <w:sz w:val="24"/>
                    <w:szCs w:val="24"/>
                  </w:rPr>
                </w:rPrChange>
              </w:rPr>
            </w:pPr>
            <w:ins w:id="10862" w:author="DuyNgo" w:date="2012-08-10T07:19:00Z">
              <w:r w:rsidRPr="00657B96">
                <w:rPr>
                  <w:rFonts w:ascii="Times New Roman" w:eastAsia="MS PGothic" w:hAnsi="Times New Roman" w:cs="Times New Roman"/>
                  <w:sz w:val="24"/>
                  <w:szCs w:val="24"/>
                  <w:rPrChange w:id="10863"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85585" w:rsidRPr="00657B96" w:rsidRDefault="00F85585">
            <w:pPr>
              <w:pStyle w:val="ListParagraph"/>
              <w:numPr>
                <w:ilvl w:val="0"/>
                <w:numId w:val="75"/>
              </w:numPr>
              <w:spacing w:after="0" w:line="240" w:lineRule="auto"/>
              <w:rPr>
                <w:ins w:id="10864" w:author="DuyNgo" w:date="2012-08-10T07:19:00Z"/>
                <w:rFonts w:ascii="Times New Roman" w:eastAsia="MS PGothic" w:hAnsi="Times New Roman" w:cs="Times New Roman"/>
                <w:sz w:val="24"/>
                <w:szCs w:val="24"/>
                <w:rPrChange w:id="10865" w:author="DuyNgo" w:date="2012-08-10T08:15:00Z">
                  <w:rPr>
                    <w:ins w:id="10866" w:author="DuyNgo" w:date="2012-08-10T07:19:00Z"/>
                    <w:rFonts w:ascii="Calibri" w:eastAsia="MS PGothic" w:hAnsi="Calibri" w:cs="Calibri"/>
                    <w:color w:val="000000"/>
                    <w:sz w:val="24"/>
                    <w:szCs w:val="24"/>
                  </w:rPr>
                </w:rPrChange>
              </w:rPr>
              <w:pPrChange w:id="10867" w:author="DuyNgo" w:date="2012-08-10T07:19:00Z">
                <w:pPr>
                  <w:pStyle w:val="ListParagraph"/>
                  <w:numPr>
                    <w:numId w:val="79"/>
                  </w:numPr>
                  <w:shd w:val="clear" w:color="FFFFCC" w:fill="FFFFFF"/>
                  <w:spacing w:before="100" w:beforeAutospacing="1" w:after="0" w:afterAutospacing="1" w:line="240" w:lineRule="auto"/>
                  <w:ind w:hanging="360"/>
                </w:pPr>
              </w:pPrChange>
            </w:pPr>
            <w:ins w:id="10868" w:author="DuyNgo" w:date="2012-08-10T07:19:00Z">
              <w:r w:rsidRPr="00657B96">
                <w:rPr>
                  <w:rFonts w:ascii="Times New Roman" w:eastAsia="MS PGothic" w:hAnsi="Times New Roman" w:cs="Times New Roman"/>
                  <w:sz w:val="24"/>
                  <w:szCs w:val="24"/>
                  <w:rPrChange w:id="10869" w:author="DuyNgo" w:date="2012-08-10T08:15:00Z">
                    <w:rPr>
                      <w:rFonts w:ascii="Calibri" w:eastAsia="MS PGothic" w:hAnsi="Calibri" w:cs="Calibri"/>
                      <w:sz w:val="24"/>
                      <w:szCs w:val="24"/>
                    </w:rPr>
                  </w:rPrChange>
                </w:rPr>
                <w:t>Go to project that user is PM.</w:t>
              </w:r>
            </w:ins>
          </w:p>
          <w:p w:rsidR="00F85585" w:rsidRPr="00657B96" w:rsidRDefault="00F85585">
            <w:pPr>
              <w:pStyle w:val="ListParagraph"/>
              <w:numPr>
                <w:ilvl w:val="0"/>
                <w:numId w:val="75"/>
              </w:numPr>
              <w:spacing w:after="0" w:line="240" w:lineRule="auto"/>
              <w:rPr>
                <w:ins w:id="10870" w:author="DuyNgo" w:date="2012-08-10T07:19:00Z"/>
                <w:rFonts w:ascii="Times New Roman" w:eastAsia="MS PGothic" w:hAnsi="Times New Roman" w:cs="Times New Roman"/>
                <w:sz w:val="24"/>
                <w:szCs w:val="24"/>
                <w:rPrChange w:id="10871" w:author="DuyNgo" w:date="2012-08-10T08:15:00Z">
                  <w:rPr>
                    <w:ins w:id="10872" w:author="DuyNgo" w:date="2012-08-10T07:19:00Z"/>
                  </w:rPr>
                </w:rPrChange>
              </w:rPr>
              <w:pPrChange w:id="10873" w:author="DuyNgo" w:date="2012-08-10T07:19:00Z">
                <w:pPr>
                  <w:pStyle w:val="ListParagraph"/>
                  <w:numPr>
                    <w:numId w:val="79"/>
                  </w:numPr>
                  <w:spacing w:after="0" w:line="240" w:lineRule="auto"/>
                  <w:ind w:hanging="360"/>
                </w:pPr>
              </w:pPrChange>
            </w:pPr>
            <w:ins w:id="10874" w:author="DuyNgo" w:date="2012-08-10T07:19:00Z">
              <w:r w:rsidRPr="00657B96">
                <w:rPr>
                  <w:rFonts w:ascii="Times New Roman" w:eastAsia="MS PGothic" w:hAnsi="Times New Roman" w:cs="Times New Roman"/>
                  <w:sz w:val="24"/>
                  <w:szCs w:val="24"/>
                  <w:rPrChange w:id="10875" w:author="DuyNgo" w:date="2012-08-10T08:15:00Z">
                    <w:rPr/>
                  </w:rPrChange>
                </w:rPr>
                <w:t>Create change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85585" w:rsidRPr="00657B96" w:rsidRDefault="00F85585" w:rsidP="00227BA2">
            <w:pPr>
              <w:pStyle w:val="ListParagraph"/>
              <w:numPr>
                <w:ilvl w:val="0"/>
                <w:numId w:val="76"/>
              </w:numPr>
              <w:shd w:val="clear" w:color="FFFFCC" w:fill="FFFFFF"/>
              <w:spacing w:before="100" w:beforeAutospacing="1" w:after="0" w:afterAutospacing="1" w:line="240" w:lineRule="auto"/>
              <w:rPr>
                <w:ins w:id="10876" w:author="DuyNgo" w:date="2012-08-10T07:19:00Z"/>
                <w:rFonts w:ascii="Times New Roman" w:eastAsia="MS PGothic" w:hAnsi="Times New Roman" w:cs="Times New Roman"/>
                <w:sz w:val="24"/>
                <w:szCs w:val="24"/>
                <w:rPrChange w:id="10877" w:author="DuyNgo" w:date="2012-08-10T08:15:00Z">
                  <w:rPr>
                    <w:ins w:id="10878" w:author="DuyNgo" w:date="2012-08-10T07:19:00Z"/>
                    <w:rFonts w:ascii="Calibri" w:eastAsia="MS PGothic" w:hAnsi="Calibri" w:cs="Calibri"/>
                    <w:color w:val="000000"/>
                    <w:sz w:val="24"/>
                    <w:szCs w:val="24"/>
                  </w:rPr>
                </w:rPrChange>
              </w:rPr>
            </w:pPr>
            <w:ins w:id="10879" w:author="DuyNgo" w:date="2012-08-10T07:19:00Z">
              <w:r w:rsidRPr="00657B96">
                <w:rPr>
                  <w:rFonts w:ascii="Times New Roman" w:eastAsia="MS PGothic" w:hAnsi="Times New Roman" w:cs="Times New Roman"/>
                  <w:sz w:val="24"/>
                  <w:szCs w:val="24"/>
                  <w:rPrChange w:id="10880" w:author="DuyNgo" w:date="2012-08-10T08:15:00Z">
                    <w:rPr>
                      <w:rFonts w:ascii="Calibri" w:eastAsia="MS PGothic" w:hAnsi="Calibri" w:cs="Calibri"/>
                      <w:sz w:val="24"/>
                      <w:szCs w:val="24"/>
                    </w:rPr>
                  </w:rPrChange>
                </w:rPr>
                <w:t>Place to input information.</w:t>
              </w:r>
            </w:ins>
          </w:p>
          <w:p w:rsidR="00F85585" w:rsidRPr="00657B96" w:rsidRDefault="00F85585">
            <w:pPr>
              <w:pStyle w:val="ListParagraph"/>
              <w:numPr>
                <w:ilvl w:val="0"/>
                <w:numId w:val="76"/>
              </w:numPr>
              <w:spacing w:after="0" w:line="240" w:lineRule="auto"/>
              <w:rPr>
                <w:ins w:id="10881" w:author="DuyNgo" w:date="2012-08-10T07:19:00Z"/>
                <w:rFonts w:ascii="Times New Roman" w:eastAsia="MS PGothic" w:hAnsi="Times New Roman" w:cs="Times New Roman"/>
                <w:sz w:val="24"/>
                <w:szCs w:val="24"/>
                <w:rPrChange w:id="10882" w:author="DuyNgo" w:date="2012-08-10T08:15:00Z">
                  <w:rPr>
                    <w:ins w:id="10883" w:author="DuyNgo" w:date="2012-08-10T07:19:00Z"/>
                    <w:rFonts w:ascii="Calibri" w:eastAsia="MS PGothic" w:hAnsi="Calibri" w:cs="Calibri"/>
                    <w:sz w:val="24"/>
                    <w:szCs w:val="24"/>
                  </w:rPr>
                </w:rPrChange>
              </w:rPr>
              <w:pPrChange w:id="10884" w:author="DuyNgo" w:date="2012-08-10T07:19:00Z">
                <w:pPr>
                  <w:pStyle w:val="ListParagraph"/>
                  <w:numPr>
                    <w:numId w:val="80"/>
                  </w:numPr>
                  <w:spacing w:after="0" w:line="240" w:lineRule="auto"/>
                  <w:ind w:hanging="360"/>
                </w:pPr>
              </w:pPrChange>
            </w:pPr>
            <w:ins w:id="10885" w:author="DuyNgo" w:date="2012-08-10T07:19:00Z">
              <w:r w:rsidRPr="00657B96">
                <w:rPr>
                  <w:rFonts w:ascii="Times New Roman" w:eastAsia="MS PGothic" w:hAnsi="Times New Roman" w:cs="Times New Roman"/>
                  <w:sz w:val="24"/>
                  <w:szCs w:val="24"/>
                  <w:rPrChange w:id="10886" w:author="DuyNgo" w:date="2012-08-10T08:15:00Z">
                    <w:rPr>
                      <w:rFonts w:ascii="Calibri" w:eastAsia="MS PGothic" w:hAnsi="Calibri" w:cs="Calibri"/>
                      <w:sz w:val="24"/>
                      <w:szCs w:val="24"/>
                    </w:rPr>
                  </w:rPrChange>
                </w:rPr>
                <w:t>Validation</w:t>
              </w:r>
            </w:ins>
          </w:p>
          <w:p w:rsidR="00F85585" w:rsidRPr="00657B96" w:rsidRDefault="00F85585">
            <w:pPr>
              <w:pStyle w:val="ListParagraph"/>
              <w:numPr>
                <w:ilvl w:val="0"/>
                <w:numId w:val="76"/>
              </w:numPr>
              <w:spacing w:after="0" w:line="240" w:lineRule="auto"/>
              <w:rPr>
                <w:ins w:id="10887" w:author="DuyNgo" w:date="2012-08-10T07:19:00Z"/>
                <w:rFonts w:ascii="Times New Roman" w:eastAsia="MS PGothic" w:hAnsi="Times New Roman" w:cs="Times New Roman"/>
                <w:sz w:val="24"/>
                <w:szCs w:val="24"/>
                <w:rPrChange w:id="10888" w:author="DuyNgo" w:date="2012-08-10T08:15:00Z">
                  <w:rPr>
                    <w:ins w:id="10889" w:author="DuyNgo" w:date="2012-08-10T07:19:00Z"/>
                  </w:rPr>
                </w:rPrChange>
              </w:rPr>
              <w:pPrChange w:id="10890" w:author="DuyNgo" w:date="2012-08-10T07:19:00Z">
                <w:pPr>
                  <w:pStyle w:val="ListParagraph"/>
                  <w:numPr>
                    <w:numId w:val="80"/>
                  </w:numPr>
                  <w:spacing w:after="0" w:line="240" w:lineRule="auto"/>
                  <w:ind w:hanging="360"/>
                </w:pPr>
              </w:pPrChange>
            </w:pPr>
            <w:ins w:id="10891" w:author="DuyNgo" w:date="2012-08-10T07:19:00Z">
              <w:r w:rsidRPr="00657B96">
                <w:rPr>
                  <w:rFonts w:ascii="Times New Roman" w:eastAsia="MS PGothic" w:hAnsi="Times New Roman" w:cs="Times New Roman"/>
                  <w:sz w:val="24"/>
                  <w:szCs w:val="24"/>
                  <w:rPrChange w:id="10892" w:author="DuyNgo" w:date="2012-08-10T08:15:00Z">
                    <w:rPr/>
                  </w:rPrChange>
                </w:rPr>
                <w:t>Submit Ok</w:t>
              </w:r>
            </w:ins>
          </w:p>
        </w:tc>
      </w:tr>
    </w:tbl>
    <w:p w:rsidR="00F85585" w:rsidRPr="00657B96" w:rsidRDefault="00F85585">
      <w:pPr>
        <w:rPr>
          <w:ins w:id="10893" w:author="DuyNgo" w:date="2012-08-10T07:19:00Z"/>
          <w:rFonts w:ascii="Times New Roman" w:hAnsi="Times New Roman" w:cs="Times New Roman"/>
          <w:sz w:val="24"/>
          <w:szCs w:val="24"/>
          <w:rPrChange w:id="10894" w:author="DuyNgo" w:date="2012-08-10T08:15:00Z">
            <w:rPr>
              <w:ins w:id="10895" w:author="DuyNgo" w:date="2012-08-10T07:19:00Z"/>
              <w:rFonts w:ascii="Calibri" w:hAnsi="Calibri" w:cs="Calibri"/>
              <w:sz w:val="24"/>
              <w:szCs w:val="24"/>
            </w:rPr>
          </w:rPrChange>
        </w:rPr>
        <w:pPrChange w:id="10896" w:author="DuyNgo" w:date="2012-08-10T07:19:00Z">
          <w:pPr>
            <w:pStyle w:val="Heading4"/>
          </w:pPr>
        </w:pPrChange>
      </w:pPr>
    </w:p>
    <w:p w:rsidR="00314775" w:rsidRPr="00657B96" w:rsidRDefault="00F85585">
      <w:pPr>
        <w:pStyle w:val="Heading4"/>
        <w:rPr>
          <w:ins w:id="10897" w:author="DuyNgo" w:date="2012-08-10T07:19:00Z"/>
          <w:rFonts w:ascii="Times New Roman" w:hAnsi="Times New Roman" w:cs="Times New Roman"/>
          <w:sz w:val="24"/>
          <w:szCs w:val="24"/>
          <w:rPrChange w:id="10898" w:author="DuyNgo" w:date="2012-08-10T08:15:00Z">
            <w:rPr>
              <w:ins w:id="10899" w:author="DuyNgo" w:date="2012-08-10T07:19:00Z"/>
              <w:rFonts w:ascii="Calibri" w:hAnsi="Calibri" w:cs="Calibri"/>
              <w:sz w:val="24"/>
              <w:szCs w:val="24"/>
            </w:rPr>
          </w:rPrChange>
        </w:rPr>
        <w:pPrChange w:id="10900" w:author="DuyNgo" w:date="2012-08-10T07:19:00Z">
          <w:pPr/>
        </w:pPrChange>
      </w:pPr>
      <w:bookmarkStart w:id="10901" w:name="_Toc332775037"/>
      <w:ins w:id="10902" w:author="DuyNgo" w:date="2012-08-10T07:19:00Z">
        <w:r w:rsidRPr="00657B96">
          <w:rPr>
            <w:rFonts w:ascii="Times New Roman" w:hAnsi="Times New Roman" w:cs="Times New Roman"/>
            <w:sz w:val="24"/>
            <w:szCs w:val="24"/>
            <w:rPrChange w:id="10903" w:author="DuyNgo" w:date="2012-08-10T08:15:00Z">
              <w:rPr>
                <w:rFonts w:ascii="Calibri" w:hAnsi="Calibri" w:cs="Calibri"/>
                <w:b/>
                <w:bCs/>
                <w:i/>
                <w:iCs/>
                <w:sz w:val="24"/>
                <w:szCs w:val="24"/>
              </w:rPr>
            </w:rPrChange>
          </w:rPr>
          <w:t>5</w:t>
        </w:r>
      </w:ins>
      <w:ins w:id="10904" w:author="DuyNgo" w:date="2012-08-10T07:08:00Z">
        <w:r w:rsidR="00314775" w:rsidRPr="00657B96">
          <w:rPr>
            <w:rFonts w:ascii="Times New Roman" w:hAnsi="Times New Roman" w:cs="Times New Roman"/>
            <w:sz w:val="24"/>
            <w:szCs w:val="24"/>
            <w:rPrChange w:id="10905" w:author="DuyNgo" w:date="2012-08-10T08:15:00Z">
              <w:rPr>
                <w:rFonts w:ascii="Calibri" w:hAnsi="Calibri" w:cs="Calibri"/>
                <w:sz w:val="24"/>
                <w:szCs w:val="24"/>
              </w:rPr>
            </w:rPrChange>
          </w:rPr>
          <w:t>.1.14 Delete Change</w:t>
        </w:r>
      </w:ins>
      <w:bookmarkEnd w:id="10901"/>
    </w:p>
    <w:tbl>
      <w:tblPr>
        <w:tblW w:w="9379" w:type="dxa"/>
        <w:tblInd w:w="103" w:type="dxa"/>
        <w:tblLayout w:type="fixed"/>
        <w:tblLook w:val="04A0" w:firstRow="1" w:lastRow="0" w:firstColumn="1" w:lastColumn="0" w:noHBand="0" w:noVBand="1"/>
      </w:tblPr>
      <w:tblGrid>
        <w:gridCol w:w="1537"/>
        <w:gridCol w:w="2163"/>
        <w:gridCol w:w="2794"/>
        <w:gridCol w:w="2885"/>
      </w:tblGrid>
      <w:tr w:rsidR="00F85585" w:rsidRPr="00657B96" w:rsidTr="00227BA2">
        <w:trPr>
          <w:trHeight w:val="114"/>
          <w:ins w:id="10906"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85585" w:rsidRPr="00657B96" w:rsidRDefault="00F85585" w:rsidP="00227BA2">
            <w:pPr>
              <w:spacing w:after="0" w:line="240" w:lineRule="auto"/>
              <w:rPr>
                <w:ins w:id="10907" w:author="DuyNgo" w:date="2012-08-10T07:19:00Z"/>
                <w:rFonts w:ascii="Times New Roman" w:eastAsia="MS PGothic" w:hAnsi="Times New Roman" w:cs="Times New Roman"/>
                <w:b/>
                <w:sz w:val="24"/>
                <w:szCs w:val="24"/>
                <w:rPrChange w:id="10908" w:author="DuyNgo" w:date="2012-08-10T08:15:00Z">
                  <w:rPr>
                    <w:ins w:id="10909" w:author="DuyNgo" w:date="2012-08-10T07:19:00Z"/>
                    <w:rFonts w:ascii="Calibri" w:eastAsia="MS PGothic" w:hAnsi="Calibri" w:cs="Calibri"/>
                    <w:b/>
                    <w:sz w:val="24"/>
                    <w:szCs w:val="24"/>
                  </w:rPr>
                </w:rPrChange>
              </w:rPr>
            </w:pPr>
            <w:ins w:id="10910" w:author="DuyNgo" w:date="2012-08-10T07:19:00Z">
              <w:r w:rsidRPr="00657B96">
                <w:rPr>
                  <w:rFonts w:ascii="Times New Roman" w:eastAsia="MS PGothic" w:hAnsi="Times New Roman" w:cs="Times New Roman"/>
                  <w:b/>
                  <w:sz w:val="24"/>
                  <w:szCs w:val="24"/>
                  <w:rPrChange w:id="10911"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85585" w:rsidRPr="00657B96" w:rsidRDefault="00F85585" w:rsidP="00227BA2">
            <w:pPr>
              <w:spacing w:after="0" w:line="240" w:lineRule="auto"/>
              <w:rPr>
                <w:ins w:id="10912" w:author="DuyNgo" w:date="2012-08-10T07:19:00Z"/>
                <w:rFonts w:ascii="Times New Roman" w:eastAsia="MS PGothic" w:hAnsi="Times New Roman" w:cs="Times New Roman"/>
                <w:b/>
                <w:bCs/>
                <w:sz w:val="24"/>
                <w:szCs w:val="24"/>
                <w:rPrChange w:id="10913" w:author="DuyNgo" w:date="2012-08-10T08:15:00Z">
                  <w:rPr>
                    <w:ins w:id="10914" w:author="DuyNgo" w:date="2012-08-10T07:19:00Z"/>
                    <w:rFonts w:ascii="Calibri" w:eastAsia="MS PGothic" w:hAnsi="Calibri" w:cs="Calibri"/>
                    <w:b/>
                    <w:bCs/>
                    <w:sz w:val="24"/>
                    <w:szCs w:val="24"/>
                  </w:rPr>
                </w:rPrChange>
              </w:rPr>
            </w:pPr>
            <w:ins w:id="10915" w:author="DuyNgo" w:date="2012-08-10T07:19:00Z">
              <w:r w:rsidRPr="00657B96">
                <w:rPr>
                  <w:rFonts w:ascii="Times New Roman" w:eastAsia="MS PGothic" w:hAnsi="Times New Roman" w:cs="Times New Roman"/>
                  <w:b/>
                  <w:bCs/>
                  <w:sz w:val="24"/>
                  <w:szCs w:val="24"/>
                  <w:rPrChange w:id="10916"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85585" w:rsidRPr="00657B96" w:rsidRDefault="00F85585" w:rsidP="00227BA2">
            <w:pPr>
              <w:spacing w:after="0" w:line="240" w:lineRule="auto"/>
              <w:rPr>
                <w:ins w:id="10917" w:author="DuyNgo" w:date="2012-08-10T07:19:00Z"/>
                <w:rFonts w:ascii="Times New Roman" w:eastAsia="MS PGothic" w:hAnsi="Times New Roman" w:cs="Times New Roman"/>
                <w:b/>
                <w:bCs/>
                <w:sz w:val="24"/>
                <w:szCs w:val="24"/>
                <w:rPrChange w:id="10918" w:author="DuyNgo" w:date="2012-08-10T08:15:00Z">
                  <w:rPr>
                    <w:ins w:id="10919" w:author="DuyNgo" w:date="2012-08-10T07:19:00Z"/>
                    <w:rFonts w:ascii="Calibri" w:eastAsia="MS PGothic" w:hAnsi="Calibri" w:cs="Calibri"/>
                    <w:b/>
                    <w:bCs/>
                    <w:sz w:val="24"/>
                    <w:szCs w:val="24"/>
                  </w:rPr>
                </w:rPrChange>
              </w:rPr>
            </w:pPr>
            <w:ins w:id="10920" w:author="DuyNgo" w:date="2012-08-10T07:19:00Z">
              <w:r w:rsidRPr="00657B96">
                <w:rPr>
                  <w:rFonts w:ascii="Times New Roman" w:eastAsia="MS PGothic" w:hAnsi="Times New Roman" w:cs="Times New Roman"/>
                  <w:b/>
                  <w:bCs/>
                  <w:sz w:val="24"/>
                  <w:szCs w:val="24"/>
                  <w:rPrChange w:id="10921"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85585" w:rsidRPr="00657B96" w:rsidRDefault="00F85585" w:rsidP="00227BA2">
            <w:pPr>
              <w:spacing w:after="0" w:line="240" w:lineRule="auto"/>
              <w:rPr>
                <w:ins w:id="10922" w:author="DuyNgo" w:date="2012-08-10T07:19:00Z"/>
                <w:rFonts w:ascii="Times New Roman" w:eastAsia="MS PGothic" w:hAnsi="Times New Roman" w:cs="Times New Roman"/>
                <w:b/>
                <w:bCs/>
                <w:sz w:val="24"/>
                <w:szCs w:val="24"/>
                <w:rPrChange w:id="10923" w:author="DuyNgo" w:date="2012-08-10T08:15:00Z">
                  <w:rPr>
                    <w:ins w:id="10924" w:author="DuyNgo" w:date="2012-08-10T07:19:00Z"/>
                    <w:rFonts w:ascii="Calibri" w:eastAsia="MS PGothic" w:hAnsi="Calibri" w:cs="Calibri"/>
                    <w:b/>
                    <w:bCs/>
                    <w:sz w:val="24"/>
                    <w:szCs w:val="24"/>
                  </w:rPr>
                </w:rPrChange>
              </w:rPr>
            </w:pPr>
            <w:ins w:id="10925" w:author="DuyNgo" w:date="2012-08-10T07:19:00Z">
              <w:r w:rsidRPr="00657B96">
                <w:rPr>
                  <w:rFonts w:ascii="Times New Roman" w:eastAsia="MS PGothic" w:hAnsi="Times New Roman" w:cs="Times New Roman"/>
                  <w:b/>
                  <w:bCs/>
                  <w:sz w:val="24"/>
                  <w:szCs w:val="24"/>
                  <w:rPrChange w:id="10926" w:author="DuyNgo" w:date="2012-08-10T08:15:00Z">
                    <w:rPr>
                      <w:rFonts w:ascii="Calibri" w:eastAsia="MS PGothic" w:hAnsi="Calibri" w:cs="Calibri"/>
                      <w:b/>
                      <w:bCs/>
                      <w:sz w:val="24"/>
                      <w:szCs w:val="24"/>
                    </w:rPr>
                  </w:rPrChange>
                </w:rPr>
                <w:t>Expected output</w:t>
              </w:r>
            </w:ins>
          </w:p>
        </w:tc>
      </w:tr>
      <w:tr w:rsidR="00F85585" w:rsidRPr="00657B96" w:rsidTr="00227BA2">
        <w:trPr>
          <w:trHeight w:val="530"/>
          <w:ins w:id="10927"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85585" w:rsidRPr="00657B96" w:rsidRDefault="00F85585" w:rsidP="00227BA2">
            <w:pPr>
              <w:spacing w:after="0" w:line="240" w:lineRule="auto"/>
              <w:rPr>
                <w:ins w:id="10928" w:author="DuyNgo" w:date="2012-08-10T07:19:00Z"/>
                <w:rFonts w:ascii="Times New Roman" w:eastAsia="MS PGothic" w:hAnsi="Times New Roman" w:cs="Times New Roman"/>
                <w:sz w:val="24"/>
                <w:szCs w:val="24"/>
                <w:rPrChange w:id="10929" w:author="DuyNgo" w:date="2012-08-10T08:15:00Z">
                  <w:rPr>
                    <w:ins w:id="10930" w:author="DuyNgo" w:date="2012-08-10T07:19:00Z"/>
                    <w:rFonts w:ascii="Calibri" w:eastAsia="MS PGothic" w:hAnsi="Calibri" w:cs="Calibri"/>
                    <w:sz w:val="24"/>
                    <w:szCs w:val="24"/>
                  </w:rPr>
                </w:rPrChange>
              </w:rPr>
            </w:pPr>
            <w:ins w:id="10931" w:author="DuyNgo" w:date="2012-08-10T07:19:00Z">
              <w:r w:rsidRPr="00657B96">
                <w:rPr>
                  <w:rFonts w:ascii="Times New Roman" w:eastAsia="MS PGothic" w:hAnsi="Times New Roman" w:cs="Times New Roman"/>
                  <w:sz w:val="24"/>
                  <w:szCs w:val="24"/>
                  <w:rPrChange w:id="10932" w:author="DuyNgo" w:date="2012-08-10T08:15:00Z">
                    <w:rPr>
                      <w:rFonts w:ascii="Calibri" w:eastAsia="MS PGothic" w:hAnsi="Calibri" w:cs="Calibri"/>
                      <w:sz w:val="24"/>
                      <w:szCs w:val="24"/>
                    </w:rPr>
                  </w:rPrChange>
                </w:rPr>
                <w:t>Delete change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85585" w:rsidRPr="00657B96" w:rsidRDefault="00F85585" w:rsidP="00227BA2">
            <w:pPr>
              <w:shd w:val="clear" w:color="FFFFCC" w:fill="FFFFFF"/>
              <w:spacing w:before="100" w:beforeAutospacing="1" w:after="0" w:afterAutospacing="1" w:line="240" w:lineRule="auto"/>
              <w:rPr>
                <w:ins w:id="10933" w:author="DuyNgo" w:date="2012-08-10T07:19:00Z"/>
                <w:rFonts w:ascii="Times New Roman" w:eastAsia="MS PGothic" w:hAnsi="Times New Roman" w:cs="Times New Roman"/>
                <w:sz w:val="24"/>
                <w:szCs w:val="24"/>
                <w:rPrChange w:id="10934" w:author="DuyNgo" w:date="2012-08-10T08:15:00Z">
                  <w:rPr>
                    <w:ins w:id="10935" w:author="DuyNgo" w:date="2012-08-10T07:19:00Z"/>
                    <w:rFonts w:ascii="Calibri" w:eastAsia="MS PGothic" w:hAnsi="Calibri" w:cs="Calibri"/>
                    <w:color w:val="000000"/>
                    <w:sz w:val="24"/>
                    <w:szCs w:val="24"/>
                  </w:rPr>
                </w:rPrChange>
              </w:rPr>
            </w:pPr>
            <w:ins w:id="10936" w:author="DuyNgo" w:date="2012-08-10T07:19:00Z">
              <w:r w:rsidRPr="00657B96">
                <w:rPr>
                  <w:rFonts w:ascii="Times New Roman" w:eastAsia="MS PGothic" w:hAnsi="Times New Roman" w:cs="Times New Roman"/>
                  <w:sz w:val="24"/>
                  <w:szCs w:val="24"/>
                  <w:rPrChange w:id="10937"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85585" w:rsidRPr="00657B96" w:rsidRDefault="00F85585">
            <w:pPr>
              <w:pStyle w:val="ListParagraph"/>
              <w:numPr>
                <w:ilvl w:val="0"/>
                <w:numId w:val="77"/>
              </w:numPr>
              <w:spacing w:after="0" w:line="240" w:lineRule="auto"/>
              <w:rPr>
                <w:ins w:id="10938" w:author="DuyNgo" w:date="2012-08-10T07:20:00Z"/>
                <w:rFonts w:ascii="Times New Roman" w:eastAsia="MS PGothic" w:hAnsi="Times New Roman" w:cs="Times New Roman"/>
                <w:sz w:val="24"/>
                <w:szCs w:val="24"/>
                <w:rPrChange w:id="10939" w:author="DuyNgo" w:date="2012-08-10T08:15:00Z">
                  <w:rPr>
                    <w:ins w:id="10940" w:author="DuyNgo" w:date="2012-08-10T07:20:00Z"/>
                    <w:rFonts w:ascii="Calibri" w:eastAsia="MS PGothic" w:hAnsi="Calibri" w:cs="Calibri"/>
                    <w:color w:val="000000"/>
                    <w:sz w:val="24"/>
                    <w:szCs w:val="24"/>
                  </w:rPr>
                </w:rPrChange>
              </w:rPr>
              <w:pPrChange w:id="10941" w:author="DuyNgo" w:date="2012-08-10T07:19:00Z">
                <w:pPr>
                  <w:pStyle w:val="ListParagraph"/>
                  <w:numPr>
                    <w:numId w:val="79"/>
                  </w:numPr>
                  <w:shd w:val="clear" w:color="FFFFCC" w:fill="FFFFFF"/>
                  <w:spacing w:before="100" w:beforeAutospacing="1" w:after="0" w:afterAutospacing="1" w:line="240" w:lineRule="auto"/>
                  <w:ind w:hanging="360"/>
                </w:pPr>
              </w:pPrChange>
            </w:pPr>
            <w:ins w:id="10942" w:author="DuyNgo" w:date="2012-08-10T07:19:00Z">
              <w:r w:rsidRPr="00657B96">
                <w:rPr>
                  <w:rFonts w:ascii="Times New Roman" w:eastAsia="MS PGothic" w:hAnsi="Times New Roman" w:cs="Times New Roman"/>
                  <w:sz w:val="24"/>
                  <w:szCs w:val="24"/>
                  <w:rPrChange w:id="10943" w:author="DuyNgo" w:date="2012-08-10T08:15:00Z">
                    <w:rPr>
                      <w:rFonts w:ascii="Calibri" w:eastAsia="MS PGothic" w:hAnsi="Calibri" w:cs="Calibri"/>
                      <w:sz w:val="24"/>
                      <w:szCs w:val="24"/>
                    </w:rPr>
                  </w:rPrChange>
                </w:rPr>
                <w:t>Go to project that user is PM.</w:t>
              </w:r>
            </w:ins>
          </w:p>
          <w:p w:rsidR="00F85585" w:rsidRPr="00657B96" w:rsidRDefault="00F85585">
            <w:pPr>
              <w:pStyle w:val="ListParagraph"/>
              <w:numPr>
                <w:ilvl w:val="0"/>
                <w:numId w:val="77"/>
              </w:numPr>
              <w:spacing w:after="0" w:line="240" w:lineRule="auto"/>
              <w:rPr>
                <w:ins w:id="10944" w:author="DuyNgo" w:date="2012-08-10T07:19:00Z"/>
                <w:rFonts w:ascii="Times New Roman" w:eastAsia="MS PGothic" w:hAnsi="Times New Roman" w:cs="Times New Roman"/>
                <w:sz w:val="24"/>
                <w:szCs w:val="24"/>
                <w:rPrChange w:id="10945" w:author="DuyNgo" w:date="2012-08-10T08:15:00Z">
                  <w:rPr>
                    <w:ins w:id="10946" w:author="DuyNgo" w:date="2012-08-10T07:19:00Z"/>
                  </w:rPr>
                </w:rPrChange>
              </w:rPr>
              <w:pPrChange w:id="10947" w:author="DuyNgo" w:date="2012-08-10T07:19:00Z">
                <w:pPr>
                  <w:pStyle w:val="ListParagraph"/>
                  <w:numPr>
                    <w:numId w:val="79"/>
                  </w:numPr>
                  <w:spacing w:after="0" w:line="240" w:lineRule="auto"/>
                  <w:ind w:hanging="360"/>
                </w:pPr>
              </w:pPrChange>
            </w:pPr>
            <w:ins w:id="10948" w:author="DuyNgo" w:date="2012-08-10T07:19:00Z">
              <w:r w:rsidRPr="00657B96">
                <w:rPr>
                  <w:rFonts w:ascii="Times New Roman" w:eastAsia="MS PGothic" w:hAnsi="Times New Roman" w:cs="Times New Roman"/>
                  <w:sz w:val="24"/>
                  <w:szCs w:val="24"/>
                  <w:rPrChange w:id="10949" w:author="DuyNgo" w:date="2012-08-10T08:15:00Z">
                    <w:rPr/>
                  </w:rPrChange>
                </w:rPr>
                <w:t>Choose change 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85585" w:rsidRPr="00657B96" w:rsidRDefault="00F85585" w:rsidP="00227BA2">
            <w:pPr>
              <w:pStyle w:val="ListParagraph"/>
              <w:numPr>
                <w:ilvl w:val="0"/>
                <w:numId w:val="80"/>
              </w:numPr>
              <w:shd w:val="clear" w:color="FFFFCC" w:fill="FFFFFF"/>
              <w:spacing w:before="100" w:beforeAutospacing="1" w:after="0" w:afterAutospacing="1" w:line="240" w:lineRule="auto"/>
              <w:rPr>
                <w:ins w:id="10950" w:author="DuyNgo" w:date="2012-08-10T07:19:00Z"/>
                <w:rFonts w:ascii="Times New Roman" w:eastAsia="MS PGothic" w:hAnsi="Times New Roman" w:cs="Times New Roman"/>
                <w:sz w:val="24"/>
                <w:szCs w:val="24"/>
                <w:rPrChange w:id="10951" w:author="DuyNgo" w:date="2012-08-10T08:15:00Z">
                  <w:rPr>
                    <w:ins w:id="10952" w:author="DuyNgo" w:date="2012-08-10T07:19:00Z"/>
                    <w:rFonts w:ascii="Calibri" w:eastAsia="MS PGothic" w:hAnsi="Calibri" w:cs="Calibri"/>
                    <w:color w:val="000000"/>
                    <w:sz w:val="24"/>
                    <w:szCs w:val="24"/>
                  </w:rPr>
                </w:rPrChange>
              </w:rPr>
            </w:pPr>
            <w:ins w:id="10953" w:author="DuyNgo" w:date="2012-08-10T07:19:00Z">
              <w:r w:rsidRPr="00657B96">
                <w:rPr>
                  <w:rFonts w:ascii="Times New Roman" w:eastAsia="MS PGothic" w:hAnsi="Times New Roman" w:cs="Times New Roman"/>
                  <w:sz w:val="24"/>
                  <w:szCs w:val="24"/>
                  <w:rPrChange w:id="10954" w:author="DuyNgo" w:date="2012-08-10T08:15:00Z">
                    <w:rPr>
                      <w:rFonts w:ascii="Calibri" w:eastAsia="MS PGothic" w:hAnsi="Calibri" w:cs="Calibri"/>
                      <w:sz w:val="24"/>
                      <w:szCs w:val="24"/>
                    </w:rPr>
                  </w:rPrChange>
                </w:rPr>
                <w:t>change deleted</w:t>
              </w:r>
            </w:ins>
          </w:p>
        </w:tc>
      </w:tr>
    </w:tbl>
    <w:p w:rsidR="00F85585" w:rsidRPr="00657B96" w:rsidRDefault="00F85585" w:rsidP="00314775">
      <w:pPr>
        <w:rPr>
          <w:ins w:id="10955" w:author="DuyNgo" w:date="2012-08-10T07:08:00Z"/>
          <w:rFonts w:ascii="Times New Roman" w:hAnsi="Times New Roman" w:cs="Times New Roman"/>
          <w:sz w:val="24"/>
          <w:szCs w:val="24"/>
          <w:rPrChange w:id="10956" w:author="DuyNgo" w:date="2012-08-10T08:15:00Z">
            <w:rPr>
              <w:ins w:id="10957" w:author="DuyNgo" w:date="2012-08-10T07:08:00Z"/>
              <w:rFonts w:ascii="Calibri" w:hAnsi="Calibri" w:cs="Calibri"/>
              <w:sz w:val="24"/>
              <w:szCs w:val="24"/>
            </w:rPr>
          </w:rPrChange>
        </w:rPr>
      </w:pPr>
    </w:p>
    <w:p w:rsidR="00314775" w:rsidRPr="00657B96" w:rsidRDefault="00261EAA" w:rsidP="00314775">
      <w:pPr>
        <w:pStyle w:val="Heading4"/>
        <w:rPr>
          <w:ins w:id="10958" w:author="DuyNgo" w:date="2012-08-10T07:08:00Z"/>
          <w:rFonts w:ascii="Times New Roman" w:hAnsi="Times New Roman" w:cs="Times New Roman"/>
          <w:sz w:val="24"/>
          <w:szCs w:val="24"/>
          <w:rPrChange w:id="10959" w:author="DuyNgo" w:date="2012-08-10T08:15:00Z">
            <w:rPr>
              <w:ins w:id="10960" w:author="DuyNgo" w:date="2012-08-10T07:08:00Z"/>
              <w:rFonts w:ascii="Calibri" w:hAnsi="Calibri" w:cs="Calibri"/>
              <w:sz w:val="24"/>
              <w:szCs w:val="24"/>
            </w:rPr>
          </w:rPrChange>
        </w:rPr>
      </w:pPr>
      <w:bookmarkStart w:id="10961" w:name="_Toc332775038"/>
      <w:ins w:id="10962" w:author="DuyNgo" w:date="2012-08-10T07:20:00Z">
        <w:r w:rsidRPr="00657B96">
          <w:rPr>
            <w:rFonts w:ascii="Times New Roman" w:hAnsi="Times New Roman" w:cs="Times New Roman"/>
            <w:sz w:val="24"/>
            <w:szCs w:val="24"/>
            <w:rPrChange w:id="10963" w:author="DuyNgo" w:date="2012-08-10T08:15:00Z">
              <w:rPr>
                <w:rFonts w:ascii="Calibri" w:eastAsiaTheme="minorHAnsi" w:hAnsi="Calibri" w:cs="Calibri"/>
                <w:b w:val="0"/>
                <w:bCs w:val="0"/>
                <w:i w:val="0"/>
                <w:iCs w:val="0"/>
                <w:color w:val="auto"/>
                <w:sz w:val="24"/>
                <w:szCs w:val="24"/>
              </w:rPr>
            </w:rPrChange>
          </w:rPr>
          <w:lastRenderedPageBreak/>
          <w:t>5</w:t>
        </w:r>
      </w:ins>
      <w:ins w:id="10964" w:author="DuyNgo" w:date="2012-08-10T07:08:00Z">
        <w:r w:rsidR="00314775" w:rsidRPr="00657B96">
          <w:rPr>
            <w:rFonts w:ascii="Times New Roman" w:hAnsi="Times New Roman" w:cs="Times New Roman"/>
            <w:sz w:val="24"/>
            <w:szCs w:val="24"/>
            <w:rPrChange w:id="10965" w:author="DuyNgo" w:date="2012-08-10T08:15:00Z">
              <w:rPr>
                <w:rFonts w:ascii="Calibri" w:eastAsiaTheme="minorHAnsi" w:hAnsi="Calibri" w:cs="Calibri"/>
                <w:b w:val="0"/>
                <w:bCs w:val="0"/>
                <w:i w:val="0"/>
                <w:iCs w:val="0"/>
                <w:color w:val="auto"/>
                <w:sz w:val="24"/>
                <w:szCs w:val="24"/>
              </w:rPr>
            </w:rPrChange>
          </w:rPr>
          <w:t>.1.15 Update Change</w:t>
        </w:r>
        <w:bookmarkEnd w:id="10961"/>
      </w:ins>
    </w:p>
    <w:tbl>
      <w:tblPr>
        <w:tblW w:w="9379" w:type="dxa"/>
        <w:tblInd w:w="103" w:type="dxa"/>
        <w:tblLayout w:type="fixed"/>
        <w:tblLook w:val="04A0" w:firstRow="1" w:lastRow="0" w:firstColumn="1" w:lastColumn="0" w:noHBand="0" w:noVBand="1"/>
      </w:tblPr>
      <w:tblGrid>
        <w:gridCol w:w="1537"/>
        <w:gridCol w:w="2163"/>
        <w:gridCol w:w="2794"/>
        <w:gridCol w:w="2885"/>
      </w:tblGrid>
      <w:tr w:rsidR="00314775" w:rsidRPr="00657B96" w:rsidTr="00227BA2">
        <w:trPr>
          <w:trHeight w:val="114"/>
          <w:ins w:id="10966"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657B96" w:rsidRDefault="00314775" w:rsidP="00227BA2">
            <w:pPr>
              <w:spacing w:after="0" w:line="240" w:lineRule="auto"/>
              <w:rPr>
                <w:ins w:id="10967" w:author="DuyNgo" w:date="2012-08-10T07:08:00Z"/>
                <w:rFonts w:ascii="Times New Roman" w:eastAsia="MS PGothic" w:hAnsi="Times New Roman" w:cs="Times New Roman"/>
                <w:b/>
                <w:sz w:val="24"/>
                <w:szCs w:val="24"/>
                <w:rPrChange w:id="10968" w:author="DuyNgo" w:date="2012-08-10T08:15:00Z">
                  <w:rPr>
                    <w:ins w:id="10969" w:author="DuyNgo" w:date="2012-08-10T07:08:00Z"/>
                    <w:rFonts w:ascii="Calibri" w:eastAsia="MS PGothic" w:hAnsi="Calibri" w:cs="Calibri"/>
                    <w:b/>
                    <w:sz w:val="24"/>
                    <w:szCs w:val="24"/>
                  </w:rPr>
                </w:rPrChange>
              </w:rPr>
            </w:pPr>
            <w:ins w:id="10970" w:author="DuyNgo" w:date="2012-08-10T07:08:00Z">
              <w:r w:rsidRPr="00657B96">
                <w:rPr>
                  <w:rFonts w:ascii="Times New Roman" w:eastAsia="MS PGothic" w:hAnsi="Times New Roman" w:cs="Times New Roman"/>
                  <w:b/>
                  <w:sz w:val="24"/>
                  <w:szCs w:val="24"/>
                  <w:rPrChange w:id="10971"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314775" w:rsidRPr="00657B96" w:rsidRDefault="00314775" w:rsidP="00227BA2">
            <w:pPr>
              <w:spacing w:after="0" w:line="240" w:lineRule="auto"/>
              <w:rPr>
                <w:ins w:id="10972" w:author="DuyNgo" w:date="2012-08-10T07:08:00Z"/>
                <w:rFonts w:ascii="Times New Roman" w:eastAsia="MS PGothic" w:hAnsi="Times New Roman" w:cs="Times New Roman"/>
                <w:b/>
                <w:bCs/>
                <w:sz w:val="24"/>
                <w:szCs w:val="24"/>
                <w:rPrChange w:id="10973" w:author="DuyNgo" w:date="2012-08-10T08:15:00Z">
                  <w:rPr>
                    <w:ins w:id="10974" w:author="DuyNgo" w:date="2012-08-10T07:08:00Z"/>
                    <w:rFonts w:ascii="Calibri" w:eastAsia="MS PGothic" w:hAnsi="Calibri" w:cs="Calibri"/>
                    <w:b/>
                    <w:bCs/>
                    <w:sz w:val="24"/>
                    <w:szCs w:val="24"/>
                  </w:rPr>
                </w:rPrChange>
              </w:rPr>
            </w:pPr>
            <w:ins w:id="10975" w:author="DuyNgo" w:date="2012-08-10T07:08:00Z">
              <w:r w:rsidRPr="00657B96">
                <w:rPr>
                  <w:rFonts w:ascii="Times New Roman" w:eastAsia="MS PGothic" w:hAnsi="Times New Roman" w:cs="Times New Roman"/>
                  <w:b/>
                  <w:bCs/>
                  <w:sz w:val="24"/>
                  <w:szCs w:val="24"/>
                  <w:rPrChange w:id="10976"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314775" w:rsidRPr="00657B96" w:rsidRDefault="00314775" w:rsidP="00227BA2">
            <w:pPr>
              <w:spacing w:after="0" w:line="240" w:lineRule="auto"/>
              <w:rPr>
                <w:ins w:id="10977" w:author="DuyNgo" w:date="2012-08-10T07:08:00Z"/>
                <w:rFonts w:ascii="Times New Roman" w:eastAsia="MS PGothic" w:hAnsi="Times New Roman" w:cs="Times New Roman"/>
                <w:b/>
                <w:bCs/>
                <w:sz w:val="24"/>
                <w:szCs w:val="24"/>
                <w:rPrChange w:id="10978" w:author="DuyNgo" w:date="2012-08-10T08:15:00Z">
                  <w:rPr>
                    <w:ins w:id="10979" w:author="DuyNgo" w:date="2012-08-10T07:08:00Z"/>
                    <w:rFonts w:ascii="Calibri" w:eastAsia="MS PGothic" w:hAnsi="Calibri" w:cs="Calibri"/>
                    <w:b/>
                    <w:bCs/>
                    <w:sz w:val="24"/>
                    <w:szCs w:val="24"/>
                  </w:rPr>
                </w:rPrChange>
              </w:rPr>
            </w:pPr>
            <w:ins w:id="10980" w:author="DuyNgo" w:date="2012-08-10T07:08:00Z">
              <w:r w:rsidRPr="00657B96">
                <w:rPr>
                  <w:rFonts w:ascii="Times New Roman" w:eastAsia="MS PGothic" w:hAnsi="Times New Roman" w:cs="Times New Roman"/>
                  <w:b/>
                  <w:bCs/>
                  <w:sz w:val="24"/>
                  <w:szCs w:val="24"/>
                  <w:rPrChange w:id="10981"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314775" w:rsidRPr="00657B96" w:rsidRDefault="00314775" w:rsidP="00227BA2">
            <w:pPr>
              <w:spacing w:after="0" w:line="240" w:lineRule="auto"/>
              <w:rPr>
                <w:ins w:id="10982" w:author="DuyNgo" w:date="2012-08-10T07:08:00Z"/>
                <w:rFonts w:ascii="Times New Roman" w:eastAsia="MS PGothic" w:hAnsi="Times New Roman" w:cs="Times New Roman"/>
                <w:b/>
                <w:bCs/>
                <w:sz w:val="24"/>
                <w:szCs w:val="24"/>
                <w:rPrChange w:id="10983" w:author="DuyNgo" w:date="2012-08-10T08:15:00Z">
                  <w:rPr>
                    <w:ins w:id="10984" w:author="DuyNgo" w:date="2012-08-10T07:08:00Z"/>
                    <w:rFonts w:ascii="Calibri" w:eastAsia="MS PGothic" w:hAnsi="Calibri" w:cs="Calibri"/>
                    <w:b/>
                    <w:bCs/>
                    <w:sz w:val="24"/>
                    <w:szCs w:val="24"/>
                  </w:rPr>
                </w:rPrChange>
              </w:rPr>
            </w:pPr>
            <w:ins w:id="10985" w:author="DuyNgo" w:date="2012-08-10T07:08:00Z">
              <w:r w:rsidRPr="00657B96">
                <w:rPr>
                  <w:rFonts w:ascii="Times New Roman" w:eastAsia="MS PGothic" w:hAnsi="Times New Roman" w:cs="Times New Roman"/>
                  <w:b/>
                  <w:bCs/>
                  <w:sz w:val="24"/>
                  <w:szCs w:val="24"/>
                  <w:rPrChange w:id="10986" w:author="DuyNgo" w:date="2012-08-10T08:15:00Z">
                    <w:rPr>
                      <w:rFonts w:ascii="Calibri" w:eastAsia="MS PGothic" w:hAnsi="Calibri" w:cs="Calibri"/>
                      <w:b/>
                      <w:bCs/>
                      <w:sz w:val="24"/>
                      <w:szCs w:val="24"/>
                    </w:rPr>
                  </w:rPrChange>
                </w:rPr>
                <w:t>Expected output</w:t>
              </w:r>
            </w:ins>
          </w:p>
        </w:tc>
      </w:tr>
      <w:tr w:rsidR="00314775" w:rsidRPr="00657B96" w:rsidTr="00227BA2">
        <w:trPr>
          <w:trHeight w:val="530"/>
          <w:ins w:id="10987"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657B96" w:rsidRDefault="00314775" w:rsidP="00227BA2">
            <w:pPr>
              <w:spacing w:after="0" w:line="240" w:lineRule="auto"/>
              <w:rPr>
                <w:ins w:id="10988" w:author="DuyNgo" w:date="2012-08-10T07:08:00Z"/>
                <w:rFonts w:ascii="Times New Roman" w:eastAsia="MS PGothic" w:hAnsi="Times New Roman" w:cs="Times New Roman"/>
                <w:sz w:val="24"/>
                <w:szCs w:val="24"/>
                <w:rPrChange w:id="10989" w:author="DuyNgo" w:date="2012-08-10T08:15:00Z">
                  <w:rPr>
                    <w:ins w:id="10990" w:author="DuyNgo" w:date="2012-08-10T07:08:00Z"/>
                    <w:rFonts w:ascii="Calibri" w:eastAsia="MS PGothic" w:hAnsi="Calibri" w:cs="Calibri"/>
                    <w:sz w:val="24"/>
                    <w:szCs w:val="24"/>
                  </w:rPr>
                </w:rPrChange>
              </w:rPr>
            </w:pPr>
            <w:ins w:id="10991" w:author="DuyNgo" w:date="2012-08-10T07:08:00Z">
              <w:r w:rsidRPr="00657B96">
                <w:rPr>
                  <w:rFonts w:ascii="Times New Roman" w:eastAsia="MS PGothic" w:hAnsi="Times New Roman" w:cs="Times New Roman"/>
                  <w:sz w:val="24"/>
                  <w:szCs w:val="24"/>
                  <w:rPrChange w:id="10992" w:author="DuyNgo" w:date="2012-08-10T08:15:00Z">
                    <w:rPr>
                      <w:rFonts w:ascii="Calibri" w:eastAsia="MS PGothic" w:hAnsi="Calibri" w:cs="Calibri"/>
                      <w:sz w:val="24"/>
                      <w:szCs w:val="24"/>
                    </w:rPr>
                  </w:rPrChange>
                </w:rPr>
                <w:t>Update change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14775" w:rsidRPr="00657B96" w:rsidRDefault="00314775" w:rsidP="00227BA2">
            <w:pPr>
              <w:shd w:val="clear" w:color="FFFFCC" w:fill="FFFFFF"/>
              <w:spacing w:before="100" w:beforeAutospacing="1" w:after="0" w:afterAutospacing="1" w:line="240" w:lineRule="auto"/>
              <w:rPr>
                <w:ins w:id="10993" w:author="DuyNgo" w:date="2012-08-10T07:08:00Z"/>
                <w:rFonts w:ascii="Times New Roman" w:eastAsia="MS PGothic" w:hAnsi="Times New Roman" w:cs="Times New Roman"/>
                <w:sz w:val="24"/>
                <w:szCs w:val="24"/>
                <w:rPrChange w:id="10994" w:author="DuyNgo" w:date="2012-08-10T08:15:00Z">
                  <w:rPr>
                    <w:ins w:id="10995" w:author="DuyNgo" w:date="2012-08-10T07:08:00Z"/>
                    <w:rFonts w:ascii="Calibri" w:eastAsia="MS PGothic" w:hAnsi="Calibri" w:cs="Calibri"/>
                    <w:color w:val="000000"/>
                    <w:sz w:val="24"/>
                    <w:szCs w:val="24"/>
                  </w:rPr>
                </w:rPrChange>
              </w:rPr>
            </w:pPr>
            <w:ins w:id="10996" w:author="DuyNgo" w:date="2012-08-10T07:08:00Z">
              <w:r w:rsidRPr="00657B96">
                <w:rPr>
                  <w:rFonts w:ascii="Times New Roman" w:eastAsia="MS PGothic" w:hAnsi="Times New Roman" w:cs="Times New Roman"/>
                  <w:sz w:val="24"/>
                  <w:szCs w:val="24"/>
                  <w:rPrChange w:id="10997"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314775" w:rsidRPr="00657B96" w:rsidRDefault="00314775" w:rsidP="00314775">
            <w:pPr>
              <w:pStyle w:val="ListParagraph"/>
              <w:numPr>
                <w:ilvl w:val="0"/>
                <w:numId w:val="79"/>
              </w:numPr>
              <w:shd w:val="clear" w:color="FFFFCC" w:fill="FFFFFF"/>
              <w:spacing w:before="100" w:beforeAutospacing="1" w:after="0" w:afterAutospacing="1" w:line="240" w:lineRule="auto"/>
              <w:rPr>
                <w:ins w:id="10998" w:author="DuyNgo" w:date="2012-08-10T07:08:00Z"/>
                <w:rFonts w:ascii="Times New Roman" w:eastAsia="MS PGothic" w:hAnsi="Times New Roman" w:cs="Times New Roman"/>
                <w:sz w:val="24"/>
                <w:szCs w:val="24"/>
                <w:rPrChange w:id="10999" w:author="DuyNgo" w:date="2012-08-10T08:15:00Z">
                  <w:rPr>
                    <w:ins w:id="11000" w:author="DuyNgo" w:date="2012-08-10T07:08:00Z"/>
                    <w:rFonts w:ascii="Calibri" w:eastAsia="MS PGothic" w:hAnsi="Calibri" w:cs="Calibri"/>
                    <w:color w:val="000000"/>
                    <w:sz w:val="24"/>
                    <w:szCs w:val="24"/>
                  </w:rPr>
                </w:rPrChange>
              </w:rPr>
            </w:pPr>
            <w:ins w:id="11001" w:author="DuyNgo" w:date="2012-08-10T07:08:00Z">
              <w:r w:rsidRPr="00657B96">
                <w:rPr>
                  <w:rFonts w:ascii="Times New Roman" w:eastAsia="MS PGothic" w:hAnsi="Times New Roman" w:cs="Times New Roman"/>
                  <w:sz w:val="24"/>
                  <w:szCs w:val="24"/>
                  <w:rPrChange w:id="11002" w:author="DuyNgo" w:date="2012-08-10T08:15:00Z">
                    <w:rPr>
                      <w:rFonts w:ascii="Calibri" w:eastAsia="MS PGothic" w:hAnsi="Calibri" w:cs="Calibri"/>
                      <w:sz w:val="24"/>
                      <w:szCs w:val="24"/>
                    </w:rPr>
                  </w:rPrChange>
                </w:rPr>
                <w:t>Go to project that user is PM.</w:t>
              </w:r>
            </w:ins>
          </w:p>
          <w:p w:rsidR="00314775" w:rsidRPr="00657B96" w:rsidRDefault="00314775" w:rsidP="00314775">
            <w:pPr>
              <w:pStyle w:val="ListParagraph"/>
              <w:numPr>
                <w:ilvl w:val="0"/>
                <w:numId w:val="79"/>
              </w:numPr>
              <w:spacing w:after="0" w:line="240" w:lineRule="auto"/>
              <w:rPr>
                <w:ins w:id="11003" w:author="DuyNgo" w:date="2012-08-10T07:08:00Z"/>
                <w:rFonts w:ascii="Times New Roman" w:eastAsia="MS PGothic" w:hAnsi="Times New Roman" w:cs="Times New Roman"/>
                <w:sz w:val="24"/>
                <w:szCs w:val="24"/>
                <w:rPrChange w:id="11004" w:author="DuyNgo" w:date="2012-08-10T08:15:00Z">
                  <w:rPr>
                    <w:ins w:id="11005" w:author="DuyNgo" w:date="2012-08-10T07:08:00Z"/>
                    <w:rFonts w:ascii="Calibri" w:eastAsia="MS PGothic" w:hAnsi="Calibri" w:cs="Calibri"/>
                    <w:sz w:val="24"/>
                    <w:szCs w:val="24"/>
                  </w:rPr>
                </w:rPrChange>
              </w:rPr>
            </w:pPr>
            <w:ins w:id="11006" w:author="DuyNgo" w:date="2012-08-10T07:08:00Z">
              <w:r w:rsidRPr="00657B96">
                <w:rPr>
                  <w:rFonts w:ascii="Times New Roman" w:eastAsia="MS PGothic" w:hAnsi="Times New Roman" w:cs="Times New Roman"/>
                  <w:sz w:val="24"/>
                  <w:szCs w:val="24"/>
                  <w:rPrChange w:id="11007" w:author="DuyNgo" w:date="2012-08-10T08:15:00Z">
                    <w:rPr>
                      <w:rFonts w:ascii="Calibri" w:eastAsia="MS PGothic" w:hAnsi="Calibri" w:cs="Calibri"/>
                      <w:sz w:val="24"/>
                      <w:szCs w:val="24"/>
                    </w:rPr>
                  </w:rPrChange>
                </w:rPr>
                <w:t>Choose change 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314775" w:rsidRPr="00657B96" w:rsidRDefault="00314775">
            <w:pPr>
              <w:pStyle w:val="ListParagraph"/>
              <w:numPr>
                <w:ilvl w:val="0"/>
                <w:numId w:val="89"/>
              </w:numPr>
              <w:spacing w:after="0" w:line="240" w:lineRule="auto"/>
              <w:rPr>
                <w:ins w:id="11008" w:author="DuyNgo" w:date="2012-08-10T07:08:00Z"/>
                <w:rFonts w:ascii="Times New Roman" w:eastAsia="MS PGothic" w:hAnsi="Times New Roman" w:cs="Times New Roman"/>
                <w:sz w:val="24"/>
                <w:szCs w:val="24"/>
                <w:rPrChange w:id="11009" w:author="DuyNgo" w:date="2012-08-10T08:15:00Z">
                  <w:rPr>
                    <w:ins w:id="11010" w:author="DuyNgo" w:date="2012-08-10T07:08:00Z"/>
                    <w:rFonts w:ascii="Tahoma" w:hAnsi="Tahoma" w:cs="Tahoma"/>
                    <w:color w:val="000000"/>
                    <w:sz w:val="20"/>
                    <w:szCs w:val="20"/>
                  </w:rPr>
                </w:rPrChange>
              </w:rPr>
              <w:pPrChange w:id="11011" w:author="DuyNgo" w:date="2012-08-10T07:20:00Z">
                <w:pPr>
                  <w:pStyle w:val="ListParagraph"/>
                  <w:numPr>
                    <w:numId w:val="80"/>
                  </w:numPr>
                  <w:shd w:val="clear" w:color="FFFFCC" w:fill="FFFFFF"/>
                  <w:spacing w:before="100" w:beforeAutospacing="1" w:after="0" w:afterAutospacing="1" w:line="240" w:lineRule="auto"/>
                  <w:ind w:hanging="360"/>
                </w:pPr>
              </w:pPrChange>
            </w:pPr>
            <w:ins w:id="11012" w:author="DuyNgo" w:date="2012-08-10T07:08:00Z">
              <w:r w:rsidRPr="00657B96">
                <w:rPr>
                  <w:rFonts w:ascii="Times New Roman" w:eastAsia="MS PGothic" w:hAnsi="Times New Roman" w:cs="Times New Roman"/>
                  <w:sz w:val="24"/>
                  <w:szCs w:val="24"/>
                  <w:rPrChange w:id="11013" w:author="DuyNgo" w:date="2012-08-10T08:15:00Z">
                    <w:rPr/>
                  </w:rPrChange>
                </w:rPr>
                <w:t>View current information and input new ones.</w:t>
              </w:r>
            </w:ins>
          </w:p>
          <w:p w:rsidR="00314775" w:rsidRPr="00657B96" w:rsidRDefault="00314775" w:rsidP="00314775">
            <w:pPr>
              <w:pStyle w:val="ListParagraph"/>
              <w:numPr>
                <w:ilvl w:val="0"/>
                <w:numId w:val="80"/>
              </w:numPr>
              <w:spacing w:after="0" w:line="240" w:lineRule="auto"/>
              <w:rPr>
                <w:ins w:id="11014" w:author="DuyNgo" w:date="2012-08-10T07:08:00Z"/>
                <w:rFonts w:ascii="Times New Roman" w:eastAsia="MS PGothic" w:hAnsi="Times New Roman" w:cs="Times New Roman"/>
                <w:sz w:val="24"/>
                <w:szCs w:val="24"/>
                <w:rPrChange w:id="11015" w:author="DuyNgo" w:date="2012-08-10T08:15:00Z">
                  <w:rPr>
                    <w:ins w:id="11016" w:author="DuyNgo" w:date="2012-08-10T07:08:00Z"/>
                    <w:rFonts w:ascii="Calibri" w:eastAsia="MS PGothic" w:hAnsi="Calibri" w:cs="Calibri"/>
                    <w:sz w:val="24"/>
                    <w:szCs w:val="24"/>
                  </w:rPr>
                </w:rPrChange>
              </w:rPr>
            </w:pPr>
            <w:ins w:id="11017" w:author="DuyNgo" w:date="2012-08-10T07:08:00Z">
              <w:r w:rsidRPr="00657B96">
                <w:rPr>
                  <w:rFonts w:ascii="Times New Roman" w:eastAsia="MS PGothic" w:hAnsi="Times New Roman" w:cs="Times New Roman"/>
                  <w:sz w:val="24"/>
                  <w:szCs w:val="24"/>
                  <w:rPrChange w:id="11018" w:author="DuyNgo" w:date="2012-08-10T08:15:00Z">
                    <w:rPr>
                      <w:rFonts w:ascii="Calibri" w:eastAsia="MS PGothic" w:hAnsi="Calibri" w:cs="Calibri"/>
                      <w:sz w:val="24"/>
                      <w:szCs w:val="24"/>
                    </w:rPr>
                  </w:rPrChange>
                </w:rPr>
                <w:t>Validation</w:t>
              </w:r>
            </w:ins>
          </w:p>
          <w:p w:rsidR="00314775" w:rsidRPr="00657B96" w:rsidRDefault="00314775" w:rsidP="00314775">
            <w:pPr>
              <w:pStyle w:val="ListParagraph"/>
              <w:numPr>
                <w:ilvl w:val="0"/>
                <w:numId w:val="80"/>
              </w:numPr>
              <w:spacing w:after="0" w:line="240" w:lineRule="auto"/>
              <w:rPr>
                <w:ins w:id="11019" w:author="DuyNgo" w:date="2012-08-10T07:08:00Z"/>
                <w:rFonts w:ascii="Times New Roman" w:eastAsia="MS PGothic" w:hAnsi="Times New Roman" w:cs="Times New Roman"/>
                <w:sz w:val="24"/>
                <w:szCs w:val="24"/>
                <w:rPrChange w:id="11020" w:author="DuyNgo" w:date="2012-08-10T08:15:00Z">
                  <w:rPr>
                    <w:ins w:id="11021" w:author="DuyNgo" w:date="2012-08-10T07:08:00Z"/>
                    <w:rFonts w:ascii="Calibri" w:eastAsia="MS PGothic" w:hAnsi="Calibri" w:cs="Calibri"/>
                    <w:sz w:val="24"/>
                    <w:szCs w:val="24"/>
                  </w:rPr>
                </w:rPrChange>
              </w:rPr>
            </w:pPr>
            <w:ins w:id="11022" w:author="DuyNgo" w:date="2012-08-10T07:08:00Z">
              <w:r w:rsidRPr="00657B96">
                <w:rPr>
                  <w:rFonts w:ascii="Times New Roman" w:eastAsia="MS PGothic" w:hAnsi="Times New Roman" w:cs="Times New Roman"/>
                  <w:sz w:val="24"/>
                  <w:szCs w:val="24"/>
                  <w:rPrChange w:id="11023" w:author="DuyNgo" w:date="2012-08-10T08:15:00Z">
                    <w:rPr>
                      <w:rFonts w:ascii="Calibri" w:eastAsia="MS PGothic" w:hAnsi="Calibri" w:cs="Calibri"/>
                      <w:sz w:val="24"/>
                      <w:szCs w:val="24"/>
                    </w:rPr>
                  </w:rPrChange>
                </w:rPr>
                <w:t>Submit Ok</w:t>
              </w:r>
            </w:ins>
          </w:p>
        </w:tc>
      </w:tr>
    </w:tbl>
    <w:p w:rsidR="00314775" w:rsidRPr="00657B96" w:rsidRDefault="00314775" w:rsidP="00314775">
      <w:pPr>
        <w:rPr>
          <w:rFonts w:ascii="Times New Roman" w:hAnsi="Times New Roman" w:cs="Times New Roman"/>
          <w:sz w:val="24"/>
          <w:szCs w:val="24"/>
        </w:rPr>
      </w:pPr>
    </w:p>
    <w:p w:rsidR="00CA2200" w:rsidRPr="00657B96" w:rsidRDefault="00CA2200" w:rsidP="00CA2200">
      <w:pPr>
        <w:pStyle w:val="Heading4"/>
        <w:rPr>
          <w:ins w:id="11024" w:author="DuyNgo" w:date="2012-08-10T07:19:00Z"/>
          <w:rFonts w:ascii="Times New Roman" w:hAnsi="Times New Roman" w:cs="Times New Roman"/>
          <w:sz w:val="24"/>
          <w:szCs w:val="24"/>
          <w:rPrChange w:id="11025" w:author="DuyNgo" w:date="2012-08-10T08:15:00Z">
            <w:rPr>
              <w:ins w:id="11026" w:author="DuyNgo" w:date="2012-08-10T07:19:00Z"/>
              <w:rFonts w:ascii="Calibri" w:hAnsi="Calibri" w:cs="Calibri"/>
              <w:sz w:val="24"/>
              <w:szCs w:val="24"/>
            </w:rPr>
          </w:rPrChange>
        </w:rPr>
      </w:pPr>
      <w:bookmarkStart w:id="11027" w:name="_Toc332775039"/>
      <w:ins w:id="11028" w:author="DuyNgo" w:date="2012-08-10T07:19:00Z">
        <w:r w:rsidRPr="00657B96">
          <w:rPr>
            <w:rFonts w:ascii="Times New Roman" w:hAnsi="Times New Roman" w:cs="Times New Roman"/>
            <w:sz w:val="24"/>
            <w:szCs w:val="24"/>
            <w:rPrChange w:id="11029" w:author="DuyNgo" w:date="2012-08-10T08:15:00Z">
              <w:rPr>
                <w:rFonts w:ascii="Calibri" w:eastAsiaTheme="minorHAnsi" w:hAnsi="Calibri" w:cs="Calibri"/>
                <w:b w:val="0"/>
                <w:bCs w:val="0"/>
                <w:i w:val="0"/>
                <w:iCs w:val="0"/>
                <w:color w:val="auto"/>
                <w:sz w:val="24"/>
                <w:szCs w:val="24"/>
              </w:rPr>
            </w:rPrChange>
          </w:rPr>
          <w:t>5</w:t>
        </w:r>
      </w:ins>
      <w:ins w:id="11030" w:author="DuyNgo" w:date="2012-08-10T07:08:00Z">
        <w:r w:rsidRPr="00657B96">
          <w:rPr>
            <w:rFonts w:ascii="Times New Roman" w:hAnsi="Times New Roman" w:cs="Times New Roman"/>
            <w:sz w:val="24"/>
            <w:szCs w:val="24"/>
            <w:rPrChange w:id="11031" w:author="DuyNgo" w:date="2012-08-10T08:15:00Z">
              <w:rPr>
                <w:rFonts w:ascii="Calibri" w:eastAsiaTheme="minorHAnsi" w:hAnsi="Calibri" w:cs="Calibri"/>
                <w:b w:val="0"/>
                <w:bCs w:val="0"/>
                <w:i w:val="0"/>
                <w:iCs w:val="0"/>
                <w:color w:val="auto"/>
                <w:sz w:val="24"/>
                <w:szCs w:val="24"/>
              </w:rPr>
            </w:rPrChange>
          </w:rPr>
          <w:t>.1.1</w:t>
        </w:r>
      </w:ins>
      <w:r w:rsidRPr="00657B96">
        <w:rPr>
          <w:rFonts w:ascii="Times New Roman" w:hAnsi="Times New Roman" w:cs="Times New Roman"/>
          <w:sz w:val="24"/>
          <w:szCs w:val="24"/>
        </w:rPr>
        <w:t>6</w:t>
      </w:r>
      <w:ins w:id="11032" w:author="DuyNgo" w:date="2012-08-10T07:08:00Z">
        <w:r w:rsidRPr="00657B96">
          <w:rPr>
            <w:rFonts w:ascii="Times New Roman" w:hAnsi="Times New Roman" w:cs="Times New Roman"/>
            <w:sz w:val="24"/>
            <w:szCs w:val="24"/>
            <w:rPrChange w:id="11033" w:author="DuyNgo" w:date="2012-08-10T08:15:00Z">
              <w:rPr>
                <w:rFonts w:ascii="Calibri" w:eastAsiaTheme="minorHAnsi" w:hAnsi="Calibri" w:cs="Calibri"/>
                <w:b w:val="0"/>
                <w:bCs w:val="0"/>
                <w:i w:val="0"/>
                <w:iCs w:val="0"/>
                <w:color w:val="auto"/>
                <w:sz w:val="24"/>
                <w:szCs w:val="24"/>
              </w:rPr>
            </w:rPrChange>
          </w:rPr>
          <w:t xml:space="preserve"> Create </w:t>
        </w:r>
      </w:ins>
      <w:ins w:id="11034" w:author="DuyNgo" w:date="2012-08-09T13:59:00Z">
        <w:r w:rsidRPr="00657B96">
          <w:rPr>
            <w:rFonts w:ascii="Times New Roman" w:hAnsi="Times New Roman" w:cs="Times New Roman"/>
            <w:sz w:val="24"/>
            <w:szCs w:val="24"/>
            <w:rPrChange w:id="11035" w:author="DuyNgo" w:date="2012-08-09T15:04:00Z">
              <w:rPr>
                <w:rFonts w:asciiTheme="minorHAnsi" w:eastAsiaTheme="minorHAnsi" w:hAnsiTheme="minorHAnsi" w:cstheme="minorBidi"/>
                <w:b w:val="0"/>
                <w:bCs w:val="0"/>
                <w:i w:val="0"/>
                <w:iCs w:val="0"/>
                <w:color w:val="auto"/>
              </w:rPr>
            </w:rPrChange>
          </w:rPr>
          <w:t>Stage</w:t>
        </w:r>
      </w:ins>
      <w:bookmarkEnd w:id="11027"/>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657B96" w:rsidTr="006F1304">
        <w:trPr>
          <w:trHeight w:val="114"/>
          <w:ins w:id="11036"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657B96" w:rsidRDefault="00CA2200" w:rsidP="006F1304">
            <w:pPr>
              <w:spacing w:after="0" w:line="240" w:lineRule="auto"/>
              <w:rPr>
                <w:ins w:id="11037" w:author="DuyNgo" w:date="2012-08-10T07:19:00Z"/>
                <w:rFonts w:ascii="Times New Roman" w:eastAsia="MS PGothic" w:hAnsi="Times New Roman" w:cs="Times New Roman"/>
                <w:b/>
                <w:sz w:val="24"/>
                <w:szCs w:val="24"/>
                <w:rPrChange w:id="11038" w:author="DuyNgo" w:date="2012-08-10T08:15:00Z">
                  <w:rPr>
                    <w:ins w:id="11039" w:author="DuyNgo" w:date="2012-08-10T07:19:00Z"/>
                    <w:rFonts w:ascii="Calibri" w:eastAsia="MS PGothic" w:hAnsi="Calibri" w:cs="Calibri"/>
                    <w:b/>
                    <w:sz w:val="24"/>
                    <w:szCs w:val="24"/>
                  </w:rPr>
                </w:rPrChange>
              </w:rPr>
            </w:pPr>
            <w:ins w:id="11040" w:author="DuyNgo" w:date="2012-08-10T07:19:00Z">
              <w:r w:rsidRPr="00657B96">
                <w:rPr>
                  <w:rFonts w:ascii="Times New Roman" w:eastAsia="MS PGothic" w:hAnsi="Times New Roman" w:cs="Times New Roman"/>
                  <w:b/>
                  <w:sz w:val="24"/>
                  <w:szCs w:val="24"/>
                  <w:rPrChange w:id="11041"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042" w:author="DuyNgo" w:date="2012-08-10T07:19:00Z"/>
                <w:rFonts w:ascii="Times New Roman" w:eastAsia="MS PGothic" w:hAnsi="Times New Roman" w:cs="Times New Roman"/>
                <w:b/>
                <w:bCs/>
                <w:sz w:val="24"/>
                <w:szCs w:val="24"/>
                <w:rPrChange w:id="11043" w:author="DuyNgo" w:date="2012-08-10T08:15:00Z">
                  <w:rPr>
                    <w:ins w:id="11044" w:author="DuyNgo" w:date="2012-08-10T07:19:00Z"/>
                    <w:rFonts w:ascii="Calibri" w:eastAsia="MS PGothic" w:hAnsi="Calibri" w:cs="Calibri"/>
                    <w:b/>
                    <w:bCs/>
                    <w:sz w:val="24"/>
                    <w:szCs w:val="24"/>
                  </w:rPr>
                </w:rPrChange>
              </w:rPr>
            </w:pPr>
            <w:ins w:id="11045" w:author="DuyNgo" w:date="2012-08-10T07:19:00Z">
              <w:r w:rsidRPr="00657B96">
                <w:rPr>
                  <w:rFonts w:ascii="Times New Roman" w:eastAsia="MS PGothic" w:hAnsi="Times New Roman" w:cs="Times New Roman"/>
                  <w:b/>
                  <w:bCs/>
                  <w:sz w:val="24"/>
                  <w:szCs w:val="24"/>
                  <w:rPrChange w:id="11046"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047" w:author="DuyNgo" w:date="2012-08-10T07:19:00Z"/>
                <w:rFonts w:ascii="Times New Roman" w:eastAsia="MS PGothic" w:hAnsi="Times New Roman" w:cs="Times New Roman"/>
                <w:b/>
                <w:bCs/>
                <w:sz w:val="24"/>
                <w:szCs w:val="24"/>
                <w:rPrChange w:id="11048" w:author="DuyNgo" w:date="2012-08-10T08:15:00Z">
                  <w:rPr>
                    <w:ins w:id="11049" w:author="DuyNgo" w:date="2012-08-10T07:19:00Z"/>
                    <w:rFonts w:ascii="Calibri" w:eastAsia="MS PGothic" w:hAnsi="Calibri" w:cs="Calibri"/>
                    <w:b/>
                    <w:bCs/>
                    <w:sz w:val="24"/>
                    <w:szCs w:val="24"/>
                  </w:rPr>
                </w:rPrChange>
              </w:rPr>
            </w:pPr>
            <w:ins w:id="11050" w:author="DuyNgo" w:date="2012-08-10T07:19:00Z">
              <w:r w:rsidRPr="00657B96">
                <w:rPr>
                  <w:rFonts w:ascii="Times New Roman" w:eastAsia="MS PGothic" w:hAnsi="Times New Roman" w:cs="Times New Roman"/>
                  <w:b/>
                  <w:bCs/>
                  <w:sz w:val="24"/>
                  <w:szCs w:val="24"/>
                  <w:rPrChange w:id="11051"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052" w:author="DuyNgo" w:date="2012-08-10T07:19:00Z"/>
                <w:rFonts w:ascii="Times New Roman" w:eastAsia="MS PGothic" w:hAnsi="Times New Roman" w:cs="Times New Roman"/>
                <w:b/>
                <w:bCs/>
                <w:sz w:val="24"/>
                <w:szCs w:val="24"/>
                <w:rPrChange w:id="11053" w:author="DuyNgo" w:date="2012-08-10T08:15:00Z">
                  <w:rPr>
                    <w:ins w:id="11054" w:author="DuyNgo" w:date="2012-08-10T07:19:00Z"/>
                    <w:rFonts w:ascii="Calibri" w:eastAsia="MS PGothic" w:hAnsi="Calibri" w:cs="Calibri"/>
                    <w:b/>
                    <w:bCs/>
                    <w:sz w:val="24"/>
                    <w:szCs w:val="24"/>
                  </w:rPr>
                </w:rPrChange>
              </w:rPr>
            </w:pPr>
            <w:ins w:id="11055" w:author="DuyNgo" w:date="2012-08-10T07:19:00Z">
              <w:r w:rsidRPr="00657B96">
                <w:rPr>
                  <w:rFonts w:ascii="Times New Roman" w:eastAsia="MS PGothic" w:hAnsi="Times New Roman" w:cs="Times New Roman"/>
                  <w:b/>
                  <w:bCs/>
                  <w:sz w:val="24"/>
                  <w:szCs w:val="24"/>
                  <w:rPrChange w:id="11056" w:author="DuyNgo" w:date="2012-08-10T08:15:00Z">
                    <w:rPr>
                      <w:rFonts w:ascii="Calibri" w:eastAsia="MS PGothic" w:hAnsi="Calibri" w:cs="Calibri"/>
                      <w:b/>
                      <w:bCs/>
                      <w:sz w:val="24"/>
                      <w:szCs w:val="24"/>
                    </w:rPr>
                  </w:rPrChange>
                </w:rPr>
                <w:t>Expected output</w:t>
              </w:r>
            </w:ins>
          </w:p>
        </w:tc>
      </w:tr>
      <w:tr w:rsidR="00CA2200" w:rsidRPr="00657B96" w:rsidTr="006F1304">
        <w:trPr>
          <w:trHeight w:val="530"/>
          <w:ins w:id="11057"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657B96" w:rsidRDefault="00CA2200" w:rsidP="00CA2200">
            <w:pPr>
              <w:spacing w:after="0" w:line="240" w:lineRule="auto"/>
              <w:rPr>
                <w:ins w:id="11058" w:author="DuyNgo" w:date="2012-08-10T07:19:00Z"/>
                <w:rFonts w:ascii="Times New Roman" w:eastAsia="MS PGothic" w:hAnsi="Times New Roman" w:cs="Times New Roman"/>
                <w:sz w:val="24"/>
                <w:szCs w:val="24"/>
                <w:rPrChange w:id="11059" w:author="DuyNgo" w:date="2012-08-10T08:15:00Z">
                  <w:rPr>
                    <w:ins w:id="11060" w:author="DuyNgo" w:date="2012-08-10T07:19:00Z"/>
                    <w:rFonts w:ascii="Calibri" w:eastAsia="MS PGothic" w:hAnsi="Calibri" w:cs="Calibri"/>
                    <w:sz w:val="24"/>
                    <w:szCs w:val="24"/>
                  </w:rPr>
                </w:rPrChange>
              </w:rPr>
            </w:pPr>
            <w:ins w:id="11061" w:author="DuyNgo" w:date="2012-08-10T07:19:00Z">
              <w:r w:rsidRPr="00657B96">
                <w:rPr>
                  <w:rFonts w:ascii="Times New Roman" w:eastAsia="MS PGothic" w:hAnsi="Times New Roman" w:cs="Times New Roman"/>
                  <w:sz w:val="24"/>
                  <w:szCs w:val="24"/>
                  <w:rPrChange w:id="11062" w:author="DuyNgo" w:date="2012-08-10T08:15:00Z">
                    <w:rPr>
                      <w:rFonts w:ascii="Calibri" w:eastAsia="MS PGothic" w:hAnsi="Calibri" w:cs="Calibri"/>
                      <w:sz w:val="24"/>
                      <w:szCs w:val="24"/>
                    </w:rPr>
                  </w:rPrChange>
                </w:rPr>
                <w:t xml:space="preserve">Create </w:t>
              </w:r>
            </w:ins>
            <w:r w:rsidRPr="00657B96">
              <w:rPr>
                <w:rFonts w:ascii="Times New Roman" w:eastAsia="MS PGothic" w:hAnsi="Times New Roman" w:cs="Times New Roman"/>
                <w:sz w:val="24"/>
                <w:szCs w:val="24"/>
              </w:rPr>
              <w:t>stage</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rsidP="006F1304">
            <w:pPr>
              <w:shd w:val="clear" w:color="FFFFCC" w:fill="FFFFFF"/>
              <w:spacing w:before="100" w:beforeAutospacing="1" w:after="0" w:afterAutospacing="1" w:line="240" w:lineRule="auto"/>
              <w:rPr>
                <w:ins w:id="11063" w:author="DuyNgo" w:date="2012-08-10T07:19:00Z"/>
                <w:rFonts w:ascii="Times New Roman" w:eastAsia="MS PGothic" w:hAnsi="Times New Roman" w:cs="Times New Roman"/>
                <w:sz w:val="24"/>
                <w:szCs w:val="24"/>
                <w:rPrChange w:id="11064" w:author="DuyNgo" w:date="2012-08-10T08:15:00Z">
                  <w:rPr>
                    <w:ins w:id="11065" w:author="DuyNgo" w:date="2012-08-10T07:19:00Z"/>
                    <w:rFonts w:ascii="Calibri" w:eastAsia="MS PGothic" w:hAnsi="Calibri" w:cs="Calibri"/>
                    <w:color w:val="000000"/>
                    <w:sz w:val="24"/>
                    <w:szCs w:val="24"/>
                  </w:rPr>
                </w:rPrChange>
              </w:rPr>
            </w:pPr>
            <w:ins w:id="11066" w:author="DuyNgo" w:date="2012-08-10T07:19:00Z">
              <w:r w:rsidRPr="00657B96">
                <w:rPr>
                  <w:rFonts w:ascii="Times New Roman" w:eastAsia="MS PGothic" w:hAnsi="Times New Roman" w:cs="Times New Roman"/>
                  <w:sz w:val="24"/>
                  <w:szCs w:val="24"/>
                  <w:rPrChange w:id="11067"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pPr>
              <w:pStyle w:val="ListParagraph"/>
              <w:numPr>
                <w:ilvl w:val="0"/>
                <w:numId w:val="75"/>
              </w:numPr>
              <w:spacing w:after="0" w:line="240" w:lineRule="auto"/>
              <w:rPr>
                <w:ins w:id="11068" w:author="DuyNgo" w:date="2012-08-10T07:19:00Z"/>
                <w:rFonts w:ascii="Times New Roman" w:eastAsia="MS PGothic" w:hAnsi="Times New Roman" w:cs="Times New Roman"/>
                <w:sz w:val="24"/>
                <w:szCs w:val="24"/>
                <w:rPrChange w:id="11069" w:author="DuyNgo" w:date="2012-08-10T08:15:00Z">
                  <w:rPr>
                    <w:ins w:id="11070" w:author="DuyNgo" w:date="2012-08-10T07:19:00Z"/>
                    <w:rFonts w:ascii="Calibri" w:eastAsia="MS PGothic" w:hAnsi="Calibri" w:cs="Calibri"/>
                    <w:color w:val="000000"/>
                    <w:sz w:val="24"/>
                    <w:szCs w:val="24"/>
                  </w:rPr>
                </w:rPrChange>
              </w:rPr>
              <w:pPrChange w:id="11071" w:author="DuyNgo" w:date="2012-08-10T07:19:00Z">
                <w:pPr>
                  <w:pStyle w:val="ListParagraph"/>
                  <w:numPr>
                    <w:numId w:val="79"/>
                  </w:numPr>
                  <w:shd w:val="clear" w:color="FFFFCC" w:fill="FFFFFF"/>
                  <w:spacing w:before="100" w:beforeAutospacing="1" w:after="0" w:afterAutospacing="1" w:line="240" w:lineRule="auto"/>
                  <w:ind w:hanging="360"/>
                </w:pPr>
              </w:pPrChange>
            </w:pPr>
            <w:ins w:id="11072" w:author="DuyNgo" w:date="2012-08-10T07:19:00Z">
              <w:r w:rsidRPr="00657B96">
                <w:rPr>
                  <w:rFonts w:ascii="Times New Roman" w:eastAsia="MS PGothic" w:hAnsi="Times New Roman" w:cs="Times New Roman"/>
                  <w:sz w:val="24"/>
                  <w:szCs w:val="24"/>
                  <w:rPrChange w:id="11073" w:author="DuyNgo" w:date="2012-08-10T08:15:00Z">
                    <w:rPr>
                      <w:rFonts w:ascii="Calibri" w:eastAsia="MS PGothic" w:hAnsi="Calibri" w:cs="Calibri"/>
                      <w:sz w:val="24"/>
                      <w:szCs w:val="24"/>
                    </w:rPr>
                  </w:rPrChange>
                </w:rPr>
                <w:t>Go to project that user is PM.</w:t>
              </w:r>
            </w:ins>
          </w:p>
          <w:p w:rsidR="00CA2200" w:rsidRPr="00657B96" w:rsidRDefault="00CA2200">
            <w:pPr>
              <w:pStyle w:val="ListParagraph"/>
              <w:numPr>
                <w:ilvl w:val="0"/>
                <w:numId w:val="75"/>
              </w:numPr>
              <w:spacing w:after="0" w:line="240" w:lineRule="auto"/>
              <w:rPr>
                <w:ins w:id="11074" w:author="DuyNgo" w:date="2012-08-10T07:19:00Z"/>
                <w:rFonts w:ascii="Times New Roman" w:eastAsia="MS PGothic" w:hAnsi="Times New Roman" w:cs="Times New Roman"/>
                <w:sz w:val="24"/>
                <w:szCs w:val="24"/>
                <w:rPrChange w:id="11075" w:author="DuyNgo" w:date="2012-08-10T08:15:00Z">
                  <w:rPr>
                    <w:ins w:id="11076" w:author="DuyNgo" w:date="2012-08-10T07:19:00Z"/>
                  </w:rPr>
                </w:rPrChange>
              </w:rPr>
              <w:pPrChange w:id="11077" w:author="DuyNgo" w:date="2012-08-10T07:19:00Z">
                <w:pPr>
                  <w:pStyle w:val="ListParagraph"/>
                  <w:numPr>
                    <w:numId w:val="79"/>
                  </w:numPr>
                  <w:spacing w:after="0" w:line="240" w:lineRule="auto"/>
                  <w:ind w:hanging="360"/>
                </w:pPr>
              </w:pPrChange>
            </w:pPr>
            <w:ins w:id="11078" w:author="DuyNgo" w:date="2012-08-10T07:19:00Z">
              <w:r w:rsidRPr="00657B96">
                <w:rPr>
                  <w:rFonts w:ascii="Times New Roman" w:eastAsia="MS PGothic" w:hAnsi="Times New Roman" w:cs="Times New Roman"/>
                  <w:sz w:val="24"/>
                  <w:szCs w:val="24"/>
                  <w:rPrChange w:id="11079" w:author="DuyNgo" w:date="2012-08-10T08:15:00Z">
                    <w:rPr/>
                  </w:rPrChange>
                </w:rPr>
                <w:t xml:space="preserve">Create </w:t>
              </w:r>
            </w:ins>
            <w:r w:rsidRPr="00657B96">
              <w:rPr>
                <w:rFonts w:ascii="Times New Roman" w:eastAsia="MS PGothic" w:hAnsi="Times New Roman" w:cs="Times New Roman"/>
                <w:sz w:val="24"/>
                <w:szCs w:val="24"/>
              </w:rPr>
              <w:t xml:space="preserve">stage </w:t>
            </w:r>
            <w:ins w:id="11080" w:author="DuyNgo" w:date="2012-08-10T07:19:00Z">
              <w:r w:rsidRPr="00657B96">
                <w:rPr>
                  <w:rFonts w:ascii="Times New Roman" w:eastAsia="MS PGothic" w:hAnsi="Times New Roman" w:cs="Times New Roman"/>
                  <w:sz w:val="24"/>
                  <w:szCs w:val="24"/>
                  <w:rPrChange w:id="11081" w:author="DuyNgo" w:date="2012-08-10T08:15:00Z">
                    <w:rPr/>
                  </w:rPrChange>
                </w:rPr>
                <w:t>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rsidP="006F1304">
            <w:pPr>
              <w:pStyle w:val="ListParagraph"/>
              <w:numPr>
                <w:ilvl w:val="0"/>
                <w:numId w:val="76"/>
              </w:numPr>
              <w:shd w:val="clear" w:color="FFFFCC" w:fill="FFFFFF"/>
              <w:spacing w:before="100" w:beforeAutospacing="1" w:after="0" w:afterAutospacing="1" w:line="240" w:lineRule="auto"/>
              <w:rPr>
                <w:ins w:id="11082" w:author="DuyNgo" w:date="2012-08-10T07:19:00Z"/>
                <w:rFonts w:ascii="Times New Roman" w:eastAsia="MS PGothic" w:hAnsi="Times New Roman" w:cs="Times New Roman"/>
                <w:sz w:val="24"/>
                <w:szCs w:val="24"/>
                <w:rPrChange w:id="11083" w:author="DuyNgo" w:date="2012-08-10T08:15:00Z">
                  <w:rPr>
                    <w:ins w:id="11084" w:author="DuyNgo" w:date="2012-08-10T07:19:00Z"/>
                    <w:rFonts w:ascii="Calibri" w:eastAsia="MS PGothic" w:hAnsi="Calibri" w:cs="Calibri"/>
                    <w:color w:val="000000"/>
                    <w:sz w:val="24"/>
                    <w:szCs w:val="24"/>
                  </w:rPr>
                </w:rPrChange>
              </w:rPr>
            </w:pPr>
            <w:ins w:id="11085" w:author="DuyNgo" w:date="2012-08-10T07:19:00Z">
              <w:r w:rsidRPr="00657B96">
                <w:rPr>
                  <w:rFonts w:ascii="Times New Roman" w:eastAsia="MS PGothic" w:hAnsi="Times New Roman" w:cs="Times New Roman"/>
                  <w:sz w:val="24"/>
                  <w:szCs w:val="24"/>
                  <w:rPrChange w:id="11086" w:author="DuyNgo" w:date="2012-08-10T08:15:00Z">
                    <w:rPr>
                      <w:rFonts w:ascii="Calibri" w:eastAsia="MS PGothic" w:hAnsi="Calibri" w:cs="Calibri"/>
                      <w:sz w:val="24"/>
                      <w:szCs w:val="24"/>
                    </w:rPr>
                  </w:rPrChange>
                </w:rPr>
                <w:t>Place to input information.</w:t>
              </w:r>
            </w:ins>
          </w:p>
          <w:p w:rsidR="00CA2200" w:rsidRPr="00657B96" w:rsidRDefault="00CA2200">
            <w:pPr>
              <w:pStyle w:val="ListParagraph"/>
              <w:numPr>
                <w:ilvl w:val="0"/>
                <w:numId w:val="76"/>
              </w:numPr>
              <w:spacing w:after="0" w:line="240" w:lineRule="auto"/>
              <w:rPr>
                <w:ins w:id="11087" w:author="DuyNgo" w:date="2012-08-10T07:19:00Z"/>
                <w:rFonts w:ascii="Times New Roman" w:eastAsia="MS PGothic" w:hAnsi="Times New Roman" w:cs="Times New Roman"/>
                <w:sz w:val="24"/>
                <w:szCs w:val="24"/>
                <w:rPrChange w:id="11088" w:author="DuyNgo" w:date="2012-08-10T08:15:00Z">
                  <w:rPr>
                    <w:ins w:id="11089" w:author="DuyNgo" w:date="2012-08-10T07:19:00Z"/>
                    <w:rFonts w:ascii="Calibri" w:eastAsia="MS PGothic" w:hAnsi="Calibri" w:cs="Calibri"/>
                    <w:sz w:val="24"/>
                    <w:szCs w:val="24"/>
                  </w:rPr>
                </w:rPrChange>
              </w:rPr>
              <w:pPrChange w:id="11090" w:author="DuyNgo" w:date="2012-08-10T07:19:00Z">
                <w:pPr>
                  <w:pStyle w:val="ListParagraph"/>
                  <w:numPr>
                    <w:numId w:val="80"/>
                  </w:numPr>
                  <w:spacing w:after="0" w:line="240" w:lineRule="auto"/>
                  <w:ind w:hanging="360"/>
                </w:pPr>
              </w:pPrChange>
            </w:pPr>
            <w:ins w:id="11091" w:author="DuyNgo" w:date="2012-08-10T07:19:00Z">
              <w:r w:rsidRPr="00657B96">
                <w:rPr>
                  <w:rFonts w:ascii="Times New Roman" w:eastAsia="MS PGothic" w:hAnsi="Times New Roman" w:cs="Times New Roman"/>
                  <w:sz w:val="24"/>
                  <w:szCs w:val="24"/>
                  <w:rPrChange w:id="11092" w:author="DuyNgo" w:date="2012-08-10T08:15:00Z">
                    <w:rPr>
                      <w:rFonts w:ascii="Calibri" w:eastAsia="MS PGothic" w:hAnsi="Calibri" w:cs="Calibri"/>
                      <w:sz w:val="24"/>
                      <w:szCs w:val="24"/>
                    </w:rPr>
                  </w:rPrChange>
                </w:rPr>
                <w:t>Validation</w:t>
              </w:r>
            </w:ins>
          </w:p>
          <w:p w:rsidR="00CA2200" w:rsidRPr="00657B96" w:rsidRDefault="00CA2200">
            <w:pPr>
              <w:pStyle w:val="ListParagraph"/>
              <w:numPr>
                <w:ilvl w:val="0"/>
                <w:numId w:val="76"/>
              </w:numPr>
              <w:spacing w:after="0" w:line="240" w:lineRule="auto"/>
              <w:rPr>
                <w:ins w:id="11093" w:author="DuyNgo" w:date="2012-08-10T07:19:00Z"/>
                <w:rFonts w:ascii="Times New Roman" w:eastAsia="MS PGothic" w:hAnsi="Times New Roman" w:cs="Times New Roman"/>
                <w:sz w:val="24"/>
                <w:szCs w:val="24"/>
                <w:rPrChange w:id="11094" w:author="DuyNgo" w:date="2012-08-10T08:15:00Z">
                  <w:rPr>
                    <w:ins w:id="11095" w:author="DuyNgo" w:date="2012-08-10T07:19:00Z"/>
                  </w:rPr>
                </w:rPrChange>
              </w:rPr>
              <w:pPrChange w:id="11096" w:author="DuyNgo" w:date="2012-08-10T07:19:00Z">
                <w:pPr>
                  <w:pStyle w:val="ListParagraph"/>
                  <w:numPr>
                    <w:numId w:val="80"/>
                  </w:numPr>
                  <w:spacing w:after="0" w:line="240" w:lineRule="auto"/>
                  <w:ind w:hanging="360"/>
                </w:pPr>
              </w:pPrChange>
            </w:pPr>
            <w:ins w:id="11097" w:author="DuyNgo" w:date="2012-08-10T07:19:00Z">
              <w:r w:rsidRPr="00657B96">
                <w:rPr>
                  <w:rFonts w:ascii="Times New Roman" w:eastAsia="MS PGothic" w:hAnsi="Times New Roman" w:cs="Times New Roman"/>
                  <w:sz w:val="24"/>
                  <w:szCs w:val="24"/>
                  <w:rPrChange w:id="11098" w:author="DuyNgo" w:date="2012-08-10T08:15:00Z">
                    <w:rPr/>
                  </w:rPrChange>
                </w:rPr>
                <w:t>Submit Ok</w:t>
              </w:r>
            </w:ins>
          </w:p>
        </w:tc>
      </w:tr>
    </w:tbl>
    <w:p w:rsidR="00CA2200" w:rsidRPr="00657B96" w:rsidRDefault="00CA2200">
      <w:pPr>
        <w:rPr>
          <w:ins w:id="11099" w:author="DuyNgo" w:date="2012-08-10T07:19:00Z"/>
          <w:rFonts w:ascii="Times New Roman" w:hAnsi="Times New Roman" w:cs="Times New Roman"/>
          <w:sz w:val="24"/>
          <w:szCs w:val="24"/>
          <w:rPrChange w:id="11100" w:author="DuyNgo" w:date="2012-08-10T08:15:00Z">
            <w:rPr>
              <w:ins w:id="11101" w:author="DuyNgo" w:date="2012-08-10T07:19:00Z"/>
              <w:rFonts w:ascii="Calibri" w:hAnsi="Calibri" w:cs="Calibri"/>
              <w:sz w:val="24"/>
              <w:szCs w:val="24"/>
            </w:rPr>
          </w:rPrChange>
        </w:rPr>
        <w:pPrChange w:id="11102" w:author="DuyNgo" w:date="2012-08-10T07:19:00Z">
          <w:pPr>
            <w:pStyle w:val="Heading4"/>
          </w:pPr>
        </w:pPrChange>
      </w:pPr>
    </w:p>
    <w:p w:rsidR="00CA2200" w:rsidRPr="00657B96" w:rsidRDefault="00CA2200">
      <w:pPr>
        <w:pStyle w:val="Heading4"/>
        <w:rPr>
          <w:ins w:id="11103" w:author="DuyNgo" w:date="2012-08-10T07:19:00Z"/>
          <w:rFonts w:ascii="Times New Roman" w:hAnsi="Times New Roman" w:cs="Times New Roman"/>
          <w:sz w:val="24"/>
          <w:szCs w:val="24"/>
          <w:rPrChange w:id="11104" w:author="DuyNgo" w:date="2012-08-10T08:15:00Z">
            <w:rPr>
              <w:ins w:id="11105" w:author="DuyNgo" w:date="2012-08-10T07:19:00Z"/>
              <w:rFonts w:ascii="Calibri" w:hAnsi="Calibri" w:cs="Calibri"/>
              <w:sz w:val="24"/>
              <w:szCs w:val="24"/>
            </w:rPr>
          </w:rPrChange>
        </w:rPr>
        <w:pPrChange w:id="11106" w:author="DuyNgo" w:date="2012-08-10T07:19:00Z">
          <w:pPr/>
        </w:pPrChange>
      </w:pPr>
      <w:bookmarkStart w:id="11107" w:name="_Toc332775040"/>
      <w:ins w:id="11108" w:author="DuyNgo" w:date="2012-08-10T07:19:00Z">
        <w:r w:rsidRPr="00657B96">
          <w:rPr>
            <w:rFonts w:ascii="Times New Roman" w:hAnsi="Times New Roman" w:cs="Times New Roman"/>
            <w:sz w:val="24"/>
            <w:szCs w:val="24"/>
            <w:rPrChange w:id="11109" w:author="DuyNgo" w:date="2012-08-10T08:15:00Z">
              <w:rPr>
                <w:rFonts w:ascii="Calibri" w:hAnsi="Calibri" w:cs="Calibri"/>
                <w:b/>
                <w:bCs/>
                <w:i/>
                <w:iCs/>
                <w:sz w:val="24"/>
                <w:szCs w:val="24"/>
              </w:rPr>
            </w:rPrChange>
          </w:rPr>
          <w:t>5</w:t>
        </w:r>
      </w:ins>
      <w:ins w:id="11110" w:author="DuyNgo" w:date="2012-08-10T07:08:00Z">
        <w:r w:rsidRPr="00657B96">
          <w:rPr>
            <w:rFonts w:ascii="Times New Roman" w:hAnsi="Times New Roman" w:cs="Times New Roman"/>
            <w:sz w:val="24"/>
            <w:szCs w:val="24"/>
            <w:rPrChange w:id="11111" w:author="DuyNgo" w:date="2012-08-10T08:15:00Z">
              <w:rPr>
                <w:rFonts w:ascii="Calibri" w:hAnsi="Calibri" w:cs="Calibri"/>
                <w:sz w:val="24"/>
                <w:szCs w:val="24"/>
              </w:rPr>
            </w:rPrChange>
          </w:rPr>
          <w:t>.1.1</w:t>
        </w:r>
      </w:ins>
      <w:r w:rsidRPr="00657B96">
        <w:rPr>
          <w:rFonts w:ascii="Times New Roman" w:hAnsi="Times New Roman" w:cs="Times New Roman"/>
          <w:sz w:val="24"/>
          <w:szCs w:val="24"/>
        </w:rPr>
        <w:t>7</w:t>
      </w:r>
      <w:ins w:id="11112" w:author="DuyNgo" w:date="2012-08-10T07:08:00Z">
        <w:r w:rsidRPr="00657B96">
          <w:rPr>
            <w:rFonts w:ascii="Times New Roman" w:hAnsi="Times New Roman" w:cs="Times New Roman"/>
            <w:sz w:val="24"/>
            <w:szCs w:val="24"/>
            <w:rPrChange w:id="11113" w:author="DuyNgo" w:date="2012-08-10T08:15:00Z">
              <w:rPr>
                <w:rFonts w:ascii="Calibri" w:hAnsi="Calibri" w:cs="Calibri"/>
                <w:sz w:val="24"/>
                <w:szCs w:val="24"/>
              </w:rPr>
            </w:rPrChange>
          </w:rPr>
          <w:t xml:space="preserve"> Delete </w:t>
        </w:r>
      </w:ins>
      <w:ins w:id="11114" w:author="DuyNgo" w:date="2012-08-09T13:59:00Z">
        <w:r w:rsidRPr="00657B96">
          <w:rPr>
            <w:rFonts w:ascii="Times New Roman" w:hAnsi="Times New Roman" w:cs="Times New Roman"/>
            <w:sz w:val="24"/>
            <w:szCs w:val="24"/>
            <w:rPrChange w:id="11115" w:author="DuyNgo" w:date="2012-08-09T15:04:00Z">
              <w:rPr>
                <w:b/>
                <w:bCs/>
                <w:i/>
                <w:iCs/>
              </w:rPr>
            </w:rPrChange>
          </w:rPr>
          <w:t>Stage</w:t>
        </w:r>
      </w:ins>
      <w:bookmarkEnd w:id="11107"/>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657B96" w:rsidTr="006F1304">
        <w:trPr>
          <w:trHeight w:val="114"/>
          <w:ins w:id="11116"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657B96" w:rsidRDefault="00CA2200" w:rsidP="006F1304">
            <w:pPr>
              <w:spacing w:after="0" w:line="240" w:lineRule="auto"/>
              <w:rPr>
                <w:ins w:id="11117" w:author="DuyNgo" w:date="2012-08-10T07:19:00Z"/>
                <w:rFonts w:ascii="Times New Roman" w:eastAsia="MS PGothic" w:hAnsi="Times New Roman" w:cs="Times New Roman"/>
                <w:b/>
                <w:sz w:val="24"/>
                <w:szCs w:val="24"/>
                <w:rPrChange w:id="11118" w:author="DuyNgo" w:date="2012-08-10T08:15:00Z">
                  <w:rPr>
                    <w:ins w:id="11119" w:author="DuyNgo" w:date="2012-08-10T07:19:00Z"/>
                    <w:rFonts w:ascii="Calibri" w:eastAsia="MS PGothic" w:hAnsi="Calibri" w:cs="Calibri"/>
                    <w:b/>
                    <w:sz w:val="24"/>
                    <w:szCs w:val="24"/>
                  </w:rPr>
                </w:rPrChange>
              </w:rPr>
            </w:pPr>
            <w:ins w:id="11120" w:author="DuyNgo" w:date="2012-08-10T07:19:00Z">
              <w:r w:rsidRPr="00657B96">
                <w:rPr>
                  <w:rFonts w:ascii="Times New Roman" w:eastAsia="MS PGothic" w:hAnsi="Times New Roman" w:cs="Times New Roman"/>
                  <w:b/>
                  <w:sz w:val="24"/>
                  <w:szCs w:val="24"/>
                  <w:rPrChange w:id="11121"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122" w:author="DuyNgo" w:date="2012-08-10T07:19:00Z"/>
                <w:rFonts w:ascii="Times New Roman" w:eastAsia="MS PGothic" w:hAnsi="Times New Roman" w:cs="Times New Roman"/>
                <w:b/>
                <w:bCs/>
                <w:sz w:val="24"/>
                <w:szCs w:val="24"/>
                <w:rPrChange w:id="11123" w:author="DuyNgo" w:date="2012-08-10T08:15:00Z">
                  <w:rPr>
                    <w:ins w:id="11124" w:author="DuyNgo" w:date="2012-08-10T07:19:00Z"/>
                    <w:rFonts w:ascii="Calibri" w:eastAsia="MS PGothic" w:hAnsi="Calibri" w:cs="Calibri"/>
                    <w:b/>
                    <w:bCs/>
                    <w:sz w:val="24"/>
                    <w:szCs w:val="24"/>
                  </w:rPr>
                </w:rPrChange>
              </w:rPr>
            </w:pPr>
            <w:ins w:id="11125" w:author="DuyNgo" w:date="2012-08-10T07:19:00Z">
              <w:r w:rsidRPr="00657B96">
                <w:rPr>
                  <w:rFonts w:ascii="Times New Roman" w:eastAsia="MS PGothic" w:hAnsi="Times New Roman" w:cs="Times New Roman"/>
                  <w:b/>
                  <w:bCs/>
                  <w:sz w:val="24"/>
                  <w:szCs w:val="24"/>
                  <w:rPrChange w:id="11126"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127" w:author="DuyNgo" w:date="2012-08-10T07:19:00Z"/>
                <w:rFonts w:ascii="Times New Roman" w:eastAsia="MS PGothic" w:hAnsi="Times New Roman" w:cs="Times New Roman"/>
                <w:b/>
                <w:bCs/>
                <w:sz w:val="24"/>
                <w:szCs w:val="24"/>
                <w:rPrChange w:id="11128" w:author="DuyNgo" w:date="2012-08-10T08:15:00Z">
                  <w:rPr>
                    <w:ins w:id="11129" w:author="DuyNgo" w:date="2012-08-10T07:19:00Z"/>
                    <w:rFonts w:ascii="Calibri" w:eastAsia="MS PGothic" w:hAnsi="Calibri" w:cs="Calibri"/>
                    <w:b/>
                    <w:bCs/>
                    <w:sz w:val="24"/>
                    <w:szCs w:val="24"/>
                  </w:rPr>
                </w:rPrChange>
              </w:rPr>
            </w:pPr>
            <w:ins w:id="11130" w:author="DuyNgo" w:date="2012-08-10T07:19:00Z">
              <w:r w:rsidRPr="00657B96">
                <w:rPr>
                  <w:rFonts w:ascii="Times New Roman" w:eastAsia="MS PGothic" w:hAnsi="Times New Roman" w:cs="Times New Roman"/>
                  <w:b/>
                  <w:bCs/>
                  <w:sz w:val="24"/>
                  <w:szCs w:val="24"/>
                  <w:rPrChange w:id="11131"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132" w:author="DuyNgo" w:date="2012-08-10T07:19:00Z"/>
                <w:rFonts w:ascii="Times New Roman" w:eastAsia="MS PGothic" w:hAnsi="Times New Roman" w:cs="Times New Roman"/>
                <w:b/>
                <w:bCs/>
                <w:sz w:val="24"/>
                <w:szCs w:val="24"/>
                <w:rPrChange w:id="11133" w:author="DuyNgo" w:date="2012-08-10T08:15:00Z">
                  <w:rPr>
                    <w:ins w:id="11134" w:author="DuyNgo" w:date="2012-08-10T07:19:00Z"/>
                    <w:rFonts w:ascii="Calibri" w:eastAsia="MS PGothic" w:hAnsi="Calibri" w:cs="Calibri"/>
                    <w:b/>
                    <w:bCs/>
                    <w:sz w:val="24"/>
                    <w:szCs w:val="24"/>
                  </w:rPr>
                </w:rPrChange>
              </w:rPr>
            </w:pPr>
            <w:ins w:id="11135" w:author="DuyNgo" w:date="2012-08-10T07:19:00Z">
              <w:r w:rsidRPr="00657B96">
                <w:rPr>
                  <w:rFonts w:ascii="Times New Roman" w:eastAsia="MS PGothic" w:hAnsi="Times New Roman" w:cs="Times New Roman"/>
                  <w:b/>
                  <w:bCs/>
                  <w:sz w:val="24"/>
                  <w:szCs w:val="24"/>
                  <w:rPrChange w:id="11136" w:author="DuyNgo" w:date="2012-08-10T08:15:00Z">
                    <w:rPr>
                      <w:rFonts w:ascii="Calibri" w:eastAsia="MS PGothic" w:hAnsi="Calibri" w:cs="Calibri"/>
                      <w:b/>
                      <w:bCs/>
                      <w:sz w:val="24"/>
                      <w:szCs w:val="24"/>
                    </w:rPr>
                  </w:rPrChange>
                </w:rPr>
                <w:t>Expected output</w:t>
              </w:r>
            </w:ins>
          </w:p>
        </w:tc>
      </w:tr>
      <w:tr w:rsidR="00CA2200" w:rsidRPr="00657B96" w:rsidTr="006F1304">
        <w:trPr>
          <w:trHeight w:val="530"/>
          <w:ins w:id="11137"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657B96" w:rsidRDefault="00CA2200" w:rsidP="006F1304">
            <w:pPr>
              <w:spacing w:after="0" w:line="240" w:lineRule="auto"/>
              <w:rPr>
                <w:ins w:id="11138" w:author="DuyNgo" w:date="2012-08-10T07:19:00Z"/>
                <w:rFonts w:ascii="Times New Roman" w:eastAsia="MS PGothic" w:hAnsi="Times New Roman" w:cs="Times New Roman"/>
                <w:sz w:val="24"/>
                <w:szCs w:val="24"/>
                <w:rPrChange w:id="11139" w:author="DuyNgo" w:date="2012-08-10T08:15:00Z">
                  <w:rPr>
                    <w:ins w:id="11140" w:author="DuyNgo" w:date="2012-08-10T07:19:00Z"/>
                    <w:rFonts w:ascii="Calibri" w:eastAsia="MS PGothic" w:hAnsi="Calibri" w:cs="Calibri"/>
                    <w:sz w:val="24"/>
                    <w:szCs w:val="24"/>
                  </w:rPr>
                </w:rPrChange>
              </w:rPr>
            </w:pPr>
            <w:ins w:id="11141" w:author="DuyNgo" w:date="2012-08-10T07:19:00Z">
              <w:r w:rsidRPr="00657B96">
                <w:rPr>
                  <w:rFonts w:ascii="Times New Roman" w:eastAsia="MS PGothic" w:hAnsi="Times New Roman" w:cs="Times New Roman"/>
                  <w:sz w:val="24"/>
                  <w:szCs w:val="24"/>
                  <w:rPrChange w:id="11142" w:author="DuyNgo" w:date="2012-08-10T08:15:00Z">
                    <w:rPr>
                      <w:rFonts w:ascii="Calibri" w:eastAsia="MS PGothic" w:hAnsi="Calibri" w:cs="Calibri"/>
                      <w:sz w:val="24"/>
                      <w:szCs w:val="24"/>
                    </w:rPr>
                  </w:rPrChange>
                </w:rPr>
                <w:t xml:space="preserve">Delete </w:t>
              </w:r>
            </w:ins>
            <w:r w:rsidRPr="00657B96">
              <w:rPr>
                <w:rFonts w:ascii="Times New Roman" w:eastAsia="MS PGothic" w:hAnsi="Times New Roman" w:cs="Times New Roman"/>
                <w:sz w:val="24"/>
                <w:szCs w:val="24"/>
              </w:rPr>
              <w:t>stage</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rsidP="006F1304">
            <w:pPr>
              <w:shd w:val="clear" w:color="FFFFCC" w:fill="FFFFFF"/>
              <w:spacing w:before="100" w:beforeAutospacing="1" w:after="0" w:afterAutospacing="1" w:line="240" w:lineRule="auto"/>
              <w:rPr>
                <w:ins w:id="11143" w:author="DuyNgo" w:date="2012-08-10T07:19:00Z"/>
                <w:rFonts w:ascii="Times New Roman" w:eastAsia="MS PGothic" w:hAnsi="Times New Roman" w:cs="Times New Roman"/>
                <w:sz w:val="24"/>
                <w:szCs w:val="24"/>
                <w:rPrChange w:id="11144" w:author="DuyNgo" w:date="2012-08-10T08:15:00Z">
                  <w:rPr>
                    <w:ins w:id="11145" w:author="DuyNgo" w:date="2012-08-10T07:19:00Z"/>
                    <w:rFonts w:ascii="Calibri" w:eastAsia="MS PGothic" w:hAnsi="Calibri" w:cs="Calibri"/>
                    <w:color w:val="000000"/>
                    <w:sz w:val="24"/>
                    <w:szCs w:val="24"/>
                  </w:rPr>
                </w:rPrChange>
              </w:rPr>
            </w:pPr>
            <w:ins w:id="11146" w:author="DuyNgo" w:date="2012-08-10T07:19:00Z">
              <w:r w:rsidRPr="00657B96">
                <w:rPr>
                  <w:rFonts w:ascii="Times New Roman" w:eastAsia="MS PGothic" w:hAnsi="Times New Roman" w:cs="Times New Roman"/>
                  <w:sz w:val="24"/>
                  <w:szCs w:val="24"/>
                  <w:rPrChange w:id="11147"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pPr>
              <w:pStyle w:val="ListParagraph"/>
              <w:numPr>
                <w:ilvl w:val="0"/>
                <w:numId w:val="77"/>
              </w:numPr>
              <w:spacing w:after="0" w:line="240" w:lineRule="auto"/>
              <w:rPr>
                <w:ins w:id="11148" w:author="DuyNgo" w:date="2012-08-10T07:20:00Z"/>
                <w:rFonts w:ascii="Times New Roman" w:eastAsia="MS PGothic" w:hAnsi="Times New Roman" w:cs="Times New Roman"/>
                <w:sz w:val="24"/>
                <w:szCs w:val="24"/>
                <w:rPrChange w:id="11149" w:author="DuyNgo" w:date="2012-08-10T08:15:00Z">
                  <w:rPr>
                    <w:ins w:id="11150" w:author="DuyNgo" w:date="2012-08-10T07:20:00Z"/>
                    <w:rFonts w:ascii="Calibri" w:eastAsia="MS PGothic" w:hAnsi="Calibri" w:cs="Calibri"/>
                    <w:color w:val="000000"/>
                    <w:sz w:val="24"/>
                    <w:szCs w:val="24"/>
                  </w:rPr>
                </w:rPrChange>
              </w:rPr>
              <w:pPrChange w:id="11151" w:author="DuyNgo" w:date="2012-08-10T07:19:00Z">
                <w:pPr>
                  <w:pStyle w:val="ListParagraph"/>
                  <w:numPr>
                    <w:numId w:val="79"/>
                  </w:numPr>
                  <w:shd w:val="clear" w:color="FFFFCC" w:fill="FFFFFF"/>
                  <w:spacing w:before="100" w:beforeAutospacing="1" w:after="0" w:afterAutospacing="1" w:line="240" w:lineRule="auto"/>
                  <w:ind w:hanging="360"/>
                </w:pPr>
              </w:pPrChange>
            </w:pPr>
            <w:ins w:id="11152" w:author="DuyNgo" w:date="2012-08-10T07:19:00Z">
              <w:r w:rsidRPr="00657B96">
                <w:rPr>
                  <w:rFonts w:ascii="Times New Roman" w:eastAsia="MS PGothic" w:hAnsi="Times New Roman" w:cs="Times New Roman"/>
                  <w:sz w:val="24"/>
                  <w:szCs w:val="24"/>
                  <w:rPrChange w:id="11153" w:author="DuyNgo" w:date="2012-08-10T08:15:00Z">
                    <w:rPr>
                      <w:rFonts w:ascii="Calibri" w:eastAsia="MS PGothic" w:hAnsi="Calibri" w:cs="Calibri"/>
                      <w:sz w:val="24"/>
                      <w:szCs w:val="24"/>
                    </w:rPr>
                  </w:rPrChange>
                </w:rPr>
                <w:t>Go to project that user is PM.</w:t>
              </w:r>
            </w:ins>
          </w:p>
          <w:p w:rsidR="00CA2200" w:rsidRPr="00657B96" w:rsidRDefault="00CA2200">
            <w:pPr>
              <w:pStyle w:val="ListParagraph"/>
              <w:numPr>
                <w:ilvl w:val="0"/>
                <w:numId w:val="77"/>
              </w:numPr>
              <w:spacing w:after="0" w:line="240" w:lineRule="auto"/>
              <w:rPr>
                <w:ins w:id="11154" w:author="DuyNgo" w:date="2012-08-10T07:19:00Z"/>
                <w:rFonts w:ascii="Times New Roman" w:eastAsia="MS PGothic" w:hAnsi="Times New Roman" w:cs="Times New Roman"/>
                <w:sz w:val="24"/>
                <w:szCs w:val="24"/>
                <w:rPrChange w:id="11155" w:author="DuyNgo" w:date="2012-08-10T08:15:00Z">
                  <w:rPr>
                    <w:ins w:id="11156" w:author="DuyNgo" w:date="2012-08-10T07:19:00Z"/>
                  </w:rPr>
                </w:rPrChange>
              </w:rPr>
              <w:pPrChange w:id="11157" w:author="DuyNgo" w:date="2012-08-10T07:19:00Z">
                <w:pPr>
                  <w:pStyle w:val="ListParagraph"/>
                  <w:numPr>
                    <w:numId w:val="79"/>
                  </w:numPr>
                  <w:spacing w:after="0" w:line="240" w:lineRule="auto"/>
                  <w:ind w:hanging="360"/>
                </w:pPr>
              </w:pPrChange>
            </w:pPr>
            <w:ins w:id="11158" w:author="DuyNgo" w:date="2012-08-10T07:19:00Z">
              <w:r w:rsidRPr="00657B96">
                <w:rPr>
                  <w:rFonts w:ascii="Times New Roman" w:eastAsia="MS PGothic" w:hAnsi="Times New Roman" w:cs="Times New Roman"/>
                  <w:sz w:val="24"/>
                  <w:szCs w:val="24"/>
                  <w:rPrChange w:id="11159" w:author="DuyNgo" w:date="2012-08-10T08:15:00Z">
                    <w:rPr/>
                  </w:rPrChange>
                </w:rPr>
                <w:t xml:space="preserve">Choose </w:t>
              </w:r>
            </w:ins>
            <w:r w:rsidRPr="00657B96">
              <w:rPr>
                <w:rFonts w:ascii="Times New Roman" w:eastAsia="MS PGothic" w:hAnsi="Times New Roman" w:cs="Times New Roman"/>
                <w:sz w:val="24"/>
                <w:szCs w:val="24"/>
              </w:rPr>
              <w:t xml:space="preserve">stage </w:t>
            </w:r>
            <w:ins w:id="11160" w:author="DuyNgo" w:date="2012-08-10T07:19:00Z">
              <w:r w:rsidRPr="00657B96">
                <w:rPr>
                  <w:rFonts w:ascii="Times New Roman" w:eastAsia="MS PGothic" w:hAnsi="Times New Roman" w:cs="Times New Roman"/>
                  <w:sz w:val="24"/>
                  <w:szCs w:val="24"/>
                  <w:rPrChange w:id="11161" w:author="DuyNgo" w:date="2012-08-10T08:15:00Z">
                    <w:rPr/>
                  </w:rPrChange>
                </w:rPr>
                <w:t>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rsidP="00CA2200">
            <w:pPr>
              <w:pStyle w:val="ListParagraph"/>
              <w:numPr>
                <w:ilvl w:val="0"/>
                <w:numId w:val="80"/>
              </w:numPr>
              <w:shd w:val="clear" w:color="FFFFCC" w:fill="FFFFFF"/>
              <w:spacing w:before="100" w:beforeAutospacing="1" w:after="100" w:afterAutospacing="1" w:line="240" w:lineRule="auto"/>
              <w:rPr>
                <w:ins w:id="11162" w:author="DuyNgo" w:date="2012-08-10T07:19:00Z"/>
                <w:rFonts w:ascii="Times New Roman" w:eastAsia="MS PGothic" w:hAnsi="Times New Roman" w:cs="Times New Roman"/>
                <w:sz w:val="24"/>
                <w:szCs w:val="24"/>
                <w:rPrChange w:id="11163" w:author="DuyNgo" w:date="2012-08-10T08:15:00Z">
                  <w:rPr>
                    <w:ins w:id="11164" w:author="DuyNgo" w:date="2012-08-10T07:19:00Z"/>
                    <w:rFonts w:ascii="Calibri" w:eastAsia="MS PGothic" w:hAnsi="Calibri" w:cs="Calibri"/>
                    <w:color w:val="000000"/>
                    <w:sz w:val="24"/>
                    <w:szCs w:val="24"/>
                  </w:rPr>
                </w:rPrChange>
              </w:rPr>
            </w:pPr>
            <w:r w:rsidRPr="00657B96">
              <w:rPr>
                <w:rFonts w:ascii="Times New Roman" w:eastAsia="MS PGothic" w:hAnsi="Times New Roman" w:cs="Times New Roman"/>
                <w:sz w:val="24"/>
                <w:szCs w:val="24"/>
              </w:rPr>
              <w:t xml:space="preserve">stage </w:t>
            </w:r>
            <w:ins w:id="11165" w:author="DuyNgo" w:date="2012-08-10T07:19:00Z">
              <w:r w:rsidRPr="00657B96">
                <w:rPr>
                  <w:rFonts w:ascii="Times New Roman" w:eastAsia="MS PGothic" w:hAnsi="Times New Roman" w:cs="Times New Roman"/>
                  <w:sz w:val="24"/>
                  <w:szCs w:val="24"/>
                  <w:rPrChange w:id="11166" w:author="DuyNgo" w:date="2012-08-10T08:15:00Z">
                    <w:rPr>
                      <w:rFonts w:ascii="Calibri" w:eastAsia="MS PGothic" w:hAnsi="Calibri" w:cs="Calibri"/>
                      <w:sz w:val="24"/>
                      <w:szCs w:val="24"/>
                    </w:rPr>
                  </w:rPrChange>
                </w:rPr>
                <w:t>deleted</w:t>
              </w:r>
            </w:ins>
          </w:p>
        </w:tc>
      </w:tr>
    </w:tbl>
    <w:p w:rsidR="00CA2200" w:rsidRPr="00657B96" w:rsidRDefault="00CA2200" w:rsidP="00CA2200">
      <w:pPr>
        <w:rPr>
          <w:ins w:id="11167" w:author="DuyNgo" w:date="2012-08-10T07:08:00Z"/>
          <w:rFonts w:ascii="Times New Roman" w:hAnsi="Times New Roman" w:cs="Times New Roman"/>
          <w:sz w:val="24"/>
          <w:szCs w:val="24"/>
          <w:rPrChange w:id="11168" w:author="DuyNgo" w:date="2012-08-10T08:15:00Z">
            <w:rPr>
              <w:ins w:id="11169" w:author="DuyNgo" w:date="2012-08-10T07:08:00Z"/>
              <w:rFonts w:ascii="Calibri" w:hAnsi="Calibri" w:cs="Calibri"/>
              <w:sz w:val="24"/>
              <w:szCs w:val="24"/>
            </w:rPr>
          </w:rPrChange>
        </w:rPr>
      </w:pPr>
    </w:p>
    <w:p w:rsidR="00CA2200" w:rsidRPr="00657B96" w:rsidRDefault="00CA2200" w:rsidP="00CA2200">
      <w:pPr>
        <w:pStyle w:val="Heading4"/>
        <w:rPr>
          <w:ins w:id="11170" w:author="DuyNgo" w:date="2012-08-10T07:08:00Z"/>
          <w:rFonts w:ascii="Times New Roman" w:hAnsi="Times New Roman" w:cs="Times New Roman"/>
          <w:sz w:val="24"/>
          <w:szCs w:val="24"/>
          <w:rPrChange w:id="11171" w:author="DuyNgo" w:date="2012-08-10T08:15:00Z">
            <w:rPr>
              <w:ins w:id="11172" w:author="DuyNgo" w:date="2012-08-10T07:08:00Z"/>
              <w:rFonts w:ascii="Calibri" w:hAnsi="Calibri" w:cs="Calibri"/>
              <w:sz w:val="24"/>
              <w:szCs w:val="24"/>
            </w:rPr>
          </w:rPrChange>
        </w:rPr>
      </w:pPr>
      <w:bookmarkStart w:id="11173" w:name="_Toc332775041"/>
      <w:ins w:id="11174" w:author="DuyNgo" w:date="2012-08-10T07:20:00Z">
        <w:r w:rsidRPr="00657B96">
          <w:rPr>
            <w:rFonts w:ascii="Times New Roman" w:hAnsi="Times New Roman" w:cs="Times New Roman"/>
            <w:sz w:val="24"/>
            <w:szCs w:val="24"/>
            <w:rPrChange w:id="11175" w:author="DuyNgo" w:date="2012-08-10T08:15:00Z">
              <w:rPr>
                <w:rFonts w:ascii="Calibri" w:eastAsiaTheme="minorHAnsi" w:hAnsi="Calibri" w:cs="Calibri"/>
                <w:b w:val="0"/>
                <w:bCs w:val="0"/>
                <w:i w:val="0"/>
                <w:iCs w:val="0"/>
                <w:color w:val="auto"/>
                <w:sz w:val="24"/>
                <w:szCs w:val="24"/>
              </w:rPr>
            </w:rPrChange>
          </w:rPr>
          <w:t>5</w:t>
        </w:r>
      </w:ins>
      <w:ins w:id="11176" w:author="DuyNgo" w:date="2012-08-10T07:08:00Z">
        <w:r w:rsidRPr="00657B96">
          <w:rPr>
            <w:rFonts w:ascii="Times New Roman" w:hAnsi="Times New Roman" w:cs="Times New Roman"/>
            <w:sz w:val="24"/>
            <w:szCs w:val="24"/>
            <w:rPrChange w:id="11177" w:author="DuyNgo" w:date="2012-08-10T08:15:00Z">
              <w:rPr>
                <w:rFonts w:ascii="Calibri" w:eastAsiaTheme="minorHAnsi" w:hAnsi="Calibri" w:cs="Calibri"/>
                <w:b w:val="0"/>
                <w:bCs w:val="0"/>
                <w:i w:val="0"/>
                <w:iCs w:val="0"/>
                <w:color w:val="auto"/>
                <w:sz w:val="24"/>
                <w:szCs w:val="24"/>
              </w:rPr>
            </w:rPrChange>
          </w:rPr>
          <w:t>.1.1</w:t>
        </w:r>
      </w:ins>
      <w:r w:rsidRPr="00657B96">
        <w:rPr>
          <w:rFonts w:ascii="Times New Roman" w:hAnsi="Times New Roman" w:cs="Times New Roman"/>
          <w:sz w:val="24"/>
          <w:szCs w:val="24"/>
        </w:rPr>
        <w:t>8</w:t>
      </w:r>
      <w:ins w:id="11178" w:author="DuyNgo" w:date="2012-08-10T07:08:00Z">
        <w:r w:rsidRPr="00657B96">
          <w:rPr>
            <w:rFonts w:ascii="Times New Roman" w:hAnsi="Times New Roman" w:cs="Times New Roman"/>
            <w:sz w:val="24"/>
            <w:szCs w:val="24"/>
            <w:rPrChange w:id="11179" w:author="DuyNgo" w:date="2012-08-10T08:15:00Z">
              <w:rPr>
                <w:rFonts w:ascii="Calibri" w:eastAsiaTheme="minorHAnsi" w:hAnsi="Calibri" w:cs="Calibri"/>
                <w:b w:val="0"/>
                <w:bCs w:val="0"/>
                <w:i w:val="0"/>
                <w:iCs w:val="0"/>
                <w:color w:val="auto"/>
                <w:sz w:val="24"/>
                <w:szCs w:val="24"/>
              </w:rPr>
            </w:rPrChange>
          </w:rPr>
          <w:t xml:space="preserve"> Update </w:t>
        </w:r>
      </w:ins>
      <w:ins w:id="11180" w:author="DuyNgo" w:date="2012-08-09T13:59:00Z">
        <w:r w:rsidRPr="00657B96">
          <w:rPr>
            <w:rFonts w:ascii="Times New Roman" w:hAnsi="Times New Roman" w:cs="Times New Roman"/>
            <w:sz w:val="24"/>
            <w:szCs w:val="24"/>
            <w:rPrChange w:id="11181" w:author="DuyNgo" w:date="2012-08-09T15:04:00Z">
              <w:rPr>
                <w:rFonts w:asciiTheme="minorHAnsi" w:eastAsiaTheme="minorHAnsi" w:hAnsiTheme="minorHAnsi" w:cstheme="minorBidi"/>
                <w:b w:val="0"/>
                <w:bCs w:val="0"/>
                <w:i w:val="0"/>
                <w:iCs w:val="0"/>
                <w:color w:val="auto"/>
              </w:rPr>
            </w:rPrChange>
          </w:rPr>
          <w:t>Stage</w:t>
        </w:r>
      </w:ins>
      <w:bookmarkEnd w:id="11173"/>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657B96" w:rsidTr="006F1304">
        <w:trPr>
          <w:trHeight w:val="114"/>
          <w:ins w:id="11182"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657B96" w:rsidRDefault="00CA2200" w:rsidP="006F1304">
            <w:pPr>
              <w:spacing w:after="0" w:line="240" w:lineRule="auto"/>
              <w:rPr>
                <w:ins w:id="11183" w:author="DuyNgo" w:date="2012-08-10T07:08:00Z"/>
                <w:rFonts w:ascii="Times New Roman" w:eastAsia="MS PGothic" w:hAnsi="Times New Roman" w:cs="Times New Roman"/>
                <w:b/>
                <w:sz w:val="24"/>
                <w:szCs w:val="24"/>
                <w:rPrChange w:id="11184" w:author="DuyNgo" w:date="2012-08-10T08:15:00Z">
                  <w:rPr>
                    <w:ins w:id="11185" w:author="DuyNgo" w:date="2012-08-10T07:08:00Z"/>
                    <w:rFonts w:ascii="Calibri" w:eastAsia="MS PGothic" w:hAnsi="Calibri" w:cs="Calibri"/>
                    <w:b/>
                    <w:sz w:val="24"/>
                    <w:szCs w:val="24"/>
                  </w:rPr>
                </w:rPrChange>
              </w:rPr>
            </w:pPr>
            <w:ins w:id="11186" w:author="DuyNgo" w:date="2012-08-10T07:08:00Z">
              <w:r w:rsidRPr="00657B96">
                <w:rPr>
                  <w:rFonts w:ascii="Times New Roman" w:eastAsia="MS PGothic" w:hAnsi="Times New Roman" w:cs="Times New Roman"/>
                  <w:b/>
                  <w:sz w:val="24"/>
                  <w:szCs w:val="24"/>
                  <w:rPrChange w:id="11187"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188" w:author="DuyNgo" w:date="2012-08-10T07:08:00Z"/>
                <w:rFonts w:ascii="Times New Roman" w:eastAsia="MS PGothic" w:hAnsi="Times New Roman" w:cs="Times New Roman"/>
                <w:b/>
                <w:bCs/>
                <w:sz w:val="24"/>
                <w:szCs w:val="24"/>
                <w:rPrChange w:id="11189" w:author="DuyNgo" w:date="2012-08-10T08:15:00Z">
                  <w:rPr>
                    <w:ins w:id="11190" w:author="DuyNgo" w:date="2012-08-10T07:08:00Z"/>
                    <w:rFonts w:ascii="Calibri" w:eastAsia="MS PGothic" w:hAnsi="Calibri" w:cs="Calibri"/>
                    <w:b/>
                    <w:bCs/>
                    <w:sz w:val="24"/>
                    <w:szCs w:val="24"/>
                  </w:rPr>
                </w:rPrChange>
              </w:rPr>
            </w:pPr>
            <w:ins w:id="11191" w:author="DuyNgo" w:date="2012-08-10T07:08:00Z">
              <w:r w:rsidRPr="00657B96">
                <w:rPr>
                  <w:rFonts w:ascii="Times New Roman" w:eastAsia="MS PGothic" w:hAnsi="Times New Roman" w:cs="Times New Roman"/>
                  <w:b/>
                  <w:bCs/>
                  <w:sz w:val="24"/>
                  <w:szCs w:val="24"/>
                  <w:rPrChange w:id="11192"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193" w:author="DuyNgo" w:date="2012-08-10T07:08:00Z"/>
                <w:rFonts w:ascii="Times New Roman" w:eastAsia="MS PGothic" w:hAnsi="Times New Roman" w:cs="Times New Roman"/>
                <w:b/>
                <w:bCs/>
                <w:sz w:val="24"/>
                <w:szCs w:val="24"/>
                <w:rPrChange w:id="11194" w:author="DuyNgo" w:date="2012-08-10T08:15:00Z">
                  <w:rPr>
                    <w:ins w:id="11195" w:author="DuyNgo" w:date="2012-08-10T07:08:00Z"/>
                    <w:rFonts w:ascii="Calibri" w:eastAsia="MS PGothic" w:hAnsi="Calibri" w:cs="Calibri"/>
                    <w:b/>
                    <w:bCs/>
                    <w:sz w:val="24"/>
                    <w:szCs w:val="24"/>
                  </w:rPr>
                </w:rPrChange>
              </w:rPr>
            </w:pPr>
            <w:ins w:id="11196" w:author="DuyNgo" w:date="2012-08-10T07:08:00Z">
              <w:r w:rsidRPr="00657B96">
                <w:rPr>
                  <w:rFonts w:ascii="Times New Roman" w:eastAsia="MS PGothic" w:hAnsi="Times New Roman" w:cs="Times New Roman"/>
                  <w:b/>
                  <w:bCs/>
                  <w:sz w:val="24"/>
                  <w:szCs w:val="24"/>
                  <w:rPrChange w:id="11197"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198" w:author="DuyNgo" w:date="2012-08-10T07:08:00Z"/>
                <w:rFonts w:ascii="Times New Roman" w:eastAsia="MS PGothic" w:hAnsi="Times New Roman" w:cs="Times New Roman"/>
                <w:b/>
                <w:bCs/>
                <w:sz w:val="24"/>
                <w:szCs w:val="24"/>
                <w:rPrChange w:id="11199" w:author="DuyNgo" w:date="2012-08-10T08:15:00Z">
                  <w:rPr>
                    <w:ins w:id="11200" w:author="DuyNgo" w:date="2012-08-10T07:08:00Z"/>
                    <w:rFonts w:ascii="Calibri" w:eastAsia="MS PGothic" w:hAnsi="Calibri" w:cs="Calibri"/>
                    <w:b/>
                    <w:bCs/>
                    <w:sz w:val="24"/>
                    <w:szCs w:val="24"/>
                  </w:rPr>
                </w:rPrChange>
              </w:rPr>
            </w:pPr>
            <w:ins w:id="11201" w:author="DuyNgo" w:date="2012-08-10T07:08:00Z">
              <w:r w:rsidRPr="00657B96">
                <w:rPr>
                  <w:rFonts w:ascii="Times New Roman" w:eastAsia="MS PGothic" w:hAnsi="Times New Roman" w:cs="Times New Roman"/>
                  <w:b/>
                  <w:bCs/>
                  <w:sz w:val="24"/>
                  <w:szCs w:val="24"/>
                  <w:rPrChange w:id="11202" w:author="DuyNgo" w:date="2012-08-10T08:15:00Z">
                    <w:rPr>
                      <w:rFonts w:ascii="Calibri" w:eastAsia="MS PGothic" w:hAnsi="Calibri" w:cs="Calibri"/>
                      <w:b/>
                      <w:bCs/>
                      <w:sz w:val="24"/>
                      <w:szCs w:val="24"/>
                    </w:rPr>
                  </w:rPrChange>
                </w:rPr>
                <w:t>Expected output</w:t>
              </w:r>
            </w:ins>
          </w:p>
        </w:tc>
      </w:tr>
      <w:tr w:rsidR="00CA2200" w:rsidRPr="00657B96" w:rsidTr="006F1304">
        <w:trPr>
          <w:trHeight w:val="530"/>
          <w:ins w:id="11203"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657B96" w:rsidRDefault="00CA2200" w:rsidP="006F1304">
            <w:pPr>
              <w:spacing w:after="0" w:line="240" w:lineRule="auto"/>
              <w:rPr>
                <w:ins w:id="11204" w:author="DuyNgo" w:date="2012-08-10T07:08:00Z"/>
                <w:rFonts w:ascii="Times New Roman" w:eastAsia="MS PGothic" w:hAnsi="Times New Roman" w:cs="Times New Roman"/>
                <w:sz w:val="24"/>
                <w:szCs w:val="24"/>
                <w:rPrChange w:id="11205" w:author="DuyNgo" w:date="2012-08-10T08:15:00Z">
                  <w:rPr>
                    <w:ins w:id="11206" w:author="DuyNgo" w:date="2012-08-10T07:08:00Z"/>
                    <w:rFonts w:ascii="Calibri" w:eastAsia="MS PGothic" w:hAnsi="Calibri" w:cs="Calibri"/>
                    <w:sz w:val="24"/>
                    <w:szCs w:val="24"/>
                  </w:rPr>
                </w:rPrChange>
              </w:rPr>
            </w:pPr>
            <w:ins w:id="11207" w:author="DuyNgo" w:date="2012-08-10T07:08:00Z">
              <w:r w:rsidRPr="00657B96">
                <w:rPr>
                  <w:rFonts w:ascii="Times New Roman" w:eastAsia="MS PGothic" w:hAnsi="Times New Roman" w:cs="Times New Roman"/>
                  <w:sz w:val="24"/>
                  <w:szCs w:val="24"/>
                  <w:rPrChange w:id="11208" w:author="DuyNgo" w:date="2012-08-10T08:15:00Z">
                    <w:rPr>
                      <w:rFonts w:ascii="Calibri" w:eastAsia="MS PGothic" w:hAnsi="Calibri" w:cs="Calibri"/>
                      <w:sz w:val="24"/>
                      <w:szCs w:val="24"/>
                    </w:rPr>
                  </w:rPrChange>
                </w:rPr>
                <w:t xml:space="preserve">Update </w:t>
              </w:r>
            </w:ins>
            <w:r w:rsidRPr="00657B96">
              <w:rPr>
                <w:rFonts w:ascii="Times New Roman" w:eastAsia="MS PGothic" w:hAnsi="Times New Roman" w:cs="Times New Roman"/>
                <w:sz w:val="24"/>
                <w:szCs w:val="24"/>
              </w:rPr>
              <w:t>stage</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rsidP="006F1304">
            <w:pPr>
              <w:shd w:val="clear" w:color="FFFFCC" w:fill="FFFFFF"/>
              <w:spacing w:before="100" w:beforeAutospacing="1" w:after="0" w:afterAutospacing="1" w:line="240" w:lineRule="auto"/>
              <w:rPr>
                <w:ins w:id="11209" w:author="DuyNgo" w:date="2012-08-10T07:08:00Z"/>
                <w:rFonts w:ascii="Times New Roman" w:eastAsia="MS PGothic" w:hAnsi="Times New Roman" w:cs="Times New Roman"/>
                <w:sz w:val="24"/>
                <w:szCs w:val="24"/>
                <w:rPrChange w:id="11210" w:author="DuyNgo" w:date="2012-08-10T08:15:00Z">
                  <w:rPr>
                    <w:ins w:id="11211" w:author="DuyNgo" w:date="2012-08-10T07:08:00Z"/>
                    <w:rFonts w:ascii="Calibri" w:eastAsia="MS PGothic" w:hAnsi="Calibri" w:cs="Calibri"/>
                    <w:color w:val="000000"/>
                    <w:sz w:val="24"/>
                    <w:szCs w:val="24"/>
                  </w:rPr>
                </w:rPrChange>
              </w:rPr>
            </w:pPr>
            <w:ins w:id="11212" w:author="DuyNgo" w:date="2012-08-10T07:08:00Z">
              <w:r w:rsidRPr="00657B96">
                <w:rPr>
                  <w:rFonts w:ascii="Times New Roman" w:eastAsia="MS PGothic" w:hAnsi="Times New Roman" w:cs="Times New Roman"/>
                  <w:sz w:val="24"/>
                  <w:szCs w:val="24"/>
                  <w:rPrChange w:id="11213"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rsidP="006F1304">
            <w:pPr>
              <w:pStyle w:val="ListParagraph"/>
              <w:numPr>
                <w:ilvl w:val="0"/>
                <w:numId w:val="79"/>
              </w:numPr>
              <w:shd w:val="clear" w:color="FFFFCC" w:fill="FFFFFF"/>
              <w:spacing w:before="100" w:beforeAutospacing="1" w:after="0" w:afterAutospacing="1" w:line="240" w:lineRule="auto"/>
              <w:rPr>
                <w:ins w:id="11214" w:author="DuyNgo" w:date="2012-08-10T07:08:00Z"/>
                <w:rFonts w:ascii="Times New Roman" w:eastAsia="MS PGothic" w:hAnsi="Times New Roman" w:cs="Times New Roman"/>
                <w:sz w:val="24"/>
                <w:szCs w:val="24"/>
                <w:rPrChange w:id="11215" w:author="DuyNgo" w:date="2012-08-10T08:15:00Z">
                  <w:rPr>
                    <w:ins w:id="11216" w:author="DuyNgo" w:date="2012-08-10T07:08:00Z"/>
                    <w:rFonts w:ascii="Calibri" w:eastAsia="MS PGothic" w:hAnsi="Calibri" w:cs="Calibri"/>
                    <w:color w:val="000000"/>
                    <w:sz w:val="24"/>
                    <w:szCs w:val="24"/>
                  </w:rPr>
                </w:rPrChange>
              </w:rPr>
            </w:pPr>
            <w:ins w:id="11217" w:author="DuyNgo" w:date="2012-08-10T07:08:00Z">
              <w:r w:rsidRPr="00657B96">
                <w:rPr>
                  <w:rFonts w:ascii="Times New Roman" w:eastAsia="MS PGothic" w:hAnsi="Times New Roman" w:cs="Times New Roman"/>
                  <w:sz w:val="24"/>
                  <w:szCs w:val="24"/>
                  <w:rPrChange w:id="11218" w:author="DuyNgo" w:date="2012-08-10T08:15:00Z">
                    <w:rPr>
                      <w:rFonts w:ascii="Calibri" w:eastAsia="MS PGothic" w:hAnsi="Calibri" w:cs="Calibri"/>
                      <w:sz w:val="24"/>
                      <w:szCs w:val="24"/>
                    </w:rPr>
                  </w:rPrChange>
                </w:rPr>
                <w:t>Go to project that user is PM.</w:t>
              </w:r>
            </w:ins>
          </w:p>
          <w:p w:rsidR="00CA2200" w:rsidRPr="00657B96" w:rsidRDefault="00CA2200" w:rsidP="006F1304">
            <w:pPr>
              <w:pStyle w:val="ListParagraph"/>
              <w:numPr>
                <w:ilvl w:val="0"/>
                <w:numId w:val="79"/>
              </w:numPr>
              <w:spacing w:after="0" w:line="240" w:lineRule="auto"/>
              <w:rPr>
                <w:ins w:id="11219" w:author="DuyNgo" w:date="2012-08-10T07:08:00Z"/>
                <w:rFonts w:ascii="Times New Roman" w:eastAsia="MS PGothic" w:hAnsi="Times New Roman" w:cs="Times New Roman"/>
                <w:sz w:val="24"/>
                <w:szCs w:val="24"/>
                <w:rPrChange w:id="11220" w:author="DuyNgo" w:date="2012-08-10T08:15:00Z">
                  <w:rPr>
                    <w:ins w:id="11221" w:author="DuyNgo" w:date="2012-08-10T07:08:00Z"/>
                    <w:rFonts w:ascii="Calibri" w:eastAsia="MS PGothic" w:hAnsi="Calibri" w:cs="Calibri"/>
                    <w:sz w:val="24"/>
                    <w:szCs w:val="24"/>
                  </w:rPr>
                </w:rPrChange>
              </w:rPr>
            </w:pPr>
            <w:ins w:id="11222" w:author="DuyNgo" w:date="2012-08-10T07:08:00Z">
              <w:r w:rsidRPr="00657B96">
                <w:rPr>
                  <w:rFonts w:ascii="Times New Roman" w:eastAsia="MS PGothic" w:hAnsi="Times New Roman" w:cs="Times New Roman"/>
                  <w:sz w:val="24"/>
                  <w:szCs w:val="24"/>
                  <w:rPrChange w:id="11223" w:author="DuyNgo" w:date="2012-08-10T08:15:00Z">
                    <w:rPr>
                      <w:rFonts w:ascii="Calibri" w:eastAsia="MS PGothic" w:hAnsi="Calibri" w:cs="Calibri"/>
                      <w:sz w:val="24"/>
                      <w:szCs w:val="24"/>
                    </w:rPr>
                  </w:rPrChange>
                </w:rPr>
                <w:t xml:space="preserve">Choose </w:t>
              </w:r>
            </w:ins>
            <w:r w:rsidRPr="00657B96">
              <w:rPr>
                <w:rFonts w:ascii="Times New Roman" w:eastAsia="MS PGothic" w:hAnsi="Times New Roman" w:cs="Times New Roman"/>
                <w:sz w:val="24"/>
                <w:szCs w:val="24"/>
              </w:rPr>
              <w:t xml:space="preserve">stage </w:t>
            </w:r>
            <w:ins w:id="11224" w:author="DuyNgo" w:date="2012-08-10T07:08:00Z">
              <w:r w:rsidRPr="00657B96">
                <w:rPr>
                  <w:rFonts w:ascii="Times New Roman" w:eastAsia="MS PGothic" w:hAnsi="Times New Roman" w:cs="Times New Roman"/>
                  <w:sz w:val="24"/>
                  <w:szCs w:val="24"/>
                  <w:rPrChange w:id="11225" w:author="DuyNgo" w:date="2012-08-10T08:15:00Z">
                    <w:rPr>
                      <w:rFonts w:ascii="Calibri" w:eastAsia="MS PGothic" w:hAnsi="Calibri" w:cs="Calibri"/>
                      <w:sz w:val="24"/>
                      <w:szCs w:val="24"/>
                    </w:rPr>
                  </w:rPrChange>
                </w:rPr>
                <w:t>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pPr>
              <w:pStyle w:val="ListParagraph"/>
              <w:numPr>
                <w:ilvl w:val="0"/>
                <w:numId w:val="89"/>
              </w:numPr>
              <w:spacing w:after="0" w:line="240" w:lineRule="auto"/>
              <w:rPr>
                <w:ins w:id="11226" w:author="DuyNgo" w:date="2012-08-10T07:08:00Z"/>
                <w:rFonts w:ascii="Times New Roman" w:eastAsia="MS PGothic" w:hAnsi="Times New Roman" w:cs="Times New Roman"/>
                <w:sz w:val="24"/>
                <w:szCs w:val="24"/>
                <w:rPrChange w:id="11227" w:author="DuyNgo" w:date="2012-08-10T08:15:00Z">
                  <w:rPr>
                    <w:ins w:id="11228" w:author="DuyNgo" w:date="2012-08-10T07:08:00Z"/>
                    <w:rFonts w:ascii="Tahoma" w:hAnsi="Tahoma" w:cs="Tahoma"/>
                    <w:color w:val="000000"/>
                    <w:sz w:val="20"/>
                    <w:szCs w:val="20"/>
                  </w:rPr>
                </w:rPrChange>
              </w:rPr>
              <w:pPrChange w:id="11229" w:author="DuyNgo" w:date="2012-08-10T07:20:00Z">
                <w:pPr>
                  <w:pStyle w:val="ListParagraph"/>
                  <w:numPr>
                    <w:numId w:val="80"/>
                  </w:numPr>
                  <w:shd w:val="clear" w:color="FFFFCC" w:fill="FFFFFF"/>
                  <w:spacing w:before="100" w:beforeAutospacing="1" w:after="0" w:afterAutospacing="1" w:line="240" w:lineRule="auto"/>
                  <w:ind w:hanging="360"/>
                </w:pPr>
              </w:pPrChange>
            </w:pPr>
            <w:ins w:id="11230" w:author="DuyNgo" w:date="2012-08-10T07:08:00Z">
              <w:r w:rsidRPr="00657B96">
                <w:rPr>
                  <w:rFonts w:ascii="Times New Roman" w:eastAsia="MS PGothic" w:hAnsi="Times New Roman" w:cs="Times New Roman"/>
                  <w:sz w:val="24"/>
                  <w:szCs w:val="24"/>
                  <w:rPrChange w:id="11231" w:author="DuyNgo" w:date="2012-08-10T08:15:00Z">
                    <w:rPr/>
                  </w:rPrChange>
                </w:rPr>
                <w:t>View current information and input new ones.</w:t>
              </w:r>
            </w:ins>
          </w:p>
          <w:p w:rsidR="00CA2200" w:rsidRPr="00657B96" w:rsidRDefault="00CA2200" w:rsidP="006F1304">
            <w:pPr>
              <w:pStyle w:val="ListParagraph"/>
              <w:numPr>
                <w:ilvl w:val="0"/>
                <w:numId w:val="80"/>
              </w:numPr>
              <w:spacing w:after="0" w:line="240" w:lineRule="auto"/>
              <w:rPr>
                <w:ins w:id="11232" w:author="DuyNgo" w:date="2012-08-10T07:08:00Z"/>
                <w:rFonts w:ascii="Times New Roman" w:eastAsia="MS PGothic" w:hAnsi="Times New Roman" w:cs="Times New Roman"/>
                <w:sz w:val="24"/>
                <w:szCs w:val="24"/>
                <w:rPrChange w:id="11233" w:author="DuyNgo" w:date="2012-08-10T08:15:00Z">
                  <w:rPr>
                    <w:ins w:id="11234" w:author="DuyNgo" w:date="2012-08-10T07:08:00Z"/>
                    <w:rFonts w:ascii="Calibri" w:eastAsia="MS PGothic" w:hAnsi="Calibri" w:cs="Calibri"/>
                    <w:sz w:val="24"/>
                    <w:szCs w:val="24"/>
                  </w:rPr>
                </w:rPrChange>
              </w:rPr>
            </w:pPr>
            <w:ins w:id="11235" w:author="DuyNgo" w:date="2012-08-10T07:08:00Z">
              <w:r w:rsidRPr="00657B96">
                <w:rPr>
                  <w:rFonts w:ascii="Times New Roman" w:eastAsia="MS PGothic" w:hAnsi="Times New Roman" w:cs="Times New Roman"/>
                  <w:sz w:val="24"/>
                  <w:szCs w:val="24"/>
                  <w:rPrChange w:id="11236" w:author="DuyNgo" w:date="2012-08-10T08:15:00Z">
                    <w:rPr>
                      <w:rFonts w:ascii="Calibri" w:eastAsia="MS PGothic" w:hAnsi="Calibri" w:cs="Calibri"/>
                      <w:sz w:val="24"/>
                      <w:szCs w:val="24"/>
                    </w:rPr>
                  </w:rPrChange>
                </w:rPr>
                <w:t>Validation</w:t>
              </w:r>
            </w:ins>
          </w:p>
          <w:p w:rsidR="00CA2200" w:rsidRPr="00657B96" w:rsidRDefault="00CA2200" w:rsidP="006F1304">
            <w:pPr>
              <w:pStyle w:val="ListParagraph"/>
              <w:numPr>
                <w:ilvl w:val="0"/>
                <w:numId w:val="80"/>
              </w:numPr>
              <w:spacing w:after="0" w:line="240" w:lineRule="auto"/>
              <w:rPr>
                <w:ins w:id="11237" w:author="DuyNgo" w:date="2012-08-10T07:08:00Z"/>
                <w:rFonts w:ascii="Times New Roman" w:eastAsia="MS PGothic" w:hAnsi="Times New Roman" w:cs="Times New Roman"/>
                <w:sz w:val="24"/>
                <w:szCs w:val="24"/>
                <w:rPrChange w:id="11238" w:author="DuyNgo" w:date="2012-08-10T08:15:00Z">
                  <w:rPr>
                    <w:ins w:id="11239" w:author="DuyNgo" w:date="2012-08-10T07:08:00Z"/>
                    <w:rFonts w:ascii="Calibri" w:eastAsia="MS PGothic" w:hAnsi="Calibri" w:cs="Calibri"/>
                    <w:sz w:val="24"/>
                    <w:szCs w:val="24"/>
                  </w:rPr>
                </w:rPrChange>
              </w:rPr>
            </w:pPr>
            <w:ins w:id="11240" w:author="DuyNgo" w:date="2012-08-10T07:08:00Z">
              <w:r w:rsidRPr="00657B96">
                <w:rPr>
                  <w:rFonts w:ascii="Times New Roman" w:eastAsia="MS PGothic" w:hAnsi="Times New Roman" w:cs="Times New Roman"/>
                  <w:sz w:val="24"/>
                  <w:szCs w:val="24"/>
                  <w:rPrChange w:id="11241" w:author="DuyNgo" w:date="2012-08-10T08:15:00Z">
                    <w:rPr>
                      <w:rFonts w:ascii="Calibri" w:eastAsia="MS PGothic" w:hAnsi="Calibri" w:cs="Calibri"/>
                      <w:sz w:val="24"/>
                      <w:szCs w:val="24"/>
                    </w:rPr>
                  </w:rPrChange>
                </w:rPr>
                <w:t>Submit Ok</w:t>
              </w:r>
            </w:ins>
          </w:p>
        </w:tc>
      </w:tr>
    </w:tbl>
    <w:p w:rsidR="00CA2200" w:rsidRPr="00657B96" w:rsidRDefault="00CA2200" w:rsidP="00314775">
      <w:pPr>
        <w:rPr>
          <w:rFonts w:ascii="Times New Roman" w:hAnsi="Times New Roman" w:cs="Times New Roman"/>
          <w:sz w:val="24"/>
          <w:szCs w:val="24"/>
        </w:rPr>
      </w:pPr>
    </w:p>
    <w:p w:rsidR="00CA2200" w:rsidRPr="00657B96" w:rsidRDefault="00CA2200" w:rsidP="00CA2200">
      <w:pPr>
        <w:pStyle w:val="Heading4"/>
        <w:rPr>
          <w:ins w:id="11242" w:author="DuyNgo" w:date="2012-08-10T07:19:00Z"/>
          <w:rFonts w:ascii="Times New Roman" w:hAnsi="Times New Roman" w:cs="Times New Roman"/>
          <w:sz w:val="24"/>
          <w:szCs w:val="24"/>
          <w:rPrChange w:id="11243" w:author="DuyNgo" w:date="2012-08-10T08:15:00Z">
            <w:rPr>
              <w:ins w:id="11244" w:author="DuyNgo" w:date="2012-08-10T07:19:00Z"/>
              <w:rFonts w:ascii="Calibri" w:hAnsi="Calibri" w:cs="Calibri"/>
              <w:sz w:val="24"/>
              <w:szCs w:val="24"/>
            </w:rPr>
          </w:rPrChange>
        </w:rPr>
      </w:pPr>
      <w:bookmarkStart w:id="11245" w:name="_Toc332775042"/>
      <w:ins w:id="11246" w:author="DuyNgo" w:date="2012-08-10T07:19:00Z">
        <w:r w:rsidRPr="00657B96">
          <w:rPr>
            <w:rFonts w:ascii="Times New Roman" w:hAnsi="Times New Roman" w:cs="Times New Roman"/>
            <w:sz w:val="24"/>
            <w:szCs w:val="24"/>
            <w:rPrChange w:id="11247" w:author="DuyNgo" w:date="2012-08-10T08:15:00Z">
              <w:rPr>
                <w:rFonts w:ascii="Calibri" w:eastAsiaTheme="minorHAnsi" w:hAnsi="Calibri" w:cs="Calibri"/>
                <w:b w:val="0"/>
                <w:bCs w:val="0"/>
                <w:i w:val="0"/>
                <w:iCs w:val="0"/>
                <w:color w:val="auto"/>
                <w:sz w:val="24"/>
                <w:szCs w:val="24"/>
              </w:rPr>
            </w:rPrChange>
          </w:rPr>
          <w:t>5</w:t>
        </w:r>
      </w:ins>
      <w:ins w:id="11248" w:author="DuyNgo" w:date="2012-08-10T07:08:00Z">
        <w:r w:rsidRPr="00657B96">
          <w:rPr>
            <w:rFonts w:ascii="Times New Roman" w:hAnsi="Times New Roman" w:cs="Times New Roman"/>
            <w:sz w:val="24"/>
            <w:szCs w:val="24"/>
            <w:rPrChange w:id="11249" w:author="DuyNgo" w:date="2012-08-10T08:15:00Z">
              <w:rPr>
                <w:rFonts w:ascii="Calibri" w:eastAsiaTheme="minorHAnsi" w:hAnsi="Calibri" w:cs="Calibri"/>
                <w:b w:val="0"/>
                <w:bCs w:val="0"/>
                <w:i w:val="0"/>
                <w:iCs w:val="0"/>
                <w:color w:val="auto"/>
                <w:sz w:val="24"/>
                <w:szCs w:val="24"/>
              </w:rPr>
            </w:rPrChange>
          </w:rPr>
          <w:t>.1.1</w:t>
        </w:r>
      </w:ins>
      <w:r w:rsidRPr="00657B96">
        <w:rPr>
          <w:rFonts w:ascii="Times New Roman" w:hAnsi="Times New Roman" w:cs="Times New Roman"/>
          <w:sz w:val="24"/>
          <w:szCs w:val="24"/>
        </w:rPr>
        <w:t>9</w:t>
      </w:r>
      <w:ins w:id="11250" w:author="DuyNgo" w:date="2012-08-10T07:08:00Z">
        <w:r w:rsidRPr="00657B96">
          <w:rPr>
            <w:rFonts w:ascii="Times New Roman" w:hAnsi="Times New Roman" w:cs="Times New Roman"/>
            <w:sz w:val="24"/>
            <w:szCs w:val="24"/>
            <w:rPrChange w:id="11251" w:author="DuyNgo" w:date="2012-08-10T08:15:00Z">
              <w:rPr>
                <w:rFonts w:ascii="Calibri" w:eastAsiaTheme="minorHAnsi" w:hAnsi="Calibri" w:cs="Calibri"/>
                <w:b w:val="0"/>
                <w:bCs w:val="0"/>
                <w:i w:val="0"/>
                <w:iCs w:val="0"/>
                <w:color w:val="auto"/>
                <w:sz w:val="24"/>
                <w:szCs w:val="24"/>
              </w:rPr>
            </w:rPrChange>
          </w:rPr>
          <w:t xml:space="preserve"> Create </w:t>
        </w:r>
      </w:ins>
      <w:ins w:id="11252" w:author="DuyNgo" w:date="2012-08-09T13:59:00Z">
        <w:r w:rsidRPr="00657B96">
          <w:rPr>
            <w:rFonts w:ascii="Times New Roman" w:hAnsi="Times New Roman" w:cs="Times New Roman"/>
            <w:sz w:val="24"/>
            <w:szCs w:val="24"/>
            <w:rPrChange w:id="11253" w:author="DuyNgo" w:date="2012-08-09T15:04:00Z">
              <w:rPr>
                <w:rFonts w:asciiTheme="minorHAnsi" w:eastAsiaTheme="minorHAnsi" w:hAnsiTheme="minorHAnsi" w:cstheme="minorBidi"/>
                <w:b w:val="0"/>
                <w:bCs w:val="0"/>
                <w:i w:val="0"/>
                <w:iCs w:val="0"/>
                <w:color w:val="auto"/>
              </w:rPr>
            </w:rPrChange>
          </w:rPr>
          <w:t>Deliverable</w:t>
        </w:r>
      </w:ins>
      <w:bookmarkEnd w:id="11245"/>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657B96" w:rsidTr="006F1304">
        <w:trPr>
          <w:trHeight w:val="114"/>
          <w:ins w:id="11254"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657B96" w:rsidRDefault="00CA2200" w:rsidP="006F1304">
            <w:pPr>
              <w:spacing w:after="0" w:line="240" w:lineRule="auto"/>
              <w:rPr>
                <w:ins w:id="11255" w:author="DuyNgo" w:date="2012-08-10T07:19:00Z"/>
                <w:rFonts w:ascii="Times New Roman" w:eastAsia="MS PGothic" w:hAnsi="Times New Roman" w:cs="Times New Roman"/>
                <w:b/>
                <w:sz w:val="24"/>
                <w:szCs w:val="24"/>
                <w:rPrChange w:id="11256" w:author="DuyNgo" w:date="2012-08-10T08:15:00Z">
                  <w:rPr>
                    <w:ins w:id="11257" w:author="DuyNgo" w:date="2012-08-10T07:19:00Z"/>
                    <w:rFonts w:ascii="Calibri" w:eastAsia="MS PGothic" w:hAnsi="Calibri" w:cs="Calibri"/>
                    <w:b/>
                    <w:sz w:val="24"/>
                    <w:szCs w:val="24"/>
                  </w:rPr>
                </w:rPrChange>
              </w:rPr>
            </w:pPr>
            <w:ins w:id="11258" w:author="DuyNgo" w:date="2012-08-10T07:19:00Z">
              <w:r w:rsidRPr="00657B96">
                <w:rPr>
                  <w:rFonts w:ascii="Times New Roman" w:eastAsia="MS PGothic" w:hAnsi="Times New Roman" w:cs="Times New Roman"/>
                  <w:b/>
                  <w:sz w:val="24"/>
                  <w:szCs w:val="24"/>
                  <w:rPrChange w:id="11259"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260" w:author="DuyNgo" w:date="2012-08-10T07:19:00Z"/>
                <w:rFonts w:ascii="Times New Roman" w:eastAsia="MS PGothic" w:hAnsi="Times New Roman" w:cs="Times New Roman"/>
                <w:b/>
                <w:bCs/>
                <w:sz w:val="24"/>
                <w:szCs w:val="24"/>
                <w:rPrChange w:id="11261" w:author="DuyNgo" w:date="2012-08-10T08:15:00Z">
                  <w:rPr>
                    <w:ins w:id="11262" w:author="DuyNgo" w:date="2012-08-10T07:19:00Z"/>
                    <w:rFonts w:ascii="Calibri" w:eastAsia="MS PGothic" w:hAnsi="Calibri" w:cs="Calibri"/>
                    <w:b/>
                    <w:bCs/>
                    <w:sz w:val="24"/>
                    <w:szCs w:val="24"/>
                  </w:rPr>
                </w:rPrChange>
              </w:rPr>
            </w:pPr>
            <w:ins w:id="11263" w:author="DuyNgo" w:date="2012-08-10T07:19:00Z">
              <w:r w:rsidRPr="00657B96">
                <w:rPr>
                  <w:rFonts w:ascii="Times New Roman" w:eastAsia="MS PGothic" w:hAnsi="Times New Roman" w:cs="Times New Roman"/>
                  <w:b/>
                  <w:bCs/>
                  <w:sz w:val="24"/>
                  <w:szCs w:val="24"/>
                  <w:rPrChange w:id="11264"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265" w:author="DuyNgo" w:date="2012-08-10T07:19:00Z"/>
                <w:rFonts w:ascii="Times New Roman" w:eastAsia="MS PGothic" w:hAnsi="Times New Roman" w:cs="Times New Roman"/>
                <w:b/>
                <w:bCs/>
                <w:sz w:val="24"/>
                <w:szCs w:val="24"/>
                <w:rPrChange w:id="11266" w:author="DuyNgo" w:date="2012-08-10T08:15:00Z">
                  <w:rPr>
                    <w:ins w:id="11267" w:author="DuyNgo" w:date="2012-08-10T07:19:00Z"/>
                    <w:rFonts w:ascii="Calibri" w:eastAsia="MS PGothic" w:hAnsi="Calibri" w:cs="Calibri"/>
                    <w:b/>
                    <w:bCs/>
                    <w:sz w:val="24"/>
                    <w:szCs w:val="24"/>
                  </w:rPr>
                </w:rPrChange>
              </w:rPr>
            </w:pPr>
            <w:ins w:id="11268" w:author="DuyNgo" w:date="2012-08-10T07:19:00Z">
              <w:r w:rsidRPr="00657B96">
                <w:rPr>
                  <w:rFonts w:ascii="Times New Roman" w:eastAsia="MS PGothic" w:hAnsi="Times New Roman" w:cs="Times New Roman"/>
                  <w:b/>
                  <w:bCs/>
                  <w:sz w:val="24"/>
                  <w:szCs w:val="24"/>
                  <w:rPrChange w:id="11269"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270" w:author="DuyNgo" w:date="2012-08-10T07:19:00Z"/>
                <w:rFonts w:ascii="Times New Roman" w:eastAsia="MS PGothic" w:hAnsi="Times New Roman" w:cs="Times New Roman"/>
                <w:b/>
                <w:bCs/>
                <w:sz w:val="24"/>
                <w:szCs w:val="24"/>
                <w:rPrChange w:id="11271" w:author="DuyNgo" w:date="2012-08-10T08:15:00Z">
                  <w:rPr>
                    <w:ins w:id="11272" w:author="DuyNgo" w:date="2012-08-10T07:19:00Z"/>
                    <w:rFonts w:ascii="Calibri" w:eastAsia="MS PGothic" w:hAnsi="Calibri" w:cs="Calibri"/>
                    <w:b/>
                    <w:bCs/>
                    <w:sz w:val="24"/>
                    <w:szCs w:val="24"/>
                  </w:rPr>
                </w:rPrChange>
              </w:rPr>
            </w:pPr>
            <w:ins w:id="11273" w:author="DuyNgo" w:date="2012-08-10T07:19:00Z">
              <w:r w:rsidRPr="00657B96">
                <w:rPr>
                  <w:rFonts w:ascii="Times New Roman" w:eastAsia="MS PGothic" w:hAnsi="Times New Roman" w:cs="Times New Roman"/>
                  <w:b/>
                  <w:bCs/>
                  <w:sz w:val="24"/>
                  <w:szCs w:val="24"/>
                  <w:rPrChange w:id="11274" w:author="DuyNgo" w:date="2012-08-10T08:15:00Z">
                    <w:rPr>
                      <w:rFonts w:ascii="Calibri" w:eastAsia="MS PGothic" w:hAnsi="Calibri" w:cs="Calibri"/>
                      <w:b/>
                      <w:bCs/>
                      <w:sz w:val="24"/>
                      <w:szCs w:val="24"/>
                    </w:rPr>
                  </w:rPrChange>
                </w:rPr>
                <w:t>Expected output</w:t>
              </w:r>
            </w:ins>
          </w:p>
        </w:tc>
      </w:tr>
      <w:tr w:rsidR="00CA2200" w:rsidRPr="00657B96" w:rsidTr="006F1304">
        <w:trPr>
          <w:trHeight w:val="530"/>
          <w:ins w:id="11275"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657B96" w:rsidRDefault="00CA2200" w:rsidP="00CA2200">
            <w:pPr>
              <w:spacing w:after="0" w:line="240" w:lineRule="auto"/>
              <w:rPr>
                <w:ins w:id="11276" w:author="DuyNgo" w:date="2012-08-10T07:19:00Z"/>
                <w:rFonts w:ascii="Times New Roman" w:eastAsia="MS PGothic" w:hAnsi="Times New Roman" w:cs="Times New Roman"/>
                <w:sz w:val="24"/>
                <w:szCs w:val="24"/>
                <w:rPrChange w:id="11277" w:author="DuyNgo" w:date="2012-08-10T08:15:00Z">
                  <w:rPr>
                    <w:ins w:id="11278" w:author="DuyNgo" w:date="2012-08-10T07:19:00Z"/>
                    <w:rFonts w:ascii="Calibri" w:eastAsia="MS PGothic" w:hAnsi="Calibri" w:cs="Calibri"/>
                    <w:sz w:val="24"/>
                    <w:szCs w:val="24"/>
                  </w:rPr>
                </w:rPrChange>
              </w:rPr>
            </w:pPr>
            <w:ins w:id="11279" w:author="DuyNgo" w:date="2012-08-10T07:19:00Z">
              <w:r w:rsidRPr="00657B96">
                <w:rPr>
                  <w:rFonts w:ascii="Times New Roman" w:eastAsia="MS PGothic" w:hAnsi="Times New Roman" w:cs="Times New Roman"/>
                  <w:sz w:val="24"/>
                  <w:szCs w:val="24"/>
                  <w:rPrChange w:id="11280" w:author="DuyNgo" w:date="2012-08-10T08:15:00Z">
                    <w:rPr>
                      <w:rFonts w:ascii="Calibri" w:eastAsia="MS PGothic" w:hAnsi="Calibri" w:cs="Calibri"/>
                      <w:sz w:val="24"/>
                      <w:szCs w:val="24"/>
                    </w:rPr>
                  </w:rPrChange>
                </w:rPr>
                <w:t xml:space="preserve">Create </w:t>
              </w:r>
            </w:ins>
            <w:r w:rsidRPr="00657B96">
              <w:rPr>
                <w:rFonts w:ascii="Times New Roman" w:eastAsia="MS PGothic" w:hAnsi="Times New Roman" w:cs="Times New Roman"/>
                <w:sz w:val="24"/>
                <w:szCs w:val="24"/>
              </w:rPr>
              <w:t>deliverable</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rsidP="006F1304">
            <w:pPr>
              <w:shd w:val="clear" w:color="FFFFCC" w:fill="FFFFFF"/>
              <w:spacing w:before="100" w:beforeAutospacing="1" w:after="0" w:afterAutospacing="1" w:line="240" w:lineRule="auto"/>
              <w:rPr>
                <w:ins w:id="11281" w:author="DuyNgo" w:date="2012-08-10T07:19:00Z"/>
                <w:rFonts w:ascii="Times New Roman" w:eastAsia="MS PGothic" w:hAnsi="Times New Roman" w:cs="Times New Roman"/>
                <w:sz w:val="24"/>
                <w:szCs w:val="24"/>
                <w:rPrChange w:id="11282" w:author="DuyNgo" w:date="2012-08-10T08:15:00Z">
                  <w:rPr>
                    <w:ins w:id="11283" w:author="DuyNgo" w:date="2012-08-10T07:19:00Z"/>
                    <w:rFonts w:ascii="Calibri" w:eastAsia="MS PGothic" w:hAnsi="Calibri" w:cs="Calibri"/>
                    <w:color w:val="000000"/>
                    <w:sz w:val="24"/>
                    <w:szCs w:val="24"/>
                  </w:rPr>
                </w:rPrChange>
              </w:rPr>
            </w:pPr>
            <w:ins w:id="11284" w:author="DuyNgo" w:date="2012-08-10T07:19:00Z">
              <w:r w:rsidRPr="00657B96">
                <w:rPr>
                  <w:rFonts w:ascii="Times New Roman" w:eastAsia="MS PGothic" w:hAnsi="Times New Roman" w:cs="Times New Roman"/>
                  <w:sz w:val="24"/>
                  <w:szCs w:val="24"/>
                  <w:rPrChange w:id="11285"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pPr>
              <w:pStyle w:val="ListParagraph"/>
              <w:numPr>
                <w:ilvl w:val="0"/>
                <w:numId w:val="75"/>
              </w:numPr>
              <w:spacing w:after="0" w:line="240" w:lineRule="auto"/>
              <w:rPr>
                <w:ins w:id="11286" w:author="DuyNgo" w:date="2012-08-10T07:19:00Z"/>
                <w:rFonts w:ascii="Times New Roman" w:eastAsia="MS PGothic" w:hAnsi="Times New Roman" w:cs="Times New Roman"/>
                <w:sz w:val="24"/>
                <w:szCs w:val="24"/>
                <w:rPrChange w:id="11287" w:author="DuyNgo" w:date="2012-08-10T08:15:00Z">
                  <w:rPr>
                    <w:ins w:id="11288" w:author="DuyNgo" w:date="2012-08-10T07:19:00Z"/>
                    <w:rFonts w:ascii="Calibri" w:eastAsia="MS PGothic" w:hAnsi="Calibri" w:cs="Calibri"/>
                    <w:color w:val="000000"/>
                    <w:sz w:val="24"/>
                    <w:szCs w:val="24"/>
                  </w:rPr>
                </w:rPrChange>
              </w:rPr>
              <w:pPrChange w:id="11289" w:author="DuyNgo" w:date="2012-08-10T07:19:00Z">
                <w:pPr>
                  <w:pStyle w:val="ListParagraph"/>
                  <w:numPr>
                    <w:numId w:val="79"/>
                  </w:numPr>
                  <w:shd w:val="clear" w:color="FFFFCC" w:fill="FFFFFF"/>
                  <w:spacing w:before="100" w:beforeAutospacing="1" w:after="0" w:afterAutospacing="1" w:line="240" w:lineRule="auto"/>
                  <w:ind w:hanging="360"/>
                </w:pPr>
              </w:pPrChange>
            </w:pPr>
            <w:ins w:id="11290" w:author="DuyNgo" w:date="2012-08-10T07:19:00Z">
              <w:r w:rsidRPr="00657B96">
                <w:rPr>
                  <w:rFonts w:ascii="Times New Roman" w:eastAsia="MS PGothic" w:hAnsi="Times New Roman" w:cs="Times New Roman"/>
                  <w:sz w:val="24"/>
                  <w:szCs w:val="24"/>
                  <w:rPrChange w:id="11291" w:author="DuyNgo" w:date="2012-08-10T08:15:00Z">
                    <w:rPr>
                      <w:rFonts w:ascii="Calibri" w:eastAsia="MS PGothic" w:hAnsi="Calibri" w:cs="Calibri"/>
                      <w:sz w:val="24"/>
                      <w:szCs w:val="24"/>
                    </w:rPr>
                  </w:rPrChange>
                </w:rPr>
                <w:t>Go to project that user is PM.</w:t>
              </w:r>
            </w:ins>
          </w:p>
          <w:p w:rsidR="00CA2200" w:rsidRPr="00657B96" w:rsidRDefault="00CA2200">
            <w:pPr>
              <w:pStyle w:val="ListParagraph"/>
              <w:numPr>
                <w:ilvl w:val="0"/>
                <w:numId w:val="75"/>
              </w:numPr>
              <w:spacing w:after="0" w:line="240" w:lineRule="auto"/>
              <w:rPr>
                <w:ins w:id="11292" w:author="DuyNgo" w:date="2012-08-10T07:19:00Z"/>
                <w:rFonts w:ascii="Times New Roman" w:eastAsia="MS PGothic" w:hAnsi="Times New Roman" w:cs="Times New Roman"/>
                <w:sz w:val="24"/>
                <w:szCs w:val="24"/>
                <w:rPrChange w:id="11293" w:author="DuyNgo" w:date="2012-08-10T08:15:00Z">
                  <w:rPr>
                    <w:ins w:id="11294" w:author="DuyNgo" w:date="2012-08-10T07:19:00Z"/>
                  </w:rPr>
                </w:rPrChange>
              </w:rPr>
              <w:pPrChange w:id="11295" w:author="DuyNgo" w:date="2012-08-10T07:19:00Z">
                <w:pPr>
                  <w:pStyle w:val="ListParagraph"/>
                  <w:numPr>
                    <w:numId w:val="79"/>
                  </w:numPr>
                  <w:spacing w:after="0" w:line="240" w:lineRule="auto"/>
                  <w:ind w:hanging="360"/>
                </w:pPr>
              </w:pPrChange>
            </w:pPr>
            <w:ins w:id="11296" w:author="DuyNgo" w:date="2012-08-10T07:19:00Z">
              <w:r w:rsidRPr="00657B96">
                <w:rPr>
                  <w:rFonts w:ascii="Times New Roman" w:eastAsia="MS PGothic" w:hAnsi="Times New Roman" w:cs="Times New Roman"/>
                  <w:sz w:val="24"/>
                  <w:szCs w:val="24"/>
                  <w:rPrChange w:id="11297" w:author="DuyNgo" w:date="2012-08-10T08:15:00Z">
                    <w:rPr/>
                  </w:rPrChange>
                </w:rPr>
                <w:t xml:space="preserve">Create </w:t>
              </w:r>
            </w:ins>
            <w:r w:rsidRPr="00657B96">
              <w:rPr>
                <w:rFonts w:ascii="Times New Roman" w:eastAsia="MS PGothic" w:hAnsi="Times New Roman" w:cs="Times New Roman"/>
                <w:sz w:val="24"/>
                <w:szCs w:val="24"/>
              </w:rPr>
              <w:t xml:space="preserve">deliverable </w:t>
            </w:r>
            <w:ins w:id="11298" w:author="DuyNgo" w:date="2012-08-10T07:19:00Z">
              <w:r w:rsidRPr="00657B96">
                <w:rPr>
                  <w:rFonts w:ascii="Times New Roman" w:eastAsia="MS PGothic" w:hAnsi="Times New Roman" w:cs="Times New Roman"/>
                  <w:sz w:val="24"/>
                  <w:szCs w:val="24"/>
                  <w:rPrChange w:id="11299" w:author="DuyNgo" w:date="2012-08-10T08:15:00Z">
                    <w:rPr/>
                  </w:rPrChange>
                </w:rPr>
                <w:t>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rsidP="006F1304">
            <w:pPr>
              <w:pStyle w:val="ListParagraph"/>
              <w:numPr>
                <w:ilvl w:val="0"/>
                <w:numId w:val="76"/>
              </w:numPr>
              <w:shd w:val="clear" w:color="FFFFCC" w:fill="FFFFFF"/>
              <w:spacing w:before="100" w:beforeAutospacing="1" w:after="0" w:afterAutospacing="1" w:line="240" w:lineRule="auto"/>
              <w:rPr>
                <w:ins w:id="11300" w:author="DuyNgo" w:date="2012-08-10T07:19:00Z"/>
                <w:rFonts w:ascii="Times New Roman" w:eastAsia="MS PGothic" w:hAnsi="Times New Roman" w:cs="Times New Roman"/>
                <w:sz w:val="24"/>
                <w:szCs w:val="24"/>
                <w:rPrChange w:id="11301" w:author="DuyNgo" w:date="2012-08-10T08:15:00Z">
                  <w:rPr>
                    <w:ins w:id="11302" w:author="DuyNgo" w:date="2012-08-10T07:19:00Z"/>
                    <w:rFonts w:ascii="Calibri" w:eastAsia="MS PGothic" w:hAnsi="Calibri" w:cs="Calibri"/>
                    <w:color w:val="000000"/>
                    <w:sz w:val="24"/>
                    <w:szCs w:val="24"/>
                  </w:rPr>
                </w:rPrChange>
              </w:rPr>
            </w:pPr>
            <w:ins w:id="11303" w:author="DuyNgo" w:date="2012-08-10T07:19:00Z">
              <w:r w:rsidRPr="00657B96">
                <w:rPr>
                  <w:rFonts w:ascii="Times New Roman" w:eastAsia="MS PGothic" w:hAnsi="Times New Roman" w:cs="Times New Roman"/>
                  <w:sz w:val="24"/>
                  <w:szCs w:val="24"/>
                  <w:rPrChange w:id="11304" w:author="DuyNgo" w:date="2012-08-10T08:15:00Z">
                    <w:rPr>
                      <w:rFonts w:ascii="Calibri" w:eastAsia="MS PGothic" w:hAnsi="Calibri" w:cs="Calibri"/>
                      <w:sz w:val="24"/>
                      <w:szCs w:val="24"/>
                    </w:rPr>
                  </w:rPrChange>
                </w:rPr>
                <w:t>Place to input information.</w:t>
              </w:r>
            </w:ins>
          </w:p>
          <w:p w:rsidR="00CA2200" w:rsidRPr="00657B96" w:rsidRDefault="00CA2200">
            <w:pPr>
              <w:pStyle w:val="ListParagraph"/>
              <w:numPr>
                <w:ilvl w:val="0"/>
                <w:numId w:val="76"/>
              </w:numPr>
              <w:spacing w:after="0" w:line="240" w:lineRule="auto"/>
              <w:rPr>
                <w:ins w:id="11305" w:author="DuyNgo" w:date="2012-08-10T07:19:00Z"/>
                <w:rFonts w:ascii="Times New Roman" w:eastAsia="MS PGothic" w:hAnsi="Times New Roman" w:cs="Times New Roman"/>
                <w:sz w:val="24"/>
                <w:szCs w:val="24"/>
                <w:rPrChange w:id="11306" w:author="DuyNgo" w:date="2012-08-10T08:15:00Z">
                  <w:rPr>
                    <w:ins w:id="11307" w:author="DuyNgo" w:date="2012-08-10T07:19:00Z"/>
                    <w:rFonts w:ascii="Calibri" w:eastAsia="MS PGothic" w:hAnsi="Calibri" w:cs="Calibri"/>
                    <w:sz w:val="24"/>
                    <w:szCs w:val="24"/>
                  </w:rPr>
                </w:rPrChange>
              </w:rPr>
              <w:pPrChange w:id="11308" w:author="DuyNgo" w:date="2012-08-10T07:19:00Z">
                <w:pPr>
                  <w:pStyle w:val="ListParagraph"/>
                  <w:numPr>
                    <w:numId w:val="80"/>
                  </w:numPr>
                  <w:spacing w:after="0" w:line="240" w:lineRule="auto"/>
                  <w:ind w:hanging="360"/>
                </w:pPr>
              </w:pPrChange>
            </w:pPr>
            <w:ins w:id="11309" w:author="DuyNgo" w:date="2012-08-10T07:19:00Z">
              <w:r w:rsidRPr="00657B96">
                <w:rPr>
                  <w:rFonts w:ascii="Times New Roman" w:eastAsia="MS PGothic" w:hAnsi="Times New Roman" w:cs="Times New Roman"/>
                  <w:sz w:val="24"/>
                  <w:szCs w:val="24"/>
                  <w:rPrChange w:id="11310" w:author="DuyNgo" w:date="2012-08-10T08:15:00Z">
                    <w:rPr>
                      <w:rFonts w:ascii="Calibri" w:eastAsia="MS PGothic" w:hAnsi="Calibri" w:cs="Calibri"/>
                      <w:sz w:val="24"/>
                      <w:szCs w:val="24"/>
                    </w:rPr>
                  </w:rPrChange>
                </w:rPr>
                <w:t>Validation</w:t>
              </w:r>
            </w:ins>
          </w:p>
          <w:p w:rsidR="00CA2200" w:rsidRPr="00657B96" w:rsidRDefault="00CA2200">
            <w:pPr>
              <w:pStyle w:val="ListParagraph"/>
              <w:numPr>
                <w:ilvl w:val="0"/>
                <w:numId w:val="76"/>
              </w:numPr>
              <w:spacing w:after="0" w:line="240" w:lineRule="auto"/>
              <w:rPr>
                <w:ins w:id="11311" w:author="DuyNgo" w:date="2012-08-10T07:19:00Z"/>
                <w:rFonts w:ascii="Times New Roman" w:eastAsia="MS PGothic" w:hAnsi="Times New Roman" w:cs="Times New Roman"/>
                <w:sz w:val="24"/>
                <w:szCs w:val="24"/>
                <w:rPrChange w:id="11312" w:author="DuyNgo" w:date="2012-08-10T08:15:00Z">
                  <w:rPr>
                    <w:ins w:id="11313" w:author="DuyNgo" w:date="2012-08-10T07:19:00Z"/>
                  </w:rPr>
                </w:rPrChange>
              </w:rPr>
              <w:pPrChange w:id="11314" w:author="DuyNgo" w:date="2012-08-10T07:19:00Z">
                <w:pPr>
                  <w:pStyle w:val="ListParagraph"/>
                  <w:numPr>
                    <w:numId w:val="80"/>
                  </w:numPr>
                  <w:spacing w:after="0" w:line="240" w:lineRule="auto"/>
                  <w:ind w:hanging="360"/>
                </w:pPr>
              </w:pPrChange>
            </w:pPr>
            <w:ins w:id="11315" w:author="DuyNgo" w:date="2012-08-10T07:19:00Z">
              <w:r w:rsidRPr="00657B96">
                <w:rPr>
                  <w:rFonts w:ascii="Times New Roman" w:eastAsia="MS PGothic" w:hAnsi="Times New Roman" w:cs="Times New Roman"/>
                  <w:sz w:val="24"/>
                  <w:szCs w:val="24"/>
                  <w:rPrChange w:id="11316" w:author="DuyNgo" w:date="2012-08-10T08:15:00Z">
                    <w:rPr/>
                  </w:rPrChange>
                </w:rPr>
                <w:t>Submit Ok</w:t>
              </w:r>
            </w:ins>
          </w:p>
        </w:tc>
      </w:tr>
    </w:tbl>
    <w:p w:rsidR="00CA2200" w:rsidRPr="00657B96" w:rsidRDefault="00CA2200">
      <w:pPr>
        <w:rPr>
          <w:ins w:id="11317" w:author="DuyNgo" w:date="2012-08-10T07:19:00Z"/>
          <w:rFonts w:ascii="Times New Roman" w:hAnsi="Times New Roman" w:cs="Times New Roman"/>
          <w:sz w:val="24"/>
          <w:szCs w:val="24"/>
          <w:rPrChange w:id="11318" w:author="DuyNgo" w:date="2012-08-10T08:15:00Z">
            <w:rPr>
              <w:ins w:id="11319" w:author="DuyNgo" w:date="2012-08-10T07:19:00Z"/>
              <w:rFonts w:ascii="Calibri" w:hAnsi="Calibri" w:cs="Calibri"/>
              <w:sz w:val="24"/>
              <w:szCs w:val="24"/>
            </w:rPr>
          </w:rPrChange>
        </w:rPr>
        <w:pPrChange w:id="11320" w:author="DuyNgo" w:date="2012-08-10T07:19:00Z">
          <w:pPr>
            <w:pStyle w:val="Heading4"/>
          </w:pPr>
        </w:pPrChange>
      </w:pPr>
    </w:p>
    <w:p w:rsidR="00CA2200" w:rsidRPr="00657B96" w:rsidRDefault="00CA2200">
      <w:pPr>
        <w:pStyle w:val="Heading4"/>
        <w:rPr>
          <w:ins w:id="11321" w:author="DuyNgo" w:date="2012-08-10T07:19:00Z"/>
          <w:rFonts w:ascii="Times New Roman" w:hAnsi="Times New Roman" w:cs="Times New Roman"/>
          <w:sz w:val="24"/>
          <w:szCs w:val="24"/>
          <w:rPrChange w:id="11322" w:author="DuyNgo" w:date="2012-08-10T08:15:00Z">
            <w:rPr>
              <w:ins w:id="11323" w:author="DuyNgo" w:date="2012-08-10T07:19:00Z"/>
              <w:rFonts w:ascii="Calibri" w:hAnsi="Calibri" w:cs="Calibri"/>
              <w:sz w:val="24"/>
              <w:szCs w:val="24"/>
            </w:rPr>
          </w:rPrChange>
        </w:rPr>
        <w:pPrChange w:id="11324" w:author="DuyNgo" w:date="2012-08-10T07:19:00Z">
          <w:pPr/>
        </w:pPrChange>
      </w:pPr>
      <w:bookmarkStart w:id="11325" w:name="_Toc332775043"/>
      <w:ins w:id="11326" w:author="DuyNgo" w:date="2012-08-10T07:19:00Z">
        <w:r w:rsidRPr="00657B96">
          <w:rPr>
            <w:rFonts w:ascii="Times New Roman" w:hAnsi="Times New Roman" w:cs="Times New Roman"/>
            <w:sz w:val="24"/>
            <w:szCs w:val="24"/>
            <w:rPrChange w:id="11327" w:author="DuyNgo" w:date="2012-08-10T08:15:00Z">
              <w:rPr>
                <w:rFonts w:ascii="Calibri" w:hAnsi="Calibri" w:cs="Calibri"/>
                <w:b/>
                <w:bCs/>
                <w:i/>
                <w:iCs/>
                <w:sz w:val="24"/>
                <w:szCs w:val="24"/>
              </w:rPr>
            </w:rPrChange>
          </w:rPr>
          <w:t>5</w:t>
        </w:r>
      </w:ins>
      <w:ins w:id="11328" w:author="DuyNgo" w:date="2012-08-10T07:08:00Z">
        <w:r w:rsidRPr="00657B96">
          <w:rPr>
            <w:rFonts w:ascii="Times New Roman" w:hAnsi="Times New Roman" w:cs="Times New Roman"/>
            <w:sz w:val="24"/>
            <w:szCs w:val="24"/>
            <w:rPrChange w:id="11329" w:author="DuyNgo" w:date="2012-08-10T08:15:00Z">
              <w:rPr>
                <w:rFonts w:ascii="Calibri" w:hAnsi="Calibri" w:cs="Calibri"/>
                <w:sz w:val="24"/>
                <w:szCs w:val="24"/>
              </w:rPr>
            </w:rPrChange>
          </w:rPr>
          <w:t>.1.</w:t>
        </w:r>
      </w:ins>
      <w:r w:rsidRPr="00657B96">
        <w:rPr>
          <w:rFonts w:ascii="Times New Roman" w:hAnsi="Times New Roman" w:cs="Times New Roman"/>
          <w:sz w:val="24"/>
          <w:szCs w:val="24"/>
        </w:rPr>
        <w:t>20</w:t>
      </w:r>
      <w:ins w:id="11330" w:author="DuyNgo" w:date="2012-08-10T07:08:00Z">
        <w:r w:rsidRPr="00657B96">
          <w:rPr>
            <w:rFonts w:ascii="Times New Roman" w:hAnsi="Times New Roman" w:cs="Times New Roman"/>
            <w:sz w:val="24"/>
            <w:szCs w:val="24"/>
            <w:rPrChange w:id="11331" w:author="DuyNgo" w:date="2012-08-10T08:15:00Z">
              <w:rPr>
                <w:rFonts w:ascii="Calibri" w:hAnsi="Calibri" w:cs="Calibri"/>
                <w:sz w:val="24"/>
                <w:szCs w:val="24"/>
              </w:rPr>
            </w:rPrChange>
          </w:rPr>
          <w:t xml:space="preserve"> Delete </w:t>
        </w:r>
      </w:ins>
      <w:ins w:id="11332" w:author="DuyNgo" w:date="2012-08-09T13:59:00Z">
        <w:r w:rsidRPr="00657B96">
          <w:rPr>
            <w:rFonts w:ascii="Times New Roman" w:hAnsi="Times New Roman" w:cs="Times New Roman"/>
            <w:sz w:val="24"/>
            <w:szCs w:val="24"/>
            <w:rPrChange w:id="11333" w:author="DuyNgo" w:date="2012-08-09T15:04:00Z">
              <w:rPr>
                <w:b/>
                <w:bCs/>
                <w:i/>
                <w:iCs/>
              </w:rPr>
            </w:rPrChange>
          </w:rPr>
          <w:t>Deliverable</w:t>
        </w:r>
      </w:ins>
      <w:bookmarkEnd w:id="11325"/>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657B96" w:rsidTr="006F1304">
        <w:trPr>
          <w:trHeight w:val="114"/>
          <w:ins w:id="11334"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657B96" w:rsidRDefault="00CA2200" w:rsidP="006F1304">
            <w:pPr>
              <w:spacing w:after="0" w:line="240" w:lineRule="auto"/>
              <w:rPr>
                <w:ins w:id="11335" w:author="DuyNgo" w:date="2012-08-10T07:19:00Z"/>
                <w:rFonts w:ascii="Times New Roman" w:eastAsia="MS PGothic" w:hAnsi="Times New Roman" w:cs="Times New Roman"/>
                <w:b/>
                <w:sz w:val="24"/>
                <w:szCs w:val="24"/>
                <w:rPrChange w:id="11336" w:author="DuyNgo" w:date="2012-08-10T08:15:00Z">
                  <w:rPr>
                    <w:ins w:id="11337" w:author="DuyNgo" w:date="2012-08-10T07:19:00Z"/>
                    <w:rFonts w:ascii="Calibri" w:eastAsia="MS PGothic" w:hAnsi="Calibri" w:cs="Calibri"/>
                    <w:b/>
                    <w:sz w:val="24"/>
                    <w:szCs w:val="24"/>
                  </w:rPr>
                </w:rPrChange>
              </w:rPr>
            </w:pPr>
            <w:ins w:id="11338" w:author="DuyNgo" w:date="2012-08-10T07:19:00Z">
              <w:r w:rsidRPr="00657B96">
                <w:rPr>
                  <w:rFonts w:ascii="Times New Roman" w:eastAsia="MS PGothic" w:hAnsi="Times New Roman" w:cs="Times New Roman"/>
                  <w:b/>
                  <w:sz w:val="24"/>
                  <w:szCs w:val="24"/>
                  <w:rPrChange w:id="11339"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340" w:author="DuyNgo" w:date="2012-08-10T07:19:00Z"/>
                <w:rFonts w:ascii="Times New Roman" w:eastAsia="MS PGothic" w:hAnsi="Times New Roman" w:cs="Times New Roman"/>
                <w:b/>
                <w:bCs/>
                <w:sz w:val="24"/>
                <w:szCs w:val="24"/>
                <w:rPrChange w:id="11341" w:author="DuyNgo" w:date="2012-08-10T08:15:00Z">
                  <w:rPr>
                    <w:ins w:id="11342" w:author="DuyNgo" w:date="2012-08-10T07:19:00Z"/>
                    <w:rFonts w:ascii="Calibri" w:eastAsia="MS PGothic" w:hAnsi="Calibri" w:cs="Calibri"/>
                    <w:b/>
                    <w:bCs/>
                    <w:sz w:val="24"/>
                    <w:szCs w:val="24"/>
                  </w:rPr>
                </w:rPrChange>
              </w:rPr>
            </w:pPr>
            <w:ins w:id="11343" w:author="DuyNgo" w:date="2012-08-10T07:19:00Z">
              <w:r w:rsidRPr="00657B96">
                <w:rPr>
                  <w:rFonts w:ascii="Times New Roman" w:eastAsia="MS PGothic" w:hAnsi="Times New Roman" w:cs="Times New Roman"/>
                  <w:b/>
                  <w:bCs/>
                  <w:sz w:val="24"/>
                  <w:szCs w:val="24"/>
                  <w:rPrChange w:id="11344"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345" w:author="DuyNgo" w:date="2012-08-10T07:19:00Z"/>
                <w:rFonts w:ascii="Times New Roman" w:eastAsia="MS PGothic" w:hAnsi="Times New Roman" w:cs="Times New Roman"/>
                <w:b/>
                <w:bCs/>
                <w:sz w:val="24"/>
                <w:szCs w:val="24"/>
                <w:rPrChange w:id="11346" w:author="DuyNgo" w:date="2012-08-10T08:15:00Z">
                  <w:rPr>
                    <w:ins w:id="11347" w:author="DuyNgo" w:date="2012-08-10T07:19:00Z"/>
                    <w:rFonts w:ascii="Calibri" w:eastAsia="MS PGothic" w:hAnsi="Calibri" w:cs="Calibri"/>
                    <w:b/>
                    <w:bCs/>
                    <w:sz w:val="24"/>
                    <w:szCs w:val="24"/>
                  </w:rPr>
                </w:rPrChange>
              </w:rPr>
            </w:pPr>
            <w:ins w:id="11348" w:author="DuyNgo" w:date="2012-08-10T07:19:00Z">
              <w:r w:rsidRPr="00657B96">
                <w:rPr>
                  <w:rFonts w:ascii="Times New Roman" w:eastAsia="MS PGothic" w:hAnsi="Times New Roman" w:cs="Times New Roman"/>
                  <w:b/>
                  <w:bCs/>
                  <w:sz w:val="24"/>
                  <w:szCs w:val="24"/>
                  <w:rPrChange w:id="11349"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350" w:author="DuyNgo" w:date="2012-08-10T07:19:00Z"/>
                <w:rFonts w:ascii="Times New Roman" w:eastAsia="MS PGothic" w:hAnsi="Times New Roman" w:cs="Times New Roman"/>
                <w:b/>
                <w:bCs/>
                <w:sz w:val="24"/>
                <w:szCs w:val="24"/>
                <w:rPrChange w:id="11351" w:author="DuyNgo" w:date="2012-08-10T08:15:00Z">
                  <w:rPr>
                    <w:ins w:id="11352" w:author="DuyNgo" w:date="2012-08-10T07:19:00Z"/>
                    <w:rFonts w:ascii="Calibri" w:eastAsia="MS PGothic" w:hAnsi="Calibri" w:cs="Calibri"/>
                    <w:b/>
                    <w:bCs/>
                    <w:sz w:val="24"/>
                    <w:szCs w:val="24"/>
                  </w:rPr>
                </w:rPrChange>
              </w:rPr>
            </w:pPr>
            <w:ins w:id="11353" w:author="DuyNgo" w:date="2012-08-10T07:19:00Z">
              <w:r w:rsidRPr="00657B96">
                <w:rPr>
                  <w:rFonts w:ascii="Times New Roman" w:eastAsia="MS PGothic" w:hAnsi="Times New Roman" w:cs="Times New Roman"/>
                  <w:b/>
                  <w:bCs/>
                  <w:sz w:val="24"/>
                  <w:szCs w:val="24"/>
                  <w:rPrChange w:id="11354" w:author="DuyNgo" w:date="2012-08-10T08:15:00Z">
                    <w:rPr>
                      <w:rFonts w:ascii="Calibri" w:eastAsia="MS PGothic" w:hAnsi="Calibri" w:cs="Calibri"/>
                      <w:b/>
                      <w:bCs/>
                      <w:sz w:val="24"/>
                      <w:szCs w:val="24"/>
                    </w:rPr>
                  </w:rPrChange>
                </w:rPr>
                <w:t>Expected output</w:t>
              </w:r>
            </w:ins>
          </w:p>
        </w:tc>
      </w:tr>
      <w:tr w:rsidR="00CA2200" w:rsidRPr="00657B96" w:rsidTr="006F1304">
        <w:trPr>
          <w:trHeight w:val="530"/>
          <w:ins w:id="11355"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657B96" w:rsidRDefault="00CA2200" w:rsidP="006F1304">
            <w:pPr>
              <w:spacing w:after="0" w:line="240" w:lineRule="auto"/>
              <w:rPr>
                <w:ins w:id="11356" w:author="DuyNgo" w:date="2012-08-10T07:19:00Z"/>
                <w:rFonts w:ascii="Times New Roman" w:eastAsia="MS PGothic" w:hAnsi="Times New Roman" w:cs="Times New Roman"/>
                <w:sz w:val="24"/>
                <w:szCs w:val="24"/>
                <w:rPrChange w:id="11357" w:author="DuyNgo" w:date="2012-08-10T08:15:00Z">
                  <w:rPr>
                    <w:ins w:id="11358" w:author="DuyNgo" w:date="2012-08-10T07:19:00Z"/>
                    <w:rFonts w:ascii="Calibri" w:eastAsia="MS PGothic" w:hAnsi="Calibri" w:cs="Calibri"/>
                    <w:sz w:val="24"/>
                    <w:szCs w:val="24"/>
                  </w:rPr>
                </w:rPrChange>
              </w:rPr>
            </w:pPr>
            <w:ins w:id="11359" w:author="DuyNgo" w:date="2012-08-10T07:19:00Z">
              <w:r w:rsidRPr="00657B96">
                <w:rPr>
                  <w:rFonts w:ascii="Times New Roman" w:eastAsia="MS PGothic" w:hAnsi="Times New Roman" w:cs="Times New Roman"/>
                  <w:sz w:val="24"/>
                  <w:szCs w:val="24"/>
                  <w:rPrChange w:id="11360" w:author="DuyNgo" w:date="2012-08-10T08:15:00Z">
                    <w:rPr>
                      <w:rFonts w:ascii="Calibri" w:eastAsia="MS PGothic" w:hAnsi="Calibri" w:cs="Calibri"/>
                      <w:sz w:val="24"/>
                      <w:szCs w:val="24"/>
                    </w:rPr>
                  </w:rPrChange>
                </w:rPr>
                <w:t xml:space="preserve">Delete </w:t>
              </w:r>
            </w:ins>
            <w:r w:rsidRPr="00657B96">
              <w:rPr>
                <w:rFonts w:ascii="Times New Roman" w:eastAsia="MS PGothic" w:hAnsi="Times New Roman" w:cs="Times New Roman"/>
                <w:sz w:val="24"/>
                <w:szCs w:val="24"/>
              </w:rPr>
              <w:t>deliverable</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rsidP="006F1304">
            <w:pPr>
              <w:shd w:val="clear" w:color="FFFFCC" w:fill="FFFFFF"/>
              <w:spacing w:before="100" w:beforeAutospacing="1" w:after="0" w:afterAutospacing="1" w:line="240" w:lineRule="auto"/>
              <w:rPr>
                <w:ins w:id="11361" w:author="DuyNgo" w:date="2012-08-10T07:19:00Z"/>
                <w:rFonts w:ascii="Times New Roman" w:eastAsia="MS PGothic" w:hAnsi="Times New Roman" w:cs="Times New Roman"/>
                <w:sz w:val="24"/>
                <w:szCs w:val="24"/>
                <w:rPrChange w:id="11362" w:author="DuyNgo" w:date="2012-08-10T08:15:00Z">
                  <w:rPr>
                    <w:ins w:id="11363" w:author="DuyNgo" w:date="2012-08-10T07:19:00Z"/>
                    <w:rFonts w:ascii="Calibri" w:eastAsia="MS PGothic" w:hAnsi="Calibri" w:cs="Calibri"/>
                    <w:color w:val="000000"/>
                    <w:sz w:val="24"/>
                    <w:szCs w:val="24"/>
                  </w:rPr>
                </w:rPrChange>
              </w:rPr>
            </w:pPr>
            <w:ins w:id="11364" w:author="DuyNgo" w:date="2012-08-10T07:19:00Z">
              <w:r w:rsidRPr="00657B96">
                <w:rPr>
                  <w:rFonts w:ascii="Times New Roman" w:eastAsia="MS PGothic" w:hAnsi="Times New Roman" w:cs="Times New Roman"/>
                  <w:sz w:val="24"/>
                  <w:szCs w:val="24"/>
                  <w:rPrChange w:id="11365"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pPr>
              <w:pStyle w:val="ListParagraph"/>
              <w:numPr>
                <w:ilvl w:val="0"/>
                <w:numId w:val="77"/>
              </w:numPr>
              <w:spacing w:after="0" w:line="240" w:lineRule="auto"/>
              <w:rPr>
                <w:ins w:id="11366" w:author="DuyNgo" w:date="2012-08-10T07:20:00Z"/>
                <w:rFonts w:ascii="Times New Roman" w:eastAsia="MS PGothic" w:hAnsi="Times New Roman" w:cs="Times New Roman"/>
                <w:sz w:val="24"/>
                <w:szCs w:val="24"/>
                <w:rPrChange w:id="11367" w:author="DuyNgo" w:date="2012-08-10T08:15:00Z">
                  <w:rPr>
                    <w:ins w:id="11368" w:author="DuyNgo" w:date="2012-08-10T07:20:00Z"/>
                    <w:rFonts w:ascii="Calibri" w:eastAsia="MS PGothic" w:hAnsi="Calibri" w:cs="Calibri"/>
                    <w:color w:val="000000"/>
                    <w:sz w:val="24"/>
                    <w:szCs w:val="24"/>
                  </w:rPr>
                </w:rPrChange>
              </w:rPr>
              <w:pPrChange w:id="11369" w:author="DuyNgo" w:date="2012-08-10T07:19:00Z">
                <w:pPr>
                  <w:pStyle w:val="ListParagraph"/>
                  <w:numPr>
                    <w:numId w:val="79"/>
                  </w:numPr>
                  <w:shd w:val="clear" w:color="FFFFCC" w:fill="FFFFFF"/>
                  <w:spacing w:before="100" w:beforeAutospacing="1" w:after="0" w:afterAutospacing="1" w:line="240" w:lineRule="auto"/>
                  <w:ind w:hanging="360"/>
                </w:pPr>
              </w:pPrChange>
            </w:pPr>
            <w:ins w:id="11370" w:author="DuyNgo" w:date="2012-08-10T07:19:00Z">
              <w:r w:rsidRPr="00657B96">
                <w:rPr>
                  <w:rFonts w:ascii="Times New Roman" w:eastAsia="MS PGothic" w:hAnsi="Times New Roman" w:cs="Times New Roman"/>
                  <w:sz w:val="24"/>
                  <w:szCs w:val="24"/>
                  <w:rPrChange w:id="11371" w:author="DuyNgo" w:date="2012-08-10T08:15:00Z">
                    <w:rPr>
                      <w:rFonts w:ascii="Calibri" w:eastAsia="MS PGothic" w:hAnsi="Calibri" w:cs="Calibri"/>
                      <w:sz w:val="24"/>
                      <w:szCs w:val="24"/>
                    </w:rPr>
                  </w:rPrChange>
                </w:rPr>
                <w:t>Go to project that user is PM.</w:t>
              </w:r>
            </w:ins>
          </w:p>
          <w:p w:rsidR="00CA2200" w:rsidRPr="00657B96" w:rsidRDefault="00CA2200">
            <w:pPr>
              <w:pStyle w:val="ListParagraph"/>
              <w:numPr>
                <w:ilvl w:val="0"/>
                <w:numId w:val="77"/>
              </w:numPr>
              <w:spacing w:after="0" w:line="240" w:lineRule="auto"/>
              <w:rPr>
                <w:ins w:id="11372" w:author="DuyNgo" w:date="2012-08-10T07:19:00Z"/>
                <w:rFonts w:ascii="Times New Roman" w:eastAsia="MS PGothic" w:hAnsi="Times New Roman" w:cs="Times New Roman"/>
                <w:sz w:val="24"/>
                <w:szCs w:val="24"/>
                <w:rPrChange w:id="11373" w:author="DuyNgo" w:date="2012-08-10T08:15:00Z">
                  <w:rPr>
                    <w:ins w:id="11374" w:author="DuyNgo" w:date="2012-08-10T07:19:00Z"/>
                  </w:rPr>
                </w:rPrChange>
              </w:rPr>
              <w:pPrChange w:id="11375" w:author="DuyNgo" w:date="2012-08-10T07:19:00Z">
                <w:pPr>
                  <w:pStyle w:val="ListParagraph"/>
                  <w:numPr>
                    <w:numId w:val="79"/>
                  </w:numPr>
                  <w:spacing w:after="0" w:line="240" w:lineRule="auto"/>
                  <w:ind w:hanging="360"/>
                </w:pPr>
              </w:pPrChange>
            </w:pPr>
            <w:ins w:id="11376" w:author="DuyNgo" w:date="2012-08-10T07:19:00Z">
              <w:r w:rsidRPr="00657B96">
                <w:rPr>
                  <w:rFonts w:ascii="Times New Roman" w:eastAsia="MS PGothic" w:hAnsi="Times New Roman" w:cs="Times New Roman"/>
                  <w:sz w:val="24"/>
                  <w:szCs w:val="24"/>
                  <w:rPrChange w:id="11377" w:author="DuyNgo" w:date="2012-08-10T08:15:00Z">
                    <w:rPr/>
                  </w:rPrChange>
                </w:rPr>
                <w:t xml:space="preserve">Choose </w:t>
              </w:r>
            </w:ins>
            <w:r w:rsidRPr="00657B96">
              <w:rPr>
                <w:rFonts w:ascii="Times New Roman" w:eastAsia="MS PGothic" w:hAnsi="Times New Roman" w:cs="Times New Roman"/>
                <w:sz w:val="24"/>
                <w:szCs w:val="24"/>
              </w:rPr>
              <w:t xml:space="preserve">deliverable </w:t>
            </w:r>
            <w:ins w:id="11378" w:author="DuyNgo" w:date="2012-08-10T07:19:00Z">
              <w:r w:rsidRPr="00657B96">
                <w:rPr>
                  <w:rFonts w:ascii="Times New Roman" w:eastAsia="MS PGothic" w:hAnsi="Times New Roman" w:cs="Times New Roman"/>
                  <w:sz w:val="24"/>
                  <w:szCs w:val="24"/>
                  <w:rPrChange w:id="11379" w:author="DuyNgo" w:date="2012-08-10T08:15:00Z">
                    <w:rPr/>
                  </w:rPrChange>
                </w:rPr>
                <w:t>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rsidP="00CA2200">
            <w:pPr>
              <w:pStyle w:val="ListParagraph"/>
              <w:numPr>
                <w:ilvl w:val="0"/>
                <w:numId w:val="80"/>
              </w:numPr>
              <w:shd w:val="clear" w:color="FFFFCC" w:fill="FFFFFF"/>
              <w:spacing w:before="100" w:beforeAutospacing="1" w:after="100" w:afterAutospacing="1" w:line="240" w:lineRule="auto"/>
              <w:rPr>
                <w:ins w:id="11380" w:author="DuyNgo" w:date="2012-08-10T07:19:00Z"/>
                <w:rFonts w:ascii="Times New Roman" w:eastAsia="MS PGothic" w:hAnsi="Times New Roman" w:cs="Times New Roman"/>
                <w:sz w:val="24"/>
                <w:szCs w:val="24"/>
                <w:rPrChange w:id="11381" w:author="DuyNgo" w:date="2012-08-10T08:15:00Z">
                  <w:rPr>
                    <w:ins w:id="11382" w:author="DuyNgo" w:date="2012-08-10T07:19:00Z"/>
                    <w:rFonts w:ascii="Calibri" w:eastAsia="MS PGothic" w:hAnsi="Calibri" w:cs="Calibri"/>
                    <w:color w:val="000000"/>
                    <w:sz w:val="24"/>
                    <w:szCs w:val="24"/>
                  </w:rPr>
                </w:rPrChange>
              </w:rPr>
            </w:pPr>
            <w:r w:rsidRPr="00657B96">
              <w:rPr>
                <w:rFonts w:ascii="Times New Roman" w:eastAsia="MS PGothic" w:hAnsi="Times New Roman" w:cs="Times New Roman"/>
                <w:sz w:val="24"/>
                <w:szCs w:val="24"/>
              </w:rPr>
              <w:t xml:space="preserve">deliverable </w:t>
            </w:r>
            <w:ins w:id="11383" w:author="DuyNgo" w:date="2012-08-10T07:19:00Z">
              <w:r w:rsidRPr="00657B96">
                <w:rPr>
                  <w:rFonts w:ascii="Times New Roman" w:eastAsia="MS PGothic" w:hAnsi="Times New Roman" w:cs="Times New Roman"/>
                  <w:sz w:val="24"/>
                  <w:szCs w:val="24"/>
                  <w:rPrChange w:id="11384" w:author="DuyNgo" w:date="2012-08-10T08:15:00Z">
                    <w:rPr>
                      <w:rFonts w:ascii="Calibri" w:eastAsia="MS PGothic" w:hAnsi="Calibri" w:cs="Calibri"/>
                      <w:sz w:val="24"/>
                      <w:szCs w:val="24"/>
                    </w:rPr>
                  </w:rPrChange>
                </w:rPr>
                <w:t>deleted</w:t>
              </w:r>
            </w:ins>
          </w:p>
        </w:tc>
      </w:tr>
    </w:tbl>
    <w:p w:rsidR="00CA2200" w:rsidRPr="00657B96" w:rsidRDefault="00CA2200" w:rsidP="00CA2200">
      <w:pPr>
        <w:rPr>
          <w:ins w:id="11385" w:author="DuyNgo" w:date="2012-08-10T07:08:00Z"/>
          <w:rFonts w:ascii="Times New Roman" w:hAnsi="Times New Roman" w:cs="Times New Roman"/>
          <w:sz w:val="24"/>
          <w:szCs w:val="24"/>
          <w:rPrChange w:id="11386" w:author="DuyNgo" w:date="2012-08-10T08:15:00Z">
            <w:rPr>
              <w:ins w:id="11387" w:author="DuyNgo" w:date="2012-08-10T07:08:00Z"/>
              <w:rFonts w:ascii="Calibri" w:hAnsi="Calibri" w:cs="Calibri"/>
              <w:sz w:val="24"/>
              <w:szCs w:val="24"/>
            </w:rPr>
          </w:rPrChange>
        </w:rPr>
      </w:pPr>
    </w:p>
    <w:p w:rsidR="00CA2200" w:rsidRPr="00657B96" w:rsidRDefault="00CA2200" w:rsidP="00CA2200">
      <w:pPr>
        <w:pStyle w:val="Heading4"/>
        <w:rPr>
          <w:ins w:id="11388" w:author="DuyNgo" w:date="2012-08-10T07:08:00Z"/>
          <w:rFonts w:ascii="Times New Roman" w:hAnsi="Times New Roman" w:cs="Times New Roman"/>
          <w:sz w:val="24"/>
          <w:szCs w:val="24"/>
          <w:rPrChange w:id="11389" w:author="DuyNgo" w:date="2012-08-10T08:15:00Z">
            <w:rPr>
              <w:ins w:id="11390" w:author="DuyNgo" w:date="2012-08-10T07:08:00Z"/>
              <w:rFonts w:ascii="Calibri" w:hAnsi="Calibri" w:cs="Calibri"/>
              <w:sz w:val="24"/>
              <w:szCs w:val="24"/>
            </w:rPr>
          </w:rPrChange>
        </w:rPr>
      </w:pPr>
      <w:bookmarkStart w:id="11391" w:name="_Toc332775044"/>
      <w:ins w:id="11392" w:author="DuyNgo" w:date="2012-08-10T07:20:00Z">
        <w:r w:rsidRPr="00657B96">
          <w:rPr>
            <w:rFonts w:ascii="Times New Roman" w:hAnsi="Times New Roman" w:cs="Times New Roman"/>
            <w:sz w:val="24"/>
            <w:szCs w:val="24"/>
            <w:rPrChange w:id="11393" w:author="DuyNgo" w:date="2012-08-10T08:15:00Z">
              <w:rPr>
                <w:rFonts w:ascii="Calibri" w:eastAsiaTheme="minorHAnsi" w:hAnsi="Calibri" w:cs="Calibri"/>
                <w:b w:val="0"/>
                <w:bCs w:val="0"/>
                <w:i w:val="0"/>
                <w:iCs w:val="0"/>
                <w:color w:val="auto"/>
                <w:sz w:val="24"/>
                <w:szCs w:val="24"/>
              </w:rPr>
            </w:rPrChange>
          </w:rPr>
          <w:t>5</w:t>
        </w:r>
      </w:ins>
      <w:ins w:id="11394" w:author="DuyNgo" w:date="2012-08-10T07:08:00Z">
        <w:r w:rsidRPr="00657B96">
          <w:rPr>
            <w:rFonts w:ascii="Times New Roman" w:hAnsi="Times New Roman" w:cs="Times New Roman"/>
            <w:sz w:val="24"/>
            <w:szCs w:val="24"/>
            <w:rPrChange w:id="11395" w:author="DuyNgo" w:date="2012-08-10T08:15:00Z">
              <w:rPr>
                <w:rFonts w:ascii="Calibri" w:eastAsiaTheme="minorHAnsi" w:hAnsi="Calibri" w:cs="Calibri"/>
                <w:b w:val="0"/>
                <w:bCs w:val="0"/>
                <w:i w:val="0"/>
                <w:iCs w:val="0"/>
                <w:color w:val="auto"/>
                <w:sz w:val="24"/>
                <w:szCs w:val="24"/>
              </w:rPr>
            </w:rPrChange>
          </w:rPr>
          <w:t>.1.</w:t>
        </w:r>
      </w:ins>
      <w:r w:rsidRPr="00657B96">
        <w:rPr>
          <w:rFonts w:ascii="Times New Roman" w:hAnsi="Times New Roman" w:cs="Times New Roman"/>
          <w:sz w:val="24"/>
          <w:szCs w:val="24"/>
        </w:rPr>
        <w:t>21</w:t>
      </w:r>
      <w:ins w:id="11396" w:author="DuyNgo" w:date="2012-08-10T07:08:00Z">
        <w:r w:rsidRPr="00657B96">
          <w:rPr>
            <w:rFonts w:ascii="Times New Roman" w:hAnsi="Times New Roman" w:cs="Times New Roman"/>
            <w:sz w:val="24"/>
            <w:szCs w:val="24"/>
            <w:rPrChange w:id="11397" w:author="DuyNgo" w:date="2012-08-10T08:15:00Z">
              <w:rPr>
                <w:rFonts w:ascii="Calibri" w:eastAsiaTheme="minorHAnsi" w:hAnsi="Calibri" w:cs="Calibri"/>
                <w:b w:val="0"/>
                <w:bCs w:val="0"/>
                <w:i w:val="0"/>
                <w:iCs w:val="0"/>
                <w:color w:val="auto"/>
                <w:sz w:val="24"/>
                <w:szCs w:val="24"/>
              </w:rPr>
            </w:rPrChange>
          </w:rPr>
          <w:t xml:space="preserve"> Update </w:t>
        </w:r>
      </w:ins>
      <w:ins w:id="11398" w:author="DuyNgo" w:date="2012-08-09T13:59:00Z">
        <w:r w:rsidRPr="00657B96">
          <w:rPr>
            <w:rFonts w:ascii="Times New Roman" w:hAnsi="Times New Roman" w:cs="Times New Roman"/>
            <w:sz w:val="24"/>
            <w:szCs w:val="24"/>
            <w:rPrChange w:id="11399" w:author="DuyNgo" w:date="2012-08-09T15:04:00Z">
              <w:rPr>
                <w:rFonts w:asciiTheme="minorHAnsi" w:eastAsiaTheme="minorHAnsi" w:hAnsiTheme="minorHAnsi" w:cstheme="minorBidi"/>
                <w:b w:val="0"/>
                <w:bCs w:val="0"/>
                <w:i w:val="0"/>
                <w:iCs w:val="0"/>
                <w:color w:val="auto"/>
              </w:rPr>
            </w:rPrChange>
          </w:rPr>
          <w:t>Deliverable</w:t>
        </w:r>
      </w:ins>
      <w:bookmarkEnd w:id="11391"/>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657B96" w:rsidTr="006F1304">
        <w:trPr>
          <w:trHeight w:val="114"/>
          <w:ins w:id="11400"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657B96" w:rsidRDefault="00CA2200" w:rsidP="006F1304">
            <w:pPr>
              <w:spacing w:after="0" w:line="240" w:lineRule="auto"/>
              <w:rPr>
                <w:ins w:id="11401" w:author="DuyNgo" w:date="2012-08-10T07:08:00Z"/>
                <w:rFonts w:ascii="Times New Roman" w:eastAsia="MS PGothic" w:hAnsi="Times New Roman" w:cs="Times New Roman"/>
                <w:b/>
                <w:sz w:val="24"/>
                <w:szCs w:val="24"/>
                <w:rPrChange w:id="11402" w:author="DuyNgo" w:date="2012-08-10T08:15:00Z">
                  <w:rPr>
                    <w:ins w:id="11403" w:author="DuyNgo" w:date="2012-08-10T07:08:00Z"/>
                    <w:rFonts w:ascii="Calibri" w:eastAsia="MS PGothic" w:hAnsi="Calibri" w:cs="Calibri"/>
                    <w:b/>
                    <w:sz w:val="24"/>
                    <w:szCs w:val="24"/>
                  </w:rPr>
                </w:rPrChange>
              </w:rPr>
            </w:pPr>
            <w:ins w:id="11404" w:author="DuyNgo" w:date="2012-08-10T07:08:00Z">
              <w:r w:rsidRPr="00657B96">
                <w:rPr>
                  <w:rFonts w:ascii="Times New Roman" w:eastAsia="MS PGothic" w:hAnsi="Times New Roman" w:cs="Times New Roman"/>
                  <w:b/>
                  <w:sz w:val="24"/>
                  <w:szCs w:val="24"/>
                  <w:rPrChange w:id="11405"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406" w:author="DuyNgo" w:date="2012-08-10T07:08:00Z"/>
                <w:rFonts w:ascii="Times New Roman" w:eastAsia="MS PGothic" w:hAnsi="Times New Roman" w:cs="Times New Roman"/>
                <w:b/>
                <w:bCs/>
                <w:sz w:val="24"/>
                <w:szCs w:val="24"/>
                <w:rPrChange w:id="11407" w:author="DuyNgo" w:date="2012-08-10T08:15:00Z">
                  <w:rPr>
                    <w:ins w:id="11408" w:author="DuyNgo" w:date="2012-08-10T07:08:00Z"/>
                    <w:rFonts w:ascii="Calibri" w:eastAsia="MS PGothic" w:hAnsi="Calibri" w:cs="Calibri"/>
                    <w:b/>
                    <w:bCs/>
                    <w:sz w:val="24"/>
                    <w:szCs w:val="24"/>
                  </w:rPr>
                </w:rPrChange>
              </w:rPr>
            </w:pPr>
            <w:ins w:id="11409" w:author="DuyNgo" w:date="2012-08-10T07:08:00Z">
              <w:r w:rsidRPr="00657B96">
                <w:rPr>
                  <w:rFonts w:ascii="Times New Roman" w:eastAsia="MS PGothic" w:hAnsi="Times New Roman" w:cs="Times New Roman"/>
                  <w:b/>
                  <w:bCs/>
                  <w:sz w:val="24"/>
                  <w:szCs w:val="24"/>
                  <w:rPrChange w:id="11410"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411" w:author="DuyNgo" w:date="2012-08-10T07:08:00Z"/>
                <w:rFonts w:ascii="Times New Roman" w:eastAsia="MS PGothic" w:hAnsi="Times New Roman" w:cs="Times New Roman"/>
                <w:b/>
                <w:bCs/>
                <w:sz w:val="24"/>
                <w:szCs w:val="24"/>
                <w:rPrChange w:id="11412" w:author="DuyNgo" w:date="2012-08-10T08:15:00Z">
                  <w:rPr>
                    <w:ins w:id="11413" w:author="DuyNgo" w:date="2012-08-10T07:08:00Z"/>
                    <w:rFonts w:ascii="Calibri" w:eastAsia="MS PGothic" w:hAnsi="Calibri" w:cs="Calibri"/>
                    <w:b/>
                    <w:bCs/>
                    <w:sz w:val="24"/>
                    <w:szCs w:val="24"/>
                  </w:rPr>
                </w:rPrChange>
              </w:rPr>
            </w:pPr>
            <w:ins w:id="11414" w:author="DuyNgo" w:date="2012-08-10T07:08:00Z">
              <w:r w:rsidRPr="00657B96">
                <w:rPr>
                  <w:rFonts w:ascii="Times New Roman" w:eastAsia="MS PGothic" w:hAnsi="Times New Roman" w:cs="Times New Roman"/>
                  <w:b/>
                  <w:bCs/>
                  <w:sz w:val="24"/>
                  <w:szCs w:val="24"/>
                  <w:rPrChange w:id="11415"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416" w:author="DuyNgo" w:date="2012-08-10T07:08:00Z"/>
                <w:rFonts w:ascii="Times New Roman" w:eastAsia="MS PGothic" w:hAnsi="Times New Roman" w:cs="Times New Roman"/>
                <w:b/>
                <w:bCs/>
                <w:sz w:val="24"/>
                <w:szCs w:val="24"/>
                <w:rPrChange w:id="11417" w:author="DuyNgo" w:date="2012-08-10T08:15:00Z">
                  <w:rPr>
                    <w:ins w:id="11418" w:author="DuyNgo" w:date="2012-08-10T07:08:00Z"/>
                    <w:rFonts w:ascii="Calibri" w:eastAsia="MS PGothic" w:hAnsi="Calibri" w:cs="Calibri"/>
                    <w:b/>
                    <w:bCs/>
                    <w:sz w:val="24"/>
                    <w:szCs w:val="24"/>
                  </w:rPr>
                </w:rPrChange>
              </w:rPr>
            </w:pPr>
            <w:ins w:id="11419" w:author="DuyNgo" w:date="2012-08-10T07:08:00Z">
              <w:r w:rsidRPr="00657B96">
                <w:rPr>
                  <w:rFonts w:ascii="Times New Roman" w:eastAsia="MS PGothic" w:hAnsi="Times New Roman" w:cs="Times New Roman"/>
                  <w:b/>
                  <w:bCs/>
                  <w:sz w:val="24"/>
                  <w:szCs w:val="24"/>
                  <w:rPrChange w:id="11420" w:author="DuyNgo" w:date="2012-08-10T08:15:00Z">
                    <w:rPr>
                      <w:rFonts w:ascii="Calibri" w:eastAsia="MS PGothic" w:hAnsi="Calibri" w:cs="Calibri"/>
                      <w:b/>
                      <w:bCs/>
                      <w:sz w:val="24"/>
                      <w:szCs w:val="24"/>
                    </w:rPr>
                  </w:rPrChange>
                </w:rPr>
                <w:t>Expected output</w:t>
              </w:r>
            </w:ins>
          </w:p>
        </w:tc>
      </w:tr>
      <w:tr w:rsidR="00CA2200" w:rsidRPr="00657B96" w:rsidTr="006F1304">
        <w:trPr>
          <w:trHeight w:val="530"/>
          <w:ins w:id="11421"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657B96" w:rsidRDefault="00CA2200" w:rsidP="006F1304">
            <w:pPr>
              <w:spacing w:after="0" w:line="240" w:lineRule="auto"/>
              <w:rPr>
                <w:ins w:id="11422" w:author="DuyNgo" w:date="2012-08-10T07:08:00Z"/>
                <w:rFonts w:ascii="Times New Roman" w:eastAsia="MS PGothic" w:hAnsi="Times New Roman" w:cs="Times New Roman"/>
                <w:sz w:val="24"/>
                <w:szCs w:val="24"/>
                <w:rPrChange w:id="11423" w:author="DuyNgo" w:date="2012-08-10T08:15:00Z">
                  <w:rPr>
                    <w:ins w:id="11424" w:author="DuyNgo" w:date="2012-08-10T07:08:00Z"/>
                    <w:rFonts w:ascii="Calibri" w:eastAsia="MS PGothic" w:hAnsi="Calibri" w:cs="Calibri"/>
                    <w:sz w:val="24"/>
                    <w:szCs w:val="24"/>
                  </w:rPr>
                </w:rPrChange>
              </w:rPr>
            </w:pPr>
            <w:ins w:id="11425" w:author="DuyNgo" w:date="2012-08-10T07:08:00Z">
              <w:r w:rsidRPr="00657B96">
                <w:rPr>
                  <w:rFonts w:ascii="Times New Roman" w:eastAsia="MS PGothic" w:hAnsi="Times New Roman" w:cs="Times New Roman"/>
                  <w:sz w:val="24"/>
                  <w:szCs w:val="24"/>
                  <w:rPrChange w:id="11426" w:author="DuyNgo" w:date="2012-08-10T08:15:00Z">
                    <w:rPr>
                      <w:rFonts w:ascii="Calibri" w:eastAsia="MS PGothic" w:hAnsi="Calibri" w:cs="Calibri"/>
                      <w:sz w:val="24"/>
                      <w:szCs w:val="24"/>
                    </w:rPr>
                  </w:rPrChange>
                </w:rPr>
                <w:t xml:space="preserve">Update </w:t>
              </w:r>
            </w:ins>
            <w:r w:rsidRPr="00657B96">
              <w:rPr>
                <w:rFonts w:ascii="Times New Roman" w:eastAsia="MS PGothic" w:hAnsi="Times New Roman" w:cs="Times New Roman"/>
                <w:sz w:val="24"/>
                <w:szCs w:val="24"/>
              </w:rPr>
              <w:t>deliverable</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rsidP="006F1304">
            <w:pPr>
              <w:shd w:val="clear" w:color="FFFFCC" w:fill="FFFFFF"/>
              <w:spacing w:before="100" w:beforeAutospacing="1" w:after="0" w:afterAutospacing="1" w:line="240" w:lineRule="auto"/>
              <w:rPr>
                <w:ins w:id="11427" w:author="DuyNgo" w:date="2012-08-10T07:08:00Z"/>
                <w:rFonts w:ascii="Times New Roman" w:eastAsia="MS PGothic" w:hAnsi="Times New Roman" w:cs="Times New Roman"/>
                <w:sz w:val="24"/>
                <w:szCs w:val="24"/>
                <w:rPrChange w:id="11428" w:author="DuyNgo" w:date="2012-08-10T08:15:00Z">
                  <w:rPr>
                    <w:ins w:id="11429" w:author="DuyNgo" w:date="2012-08-10T07:08:00Z"/>
                    <w:rFonts w:ascii="Calibri" w:eastAsia="MS PGothic" w:hAnsi="Calibri" w:cs="Calibri"/>
                    <w:color w:val="000000"/>
                    <w:sz w:val="24"/>
                    <w:szCs w:val="24"/>
                  </w:rPr>
                </w:rPrChange>
              </w:rPr>
            </w:pPr>
            <w:ins w:id="11430" w:author="DuyNgo" w:date="2012-08-10T07:08:00Z">
              <w:r w:rsidRPr="00657B96">
                <w:rPr>
                  <w:rFonts w:ascii="Times New Roman" w:eastAsia="MS PGothic" w:hAnsi="Times New Roman" w:cs="Times New Roman"/>
                  <w:sz w:val="24"/>
                  <w:szCs w:val="24"/>
                  <w:rPrChange w:id="11431"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rsidP="006F1304">
            <w:pPr>
              <w:pStyle w:val="ListParagraph"/>
              <w:numPr>
                <w:ilvl w:val="0"/>
                <w:numId w:val="79"/>
              </w:numPr>
              <w:shd w:val="clear" w:color="FFFFCC" w:fill="FFFFFF"/>
              <w:spacing w:before="100" w:beforeAutospacing="1" w:after="0" w:afterAutospacing="1" w:line="240" w:lineRule="auto"/>
              <w:rPr>
                <w:ins w:id="11432" w:author="DuyNgo" w:date="2012-08-10T07:08:00Z"/>
                <w:rFonts w:ascii="Times New Roman" w:eastAsia="MS PGothic" w:hAnsi="Times New Roman" w:cs="Times New Roman"/>
                <w:sz w:val="24"/>
                <w:szCs w:val="24"/>
                <w:rPrChange w:id="11433" w:author="DuyNgo" w:date="2012-08-10T08:15:00Z">
                  <w:rPr>
                    <w:ins w:id="11434" w:author="DuyNgo" w:date="2012-08-10T07:08:00Z"/>
                    <w:rFonts w:ascii="Calibri" w:eastAsia="MS PGothic" w:hAnsi="Calibri" w:cs="Calibri"/>
                    <w:color w:val="000000"/>
                    <w:sz w:val="24"/>
                    <w:szCs w:val="24"/>
                  </w:rPr>
                </w:rPrChange>
              </w:rPr>
            </w:pPr>
            <w:ins w:id="11435" w:author="DuyNgo" w:date="2012-08-10T07:08:00Z">
              <w:r w:rsidRPr="00657B96">
                <w:rPr>
                  <w:rFonts w:ascii="Times New Roman" w:eastAsia="MS PGothic" w:hAnsi="Times New Roman" w:cs="Times New Roman"/>
                  <w:sz w:val="24"/>
                  <w:szCs w:val="24"/>
                  <w:rPrChange w:id="11436" w:author="DuyNgo" w:date="2012-08-10T08:15:00Z">
                    <w:rPr>
                      <w:rFonts w:ascii="Calibri" w:eastAsia="MS PGothic" w:hAnsi="Calibri" w:cs="Calibri"/>
                      <w:sz w:val="24"/>
                      <w:szCs w:val="24"/>
                    </w:rPr>
                  </w:rPrChange>
                </w:rPr>
                <w:t>Go to project that user is PM.</w:t>
              </w:r>
            </w:ins>
          </w:p>
          <w:p w:rsidR="00CA2200" w:rsidRPr="00657B96" w:rsidRDefault="00CA2200" w:rsidP="006F1304">
            <w:pPr>
              <w:pStyle w:val="ListParagraph"/>
              <w:numPr>
                <w:ilvl w:val="0"/>
                <w:numId w:val="79"/>
              </w:numPr>
              <w:spacing w:after="0" w:line="240" w:lineRule="auto"/>
              <w:rPr>
                <w:ins w:id="11437" w:author="DuyNgo" w:date="2012-08-10T07:08:00Z"/>
                <w:rFonts w:ascii="Times New Roman" w:eastAsia="MS PGothic" w:hAnsi="Times New Roman" w:cs="Times New Roman"/>
                <w:sz w:val="24"/>
                <w:szCs w:val="24"/>
                <w:rPrChange w:id="11438" w:author="DuyNgo" w:date="2012-08-10T08:15:00Z">
                  <w:rPr>
                    <w:ins w:id="11439" w:author="DuyNgo" w:date="2012-08-10T07:08:00Z"/>
                    <w:rFonts w:ascii="Calibri" w:eastAsia="MS PGothic" w:hAnsi="Calibri" w:cs="Calibri"/>
                    <w:sz w:val="24"/>
                    <w:szCs w:val="24"/>
                  </w:rPr>
                </w:rPrChange>
              </w:rPr>
            </w:pPr>
            <w:ins w:id="11440" w:author="DuyNgo" w:date="2012-08-10T07:08:00Z">
              <w:r w:rsidRPr="00657B96">
                <w:rPr>
                  <w:rFonts w:ascii="Times New Roman" w:eastAsia="MS PGothic" w:hAnsi="Times New Roman" w:cs="Times New Roman"/>
                  <w:sz w:val="24"/>
                  <w:szCs w:val="24"/>
                  <w:rPrChange w:id="11441" w:author="DuyNgo" w:date="2012-08-10T08:15:00Z">
                    <w:rPr>
                      <w:rFonts w:ascii="Calibri" w:eastAsia="MS PGothic" w:hAnsi="Calibri" w:cs="Calibri"/>
                      <w:sz w:val="24"/>
                      <w:szCs w:val="24"/>
                    </w:rPr>
                  </w:rPrChange>
                </w:rPr>
                <w:t xml:space="preserve">Choose </w:t>
              </w:r>
            </w:ins>
            <w:r w:rsidRPr="00657B96">
              <w:rPr>
                <w:rFonts w:ascii="Times New Roman" w:eastAsia="MS PGothic" w:hAnsi="Times New Roman" w:cs="Times New Roman"/>
                <w:sz w:val="24"/>
                <w:szCs w:val="24"/>
              </w:rPr>
              <w:t xml:space="preserve">deliverable </w:t>
            </w:r>
            <w:ins w:id="11442" w:author="DuyNgo" w:date="2012-08-10T07:08:00Z">
              <w:r w:rsidRPr="00657B96">
                <w:rPr>
                  <w:rFonts w:ascii="Times New Roman" w:eastAsia="MS PGothic" w:hAnsi="Times New Roman" w:cs="Times New Roman"/>
                  <w:sz w:val="24"/>
                  <w:szCs w:val="24"/>
                  <w:rPrChange w:id="11443" w:author="DuyNgo" w:date="2012-08-10T08:15:00Z">
                    <w:rPr>
                      <w:rFonts w:ascii="Calibri" w:eastAsia="MS PGothic" w:hAnsi="Calibri" w:cs="Calibri"/>
                      <w:sz w:val="24"/>
                      <w:szCs w:val="24"/>
                    </w:rPr>
                  </w:rPrChange>
                </w:rPr>
                <w:t>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pPr>
              <w:pStyle w:val="ListParagraph"/>
              <w:numPr>
                <w:ilvl w:val="0"/>
                <w:numId w:val="89"/>
              </w:numPr>
              <w:spacing w:after="0" w:line="240" w:lineRule="auto"/>
              <w:rPr>
                <w:ins w:id="11444" w:author="DuyNgo" w:date="2012-08-10T07:08:00Z"/>
                <w:rFonts w:ascii="Times New Roman" w:eastAsia="MS PGothic" w:hAnsi="Times New Roman" w:cs="Times New Roman"/>
                <w:sz w:val="24"/>
                <w:szCs w:val="24"/>
                <w:rPrChange w:id="11445" w:author="DuyNgo" w:date="2012-08-10T08:15:00Z">
                  <w:rPr>
                    <w:ins w:id="11446" w:author="DuyNgo" w:date="2012-08-10T07:08:00Z"/>
                    <w:rFonts w:ascii="Tahoma" w:hAnsi="Tahoma" w:cs="Tahoma"/>
                    <w:color w:val="000000"/>
                    <w:sz w:val="20"/>
                    <w:szCs w:val="20"/>
                  </w:rPr>
                </w:rPrChange>
              </w:rPr>
              <w:pPrChange w:id="11447" w:author="DuyNgo" w:date="2012-08-10T07:20:00Z">
                <w:pPr>
                  <w:pStyle w:val="ListParagraph"/>
                  <w:numPr>
                    <w:numId w:val="80"/>
                  </w:numPr>
                  <w:shd w:val="clear" w:color="FFFFCC" w:fill="FFFFFF"/>
                  <w:spacing w:before="100" w:beforeAutospacing="1" w:after="0" w:afterAutospacing="1" w:line="240" w:lineRule="auto"/>
                  <w:ind w:hanging="360"/>
                </w:pPr>
              </w:pPrChange>
            </w:pPr>
            <w:ins w:id="11448" w:author="DuyNgo" w:date="2012-08-10T07:08:00Z">
              <w:r w:rsidRPr="00657B96">
                <w:rPr>
                  <w:rFonts w:ascii="Times New Roman" w:eastAsia="MS PGothic" w:hAnsi="Times New Roman" w:cs="Times New Roman"/>
                  <w:sz w:val="24"/>
                  <w:szCs w:val="24"/>
                  <w:rPrChange w:id="11449" w:author="DuyNgo" w:date="2012-08-10T08:15:00Z">
                    <w:rPr/>
                  </w:rPrChange>
                </w:rPr>
                <w:t>View current information and input new ones.</w:t>
              </w:r>
            </w:ins>
          </w:p>
          <w:p w:rsidR="00CA2200" w:rsidRPr="00657B96" w:rsidRDefault="00CA2200" w:rsidP="006F1304">
            <w:pPr>
              <w:pStyle w:val="ListParagraph"/>
              <w:numPr>
                <w:ilvl w:val="0"/>
                <w:numId w:val="80"/>
              </w:numPr>
              <w:spacing w:after="0" w:line="240" w:lineRule="auto"/>
              <w:rPr>
                <w:ins w:id="11450" w:author="DuyNgo" w:date="2012-08-10T07:08:00Z"/>
                <w:rFonts w:ascii="Times New Roman" w:eastAsia="MS PGothic" w:hAnsi="Times New Roman" w:cs="Times New Roman"/>
                <w:sz w:val="24"/>
                <w:szCs w:val="24"/>
                <w:rPrChange w:id="11451" w:author="DuyNgo" w:date="2012-08-10T08:15:00Z">
                  <w:rPr>
                    <w:ins w:id="11452" w:author="DuyNgo" w:date="2012-08-10T07:08:00Z"/>
                    <w:rFonts w:ascii="Calibri" w:eastAsia="MS PGothic" w:hAnsi="Calibri" w:cs="Calibri"/>
                    <w:sz w:val="24"/>
                    <w:szCs w:val="24"/>
                  </w:rPr>
                </w:rPrChange>
              </w:rPr>
            </w:pPr>
            <w:ins w:id="11453" w:author="DuyNgo" w:date="2012-08-10T07:08:00Z">
              <w:r w:rsidRPr="00657B96">
                <w:rPr>
                  <w:rFonts w:ascii="Times New Roman" w:eastAsia="MS PGothic" w:hAnsi="Times New Roman" w:cs="Times New Roman"/>
                  <w:sz w:val="24"/>
                  <w:szCs w:val="24"/>
                  <w:rPrChange w:id="11454" w:author="DuyNgo" w:date="2012-08-10T08:15:00Z">
                    <w:rPr>
                      <w:rFonts w:ascii="Calibri" w:eastAsia="MS PGothic" w:hAnsi="Calibri" w:cs="Calibri"/>
                      <w:sz w:val="24"/>
                      <w:szCs w:val="24"/>
                    </w:rPr>
                  </w:rPrChange>
                </w:rPr>
                <w:t>Validation</w:t>
              </w:r>
            </w:ins>
          </w:p>
          <w:p w:rsidR="00CA2200" w:rsidRPr="00657B96" w:rsidRDefault="00CA2200" w:rsidP="006F1304">
            <w:pPr>
              <w:pStyle w:val="ListParagraph"/>
              <w:numPr>
                <w:ilvl w:val="0"/>
                <w:numId w:val="80"/>
              </w:numPr>
              <w:spacing w:after="0" w:line="240" w:lineRule="auto"/>
              <w:rPr>
                <w:ins w:id="11455" w:author="DuyNgo" w:date="2012-08-10T07:08:00Z"/>
                <w:rFonts w:ascii="Times New Roman" w:eastAsia="MS PGothic" w:hAnsi="Times New Roman" w:cs="Times New Roman"/>
                <w:sz w:val="24"/>
                <w:szCs w:val="24"/>
                <w:rPrChange w:id="11456" w:author="DuyNgo" w:date="2012-08-10T08:15:00Z">
                  <w:rPr>
                    <w:ins w:id="11457" w:author="DuyNgo" w:date="2012-08-10T07:08:00Z"/>
                    <w:rFonts w:ascii="Calibri" w:eastAsia="MS PGothic" w:hAnsi="Calibri" w:cs="Calibri"/>
                    <w:sz w:val="24"/>
                    <w:szCs w:val="24"/>
                  </w:rPr>
                </w:rPrChange>
              </w:rPr>
            </w:pPr>
            <w:ins w:id="11458" w:author="DuyNgo" w:date="2012-08-10T07:08:00Z">
              <w:r w:rsidRPr="00657B96">
                <w:rPr>
                  <w:rFonts w:ascii="Times New Roman" w:eastAsia="MS PGothic" w:hAnsi="Times New Roman" w:cs="Times New Roman"/>
                  <w:sz w:val="24"/>
                  <w:szCs w:val="24"/>
                  <w:rPrChange w:id="11459" w:author="DuyNgo" w:date="2012-08-10T08:15:00Z">
                    <w:rPr>
                      <w:rFonts w:ascii="Calibri" w:eastAsia="MS PGothic" w:hAnsi="Calibri" w:cs="Calibri"/>
                      <w:sz w:val="24"/>
                      <w:szCs w:val="24"/>
                    </w:rPr>
                  </w:rPrChange>
                </w:rPr>
                <w:t>Submit Ok</w:t>
              </w:r>
            </w:ins>
          </w:p>
        </w:tc>
      </w:tr>
    </w:tbl>
    <w:p w:rsidR="00CA2200" w:rsidRPr="00657B96" w:rsidRDefault="00CA2200" w:rsidP="00314775">
      <w:pPr>
        <w:rPr>
          <w:rFonts w:ascii="Times New Roman" w:hAnsi="Times New Roman" w:cs="Times New Roman"/>
          <w:sz w:val="24"/>
          <w:szCs w:val="24"/>
        </w:rPr>
      </w:pPr>
    </w:p>
    <w:p w:rsidR="00CA2200" w:rsidRPr="00657B96" w:rsidRDefault="00CA2200" w:rsidP="00CA2200">
      <w:pPr>
        <w:pStyle w:val="Heading4"/>
        <w:rPr>
          <w:ins w:id="11460" w:author="DuyNgo" w:date="2012-08-10T07:19:00Z"/>
          <w:rFonts w:ascii="Times New Roman" w:hAnsi="Times New Roman" w:cs="Times New Roman"/>
          <w:sz w:val="24"/>
          <w:szCs w:val="24"/>
          <w:rPrChange w:id="11461" w:author="DuyNgo" w:date="2012-08-10T08:15:00Z">
            <w:rPr>
              <w:ins w:id="11462" w:author="DuyNgo" w:date="2012-08-10T07:19:00Z"/>
              <w:rFonts w:ascii="Calibri" w:hAnsi="Calibri" w:cs="Calibri"/>
              <w:sz w:val="24"/>
              <w:szCs w:val="24"/>
            </w:rPr>
          </w:rPrChange>
        </w:rPr>
      </w:pPr>
      <w:bookmarkStart w:id="11463" w:name="_Toc332775045"/>
      <w:ins w:id="11464" w:author="DuyNgo" w:date="2012-08-10T07:19:00Z">
        <w:r w:rsidRPr="00657B96">
          <w:rPr>
            <w:rFonts w:ascii="Times New Roman" w:hAnsi="Times New Roman" w:cs="Times New Roman"/>
            <w:sz w:val="24"/>
            <w:szCs w:val="24"/>
            <w:rPrChange w:id="11465" w:author="DuyNgo" w:date="2012-08-10T08:15:00Z">
              <w:rPr>
                <w:rFonts w:ascii="Calibri" w:eastAsiaTheme="minorHAnsi" w:hAnsi="Calibri" w:cs="Calibri"/>
                <w:b w:val="0"/>
                <w:bCs w:val="0"/>
                <w:i w:val="0"/>
                <w:iCs w:val="0"/>
                <w:color w:val="auto"/>
                <w:sz w:val="24"/>
                <w:szCs w:val="24"/>
              </w:rPr>
            </w:rPrChange>
          </w:rPr>
          <w:t>5</w:t>
        </w:r>
      </w:ins>
      <w:ins w:id="11466" w:author="DuyNgo" w:date="2012-08-10T07:08:00Z">
        <w:r w:rsidRPr="00657B96">
          <w:rPr>
            <w:rFonts w:ascii="Times New Roman" w:hAnsi="Times New Roman" w:cs="Times New Roman"/>
            <w:sz w:val="24"/>
            <w:szCs w:val="24"/>
            <w:rPrChange w:id="11467" w:author="DuyNgo" w:date="2012-08-10T08:15:00Z">
              <w:rPr>
                <w:rFonts w:ascii="Calibri" w:eastAsiaTheme="minorHAnsi" w:hAnsi="Calibri" w:cs="Calibri"/>
                <w:b w:val="0"/>
                <w:bCs w:val="0"/>
                <w:i w:val="0"/>
                <w:iCs w:val="0"/>
                <w:color w:val="auto"/>
                <w:sz w:val="24"/>
                <w:szCs w:val="24"/>
              </w:rPr>
            </w:rPrChange>
          </w:rPr>
          <w:t>.1.</w:t>
        </w:r>
      </w:ins>
      <w:r w:rsidRPr="00657B96">
        <w:rPr>
          <w:rFonts w:ascii="Times New Roman" w:hAnsi="Times New Roman" w:cs="Times New Roman"/>
          <w:sz w:val="24"/>
          <w:szCs w:val="24"/>
        </w:rPr>
        <w:t>22</w:t>
      </w:r>
      <w:ins w:id="11468" w:author="DuyNgo" w:date="2012-08-10T07:08:00Z">
        <w:r w:rsidRPr="00657B96">
          <w:rPr>
            <w:rFonts w:ascii="Times New Roman" w:hAnsi="Times New Roman" w:cs="Times New Roman"/>
            <w:sz w:val="24"/>
            <w:szCs w:val="24"/>
            <w:rPrChange w:id="11469" w:author="DuyNgo" w:date="2012-08-10T08:15:00Z">
              <w:rPr>
                <w:rFonts w:ascii="Calibri" w:eastAsiaTheme="minorHAnsi" w:hAnsi="Calibri" w:cs="Calibri"/>
                <w:b w:val="0"/>
                <w:bCs w:val="0"/>
                <w:i w:val="0"/>
                <w:iCs w:val="0"/>
                <w:color w:val="auto"/>
                <w:sz w:val="24"/>
                <w:szCs w:val="24"/>
              </w:rPr>
            </w:rPrChange>
          </w:rPr>
          <w:t xml:space="preserve"> </w:t>
        </w:r>
      </w:ins>
      <w:r w:rsidRPr="00657B96">
        <w:rPr>
          <w:rFonts w:ascii="Times New Roman" w:hAnsi="Times New Roman" w:cs="Times New Roman"/>
          <w:sz w:val="24"/>
          <w:szCs w:val="24"/>
        </w:rPr>
        <w:t>Add</w:t>
      </w:r>
      <w:ins w:id="11470" w:author="DuyNgo" w:date="2012-08-10T07:08:00Z">
        <w:r w:rsidRPr="00657B96">
          <w:rPr>
            <w:rFonts w:ascii="Times New Roman" w:hAnsi="Times New Roman" w:cs="Times New Roman"/>
            <w:sz w:val="24"/>
            <w:szCs w:val="24"/>
            <w:rPrChange w:id="11471" w:author="DuyNgo" w:date="2012-08-10T08:15:00Z">
              <w:rPr>
                <w:rFonts w:ascii="Calibri" w:eastAsiaTheme="minorHAnsi" w:hAnsi="Calibri" w:cs="Calibri"/>
                <w:b w:val="0"/>
                <w:bCs w:val="0"/>
                <w:i w:val="0"/>
                <w:iCs w:val="0"/>
                <w:color w:val="auto"/>
                <w:sz w:val="24"/>
                <w:szCs w:val="24"/>
              </w:rPr>
            </w:rPrChange>
          </w:rPr>
          <w:t xml:space="preserve"> </w:t>
        </w:r>
      </w:ins>
      <w:r w:rsidRPr="00657B96">
        <w:rPr>
          <w:rFonts w:ascii="Times New Roman" w:hAnsi="Times New Roman" w:cs="Times New Roman"/>
          <w:sz w:val="24"/>
          <w:szCs w:val="24"/>
        </w:rPr>
        <w:t>Cost</w:t>
      </w:r>
      <w:bookmarkEnd w:id="11463"/>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657B96" w:rsidTr="006F1304">
        <w:trPr>
          <w:trHeight w:val="114"/>
          <w:ins w:id="11472"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657B96" w:rsidRDefault="00CA2200" w:rsidP="006F1304">
            <w:pPr>
              <w:spacing w:after="0" w:line="240" w:lineRule="auto"/>
              <w:rPr>
                <w:ins w:id="11473" w:author="DuyNgo" w:date="2012-08-10T07:19:00Z"/>
                <w:rFonts w:ascii="Times New Roman" w:eastAsia="MS PGothic" w:hAnsi="Times New Roman" w:cs="Times New Roman"/>
                <w:b/>
                <w:sz w:val="24"/>
                <w:szCs w:val="24"/>
                <w:rPrChange w:id="11474" w:author="DuyNgo" w:date="2012-08-10T08:15:00Z">
                  <w:rPr>
                    <w:ins w:id="11475" w:author="DuyNgo" w:date="2012-08-10T07:19:00Z"/>
                    <w:rFonts w:ascii="Calibri" w:eastAsia="MS PGothic" w:hAnsi="Calibri" w:cs="Calibri"/>
                    <w:b/>
                    <w:sz w:val="24"/>
                    <w:szCs w:val="24"/>
                  </w:rPr>
                </w:rPrChange>
              </w:rPr>
            </w:pPr>
            <w:ins w:id="11476" w:author="DuyNgo" w:date="2012-08-10T07:19:00Z">
              <w:r w:rsidRPr="00657B96">
                <w:rPr>
                  <w:rFonts w:ascii="Times New Roman" w:eastAsia="MS PGothic" w:hAnsi="Times New Roman" w:cs="Times New Roman"/>
                  <w:b/>
                  <w:sz w:val="24"/>
                  <w:szCs w:val="24"/>
                  <w:rPrChange w:id="11477"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478" w:author="DuyNgo" w:date="2012-08-10T07:19:00Z"/>
                <w:rFonts w:ascii="Times New Roman" w:eastAsia="MS PGothic" w:hAnsi="Times New Roman" w:cs="Times New Roman"/>
                <w:b/>
                <w:bCs/>
                <w:sz w:val="24"/>
                <w:szCs w:val="24"/>
                <w:rPrChange w:id="11479" w:author="DuyNgo" w:date="2012-08-10T08:15:00Z">
                  <w:rPr>
                    <w:ins w:id="11480" w:author="DuyNgo" w:date="2012-08-10T07:19:00Z"/>
                    <w:rFonts w:ascii="Calibri" w:eastAsia="MS PGothic" w:hAnsi="Calibri" w:cs="Calibri"/>
                    <w:b/>
                    <w:bCs/>
                    <w:sz w:val="24"/>
                    <w:szCs w:val="24"/>
                  </w:rPr>
                </w:rPrChange>
              </w:rPr>
            </w:pPr>
            <w:ins w:id="11481" w:author="DuyNgo" w:date="2012-08-10T07:19:00Z">
              <w:r w:rsidRPr="00657B96">
                <w:rPr>
                  <w:rFonts w:ascii="Times New Roman" w:eastAsia="MS PGothic" w:hAnsi="Times New Roman" w:cs="Times New Roman"/>
                  <w:b/>
                  <w:bCs/>
                  <w:sz w:val="24"/>
                  <w:szCs w:val="24"/>
                  <w:rPrChange w:id="11482"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483" w:author="DuyNgo" w:date="2012-08-10T07:19:00Z"/>
                <w:rFonts w:ascii="Times New Roman" w:eastAsia="MS PGothic" w:hAnsi="Times New Roman" w:cs="Times New Roman"/>
                <w:b/>
                <w:bCs/>
                <w:sz w:val="24"/>
                <w:szCs w:val="24"/>
                <w:rPrChange w:id="11484" w:author="DuyNgo" w:date="2012-08-10T08:15:00Z">
                  <w:rPr>
                    <w:ins w:id="11485" w:author="DuyNgo" w:date="2012-08-10T07:19:00Z"/>
                    <w:rFonts w:ascii="Calibri" w:eastAsia="MS PGothic" w:hAnsi="Calibri" w:cs="Calibri"/>
                    <w:b/>
                    <w:bCs/>
                    <w:sz w:val="24"/>
                    <w:szCs w:val="24"/>
                  </w:rPr>
                </w:rPrChange>
              </w:rPr>
            </w:pPr>
            <w:ins w:id="11486" w:author="DuyNgo" w:date="2012-08-10T07:19:00Z">
              <w:r w:rsidRPr="00657B96">
                <w:rPr>
                  <w:rFonts w:ascii="Times New Roman" w:eastAsia="MS PGothic" w:hAnsi="Times New Roman" w:cs="Times New Roman"/>
                  <w:b/>
                  <w:bCs/>
                  <w:sz w:val="24"/>
                  <w:szCs w:val="24"/>
                  <w:rPrChange w:id="11487"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488" w:author="DuyNgo" w:date="2012-08-10T07:19:00Z"/>
                <w:rFonts w:ascii="Times New Roman" w:eastAsia="MS PGothic" w:hAnsi="Times New Roman" w:cs="Times New Roman"/>
                <w:b/>
                <w:bCs/>
                <w:sz w:val="24"/>
                <w:szCs w:val="24"/>
                <w:rPrChange w:id="11489" w:author="DuyNgo" w:date="2012-08-10T08:15:00Z">
                  <w:rPr>
                    <w:ins w:id="11490" w:author="DuyNgo" w:date="2012-08-10T07:19:00Z"/>
                    <w:rFonts w:ascii="Calibri" w:eastAsia="MS PGothic" w:hAnsi="Calibri" w:cs="Calibri"/>
                    <w:b/>
                    <w:bCs/>
                    <w:sz w:val="24"/>
                    <w:szCs w:val="24"/>
                  </w:rPr>
                </w:rPrChange>
              </w:rPr>
            </w:pPr>
            <w:ins w:id="11491" w:author="DuyNgo" w:date="2012-08-10T07:19:00Z">
              <w:r w:rsidRPr="00657B96">
                <w:rPr>
                  <w:rFonts w:ascii="Times New Roman" w:eastAsia="MS PGothic" w:hAnsi="Times New Roman" w:cs="Times New Roman"/>
                  <w:b/>
                  <w:bCs/>
                  <w:sz w:val="24"/>
                  <w:szCs w:val="24"/>
                  <w:rPrChange w:id="11492" w:author="DuyNgo" w:date="2012-08-10T08:15:00Z">
                    <w:rPr>
                      <w:rFonts w:ascii="Calibri" w:eastAsia="MS PGothic" w:hAnsi="Calibri" w:cs="Calibri"/>
                      <w:b/>
                      <w:bCs/>
                      <w:sz w:val="24"/>
                      <w:szCs w:val="24"/>
                    </w:rPr>
                  </w:rPrChange>
                </w:rPr>
                <w:t>Expected output</w:t>
              </w:r>
            </w:ins>
          </w:p>
        </w:tc>
      </w:tr>
      <w:tr w:rsidR="00CA2200" w:rsidRPr="00657B96" w:rsidTr="006F1304">
        <w:trPr>
          <w:trHeight w:val="530"/>
          <w:ins w:id="11493"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657B96" w:rsidRDefault="00CA2200" w:rsidP="00CA2200">
            <w:pPr>
              <w:spacing w:after="0" w:line="240" w:lineRule="auto"/>
              <w:rPr>
                <w:ins w:id="11494" w:author="DuyNgo" w:date="2012-08-10T07:19:00Z"/>
                <w:rFonts w:ascii="Times New Roman" w:eastAsia="MS PGothic" w:hAnsi="Times New Roman" w:cs="Times New Roman"/>
                <w:sz w:val="24"/>
                <w:szCs w:val="24"/>
                <w:rPrChange w:id="11495" w:author="DuyNgo" w:date="2012-08-10T08:15:00Z">
                  <w:rPr>
                    <w:ins w:id="11496" w:author="DuyNgo" w:date="2012-08-10T07:19:00Z"/>
                    <w:rFonts w:ascii="Calibri" w:eastAsia="MS PGothic" w:hAnsi="Calibri" w:cs="Calibri"/>
                    <w:sz w:val="24"/>
                    <w:szCs w:val="24"/>
                  </w:rPr>
                </w:rPrChange>
              </w:rPr>
            </w:pPr>
            <w:ins w:id="11497" w:author="DuyNgo" w:date="2012-08-10T07:19:00Z">
              <w:r w:rsidRPr="00657B96">
                <w:rPr>
                  <w:rFonts w:ascii="Times New Roman" w:eastAsia="MS PGothic" w:hAnsi="Times New Roman" w:cs="Times New Roman"/>
                  <w:sz w:val="24"/>
                  <w:szCs w:val="24"/>
                  <w:rPrChange w:id="11498" w:author="DuyNgo" w:date="2012-08-10T08:15:00Z">
                    <w:rPr>
                      <w:rFonts w:ascii="Calibri" w:eastAsia="MS PGothic" w:hAnsi="Calibri" w:cs="Calibri"/>
                      <w:sz w:val="24"/>
                      <w:szCs w:val="24"/>
                    </w:rPr>
                  </w:rPrChange>
                </w:rPr>
                <w:t xml:space="preserve">Create </w:t>
              </w:r>
            </w:ins>
            <w:r w:rsidRPr="00657B96">
              <w:rPr>
                <w:rFonts w:ascii="Times New Roman" w:eastAsia="MS PGothic" w:hAnsi="Times New Roman" w:cs="Times New Roman"/>
                <w:sz w:val="24"/>
                <w:szCs w:val="24"/>
              </w:rPr>
              <w:t>cost</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rsidP="006F1304">
            <w:pPr>
              <w:shd w:val="clear" w:color="FFFFCC" w:fill="FFFFFF"/>
              <w:spacing w:before="100" w:beforeAutospacing="1" w:after="0" w:afterAutospacing="1" w:line="240" w:lineRule="auto"/>
              <w:rPr>
                <w:ins w:id="11499" w:author="DuyNgo" w:date="2012-08-10T07:19:00Z"/>
                <w:rFonts w:ascii="Times New Roman" w:eastAsia="MS PGothic" w:hAnsi="Times New Roman" w:cs="Times New Roman"/>
                <w:sz w:val="24"/>
                <w:szCs w:val="24"/>
                <w:rPrChange w:id="11500" w:author="DuyNgo" w:date="2012-08-10T08:15:00Z">
                  <w:rPr>
                    <w:ins w:id="11501" w:author="DuyNgo" w:date="2012-08-10T07:19:00Z"/>
                    <w:rFonts w:ascii="Calibri" w:eastAsia="MS PGothic" w:hAnsi="Calibri" w:cs="Calibri"/>
                    <w:color w:val="000000"/>
                    <w:sz w:val="24"/>
                    <w:szCs w:val="24"/>
                  </w:rPr>
                </w:rPrChange>
              </w:rPr>
            </w:pPr>
            <w:ins w:id="11502" w:author="DuyNgo" w:date="2012-08-10T07:19:00Z">
              <w:r w:rsidRPr="00657B96">
                <w:rPr>
                  <w:rFonts w:ascii="Times New Roman" w:eastAsia="MS PGothic" w:hAnsi="Times New Roman" w:cs="Times New Roman"/>
                  <w:sz w:val="24"/>
                  <w:szCs w:val="24"/>
                  <w:rPrChange w:id="11503"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pPr>
              <w:pStyle w:val="ListParagraph"/>
              <w:numPr>
                <w:ilvl w:val="0"/>
                <w:numId w:val="75"/>
              </w:numPr>
              <w:spacing w:after="0" w:line="240" w:lineRule="auto"/>
              <w:rPr>
                <w:ins w:id="11504" w:author="DuyNgo" w:date="2012-08-10T07:19:00Z"/>
                <w:rFonts w:ascii="Times New Roman" w:eastAsia="MS PGothic" w:hAnsi="Times New Roman" w:cs="Times New Roman"/>
                <w:sz w:val="24"/>
                <w:szCs w:val="24"/>
                <w:rPrChange w:id="11505" w:author="DuyNgo" w:date="2012-08-10T08:15:00Z">
                  <w:rPr>
                    <w:ins w:id="11506" w:author="DuyNgo" w:date="2012-08-10T07:19:00Z"/>
                    <w:rFonts w:ascii="Calibri" w:eastAsia="MS PGothic" w:hAnsi="Calibri" w:cs="Calibri"/>
                    <w:color w:val="000000"/>
                    <w:sz w:val="24"/>
                    <w:szCs w:val="24"/>
                  </w:rPr>
                </w:rPrChange>
              </w:rPr>
              <w:pPrChange w:id="11507" w:author="DuyNgo" w:date="2012-08-10T07:19:00Z">
                <w:pPr>
                  <w:pStyle w:val="ListParagraph"/>
                  <w:numPr>
                    <w:numId w:val="79"/>
                  </w:numPr>
                  <w:shd w:val="clear" w:color="FFFFCC" w:fill="FFFFFF"/>
                  <w:spacing w:before="100" w:beforeAutospacing="1" w:after="0" w:afterAutospacing="1" w:line="240" w:lineRule="auto"/>
                  <w:ind w:hanging="360"/>
                </w:pPr>
              </w:pPrChange>
            </w:pPr>
            <w:ins w:id="11508" w:author="DuyNgo" w:date="2012-08-10T07:19:00Z">
              <w:r w:rsidRPr="00657B96">
                <w:rPr>
                  <w:rFonts w:ascii="Times New Roman" w:eastAsia="MS PGothic" w:hAnsi="Times New Roman" w:cs="Times New Roman"/>
                  <w:sz w:val="24"/>
                  <w:szCs w:val="24"/>
                  <w:rPrChange w:id="11509" w:author="DuyNgo" w:date="2012-08-10T08:15:00Z">
                    <w:rPr>
                      <w:rFonts w:ascii="Calibri" w:eastAsia="MS PGothic" w:hAnsi="Calibri" w:cs="Calibri"/>
                      <w:sz w:val="24"/>
                      <w:szCs w:val="24"/>
                    </w:rPr>
                  </w:rPrChange>
                </w:rPr>
                <w:t>Go to project that user is PM.</w:t>
              </w:r>
            </w:ins>
          </w:p>
          <w:p w:rsidR="00CA2200" w:rsidRPr="00657B96" w:rsidRDefault="00CA2200">
            <w:pPr>
              <w:pStyle w:val="ListParagraph"/>
              <w:numPr>
                <w:ilvl w:val="0"/>
                <w:numId w:val="75"/>
              </w:numPr>
              <w:spacing w:after="0" w:line="240" w:lineRule="auto"/>
              <w:rPr>
                <w:ins w:id="11510" w:author="DuyNgo" w:date="2012-08-10T07:19:00Z"/>
                <w:rFonts w:ascii="Times New Roman" w:eastAsia="MS PGothic" w:hAnsi="Times New Roman" w:cs="Times New Roman"/>
                <w:sz w:val="24"/>
                <w:szCs w:val="24"/>
                <w:rPrChange w:id="11511" w:author="DuyNgo" w:date="2012-08-10T08:15:00Z">
                  <w:rPr>
                    <w:ins w:id="11512" w:author="DuyNgo" w:date="2012-08-10T07:19:00Z"/>
                  </w:rPr>
                </w:rPrChange>
              </w:rPr>
              <w:pPrChange w:id="11513" w:author="DuyNgo" w:date="2012-08-10T07:19:00Z">
                <w:pPr>
                  <w:pStyle w:val="ListParagraph"/>
                  <w:numPr>
                    <w:numId w:val="79"/>
                  </w:numPr>
                  <w:spacing w:after="0" w:line="240" w:lineRule="auto"/>
                  <w:ind w:hanging="360"/>
                </w:pPr>
              </w:pPrChange>
            </w:pPr>
            <w:ins w:id="11514" w:author="DuyNgo" w:date="2012-08-10T07:19:00Z">
              <w:r w:rsidRPr="00657B96">
                <w:rPr>
                  <w:rFonts w:ascii="Times New Roman" w:eastAsia="MS PGothic" w:hAnsi="Times New Roman" w:cs="Times New Roman"/>
                  <w:sz w:val="24"/>
                  <w:szCs w:val="24"/>
                  <w:rPrChange w:id="11515" w:author="DuyNgo" w:date="2012-08-10T08:15:00Z">
                    <w:rPr/>
                  </w:rPrChange>
                </w:rPr>
                <w:t xml:space="preserve">Create </w:t>
              </w:r>
            </w:ins>
            <w:r w:rsidRPr="00657B96">
              <w:rPr>
                <w:rFonts w:ascii="Times New Roman" w:eastAsia="MS PGothic" w:hAnsi="Times New Roman" w:cs="Times New Roman"/>
                <w:sz w:val="24"/>
                <w:szCs w:val="24"/>
              </w:rPr>
              <w:t xml:space="preserve">cost </w:t>
            </w:r>
            <w:ins w:id="11516" w:author="DuyNgo" w:date="2012-08-10T07:19:00Z">
              <w:r w:rsidRPr="00657B96">
                <w:rPr>
                  <w:rFonts w:ascii="Times New Roman" w:eastAsia="MS PGothic" w:hAnsi="Times New Roman" w:cs="Times New Roman"/>
                  <w:sz w:val="24"/>
                  <w:szCs w:val="24"/>
                  <w:rPrChange w:id="11517" w:author="DuyNgo" w:date="2012-08-10T08:15:00Z">
                    <w:rPr/>
                  </w:rPrChange>
                </w:rPr>
                <w:t>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rsidP="006F1304">
            <w:pPr>
              <w:pStyle w:val="ListParagraph"/>
              <w:numPr>
                <w:ilvl w:val="0"/>
                <w:numId w:val="76"/>
              </w:numPr>
              <w:shd w:val="clear" w:color="FFFFCC" w:fill="FFFFFF"/>
              <w:spacing w:before="100" w:beforeAutospacing="1" w:after="0" w:afterAutospacing="1" w:line="240" w:lineRule="auto"/>
              <w:rPr>
                <w:ins w:id="11518" w:author="DuyNgo" w:date="2012-08-10T07:19:00Z"/>
                <w:rFonts w:ascii="Times New Roman" w:eastAsia="MS PGothic" w:hAnsi="Times New Roman" w:cs="Times New Roman"/>
                <w:sz w:val="24"/>
                <w:szCs w:val="24"/>
                <w:rPrChange w:id="11519" w:author="DuyNgo" w:date="2012-08-10T08:15:00Z">
                  <w:rPr>
                    <w:ins w:id="11520" w:author="DuyNgo" w:date="2012-08-10T07:19:00Z"/>
                    <w:rFonts w:ascii="Calibri" w:eastAsia="MS PGothic" w:hAnsi="Calibri" w:cs="Calibri"/>
                    <w:color w:val="000000"/>
                    <w:sz w:val="24"/>
                    <w:szCs w:val="24"/>
                  </w:rPr>
                </w:rPrChange>
              </w:rPr>
            </w:pPr>
            <w:ins w:id="11521" w:author="DuyNgo" w:date="2012-08-10T07:19:00Z">
              <w:r w:rsidRPr="00657B96">
                <w:rPr>
                  <w:rFonts w:ascii="Times New Roman" w:eastAsia="MS PGothic" w:hAnsi="Times New Roman" w:cs="Times New Roman"/>
                  <w:sz w:val="24"/>
                  <w:szCs w:val="24"/>
                  <w:rPrChange w:id="11522" w:author="DuyNgo" w:date="2012-08-10T08:15:00Z">
                    <w:rPr>
                      <w:rFonts w:ascii="Calibri" w:eastAsia="MS PGothic" w:hAnsi="Calibri" w:cs="Calibri"/>
                      <w:sz w:val="24"/>
                      <w:szCs w:val="24"/>
                    </w:rPr>
                  </w:rPrChange>
                </w:rPr>
                <w:t>Place to input information.</w:t>
              </w:r>
            </w:ins>
          </w:p>
          <w:p w:rsidR="00CA2200" w:rsidRPr="00657B96" w:rsidRDefault="00CA2200">
            <w:pPr>
              <w:pStyle w:val="ListParagraph"/>
              <w:numPr>
                <w:ilvl w:val="0"/>
                <w:numId w:val="76"/>
              </w:numPr>
              <w:spacing w:after="0" w:line="240" w:lineRule="auto"/>
              <w:rPr>
                <w:ins w:id="11523" w:author="DuyNgo" w:date="2012-08-10T07:19:00Z"/>
                <w:rFonts w:ascii="Times New Roman" w:eastAsia="MS PGothic" w:hAnsi="Times New Roman" w:cs="Times New Roman"/>
                <w:sz w:val="24"/>
                <w:szCs w:val="24"/>
                <w:rPrChange w:id="11524" w:author="DuyNgo" w:date="2012-08-10T08:15:00Z">
                  <w:rPr>
                    <w:ins w:id="11525" w:author="DuyNgo" w:date="2012-08-10T07:19:00Z"/>
                    <w:rFonts w:ascii="Calibri" w:eastAsia="MS PGothic" w:hAnsi="Calibri" w:cs="Calibri"/>
                    <w:sz w:val="24"/>
                    <w:szCs w:val="24"/>
                  </w:rPr>
                </w:rPrChange>
              </w:rPr>
              <w:pPrChange w:id="11526" w:author="DuyNgo" w:date="2012-08-10T07:19:00Z">
                <w:pPr>
                  <w:pStyle w:val="ListParagraph"/>
                  <w:numPr>
                    <w:numId w:val="80"/>
                  </w:numPr>
                  <w:spacing w:after="0" w:line="240" w:lineRule="auto"/>
                  <w:ind w:hanging="360"/>
                </w:pPr>
              </w:pPrChange>
            </w:pPr>
            <w:ins w:id="11527" w:author="DuyNgo" w:date="2012-08-10T07:19:00Z">
              <w:r w:rsidRPr="00657B96">
                <w:rPr>
                  <w:rFonts w:ascii="Times New Roman" w:eastAsia="MS PGothic" w:hAnsi="Times New Roman" w:cs="Times New Roman"/>
                  <w:sz w:val="24"/>
                  <w:szCs w:val="24"/>
                  <w:rPrChange w:id="11528" w:author="DuyNgo" w:date="2012-08-10T08:15:00Z">
                    <w:rPr>
                      <w:rFonts w:ascii="Calibri" w:eastAsia="MS PGothic" w:hAnsi="Calibri" w:cs="Calibri"/>
                      <w:sz w:val="24"/>
                      <w:szCs w:val="24"/>
                    </w:rPr>
                  </w:rPrChange>
                </w:rPr>
                <w:t>Validation</w:t>
              </w:r>
            </w:ins>
          </w:p>
          <w:p w:rsidR="00CA2200" w:rsidRPr="00657B96" w:rsidRDefault="00CA2200">
            <w:pPr>
              <w:pStyle w:val="ListParagraph"/>
              <w:numPr>
                <w:ilvl w:val="0"/>
                <w:numId w:val="76"/>
              </w:numPr>
              <w:spacing w:after="0" w:line="240" w:lineRule="auto"/>
              <w:rPr>
                <w:ins w:id="11529" w:author="DuyNgo" w:date="2012-08-10T07:19:00Z"/>
                <w:rFonts w:ascii="Times New Roman" w:eastAsia="MS PGothic" w:hAnsi="Times New Roman" w:cs="Times New Roman"/>
                <w:sz w:val="24"/>
                <w:szCs w:val="24"/>
                <w:rPrChange w:id="11530" w:author="DuyNgo" w:date="2012-08-10T08:15:00Z">
                  <w:rPr>
                    <w:ins w:id="11531" w:author="DuyNgo" w:date="2012-08-10T07:19:00Z"/>
                  </w:rPr>
                </w:rPrChange>
              </w:rPr>
              <w:pPrChange w:id="11532" w:author="DuyNgo" w:date="2012-08-10T07:19:00Z">
                <w:pPr>
                  <w:pStyle w:val="ListParagraph"/>
                  <w:numPr>
                    <w:numId w:val="80"/>
                  </w:numPr>
                  <w:spacing w:after="0" w:line="240" w:lineRule="auto"/>
                  <w:ind w:hanging="360"/>
                </w:pPr>
              </w:pPrChange>
            </w:pPr>
            <w:ins w:id="11533" w:author="DuyNgo" w:date="2012-08-10T07:19:00Z">
              <w:r w:rsidRPr="00657B96">
                <w:rPr>
                  <w:rFonts w:ascii="Times New Roman" w:eastAsia="MS PGothic" w:hAnsi="Times New Roman" w:cs="Times New Roman"/>
                  <w:sz w:val="24"/>
                  <w:szCs w:val="24"/>
                  <w:rPrChange w:id="11534" w:author="DuyNgo" w:date="2012-08-10T08:15:00Z">
                    <w:rPr/>
                  </w:rPrChange>
                </w:rPr>
                <w:t>Submit Ok</w:t>
              </w:r>
            </w:ins>
          </w:p>
        </w:tc>
      </w:tr>
    </w:tbl>
    <w:p w:rsidR="00CA2200" w:rsidRPr="00657B96" w:rsidRDefault="00CA2200">
      <w:pPr>
        <w:rPr>
          <w:ins w:id="11535" w:author="DuyNgo" w:date="2012-08-10T07:19:00Z"/>
          <w:rFonts w:ascii="Times New Roman" w:hAnsi="Times New Roman" w:cs="Times New Roman"/>
          <w:sz w:val="24"/>
          <w:szCs w:val="24"/>
          <w:rPrChange w:id="11536" w:author="DuyNgo" w:date="2012-08-10T08:15:00Z">
            <w:rPr>
              <w:ins w:id="11537" w:author="DuyNgo" w:date="2012-08-10T07:19:00Z"/>
              <w:rFonts w:ascii="Calibri" w:hAnsi="Calibri" w:cs="Calibri"/>
              <w:sz w:val="24"/>
              <w:szCs w:val="24"/>
            </w:rPr>
          </w:rPrChange>
        </w:rPr>
        <w:pPrChange w:id="11538" w:author="DuyNgo" w:date="2012-08-10T07:19:00Z">
          <w:pPr>
            <w:pStyle w:val="Heading4"/>
          </w:pPr>
        </w:pPrChange>
      </w:pPr>
    </w:p>
    <w:p w:rsidR="00CA2200" w:rsidRPr="00657B96" w:rsidRDefault="00CA2200">
      <w:pPr>
        <w:pStyle w:val="Heading4"/>
        <w:rPr>
          <w:ins w:id="11539" w:author="DuyNgo" w:date="2012-08-10T07:19:00Z"/>
          <w:rFonts w:ascii="Times New Roman" w:hAnsi="Times New Roman" w:cs="Times New Roman"/>
          <w:sz w:val="24"/>
          <w:szCs w:val="24"/>
          <w:rPrChange w:id="11540" w:author="DuyNgo" w:date="2012-08-10T08:15:00Z">
            <w:rPr>
              <w:ins w:id="11541" w:author="DuyNgo" w:date="2012-08-10T07:19:00Z"/>
              <w:rFonts w:ascii="Calibri" w:hAnsi="Calibri" w:cs="Calibri"/>
              <w:sz w:val="24"/>
              <w:szCs w:val="24"/>
            </w:rPr>
          </w:rPrChange>
        </w:rPr>
        <w:pPrChange w:id="11542" w:author="DuyNgo" w:date="2012-08-10T07:19:00Z">
          <w:pPr/>
        </w:pPrChange>
      </w:pPr>
      <w:bookmarkStart w:id="11543" w:name="_Toc332775046"/>
      <w:ins w:id="11544" w:author="DuyNgo" w:date="2012-08-10T07:19:00Z">
        <w:r w:rsidRPr="00657B96">
          <w:rPr>
            <w:rFonts w:ascii="Times New Roman" w:hAnsi="Times New Roman" w:cs="Times New Roman"/>
            <w:sz w:val="24"/>
            <w:szCs w:val="24"/>
            <w:rPrChange w:id="11545" w:author="DuyNgo" w:date="2012-08-10T08:15:00Z">
              <w:rPr>
                <w:rFonts w:ascii="Calibri" w:hAnsi="Calibri" w:cs="Calibri"/>
                <w:b/>
                <w:bCs/>
                <w:i/>
                <w:iCs/>
                <w:sz w:val="24"/>
                <w:szCs w:val="24"/>
              </w:rPr>
            </w:rPrChange>
          </w:rPr>
          <w:t>5</w:t>
        </w:r>
      </w:ins>
      <w:ins w:id="11546" w:author="DuyNgo" w:date="2012-08-10T07:08:00Z">
        <w:r w:rsidRPr="00657B96">
          <w:rPr>
            <w:rFonts w:ascii="Times New Roman" w:hAnsi="Times New Roman" w:cs="Times New Roman"/>
            <w:sz w:val="24"/>
            <w:szCs w:val="24"/>
            <w:rPrChange w:id="11547" w:author="DuyNgo" w:date="2012-08-10T08:15:00Z">
              <w:rPr>
                <w:rFonts w:ascii="Calibri" w:hAnsi="Calibri" w:cs="Calibri"/>
                <w:sz w:val="24"/>
                <w:szCs w:val="24"/>
              </w:rPr>
            </w:rPrChange>
          </w:rPr>
          <w:t>.1.</w:t>
        </w:r>
      </w:ins>
      <w:r w:rsidRPr="00657B96">
        <w:rPr>
          <w:rFonts w:ascii="Times New Roman" w:hAnsi="Times New Roman" w:cs="Times New Roman"/>
          <w:sz w:val="24"/>
          <w:szCs w:val="24"/>
        </w:rPr>
        <w:t>23</w:t>
      </w:r>
      <w:ins w:id="11548" w:author="DuyNgo" w:date="2012-08-10T07:08:00Z">
        <w:r w:rsidRPr="00657B96">
          <w:rPr>
            <w:rFonts w:ascii="Times New Roman" w:hAnsi="Times New Roman" w:cs="Times New Roman"/>
            <w:sz w:val="24"/>
            <w:szCs w:val="24"/>
            <w:rPrChange w:id="11549" w:author="DuyNgo" w:date="2012-08-10T08:15:00Z">
              <w:rPr>
                <w:rFonts w:ascii="Calibri" w:hAnsi="Calibri" w:cs="Calibri"/>
                <w:sz w:val="24"/>
                <w:szCs w:val="24"/>
              </w:rPr>
            </w:rPrChange>
          </w:rPr>
          <w:t xml:space="preserve"> Delete </w:t>
        </w:r>
      </w:ins>
      <w:r w:rsidRPr="00657B96">
        <w:rPr>
          <w:rFonts w:ascii="Times New Roman" w:hAnsi="Times New Roman" w:cs="Times New Roman"/>
          <w:sz w:val="24"/>
          <w:szCs w:val="24"/>
        </w:rPr>
        <w:t>Cost</w:t>
      </w:r>
      <w:bookmarkEnd w:id="11543"/>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657B96" w:rsidTr="006F1304">
        <w:trPr>
          <w:trHeight w:val="114"/>
          <w:ins w:id="11550"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657B96" w:rsidRDefault="00CA2200" w:rsidP="006F1304">
            <w:pPr>
              <w:spacing w:after="0" w:line="240" w:lineRule="auto"/>
              <w:rPr>
                <w:ins w:id="11551" w:author="DuyNgo" w:date="2012-08-10T07:19:00Z"/>
                <w:rFonts w:ascii="Times New Roman" w:eastAsia="MS PGothic" w:hAnsi="Times New Roman" w:cs="Times New Roman"/>
                <w:b/>
                <w:sz w:val="24"/>
                <w:szCs w:val="24"/>
                <w:rPrChange w:id="11552" w:author="DuyNgo" w:date="2012-08-10T08:15:00Z">
                  <w:rPr>
                    <w:ins w:id="11553" w:author="DuyNgo" w:date="2012-08-10T07:19:00Z"/>
                    <w:rFonts w:ascii="Calibri" w:eastAsia="MS PGothic" w:hAnsi="Calibri" w:cs="Calibri"/>
                    <w:b/>
                    <w:sz w:val="24"/>
                    <w:szCs w:val="24"/>
                  </w:rPr>
                </w:rPrChange>
              </w:rPr>
            </w:pPr>
            <w:ins w:id="11554" w:author="DuyNgo" w:date="2012-08-10T07:19:00Z">
              <w:r w:rsidRPr="00657B96">
                <w:rPr>
                  <w:rFonts w:ascii="Times New Roman" w:eastAsia="MS PGothic" w:hAnsi="Times New Roman" w:cs="Times New Roman"/>
                  <w:b/>
                  <w:sz w:val="24"/>
                  <w:szCs w:val="24"/>
                  <w:rPrChange w:id="11555"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556" w:author="DuyNgo" w:date="2012-08-10T07:19:00Z"/>
                <w:rFonts w:ascii="Times New Roman" w:eastAsia="MS PGothic" w:hAnsi="Times New Roman" w:cs="Times New Roman"/>
                <w:b/>
                <w:bCs/>
                <w:sz w:val="24"/>
                <w:szCs w:val="24"/>
                <w:rPrChange w:id="11557" w:author="DuyNgo" w:date="2012-08-10T08:15:00Z">
                  <w:rPr>
                    <w:ins w:id="11558" w:author="DuyNgo" w:date="2012-08-10T07:19:00Z"/>
                    <w:rFonts w:ascii="Calibri" w:eastAsia="MS PGothic" w:hAnsi="Calibri" w:cs="Calibri"/>
                    <w:b/>
                    <w:bCs/>
                    <w:sz w:val="24"/>
                    <w:szCs w:val="24"/>
                  </w:rPr>
                </w:rPrChange>
              </w:rPr>
            </w:pPr>
            <w:ins w:id="11559" w:author="DuyNgo" w:date="2012-08-10T07:19:00Z">
              <w:r w:rsidRPr="00657B96">
                <w:rPr>
                  <w:rFonts w:ascii="Times New Roman" w:eastAsia="MS PGothic" w:hAnsi="Times New Roman" w:cs="Times New Roman"/>
                  <w:b/>
                  <w:bCs/>
                  <w:sz w:val="24"/>
                  <w:szCs w:val="24"/>
                  <w:rPrChange w:id="11560"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561" w:author="DuyNgo" w:date="2012-08-10T07:19:00Z"/>
                <w:rFonts w:ascii="Times New Roman" w:eastAsia="MS PGothic" w:hAnsi="Times New Roman" w:cs="Times New Roman"/>
                <w:b/>
                <w:bCs/>
                <w:sz w:val="24"/>
                <w:szCs w:val="24"/>
                <w:rPrChange w:id="11562" w:author="DuyNgo" w:date="2012-08-10T08:15:00Z">
                  <w:rPr>
                    <w:ins w:id="11563" w:author="DuyNgo" w:date="2012-08-10T07:19:00Z"/>
                    <w:rFonts w:ascii="Calibri" w:eastAsia="MS PGothic" w:hAnsi="Calibri" w:cs="Calibri"/>
                    <w:b/>
                    <w:bCs/>
                    <w:sz w:val="24"/>
                    <w:szCs w:val="24"/>
                  </w:rPr>
                </w:rPrChange>
              </w:rPr>
            </w:pPr>
            <w:ins w:id="11564" w:author="DuyNgo" w:date="2012-08-10T07:19:00Z">
              <w:r w:rsidRPr="00657B96">
                <w:rPr>
                  <w:rFonts w:ascii="Times New Roman" w:eastAsia="MS PGothic" w:hAnsi="Times New Roman" w:cs="Times New Roman"/>
                  <w:b/>
                  <w:bCs/>
                  <w:sz w:val="24"/>
                  <w:szCs w:val="24"/>
                  <w:rPrChange w:id="11565"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566" w:author="DuyNgo" w:date="2012-08-10T07:19:00Z"/>
                <w:rFonts w:ascii="Times New Roman" w:eastAsia="MS PGothic" w:hAnsi="Times New Roman" w:cs="Times New Roman"/>
                <w:b/>
                <w:bCs/>
                <w:sz w:val="24"/>
                <w:szCs w:val="24"/>
                <w:rPrChange w:id="11567" w:author="DuyNgo" w:date="2012-08-10T08:15:00Z">
                  <w:rPr>
                    <w:ins w:id="11568" w:author="DuyNgo" w:date="2012-08-10T07:19:00Z"/>
                    <w:rFonts w:ascii="Calibri" w:eastAsia="MS PGothic" w:hAnsi="Calibri" w:cs="Calibri"/>
                    <w:b/>
                    <w:bCs/>
                    <w:sz w:val="24"/>
                    <w:szCs w:val="24"/>
                  </w:rPr>
                </w:rPrChange>
              </w:rPr>
            </w:pPr>
            <w:ins w:id="11569" w:author="DuyNgo" w:date="2012-08-10T07:19:00Z">
              <w:r w:rsidRPr="00657B96">
                <w:rPr>
                  <w:rFonts w:ascii="Times New Roman" w:eastAsia="MS PGothic" w:hAnsi="Times New Roman" w:cs="Times New Roman"/>
                  <w:b/>
                  <w:bCs/>
                  <w:sz w:val="24"/>
                  <w:szCs w:val="24"/>
                  <w:rPrChange w:id="11570" w:author="DuyNgo" w:date="2012-08-10T08:15:00Z">
                    <w:rPr>
                      <w:rFonts w:ascii="Calibri" w:eastAsia="MS PGothic" w:hAnsi="Calibri" w:cs="Calibri"/>
                      <w:b/>
                      <w:bCs/>
                      <w:sz w:val="24"/>
                      <w:szCs w:val="24"/>
                    </w:rPr>
                  </w:rPrChange>
                </w:rPr>
                <w:t>Expected output</w:t>
              </w:r>
            </w:ins>
          </w:p>
        </w:tc>
      </w:tr>
      <w:tr w:rsidR="00CA2200" w:rsidRPr="00657B96" w:rsidTr="006F1304">
        <w:trPr>
          <w:trHeight w:val="530"/>
          <w:ins w:id="11571"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657B96" w:rsidRDefault="00CA2200" w:rsidP="006F1304">
            <w:pPr>
              <w:spacing w:after="0" w:line="240" w:lineRule="auto"/>
              <w:rPr>
                <w:ins w:id="11572" w:author="DuyNgo" w:date="2012-08-10T07:19:00Z"/>
                <w:rFonts w:ascii="Times New Roman" w:eastAsia="MS PGothic" w:hAnsi="Times New Roman" w:cs="Times New Roman"/>
                <w:sz w:val="24"/>
                <w:szCs w:val="24"/>
                <w:rPrChange w:id="11573" w:author="DuyNgo" w:date="2012-08-10T08:15:00Z">
                  <w:rPr>
                    <w:ins w:id="11574" w:author="DuyNgo" w:date="2012-08-10T07:19:00Z"/>
                    <w:rFonts w:ascii="Calibri" w:eastAsia="MS PGothic" w:hAnsi="Calibri" w:cs="Calibri"/>
                    <w:sz w:val="24"/>
                    <w:szCs w:val="24"/>
                  </w:rPr>
                </w:rPrChange>
              </w:rPr>
            </w:pPr>
            <w:ins w:id="11575" w:author="DuyNgo" w:date="2012-08-10T07:19:00Z">
              <w:r w:rsidRPr="00657B96">
                <w:rPr>
                  <w:rFonts w:ascii="Times New Roman" w:eastAsia="MS PGothic" w:hAnsi="Times New Roman" w:cs="Times New Roman"/>
                  <w:sz w:val="24"/>
                  <w:szCs w:val="24"/>
                  <w:rPrChange w:id="11576" w:author="DuyNgo" w:date="2012-08-10T08:15:00Z">
                    <w:rPr>
                      <w:rFonts w:ascii="Calibri" w:eastAsia="MS PGothic" w:hAnsi="Calibri" w:cs="Calibri"/>
                      <w:sz w:val="24"/>
                      <w:szCs w:val="24"/>
                    </w:rPr>
                  </w:rPrChange>
                </w:rPr>
                <w:t xml:space="preserve">Delete </w:t>
              </w:r>
            </w:ins>
            <w:r w:rsidRPr="00657B96">
              <w:rPr>
                <w:rFonts w:ascii="Times New Roman" w:eastAsia="MS PGothic" w:hAnsi="Times New Roman" w:cs="Times New Roman"/>
                <w:sz w:val="24"/>
                <w:szCs w:val="24"/>
              </w:rPr>
              <w:t>cost</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rsidP="006F1304">
            <w:pPr>
              <w:shd w:val="clear" w:color="FFFFCC" w:fill="FFFFFF"/>
              <w:spacing w:before="100" w:beforeAutospacing="1" w:after="0" w:afterAutospacing="1" w:line="240" w:lineRule="auto"/>
              <w:rPr>
                <w:ins w:id="11577" w:author="DuyNgo" w:date="2012-08-10T07:19:00Z"/>
                <w:rFonts w:ascii="Times New Roman" w:eastAsia="MS PGothic" w:hAnsi="Times New Roman" w:cs="Times New Roman"/>
                <w:sz w:val="24"/>
                <w:szCs w:val="24"/>
                <w:rPrChange w:id="11578" w:author="DuyNgo" w:date="2012-08-10T08:15:00Z">
                  <w:rPr>
                    <w:ins w:id="11579" w:author="DuyNgo" w:date="2012-08-10T07:19:00Z"/>
                    <w:rFonts w:ascii="Calibri" w:eastAsia="MS PGothic" w:hAnsi="Calibri" w:cs="Calibri"/>
                    <w:color w:val="000000"/>
                    <w:sz w:val="24"/>
                    <w:szCs w:val="24"/>
                  </w:rPr>
                </w:rPrChange>
              </w:rPr>
            </w:pPr>
            <w:ins w:id="11580" w:author="DuyNgo" w:date="2012-08-10T07:19:00Z">
              <w:r w:rsidRPr="00657B96">
                <w:rPr>
                  <w:rFonts w:ascii="Times New Roman" w:eastAsia="MS PGothic" w:hAnsi="Times New Roman" w:cs="Times New Roman"/>
                  <w:sz w:val="24"/>
                  <w:szCs w:val="24"/>
                  <w:rPrChange w:id="11581"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pPr>
              <w:pStyle w:val="ListParagraph"/>
              <w:numPr>
                <w:ilvl w:val="0"/>
                <w:numId w:val="77"/>
              </w:numPr>
              <w:spacing w:after="0" w:line="240" w:lineRule="auto"/>
              <w:rPr>
                <w:ins w:id="11582" w:author="DuyNgo" w:date="2012-08-10T07:20:00Z"/>
                <w:rFonts w:ascii="Times New Roman" w:eastAsia="MS PGothic" w:hAnsi="Times New Roman" w:cs="Times New Roman"/>
                <w:sz w:val="24"/>
                <w:szCs w:val="24"/>
                <w:rPrChange w:id="11583" w:author="DuyNgo" w:date="2012-08-10T08:15:00Z">
                  <w:rPr>
                    <w:ins w:id="11584" w:author="DuyNgo" w:date="2012-08-10T07:20:00Z"/>
                    <w:rFonts w:ascii="Calibri" w:eastAsia="MS PGothic" w:hAnsi="Calibri" w:cs="Calibri"/>
                    <w:color w:val="000000"/>
                    <w:sz w:val="24"/>
                    <w:szCs w:val="24"/>
                  </w:rPr>
                </w:rPrChange>
              </w:rPr>
              <w:pPrChange w:id="11585" w:author="DuyNgo" w:date="2012-08-10T07:19:00Z">
                <w:pPr>
                  <w:pStyle w:val="ListParagraph"/>
                  <w:numPr>
                    <w:numId w:val="79"/>
                  </w:numPr>
                  <w:shd w:val="clear" w:color="FFFFCC" w:fill="FFFFFF"/>
                  <w:spacing w:before="100" w:beforeAutospacing="1" w:after="0" w:afterAutospacing="1" w:line="240" w:lineRule="auto"/>
                  <w:ind w:hanging="360"/>
                </w:pPr>
              </w:pPrChange>
            </w:pPr>
            <w:ins w:id="11586" w:author="DuyNgo" w:date="2012-08-10T07:19:00Z">
              <w:r w:rsidRPr="00657B96">
                <w:rPr>
                  <w:rFonts w:ascii="Times New Roman" w:eastAsia="MS PGothic" w:hAnsi="Times New Roman" w:cs="Times New Roman"/>
                  <w:sz w:val="24"/>
                  <w:szCs w:val="24"/>
                  <w:rPrChange w:id="11587" w:author="DuyNgo" w:date="2012-08-10T08:15:00Z">
                    <w:rPr>
                      <w:rFonts w:ascii="Calibri" w:eastAsia="MS PGothic" w:hAnsi="Calibri" w:cs="Calibri"/>
                      <w:sz w:val="24"/>
                      <w:szCs w:val="24"/>
                    </w:rPr>
                  </w:rPrChange>
                </w:rPr>
                <w:t>Go to project that user is PM.</w:t>
              </w:r>
            </w:ins>
          </w:p>
          <w:p w:rsidR="00CA2200" w:rsidRPr="00657B96" w:rsidRDefault="00CA2200">
            <w:pPr>
              <w:pStyle w:val="ListParagraph"/>
              <w:numPr>
                <w:ilvl w:val="0"/>
                <w:numId w:val="77"/>
              </w:numPr>
              <w:spacing w:after="0" w:line="240" w:lineRule="auto"/>
              <w:rPr>
                <w:ins w:id="11588" w:author="DuyNgo" w:date="2012-08-10T07:19:00Z"/>
                <w:rFonts w:ascii="Times New Roman" w:eastAsia="MS PGothic" w:hAnsi="Times New Roman" w:cs="Times New Roman"/>
                <w:sz w:val="24"/>
                <w:szCs w:val="24"/>
                <w:rPrChange w:id="11589" w:author="DuyNgo" w:date="2012-08-10T08:15:00Z">
                  <w:rPr>
                    <w:ins w:id="11590" w:author="DuyNgo" w:date="2012-08-10T07:19:00Z"/>
                  </w:rPr>
                </w:rPrChange>
              </w:rPr>
              <w:pPrChange w:id="11591" w:author="DuyNgo" w:date="2012-08-10T07:19:00Z">
                <w:pPr>
                  <w:pStyle w:val="ListParagraph"/>
                  <w:numPr>
                    <w:numId w:val="79"/>
                  </w:numPr>
                  <w:spacing w:after="0" w:line="240" w:lineRule="auto"/>
                  <w:ind w:hanging="360"/>
                </w:pPr>
              </w:pPrChange>
            </w:pPr>
            <w:ins w:id="11592" w:author="DuyNgo" w:date="2012-08-10T07:19:00Z">
              <w:r w:rsidRPr="00657B96">
                <w:rPr>
                  <w:rFonts w:ascii="Times New Roman" w:eastAsia="MS PGothic" w:hAnsi="Times New Roman" w:cs="Times New Roman"/>
                  <w:sz w:val="24"/>
                  <w:szCs w:val="24"/>
                  <w:rPrChange w:id="11593" w:author="DuyNgo" w:date="2012-08-10T08:15:00Z">
                    <w:rPr/>
                  </w:rPrChange>
                </w:rPr>
                <w:t xml:space="preserve">Choose </w:t>
              </w:r>
            </w:ins>
            <w:r w:rsidRPr="00657B96">
              <w:rPr>
                <w:rFonts w:ascii="Times New Roman" w:eastAsia="MS PGothic" w:hAnsi="Times New Roman" w:cs="Times New Roman"/>
                <w:sz w:val="24"/>
                <w:szCs w:val="24"/>
              </w:rPr>
              <w:t xml:space="preserve">cost </w:t>
            </w:r>
            <w:ins w:id="11594" w:author="DuyNgo" w:date="2012-08-10T07:19:00Z">
              <w:r w:rsidRPr="00657B96">
                <w:rPr>
                  <w:rFonts w:ascii="Times New Roman" w:eastAsia="MS PGothic" w:hAnsi="Times New Roman" w:cs="Times New Roman"/>
                  <w:sz w:val="24"/>
                  <w:szCs w:val="24"/>
                  <w:rPrChange w:id="11595" w:author="DuyNgo" w:date="2012-08-10T08:15:00Z">
                    <w:rPr/>
                  </w:rPrChange>
                </w:rPr>
                <w:t>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rsidP="006F1304">
            <w:pPr>
              <w:pStyle w:val="ListParagraph"/>
              <w:numPr>
                <w:ilvl w:val="0"/>
                <w:numId w:val="80"/>
              </w:numPr>
              <w:shd w:val="clear" w:color="FFFFCC" w:fill="FFFFFF"/>
              <w:spacing w:before="100" w:beforeAutospacing="1" w:after="100" w:afterAutospacing="1" w:line="240" w:lineRule="auto"/>
              <w:rPr>
                <w:ins w:id="11596" w:author="DuyNgo" w:date="2012-08-10T07:19:00Z"/>
                <w:rFonts w:ascii="Times New Roman" w:eastAsia="MS PGothic" w:hAnsi="Times New Roman" w:cs="Times New Roman"/>
                <w:sz w:val="24"/>
                <w:szCs w:val="24"/>
                <w:rPrChange w:id="11597" w:author="DuyNgo" w:date="2012-08-10T08:15:00Z">
                  <w:rPr>
                    <w:ins w:id="11598" w:author="DuyNgo" w:date="2012-08-10T07:19:00Z"/>
                    <w:rFonts w:ascii="Calibri" w:eastAsia="MS PGothic" w:hAnsi="Calibri" w:cs="Calibri"/>
                    <w:color w:val="000000"/>
                    <w:sz w:val="24"/>
                    <w:szCs w:val="24"/>
                  </w:rPr>
                </w:rPrChange>
              </w:rPr>
            </w:pPr>
            <w:r w:rsidRPr="00657B96">
              <w:rPr>
                <w:rFonts w:ascii="Times New Roman" w:eastAsia="MS PGothic" w:hAnsi="Times New Roman" w:cs="Times New Roman"/>
                <w:sz w:val="24"/>
                <w:szCs w:val="24"/>
              </w:rPr>
              <w:t xml:space="preserve">cost </w:t>
            </w:r>
            <w:ins w:id="11599" w:author="DuyNgo" w:date="2012-08-10T07:19:00Z">
              <w:r w:rsidRPr="00657B96">
                <w:rPr>
                  <w:rFonts w:ascii="Times New Roman" w:eastAsia="MS PGothic" w:hAnsi="Times New Roman" w:cs="Times New Roman"/>
                  <w:sz w:val="24"/>
                  <w:szCs w:val="24"/>
                  <w:rPrChange w:id="11600" w:author="DuyNgo" w:date="2012-08-10T08:15:00Z">
                    <w:rPr>
                      <w:rFonts w:ascii="Calibri" w:eastAsia="MS PGothic" w:hAnsi="Calibri" w:cs="Calibri"/>
                      <w:sz w:val="24"/>
                      <w:szCs w:val="24"/>
                    </w:rPr>
                  </w:rPrChange>
                </w:rPr>
                <w:t>deleted</w:t>
              </w:r>
            </w:ins>
          </w:p>
        </w:tc>
      </w:tr>
    </w:tbl>
    <w:p w:rsidR="00CA2200" w:rsidRPr="00657B96" w:rsidRDefault="00CA2200" w:rsidP="00CA2200">
      <w:pPr>
        <w:rPr>
          <w:ins w:id="11601" w:author="DuyNgo" w:date="2012-08-10T07:08:00Z"/>
          <w:rFonts w:ascii="Times New Roman" w:hAnsi="Times New Roman" w:cs="Times New Roman"/>
          <w:sz w:val="24"/>
          <w:szCs w:val="24"/>
          <w:rPrChange w:id="11602" w:author="DuyNgo" w:date="2012-08-10T08:15:00Z">
            <w:rPr>
              <w:ins w:id="11603" w:author="DuyNgo" w:date="2012-08-10T07:08:00Z"/>
              <w:rFonts w:ascii="Calibri" w:hAnsi="Calibri" w:cs="Calibri"/>
              <w:sz w:val="24"/>
              <w:szCs w:val="24"/>
            </w:rPr>
          </w:rPrChange>
        </w:rPr>
      </w:pPr>
    </w:p>
    <w:p w:rsidR="00CA2200" w:rsidRPr="00657B96" w:rsidRDefault="00CA2200" w:rsidP="00CA2200">
      <w:pPr>
        <w:pStyle w:val="Heading4"/>
        <w:rPr>
          <w:ins w:id="11604" w:author="DuyNgo" w:date="2012-08-10T07:08:00Z"/>
          <w:rFonts w:ascii="Times New Roman" w:hAnsi="Times New Roman" w:cs="Times New Roman"/>
          <w:sz w:val="24"/>
          <w:szCs w:val="24"/>
          <w:rPrChange w:id="11605" w:author="DuyNgo" w:date="2012-08-10T08:15:00Z">
            <w:rPr>
              <w:ins w:id="11606" w:author="DuyNgo" w:date="2012-08-10T07:08:00Z"/>
              <w:rFonts w:ascii="Calibri" w:hAnsi="Calibri" w:cs="Calibri"/>
              <w:sz w:val="24"/>
              <w:szCs w:val="24"/>
            </w:rPr>
          </w:rPrChange>
        </w:rPr>
      </w:pPr>
      <w:bookmarkStart w:id="11607" w:name="_Toc332775047"/>
      <w:ins w:id="11608" w:author="DuyNgo" w:date="2012-08-10T07:20:00Z">
        <w:r w:rsidRPr="00657B96">
          <w:rPr>
            <w:rFonts w:ascii="Times New Roman" w:hAnsi="Times New Roman" w:cs="Times New Roman"/>
            <w:sz w:val="24"/>
            <w:szCs w:val="24"/>
            <w:rPrChange w:id="11609" w:author="DuyNgo" w:date="2012-08-10T08:15:00Z">
              <w:rPr>
                <w:rFonts w:ascii="Calibri" w:eastAsiaTheme="minorHAnsi" w:hAnsi="Calibri" w:cs="Calibri"/>
                <w:b w:val="0"/>
                <w:bCs w:val="0"/>
                <w:i w:val="0"/>
                <w:iCs w:val="0"/>
                <w:color w:val="auto"/>
                <w:sz w:val="24"/>
                <w:szCs w:val="24"/>
              </w:rPr>
            </w:rPrChange>
          </w:rPr>
          <w:t>5</w:t>
        </w:r>
      </w:ins>
      <w:ins w:id="11610" w:author="DuyNgo" w:date="2012-08-10T07:08:00Z">
        <w:r w:rsidRPr="00657B96">
          <w:rPr>
            <w:rFonts w:ascii="Times New Roman" w:hAnsi="Times New Roman" w:cs="Times New Roman"/>
            <w:sz w:val="24"/>
            <w:szCs w:val="24"/>
            <w:rPrChange w:id="11611" w:author="DuyNgo" w:date="2012-08-10T08:15:00Z">
              <w:rPr>
                <w:rFonts w:ascii="Calibri" w:eastAsiaTheme="minorHAnsi" w:hAnsi="Calibri" w:cs="Calibri"/>
                <w:b w:val="0"/>
                <w:bCs w:val="0"/>
                <w:i w:val="0"/>
                <w:iCs w:val="0"/>
                <w:color w:val="auto"/>
                <w:sz w:val="24"/>
                <w:szCs w:val="24"/>
              </w:rPr>
            </w:rPrChange>
          </w:rPr>
          <w:t>.1.</w:t>
        </w:r>
      </w:ins>
      <w:r w:rsidRPr="00657B96">
        <w:rPr>
          <w:rFonts w:ascii="Times New Roman" w:hAnsi="Times New Roman" w:cs="Times New Roman"/>
          <w:sz w:val="24"/>
          <w:szCs w:val="24"/>
        </w:rPr>
        <w:t>24</w:t>
      </w:r>
      <w:ins w:id="11612" w:author="DuyNgo" w:date="2012-08-10T07:08:00Z">
        <w:r w:rsidRPr="00657B96">
          <w:rPr>
            <w:rFonts w:ascii="Times New Roman" w:hAnsi="Times New Roman" w:cs="Times New Roman"/>
            <w:sz w:val="24"/>
            <w:szCs w:val="24"/>
            <w:rPrChange w:id="11613" w:author="DuyNgo" w:date="2012-08-10T08:15:00Z">
              <w:rPr>
                <w:rFonts w:ascii="Calibri" w:eastAsiaTheme="minorHAnsi" w:hAnsi="Calibri" w:cs="Calibri"/>
                <w:b w:val="0"/>
                <w:bCs w:val="0"/>
                <w:i w:val="0"/>
                <w:iCs w:val="0"/>
                <w:color w:val="auto"/>
                <w:sz w:val="24"/>
                <w:szCs w:val="24"/>
              </w:rPr>
            </w:rPrChange>
          </w:rPr>
          <w:t xml:space="preserve"> Update </w:t>
        </w:r>
      </w:ins>
      <w:r w:rsidRPr="00657B96">
        <w:rPr>
          <w:rFonts w:ascii="Times New Roman" w:hAnsi="Times New Roman" w:cs="Times New Roman"/>
          <w:sz w:val="24"/>
          <w:szCs w:val="24"/>
        </w:rPr>
        <w:t>Cost</w:t>
      </w:r>
      <w:bookmarkEnd w:id="11607"/>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657B96" w:rsidTr="006F1304">
        <w:trPr>
          <w:trHeight w:val="114"/>
          <w:ins w:id="11614"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657B96" w:rsidRDefault="00CA2200" w:rsidP="006F1304">
            <w:pPr>
              <w:spacing w:after="0" w:line="240" w:lineRule="auto"/>
              <w:rPr>
                <w:ins w:id="11615" w:author="DuyNgo" w:date="2012-08-10T07:08:00Z"/>
                <w:rFonts w:ascii="Times New Roman" w:eastAsia="MS PGothic" w:hAnsi="Times New Roman" w:cs="Times New Roman"/>
                <w:b/>
                <w:sz w:val="24"/>
                <w:szCs w:val="24"/>
                <w:rPrChange w:id="11616" w:author="DuyNgo" w:date="2012-08-10T08:15:00Z">
                  <w:rPr>
                    <w:ins w:id="11617" w:author="DuyNgo" w:date="2012-08-10T07:08:00Z"/>
                    <w:rFonts w:ascii="Calibri" w:eastAsia="MS PGothic" w:hAnsi="Calibri" w:cs="Calibri"/>
                    <w:b/>
                    <w:sz w:val="24"/>
                    <w:szCs w:val="24"/>
                  </w:rPr>
                </w:rPrChange>
              </w:rPr>
            </w:pPr>
            <w:ins w:id="11618" w:author="DuyNgo" w:date="2012-08-10T07:08:00Z">
              <w:r w:rsidRPr="00657B96">
                <w:rPr>
                  <w:rFonts w:ascii="Times New Roman" w:eastAsia="MS PGothic" w:hAnsi="Times New Roman" w:cs="Times New Roman"/>
                  <w:b/>
                  <w:sz w:val="24"/>
                  <w:szCs w:val="24"/>
                  <w:rPrChange w:id="11619"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620" w:author="DuyNgo" w:date="2012-08-10T07:08:00Z"/>
                <w:rFonts w:ascii="Times New Roman" w:eastAsia="MS PGothic" w:hAnsi="Times New Roman" w:cs="Times New Roman"/>
                <w:b/>
                <w:bCs/>
                <w:sz w:val="24"/>
                <w:szCs w:val="24"/>
                <w:rPrChange w:id="11621" w:author="DuyNgo" w:date="2012-08-10T08:15:00Z">
                  <w:rPr>
                    <w:ins w:id="11622" w:author="DuyNgo" w:date="2012-08-10T07:08:00Z"/>
                    <w:rFonts w:ascii="Calibri" w:eastAsia="MS PGothic" w:hAnsi="Calibri" w:cs="Calibri"/>
                    <w:b/>
                    <w:bCs/>
                    <w:sz w:val="24"/>
                    <w:szCs w:val="24"/>
                  </w:rPr>
                </w:rPrChange>
              </w:rPr>
            </w:pPr>
            <w:ins w:id="11623" w:author="DuyNgo" w:date="2012-08-10T07:08:00Z">
              <w:r w:rsidRPr="00657B96">
                <w:rPr>
                  <w:rFonts w:ascii="Times New Roman" w:eastAsia="MS PGothic" w:hAnsi="Times New Roman" w:cs="Times New Roman"/>
                  <w:b/>
                  <w:bCs/>
                  <w:sz w:val="24"/>
                  <w:szCs w:val="24"/>
                  <w:rPrChange w:id="11624"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625" w:author="DuyNgo" w:date="2012-08-10T07:08:00Z"/>
                <w:rFonts w:ascii="Times New Roman" w:eastAsia="MS PGothic" w:hAnsi="Times New Roman" w:cs="Times New Roman"/>
                <w:b/>
                <w:bCs/>
                <w:sz w:val="24"/>
                <w:szCs w:val="24"/>
                <w:rPrChange w:id="11626" w:author="DuyNgo" w:date="2012-08-10T08:15:00Z">
                  <w:rPr>
                    <w:ins w:id="11627" w:author="DuyNgo" w:date="2012-08-10T07:08:00Z"/>
                    <w:rFonts w:ascii="Calibri" w:eastAsia="MS PGothic" w:hAnsi="Calibri" w:cs="Calibri"/>
                    <w:b/>
                    <w:bCs/>
                    <w:sz w:val="24"/>
                    <w:szCs w:val="24"/>
                  </w:rPr>
                </w:rPrChange>
              </w:rPr>
            </w:pPr>
            <w:ins w:id="11628" w:author="DuyNgo" w:date="2012-08-10T07:08:00Z">
              <w:r w:rsidRPr="00657B96">
                <w:rPr>
                  <w:rFonts w:ascii="Times New Roman" w:eastAsia="MS PGothic" w:hAnsi="Times New Roman" w:cs="Times New Roman"/>
                  <w:b/>
                  <w:bCs/>
                  <w:sz w:val="24"/>
                  <w:szCs w:val="24"/>
                  <w:rPrChange w:id="11629"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630" w:author="DuyNgo" w:date="2012-08-10T07:08:00Z"/>
                <w:rFonts w:ascii="Times New Roman" w:eastAsia="MS PGothic" w:hAnsi="Times New Roman" w:cs="Times New Roman"/>
                <w:b/>
                <w:bCs/>
                <w:sz w:val="24"/>
                <w:szCs w:val="24"/>
                <w:rPrChange w:id="11631" w:author="DuyNgo" w:date="2012-08-10T08:15:00Z">
                  <w:rPr>
                    <w:ins w:id="11632" w:author="DuyNgo" w:date="2012-08-10T07:08:00Z"/>
                    <w:rFonts w:ascii="Calibri" w:eastAsia="MS PGothic" w:hAnsi="Calibri" w:cs="Calibri"/>
                    <w:b/>
                    <w:bCs/>
                    <w:sz w:val="24"/>
                    <w:szCs w:val="24"/>
                  </w:rPr>
                </w:rPrChange>
              </w:rPr>
            </w:pPr>
            <w:ins w:id="11633" w:author="DuyNgo" w:date="2012-08-10T07:08:00Z">
              <w:r w:rsidRPr="00657B96">
                <w:rPr>
                  <w:rFonts w:ascii="Times New Roman" w:eastAsia="MS PGothic" w:hAnsi="Times New Roman" w:cs="Times New Roman"/>
                  <w:b/>
                  <w:bCs/>
                  <w:sz w:val="24"/>
                  <w:szCs w:val="24"/>
                  <w:rPrChange w:id="11634" w:author="DuyNgo" w:date="2012-08-10T08:15:00Z">
                    <w:rPr>
                      <w:rFonts w:ascii="Calibri" w:eastAsia="MS PGothic" w:hAnsi="Calibri" w:cs="Calibri"/>
                      <w:b/>
                      <w:bCs/>
                      <w:sz w:val="24"/>
                      <w:szCs w:val="24"/>
                    </w:rPr>
                  </w:rPrChange>
                </w:rPr>
                <w:t>Expected output</w:t>
              </w:r>
            </w:ins>
          </w:p>
        </w:tc>
      </w:tr>
      <w:tr w:rsidR="00CA2200" w:rsidRPr="00657B96" w:rsidTr="006F1304">
        <w:trPr>
          <w:trHeight w:val="530"/>
          <w:ins w:id="11635"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657B96" w:rsidRDefault="00CA2200" w:rsidP="006F1304">
            <w:pPr>
              <w:spacing w:after="0" w:line="240" w:lineRule="auto"/>
              <w:rPr>
                <w:ins w:id="11636" w:author="DuyNgo" w:date="2012-08-10T07:08:00Z"/>
                <w:rFonts w:ascii="Times New Roman" w:eastAsia="MS PGothic" w:hAnsi="Times New Roman" w:cs="Times New Roman"/>
                <w:sz w:val="24"/>
                <w:szCs w:val="24"/>
                <w:rPrChange w:id="11637" w:author="DuyNgo" w:date="2012-08-10T08:15:00Z">
                  <w:rPr>
                    <w:ins w:id="11638" w:author="DuyNgo" w:date="2012-08-10T07:08:00Z"/>
                    <w:rFonts w:ascii="Calibri" w:eastAsia="MS PGothic" w:hAnsi="Calibri" w:cs="Calibri"/>
                    <w:sz w:val="24"/>
                    <w:szCs w:val="24"/>
                  </w:rPr>
                </w:rPrChange>
              </w:rPr>
            </w:pPr>
            <w:ins w:id="11639" w:author="DuyNgo" w:date="2012-08-10T07:08:00Z">
              <w:r w:rsidRPr="00657B96">
                <w:rPr>
                  <w:rFonts w:ascii="Times New Roman" w:eastAsia="MS PGothic" w:hAnsi="Times New Roman" w:cs="Times New Roman"/>
                  <w:sz w:val="24"/>
                  <w:szCs w:val="24"/>
                  <w:rPrChange w:id="11640" w:author="DuyNgo" w:date="2012-08-10T08:15:00Z">
                    <w:rPr>
                      <w:rFonts w:ascii="Calibri" w:eastAsia="MS PGothic" w:hAnsi="Calibri" w:cs="Calibri"/>
                      <w:sz w:val="24"/>
                      <w:szCs w:val="24"/>
                    </w:rPr>
                  </w:rPrChange>
                </w:rPr>
                <w:t xml:space="preserve">Update </w:t>
              </w:r>
            </w:ins>
            <w:r w:rsidRPr="00657B96">
              <w:rPr>
                <w:rFonts w:ascii="Times New Roman" w:eastAsia="MS PGothic" w:hAnsi="Times New Roman" w:cs="Times New Roman"/>
                <w:sz w:val="24"/>
                <w:szCs w:val="24"/>
              </w:rPr>
              <w:t>cost</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rsidP="006F1304">
            <w:pPr>
              <w:shd w:val="clear" w:color="FFFFCC" w:fill="FFFFFF"/>
              <w:spacing w:before="100" w:beforeAutospacing="1" w:after="0" w:afterAutospacing="1" w:line="240" w:lineRule="auto"/>
              <w:rPr>
                <w:ins w:id="11641" w:author="DuyNgo" w:date="2012-08-10T07:08:00Z"/>
                <w:rFonts w:ascii="Times New Roman" w:eastAsia="MS PGothic" w:hAnsi="Times New Roman" w:cs="Times New Roman"/>
                <w:sz w:val="24"/>
                <w:szCs w:val="24"/>
                <w:rPrChange w:id="11642" w:author="DuyNgo" w:date="2012-08-10T08:15:00Z">
                  <w:rPr>
                    <w:ins w:id="11643" w:author="DuyNgo" w:date="2012-08-10T07:08:00Z"/>
                    <w:rFonts w:ascii="Calibri" w:eastAsia="MS PGothic" w:hAnsi="Calibri" w:cs="Calibri"/>
                    <w:color w:val="000000"/>
                    <w:sz w:val="24"/>
                    <w:szCs w:val="24"/>
                  </w:rPr>
                </w:rPrChange>
              </w:rPr>
            </w:pPr>
            <w:ins w:id="11644" w:author="DuyNgo" w:date="2012-08-10T07:08:00Z">
              <w:r w:rsidRPr="00657B96">
                <w:rPr>
                  <w:rFonts w:ascii="Times New Roman" w:eastAsia="MS PGothic" w:hAnsi="Times New Roman" w:cs="Times New Roman"/>
                  <w:sz w:val="24"/>
                  <w:szCs w:val="24"/>
                  <w:rPrChange w:id="11645"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rsidP="006F1304">
            <w:pPr>
              <w:pStyle w:val="ListParagraph"/>
              <w:numPr>
                <w:ilvl w:val="0"/>
                <w:numId w:val="79"/>
              </w:numPr>
              <w:shd w:val="clear" w:color="FFFFCC" w:fill="FFFFFF"/>
              <w:spacing w:before="100" w:beforeAutospacing="1" w:after="0" w:afterAutospacing="1" w:line="240" w:lineRule="auto"/>
              <w:rPr>
                <w:ins w:id="11646" w:author="DuyNgo" w:date="2012-08-10T07:08:00Z"/>
                <w:rFonts w:ascii="Times New Roman" w:eastAsia="MS PGothic" w:hAnsi="Times New Roman" w:cs="Times New Roman"/>
                <w:sz w:val="24"/>
                <w:szCs w:val="24"/>
                <w:rPrChange w:id="11647" w:author="DuyNgo" w:date="2012-08-10T08:15:00Z">
                  <w:rPr>
                    <w:ins w:id="11648" w:author="DuyNgo" w:date="2012-08-10T07:08:00Z"/>
                    <w:rFonts w:ascii="Calibri" w:eastAsia="MS PGothic" w:hAnsi="Calibri" w:cs="Calibri"/>
                    <w:color w:val="000000"/>
                    <w:sz w:val="24"/>
                    <w:szCs w:val="24"/>
                  </w:rPr>
                </w:rPrChange>
              </w:rPr>
            </w:pPr>
            <w:ins w:id="11649" w:author="DuyNgo" w:date="2012-08-10T07:08:00Z">
              <w:r w:rsidRPr="00657B96">
                <w:rPr>
                  <w:rFonts w:ascii="Times New Roman" w:eastAsia="MS PGothic" w:hAnsi="Times New Roman" w:cs="Times New Roman"/>
                  <w:sz w:val="24"/>
                  <w:szCs w:val="24"/>
                  <w:rPrChange w:id="11650" w:author="DuyNgo" w:date="2012-08-10T08:15:00Z">
                    <w:rPr>
                      <w:rFonts w:ascii="Calibri" w:eastAsia="MS PGothic" w:hAnsi="Calibri" w:cs="Calibri"/>
                      <w:sz w:val="24"/>
                      <w:szCs w:val="24"/>
                    </w:rPr>
                  </w:rPrChange>
                </w:rPr>
                <w:t>Go to project that user is PM.</w:t>
              </w:r>
            </w:ins>
          </w:p>
          <w:p w:rsidR="00CA2200" w:rsidRPr="00657B96" w:rsidRDefault="00CA2200" w:rsidP="006F1304">
            <w:pPr>
              <w:pStyle w:val="ListParagraph"/>
              <w:numPr>
                <w:ilvl w:val="0"/>
                <w:numId w:val="79"/>
              </w:numPr>
              <w:spacing w:after="0" w:line="240" w:lineRule="auto"/>
              <w:rPr>
                <w:ins w:id="11651" w:author="DuyNgo" w:date="2012-08-10T07:08:00Z"/>
                <w:rFonts w:ascii="Times New Roman" w:eastAsia="MS PGothic" w:hAnsi="Times New Roman" w:cs="Times New Roman"/>
                <w:sz w:val="24"/>
                <w:szCs w:val="24"/>
                <w:rPrChange w:id="11652" w:author="DuyNgo" w:date="2012-08-10T08:15:00Z">
                  <w:rPr>
                    <w:ins w:id="11653" w:author="DuyNgo" w:date="2012-08-10T07:08:00Z"/>
                    <w:rFonts w:ascii="Calibri" w:eastAsia="MS PGothic" w:hAnsi="Calibri" w:cs="Calibri"/>
                    <w:sz w:val="24"/>
                    <w:szCs w:val="24"/>
                  </w:rPr>
                </w:rPrChange>
              </w:rPr>
            </w:pPr>
            <w:ins w:id="11654" w:author="DuyNgo" w:date="2012-08-10T07:08:00Z">
              <w:r w:rsidRPr="00657B96">
                <w:rPr>
                  <w:rFonts w:ascii="Times New Roman" w:eastAsia="MS PGothic" w:hAnsi="Times New Roman" w:cs="Times New Roman"/>
                  <w:sz w:val="24"/>
                  <w:szCs w:val="24"/>
                  <w:rPrChange w:id="11655" w:author="DuyNgo" w:date="2012-08-10T08:15:00Z">
                    <w:rPr>
                      <w:rFonts w:ascii="Calibri" w:eastAsia="MS PGothic" w:hAnsi="Calibri" w:cs="Calibri"/>
                      <w:sz w:val="24"/>
                      <w:szCs w:val="24"/>
                    </w:rPr>
                  </w:rPrChange>
                </w:rPr>
                <w:t xml:space="preserve">Choose </w:t>
              </w:r>
            </w:ins>
            <w:r w:rsidRPr="00657B96">
              <w:rPr>
                <w:rFonts w:ascii="Times New Roman" w:eastAsia="MS PGothic" w:hAnsi="Times New Roman" w:cs="Times New Roman"/>
                <w:sz w:val="24"/>
                <w:szCs w:val="24"/>
              </w:rPr>
              <w:t xml:space="preserve">cost </w:t>
            </w:r>
            <w:ins w:id="11656" w:author="DuyNgo" w:date="2012-08-10T07:08:00Z">
              <w:r w:rsidRPr="00657B96">
                <w:rPr>
                  <w:rFonts w:ascii="Times New Roman" w:eastAsia="MS PGothic" w:hAnsi="Times New Roman" w:cs="Times New Roman"/>
                  <w:sz w:val="24"/>
                  <w:szCs w:val="24"/>
                  <w:rPrChange w:id="11657" w:author="DuyNgo" w:date="2012-08-10T08:15:00Z">
                    <w:rPr>
                      <w:rFonts w:ascii="Calibri" w:eastAsia="MS PGothic" w:hAnsi="Calibri" w:cs="Calibri"/>
                      <w:sz w:val="24"/>
                      <w:szCs w:val="24"/>
                    </w:rPr>
                  </w:rPrChange>
                </w:rPr>
                <w:t>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pPr>
              <w:pStyle w:val="ListParagraph"/>
              <w:numPr>
                <w:ilvl w:val="0"/>
                <w:numId w:val="89"/>
              </w:numPr>
              <w:spacing w:after="0" w:line="240" w:lineRule="auto"/>
              <w:rPr>
                <w:ins w:id="11658" w:author="DuyNgo" w:date="2012-08-10T07:08:00Z"/>
                <w:rFonts w:ascii="Times New Roman" w:eastAsia="MS PGothic" w:hAnsi="Times New Roman" w:cs="Times New Roman"/>
                <w:sz w:val="24"/>
                <w:szCs w:val="24"/>
                <w:rPrChange w:id="11659" w:author="DuyNgo" w:date="2012-08-10T08:15:00Z">
                  <w:rPr>
                    <w:ins w:id="11660" w:author="DuyNgo" w:date="2012-08-10T07:08:00Z"/>
                    <w:rFonts w:ascii="Tahoma" w:hAnsi="Tahoma" w:cs="Tahoma"/>
                    <w:color w:val="000000"/>
                    <w:sz w:val="20"/>
                    <w:szCs w:val="20"/>
                  </w:rPr>
                </w:rPrChange>
              </w:rPr>
              <w:pPrChange w:id="11661" w:author="DuyNgo" w:date="2012-08-10T07:20:00Z">
                <w:pPr>
                  <w:pStyle w:val="ListParagraph"/>
                  <w:numPr>
                    <w:numId w:val="80"/>
                  </w:numPr>
                  <w:shd w:val="clear" w:color="FFFFCC" w:fill="FFFFFF"/>
                  <w:spacing w:before="100" w:beforeAutospacing="1" w:after="0" w:afterAutospacing="1" w:line="240" w:lineRule="auto"/>
                  <w:ind w:hanging="360"/>
                </w:pPr>
              </w:pPrChange>
            </w:pPr>
            <w:ins w:id="11662" w:author="DuyNgo" w:date="2012-08-10T07:08:00Z">
              <w:r w:rsidRPr="00657B96">
                <w:rPr>
                  <w:rFonts w:ascii="Times New Roman" w:eastAsia="MS PGothic" w:hAnsi="Times New Roman" w:cs="Times New Roman"/>
                  <w:sz w:val="24"/>
                  <w:szCs w:val="24"/>
                  <w:rPrChange w:id="11663" w:author="DuyNgo" w:date="2012-08-10T08:15:00Z">
                    <w:rPr/>
                  </w:rPrChange>
                </w:rPr>
                <w:t>View current information and input new ones.</w:t>
              </w:r>
            </w:ins>
          </w:p>
          <w:p w:rsidR="00CA2200" w:rsidRPr="00657B96" w:rsidRDefault="00CA2200" w:rsidP="006F1304">
            <w:pPr>
              <w:pStyle w:val="ListParagraph"/>
              <w:numPr>
                <w:ilvl w:val="0"/>
                <w:numId w:val="80"/>
              </w:numPr>
              <w:spacing w:after="0" w:line="240" w:lineRule="auto"/>
              <w:rPr>
                <w:ins w:id="11664" w:author="DuyNgo" w:date="2012-08-10T07:08:00Z"/>
                <w:rFonts w:ascii="Times New Roman" w:eastAsia="MS PGothic" w:hAnsi="Times New Roman" w:cs="Times New Roman"/>
                <w:sz w:val="24"/>
                <w:szCs w:val="24"/>
                <w:rPrChange w:id="11665" w:author="DuyNgo" w:date="2012-08-10T08:15:00Z">
                  <w:rPr>
                    <w:ins w:id="11666" w:author="DuyNgo" w:date="2012-08-10T07:08:00Z"/>
                    <w:rFonts w:ascii="Calibri" w:eastAsia="MS PGothic" w:hAnsi="Calibri" w:cs="Calibri"/>
                    <w:sz w:val="24"/>
                    <w:szCs w:val="24"/>
                  </w:rPr>
                </w:rPrChange>
              </w:rPr>
            </w:pPr>
            <w:ins w:id="11667" w:author="DuyNgo" w:date="2012-08-10T07:08:00Z">
              <w:r w:rsidRPr="00657B96">
                <w:rPr>
                  <w:rFonts w:ascii="Times New Roman" w:eastAsia="MS PGothic" w:hAnsi="Times New Roman" w:cs="Times New Roman"/>
                  <w:sz w:val="24"/>
                  <w:szCs w:val="24"/>
                  <w:rPrChange w:id="11668" w:author="DuyNgo" w:date="2012-08-10T08:15:00Z">
                    <w:rPr>
                      <w:rFonts w:ascii="Calibri" w:eastAsia="MS PGothic" w:hAnsi="Calibri" w:cs="Calibri"/>
                      <w:sz w:val="24"/>
                      <w:szCs w:val="24"/>
                    </w:rPr>
                  </w:rPrChange>
                </w:rPr>
                <w:t>Validation</w:t>
              </w:r>
            </w:ins>
          </w:p>
          <w:p w:rsidR="00CA2200" w:rsidRPr="00657B96" w:rsidRDefault="00CA2200" w:rsidP="006F1304">
            <w:pPr>
              <w:pStyle w:val="ListParagraph"/>
              <w:numPr>
                <w:ilvl w:val="0"/>
                <w:numId w:val="80"/>
              </w:numPr>
              <w:spacing w:after="0" w:line="240" w:lineRule="auto"/>
              <w:rPr>
                <w:ins w:id="11669" w:author="DuyNgo" w:date="2012-08-10T07:08:00Z"/>
                <w:rFonts w:ascii="Times New Roman" w:eastAsia="MS PGothic" w:hAnsi="Times New Roman" w:cs="Times New Roman"/>
                <w:sz w:val="24"/>
                <w:szCs w:val="24"/>
                <w:rPrChange w:id="11670" w:author="DuyNgo" w:date="2012-08-10T08:15:00Z">
                  <w:rPr>
                    <w:ins w:id="11671" w:author="DuyNgo" w:date="2012-08-10T07:08:00Z"/>
                    <w:rFonts w:ascii="Calibri" w:eastAsia="MS PGothic" w:hAnsi="Calibri" w:cs="Calibri"/>
                    <w:sz w:val="24"/>
                    <w:szCs w:val="24"/>
                  </w:rPr>
                </w:rPrChange>
              </w:rPr>
            </w:pPr>
            <w:ins w:id="11672" w:author="DuyNgo" w:date="2012-08-10T07:08:00Z">
              <w:r w:rsidRPr="00657B96">
                <w:rPr>
                  <w:rFonts w:ascii="Times New Roman" w:eastAsia="MS PGothic" w:hAnsi="Times New Roman" w:cs="Times New Roman"/>
                  <w:sz w:val="24"/>
                  <w:szCs w:val="24"/>
                  <w:rPrChange w:id="11673" w:author="DuyNgo" w:date="2012-08-10T08:15:00Z">
                    <w:rPr>
                      <w:rFonts w:ascii="Calibri" w:eastAsia="MS PGothic" w:hAnsi="Calibri" w:cs="Calibri"/>
                      <w:sz w:val="24"/>
                      <w:szCs w:val="24"/>
                    </w:rPr>
                  </w:rPrChange>
                </w:rPr>
                <w:t>Submit Ok</w:t>
              </w:r>
            </w:ins>
          </w:p>
        </w:tc>
      </w:tr>
    </w:tbl>
    <w:p w:rsidR="00CA2200" w:rsidRPr="00657B96" w:rsidRDefault="00CA2200" w:rsidP="00314775">
      <w:pPr>
        <w:rPr>
          <w:rFonts w:ascii="Times New Roman" w:hAnsi="Times New Roman" w:cs="Times New Roman"/>
          <w:sz w:val="24"/>
          <w:szCs w:val="24"/>
        </w:rPr>
      </w:pPr>
    </w:p>
    <w:p w:rsidR="00CA2200" w:rsidRPr="00657B96" w:rsidRDefault="00CA2200" w:rsidP="00CA2200">
      <w:pPr>
        <w:pStyle w:val="Heading4"/>
        <w:rPr>
          <w:ins w:id="11674" w:author="DuyNgo" w:date="2012-08-10T07:08:00Z"/>
          <w:rFonts w:ascii="Times New Roman" w:hAnsi="Times New Roman" w:cs="Times New Roman"/>
          <w:sz w:val="24"/>
          <w:szCs w:val="24"/>
          <w:rPrChange w:id="11675" w:author="DuyNgo" w:date="2012-08-10T08:15:00Z">
            <w:rPr>
              <w:ins w:id="11676" w:author="DuyNgo" w:date="2012-08-10T07:08:00Z"/>
              <w:rFonts w:ascii="Calibri" w:hAnsi="Calibri" w:cs="Calibri"/>
              <w:sz w:val="24"/>
              <w:szCs w:val="24"/>
            </w:rPr>
          </w:rPrChange>
        </w:rPr>
      </w:pPr>
      <w:bookmarkStart w:id="11677" w:name="_Toc332775048"/>
      <w:ins w:id="11678" w:author="DuyNgo" w:date="2012-08-10T07:20:00Z">
        <w:r w:rsidRPr="00657B96">
          <w:rPr>
            <w:rFonts w:ascii="Times New Roman" w:hAnsi="Times New Roman" w:cs="Times New Roman"/>
            <w:sz w:val="24"/>
            <w:szCs w:val="24"/>
            <w:rPrChange w:id="11679" w:author="DuyNgo" w:date="2012-08-10T08:15:00Z">
              <w:rPr>
                <w:rFonts w:ascii="Calibri" w:eastAsiaTheme="minorHAnsi" w:hAnsi="Calibri" w:cs="Calibri"/>
                <w:b w:val="0"/>
                <w:bCs w:val="0"/>
                <w:i w:val="0"/>
                <w:iCs w:val="0"/>
                <w:color w:val="auto"/>
                <w:sz w:val="24"/>
                <w:szCs w:val="24"/>
              </w:rPr>
            </w:rPrChange>
          </w:rPr>
          <w:t>5</w:t>
        </w:r>
      </w:ins>
      <w:ins w:id="11680" w:author="DuyNgo" w:date="2012-08-10T07:08:00Z">
        <w:r w:rsidRPr="00657B96">
          <w:rPr>
            <w:rFonts w:ascii="Times New Roman" w:hAnsi="Times New Roman" w:cs="Times New Roman"/>
            <w:sz w:val="24"/>
            <w:szCs w:val="24"/>
            <w:rPrChange w:id="11681" w:author="DuyNgo" w:date="2012-08-10T08:15:00Z">
              <w:rPr>
                <w:rFonts w:ascii="Calibri" w:eastAsiaTheme="minorHAnsi" w:hAnsi="Calibri" w:cs="Calibri"/>
                <w:b w:val="0"/>
                <w:bCs w:val="0"/>
                <w:i w:val="0"/>
                <w:iCs w:val="0"/>
                <w:color w:val="auto"/>
                <w:sz w:val="24"/>
                <w:szCs w:val="24"/>
              </w:rPr>
            </w:rPrChange>
          </w:rPr>
          <w:t>.1.</w:t>
        </w:r>
      </w:ins>
      <w:r w:rsidRPr="00657B96">
        <w:rPr>
          <w:rFonts w:ascii="Times New Roman" w:hAnsi="Times New Roman" w:cs="Times New Roman"/>
          <w:sz w:val="24"/>
          <w:szCs w:val="24"/>
        </w:rPr>
        <w:t>25</w:t>
      </w:r>
      <w:ins w:id="11682" w:author="DuyNgo" w:date="2012-08-10T07:08:00Z">
        <w:r w:rsidRPr="00657B96">
          <w:rPr>
            <w:rFonts w:ascii="Times New Roman" w:hAnsi="Times New Roman" w:cs="Times New Roman"/>
            <w:sz w:val="24"/>
            <w:szCs w:val="24"/>
            <w:rPrChange w:id="11683" w:author="DuyNgo" w:date="2012-08-10T08:15:00Z">
              <w:rPr>
                <w:rFonts w:ascii="Calibri" w:eastAsiaTheme="minorHAnsi" w:hAnsi="Calibri" w:cs="Calibri"/>
                <w:b w:val="0"/>
                <w:bCs w:val="0"/>
                <w:i w:val="0"/>
                <w:iCs w:val="0"/>
                <w:color w:val="auto"/>
                <w:sz w:val="24"/>
                <w:szCs w:val="24"/>
              </w:rPr>
            </w:rPrChange>
          </w:rPr>
          <w:t xml:space="preserve"> </w:t>
        </w:r>
      </w:ins>
      <w:r w:rsidRPr="00657B96">
        <w:rPr>
          <w:rFonts w:ascii="Times New Roman" w:hAnsi="Times New Roman" w:cs="Times New Roman"/>
          <w:sz w:val="24"/>
          <w:szCs w:val="24"/>
        </w:rPr>
        <w:t>View Cost</w:t>
      </w:r>
      <w:ins w:id="11684" w:author="DuyNgo" w:date="2012-08-10T07:08:00Z">
        <w:r w:rsidRPr="00657B96">
          <w:rPr>
            <w:rFonts w:ascii="Times New Roman" w:hAnsi="Times New Roman" w:cs="Times New Roman"/>
            <w:sz w:val="24"/>
            <w:szCs w:val="24"/>
            <w:rPrChange w:id="11685" w:author="DuyNgo" w:date="2012-08-10T08:15:00Z">
              <w:rPr>
                <w:rFonts w:ascii="Calibri" w:eastAsiaTheme="minorHAnsi" w:hAnsi="Calibri" w:cs="Calibri"/>
                <w:b w:val="0"/>
                <w:bCs w:val="0"/>
                <w:i w:val="0"/>
                <w:iCs w:val="0"/>
                <w:color w:val="auto"/>
                <w:sz w:val="24"/>
                <w:szCs w:val="24"/>
              </w:rPr>
            </w:rPrChange>
          </w:rPr>
          <w:t xml:space="preserve"> </w:t>
        </w:r>
      </w:ins>
      <w:r w:rsidRPr="00657B96">
        <w:rPr>
          <w:rFonts w:ascii="Times New Roman" w:hAnsi="Times New Roman" w:cs="Times New Roman"/>
          <w:sz w:val="24"/>
          <w:szCs w:val="24"/>
        </w:rPr>
        <w:t>Status</w:t>
      </w:r>
      <w:bookmarkEnd w:id="11677"/>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657B96" w:rsidTr="006F1304">
        <w:trPr>
          <w:trHeight w:val="114"/>
          <w:ins w:id="11686"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657B96" w:rsidRDefault="00CA2200" w:rsidP="006F1304">
            <w:pPr>
              <w:spacing w:after="0" w:line="240" w:lineRule="auto"/>
              <w:rPr>
                <w:ins w:id="11687" w:author="DuyNgo" w:date="2012-08-10T07:08:00Z"/>
                <w:rFonts w:ascii="Times New Roman" w:eastAsia="MS PGothic" w:hAnsi="Times New Roman" w:cs="Times New Roman"/>
                <w:b/>
                <w:sz w:val="24"/>
                <w:szCs w:val="24"/>
                <w:rPrChange w:id="11688" w:author="DuyNgo" w:date="2012-08-10T08:15:00Z">
                  <w:rPr>
                    <w:ins w:id="11689" w:author="DuyNgo" w:date="2012-08-10T07:08:00Z"/>
                    <w:rFonts w:ascii="Calibri" w:eastAsia="MS PGothic" w:hAnsi="Calibri" w:cs="Calibri"/>
                    <w:b/>
                    <w:sz w:val="24"/>
                    <w:szCs w:val="24"/>
                  </w:rPr>
                </w:rPrChange>
              </w:rPr>
            </w:pPr>
            <w:ins w:id="11690" w:author="DuyNgo" w:date="2012-08-10T07:08:00Z">
              <w:r w:rsidRPr="00657B96">
                <w:rPr>
                  <w:rFonts w:ascii="Times New Roman" w:eastAsia="MS PGothic" w:hAnsi="Times New Roman" w:cs="Times New Roman"/>
                  <w:b/>
                  <w:sz w:val="24"/>
                  <w:szCs w:val="24"/>
                  <w:rPrChange w:id="11691"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692" w:author="DuyNgo" w:date="2012-08-10T07:08:00Z"/>
                <w:rFonts w:ascii="Times New Roman" w:eastAsia="MS PGothic" w:hAnsi="Times New Roman" w:cs="Times New Roman"/>
                <w:b/>
                <w:bCs/>
                <w:sz w:val="24"/>
                <w:szCs w:val="24"/>
                <w:rPrChange w:id="11693" w:author="DuyNgo" w:date="2012-08-10T08:15:00Z">
                  <w:rPr>
                    <w:ins w:id="11694" w:author="DuyNgo" w:date="2012-08-10T07:08:00Z"/>
                    <w:rFonts w:ascii="Calibri" w:eastAsia="MS PGothic" w:hAnsi="Calibri" w:cs="Calibri"/>
                    <w:b/>
                    <w:bCs/>
                    <w:sz w:val="24"/>
                    <w:szCs w:val="24"/>
                  </w:rPr>
                </w:rPrChange>
              </w:rPr>
            </w:pPr>
            <w:ins w:id="11695" w:author="DuyNgo" w:date="2012-08-10T07:08:00Z">
              <w:r w:rsidRPr="00657B96">
                <w:rPr>
                  <w:rFonts w:ascii="Times New Roman" w:eastAsia="MS PGothic" w:hAnsi="Times New Roman" w:cs="Times New Roman"/>
                  <w:b/>
                  <w:bCs/>
                  <w:sz w:val="24"/>
                  <w:szCs w:val="24"/>
                  <w:rPrChange w:id="11696"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697" w:author="DuyNgo" w:date="2012-08-10T07:08:00Z"/>
                <w:rFonts w:ascii="Times New Roman" w:eastAsia="MS PGothic" w:hAnsi="Times New Roman" w:cs="Times New Roman"/>
                <w:b/>
                <w:bCs/>
                <w:sz w:val="24"/>
                <w:szCs w:val="24"/>
                <w:rPrChange w:id="11698" w:author="DuyNgo" w:date="2012-08-10T08:15:00Z">
                  <w:rPr>
                    <w:ins w:id="11699" w:author="DuyNgo" w:date="2012-08-10T07:08:00Z"/>
                    <w:rFonts w:ascii="Calibri" w:eastAsia="MS PGothic" w:hAnsi="Calibri" w:cs="Calibri"/>
                    <w:b/>
                    <w:bCs/>
                    <w:sz w:val="24"/>
                    <w:szCs w:val="24"/>
                  </w:rPr>
                </w:rPrChange>
              </w:rPr>
            </w:pPr>
            <w:ins w:id="11700" w:author="DuyNgo" w:date="2012-08-10T07:08:00Z">
              <w:r w:rsidRPr="00657B96">
                <w:rPr>
                  <w:rFonts w:ascii="Times New Roman" w:eastAsia="MS PGothic" w:hAnsi="Times New Roman" w:cs="Times New Roman"/>
                  <w:b/>
                  <w:bCs/>
                  <w:sz w:val="24"/>
                  <w:szCs w:val="24"/>
                  <w:rPrChange w:id="11701"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702" w:author="DuyNgo" w:date="2012-08-10T07:08:00Z"/>
                <w:rFonts w:ascii="Times New Roman" w:eastAsia="MS PGothic" w:hAnsi="Times New Roman" w:cs="Times New Roman"/>
                <w:b/>
                <w:bCs/>
                <w:sz w:val="24"/>
                <w:szCs w:val="24"/>
                <w:rPrChange w:id="11703" w:author="DuyNgo" w:date="2012-08-10T08:15:00Z">
                  <w:rPr>
                    <w:ins w:id="11704" w:author="DuyNgo" w:date="2012-08-10T07:08:00Z"/>
                    <w:rFonts w:ascii="Calibri" w:eastAsia="MS PGothic" w:hAnsi="Calibri" w:cs="Calibri"/>
                    <w:b/>
                    <w:bCs/>
                    <w:sz w:val="24"/>
                    <w:szCs w:val="24"/>
                  </w:rPr>
                </w:rPrChange>
              </w:rPr>
            </w:pPr>
            <w:ins w:id="11705" w:author="DuyNgo" w:date="2012-08-10T07:08:00Z">
              <w:r w:rsidRPr="00657B96">
                <w:rPr>
                  <w:rFonts w:ascii="Times New Roman" w:eastAsia="MS PGothic" w:hAnsi="Times New Roman" w:cs="Times New Roman"/>
                  <w:b/>
                  <w:bCs/>
                  <w:sz w:val="24"/>
                  <w:szCs w:val="24"/>
                  <w:rPrChange w:id="11706" w:author="DuyNgo" w:date="2012-08-10T08:15:00Z">
                    <w:rPr>
                      <w:rFonts w:ascii="Calibri" w:eastAsia="MS PGothic" w:hAnsi="Calibri" w:cs="Calibri"/>
                      <w:b/>
                      <w:bCs/>
                      <w:sz w:val="24"/>
                      <w:szCs w:val="24"/>
                    </w:rPr>
                  </w:rPrChange>
                </w:rPr>
                <w:t>Expected output</w:t>
              </w:r>
            </w:ins>
          </w:p>
        </w:tc>
      </w:tr>
      <w:tr w:rsidR="00CA2200" w:rsidRPr="00657B96" w:rsidTr="006F1304">
        <w:trPr>
          <w:trHeight w:val="530"/>
          <w:ins w:id="11707"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657B96" w:rsidRDefault="00CA2200" w:rsidP="006F1304">
            <w:pPr>
              <w:spacing w:after="0" w:line="240" w:lineRule="auto"/>
              <w:rPr>
                <w:ins w:id="11708" w:author="DuyNgo" w:date="2012-08-10T07:08:00Z"/>
                <w:rFonts w:ascii="Times New Roman" w:eastAsia="MS PGothic" w:hAnsi="Times New Roman" w:cs="Times New Roman"/>
                <w:sz w:val="24"/>
                <w:szCs w:val="24"/>
                <w:rPrChange w:id="11709" w:author="DuyNgo" w:date="2012-08-10T08:15:00Z">
                  <w:rPr>
                    <w:ins w:id="11710" w:author="DuyNgo" w:date="2012-08-10T07:08:00Z"/>
                    <w:rFonts w:ascii="Calibri" w:eastAsia="MS PGothic" w:hAnsi="Calibri" w:cs="Calibri"/>
                    <w:sz w:val="24"/>
                    <w:szCs w:val="24"/>
                  </w:rPr>
                </w:rPrChange>
              </w:rPr>
            </w:pPr>
            <w:ins w:id="11711" w:author="DuyNgo" w:date="2012-08-09T15:28:00Z">
              <w:r w:rsidRPr="00657B96">
                <w:rPr>
                  <w:rFonts w:ascii="Times New Roman" w:eastAsia="MS PGothic" w:hAnsi="Times New Roman" w:cs="Times New Roman"/>
                  <w:sz w:val="24"/>
                  <w:szCs w:val="24"/>
                </w:rPr>
                <w:t xml:space="preserve">Check view </w:t>
              </w:r>
            </w:ins>
            <w:ins w:id="11712" w:author="DuyNgo" w:date="2012-08-09T15:36:00Z">
              <w:r w:rsidRPr="00657B96">
                <w:rPr>
                  <w:rFonts w:ascii="Times New Roman" w:eastAsia="MS PGothic" w:hAnsi="Times New Roman" w:cs="Times New Roman"/>
                  <w:sz w:val="24"/>
                  <w:szCs w:val="24"/>
                </w:rPr>
                <w:t>cost information</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rsidP="006F1304">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Logged 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rsidP="00CA2200">
            <w:pPr>
              <w:pStyle w:val="ListParagraph"/>
              <w:numPr>
                <w:ilvl w:val="0"/>
                <w:numId w:val="81"/>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Click on one cost entry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rsidP="00CA2200">
            <w:pPr>
              <w:pStyle w:val="ListParagraph"/>
              <w:numPr>
                <w:ilvl w:val="0"/>
                <w:numId w:val="57"/>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Able to view list of cost entry of that project</w:t>
            </w:r>
          </w:p>
        </w:tc>
      </w:tr>
    </w:tbl>
    <w:p w:rsidR="00CA2200" w:rsidRPr="00657B96" w:rsidRDefault="00CA2200" w:rsidP="00CA2200">
      <w:pPr>
        <w:rPr>
          <w:rFonts w:ascii="Times New Roman" w:hAnsi="Times New Roman" w:cs="Times New Roman"/>
          <w:sz w:val="24"/>
          <w:szCs w:val="24"/>
        </w:rPr>
      </w:pPr>
    </w:p>
    <w:p w:rsidR="00CA2200" w:rsidRPr="00657B96" w:rsidRDefault="00CA2200" w:rsidP="00CA2200">
      <w:pPr>
        <w:pStyle w:val="Heading4"/>
        <w:rPr>
          <w:ins w:id="11713" w:author="DuyNgo" w:date="2012-08-10T07:19:00Z"/>
          <w:rFonts w:ascii="Times New Roman" w:hAnsi="Times New Roman" w:cs="Times New Roman"/>
          <w:sz w:val="24"/>
          <w:szCs w:val="24"/>
          <w:rPrChange w:id="11714" w:author="DuyNgo" w:date="2012-08-10T08:15:00Z">
            <w:rPr>
              <w:ins w:id="11715" w:author="DuyNgo" w:date="2012-08-10T07:19:00Z"/>
              <w:rFonts w:ascii="Calibri" w:hAnsi="Calibri" w:cs="Calibri"/>
              <w:sz w:val="24"/>
              <w:szCs w:val="24"/>
            </w:rPr>
          </w:rPrChange>
        </w:rPr>
      </w:pPr>
      <w:bookmarkStart w:id="11716" w:name="_Toc332775049"/>
      <w:ins w:id="11717" w:author="DuyNgo" w:date="2012-08-10T07:19:00Z">
        <w:r w:rsidRPr="00657B96">
          <w:rPr>
            <w:rFonts w:ascii="Times New Roman" w:hAnsi="Times New Roman" w:cs="Times New Roman"/>
            <w:sz w:val="24"/>
            <w:szCs w:val="24"/>
            <w:rPrChange w:id="11718" w:author="DuyNgo" w:date="2012-08-10T08:15:00Z">
              <w:rPr>
                <w:rFonts w:ascii="Calibri" w:eastAsiaTheme="minorHAnsi" w:hAnsi="Calibri" w:cs="Calibri"/>
                <w:b w:val="0"/>
                <w:bCs w:val="0"/>
                <w:i w:val="0"/>
                <w:iCs w:val="0"/>
                <w:color w:val="auto"/>
                <w:sz w:val="24"/>
                <w:szCs w:val="24"/>
              </w:rPr>
            </w:rPrChange>
          </w:rPr>
          <w:t>5</w:t>
        </w:r>
      </w:ins>
      <w:ins w:id="11719" w:author="DuyNgo" w:date="2012-08-10T07:08:00Z">
        <w:r w:rsidRPr="00657B96">
          <w:rPr>
            <w:rFonts w:ascii="Times New Roman" w:hAnsi="Times New Roman" w:cs="Times New Roman"/>
            <w:sz w:val="24"/>
            <w:szCs w:val="24"/>
            <w:rPrChange w:id="11720" w:author="DuyNgo" w:date="2012-08-10T08:15:00Z">
              <w:rPr>
                <w:rFonts w:ascii="Calibri" w:eastAsiaTheme="minorHAnsi" w:hAnsi="Calibri" w:cs="Calibri"/>
                <w:b w:val="0"/>
                <w:bCs w:val="0"/>
                <w:i w:val="0"/>
                <w:iCs w:val="0"/>
                <w:color w:val="auto"/>
                <w:sz w:val="24"/>
                <w:szCs w:val="24"/>
              </w:rPr>
            </w:rPrChange>
          </w:rPr>
          <w:t>.1.</w:t>
        </w:r>
      </w:ins>
      <w:r w:rsidRPr="00657B96">
        <w:rPr>
          <w:rFonts w:ascii="Times New Roman" w:hAnsi="Times New Roman" w:cs="Times New Roman"/>
          <w:sz w:val="24"/>
          <w:szCs w:val="24"/>
        </w:rPr>
        <w:t>26</w:t>
      </w:r>
      <w:ins w:id="11721" w:author="DuyNgo" w:date="2012-08-10T07:08:00Z">
        <w:r w:rsidRPr="00657B96">
          <w:rPr>
            <w:rFonts w:ascii="Times New Roman" w:hAnsi="Times New Roman" w:cs="Times New Roman"/>
            <w:sz w:val="24"/>
            <w:szCs w:val="24"/>
            <w:rPrChange w:id="11722" w:author="DuyNgo" w:date="2012-08-10T08:15:00Z">
              <w:rPr>
                <w:rFonts w:ascii="Calibri" w:eastAsiaTheme="minorHAnsi" w:hAnsi="Calibri" w:cs="Calibri"/>
                <w:b w:val="0"/>
                <w:bCs w:val="0"/>
                <w:i w:val="0"/>
                <w:iCs w:val="0"/>
                <w:color w:val="auto"/>
                <w:sz w:val="24"/>
                <w:szCs w:val="24"/>
              </w:rPr>
            </w:rPrChange>
          </w:rPr>
          <w:t xml:space="preserve"> </w:t>
        </w:r>
      </w:ins>
      <w:ins w:id="11723" w:author="DuyNgo" w:date="2012-08-09T14:01:00Z">
        <w:r w:rsidRPr="00657B96">
          <w:rPr>
            <w:rFonts w:ascii="Times New Roman" w:hAnsi="Times New Roman" w:cs="Times New Roman"/>
            <w:sz w:val="24"/>
            <w:szCs w:val="24"/>
            <w:rPrChange w:id="11724" w:author="DuyNgo" w:date="2012-08-09T15:04:00Z">
              <w:rPr>
                <w:rFonts w:asciiTheme="minorHAnsi" w:eastAsiaTheme="minorHAnsi" w:hAnsiTheme="minorHAnsi" w:cstheme="minorBidi"/>
                <w:b w:val="0"/>
                <w:bCs w:val="0"/>
                <w:i w:val="0"/>
                <w:iCs w:val="0"/>
                <w:color w:val="auto"/>
              </w:rPr>
            </w:rPrChange>
          </w:rPr>
          <w:t>Project Owner update project Information</w:t>
        </w:r>
      </w:ins>
      <w:bookmarkEnd w:id="11716"/>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657B96" w:rsidTr="006F1304">
        <w:trPr>
          <w:trHeight w:val="114"/>
          <w:ins w:id="11725"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657B96" w:rsidRDefault="00CA2200" w:rsidP="006F1304">
            <w:pPr>
              <w:spacing w:after="0" w:line="240" w:lineRule="auto"/>
              <w:rPr>
                <w:ins w:id="11726" w:author="DuyNgo" w:date="2012-08-10T07:19:00Z"/>
                <w:rFonts w:ascii="Times New Roman" w:eastAsia="MS PGothic" w:hAnsi="Times New Roman" w:cs="Times New Roman"/>
                <w:b/>
                <w:sz w:val="24"/>
                <w:szCs w:val="24"/>
                <w:rPrChange w:id="11727" w:author="DuyNgo" w:date="2012-08-10T08:15:00Z">
                  <w:rPr>
                    <w:ins w:id="11728" w:author="DuyNgo" w:date="2012-08-10T07:19:00Z"/>
                    <w:rFonts w:ascii="Calibri" w:eastAsia="MS PGothic" w:hAnsi="Calibri" w:cs="Calibri"/>
                    <w:b/>
                    <w:sz w:val="24"/>
                    <w:szCs w:val="24"/>
                  </w:rPr>
                </w:rPrChange>
              </w:rPr>
            </w:pPr>
            <w:ins w:id="11729" w:author="DuyNgo" w:date="2012-08-10T07:19:00Z">
              <w:r w:rsidRPr="00657B96">
                <w:rPr>
                  <w:rFonts w:ascii="Times New Roman" w:eastAsia="MS PGothic" w:hAnsi="Times New Roman" w:cs="Times New Roman"/>
                  <w:b/>
                  <w:sz w:val="24"/>
                  <w:szCs w:val="24"/>
                  <w:rPrChange w:id="11730"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731" w:author="DuyNgo" w:date="2012-08-10T07:19:00Z"/>
                <w:rFonts w:ascii="Times New Roman" w:eastAsia="MS PGothic" w:hAnsi="Times New Roman" w:cs="Times New Roman"/>
                <w:b/>
                <w:bCs/>
                <w:sz w:val="24"/>
                <w:szCs w:val="24"/>
                <w:rPrChange w:id="11732" w:author="DuyNgo" w:date="2012-08-10T08:15:00Z">
                  <w:rPr>
                    <w:ins w:id="11733" w:author="DuyNgo" w:date="2012-08-10T07:19:00Z"/>
                    <w:rFonts w:ascii="Calibri" w:eastAsia="MS PGothic" w:hAnsi="Calibri" w:cs="Calibri"/>
                    <w:b/>
                    <w:bCs/>
                    <w:sz w:val="24"/>
                    <w:szCs w:val="24"/>
                  </w:rPr>
                </w:rPrChange>
              </w:rPr>
            </w:pPr>
            <w:ins w:id="11734" w:author="DuyNgo" w:date="2012-08-10T07:19:00Z">
              <w:r w:rsidRPr="00657B96">
                <w:rPr>
                  <w:rFonts w:ascii="Times New Roman" w:eastAsia="MS PGothic" w:hAnsi="Times New Roman" w:cs="Times New Roman"/>
                  <w:b/>
                  <w:bCs/>
                  <w:sz w:val="24"/>
                  <w:szCs w:val="24"/>
                  <w:rPrChange w:id="11735"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736" w:author="DuyNgo" w:date="2012-08-10T07:19:00Z"/>
                <w:rFonts w:ascii="Times New Roman" w:eastAsia="MS PGothic" w:hAnsi="Times New Roman" w:cs="Times New Roman"/>
                <w:b/>
                <w:bCs/>
                <w:sz w:val="24"/>
                <w:szCs w:val="24"/>
                <w:rPrChange w:id="11737" w:author="DuyNgo" w:date="2012-08-10T08:15:00Z">
                  <w:rPr>
                    <w:ins w:id="11738" w:author="DuyNgo" w:date="2012-08-10T07:19:00Z"/>
                    <w:rFonts w:ascii="Calibri" w:eastAsia="MS PGothic" w:hAnsi="Calibri" w:cs="Calibri"/>
                    <w:b/>
                    <w:bCs/>
                    <w:sz w:val="24"/>
                    <w:szCs w:val="24"/>
                  </w:rPr>
                </w:rPrChange>
              </w:rPr>
            </w:pPr>
            <w:ins w:id="11739" w:author="DuyNgo" w:date="2012-08-10T07:19:00Z">
              <w:r w:rsidRPr="00657B96">
                <w:rPr>
                  <w:rFonts w:ascii="Times New Roman" w:eastAsia="MS PGothic" w:hAnsi="Times New Roman" w:cs="Times New Roman"/>
                  <w:b/>
                  <w:bCs/>
                  <w:sz w:val="24"/>
                  <w:szCs w:val="24"/>
                  <w:rPrChange w:id="11740"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741" w:author="DuyNgo" w:date="2012-08-10T07:19:00Z"/>
                <w:rFonts w:ascii="Times New Roman" w:eastAsia="MS PGothic" w:hAnsi="Times New Roman" w:cs="Times New Roman"/>
                <w:b/>
                <w:bCs/>
                <w:sz w:val="24"/>
                <w:szCs w:val="24"/>
                <w:rPrChange w:id="11742" w:author="DuyNgo" w:date="2012-08-10T08:15:00Z">
                  <w:rPr>
                    <w:ins w:id="11743" w:author="DuyNgo" w:date="2012-08-10T07:19:00Z"/>
                    <w:rFonts w:ascii="Calibri" w:eastAsia="MS PGothic" w:hAnsi="Calibri" w:cs="Calibri"/>
                    <w:b/>
                    <w:bCs/>
                    <w:sz w:val="24"/>
                    <w:szCs w:val="24"/>
                  </w:rPr>
                </w:rPrChange>
              </w:rPr>
            </w:pPr>
            <w:ins w:id="11744" w:author="DuyNgo" w:date="2012-08-10T07:19:00Z">
              <w:r w:rsidRPr="00657B96">
                <w:rPr>
                  <w:rFonts w:ascii="Times New Roman" w:eastAsia="MS PGothic" w:hAnsi="Times New Roman" w:cs="Times New Roman"/>
                  <w:b/>
                  <w:bCs/>
                  <w:sz w:val="24"/>
                  <w:szCs w:val="24"/>
                  <w:rPrChange w:id="11745" w:author="DuyNgo" w:date="2012-08-10T08:15:00Z">
                    <w:rPr>
                      <w:rFonts w:ascii="Calibri" w:eastAsia="MS PGothic" w:hAnsi="Calibri" w:cs="Calibri"/>
                      <w:b/>
                      <w:bCs/>
                      <w:sz w:val="24"/>
                      <w:szCs w:val="24"/>
                    </w:rPr>
                  </w:rPrChange>
                </w:rPr>
                <w:t>Expected output</w:t>
              </w:r>
            </w:ins>
          </w:p>
        </w:tc>
      </w:tr>
      <w:tr w:rsidR="00CA2200" w:rsidRPr="00657B96" w:rsidTr="006F1304">
        <w:trPr>
          <w:trHeight w:val="530"/>
          <w:ins w:id="11746"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657B96" w:rsidRDefault="00CA2200" w:rsidP="00CA2200">
            <w:pPr>
              <w:spacing w:after="0" w:line="240" w:lineRule="auto"/>
              <w:rPr>
                <w:ins w:id="11747" w:author="DuyNgo" w:date="2012-08-10T07:19:00Z"/>
                <w:rFonts w:ascii="Times New Roman" w:eastAsia="MS PGothic" w:hAnsi="Times New Roman" w:cs="Times New Roman"/>
                <w:sz w:val="24"/>
                <w:szCs w:val="24"/>
                <w:rPrChange w:id="11748" w:author="DuyNgo" w:date="2012-08-10T08:15:00Z">
                  <w:rPr>
                    <w:ins w:id="11749" w:author="DuyNgo" w:date="2012-08-10T07:19:00Z"/>
                    <w:rFonts w:ascii="Calibri" w:eastAsia="MS PGothic" w:hAnsi="Calibri" w:cs="Calibri"/>
                    <w:sz w:val="24"/>
                    <w:szCs w:val="24"/>
                  </w:rPr>
                </w:rPrChange>
              </w:rPr>
            </w:pPr>
            <w:ins w:id="11750" w:author="DuyNgo" w:date="2012-08-09T15:35:00Z">
              <w:r w:rsidRPr="00657B96">
                <w:rPr>
                  <w:rFonts w:ascii="Times New Roman" w:eastAsia="MS PGothic" w:hAnsi="Times New Roman" w:cs="Times New Roman"/>
                  <w:sz w:val="24"/>
                  <w:szCs w:val="24"/>
                </w:rPr>
                <w:t xml:space="preserve">Project Owner update project </w:t>
              </w:r>
            </w:ins>
            <w:r w:rsidRPr="00657B96">
              <w:rPr>
                <w:rFonts w:ascii="Times New Roman" w:eastAsia="MS PGothic" w:hAnsi="Times New Roman" w:cs="Times New Roman"/>
                <w:sz w:val="24"/>
                <w:szCs w:val="24"/>
              </w:rPr>
              <w:t>detail</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rsidP="006F1304">
            <w:pPr>
              <w:shd w:val="clear" w:color="FFFFCC" w:fill="FFFFFF"/>
              <w:spacing w:before="100" w:beforeAutospacing="1" w:after="0" w:afterAutospacing="1" w:line="240" w:lineRule="auto"/>
              <w:rPr>
                <w:ins w:id="11751" w:author="DuyNgo" w:date="2012-08-10T07:19:00Z"/>
                <w:rFonts w:ascii="Times New Roman" w:eastAsia="MS PGothic" w:hAnsi="Times New Roman" w:cs="Times New Roman"/>
                <w:sz w:val="24"/>
                <w:szCs w:val="24"/>
                <w:rPrChange w:id="11752" w:author="DuyNgo" w:date="2012-08-10T08:15:00Z">
                  <w:rPr>
                    <w:ins w:id="11753" w:author="DuyNgo" w:date="2012-08-10T07:19:00Z"/>
                    <w:rFonts w:ascii="Calibri" w:eastAsia="MS PGothic" w:hAnsi="Calibri" w:cs="Calibri"/>
                    <w:color w:val="000000"/>
                    <w:sz w:val="24"/>
                    <w:szCs w:val="24"/>
                  </w:rPr>
                </w:rPrChange>
              </w:rPr>
            </w:pPr>
            <w:ins w:id="11754" w:author="DuyNgo" w:date="2012-08-10T07:19:00Z">
              <w:r w:rsidRPr="00657B96">
                <w:rPr>
                  <w:rFonts w:ascii="Times New Roman" w:eastAsia="MS PGothic" w:hAnsi="Times New Roman" w:cs="Times New Roman"/>
                  <w:sz w:val="24"/>
                  <w:szCs w:val="24"/>
                  <w:rPrChange w:id="11755" w:author="DuyNgo" w:date="2012-08-10T08:15:00Z">
                    <w:rPr>
                      <w:rFonts w:ascii="Calibri" w:eastAsia="MS PGothic" w:hAnsi="Calibri" w:cs="Calibri"/>
                      <w:sz w:val="24"/>
                      <w:szCs w:val="24"/>
                    </w:rPr>
                  </w:rPrChange>
                </w:rPr>
                <w:t xml:space="preserve">Log In as </w:t>
              </w:r>
            </w:ins>
            <w:r w:rsidRPr="00657B96">
              <w:rPr>
                <w:rFonts w:ascii="Times New Roman" w:eastAsia="MS PGothic" w:hAnsi="Times New Roman" w:cs="Times New Roman"/>
                <w:sz w:val="24"/>
                <w:szCs w:val="24"/>
              </w:rPr>
              <w:t xml:space="preserve">project Owner </w:t>
            </w:r>
            <w:ins w:id="11756" w:author="DuyNgo" w:date="2012-08-10T07:19:00Z">
              <w:r w:rsidRPr="00657B96">
                <w:rPr>
                  <w:rFonts w:ascii="Times New Roman" w:eastAsia="MS PGothic" w:hAnsi="Times New Roman" w:cs="Times New Roman"/>
                  <w:sz w:val="24"/>
                  <w:szCs w:val="24"/>
                  <w:rPrChange w:id="11757" w:author="DuyNgo" w:date="2012-08-10T08:15:00Z">
                    <w:rPr>
                      <w:rFonts w:ascii="Calibri" w:eastAsia="MS PGothic" w:hAnsi="Calibri" w:cs="Calibri"/>
                      <w:sz w:val="24"/>
                      <w:szCs w:val="24"/>
                    </w:rPr>
                  </w:rPrChange>
                </w:rPr>
                <w:t>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rsidP="00CA2200">
            <w:pPr>
              <w:pStyle w:val="ListParagraph"/>
              <w:numPr>
                <w:ilvl w:val="0"/>
                <w:numId w:val="82"/>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Choose project link that user is owner</w:t>
            </w:r>
          </w:p>
          <w:p w:rsidR="00CA2200" w:rsidRPr="00657B96" w:rsidRDefault="00CA2200" w:rsidP="00CA2200">
            <w:pPr>
              <w:pStyle w:val="ListParagraph"/>
              <w:numPr>
                <w:ilvl w:val="0"/>
                <w:numId w:val="82"/>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Click update</w:t>
            </w:r>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rsidP="00CA2200">
            <w:pPr>
              <w:pStyle w:val="ListParagraph"/>
              <w:numPr>
                <w:ilvl w:val="0"/>
                <w:numId w:val="82"/>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View current information and input new ones.</w:t>
            </w:r>
          </w:p>
          <w:p w:rsidR="00CA2200" w:rsidRPr="00657B96" w:rsidRDefault="00CA2200" w:rsidP="00CA2200">
            <w:pPr>
              <w:pStyle w:val="ListParagraph"/>
              <w:numPr>
                <w:ilvl w:val="0"/>
                <w:numId w:val="82"/>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Validation</w:t>
            </w:r>
          </w:p>
          <w:p w:rsidR="00CA2200" w:rsidRPr="00657B96" w:rsidRDefault="00CA2200" w:rsidP="00CA2200">
            <w:pPr>
              <w:pStyle w:val="ListParagraph"/>
              <w:numPr>
                <w:ilvl w:val="0"/>
                <w:numId w:val="82"/>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lastRenderedPageBreak/>
              <w:t>Submit Ok</w:t>
            </w:r>
          </w:p>
        </w:tc>
      </w:tr>
    </w:tbl>
    <w:p w:rsidR="00CA2200" w:rsidRPr="00657B96" w:rsidRDefault="00CA2200">
      <w:pPr>
        <w:rPr>
          <w:ins w:id="11758" w:author="DuyNgo" w:date="2012-08-10T07:19:00Z"/>
          <w:rFonts w:ascii="Times New Roman" w:hAnsi="Times New Roman" w:cs="Times New Roman"/>
          <w:sz w:val="24"/>
          <w:szCs w:val="24"/>
          <w:rPrChange w:id="11759" w:author="DuyNgo" w:date="2012-08-10T08:15:00Z">
            <w:rPr>
              <w:ins w:id="11760" w:author="DuyNgo" w:date="2012-08-10T07:19:00Z"/>
              <w:rFonts w:ascii="Calibri" w:hAnsi="Calibri" w:cs="Calibri"/>
              <w:sz w:val="24"/>
              <w:szCs w:val="24"/>
            </w:rPr>
          </w:rPrChange>
        </w:rPr>
        <w:pPrChange w:id="11761" w:author="DuyNgo" w:date="2012-08-10T07:19:00Z">
          <w:pPr>
            <w:pStyle w:val="Heading4"/>
          </w:pPr>
        </w:pPrChange>
      </w:pPr>
    </w:p>
    <w:p w:rsidR="00CA2200" w:rsidRPr="00657B96" w:rsidRDefault="00CA2200">
      <w:pPr>
        <w:pStyle w:val="Heading4"/>
        <w:rPr>
          <w:ins w:id="11762" w:author="DuyNgo" w:date="2012-08-10T07:19:00Z"/>
          <w:rFonts w:ascii="Times New Roman" w:hAnsi="Times New Roman" w:cs="Times New Roman"/>
          <w:sz w:val="24"/>
          <w:szCs w:val="24"/>
          <w:rPrChange w:id="11763" w:author="DuyNgo" w:date="2012-08-10T08:15:00Z">
            <w:rPr>
              <w:ins w:id="11764" w:author="DuyNgo" w:date="2012-08-10T07:19:00Z"/>
              <w:rFonts w:ascii="Calibri" w:hAnsi="Calibri" w:cs="Calibri"/>
              <w:sz w:val="24"/>
              <w:szCs w:val="24"/>
            </w:rPr>
          </w:rPrChange>
        </w:rPr>
        <w:pPrChange w:id="11765" w:author="DuyNgo" w:date="2012-08-10T07:19:00Z">
          <w:pPr/>
        </w:pPrChange>
      </w:pPr>
      <w:bookmarkStart w:id="11766" w:name="_Toc332775050"/>
      <w:ins w:id="11767" w:author="DuyNgo" w:date="2012-08-10T07:19:00Z">
        <w:r w:rsidRPr="00657B96">
          <w:rPr>
            <w:rFonts w:ascii="Times New Roman" w:hAnsi="Times New Roman" w:cs="Times New Roman"/>
            <w:sz w:val="24"/>
            <w:szCs w:val="24"/>
            <w:rPrChange w:id="11768" w:author="DuyNgo" w:date="2012-08-10T08:15:00Z">
              <w:rPr>
                <w:rFonts w:ascii="Calibri" w:hAnsi="Calibri" w:cs="Calibri"/>
                <w:b/>
                <w:bCs/>
                <w:i/>
                <w:iCs/>
                <w:sz w:val="24"/>
                <w:szCs w:val="24"/>
              </w:rPr>
            </w:rPrChange>
          </w:rPr>
          <w:t>5</w:t>
        </w:r>
      </w:ins>
      <w:ins w:id="11769" w:author="DuyNgo" w:date="2012-08-10T07:08:00Z">
        <w:r w:rsidRPr="00657B96">
          <w:rPr>
            <w:rFonts w:ascii="Times New Roman" w:hAnsi="Times New Roman" w:cs="Times New Roman"/>
            <w:sz w:val="24"/>
            <w:szCs w:val="24"/>
            <w:rPrChange w:id="11770" w:author="DuyNgo" w:date="2012-08-10T08:15:00Z">
              <w:rPr>
                <w:rFonts w:ascii="Calibri" w:hAnsi="Calibri" w:cs="Calibri"/>
                <w:sz w:val="24"/>
                <w:szCs w:val="24"/>
              </w:rPr>
            </w:rPrChange>
          </w:rPr>
          <w:t>.1.</w:t>
        </w:r>
      </w:ins>
      <w:r w:rsidRPr="00657B96">
        <w:rPr>
          <w:rFonts w:ascii="Times New Roman" w:hAnsi="Times New Roman" w:cs="Times New Roman"/>
          <w:sz w:val="24"/>
          <w:szCs w:val="24"/>
        </w:rPr>
        <w:t>27</w:t>
      </w:r>
      <w:ins w:id="11771" w:author="DuyNgo" w:date="2012-08-10T07:08:00Z">
        <w:r w:rsidRPr="00657B96">
          <w:rPr>
            <w:rFonts w:ascii="Times New Roman" w:hAnsi="Times New Roman" w:cs="Times New Roman"/>
            <w:sz w:val="24"/>
            <w:szCs w:val="24"/>
            <w:rPrChange w:id="11772" w:author="DuyNgo" w:date="2012-08-10T08:15:00Z">
              <w:rPr>
                <w:rFonts w:ascii="Calibri" w:hAnsi="Calibri" w:cs="Calibri"/>
                <w:sz w:val="24"/>
                <w:szCs w:val="24"/>
              </w:rPr>
            </w:rPrChange>
          </w:rPr>
          <w:t xml:space="preserve"> </w:t>
        </w:r>
      </w:ins>
      <w:ins w:id="11773" w:author="DuyNgo" w:date="2012-08-09T14:02:00Z">
        <w:r w:rsidRPr="00657B96">
          <w:rPr>
            <w:rFonts w:ascii="Times New Roman" w:hAnsi="Times New Roman" w:cs="Times New Roman"/>
            <w:sz w:val="24"/>
            <w:szCs w:val="24"/>
            <w:rPrChange w:id="11774" w:author="DuyNgo" w:date="2012-08-09T15:04:00Z">
              <w:rPr>
                <w:b/>
                <w:bCs/>
                <w:i/>
                <w:iCs/>
              </w:rPr>
            </w:rPrChange>
          </w:rPr>
          <w:t>Project Owner assign PM</w:t>
        </w:r>
      </w:ins>
      <w:bookmarkEnd w:id="11766"/>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657B96" w:rsidTr="006F1304">
        <w:trPr>
          <w:trHeight w:val="114"/>
          <w:ins w:id="11775"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657B96" w:rsidRDefault="00CA2200" w:rsidP="006F1304">
            <w:pPr>
              <w:spacing w:after="0" w:line="240" w:lineRule="auto"/>
              <w:rPr>
                <w:ins w:id="11776" w:author="DuyNgo" w:date="2012-08-10T07:19:00Z"/>
                <w:rFonts w:ascii="Times New Roman" w:eastAsia="MS PGothic" w:hAnsi="Times New Roman" w:cs="Times New Roman"/>
                <w:b/>
                <w:sz w:val="24"/>
                <w:szCs w:val="24"/>
                <w:rPrChange w:id="11777" w:author="DuyNgo" w:date="2012-08-10T08:15:00Z">
                  <w:rPr>
                    <w:ins w:id="11778" w:author="DuyNgo" w:date="2012-08-10T07:19:00Z"/>
                    <w:rFonts w:ascii="Calibri" w:eastAsia="MS PGothic" w:hAnsi="Calibri" w:cs="Calibri"/>
                    <w:b/>
                    <w:sz w:val="24"/>
                    <w:szCs w:val="24"/>
                  </w:rPr>
                </w:rPrChange>
              </w:rPr>
            </w:pPr>
            <w:ins w:id="11779" w:author="DuyNgo" w:date="2012-08-10T07:19:00Z">
              <w:r w:rsidRPr="00657B96">
                <w:rPr>
                  <w:rFonts w:ascii="Times New Roman" w:eastAsia="MS PGothic" w:hAnsi="Times New Roman" w:cs="Times New Roman"/>
                  <w:b/>
                  <w:sz w:val="24"/>
                  <w:szCs w:val="24"/>
                  <w:rPrChange w:id="11780"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781" w:author="DuyNgo" w:date="2012-08-10T07:19:00Z"/>
                <w:rFonts w:ascii="Times New Roman" w:eastAsia="MS PGothic" w:hAnsi="Times New Roman" w:cs="Times New Roman"/>
                <w:b/>
                <w:bCs/>
                <w:sz w:val="24"/>
                <w:szCs w:val="24"/>
                <w:rPrChange w:id="11782" w:author="DuyNgo" w:date="2012-08-10T08:15:00Z">
                  <w:rPr>
                    <w:ins w:id="11783" w:author="DuyNgo" w:date="2012-08-10T07:19:00Z"/>
                    <w:rFonts w:ascii="Calibri" w:eastAsia="MS PGothic" w:hAnsi="Calibri" w:cs="Calibri"/>
                    <w:b/>
                    <w:bCs/>
                    <w:sz w:val="24"/>
                    <w:szCs w:val="24"/>
                  </w:rPr>
                </w:rPrChange>
              </w:rPr>
            </w:pPr>
            <w:ins w:id="11784" w:author="DuyNgo" w:date="2012-08-10T07:19:00Z">
              <w:r w:rsidRPr="00657B96">
                <w:rPr>
                  <w:rFonts w:ascii="Times New Roman" w:eastAsia="MS PGothic" w:hAnsi="Times New Roman" w:cs="Times New Roman"/>
                  <w:b/>
                  <w:bCs/>
                  <w:sz w:val="24"/>
                  <w:szCs w:val="24"/>
                  <w:rPrChange w:id="11785"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786" w:author="DuyNgo" w:date="2012-08-10T07:19:00Z"/>
                <w:rFonts w:ascii="Times New Roman" w:eastAsia="MS PGothic" w:hAnsi="Times New Roman" w:cs="Times New Roman"/>
                <w:b/>
                <w:bCs/>
                <w:sz w:val="24"/>
                <w:szCs w:val="24"/>
                <w:rPrChange w:id="11787" w:author="DuyNgo" w:date="2012-08-10T08:15:00Z">
                  <w:rPr>
                    <w:ins w:id="11788" w:author="DuyNgo" w:date="2012-08-10T07:19:00Z"/>
                    <w:rFonts w:ascii="Calibri" w:eastAsia="MS PGothic" w:hAnsi="Calibri" w:cs="Calibri"/>
                    <w:b/>
                    <w:bCs/>
                    <w:sz w:val="24"/>
                    <w:szCs w:val="24"/>
                  </w:rPr>
                </w:rPrChange>
              </w:rPr>
            </w:pPr>
            <w:ins w:id="11789" w:author="DuyNgo" w:date="2012-08-10T07:19:00Z">
              <w:r w:rsidRPr="00657B96">
                <w:rPr>
                  <w:rFonts w:ascii="Times New Roman" w:eastAsia="MS PGothic" w:hAnsi="Times New Roman" w:cs="Times New Roman"/>
                  <w:b/>
                  <w:bCs/>
                  <w:sz w:val="24"/>
                  <w:szCs w:val="24"/>
                  <w:rPrChange w:id="11790"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791" w:author="DuyNgo" w:date="2012-08-10T07:19:00Z"/>
                <w:rFonts w:ascii="Times New Roman" w:eastAsia="MS PGothic" w:hAnsi="Times New Roman" w:cs="Times New Roman"/>
                <w:b/>
                <w:bCs/>
                <w:sz w:val="24"/>
                <w:szCs w:val="24"/>
                <w:rPrChange w:id="11792" w:author="DuyNgo" w:date="2012-08-10T08:15:00Z">
                  <w:rPr>
                    <w:ins w:id="11793" w:author="DuyNgo" w:date="2012-08-10T07:19:00Z"/>
                    <w:rFonts w:ascii="Calibri" w:eastAsia="MS PGothic" w:hAnsi="Calibri" w:cs="Calibri"/>
                    <w:b/>
                    <w:bCs/>
                    <w:sz w:val="24"/>
                    <w:szCs w:val="24"/>
                  </w:rPr>
                </w:rPrChange>
              </w:rPr>
            </w:pPr>
            <w:ins w:id="11794" w:author="DuyNgo" w:date="2012-08-10T07:19:00Z">
              <w:r w:rsidRPr="00657B96">
                <w:rPr>
                  <w:rFonts w:ascii="Times New Roman" w:eastAsia="MS PGothic" w:hAnsi="Times New Roman" w:cs="Times New Roman"/>
                  <w:b/>
                  <w:bCs/>
                  <w:sz w:val="24"/>
                  <w:szCs w:val="24"/>
                  <w:rPrChange w:id="11795" w:author="DuyNgo" w:date="2012-08-10T08:15:00Z">
                    <w:rPr>
                      <w:rFonts w:ascii="Calibri" w:eastAsia="MS PGothic" w:hAnsi="Calibri" w:cs="Calibri"/>
                      <w:b/>
                      <w:bCs/>
                      <w:sz w:val="24"/>
                      <w:szCs w:val="24"/>
                    </w:rPr>
                  </w:rPrChange>
                </w:rPr>
                <w:t>Expected output</w:t>
              </w:r>
            </w:ins>
          </w:p>
        </w:tc>
      </w:tr>
      <w:tr w:rsidR="00CA2200" w:rsidRPr="00657B96" w:rsidTr="006F1304">
        <w:trPr>
          <w:trHeight w:val="530"/>
          <w:ins w:id="11796"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657B96" w:rsidRDefault="00CA2200" w:rsidP="006F1304">
            <w:pPr>
              <w:spacing w:after="0" w:line="240" w:lineRule="auto"/>
              <w:rPr>
                <w:ins w:id="11797" w:author="DuyNgo" w:date="2012-08-10T07:19:00Z"/>
                <w:rFonts w:ascii="Times New Roman" w:eastAsia="MS PGothic" w:hAnsi="Times New Roman" w:cs="Times New Roman"/>
                <w:sz w:val="24"/>
                <w:szCs w:val="24"/>
                <w:rPrChange w:id="11798" w:author="DuyNgo" w:date="2012-08-10T08:15:00Z">
                  <w:rPr>
                    <w:ins w:id="11799" w:author="DuyNgo" w:date="2012-08-10T07:19:00Z"/>
                    <w:rFonts w:ascii="Calibri" w:eastAsia="MS PGothic" w:hAnsi="Calibri" w:cs="Calibri"/>
                    <w:sz w:val="24"/>
                    <w:szCs w:val="24"/>
                  </w:rPr>
                </w:rPrChange>
              </w:rPr>
            </w:pPr>
            <w:ins w:id="11800" w:author="DuyNgo" w:date="2012-08-09T15:35:00Z">
              <w:r w:rsidRPr="00657B96">
                <w:rPr>
                  <w:rFonts w:ascii="Times New Roman" w:eastAsia="MS PGothic" w:hAnsi="Times New Roman" w:cs="Times New Roman"/>
                  <w:sz w:val="24"/>
                  <w:szCs w:val="24"/>
                </w:rPr>
                <w:t>Project owner assign PM</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rsidP="00CA2200">
            <w:pPr>
              <w:shd w:val="clear" w:color="FFFFCC" w:fill="FFFFFF"/>
              <w:spacing w:before="100" w:beforeAutospacing="1" w:after="0" w:afterAutospacing="1" w:line="240" w:lineRule="auto"/>
              <w:rPr>
                <w:ins w:id="11801" w:author="DuyNgo" w:date="2012-08-10T07:19:00Z"/>
                <w:rFonts w:ascii="Times New Roman" w:eastAsia="MS PGothic" w:hAnsi="Times New Roman" w:cs="Times New Roman"/>
                <w:sz w:val="24"/>
                <w:szCs w:val="24"/>
                <w:rPrChange w:id="11802" w:author="DuyNgo" w:date="2012-08-10T08:15:00Z">
                  <w:rPr>
                    <w:ins w:id="11803" w:author="DuyNgo" w:date="2012-08-10T07:19:00Z"/>
                    <w:rFonts w:ascii="Calibri" w:eastAsia="MS PGothic" w:hAnsi="Calibri" w:cs="Calibri"/>
                    <w:color w:val="000000"/>
                    <w:sz w:val="24"/>
                    <w:szCs w:val="24"/>
                  </w:rPr>
                </w:rPrChange>
              </w:rPr>
            </w:pPr>
            <w:ins w:id="11804" w:author="DuyNgo" w:date="2012-08-10T07:19:00Z">
              <w:r w:rsidRPr="00657B96">
                <w:rPr>
                  <w:rFonts w:ascii="Times New Roman" w:eastAsia="MS PGothic" w:hAnsi="Times New Roman" w:cs="Times New Roman"/>
                  <w:sz w:val="24"/>
                  <w:szCs w:val="24"/>
                  <w:rPrChange w:id="11805" w:author="DuyNgo" w:date="2012-08-10T08:15:00Z">
                    <w:rPr>
                      <w:rFonts w:ascii="Calibri" w:eastAsia="MS PGothic" w:hAnsi="Calibri" w:cs="Calibri"/>
                      <w:sz w:val="24"/>
                      <w:szCs w:val="24"/>
                    </w:rPr>
                  </w:rPrChange>
                </w:rPr>
                <w:t xml:space="preserve">Log In as </w:t>
              </w:r>
            </w:ins>
            <w:r w:rsidRPr="00657B96">
              <w:rPr>
                <w:rFonts w:ascii="Times New Roman" w:eastAsia="MS PGothic" w:hAnsi="Times New Roman" w:cs="Times New Roman"/>
                <w:sz w:val="24"/>
                <w:szCs w:val="24"/>
              </w:rPr>
              <w:t>project Owner</w:t>
            </w:r>
            <w:ins w:id="11806" w:author="DuyNgo" w:date="2012-08-10T07:19:00Z">
              <w:r w:rsidRPr="00657B96">
                <w:rPr>
                  <w:rFonts w:ascii="Times New Roman" w:eastAsia="MS PGothic" w:hAnsi="Times New Roman" w:cs="Times New Roman"/>
                  <w:sz w:val="24"/>
                  <w:szCs w:val="24"/>
                  <w:rPrChange w:id="11807" w:author="DuyNgo" w:date="2012-08-10T08:15:00Z">
                    <w:rPr>
                      <w:rFonts w:ascii="Calibri" w:eastAsia="MS PGothic" w:hAnsi="Calibri" w:cs="Calibri"/>
                      <w:sz w:val="24"/>
                      <w:szCs w:val="24"/>
                    </w:rPr>
                  </w:rPrChange>
                </w:rPr>
                <w:t xml:space="preserve">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rsidP="00CA2200">
            <w:pPr>
              <w:pStyle w:val="ListParagraph"/>
              <w:numPr>
                <w:ilvl w:val="0"/>
                <w:numId w:val="83"/>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Choose project link that user is owner</w:t>
            </w:r>
          </w:p>
          <w:p w:rsidR="00CA2200" w:rsidRPr="00657B96" w:rsidRDefault="00CA2200" w:rsidP="00CA2200">
            <w:pPr>
              <w:pStyle w:val="ListParagraph"/>
              <w:numPr>
                <w:ilvl w:val="0"/>
                <w:numId w:val="83"/>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Click team management</w:t>
            </w:r>
          </w:p>
          <w:p w:rsidR="00CA2200" w:rsidRPr="00657B96" w:rsidRDefault="00CA2200" w:rsidP="00CA2200">
            <w:pPr>
              <w:pStyle w:val="ListParagraph"/>
              <w:numPr>
                <w:ilvl w:val="0"/>
                <w:numId w:val="83"/>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Choose team member to change role to PM</w:t>
            </w:r>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rsidP="00CA2200">
            <w:pPr>
              <w:pStyle w:val="ListParagraph"/>
              <w:numPr>
                <w:ilvl w:val="0"/>
                <w:numId w:val="84"/>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Role change</w:t>
            </w:r>
          </w:p>
          <w:p w:rsidR="00CA2200" w:rsidRPr="00657B96" w:rsidRDefault="00CA2200" w:rsidP="00CA2200">
            <w:pPr>
              <w:pStyle w:val="ListParagraph"/>
              <w:numPr>
                <w:ilvl w:val="0"/>
                <w:numId w:val="84"/>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Submit OK</w:t>
            </w:r>
          </w:p>
        </w:tc>
      </w:tr>
    </w:tbl>
    <w:p w:rsidR="00CA2200" w:rsidRPr="00657B96" w:rsidRDefault="00CA2200" w:rsidP="00CA2200">
      <w:pPr>
        <w:rPr>
          <w:ins w:id="11808" w:author="DuyNgo" w:date="2012-08-10T07:08:00Z"/>
          <w:rFonts w:ascii="Times New Roman" w:hAnsi="Times New Roman" w:cs="Times New Roman"/>
          <w:sz w:val="24"/>
          <w:szCs w:val="24"/>
          <w:rPrChange w:id="11809" w:author="DuyNgo" w:date="2012-08-10T08:15:00Z">
            <w:rPr>
              <w:ins w:id="11810" w:author="DuyNgo" w:date="2012-08-10T07:08:00Z"/>
              <w:rFonts w:ascii="Calibri" w:hAnsi="Calibri" w:cs="Calibri"/>
              <w:sz w:val="24"/>
              <w:szCs w:val="24"/>
            </w:rPr>
          </w:rPrChange>
        </w:rPr>
      </w:pPr>
    </w:p>
    <w:p w:rsidR="00CA2200" w:rsidRPr="00657B96" w:rsidRDefault="00CA2200" w:rsidP="00CA2200">
      <w:pPr>
        <w:pStyle w:val="Heading4"/>
        <w:rPr>
          <w:ins w:id="11811" w:author="DuyNgo" w:date="2012-08-10T07:08:00Z"/>
          <w:rFonts w:ascii="Times New Roman" w:hAnsi="Times New Roman" w:cs="Times New Roman"/>
          <w:sz w:val="24"/>
          <w:szCs w:val="24"/>
          <w:rPrChange w:id="11812" w:author="DuyNgo" w:date="2012-08-10T08:15:00Z">
            <w:rPr>
              <w:ins w:id="11813" w:author="DuyNgo" w:date="2012-08-10T07:08:00Z"/>
              <w:rFonts w:ascii="Calibri" w:hAnsi="Calibri" w:cs="Calibri"/>
              <w:sz w:val="24"/>
              <w:szCs w:val="24"/>
            </w:rPr>
          </w:rPrChange>
        </w:rPr>
      </w:pPr>
      <w:bookmarkStart w:id="11814" w:name="_Toc332775051"/>
      <w:ins w:id="11815" w:author="DuyNgo" w:date="2012-08-10T07:20:00Z">
        <w:r w:rsidRPr="00657B96">
          <w:rPr>
            <w:rFonts w:ascii="Times New Roman" w:hAnsi="Times New Roman" w:cs="Times New Roman"/>
            <w:sz w:val="24"/>
            <w:szCs w:val="24"/>
            <w:rPrChange w:id="11816" w:author="DuyNgo" w:date="2012-08-10T08:15:00Z">
              <w:rPr>
                <w:rFonts w:ascii="Calibri" w:eastAsiaTheme="minorHAnsi" w:hAnsi="Calibri" w:cs="Calibri"/>
                <w:b w:val="0"/>
                <w:bCs w:val="0"/>
                <w:i w:val="0"/>
                <w:iCs w:val="0"/>
                <w:color w:val="auto"/>
                <w:sz w:val="24"/>
                <w:szCs w:val="24"/>
              </w:rPr>
            </w:rPrChange>
          </w:rPr>
          <w:t>5</w:t>
        </w:r>
      </w:ins>
      <w:ins w:id="11817" w:author="DuyNgo" w:date="2012-08-10T07:08:00Z">
        <w:r w:rsidRPr="00657B96">
          <w:rPr>
            <w:rFonts w:ascii="Times New Roman" w:hAnsi="Times New Roman" w:cs="Times New Roman"/>
            <w:sz w:val="24"/>
            <w:szCs w:val="24"/>
            <w:rPrChange w:id="11818" w:author="DuyNgo" w:date="2012-08-10T08:15:00Z">
              <w:rPr>
                <w:rFonts w:ascii="Calibri" w:eastAsiaTheme="minorHAnsi" w:hAnsi="Calibri" w:cs="Calibri"/>
                <w:b w:val="0"/>
                <w:bCs w:val="0"/>
                <w:i w:val="0"/>
                <w:iCs w:val="0"/>
                <w:color w:val="auto"/>
                <w:sz w:val="24"/>
                <w:szCs w:val="24"/>
              </w:rPr>
            </w:rPrChange>
          </w:rPr>
          <w:t>.1.</w:t>
        </w:r>
      </w:ins>
      <w:r w:rsidRPr="00657B96">
        <w:rPr>
          <w:rFonts w:ascii="Times New Roman" w:hAnsi="Times New Roman" w:cs="Times New Roman"/>
          <w:sz w:val="24"/>
          <w:szCs w:val="24"/>
        </w:rPr>
        <w:t>28</w:t>
      </w:r>
      <w:ins w:id="11819" w:author="DuyNgo" w:date="2012-08-10T07:08:00Z">
        <w:r w:rsidRPr="00657B96">
          <w:rPr>
            <w:rFonts w:ascii="Times New Roman" w:hAnsi="Times New Roman" w:cs="Times New Roman"/>
            <w:sz w:val="24"/>
            <w:szCs w:val="24"/>
            <w:rPrChange w:id="11820" w:author="DuyNgo" w:date="2012-08-10T08:15:00Z">
              <w:rPr>
                <w:rFonts w:ascii="Calibri" w:eastAsiaTheme="minorHAnsi" w:hAnsi="Calibri" w:cs="Calibri"/>
                <w:b w:val="0"/>
                <w:bCs w:val="0"/>
                <w:i w:val="0"/>
                <w:iCs w:val="0"/>
                <w:color w:val="auto"/>
                <w:sz w:val="24"/>
                <w:szCs w:val="24"/>
              </w:rPr>
            </w:rPrChange>
          </w:rPr>
          <w:t xml:space="preserve"> </w:t>
        </w:r>
      </w:ins>
      <w:ins w:id="11821" w:author="DuyNgo" w:date="2012-08-09T14:02:00Z">
        <w:r w:rsidRPr="00657B96">
          <w:rPr>
            <w:rFonts w:ascii="Times New Roman" w:hAnsi="Times New Roman" w:cs="Times New Roman"/>
            <w:sz w:val="24"/>
            <w:szCs w:val="24"/>
            <w:rPrChange w:id="11822" w:author="DuyNgo" w:date="2012-08-09T15:04:00Z">
              <w:rPr>
                <w:rFonts w:asciiTheme="minorHAnsi" w:eastAsiaTheme="minorHAnsi" w:hAnsiTheme="minorHAnsi" w:cstheme="minorBidi"/>
                <w:b w:val="0"/>
                <w:bCs w:val="0"/>
                <w:i w:val="0"/>
                <w:iCs w:val="0"/>
                <w:color w:val="auto"/>
              </w:rPr>
            </w:rPrChange>
          </w:rPr>
          <w:t>Project Owner delete project</w:t>
        </w:r>
      </w:ins>
      <w:bookmarkEnd w:id="11814"/>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657B96" w:rsidTr="006F1304">
        <w:trPr>
          <w:trHeight w:val="114"/>
          <w:ins w:id="11823"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657B96" w:rsidRDefault="00CA2200" w:rsidP="006F1304">
            <w:pPr>
              <w:spacing w:after="0" w:line="240" w:lineRule="auto"/>
              <w:rPr>
                <w:ins w:id="11824" w:author="DuyNgo" w:date="2012-08-10T07:08:00Z"/>
                <w:rFonts w:ascii="Times New Roman" w:eastAsia="MS PGothic" w:hAnsi="Times New Roman" w:cs="Times New Roman"/>
                <w:b/>
                <w:sz w:val="24"/>
                <w:szCs w:val="24"/>
                <w:rPrChange w:id="11825" w:author="DuyNgo" w:date="2012-08-10T08:15:00Z">
                  <w:rPr>
                    <w:ins w:id="11826" w:author="DuyNgo" w:date="2012-08-10T07:08:00Z"/>
                    <w:rFonts w:ascii="Calibri" w:eastAsia="MS PGothic" w:hAnsi="Calibri" w:cs="Calibri"/>
                    <w:b/>
                    <w:sz w:val="24"/>
                    <w:szCs w:val="24"/>
                  </w:rPr>
                </w:rPrChange>
              </w:rPr>
            </w:pPr>
            <w:ins w:id="11827" w:author="DuyNgo" w:date="2012-08-10T07:08:00Z">
              <w:r w:rsidRPr="00657B96">
                <w:rPr>
                  <w:rFonts w:ascii="Times New Roman" w:eastAsia="MS PGothic" w:hAnsi="Times New Roman" w:cs="Times New Roman"/>
                  <w:b/>
                  <w:sz w:val="24"/>
                  <w:szCs w:val="24"/>
                  <w:rPrChange w:id="11828"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829" w:author="DuyNgo" w:date="2012-08-10T07:08:00Z"/>
                <w:rFonts w:ascii="Times New Roman" w:eastAsia="MS PGothic" w:hAnsi="Times New Roman" w:cs="Times New Roman"/>
                <w:b/>
                <w:bCs/>
                <w:sz w:val="24"/>
                <w:szCs w:val="24"/>
                <w:rPrChange w:id="11830" w:author="DuyNgo" w:date="2012-08-10T08:15:00Z">
                  <w:rPr>
                    <w:ins w:id="11831" w:author="DuyNgo" w:date="2012-08-10T07:08:00Z"/>
                    <w:rFonts w:ascii="Calibri" w:eastAsia="MS PGothic" w:hAnsi="Calibri" w:cs="Calibri"/>
                    <w:b/>
                    <w:bCs/>
                    <w:sz w:val="24"/>
                    <w:szCs w:val="24"/>
                  </w:rPr>
                </w:rPrChange>
              </w:rPr>
            </w:pPr>
            <w:ins w:id="11832" w:author="DuyNgo" w:date="2012-08-10T07:08:00Z">
              <w:r w:rsidRPr="00657B96">
                <w:rPr>
                  <w:rFonts w:ascii="Times New Roman" w:eastAsia="MS PGothic" w:hAnsi="Times New Roman" w:cs="Times New Roman"/>
                  <w:b/>
                  <w:bCs/>
                  <w:sz w:val="24"/>
                  <w:szCs w:val="24"/>
                  <w:rPrChange w:id="11833"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834" w:author="DuyNgo" w:date="2012-08-10T07:08:00Z"/>
                <w:rFonts w:ascii="Times New Roman" w:eastAsia="MS PGothic" w:hAnsi="Times New Roman" w:cs="Times New Roman"/>
                <w:b/>
                <w:bCs/>
                <w:sz w:val="24"/>
                <w:szCs w:val="24"/>
                <w:rPrChange w:id="11835" w:author="DuyNgo" w:date="2012-08-10T08:15:00Z">
                  <w:rPr>
                    <w:ins w:id="11836" w:author="DuyNgo" w:date="2012-08-10T07:08:00Z"/>
                    <w:rFonts w:ascii="Calibri" w:eastAsia="MS PGothic" w:hAnsi="Calibri" w:cs="Calibri"/>
                    <w:b/>
                    <w:bCs/>
                    <w:sz w:val="24"/>
                    <w:szCs w:val="24"/>
                  </w:rPr>
                </w:rPrChange>
              </w:rPr>
            </w:pPr>
            <w:ins w:id="11837" w:author="DuyNgo" w:date="2012-08-10T07:08:00Z">
              <w:r w:rsidRPr="00657B96">
                <w:rPr>
                  <w:rFonts w:ascii="Times New Roman" w:eastAsia="MS PGothic" w:hAnsi="Times New Roman" w:cs="Times New Roman"/>
                  <w:b/>
                  <w:bCs/>
                  <w:sz w:val="24"/>
                  <w:szCs w:val="24"/>
                  <w:rPrChange w:id="11838"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657B96" w:rsidRDefault="00CA2200" w:rsidP="006F1304">
            <w:pPr>
              <w:spacing w:after="0" w:line="240" w:lineRule="auto"/>
              <w:rPr>
                <w:ins w:id="11839" w:author="DuyNgo" w:date="2012-08-10T07:08:00Z"/>
                <w:rFonts w:ascii="Times New Roman" w:eastAsia="MS PGothic" w:hAnsi="Times New Roman" w:cs="Times New Roman"/>
                <w:b/>
                <w:bCs/>
                <w:sz w:val="24"/>
                <w:szCs w:val="24"/>
                <w:rPrChange w:id="11840" w:author="DuyNgo" w:date="2012-08-10T08:15:00Z">
                  <w:rPr>
                    <w:ins w:id="11841" w:author="DuyNgo" w:date="2012-08-10T07:08:00Z"/>
                    <w:rFonts w:ascii="Calibri" w:eastAsia="MS PGothic" w:hAnsi="Calibri" w:cs="Calibri"/>
                    <w:b/>
                    <w:bCs/>
                    <w:sz w:val="24"/>
                    <w:szCs w:val="24"/>
                  </w:rPr>
                </w:rPrChange>
              </w:rPr>
            </w:pPr>
            <w:ins w:id="11842" w:author="DuyNgo" w:date="2012-08-10T07:08:00Z">
              <w:r w:rsidRPr="00657B96">
                <w:rPr>
                  <w:rFonts w:ascii="Times New Roman" w:eastAsia="MS PGothic" w:hAnsi="Times New Roman" w:cs="Times New Roman"/>
                  <w:b/>
                  <w:bCs/>
                  <w:sz w:val="24"/>
                  <w:szCs w:val="24"/>
                  <w:rPrChange w:id="11843" w:author="DuyNgo" w:date="2012-08-10T08:15:00Z">
                    <w:rPr>
                      <w:rFonts w:ascii="Calibri" w:eastAsia="MS PGothic" w:hAnsi="Calibri" w:cs="Calibri"/>
                      <w:b/>
                      <w:bCs/>
                      <w:sz w:val="24"/>
                      <w:szCs w:val="24"/>
                    </w:rPr>
                  </w:rPrChange>
                </w:rPr>
                <w:t>Expected output</w:t>
              </w:r>
            </w:ins>
          </w:p>
        </w:tc>
      </w:tr>
      <w:tr w:rsidR="00CA2200" w:rsidRPr="00657B96" w:rsidTr="006F1304">
        <w:trPr>
          <w:trHeight w:val="530"/>
          <w:ins w:id="11844"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657B96" w:rsidRDefault="00CA2200" w:rsidP="006F1304">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Project Owner delete project</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rsidP="006F1304">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Log In as project Owner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rsidP="00CA2200">
            <w:pPr>
              <w:pStyle w:val="ListParagraph"/>
              <w:numPr>
                <w:ilvl w:val="0"/>
                <w:numId w:val="86"/>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Choose project link that user is owner</w:t>
            </w:r>
          </w:p>
          <w:p w:rsidR="00CA2200" w:rsidRPr="00657B96" w:rsidRDefault="00CA2200" w:rsidP="00CA2200">
            <w:pPr>
              <w:pStyle w:val="ListParagraph"/>
              <w:numPr>
                <w:ilvl w:val="0"/>
                <w:numId w:val="86"/>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Click delete</w:t>
            </w:r>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657B96" w:rsidRDefault="00CA2200" w:rsidP="00CA2200">
            <w:pPr>
              <w:pStyle w:val="ListParagraph"/>
              <w:numPr>
                <w:ilvl w:val="0"/>
                <w:numId w:val="85"/>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Project deleted</w:t>
            </w:r>
          </w:p>
        </w:tc>
      </w:tr>
    </w:tbl>
    <w:p w:rsidR="00CA2200" w:rsidRPr="00657B96" w:rsidRDefault="00CA2200" w:rsidP="00314775">
      <w:pPr>
        <w:rPr>
          <w:ins w:id="11845" w:author="DuyNgo" w:date="2012-08-10T07:08:00Z"/>
          <w:rFonts w:ascii="Times New Roman" w:hAnsi="Times New Roman" w:cs="Times New Roman"/>
          <w:sz w:val="24"/>
          <w:szCs w:val="24"/>
          <w:rPrChange w:id="11846" w:author="DuyNgo" w:date="2012-08-10T08:15:00Z">
            <w:rPr>
              <w:ins w:id="11847" w:author="DuyNgo" w:date="2012-08-10T07:08:00Z"/>
              <w:rFonts w:ascii="Calibri" w:hAnsi="Calibri" w:cs="Calibri"/>
              <w:sz w:val="24"/>
              <w:szCs w:val="24"/>
            </w:rPr>
          </w:rPrChange>
        </w:rPr>
      </w:pPr>
    </w:p>
    <w:p w:rsidR="00314775" w:rsidRPr="00657B96" w:rsidRDefault="00807668">
      <w:pPr>
        <w:pStyle w:val="Heading3"/>
        <w:numPr>
          <w:ilvl w:val="1"/>
          <w:numId w:val="19"/>
        </w:numPr>
        <w:ind w:left="360" w:hanging="360"/>
        <w:rPr>
          <w:rFonts w:ascii="Times New Roman" w:hAnsi="Times New Roman" w:cs="Times New Roman"/>
          <w:sz w:val="24"/>
          <w:szCs w:val="24"/>
        </w:rPr>
        <w:pPrChange w:id="11848" w:author="DuyNgo" w:date="2012-08-09T22:33:00Z">
          <w:pPr>
            <w:pStyle w:val="Heading1"/>
            <w:numPr>
              <w:numId w:val="2"/>
            </w:numPr>
            <w:tabs>
              <w:tab w:val="left" w:pos="709"/>
            </w:tabs>
            <w:ind w:left="720" w:firstLine="284"/>
            <w:jc w:val="both"/>
          </w:pPr>
        </w:pPrChange>
      </w:pPr>
      <w:bookmarkStart w:id="11849" w:name="_Toc332775052"/>
      <w:r w:rsidRPr="00657B96">
        <w:rPr>
          <w:rFonts w:ascii="Times New Roman" w:hAnsi="Times New Roman" w:cs="Times New Roman"/>
          <w:sz w:val="24"/>
          <w:szCs w:val="24"/>
        </w:rPr>
        <w:t>Planner</w:t>
      </w:r>
      <w:bookmarkEnd w:id="11849"/>
    </w:p>
    <w:p w:rsidR="00A41714" w:rsidRPr="00657B96" w:rsidRDefault="00A41714" w:rsidP="00A41714">
      <w:pPr>
        <w:pStyle w:val="Heading4"/>
        <w:rPr>
          <w:ins w:id="11850" w:author="DuyNgo" w:date="2012-08-09T08:16:00Z"/>
          <w:rFonts w:ascii="Times New Roman" w:hAnsi="Times New Roman" w:cs="Times New Roman"/>
          <w:sz w:val="24"/>
          <w:szCs w:val="24"/>
          <w:rPrChange w:id="11851" w:author="DuyNgo" w:date="2012-08-09T15:04:00Z">
            <w:rPr>
              <w:ins w:id="11852" w:author="DuyNgo" w:date="2012-08-09T08:16:00Z"/>
            </w:rPr>
          </w:rPrChange>
        </w:rPr>
      </w:pPr>
      <w:bookmarkStart w:id="11853" w:name="_Toc332775053"/>
      <w:r w:rsidRPr="00657B96">
        <w:rPr>
          <w:rFonts w:ascii="Times New Roman" w:hAnsi="Times New Roman" w:cs="Times New Roman"/>
          <w:sz w:val="24"/>
          <w:szCs w:val="24"/>
        </w:rPr>
        <w:t>5</w:t>
      </w:r>
      <w:ins w:id="11854" w:author="DuyNgo" w:date="2012-08-09T08:16:00Z">
        <w:r w:rsidRPr="00657B96">
          <w:rPr>
            <w:rFonts w:ascii="Times New Roman" w:hAnsi="Times New Roman" w:cs="Times New Roman"/>
            <w:sz w:val="24"/>
            <w:szCs w:val="24"/>
            <w:rPrChange w:id="11855" w:author="DuyNgo" w:date="2012-08-09T15:04:00Z">
              <w:rPr>
                <w:i w:val="0"/>
                <w:iCs w:val="0"/>
                <w:color w:val="365F91" w:themeColor="accent1" w:themeShade="BF"/>
                <w:sz w:val="28"/>
                <w:szCs w:val="28"/>
              </w:rPr>
            </w:rPrChange>
          </w:rPr>
          <w:t>.</w:t>
        </w:r>
      </w:ins>
      <w:r w:rsidRPr="00657B96">
        <w:rPr>
          <w:rFonts w:ascii="Times New Roman" w:hAnsi="Times New Roman" w:cs="Times New Roman"/>
          <w:sz w:val="24"/>
          <w:szCs w:val="24"/>
        </w:rPr>
        <w:t>2</w:t>
      </w:r>
      <w:ins w:id="11856" w:author="DuyNgo" w:date="2012-08-09T08:16:00Z">
        <w:r w:rsidRPr="00657B96">
          <w:rPr>
            <w:rFonts w:ascii="Times New Roman" w:hAnsi="Times New Roman" w:cs="Times New Roman"/>
            <w:sz w:val="24"/>
            <w:szCs w:val="24"/>
            <w:rPrChange w:id="11857" w:author="DuyNgo" w:date="2012-08-09T15:04:00Z">
              <w:rPr>
                <w:i w:val="0"/>
                <w:iCs w:val="0"/>
                <w:color w:val="365F91" w:themeColor="accent1" w:themeShade="BF"/>
                <w:sz w:val="28"/>
                <w:szCs w:val="28"/>
              </w:rPr>
            </w:rPrChange>
          </w:rPr>
          <w:t>.</w:t>
        </w:r>
      </w:ins>
      <w:r w:rsidRPr="00657B96">
        <w:rPr>
          <w:rFonts w:ascii="Times New Roman" w:hAnsi="Times New Roman" w:cs="Times New Roman"/>
          <w:sz w:val="24"/>
          <w:szCs w:val="24"/>
        </w:rPr>
        <w:t>1</w:t>
      </w:r>
      <w:ins w:id="11858" w:author="DuyNgo" w:date="2012-08-09T08:16:00Z">
        <w:r w:rsidRPr="00657B96">
          <w:rPr>
            <w:rFonts w:ascii="Times New Roman" w:hAnsi="Times New Roman" w:cs="Times New Roman"/>
            <w:sz w:val="24"/>
            <w:szCs w:val="24"/>
            <w:rPrChange w:id="11859" w:author="DuyNgo" w:date="2012-08-09T15:04:00Z">
              <w:rPr>
                <w:i w:val="0"/>
                <w:iCs w:val="0"/>
                <w:color w:val="365F91" w:themeColor="accent1" w:themeShade="BF"/>
                <w:sz w:val="28"/>
                <w:szCs w:val="28"/>
              </w:rPr>
            </w:rPrChange>
          </w:rPr>
          <w:t xml:space="preserve"> </w:t>
        </w:r>
      </w:ins>
      <w:ins w:id="11860" w:author="DuyNgo" w:date="2012-08-09T08:14:00Z">
        <w:r w:rsidRPr="00657B96">
          <w:rPr>
            <w:rFonts w:ascii="Times New Roman" w:hAnsi="Times New Roman" w:cs="Times New Roman"/>
            <w:sz w:val="24"/>
            <w:szCs w:val="24"/>
            <w:rPrChange w:id="11861" w:author="DuyNgo" w:date="2012-08-09T15:04:00Z">
              <w:rPr>
                <w:i w:val="0"/>
                <w:iCs w:val="0"/>
                <w:color w:val="365F91" w:themeColor="accent1" w:themeShade="BF"/>
                <w:sz w:val="28"/>
                <w:szCs w:val="28"/>
              </w:rPr>
            </w:rPrChange>
          </w:rPr>
          <w:t>Check view project list</w:t>
        </w:r>
      </w:ins>
      <w:bookmarkEnd w:id="11853"/>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57B96" w:rsidTr="006F1304">
        <w:trPr>
          <w:trHeight w:val="114"/>
          <w:ins w:id="1186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57B96" w:rsidRDefault="00A41714" w:rsidP="006F1304">
            <w:pPr>
              <w:spacing w:after="0" w:line="240" w:lineRule="auto"/>
              <w:rPr>
                <w:ins w:id="11863" w:author="DuyNgo" w:date="2012-08-09T08:16:00Z"/>
                <w:rFonts w:ascii="Times New Roman" w:eastAsia="MS PGothic" w:hAnsi="Times New Roman" w:cs="Times New Roman"/>
                <w:b/>
                <w:sz w:val="24"/>
                <w:szCs w:val="24"/>
                <w:rPrChange w:id="11864" w:author="DuyNgo" w:date="2012-08-09T15:04:00Z">
                  <w:rPr>
                    <w:ins w:id="11865" w:author="DuyNgo" w:date="2012-08-09T08:16:00Z"/>
                    <w:rFonts w:ascii="Tahoma" w:eastAsia="MS PGothic" w:hAnsi="Tahoma" w:cs="Tahoma"/>
                    <w:b/>
                    <w:sz w:val="20"/>
                    <w:szCs w:val="20"/>
                  </w:rPr>
                </w:rPrChange>
              </w:rPr>
            </w:pPr>
            <w:ins w:id="11866" w:author="DuyNgo" w:date="2012-08-09T08:16:00Z">
              <w:r w:rsidRPr="00657B96">
                <w:rPr>
                  <w:rFonts w:ascii="Times New Roman" w:eastAsia="MS PGothic" w:hAnsi="Times New Roman" w:cs="Times New Roman"/>
                  <w:b/>
                  <w:sz w:val="24"/>
                  <w:szCs w:val="24"/>
                  <w:rPrChange w:id="11867"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57B96" w:rsidRDefault="00A41714" w:rsidP="006F1304">
            <w:pPr>
              <w:spacing w:after="0" w:line="240" w:lineRule="auto"/>
              <w:rPr>
                <w:ins w:id="11868" w:author="DuyNgo" w:date="2012-08-09T08:16:00Z"/>
                <w:rFonts w:ascii="Times New Roman" w:eastAsia="MS PGothic" w:hAnsi="Times New Roman" w:cs="Times New Roman"/>
                <w:b/>
                <w:bCs/>
                <w:sz w:val="24"/>
                <w:szCs w:val="24"/>
                <w:rPrChange w:id="11869" w:author="DuyNgo" w:date="2012-08-09T15:04:00Z">
                  <w:rPr>
                    <w:ins w:id="11870" w:author="DuyNgo" w:date="2012-08-09T08:16:00Z"/>
                    <w:rFonts w:ascii="Tahoma" w:eastAsia="MS PGothic" w:hAnsi="Tahoma" w:cs="Tahoma"/>
                    <w:b/>
                    <w:bCs/>
                    <w:sz w:val="20"/>
                    <w:szCs w:val="20"/>
                  </w:rPr>
                </w:rPrChange>
              </w:rPr>
            </w:pPr>
            <w:ins w:id="11871" w:author="DuyNgo" w:date="2012-08-09T08:16:00Z">
              <w:r w:rsidRPr="00657B96">
                <w:rPr>
                  <w:rFonts w:ascii="Times New Roman" w:eastAsia="MS PGothic" w:hAnsi="Times New Roman" w:cs="Times New Roman"/>
                  <w:b/>
                  <w:bCs/>
                  <w:sz w:val="24"/>
                  <w:szCs w:val="24"/>
                  <w:rPrChange w:id="11872"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57B96" w:rsidRDefault="00A41714" w:rsidP="006F1304">
            <w:pPr>
              <w:spacing w:after="0" w:line="240" w:lineRule="auto"/>
              <w:rPr>
                <w:ins w:id="11873" w:author="DuyNgo" w:date="2012-08-09T08:16:00Z"/>
                <w:rFonts w:ascii="Times New Roman" w:eastAsia="MS PGothic" w:hAnsi="Times New Roman" w:cs="Times New Roman"/>
                <w:b/>
                <w:bCs/>
                <w:sz w:val="24"/>
                <w:szCs w:val="24"/>
                <w:rPrChange w:id="11874" w:author="DuyNgo" w:date="2012-08-09T15:04:00Z">
                  <w:rPr>
                    <w:ins w:id="11875" w:author="DuyNgo" w:date="2012-08-09T08:16:00Z"/>
                    <w:rFonts w:ascii="Tahoma" w:eastAsia="MS PGothic" w:hAnsi="Tahoma" w:cs="Tahoma"/>
                    <w:b/>
                    <w:bCs/>
                    <w:sz w:val="20"/>
                    <w:szCs w:val="20"/>
                  </w:rPr>
                </w:rPrChange>
              </w:rPr>
            </w:pPr>
            <w:ins w:id="11876" w:author="DuyNgo" w:date="2012-08-09T08:16:00Z">
              <w:r w:rsidRPr="00657B96">
                <w:rPr>
                  <w:rFonts w:ascii="Times New Roman" w:eastAsia="MS PGothic" w:hAnsi="Times New Roman" w:cs="Times New Roman"/>
                  <w:b/>
                  <w:bCs/>
                  <w:sz w:val="24"/>
                  <w:szCs w:val="24"/>
                  <w:rPrChange w:id="11877"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57B96" w:rsidRDefault="00A41714" w:rsidP="006F1304">
            <w:pPr>
              <w:spacing w:after="0" w:line="240" w:lineRule="auto"/>
              <w:rPr>
                <w:ins w:id="11878" w:author="DuyNgo" w:date="2012-08-09T08:16:00Z"/>
                <w:rFonts w:ascii="Times New Roman" w:eastAsia="MS PGothic" w:hAnsi="Times New Roman" w:cs="Times New Roman"/>
                <w:b/>
                <w:bCs/>
                <w:sz w:val="24"/>
                <w:szCs w:val="24"/>
                <w:rPrChange w:id="11879" w:author="DuyNgo" w:date="2012-08-09T15:04:00Z">
                  <w:rPr>
                    <w:ins w:id="11880" w:author="DuyNgo" w:date="2012-08-09T08:16:00Z"/>
                    <w:rFonts w:ascii="Tahoma" w:eastAsia="MS PGothic" w:hAnsi="Tahoma" w:cs="Tahoma"/>
                    <w:b/>
                    <w:bCs/>
                    <w:sz w:val="20"/>
                    <w:szCs w:val="20"/>
                  </w:rPr>
                </w:rPrChange>
              </w:rPr>
            </w:pPr>
            <w:ins w:id="11881" w:author="DuyNgo" w:date="2012-08-09T08:16:00Z">
              <w:r w:rsidRPr="00657B96">
                <w:rPr>
                  <w:rFonts w:ascii="Times New Roman" w:eastAsia="MS PGothic" w:hAnsi="Times New Roman" w:cs="Times New Roman"/>
                  <w:b/>
                  <w:bCs/>
                  <w:sz w:val="24"/>
                  <w:szCs w:val="24"/>
                  <w:rPrChange w:id="11882" w:author="DuyNgo" w:date="2012-08-09T15:04:00Z">
                    <w:rPr>
                      <w:rFonts w:ascii="Tahoma" w:eastAsia="MS PGothic" w:hAnsi="Tahoma" w:cs="Tahoma"/>
                      <w:b/>
                      <w:bCs/>
                      <w:color w:val="4F81BD" w:themeColor="accent1"/>
                      <w:sz w:val="20"/>
                      <w:szCs w:val="20"/>
                    </w:rPr>
                  </w:rPrChange>
                </w:rPr>
                <w:t>Expected output</w:t>
              </w:r>
            </w:ins>
          </w:p>
        </w:tc>
      </w:tr>
      <w:tr w:rsidR="00A41714" w:rsidRPr="00657B96" w:rsidTr="006F1304">
        <w:trPr>
          <w:trHeight w:val="1142"/>
          <w:ins w:id="1188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57B96" w:rsidRDefault="00A41714" w:rsidP="006F1304">
            <w:pPr>
              <w:spacing w:after="0" w:line="240" w:lineRule="auto"/>
              <w:rPr>
                <w:ins w:id="11884" w:author="DuyNgo" w:date="2012-08-09T08:16:00Z"/>
                <w:rFonts w:ascii="Times New Roman" w:eastAsia="MS PGothic" w:hAnsi="Times New Roman" w:cs="Times New Roman"/>
                <w:sz w:val="24"/>
                <w:szCs w:val="24"/>
                <w:rPrChange w:id="11885" w:author="DuyNgo" w:date="2012-08-09T15:04:00Z">
                  <w:rPr>
                    <w:ins w:id="11886" w:author="DuyNgo" w:date="2012-08-09T08:16:00Z"/>
                    <w:rFonts w:ascii="Tahoma" w:eastAsia="MS PGothic" w:hAnsi="Tahoma" w:cs="Tahoma"/>
                    <w:sz w:val="20"/>
                    <w:szCs w:val="20"/>
                  </w:rPr>
                </w:rPrChange>
              </w:rPr>
            </w:pPr>
            <w:ins w:id="11887" w:author="DuyNgo" w:date="2012-08-09T08:15:00Z">
              <w:r w:rsidRPr="00657B96">
                <w:rPr>
                  <w:rFonts w:ascii="Times New Roman" w:eastAsia="MS PGothic" w:hAnsi="Times New Roman" w:cs="Times New Roman"/>
                  <w:sz w:val="24"/>
                  <w:szCs w:val="24"/>
                  <w:rPrChange w:id="11888" w:author="DuyNgo" w:date="2012-08-09T15:04:00Z">
                    <w:rPr>
                      <w:rFonts w:ascii="Tahoma" w:eastAsia="MS PGothic" w:hAnsi="Tahoma" w:cs="Tahoma"/>
                      <w:b/>
                      <w:bCs/>
                      <w:color w:val="4F81BD" w:themeColor="accent1"/>
                      <w:sz w:val="20"/>
                      <w:szCs w:val="20"/>
                    </w:rPr>
                  </w:rPrChange>
                </w:rPr>
                <w:t>Check view project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657B96" w:rsidRDefault="00A41714">
            <w:pPr>
              <w:spacing w:after="0" w:line="240" w:lineRule="auto"/>
              <w:rPr>
                <w:ins w:id="11889" w:author="DuyNgo" w:date="2012-08-09T08:16:00Z"/>
                <w:rFonts w:ascii="Times New Roman" w:eastAsia="MS PGothic" w:hAnsi="Times New Roman" w:cs="Times New Roman"/>
                <w:sz w:val="24"/>
                <w:szCs w:val="24"/>
                <w:rPrChange w:id="11890" w:author="DuyNgo" w:date="2012-08-09T15:04:00Z">
                  <w:rPr>
                    <w:ins w:id="11891" w:author="DuyNgo" w:date="2012-08-09T08:16:00Z"/>
                    <w:rFonts w:ascii="Tahoma" w:hAnsi="Tahoma" w:cs="Tahoma"/>
                    <w:color w:val="000000"/>
                    <w:sz w:val="20"/>
                    <w:szCs w:val="20"/>
                  </w:rPr>
                </w:rPrChange>
              </w:rPr>
              <w:pPrChange w:id="11892"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r w:rsidRPr="00657B96">
              <w:rPr>
                <w:rFonts w:ascii="Times New Roman" w:eastAsia="MS PGothic" w:hAnsi="Times New Roman" w:cs="Times New Roman"/>
                <w:sz w:val="24"/>
                <w:szCs w:val="24"/>
              </w:rPr>
              <w:t>Member of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657B96" w:rsidRDefault="00A41714">
            <w:pPr>
              <w:pStyle w:val="ListParagraph"/>
              <w:numPr>
                <w:ilvl w:val="0"/>
                <w:numId w:val="56"/>
              </w:numPr>
              <w:spacing w:after="0" w:line="240" w:lineRule="auto"/>
              <w:rPr>
                <w:ins w:id="11893" w:author="DuyNgo" w:date="2012-08-09T08:16:00Z"/>
                <w:rFonts w:ascii="Times New Roman" w:eastAsia="MS PGothic" w:hAnsi="Times New Roman" w:cs="Times New Roman"/>
                <w:sz w:val="24"/>
                <w:szCs w:val="24"/>
                <w:rPrChange w:id="11894" w:author="DuyNgo" w:date="2012-08-09T15:04:00Z">
                  <w:rPr>
                    <w:ins w:id="11895" w:author="DuyNgo" w:date="2012-08-09T08:16:00Z"/>
                    <w:rFonts w:ascii="Tahoma" w:hAnsi="Tahoma" w:cs="Tahoma"/>
                    <w:color w:val="000000"/>
                    <w:sz w:val="20"/>
                    <w:szCs w:val="20"/>
                  </w:rPr>
                </w:rPrChange>
              </w:rPr>
              <w:pPrChange w:id="11896"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r w:rsidRPr="00657B96">
              <w:rPr>
                <w:rFonts w:ascii="Times New Roman" w:eastAsia="MS PGothic" w:hAnsi="Times New Roman" w:cs="Times New Roman"/>
                <w:sz w:val="24"/>
                <w:szCs w:val="24"/>
              </w:rPr>
              <w:t>Log in</w:t>
            </w:r>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657B96" w:rsidRDefault="00A41714">
            <w:pPr>
              <w:pStyle w:val="ListParagraph"/>
              <w:numPr>
                <w:ilvl w:val="0"/>
                <w:numId w:val="57"/>
              </w:numPr>
              <w:spacing w:after="0" w:line="240" w:lineRule="auto"/>
              <w:rPr>
                <w:ins w:id="11897" w:author="DuyNgo" w:date="2012-08-09T08:16:00Z"/>
                <w:rFonts w:ascii="Times New Roman" w:eastAsia="MS PGothic" w:hAnsi="Times New Roman" w:cs="Times New Roman"/>
                <w:sz w:val="24"/>
                <w:szCs w:val="24"/>
                <w:rPrChange w:id="11898" w:author="DuyNgo" w:date="2012-08-09T15:04:00Z">
                  <w:rPr>
                    <w:ins w:id="11899" w:author="DuyNgo" w:date="2012-08-09T08:16:00Z"/>
                    <w:rFonts w:ascii="Tahoma" w:hAnsi="Tahoma" w:cs="Tahoma"/>
                    <w:color w:val="000000"/>
                    <w:sz w:val="20"/>
                    <w:szCs w:val="20"/>
                  </w:rPr>
                </w:rPrChange>
              </w:rPr>
              <w:pPrChange w:id="11900"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1901" w:author="DuyNgo" w:date="2012-08-09T08:15:00Z">
              <w:r w:rsidRPr="00657B96">
                <w:rPr>
                  <w:rFonts w:ascii="Times New Roman" w:eastAsia="MS PGothic" w:hAnsi="Times New Roman" w:cs="Times New Roman"/>
                  <w:sz w:val="24"/>
                  <w:szCs w:val="24"/>
                  <w:rPrChange w:id="11902" w:author="DuyNgo" w:date="2012-08-09T15:04:00Z">
                    <w:rPr/>
                  </w:rPrChange>
                </w:rPr>
                <w:t>Able to view list of projects that logged-in user is member.</w:t>
              </w:r>
            </w:ins>
          </w:p>
        </w:tc>
      </w:tr>
    </w:tbl>
    <w:p w:rsidR="00A41714" w:rsidRPr="00657B96" w:rsidRDefault="00A41714" w:rsidP="00A41714">
      <w:pPr>
        <w:rPr>
          <w:rFonts w:ascii="Times New Roman" w:hAnsi="Times New Roman" w:cs="Times New Roman"/>
          <w:sz w:val="24"/>
          <w:szCs w:val="24"/>
        </w:rPr>
      </w:pPr>
    </w:p>
    <w:p w:rsidR="00A41714" w:rsidRPr="00657B96" w:rsidRDefault="00A41714" w:rsidP="00A41714">
      <w:pPr>
        <w:pStyle w:val="Heading4"/>
        <w:rPr>
          <w:ins w:id="11903" w:author="DuyNgo" w:date="2012-08-09T08:16:00Z"/>
          <w:rFonts w:ascii="Times New Roman" w:hAnsi="Times New Roman" w:cs="Times New Roman"/>
          <w:sz w:val="24"/>
          <w:szCs w:val="24"/>
          <w:rPrChange w:id="11904" w:author="DuyNgo" w:date="2012-08-09T15:04:00Z">
            <w:rPr>
              <w:ins w:id="11905" w:author="DuyNgo" w:date="2012-08-09T08:16:00Z"/>
            </w:rPr>
          </w:rPrChange>
        </w:rPr>
      </w:pPr>
      <w:bookmarkStart w:id="11906" w:name="_Toc332775054"/>
      <w:r w:rsidRPr="00657B96">
        <w:rPr>
          <w:rFonts w:ascii="Times New Roman" w:hAnsi="Times New Roman" w:cs="Times New Roman"/>
          <w:sz w:val="24"/>
          <w:szCs w:val="24"/>
        </w:rPr>
        <w:t>5</w:t>
      </w:r>
      <w:ins w:id="11907" w:author="DuyNgo" w:date="2012-08-09T08:16:00Z">
        <w:r w:rsidRPr="00657B96">
          <w:rPr>
            <w:rFonts w:ascii="Times New Roman" w:hAnsi="Times New Roman" w:cs="Times New Roman"/>
            <w:sz w:val="24"/>
            <w:szCs w:val="24"/>
            <w:rPrChange w:id="11908" w:author="DuyNgo" w:date="2012-08-09T15:04:00Z">
              <w:rPr>
                <w:rFonts w:asciiTheme="minorHAnsi" w:eastAsiaTheme="minorHAnsi" w:hAnsiTheme="minorHAnsi" w:cstheme="minorBidi"/>
                <w:b w:val="0"/>
                <w:bCs w:val="0"/>
                <w:i w:val="0"/>
                <w:iCs w:val="0"/>
                <w:color w:val="auto"/>
              </w:rPr>
            </w:rPrChange>
          </w:rPr>
          <w:t>.</w:t>
        </w:r>
      </w:ins>
      <w:r w:rsidRPr="00657B96">
        <w:rPr>
          <w:rFonts w:ascii="Times New Roman" w:hAnsi="Times New Roman" w:cs="Times New Roman"/>
          <w:sz w:val="24"/>
          <w:szCs w:val="24"/>
        </w:rPr>
        <w:t>2</w:t>
      </w:r>
      <w:ins w:id="11909" w:author="DuyNgo" w:date="2012-08-09T08:16:00Z">
        <w:r w:rsidRPr="00657B96">
          <w:rPr>
            <w:rFonts w:ascii="Times New Roman" w:hAnsi="Times New Roman" w:cs="Times New Roman"/>
            <w:sz w:val="24"/>
            <w:szCs w:val="24"/>
            <w:rPrChange w:id="11910" w:author="DuyNgo" w:date="2012-08-09T15:04:00Z">
              <w:rPr>
                <w:rFonts w:asciiTheme="minorHAnsi" w:eastAsiaTheme="minorHAnsi" w:hAnsiTheme="minorHAnsi" w:cstheme="minorBidi"/>
                <w:b w:val="0"/>
                <w:bCs w:val="0"/>
                <w:i w:val="0"/>
                <w:iCs w:val="0"/>
                <w:color w:val="auto"/>
              </w:rPr>
            </w:rPrChange>
          </w:rPr>
          <w:t>.</w:t>
        </w:r>
      </w:ins>
      <w:ins w:id="11911" w:author="DuyNgo" w:date="2012-08-09T08:57:00Z">
        <w:r w:rsidRPr="00657B96">
          <w:rPr>
            <w:rFonts w:ascii="Times New Roman" w:hAnsi="Times New Roman" w:cs="Times New Roman"/>
            <w:sz w:val="24"/>
            <w:szCs w:val="24"/>
            <w:rPrChange w:id="11912" w:author="DuyNgo" w:date="2012-08-09T15:04:00Z">
              <w:rPr>
                <w:rFonts w:asciiTheme="minorHAnsi" w:eastAsiaTheme="minorHAnsi" w:hAnsiTheme="minorHAnsi" w:cstheme="minorBidi"/>
                <w:b w:val="0"/>
                <w:bCs w:val="0"/>
                <w:i w:val="0"/>
                <w:iCs w:val="0"/>
                <w:color w:val="auto"/>
              </w:rPr>
            </w:rPrChange>
          </w:rPr>
          <w:t>2</w:t>
        </w:r>
      </w:ins>
      <w:ins w:id="11913" w:author="DuyNgo" w:date="2012-08-09T08:16:00Z">
        <w:r w:rsidRPr="00657B96">
          <w:rPr>
            <w:rFonts w:ascii="Times New Roman" w:hAnsi="Times New Roman" w:cs="Times New Roman"/>
            <w:sz w:val="24"/>
            <w:szCs w:val="24"/>
            <w:rPrChange w:id="11914" w:author="DuyNgo" w:date="2012-08-09T15:04:00Z">
              <w:rPr>
                <w:rFonts w:asciiTheme="minorHAnsi" w:eastAsiaTheme="minorHAnsi" w:hAnsiTheme="minorHAnsi" w:cstheme="minorBidi"/>
                <w:b w:val="0"/>
                <w:bCs w:val="0"/>
                <w:i w:val="0"/>
                <w:iCs w:val="0"/>
                <w:color w:val="auto"/>
              </w:rPr>
            </w:rPrChange>
          </w:rPr>
          <w:t xml:space="preserve"> </w:t>
        </w:r>
      </w:ins>
      <w:ins w:id="11915" w:author="DuyNgo" w:date="2012-08-09T10:33:00Z">
        <w:r w:rsidR="0028675C" w:rsidRPr="00657B96">
          <w:rPr>
            <w:rFonts w:ascii="Times New Roman" w:hAnsi="Times New Roman" w:cs="Times New Roman"/>
            <w:sz w:val="24"/>
            <w:szCs w:val="24"/>
            <w:rPrChange w:id="11916" w:author="DuyNgo" w:date="2012-08-09T15:04:00Z">
              <w:rPr>
                <w:rFonts w:asciiTheme="minorHAnsi" w:eastAsiaTheme="minorHAnsi" w:hAnsiTheme="minorHAnsi" w:cstheme="minorBidi"/>
                <w:b w:val="0"/>
                <w:bCs w:val="0"/>
                <w:i w:val="0"/>
                <w:iCs w:val="0"/>
                <w:color w:val="auto"/>
              </w:rPr>
            </w:rPrChange>
          </w:rPr>
          <w:t xml:space="preserve">Check view </w:t>
        </w:r>
      </w:ins>
      <w:ins w:id="11917" w:author="DuyNgo" w:date="2012-08-09T10:40:00Z">
        <w:r w:rsidR="0028675C" w:rsidRPr="00657B96">
          <w:rPr>
            <w:rFonts w:ascii="Times New Roman" w:hAnsi="Times New Roman" w:cs="Times New Roman"/>
            <w:sz w:val="24"/>
            <w:szCs w:val="24"/>
            <w:rPrChange w:id="11918" w:author="DuyNgo" w:date="2012-08-09T15:04:00Z">
              <w:rPr>
                <w:rFonts w:asciiTheme="minorHAnsi" w:eastAsiaTheme="minorHAnsi" w:hAnsiTheme="minorHAnsi" w:cstheme="minorBidi"/>
                <w:b w:val="0"/>
                <w:bCs w:val="0"/>
                <w:i w:val="0"/>
                <w:iCs w:val="0"/>
                <w:color w:val="auto"/>
              </w:rPr>
            </w:rPrChange>
          </w:rPr>
          <w:t>tasks</w:t>
        </w:r>
      </w:ins>
      <w:ins w:id="11919" w:author="DuyNgo" w:date="2012-08-09T10:33:00Z">
        <w:r w:rsidR="0028675C" w:rsidRPr="00657B96">
          <w:rPr>
            <w:rFonts w:ascii="Times New Roman" w:hAnsi="Times New Roman" w:cs="Times New Roman"/>
            <w:sz w:val="24"/>
            <w:szCs w:val="24"/>
            <w:rPrChange w:id="11920" w:author="DuyNgo" w:date="2012-08-09T15:04:00Z">
              <w:rPr>
                <w:rFonts w:asciiTheme="minorHAnsi" w:eastAsiaTheme="minorHAnsi" w:hAnsiTheme="minorHAnsi" w:cstheme="minorBidi"/>
                <w:b w:val="0"/>
                <w:bCs w:val="0"/>
                <w:i w:val="0"/>
                <w:iCs w:val="0"/>
                <w:color w:val="auto"/>
              </w:rPr>
            </w:rPrChange>
          </w:rPr>
          <w:t xml:space="preserve"> list of a project</w:t>
        </w:r>
      </w:ins>
      <w:bookmarkEnd w:id="11906"/>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57B96" w:rsidTr="006F1304">
        <w:trPr>
          <w:trHeight w:val="114"/>
          <w:ins w:id="1192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57B96" w:rsidRDefault="00A41714" w:rsidP="006F1304">
            <w:pPr>
              <w:spacing w:after="0" w:line="240" w:lineRule="auto"/>
              <w:rPr>
                <w:ins w:id="11922" w:author="DuyNgo" w:date="2012-08-09T08:16:00Z"/>
                <w:rFonts w:ascii="Times New Roman" w:eastAsia="MS PGothic" w:hAnsi="Times New Roman" w:cs="Times New Roman"/>
                <w:b/>
                <w:sz w:val="24"/>
                <w:szCs w:val="24"/>
                <w:rPrChange w:id="11923" w:author="DuyNgo" w:date="2012-08-09T15:04:00Z">
                  <w:rPr>
                    <w:ins w:id="11924" w:author="DuyNgo" w:date="2012-08-09T08:16:00Z"/>
                    <w:rFonts w:ascii="Tahoma" w:eastAsia="MS PGothic" w:hAnsi="Tahoma" w:cs="Tahoma"/>
                    <w:b/>
                    <w:sz w:val="20"/>
                    <w:szCs w:val="20"/>
                  </w:rPr>
                </w:rPrChange>
              </w:rPr>
            </w:pPr>
            <w:ins w:id="11925" w:author="DuyNgo" w:date="2012-08-09T08:16:00Z">
              <w:r w:rsidRPr="00657B96">
                <w:rPr>
                  <w:rFonts w:ascii="Times New Roman" w:eastAsia="MS PGothic" w:hAnsi="Times New Roman" w:cs="Times New Roman"/>
                  <w:b/>
                  <w:sz w:val="24"/>
                  <w:szCs w:val="24"/>
                  <w:rPrChange w:id="11926"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57B96" w:rsidRDefault="00A41714" w:rsidP="006F1304">
            <w:pPr>
              <w:spacing w:after="0" w:line="240" w:lineRule="auto"/>
              <w:rPr>
                <w:ins w:id="11927" w:author="DuyNgo" w:date="2012-08-09T08:16:00Z"/>
                <w:rFonts w:ascii="Times New Roman" w:eastAsia="MS PGothic" w:hAnsi="Times New Roman" w:cs="Times New Roman"/>
                <w:b/>
                <w:bCs/>
                <w:sz w:val="24"/>
                <w:szCs w:val="24"/>
                <w:rPrChange w:id="11928" w:author="DuyNgo" w:date="2012-08-09T15:04:00Z">
                  <w:rPr>
                    <w:ins w:id="11929" w:author="DuyNgo" w:date="2012-08-09T08:16:00Z"/>
                    <w:rFonts w:ascii="Tahoma" w:eastAsia="MS PGothic" w:hAnsi="Tahoma" w:cs="Tahoma"/>
                    <w:b/>
                    <w:bCs/>
                    <w:sz w:val="20"/>
                    <w:szCs w:val="20"/>
                  </w:rPr>
                </w:rPrChange>
              </w:rPr>
            </w:pPr>
            <w:ins w:id="11930" w:author="DuyNgo" w:date="2012-08-09T08:16:00Z">
              <w:r w:rsidRPr="00657B96">
                <w:rPr>
                  <w:rFonts w:ascii="Times New Roman" w:eastAsia="MS PGothic" w:hAnsi="Times New Roman" w:cs="Times New Roman"/>
                  <w:b/>
                  <w:bCs/>
                  <w:sz w:val="24"/>
                  <w:szCs w:val="24"/>
                  <w:rPrChange w:id="11931"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57B96" w:rsidRDefault="00A41714" w:rsidP="006F1304">
            <w:pPr>
              <w:spacing w:after="0" w:line="240" w:lineRule="auto"/>
              <w:rPr>
                <w:ins w:id="11932" w:author="DuyNgo" w:date="2012-08-09T08:16:00Z"/>
                <w:rFonts w:ascii="Times New Roman" w:eastAsia="MS PGothic" w:hAnsi="Times New Roman" w:cs="Times New Roman"/>
                <w:b/>
                <w:bCs/>
                <w:sz w:val="24"/>
                <w:szCs w:val="24"/>
                <w:rPrChange w:id="11933" w:author="DuyNgo" w:date="2012-08-09T15:04:00Z">
                  <w:rPr>
                    <w:ins w:id="11934" w:author="DuyNgo" w:date="2012-08-09T08:16:00Z"/>
                    <w:rFonts w:ascii="Tahoma" w:eastAsia="MS PGothic" w:hAnsi="Tahoma" w:cs="Tahoma"/>
                    <w:b/>
                    <w:bCs/>
                    <w:sz w:val="20"/>
                    <w:szCs w:val="20"/>
                  </w:rPr>
                </w:rPrChange>
              </w:rPr>
            </w:pPr>
            <w:ins w:id="11935" w:author="DuyNgo" w:date="2012-08-09T08:16:00Z">
              <w:r w:rsidRPr="00657B96">
                <w:rPr>
                  <w:rFonts w:ascii="Times New Roman" w:eastAsia="MS PGothic" w:hAnsi="Times New Roman" w:cs="Times New Roman"/>
                  <w:b/>
                  <w:bCs/>
                  <w:sz w:val="24"/>
                  <w:szCs w:val="24"/>
                  <w:rPrChange w:id="11936"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57B96" w:rsidRDefault="00A41714" w:rsidP="006F1304">
            <w:pPr>
              <w:spacing w:after="0" w:line="240" w:lineRule="auto"/>
              <w:rPr>
                <w:ins w:id="11937" w:author="DuyNgo" w:date="2012-08-09T08:16:00Z"/>
                <w:rFonts w:ascii="Times New Roman" w:eastAsia="MS PGothic" w:hAnsi="Times New Roman" w:cs="Times New Roman"/>
                <w:b/>
                <w:bCs/>
                <w:sz w:val="24"/>
                <w:szCs w:val="24"/>
                <w:rPrChange w:id="11938" w:author="DuyNgo" w:date="2012-08-09T15:04:00Z">
                  <w:rPr>
                    <w:ins w:id="11939" w:author="DuyNgo" w:date="2012-08-09T08:16:00Z"/>
                    <w:rFonts w:ascii="Tahoma" w:eastAsia="MS PGothic" w:hAnsi="Tahoma" w:cs="Tahoma"/>
                    <w:b/>
                    <w:bCs/>
                    <w:sz w:val="20"/>
                    <w:szCs w:val="20"/>
                  </w:rPr>
                </w:rPrChange>
              </w:rPr>
            </w:pPr>
            <w:ins w:id="11940" w:author="DuyNgo" w:date="2012-08-09T08:16:00Z">
              <w:r w:rsidRPr="00657B96">
                <w:rPr>
                  <w:rFonts w:ascii="Times New Roman" w:eastAsia="MS PGothic" w:hAnsi="Times New Roman" w:cs="Times New Roman"/>
                  <w:b/>
                  <w:bCs/>
                  <w:sz w:val="24"/>
                  <w:szCs w:val="24"/>
                  <w:rPrChange w:id="11941" w:author="DuyNgo" w:date="2012-08-09T15:04:00Z">
                    <w:rPr>
                      <w:rFonts w:ascii="Tahoma" w:eastAsia="MS PGothic" w:hAnsi="Tahoma" w:cs="Tahoma"/>
                      <w:b/>
                      <w:bCs/>
                      <w:color w:val="4F81BD" w:themeColor="accent1"/>
                      <w:sz w:val="20"/>
                      <w:szCs w:val="20"/>
                    </w:rPr>
                  </w:rPrChange>
                </w:rPr>
                <w:t>Expected output</w:t>
              </w:r>
            </w:ins>
          </w:p>
        </w:tc>
      </w:tr>
      <w:tr w:rsidR="00A41714" w:rsidRPr="00657B96" w:rsidTr="006F1304">
        <w:trPr>
          <w:trHeight w:val="1142"/>
          <w:ins w:id="1194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57B96" w:rsidRDefault="00A41714" w:rsidP="0028675C">
            <w:pPr>
              <w:spacing w:after="0" w:line="240" w:lineRule="auto"/>
              <w:rPr>
                <w:ins w:id="11943" w:author="DuyNgo" w:date="2012-08-09T08:16:00Z"/>
                <w:rFonts w:ascii="Times New Roman" w:eastAsia="MS PGothic" w:hAnsi="Times New Roman" w:cs="Times New Roman"/>
                <w:sz w:val="24"/>
                <w:szCs w:val="24"/>
                <w:rPrChange w:id="11944" w:author="DuyNgo" w:date="2012-08-09T15:04:00Z">
                  <w:rPr>
                    <w:ins w:id="11945" w:author="DuyNgo" w:date="2012-08-09T08:16:00Z"/>
                    <w:rFonts w:ascii="Tahoma" w:eastAsia="MS PGothic" w:hAnsi="Tahoma" w:cs="Tahoma"/>
                    <w:sz w:val="20"/>
                    <w:szCs w:val="20"/>
                  </w:rPr>
                </w:rPrChange>
              </w:rPr>
            </w:pPr>
            <w:ins w:id="11946" w:author="DuyNgo" w:date="2012-08-09T08:16:00Z">
              <w:r w:rsidRPr="00657B96">
                <w:rPr>
                  <w:rFonts w:ascii="Times New Roman" w:eastAsia="MS PGothic" w:hAnsi="Times New Roman" w:cs="Times New Roman"/>
                  <w:sz w:val="24"/>
                  <w:szCs w:val="24"/>
                  <w:rPrChange w:id="11947" w:author="DuyNgo" w:date="2012-08-09T15:04:00Z">
                    <w:rPr>
                      <w:rFonts w:ascii="Tahoma" w:eastAsia="MS PGothic" w:hAnsi="Tahoma" w:cs="Tahoma"/>
                      <w:b/>
                      <w:bCs/>
                      <w:color w:val="4F81BD" w:themeColor="accent1"/>
                      <w:sz w:val="20"/>
                      <w:szCs w:val="20"/>
                    </w:rPr>
                  </w:rPrChange>
                </w:rPr>
                <w:t xml:space="preserve">Check view </w:t>
              </w:r>
            </w:ins>
            <w:r w:rsidR="0028675C" w:rsidRPr="00657B96">
              <w:rPr>
                <w:rFonts w:ascii="Times New Roman" w:eastAsia="MS PGothic" w:hAnsi="Times New Roman" w:cs="Times New Roman"/>
                <w:sz w:val="24"/>
                <w:szCs w:val="24"/>
              </w:rPr>
              <w:t>task</w:t>
            </w:r>
            <w:ins w:id="11948" w:author="DuyNgo" w:date="2012-08-09T08:16:00Z">
              <w:r w:rsidRPr="00657B96">
                <w:rPr>
                  <w:rFonts w:ascii="Times New Roman" w:eastAsia="MS PGothic" w:hAnsi="Times New Roman" w:cs="Times New Roman"/>
                  <w:sz w:val="24"/>
                  <w:szCs w:val="24"/>
                  <w:rPrChange w:id="11949" w:author="DuyNgo" w:date="2012-08-09T15:04:00Z">
                    <w:rPr>
                      <w:rFonts w:ascii="Tahoma" w:eastAsia="MS PGothic" w:hAnsi="Tahoma" w:cs="Tahoma"/>
                      <w:b/>
                      <w:bCs/>
                      <w:color w:val="4F81BD" w:themeColor="accent1"/>
                      <w:sz w:val="20"/>
                      <w:szCs w:val="20"/>
                    </w:rPr>
                  </w:rPrChange>
                </w:rPr>
                <w:t xml:space="preserve">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657B96" w:rsidRDefault="00A41714">
            <w:pPr>
              <w:pStyle w:val="ListParagraph"/>
              <w:numPr>
                <w:ilvl w:val="0"/>
                <w:numId w:val="81"/>
              </w:numPr>
              <w:spacing w:after="0" w:line="240" w:lineRule="auto"/>
              <w:rPr>
                <w:ins w:id="11950" w:author="DuyNgo" w:date="2012-08-09T08:16:00Z"/>
                <w:rFonts w:ascii="Times New Roman" w:eastAsia="MS PGothic" w:hAnsi="Times New Roman" w:cs="Times New Roman"/>
                <w:sz w:val="24"/>
                <w:szCs w:val="24"/>
                <w:rPrChange w:id="11951" w:author="DuyNgo" w:date="2012-08-09T15:04:00Z">
                  <w:rPr>
                    <w:ins w:id="11952" w:author="DuyNgo" w:date="2012-08-09T08:16:00Z"/>
                    <w:rFonts w:ascii="Tahoma" w:hAnsi="Tahoma" w:cs="Tahoma"/>
                    <w:color w:val="000000"/>
                    <w:sz w:val="20"/>
                    <w:szCs w:val="20"/>
                  </w:rPr>
                </w:rPrChange>
              </w:rPr>
              <w:pPrChange w:id="11953"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11954" w:author="DuyNgo" w:date="2012-08-09T08:16:00Z">
              <w:r w:rsidRPr="00657B96">
                <w:rPr>
                  <w:rFonts w:ascii="Times New Roman" w:eastAsia="MS PGothic" w:hAnsi="Times New Roman" w:cs="Times New Roman"/>
                  <w:sz w:val="24"/>
                  <w:szCs w:val="24"/>
                  <w:rPrChange w:id="11955" w:author="DuyNgo" w:date="2012-08-09T15:04:00Z">
                    <w:rPr/>
                  </w:rPrChange>
                </w:rPr>
                <w:t>Logged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657B96" w:rsidRDefault="00A41714">
            <w:pPr>
              <w:pStyle w:val="ListParagraph"/>
              <w:numPr>
                <w:ilvl w:val="0"/>
                <w:numId w:val="56"/>
              </w:numPr>
              <w:spacing w:after="0" w:line="240" w:lineRule="auto"/>
              <w:rPr>
                <w:ins w:id="11956" w:author="DuyNgo" w:date="2012-08-09T08:16:00Z"/>
                <w:rFonts w:ascii="Times New Roman" w:eastAsia="MS PGothic" w:hAnsi="Times New Roman" w:cs="Times New Roman"/>
                <w:sz w:val="24"/>
                <w:szCs w:val="24"/>
                <w:rPrChange w:id="11957" w:author="DuyNgo" w:date="2012-08-09T15:04:00Z">
                  <w:rPr>
                    <w:ins w:id="11958" w:author="DuyNgo" w:date="2012-08-09T08:16:00Z"/>
                    <w:rFonts w:ascii="Tahoma" w:hAnsi="Tahoma" w:cs="Tahoma"/>
                    <w:color w:val="000000"/>
                    <w:sz w:val="20"/>
                    <w:szCs w:val="20"/>
                  </w:rPr>
                </w:rPrChange>
              </w:rPr>
              <w:pPrChange w:id="11959"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1960" w:author="DuyNgo" w:date="2012-08-09T08:17:00Z">
              <w:r w:rsidRPr="00657B96">
                <w:rPr>
                  <w:rFonts w:ascii="Times New Roman" w:eastAsia="MS PGothic" w:hAnsi="Times New Roman" w:cs="Times New Roman"/>
                  <w:sz w:val="24"/>
                  <w:szCs w:val="24"/>
                  <w:rPrChange w:id="11961" w:author="DuyNgo" w:date="2012-08-09T15:04:00Z">
                    <w:rPr>
                      <w:rFonts w:ascii="Tahoma" w:eastAsia="MS PGothic" w:hAnsi="Tahoma" w:cs="Tahoma"/>
                      <w:sz w:val="20"/>
                      <w:szCs w:val="20"/>
                    </w:rPr>
                  </w:rPrChange>
                </w:rPr>
                <w:t>Click on one project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657B96" w:rsidRDefault="00A41714">
            <w:pPr>
              <w:pStyle w:val="ListParagraph"/>
              <w:numPr>
                <w:ilvl w:val="0"/>
                <w:numId w:val="57"/>
              </w:numPr>
              <w:spacing w:after="0" w:line="240" w:lineRule="auto"/>
              <w:rPr>
                <w:ins w:id="11962" w:author="DuyNgo" w:date="2012-08-09T08:16:00Z"/>
                <w:rFonts w:ascii="Times New Roman" w:eastAsia="MS PGothic" w:hAnsi="Times New Roman" w:cs="Times New Roman"/>
                <w:sz w:val="24"/>
                <w:szCs w:val="24"/>
                <w:rPrChange w:id="11963" w:author="DuyNgo" w:date="2012-08-09T15:04:00Z">
                  <w:rPr>
                    <w:ins w:id="11964" w:author="DuyNgo" w:date="2012-08-09T08:16:00Z"/>
                    <w:rFonts w:ascii="Tahoma" w:hAnsi="Tahoma" w:cs="Tahoma"/>
                    <w:color w:val="000000"/>
                    <w:sz w:val="20"/>
                    <w:szCs w:val="20"/>
                  </w:rPr>
                </w:rPrChange>
              </w:rPr>
              <w:pPrChange w:id="11965"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1966" w:author="DuyNgo" w:date="2012-08-09T08:16:00Z">
              <w:r w:rsidRPr="00657B96">
                <w:rPr>
                  <w:rFonts w:ascii="Times New Roman" w:eastAsia="MS PGothic" w:hAnsi="Times New Roman" w:cs="Times New Roman"/>
                  <w:sz w:val="24"/>
                  <w:szCs w:val="24"/>
                  <w:rPrChange w:id="11967" w:author="DuyNgo" w:date="2012-08-09T15:04:00Z">
                    <w:rPr/>
                  </w:rPrChange>
                </w:rPr>
                <w:t xml:space="preserve">Able to view list of </w:t>
              </w:r>
            </w:ins>
            <w:r w:rsidR="0028675C" w:rsidRPr="00657B96">
              <w:rPr>
                <w:rFonts w:ascii="Times New Roman" w:eastAsia="MS PGothic" w:hAnsi="Times New Roman" w:cs="Times New Roman"/>
                <w:sz w:val="24"/>
                <w:szCs w:val="24"/>
              </w:rPr>
              <w:t>task</w:t>
            </w:r>
            <w:ins w:id="11968" w:author="DuyNgo" w:date="2012-08-09T08:16:00Z">
              <w:r w:rsidR="0028675C" w:rsidRPr="00657B96">
                <w:rPr>
                  <w:rFonts w:ascii="Times New Roman" w:eastAsia="MS PGothic" w:hAnsi="Times New Roman" w:cs="Times New Roman"/>
                  <w:sz w:val="24"/>
                  <w:szCs w:val="24"/>
                  <w:rPrChange w:id="11969" w:author="DuyNgo" w:date="2012-08-09T15:04:00Z">
                    <w:rPr>
                      <w:rFonts w:ascii="Tahoma" w:eastAsia="MS PGothic" w:hAnsi="Tahoma" w:cs="Tahoma"/>
                      <w:b/>
                      <w:bCs/>
                      <w:color w:val="4F81BD" w:themeColor="accent1"/>
                      <w:sz w:val="20"/>
                      <w:szCs w:val="20"/>
                    </w:rPr>
                  </w:rPrChange>
                </w:rPr>
                <w:t xml:space="preserve"> </w:t>
              </w:r>
            </w:ins>
            <w:ins w:id="11970" w:author="DuyNgo" w:date="2012-08-09T08:17:00Z">
              <w:r w:rsidRPr="00657B96">
                <w:rPr>
                  <w:rFonts w:ascii="Times New Roman" w:eastAsia="MS PGothic" w:hAnsi="Times New Roman" w:cs="Times New Roman"/>
                  <w:sz w:val="24"/>
                  <w:szCs w:val="24"/>
                  <w:rPrChange w:id="11971" w:author="DuyNgo" w:date="2012-08-09T15:04:00Z">
                    <w:rPr>
                      <w:rFonts w:ascii="Tahoma" w:eastAsia="MS PGothic" w:hAnsi="Tahoma" w:cs="Tahoma"/>
                      <w:sz w:val="20"/>
                      <w:szCs w:val="20"/>
                    </w:rPr>
                  </w:rPrChange>
                </w:rPr>
                <w:t>of that project</w:t>
              </w:r>
            </w:ins>
          </w:p>
        </w:tc>
      </w:tr>
    </w:tbl>
    <w:p w:rsidR="00A41714" w:rsidRPr="00657B96" w:rsidRDefault="00A41714">
      <w:pPr>
        <w:rPr>
          <w:ins w:id="11972" w:author="DuyNgo" w:date="2012-08-09T08:16:00Z"/>
          <w:rFonts w:ascii="Times New Roman" w:hAnsi="Times New Roman" w:cs="Times New Roman"/>
          <w:sz w:val="24"/>
          <w:szCs w:val="24"/>
          <w:rPrChange w:id="11973" w:author="DuyNgo" w:date="2012-08-09T15:04:00Z">
            <w:rPr>
              <w:ins w:id="11974" w:author="DuyNgo" w:date="2012-08-09T08:16:00Z"/>
            </w:rPr>
          </w:rPrChange>
        </w:rPr>
        <w:pPrChange w:id="11975" w:author="DuyNgo" w:date="2012-08-09T08:14:00Z">
          <w:pPr>
            <w:pStyle w:val="Heading3"/>
            <w:ind w:left="360"/>
          </w:pPr>
        </w:pPrChange>
      </w:pPr>
    </w:p>
    <w:p w:rsidR="00A41714" w:rsidRPr="00657B96" w:rsidRDefault="00A41714" w:rsidP="00A41714">
      <w:pPr>
        <w:pStyle w:val="Heading4"/>
        <w:rPr>
          <w:ins w:id="11976" w:author="DuyNgo" w:date="2012-08-09T08:16:00Z"/>
          <w:rFonts w:ascii="Times New Roman" w:hAnsi="Times New Roman" w:cs="Times New Roman"/>
          <w:sz w:val="24"/>
          <w:szCs w:val="24"/>
          <w:rPrChange w:id="11977" w:author="DuyNgo" w:date="2012-08-09T15:04:00Z">
            <w:rPr>
              <w:ins w:id="11978" w:author="DuyNgo" w:date="2012-08-09T08:16:00Z"/>
            </w:rPr>
          </w:rPrChange>
        </w:rPr>
      </w:pPr>
      <w:bookmarkStart w:id="11979" w:name="_Toc332775055"/>
      <w:r w:rsidRPr="00657B96">
        <w:rPr>
          <w:rFonts w:ascii="Times New Roman" w:hAnsi="Times New Roman" w:cs="Times New Roman"/>
          <w:sz w:val="24"/>
          <w:szCs w:val="24"/>
        </w:rPr>
        <w:t>5</w:t>
      </w:r>
      <w:ins w:id="11980" w:author="DuyNgo" w:date="2012-08-09T08:16:00Z">
        <w:r w:rsidRPr="00657B96">
          <w:rPr>
            <w:rFonts w:ascii="Times New Roman" w:hAnsi="Times New Roman" w:cs="Times New Roman"/>
            <w:sz w:val="24"/>
            <w:szCs w:val="24"/>
            <w:rPrChange w:id="11981" w:author="DuyNgo" w:date="2012-08-09T15:04:00Z">
              <w:rPr>
                <w:i w:val="0"/>
                <w:iCs w:val="0"/>
              </w:rPr>
            </w:rPrChange>
          </w:rPr>
          <w:t>.</w:t>
        </w:r>
      </w:ins>
      <w:r w:rsidRPr="00657B96">
        <w:rPr>
          <w:rFonts w:ascii="Times New Roman" w:hAnsi="Times New Roman" w:cs="Times New Roman"/>
          <w:sz w:val="24"/>
          <w:szCs w:val="24"/>
        </w:rPr>
        <w:t>2</w:t>
      </w:r>
      <w:ins w:id="11982" w:author="DuyNgo" w:date="2012-08-09T08:16:00Z">
        <w:r w:rsidRPr="00657B96">
          <w:rPr>
            <w:rFonts w:ascii="Times New Roman" w:hAnsi="Times New Roman" w:cs="Times New Roman"/>
            <w:sz w:val="24"/>
            <w:szCs w:val="24"/>
            <w:rPrChange w:id="11983" w:author="DuyNgo" w:date="2012-08-09T15:04:00Z">
              <w:rPr>
                <w:i w:val="0"/>
                <w:iCs w:val="0"/>
              </w:rPr>
            </w:rPrChange>
          </w:rPr>
          <w:t>.</w:t>
        </w:r>
      </w:ins>
      <w:ins w:id="11984" w:author="DuyNgo" w:date="2012-08-09T08:57:00Z">
        <w:r w:rsidRPr="00657B96">
          <w:rPr>
            <w:rFonts w:ascii="Times New Roman" w:hAnsi="Times New Roman" w:cs="Times New Roman"/>
            <w:sz w:val="24"/>
            <w:szCs w:val="24"/>
            <w:rPrChange w:id="11985" w:author="DuyNgo" w:date="2012-08-09T15:04:00Z">
              <w:rPr>
                <w:i w:val="0"/>
                <w:iCs w:val="0"/>
              </w:rPr>
            </w:rPrChange>
          </w:rPr>
          <w:t>3</w:t>
        </w:r>
      </w:ins>
      <w:ins w:id="11986" w:author="DuyNgo" w:date="2012-08-09T08:16:00Z">
        <w:r w:rsidRPr="00657B96">
          <w:rPr>
            <w:rFonts w:ascii="Times New Roman" w:hAnsi="Times New Roman" w:cs="Times New Roman"/>
            <w:sz w:val="24"/>
            <w:szCs w:val="24"/>
            <w:rPrChange w:id="11987" w:author="DuyNgo" w:date="2012-08-09T15:04:00Z">
              <w:rPr>
                <w:i w:val="0"/>
                <w:iCs w:val="0"/>
              </w:rPr>
            </w:rPrChange>
          </w:rPr>
          <w:t xml:space="preserve"> </w:t>
        </w:r>
      </w:ins>
      <w:ins w:id="11988" w:author="DuyNgo" w:date="2012-08-09T10:33:00Z">
        <w:r w:rsidR="0028675C" w:rsidRPr="00657B96">
          <w:rPr>
            <w:rFonts w:ascii="Times New Roman" w:hAnsi="Times New Roman" w:cs="Times New Roman"/>
            <w:sz w:val="24"/>
            <w:szCs w:val="24"/>
            <w:rPrChange w:id="11989" w:author="DuyNgo" w:date="2012-08-09T15:04:00Z">
              <w:rPr>
                <w:rFonts w:asciiTheme="minorHAnsi" w:eastAsiaTheme="minorHAnsi" w:hAnsiTheme="minorHAnsi" w:cstheme="minorBidi"/>
                <w:b w:val="0"/>
                <w:bCs w:val="0"/>
                <w:i w:val="0"/>
                <w:iCs w:val="0"/>
                <w:color w:val="auto"/>
              </w:rPr>
            </w:rPrChange>
          </w:rPr>
          <w:t>Check PM can Add/Delete</w:t>
        </w:r>
      </w:ins>
      <w:ins w:id="11990" w:author="DuyNgo" w:date="2012-08-09T10:57:00Z">
        <w:r w:rsidR="0028675C" w:rsidRPr="00657B96">
          <w:rPr>
            <w:rFonts w:ascii="Times New Roman" w:hAnsi="Times New Roman" w:cs="Times New Roman"/>
            <w:sz w:val="24"/>
            <w:szCs w:val="24"/>
            <w:rPrChange w:id="11991" w:author="DuyNgo" w:date="2012-08-09T15:04:00Z">
              <w:rPr>
                <w:rFonts w:asciiTheme="minorHAnsi" w:eastAsiaTheme="minorHAnsi" w:hAnsiTheme="minorHAnsi" w:cstheme="minorBidi"/>
                <w:b w:val="0"/>
                <w:bCs w:val="0"/>
                <w:i w:val="0"/>
                <w:iCs w:val="0"/>
                <w:color w:val="auto"/>
              </w:rPr>
            </w:rPrChange>
          </w:rPr>
          <w:t>/Assign</w:t>
        </w:r>
      </w:ins>
      <w:ins w:id="11992" w:author="DuyNgo" w:date="2012-08-09T10:33:00Z">
        <w:r w:rsidR="0028675C" w:rsidRPr="00657B96">
          <w:rPr>
            <w:rFonts w:ascii="Times New Roman" w:hAnsi="Times New Roman" w:cs="Times New Roman"/>
            <w:sz w:val="24"/>
            <w:szCs w:val="24"/>
            <w:rPrChange w:id="11993" w:author="DuyNgo" w:date="2012-08-09T15:04:00Z">
              <w:rPr>
                <w:rFonts w:asciiTheme="minorHAnsi" w:eastAsiaTheme="minorHAnsi" w:hAnsiTheme="minorHAnsi" w:cstheme="minorBidi"/>
                <w:b w:val="0"/>
                <w:bCs w:val="0"/>
                <w:i w:val="0"/>
                <w:iCs w:val="0"/>
                <w:color w:val="auto"/>
              </w:rPr>
            </w:rPrChange>
          </w:rPr>
          <w:t xml:space="preserve"> </w:t>
        </w:r>
      </w:ins>
      <w:ins w:id="11994" w:author="DuyNgo" w:date="2012-08-09T10:37:00Z">
        <w:r w:rsidR="0028675C" w:rsidRPr="00657B96">
          <w:rPr>
            <w:rFonts w:ascii="Times New Roman" w:hAnsi="Times New Roman" w:cs="Times New Roman"/>
            <w:sz w:val="24"/>
            <w:szCs w:val="24"/>
            <w:rPrChange w:id="11995" w:author="DuyNgo" w:date="2012-08-09T15:04:00Z">
              <w:rPr>
                <w:rFonts w:asciiTheme="minorHAnsi" w:eastAsiaTheme="minorHAnsi" w:hAnsiTheme="minorHAnsi" w:cstheme="minorBidi"/>
                <w:b w:val="0"/>
                <w:bCs w:val="0"/>
                <w:i w:val="0"/>
                <w:iCs w:val="0"/>
                <w:color w:val="auto"/>
              </w:rPr>
            </w:rPrChange>
          </w:rPr>
          <w:t>Task</w:t>
        </w:r>
      </w:ins>
      <w:bookmarkEnd w:id="11979"/>
      <w:ins w:id="11996" w:author="DuyNgo" w:date="2012-08-09T08:53:00Z">
        <w:r w:rsidRPr="00657B96">
          <w:rPr>
            <w:rFonts w:ascii="Times New Roman" w:hAnsi="Times New Roman" w:cs="Times New Roman"/>
            <w:sz w:val="24"/>
            <w:szCs w:val="24"/>
            <w:rPrChange w:id="11997" w:author="DuyNgo" w:date="2012-08-09T15:04:00Z">
              <w:rPr>
                <w:i w:val="0"/>
                <w:iCs w:val="0"/>
              </w:rPr>
            </w:rPrChange>
          </w:rPr>
          <w:tab/>
        </w:r>
        <w:r w:rsidRPr="00657B96">
          <w:rPr>
            <w:rFonts w:ascii="Times New Roman" w:hAnsi="Times New Roman" w:cs="Times New Roman"/>
            <w:sz w:val="24"/>
            <w:szCs w:val="24"/>
            <w:rPrChange w:id="11998" w:author="DuyNgo" w:date="2012-08-09T15:04:00Z">
              <w:rPr>
                <w:i w:val="0"/>
                <w:iCs w:val="0"/>
              </w:rPr>
            </w:rPrChange>
          </w:rPr>
          <w:tab/>
        </w:r>
      </w:ins>
      <w:ins w:id="11999" w:author="DuyNgo" w:date="2012-08-09T08:54:00Z">
        <w:r w:rsidRPr="00657B96">
          <w:rPr>
            <w:rFonts w:ascii="Times New Roman" w:hAnsi="Times New Roman" w:cs="Times New Roman"/>
            <w:sz w:val="24"/>
            <w:szCs w:val="24"/>
            <w:rPrChange w:id="12000"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57B96" w:rsidTr="006F1304">
        <w:trPr>
          <w:trHeight w:val="114"/>
          <w:ins w:id="1200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57B96" w:rsidRDefault="00A41714" w:rsidP="006F1304">
            <w:pPr>
              <w:spacing w:after="0" w:line="240" w:lineRule="auto"/>
              <w:rPr>
                <w:ins w:id="12002" w:author="DuyNgo" w:date="2012-08-09T08:16:00Z"/>
                <w:rFonts w:ascii="Times New Roman" w:eastAsia="MS PGothic" w:hAnsi="Times New Roman" w:cs="Times New Roman"/>
                <w:b/>
                <w:sz w:val="24"/>
                <w:szCs w:val="24"/>
                <w:rPrChange w:id="12003" w:author="DuyNgo" w:date="2012-08-09T15:04:00Z">
                  <w:rPr>
                    <w:ins w:id="12004" w:author="DuyNgo" w:date="2012-08-09T08:16:00Z"/>
                    <w:rFonts w:ascii="Tahoma" w:eastAsia="MS PGothic" w:hAnsi="Tahoma" w:cs="Tahoma"/>
                    <w:b/>
                    <w:sz w:val="20"/>
                    <w:szCs w:val="20"/>
                  </w:rPr>
                </w:rPrChange>
              </w:rPr>
            </w:pPr>
            <w:ins w:id="12005" w:author="DuyNgo" w:date="2012-08-09T08:16:00Z">
              <w:r w:rsidRPr="00657B96">
                <w:rPr>
                  <w:rFonts w:ascii="Times New Roman" w:eastAsia="MS PGothic" w:hAnsi="Times New Roman" w:cs="Times New Roman"/>
                  <w:b/>
                  <w:sz w:val="24"/>
                  <w:szCs w:val="24"/>
                  <w:rPrChange w:id="12006"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57B96" w:rsidRDefault="00A41714" w:rsidP="006F1304">
            <w:pPr>
              <w:spacing w:after="0" w:line="240" w:lineRule="auto"/>
              <w:rPr>
                <w:ins w:id="12007" w:author="DuyNgo" w:date="2012-08-09T08:16:00Z"/>
                <w:rFonts w:ascii="Times New Roman" w:eastAsia="MS PGothic" w:hAnsi="Times New Roman" w:cs="Times New Roman"/>
                <w:b/>
                <w:bCs/>
                <w:sz w:val="24"/>
                <w:szCs w:val="24"/>
                <w:rPrChange w:id="12008" w:author="DuyNgo" w:date="2012-08-09T15:04:00Z">
                  <w:rPr>
                    <w:ins w:id="12009" w:author="DuyNgo" w:date="2012-08-09T08:16:00Z"/>
                    <w:rFonts w:ascii="Tahoma" w:eastAsia="MS PGothic" w:hAnsi="Tahoma" w:cs="Tahoma"/>
                    <w:b/>
                    <w:bCs/>
                    <w:sz w:val="20"/>
                    <w:szCs w:val="20"/>
                  </w:rPr>
                </w:rPrChange>
              </w:rPr>
            </w:pPr>
            <w:ins w:id="12010" w:author="DuyNgo" w:date="2012-08-09T08:16:00Z">
              <w:r w:rsidRPr="00657B96">
                <w:rPr>
                  <w:rFonts w:ascii="Times New Roman" w:eastAsia="MS PGothic" w:hAnsi="Times New Roman" w:cs="Times New Roman"/>
                  <w:b/>
                  <w:bCs/>
                  <w:sz w:val="24"/>
                  <w:szCs w:val="24"/>
                  <w:rPrChange w:id="12011"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57B96" w:rsidRDefault="00A41714" w:rsidP="006F1304">
            <w:pPr>
              <w:spacing w:after="0" w:line="240" w:lineRule="auto"/>
              <w:rPr>
                <w:ins w:id="12012" w:author="DuyNgo" w:date="2012-08-09T08:16:00Z"/>
                <w:rFonts w:ascii="Times New Roman" w:eastAsia="MS PGothic" w:hAnsi="Times New Roman" w:cs="Times New Roman"/>
                <w:b/>
                <w:bCs/>
                <w:sz w:val="24"/>
                <w:szCs w:val="24"/>
                <w:rPrChange w:id="12013" w:author="DuyNgo" w:date="2012-08-09T15:04:00Z">
                  <w:rPr>
                    <w:ins w:id="12014" w:author="DuyNgo" w:date="2012-08-09T08:16:00Z"/>
                    <w:rFonts w:ascii="Tahoma" w:eastAsia="MS PGothic" w:hAnsi="Tahoma" w:cs="Tahoma"/>
                    <w:b/>
                    <w:bCs/>
                    <w:sz w:val="20"/>
                    <w:szCs w:val="20"/>
                  </w:rPr>
                </w:rPrChange>
              </w:rPr>
            </w:pPr>
            <w:ins w:id="12015" w:author="DuyNgo" w:date="2012-08-09T08:16:00Z">
              <w:r w:rsidRPr="00657B96">
                <w:rPr>
                  <w:rFonts w:ascii="Times New Roman" w:eastAsia="MS PGothic" w:hAnsi="Times New Roman" w:cs="Times New Roman"/>
                  <w:b/>
                  <w:bCs/>
                  <w:sz w:val="24"/>
                  <w:szCs w:val="24"/>
                  <w:rPrChange w:id="12016"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57B96" w:rsidRDefault="00A41714" w:rsidP="006F1304">
            <w:pPr>
              <w:spacing w:after="0" w:line="240" w:lineRule="auto"/>
              <w:rPr>
                <w:ins w:id="12017" w:author="DuyNgo" w:date="2012-08-09T08:16:00Z"/>
                <w:rFonts w:ascii="Times New Roman" w:eastAsia="MS PGothic" w:hAnsi="Times New Roman" w:cs="Times New Roman"/>
                <w:b/>
                <w:bCs/>
                <w:sz w:val="24"/>
                <w:szCs w:val="24"/>
                <w:rPrChange w:id="12018" w:author="DuyNgo" w:date="2012-08-09T15:04:00Z">
                  <w:rPr>
                    <w:ins w:id="12019" w:author="DuyNgo" w:date="2012-08-09T08:16:00Z"/>
                    <w:rFonts w:ascii="Tahoma" w:eastAsia="MS PGothic" w:hAnsi="Tahoma" w:cs="Tahoma"/>
                    <w:b/>
                    <w:bCs/>
                    <w:sz w:val="20"/>
                    <w:szCs w:val="20"/>
                  </w:rPr>
                </w:rPrChange>
              </w:rPr>
            </w:pPr>
            <w:ins w:id="12020" w:author="DuyNgo" w:date="2012-08-09T08:16:00Z">
              <w:r w:rsidRPr="00657B96">
                <w:rPr>
                  <w:rFonts w:ascii="Times New Roman" w:eastAsia="MS PGothic" w:hAnsi="Times New Roman" w:cs="Times New Roman"/>
                  <w:b/>
                  <w:bCs/>
                  <w:sz w:val="24"/>
                  <w:szCs w:val="24"/>
                  <w:rPrChange w:id="12021" w:author="DuyNgo" w:date="2012-08-09T15:04:00Z">
                    <w:rPr>
                      <w:rFonts w:ascii="Tahoma" w:eastAsia="MS PGothic" w:hAnsi="Tahoma" w:cs="Tahoma"/>
                      <w:b/>
                      <w:bCs/>
                      <w:color w:val="4F81BD" w:themeColor="accent1"/>
                      <w:sz w:val="20"/>
                      <w:szCs w:val="20"/>
                    </w:rPr>
                  </w:rPrChange>
                </w:rPr>
                <w:t>Expected output</w:t>
              </w:r>
            </w:ins>
          </w:p>
        </w:tc>
      </w:tr>
      <w:tr w:rsidR="00A41714" w:rsidRPr="00657B96" w:rsidTr="006F1304">
        <w:trPr>
          <w:trHeight w:val="1142"/>
          <w:ins w:id="1202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57B96" w:rsidRDefault="00A41714" w:rsidP="006F1304">
            <w:pPr>
              <w:spacing w:after="0" w:line="240" w:lineRule="auto"/>
              <w:rPr>
                <w:ins w:id="12023" w:author="DuyNgo" w:date="2012-08-09T08:16:00Z"/>
                <w:rFonts w:ascii="Times New Roman" w:eastAsia="MS PGothic" w:hAnsi="Times New Roman" w:cs="Times New Roman"/>
                <w:sz w:val="24"/>
                <w:szCs w:val="24"/>
                <w:rPrChange w:id="12024" w:author="DuyNgo" w:date="2012-08-09T15:04:00Z">
                  <w:rPr>
                    <w:ins w:id="12025" w:author="DuyNgo" w:date="2012-08-09T08:16:00Z"/>
                    <w:rFonts w:ascii="Tahoma" w:eastAsia="MS PGothic" w:hAnsi="Tahoma" w:cs="Tahoma"/>
                    <w:sz w:val="20"/>
                    <w:szCs w:val="20"/>
                  </w:rPr>
                </w:rPrChange>
              </w:rPr>
            </w:pPr>
            <w:ins w:id="12026" w:author="DuyNgo" w:date="2012-08-09T08:54:00Z">
              <w:r w:rsidRPr="00657B96">
                <w:rPr>
                  <w:rFonts w:ascii="Times New Roman" w:eastAsia="MS PGothic" w:hAnsi="Times New Roman" w:cs="Times New Roman"/>
                  <w:sz w:val="24"/>
                  <w:szCs w:val="24"/>
                  <w:rPrChange w:id="12027" w:author="DuyNgo" w:date="2012-08-09T15:04:00Z">
                    <w:rPr>
                      <w:rFonts w:ascii="Tahoma" w:eastAsia="MS PGothic" w:hAnsi="Tahoma" w:cs="Tahoma"/>
                      <w:b/>
                      <w:bCs/>
                      <w:color w:val="4F81BD" w:themeColor="accent1"/>
                      <w:sz w:val="20"/>
                      <w:szCs w:val="20"/>
                    </w:rPr>
                  </w:rPrChange>
                </w:rPr>
                <w:t>Check PM can AD</w:t>
              </w:r>
            </w:ins>
            <w:r w:rsidR="0028675C" w:rsidRPr="00657B96">
              <w:rPr>
                <w:rFonts w:ascii="Times New Roman" w:eastAsia="MS PGothic" w:hAnsi="Times New Roman" w:cs="Times New Roman"/>
                <w:sz w:val="24"/>
                <w:szCs w:val="24"/>
              </w:rPr>
              <w:t>A</w:t>
            </w:r>
            <w:ins w:id="12028" w:author="DuyNgo" w:date="2012-08-09T08:54:00Z">
              <w:r w:rsidRPr="00657B96">
                <w:rPr>
                  <w:rFonts w:ascii="Times New Roman" w:eastAsia="MS PGothic" w:hAnsi="Times New Roman" w:cs="Times New Roman"/>
                  <w:sz w:val="24"/>
                  <w:szCs w:val="24"/>
                  <w:rPrChange w:id="12029" w:author="DuyNgo" w:date="2012-08-09T15:04:00Z">
                    <w:rPr>
                      <w:rFonts w:ascii="Tahoma" w:eastAsia="MS PGothic" w:hAnsi="Tahoma" w:cs="Tahoma"/>
                      <w:b/>
                      <w:bCs/>
                      <w:color w:val="4F81BD" w:themeColor="accent1"/>
                      <w:sz w:val="20"/>
                      <w:szCs w:val="20"/>
                    </w:rPr>
                  </w:rPrChange>
                </w:rPr>
                <w:t xml:space="preserve"> </w:t>
              </w:r>
            </w:ins>
            <w:r w:rsidR="0028675C" w:rsidRPr="00657B96">
              <w:rPr>
                <w:rFonts w:ascii="Times New Roman" w:eastAsia="MS PGothic" w:hAnsi="Times New Roman" w:cs="Times New Roman"/>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657B96" w:rsidRDefault="00A41714">
            <w:pPr>
              <w:spacing w:after="0" w:line="240" w:lineRule="auto"/>
              <w:ind w:left="360"/>
              <w:rPr>
                <w:ins w:id="12030" w:author="DuyNgo" w:date="2012-08-09T08:54:00Z"/>
                <w:rFonts w:ascii="Times New Roman" w:eastAsia="MS PGothic" w:hAnsi="Times New Roman" w:cs="Times New Roman"/>
                <w:sz w:val="24"/>
                <w:szCs w:val="24"/>
                <w:rPrChange w:id="12031" w:author="DuyNgo" w:date="2012-08-09T15:04:00Z">
                  <w:rPr>
                    <w:ins w:id="12032" w:author="DuyNgo" w:date="2012-08-09T08:54:00Z"/>
                    <w:rFonts w:ascii="Tahoma" w:hAnsi="Tahoma" w:cs="Tahoma"/>
                    <w:color w:val="000000"/>
                    <w:sz w:val="20"/>
                    <w:szCs w:val="20"/>
                  </w:rPr>
                </w:rPrChange>
              </w:rPr>
              <w:pPrChange w:id="12033" w:author="DuyNgo" w:date="2012-08-09T08:54: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12034" w:author="DuyNgo" w:date="2012-08-09T08:54:00Z">
              <w:r w:rsidRPr="00657B96">
                <w:rPr>
                  <w:rFonts w:ascii="Times New Roman" w:eastAsia="MS PGothic" w:hAnsi="Times New Roman" w:cs="Times New Roman"/>
                  <w:sz w:val="24"/>
                  <w:szCs w:val="24"/>
                  <w:rPrChange w:id="12035" w:author="DuyNgo" w:date="2012-08-09T15:04:00Z">
                    <w:rPr>
                      <w:rFonts w:ascii="Tahoma" w:eastAsia="MS PGothic" w:hAnsi="Tahoma" w:cs="Tahoma"/>
                      <w:sz w:val="20"/>
                      <w:szCs w:val="20"/>
                    </w:rPr>
                  </w:rPrChange>
                </w:rPr>
                <w:t>1 Logged in</w:t>
              </w:r>
            </w:ins>
          </w:p>
          <w:p w:rsidR="00A41714" w:rsidRPr="00657B96" w:rsidRDefault="00A41714">
            <w:pPr>
              <w:spacing w:after="0" w:line="240" w:lineRule="auto"/>
              <w:ind w:left="360"/>
              <w:rPr>
                <w:ins w:id="12036" w:author="DuyNgo" w:date="2012-08-09T08:16:00Z"/>
                <w:rFonts w:ascii="Times New Roman" w:eastAsia="MS PGothic" w:hAnsi="Times New Roman" w:cs="Times New Roman"/>
                <w:sz w:val="24"/>
                <w:szCs w:val="24"/>
                <w:rPrChange w:id="12037" w:author="DuyNgo" w:date="2012-08-09T15:04:00Z">
                  <w:rPr>
                    <w:ins w:id="12038" w:author="DuyNgo" w:date="2012-08-09T08:16:00Z"/>
                  </w:rPr>
                </w:rPrChange>
              </w:rPr>
              <w:pPrChange w:id="12039" w:author="DuyNgo" w:date="2012-08-09T08:55:00Z">
                <w:pPr>
                  <w:spacing w:after="0" w:line="240" w:lineRule="auto"/>
                </w:pPr>
              </w:pPrChange>
            </w:pPr>
            <w:ins w:id="12040" w:author="DuyNgo" w:date="2012-08-09T08:54:00Z">
              <w:r w:rsidRPr="00657B96">
                <w:rPr>
                  <w:rFonts w:ascii="Times New Roman" w:eastAsia="MS PGothic" w:hAnsi="Times New Roman" w:cs="Times New Roman"/>
                  <w:sz w:val="24"/>
                  <w:szCs w:val="24"/>
                  <w:rPrChange w:id="12041" w:author="DuyNgo" w:date="2012-08-09T15:04:00Z">
                    <w:rPr>
                      <w:rFonts w:ascii="Tahoma" w:eastAsia="MS PGothic" w:hAnsi="Tahoma" w:cs="Tahoma"/>
                      <w:sz w:val="20"/>
                      <w:szCs w:val="20"/>
                    </w:rPr>
                  </w:rPrChange>
                </w:rPr>
                <w:t xml:space="preserve">2 </w:t>
              </w:r>
            </w:ins>
            <w:ins w:id="12042" w:author="DuyNgo" w:date="2012-08-09T08:55:00Z">
              <w:r w:rsidRPr="00657B96">
                <w:rPr>
                  <w:rFonts w:ascii="Times New Roman" w:eastAsia="MS PGothic" w:hAnsi="Times New Roman" w:cs="Times New Roman"/>
                  <w:sz w:val="24"/>
                  <w:szCs w:val="24"/>
                  <w:rPrChange w:id="12043" w:author="DuyNgo" w:date="2012-08-09T15:04:00Z">
                    <w:rPr>
                      <w:rFonts w:ascii="Tahoma" w:eastAsia="MS PGothic" w:hAnsi="Tahoma" w:cs="Tahoma"/>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657B96" w:rsidRDefault="00A41714">
            <w:pPr>
              <w:pStyle w:val="ListParagraph"/>
              <w:numPr>
                <w:ilvl w:val="0"/>
                <w:numId w:val="131"/>
              </w:numPr>
              <w:spacing w:after="0" w:line="240" w:lineRule="auto"/>
              <w:rPr>
                <w:ins w:id="12044" w:author="DuyNgo" w:date="2012-08-09T08:55:00Z"/>
                <w:rFonts w:ascii="Times New Roman" w:eastAsia="MS PGothic" w:hAnsi="Times New Roman" w:cs="Times New Roman"/>
                <w:sz w:val="24"/>
                <w:szCs w:val="24"/>
                <w:rPrChange w:id="12045" w:author="DuyNgo" w:date="2012-08-09T15:04:00Z">
                  <w:rPr>
                    <w:ins w:id="12046" w:author="DuyNgo" w:date="2012-08-09T08:55:00Z"/>
                    <w:rFonts w:ascii="Tahoma" w:eastAsia="MS PGothic" w:hAnsi="Tahoma" w:cs="Tahoma"/>
                    <w:color w:val="000000"/>
                    <w:sz w:val="20"/>
                    <w:szCs w:val="20"/>
                  </w:rPr>
                </w:rPrChange>
              </w:rPr>
              <w:pPrChange w:id="12047" w:author="DuyNgo" w:date="2012-08-09T08:55: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2048" w:author="DuyNgo" w:date="2012-08-09T08:16:00Z">
              <w:r w:rsidRPr="00657B96">
                <w:rPr>
                  <w:rFonts w:ascii="Times New Roman" w:eastAsia="MS PGothic" w:hAnsi="Times New Roman" w:cs="Times New Roman"/>
                  <w:sz w:val="24"/>
                  <w:szCs w:val="24"/>
                  <w:rPrChange w:id="12049" w:author="DuyNgo" w:date="2012-08-09T15:04:00Z">
                    <w:rPr/>
                  </w:rPrChange>
                </w:rPr>
                <w:t>Log in</w:t>
              </w:r>
            </w:ins>
          </w:p>
          <w:p w:rsidR="00A41714" w:rsidRPr="00657B96" w:rsidRDefault="00A41714">
            <w:pPr>
              <w:pStyle w:val="ListParagraph"/>
              <w:numPr>
                <w:ilvl w:val="0"/>
                <w:numId w:val="131"/>
              </w:numPr>
              <w:spacing w:after="0" w:line="240" w:lineRule="auto"/>
              <w:rPr>
                <w:ins w:id="12050" w:author="DuyNgo" w:date="2012-08-09T08:16:00Z"/>
                <w:rFonts w:ascii="Times New Roman" w:eastAsia="MS PGothic" w:hAnsi="Times New Roman" w:cs="Times New Roman"/>
                <w:sz w:val="24"/>
                <w:szCs w:val="24"/>
                <w:rPrChange w:id="12051" w:author="DuyNgo" w:date="2012-08-09T15:04:00Z">
                  <w:rPr>
                    <w:ins w:id="12052" w:author="DuyNgo" w:date="2012-08-09T08:16:00Z"/>
                  </w:rPr>
                </w:rPrChange>
              </w:rPr>
              <w:pPrChange w:id="12053" w:author="DuyNgo" w:date="2012-08-09T08:55:00Z">
                <w:pPr>
                  <w:pStyle w:val="ListParagraph"/>
                  <w:numPr>
                    <w:numId w:val="73"/>
                  </w:numPr>
                  <w:spacing w:after="0" w:line="240" w:lineRule="auto"/>
                  <w:ind w:hanging="360"/>
                </w:pPr>
              </w:pPrChange>
            </w:pPr>
            <w:ins w:id="12054" w:author="DuyNgo" w:date="2012-08-09T08:55:00Z">
              <w:r w:rsidRPr="00657B96">
                <w:rPr>
                  <w:rFonts w:ascii="Times New Roman" w:eastAsia="MS PGothic" w:hAnsi="Times New Roman" w:cs="Times New Roman"/>
                  <w:sz w:val="24"/>
                  <w:szCs w:val="24"/>
                  <w:rPrChange w:id="12055" w:author="DuyNgo" w:date="2012-08-09T15:04:00Z">
                    <w:rPr>
                      <w:rFonts w:ascii="Tahoma" w:eastAsia="MS PGothic" w:hAnsi="Tahoma" w:cs="Tahoma"/>
                      <w:sz w:val="20"/>
                      <w:szCs w:val="20"/>
                    </w:rPr>
                  </w:rPrChange>
                </w:rPr>
                <w:t>Click on project link that user is PM</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657B96" w:rsidRDefault="00A41714">
            <w:pPr>
              <w:pStyle w:val="ListParagraph"/>
              <w:numPr>
                <w:ilvl w:val="0"/>
                <w:numId w:val="132"/>
              </w:numPr>
              <w:spacing w:after="0" w:line="240" w:lineRule="auto"/>
              <w:rPr>
                <w:ins w:id="12056" w:author="DuyNgo" w:date="2012-08-09T08:16:00Z"/>
                <w:rFonts w:ascii="Times New Roman" w:eastAsia="MS PGothic" w:hAnsi="Times New Roman" w:cs="Times New Roman"/>
                <w:sz w:val="24"/>
                <w:szCs w:val="24"/>
                <w:rPrChange w:id="12057" w:author="DuyNgo" w:date="2012-08-09T15:04:00Z">
                  <w:rPr>
                    <w:ins w:id="12058" w:author="DuyNgo" w:date="2012-08-09T08:16:00Z"/>
                    <w:rFonts w:ascii="Tahoma" w:hAnsi="Tahoma" w:cs="Tahoma"/>
                    <w:color w:val="000000"/>
                    <w:sz w:val="20"/>
                    <w:szCs w:val="20"/>
                  </w:rPr>
                </w:rPrChange>
              </w:rPr>
              <w:pPrChange w:id="12059" w:author="DuyNgo" w:date="2012-08-09T08:55: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2060" w:author="DuyNgo" w:date="2012-08-09T08:16:00Z">
              <w:r w:rsidRPr="00657B96">
                <w:rPr>
                  <w:rFonts w:ascii="Times New Roman" w:eastAsia="MS PGothic" w:hAnsi="Times New Roman" w:cs="Times New Roman"/>
                  <w:sz w:val="24"/>
                  <w:szCs w:val="24"/>
                  <w:rPrChange w:id="12061" w:author="DuyNgo" w:date="2012-08-09T15:04:00Z">
                    <w:rPr/>
                  </w:rPrChange>
                </w:rPr>
                <w:t xml:space="preserve">Able to view </w:t>
              </w:r>
            </w:ins>
            <w:ins w:id="12062" w:author="DuyNgo" w:date="2012-08-09T08:55:00Z">
              <w:r w:rsidRPr="00657B96">
                <w:rPr>
                  <w:rFonts w:ascii="Times New Roman" w:eastAsia="MS PGothic" w:hAnsi="Times New Roman" w:cs="Times New Roman"/>
                  <w:sz w:val="24"/>
                  <w:szCs w:val="24"/>
                  <w:rPrChange w:id="12063" w:author="DuyNgo" w:date="2012-08-09T15:04:00Z">
                    <w:rPr>
                      <w:rFonts w:ascii="Tahoma" w:eastAsia="MS PGothic" w:hAnsi="Tahoma" w:cs="Tahoma"/>
                      <w:sz w:val="20"/>
                      <w:szCs w:val="20"/>
                    </w:rPr>
                  </w:rPrChange>
                </w:rPr>
                <w:t xml:space="preserve">Add, </w:t>
              </w:r>
            </w:ins>
            <w:r w:rsidR="0028675C" w:rsidRPr="00657B96">
              <w:rPr>
                <w:rFonts w:ascii="Times New Roman" w:eastAsia="MS PGothic" w:hAnsi="Times New Roman" w:cs="Times New Roman"/>
                <w:sz w:val="24"/>
                <w:szCs w:val="24"/>
              </w:rPr>
              <w:t>assign</w:t>
            </w:r>
            <w:ins w:id="12064" w:author="DuyNgo" w:date="2012-08-09T08:55:00Z">
              <w:r w:rsidRPr="00657B96">
                <w:rPr>
                  <w:rFonts w:ascii="Times New Roman" w:eastAsia="MS PGothic" w:hAnsi="Times New Roman" w:cs="Times New Roman"/>
                  <w:sz w:val="24"/>
                  <w:szCs w:val="24"/>
                  <w:rPrChange w:id="12065" w:author="DuyNgo" w:date="2012-08-09T15:04:00Z">
                    <w:rPr>
                      <w:rFonts w:ascii="Tahoma" w:eastAsia="MS PGothic" w:hAnsi="Tahoma" w:cs="Tahoma"/>
                      <w:sz w:val="20"/>
                      <w:szCs w:val="20"/>
                    </w:rPr>
                  </w:rPrChange>
                </w:rPr>
                <w:t xml:space="preserve">, </w:t>
              </w:r>
            </w:ins>
            <w:r w:rsidR="0028675C" w:rsidRPr="00657B96">
              <w:rPr>
                <w:rFonts w:ascii="Times New Roman" w:eastAsia="MS PGothic" w:hAnsi="Times New Roman" w:cs="Times New Roman"/>
                <w:sz w:val="24"/>
                <w:szCs w:val="24"/>
              </w:rPr>
              <w:t>delete</w:t>
            </w:r>
            <w:ins w:id="12066" w:author="DuyNgo" w:date="2012-08-09T08:55:00Z">
              <w:r w:rsidRPr="00657B96">
                <w:rPr>
                  <w:rFonts w:ascii="Times New Roman" w:eastAsia="MS PGothic" w:hAnsi="Times New Roman" w:cs="Times New Roman"/>
                  <w:sz w:val="24"/>
                  <w:szCs w:val="24"/>
                  <w:rPrChange w:id="12067" w:author="DuyNgo" w:date="2012-08-09T15:04:00Z">
                    <w:rPr>
                      <w:rFonts w:ascii="Tahoma" w:eastAsia="MS PGothic" w:hAnsi="Tahoma" w:cs="Tahoma"/>
                      <w:sz w:val="20"/>
                      <w:szCs w:val="20"/>
                    </w:rPr>
                  </w:rPrChange>
                </w:rPr>
                <w:t xml:space="preserve"> buttons</w:t>
              </w:r>
            </w:ins>
            <w:ins w:id="12068" w:author="DuyNgo" w:date="2012-08-09T08:16:00Z">
              <w:r w:rsidRPr="00657B96">
                <w:rPr>
                  <w:rFonts w:ascii="Times New Roman" w:eastAsia="MS PGothic" w:hAnsi="Times New Roman" w:cs="Times New Roman"/>
                  <w:sz w:val="24"/>
                  <w:szCs w:val="24"/>
                  <w:rPrChange w:id="12069" w:author="DuyNgo" w:date="2012-08-09T15:04:00Z">
                    <w:rPr/>
                  </w:rPrChange>
                </w:rPr>
                <w:t>.</w:t>
              </w:r>
            </w:ins>
          </w:p>
        </w:tc>
      </w:tr>
    </w:tbl>
    <w:p w:rsidR="00A41714" w:rsidRPr="00657B96" w:rsidRDefault="00A41714">
      <w:pPr>
        <w:rPr>
          <w:ins w:id="12070" w:author="DuyNgo" w:date="2012-08-09T08:16:00Z"/>
          <w:rFonts w:ascii="Times New Roman" w:hAnsi="Times New Roman" w:cs="Times New Roman"/>
          <w:sz w:val="24"/>
          <w:szCs w:val="24"/>
          <w:rPrChange w:id="12071" w:author="DuyNgo" w:date="2012-08-09T15:04:00Z">
            <w:rPr>
              <w:ins w:id="12072" w:author="DuyNgo" w:date="2012-08-09T08:16:00Z"/>
            </w:rPr>
          </w:rPrChange>
        </w:rPr>
        <w:pPrChange w:id="12073" w:author="DuyNgo" w:date="2012-08-09T08:14:00Z">
          <w:pPr>
            <w:pStyle w:val="Heading3"/>
            <w:ind w:left="360"/>
          </w:pPr>
        </w:pPrChange>
      </w:pPr>
    </w:p>
    <w:p w:rsidR="00A41714" w:rsidRPr="00657B96" w:rsidRDefault="00A41714" w:rsidP="00A41714">
      <w:pPr>
        <w:pStyle w:val="Heading4"/>
        <w:rPr>
          <w:ins w:id="12074" w:author="DuyNgo" w:date="2012-08-09T08:16:00Z"/>
          <w:rFonts w:ascii="Times New Roman" w:hAnsi="Times New Roman" w:cs="Times New Roman"/>
          <w:sz w:val="24"/>
          <w:szCs w:val="24"/>
          <w:rPrChange w:id="12075" w:author="DuyNgo" w:date="2012-08-09T15:04:00Z">
            <w:rPr>
              <w:ins w:id="12076" w:author="DuyNgo" w:date="2012-08-09T08:16:00Z"/>
            </w:rPr>
          </w:rPrChange>
        </w:rPr>
      </w:pPr>
      <w:bookmarkStart w:id="12077" w:name="_Toc332775056"/>
      <w:r w:rsidRPr="00657B96">
        <w:rPr>
          <w:rFonts w:ascii="Times New Roman" w:hAnsi="Times New Roman" w:cs="Times New Roman"/>
          <w:sz w:val="24"/>
          <w:szCs w:val="24"/>
        </w:rPr>
        <w:t>5</w:t>
      </w:r>
      <w:ins w:id="12078" w:author="DuyNgo" w:date="2012-08-09T08:16:00Z">
        <w:r w:rsidRPr="00657B96">
          <w:rPr>
            <w:rFonts w:ascii="Times New Roman" w:hAnsi="Times New Roman" w:cs="Times New Roman"/>
            <w:sz w:val="24"/>
            <w:szCs w:val="24"/>
            <w:rPrChange w:id="12079" w:author="DuyNgo" w:date="2012-08-09T15:04:00Z">
              <w:rPr>
                <w:i w:val="0"/>
                <w:iCs w:val="0"/>
              </w:rPr>
            </w:rPrChange>
          </w:rPr>
          <w:t>.</w:t>
        </w:r>
      </w:ins>
      <w:r w:rsidRPr="00657B96">
        <w:rPr>
          <w:rFonts w:ascii="Times New Roman" w:hAnsi="Times New Roman" w:cs="Times New Roman"/>
          <w:sz w:val="24"/>
          <w:szCs w:val="24"/>
        </w:rPr>
        <w:t>2</w:t>
      </w:r>
      <w:ins w:id="12080" w:author="DuyNgo" w:date="2012-08-09T08:16:00Z">
        <w:r w:rsidRPr="00657B96">
          <w:rPr>
            <w:rFonts w:ascii="Times New Roman" w:hAnsi="Times New Roman" w:cs="Times New Roman"/>
            <w:sz w:val="24"/>
            <w:szCs w:val="24"/>
            <w:rPrChange w:id="12081" w:author="DuyNgo" w:date="2012-08-09T15:04:00Z">
              <w:rPr>
                <w:i w:val="0"/>
                <w:iCs w:val="0"/>
              </w:rPr>
            </w:rPrChange>
          </w:rPr>
          <w:t>.</w:t>
        </w:r>
      </w:ins>
      <w:ins w:id="12082" w:author="DuyNgo" w:date="2012-08-09T08:57:00Z">
        <w:r w:rsidRPr="00657B96">
          <w:rPr>
            <w:rFonts w:ascii="Times New Roman" w:hAnsi="Times New Roman" w:cs="Times New Roman"/>
            <w:sz w:val="24"/>
            <w:szCs w:val="24"/>
            <w:rPrChange w:id="12083" w:author="DuyNgo" w:date="2012-08-09T15:04:00Z">
              <w:rPr>
                <w:i w:val="0"/>
                <w:iCs w:val="0"/>
              </w:rPr>
            </w:rPrChange>
          </w:rPr>
          <w:t>4</w:t>
        </w:r>
      </w:ins>
      <w:ins w:id="12084" w:author="DuyNgo" w:date="2012-08-09T08:16:00Z">
        <w:r w:rsidRPr="00657B96">
          <w:rPr>
            <w:rFonts w:ascii="Times New Roman" w:hAnsi="Times New Roman" w:cs="Times New Roman"/>
            <w:sz w:val="24"/>
            <w:szCs w:val="24"/>
            <w:rPrChange w:id="12085" w:author="DuyNgo" w:date="2012-08-09T15:04:00Z">
              <w:rPr>
                <w:i w:val="0"/>
                <w:iCs w:val="0"/>
              </w:rPr>
            </w:rPrChange>
          </w:rPr>
          <w:t xml:space="preserve"> </w:t>
        </w:r>
      </w:ins>
      <w:ins w:id="12086" w:author="DuyNgo" w:date="2012-08-09T10:33:00Z">
        <w:r w:rsidR="0028675C" w:rsidRPr="00657B96">
          <w:rPr>
            <w:rFonts w:ascii="Times New Roman" w:hAnsi="Times New Roman" w:cs="Times New Roman"/>
            <w:sz w:val="24"/>
            <w:szCs w:val="24"/>
            <w:rPrChange w:id="12087" w:author="DuyNgo" w:date="2012-08-09T15:04:00Z">
              <w:rPr>
                <w:rFonts w:asciiTheme="minorHAnsi" w:eastAsiaTheme="minorHAnsi" w:hAnsiTheme="minorHAnsi" w:cstheme="minorBidi"/>
                <w:b w:val="0"/>
                <w:bCs w:val="0"/>
                <w:i w:val="0"/>
                <w:iCs w:val="0"/>
                <w:color w:val="auto"/>
              </w:rPr>
            </w:rPrChange>
          </w:rPr>
          <w:t xml:space="preserve">Check Add </w:t>
        </w:r>
      </w:ins>
      <w:ins w:id="12088" w:author="DuyNgo" w:date="2012-08-09T10:37:00Z">
        <w:r w:rsidR="0028675C" w:rsidRPr="00657B96">
          <w:rPr>
            <w:rFonts w:ascii="Times New Roman" w:hAnsi="Times New Roman" w:cs="Times New Roman"/>
            <w:sz w:val="24"/>
            <w:szCs w:val="24"/>
            <w:rPrChange w:id="12089" w:author="DuyNgo" w:date="2012-08-09T15:04:00Z">
              <w:rPr>
                <w:rFonts w:asciiTheme="minorHAnsi" w:eastAsiaTheme="minorHAnsi" w:hAnsiTheme="minorHAnsi" w:cstheme="minorBidi"/>
                <w:b w:val="0"/>
                <w:bCs w:val="0"/>
                <w:i w:val="0"/>
                <w:iCs w:val="0"/>
                <w:color w:val="auto"/>
              </w:rPr>
            </w:rPrChange>
          </w:rPr>
          <w:t>Task</w:t>
        </w:r>
      </w:ins>
      <w:bookmarkEnd w:id="12077"/>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57B96" w:rsidTr="006F1304">
        <w:trPr>
          <w:trHeight w:val="114"/>
          <w:ins w:id="1209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57B96" w:rsidRDefault="00A41714" w:rsidP="006F1304">
            <w:pPr>
              <w:spacing w:after="0" w:line="240" w:lineRule="auto"/>
              <w:rPr>
                <w:ins w:id="12091" w:author="DuyNgo" w:date="2012-08-09T08:16:00Z"/>
                <w:rFonts w:ascii="Times New Roman" w:eastAsia="MS PGothic" w:hAnsi="Times New Roman" w:cs="Times New Roman"/>
                <w:b/>
                <w:sz w:val="24"/>
                <w:szCs w:val="24"/>
                <w:rPrChange w:id="12092" w:author="DuyNgo" w:date="2012-08-09T15:04:00Z">
                  <w:rPr>
                    <w:ins w:id="12093" w:author="DuyNgo" w:date="2012-08-09T08:16:00Z"/>
                    <w:rFonts w:ascii="Tahoma" w:eastAsia="MS PGothic" w:hAnsi="Tahoma" w:cs="Tahoma"/>
                    <w:b/>
                    <w:sz w:val="20"/>
                    <w:szCs w:val="20"/>
                  </w:rPr>
                </w:rPrChange>
              </w:rPr>
            </w:pPr>
            <w:ins w:id="12094" w:author="DuyNgo" w:date="2012-08-09T08:16:00Z">
              <w:r w:rsidRPr="00657B96">
                <w:rPr>
                  <w:rFonts w:ascii="Times New Roman" w:eastAsia="MS PGothic" w:hAnsi="Times New Roman" w:cs="Times New Roman"/>
                  <w:b/>
                  <w:sz w:val="24"/>
                  <w:szCs w:val="24"/>
                  <w:rPrChange w:id="12095"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57B96" w:rsidRDefault="00A41714" w:rsidP="006F1304">
            <w:pPr>
              <w:spacing w:after="0" w:line="240" w:lineRule="auto"/>
              <w:rPr>
                <w:ins w:id="12096" w:author="DuyNgo" w:date="2012-08-09T08:16:00Z"/>
                <w:rFonts w:ascii="Times New Roman" w:eastAsia="MS PGothic" w:hAnsi="Times New Roman" w:cs="Times New Roman"/>
                <w:b/>
                <w:bCs/>
                <w:sz w:val="24"/>
                <w:szCs w:val="24"/>
                <w:rPrChange w:id="12097" w:author="DuyNgo" w:date="2012-08-09T15:04:00Z">
                  <w:rPr>
                    <w:ins w:id="12098" w:author="DuyNgo" w:date="2012-08-09T08:16:00Z"/>
                    <w:rFonts w:ascii="Tahoma" w:eastAsia="MS PGothic" w:hAnsi="Tahoma" w:cs="Tahoma"/>
                    <w:b/>
                    <w:bCs/>
                    <w:sz w:val="20"/>
                    <w:szCs w:val="20"/>
                  </w:rPr>
                </w:rPrChange>
              </w:rPr>
            </w:pPr>
            <w:ins w:id="12099" w:author="DuyNgo" w:date="2012-08-09T08:16:00Z">
              <w:r w:rsidRPr="00657B96">
                <w:rPr>
                  <w:rFonts w:ascii="Times New Roman" w:eastAsia="MS PGothic" w:hAnsi="Times New Roman" w:cs="Times New Roman"/>
                  <w:b/>
                  <w:bCs/>
                  <w:sz w:val="24"/>
                  <w:szCs w:val="24"/>
                  <w:rPrChange w:id="12100"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57B96" w:rsidRDefault="00A41714" w:rsidP="006F1304">
            <w:pPr>
              <w:spacing w:after="0" w:line="240" w:lineRule="auto"/>
              <w:rPr>
                <w:ins w:id="12101" w:author="DuyNgo" w:date="2012-08-09T08:16:00Z"/>
                <w:rFonts w:ascii="Times New Roman" w:eastAsia="MS PGothic" w:hAnsi="Times New Roman" w:cs="Times New Roman"/>
                <w:b/>
                <w:bCs/>
                <w:sz w:val="24"/>
                <w:szCs w:val="24"/>
                <w:rPrChange w:id="12102" w:author="DuyNgo" w:date="2012-08-09T15:04:00Z">
                  <w:rPr>
                    <w:ins w:id="12103" w:author="DuyNgo" w:date="2012-08-09T08:16:00Z"/>
                    <w:rFonts w:ascii="Tahoma" w:eastAsia="MS PGothic" w:hAnsi="Tahoma" w:cs="Tahoma"/>
                    <w:b/>
                    <w:bCs/>
                    <w:sz w:val="20"/>
                    <w:szCs w:val="20"/>
                  </w:rPr>
                </w:rPrChange>
              </w:rPr>
            </w:pPr>
            <w:ins w:id="12104" w:author="DuyNgo" w:date="2012-08-09T08:16:00Z">
              <w:r w:rsidRPr="00657B96">
                <w:rPr>
                  <w:rFonts w:ascii="Times New Roman" w:eastAsia="MS PGothic" w:hAnsi="Times New Roman" w:cs="Times New Roman"/>
                  <w:b/>
                  <w:bCs/>
                  <w:sz w:val="24"/>
                  <w:szCs w:val="24"/>
                  <w:rPrChange w:id="12105"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57B96" w:rsidRDefault="00A41714" w:rsidP="006F1304">
            <w:pPr>
              <w:spacing w:after="0" w:line="240" w:lineRule="auto"/>
              <w:rPr>
                <w:ins w:id="12106" w:author="DuyNgo" w:date="2012-08-09T08:16:00Z"/>
                <w:rFonts w:ascii="Times New Roman" w:eastAsia="MS PGothic" w:hAnsi="Times New Roman" w:cs="Times New Roman"/>
                <w:b/>
                <w:bCs/>
                <w:sz w:val="24"/>
                <w:szCs w:val="24"/>
                <w:rPrChange w:id="12107" w:author="DuyNgo" w:date="2012-08-09T15:04:00Z">
                  <w:rPr>
                    <w:ins w:id="12108" w:author="DuyNgo" w:date="2012-08-09T08:16:00Z"/>
                    <w:rFonts w:ascii="Tahoma" w:eastAsia="MS PGothic" w:hAnsi="Tahoma" w:cs="Tahoma"/>
                    <w:b/>
                    <w:bCs/>
                    <w:sz w:val="20"/>
                    <w:szCs w:val="20"/>
                  </w:rPr>
                </w:rPrChange>
              </w:rPr>
            </w:pPr>
            <w:ins w:id="12109" w:author="DuyNgo" w:date="2012-08-09T08:16:00Z">
              <w:r w:rsidRPr="00657B96">
                <w:rPr>
                  <w:rFonts w:ascii="Times New Roman" w:eastAsia="MS PGothic" w:hAnsi="Times New Roman" w:cs="Times New Roman"/>
                  <w:b/>
                  <w:bCs/>
                  <w:sz w:val="24"/>
                  <w:szCs w:val="24"/>
                  <w:rPrChange w:id="12110" w:author="DuyNgo" w:date="2012-08-09T15:04:00Z">
                    <w:rPr>
                      <w:rFonts w:ascii="Tahoma" w:eastAsia="MS PGothic" w:hAnsi="Tahoma" w:cs="Tahoma"/>
                      <w:b/>
                      <w:bCs/>
                      <w:color w:val="4F81BD" w:themeColor="accent1"/>
                      <w:sz w:val="20"/>
                      <w:szCs w:val="20"/>
                    </w:rPr>
                  </w:rPrChange>
                </w:rPr>
                <w:t>Expected output</w:t>
              </w:r>
            </w:ins>
          </w:p>
        </w:tc>
      </w:tr>
      <w:tr w:rsidR="00A41714" w:rsidRPr="00657B96" w:rsidTr="006F1304">
        <w:trPr>
          <w:trHeight w:val="1142"/>
          <w:ins w:id="1211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57B96" w:rsidRDefault="00A41714" w:rsidP="006F1304">
            <w:pPr>
              <w:spacing w:after="0" w:line="240" w:lineRule="auto"/>
              <w:rPr>
                <w:ins w:id="12112" w:author="DuyNgo" w:date="2012-08-09T08:16:00Z"/>
                <w:rFonts w:ascii="Times New Roman" w:eastAsia="MS PGothic" w:hAnsi="Times New Roman" w:cs="Times New Roman"/>
                <w:sz w:val="24"/>
                <w:szCs w:val="24"/>
                <w:rPrChange w:id="12113" w:author="DuyNgo" w:date="2012-08-09T15:04:00Z">
                  <w:rPr>
                    <w:ins w:id="12114" w:author="DuyNgo" w:date="2012-08-09T08:16:00Z"/>
                    <w:rFonts w:ascii="Tahoma" w:eastAsia="MS PGothic" w:hAnsi="Tahoma" w:cs="Tahoma"/>
                    <w:sz w:val="20"/>
                    <w:szCs w:val="20"/>
                  </w:rPr>
                </w:rPrChange>
              </w:rPr>
            </w:pPr>
            <w:ins w:id="12115" w:author="DuyNgo" w:date="2012-08-09T08:58:00Z">
              <w:r w:rsidRPr="00657B96">
                <w:rPr>
                  <w:rFonts w:ascii="Times New Roman" w:eastAsia="MS PGothic" w:hAnsi="Times New Roman" w:cs="Times New Roman"/>
                  <w:sz w:val="24"/>
                  <w:szCs w:val="24"/>
                  <w:rPrChange w:id="12116" w:author="DuyNgo" w:date="2012-08-09T15:04:00Z">
                    <w:rPr>
                      <w:rFonts w:ascii="Tahoma" w:eastAsia="MS PGothic" w:hAnsi="Tahoma" w:cs="Tahoma"/>
                      <w:b/>
                      <w:bCs/>
                      <w:color w:val="4F81BD" w:themeColor="accent1"/>
                      <w:sz w:val="20"/>
                      <w:szCs w:val="20"/>
                    </w:rPr>
                  </w:rPrChange>
                </w:rPr>
                <w:t xml:space="preserve">Check add </w:t>
              </w:r>
            </w:ins>
            <w:r w:rsidR="0028675C" w:rsidRPr="00657B96">
              <w:rPr>
                <w:rFonts w:ascii="Times New Roman" w:eastAsia="MS PGothic" w:hAnsi="Times New Roman" w:cs="Times New Roman"/>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657B96" w:rsidRDefault="00A41714">
            <w:pPr>
              <w:spacing w:after="0" w:line="240" w:lineRule="auto"/>
              <w:rPr>
                <w:ins w:id="12117" w:author="DuyNgo" w:date="2012-08-09T08:58:00Z"/>
                <w:rFonts w:ascii="Times New Roman" w:eastAsia="MS PGothic" w:hAnsi="Times New Roman" w:cs="Times New Roman"/>
                <w:sz w:val="24"/>
                <w:szCs w:val="24"/>
                <w:rPrChange w:id="12118" w:author="DuyNgo" w:date="2012-08-09T15:04:00Z">
                  <w:rPr>
                    <w:ins w:id="12119" w:author="DuyNgo" w:date="2012-08-09T08:58:00Z"/>
                    <w:rFonts w:ascii="Tahoma" w:eastAsia="MS PGothic" w:hAnsi="Tahoma" w:cs="Tahoma"/>
                    <w:color w:val="000000"/>
                    <w:sz w:val="20"/>
                    <w:szCs w:val="20"/>
                  </w:rPr>
                </w:rPrChange>
              </w:rPr>
              <w:pPrChange w:id="12120" w:author="DuyNgo" w:date="2012-08-09T08:58:00Z">
                <w:pPr>
                  <w:pBdr>
                    <w:top w:val="single" w:sz="4" w:space="0" w:color="auto"/>
                    <w:left w:val="single" w:sz="4" w:space="0" w:color="auto"/>
                    <w:right w:val="single" w:sz="4" w:space="0" w:color="auto"/>
                  </w:pBdr>
                  <w:shd w:val="clear" w:color="FFFFCC" w:fill="FFFFFF"/>
                  <w:spacing w:before="100" w:beforeAutospacing="1" w:after="0" w:afterAutospacing="1" w:line="240" w:lineRule="auto"/>
                  <w:ind w:left="360"/>
                  <w:jc w:val="center"/>
                  <w:textAlignment w:val="center"/>
                </w:pPr>
              </w:pPrChange>
            </w:pPr>
            <w:ins w:id="12121" w:author="DuyNgo" w:date="2012-08-09T08:58:00Z">
              <w:r w:rsidRPr="00657B96">
                <w:rPr>
                  <w:rFonts w:ascii="Times New Roman" w:eastAsia="MS PGothic" w:hAnsi="Times New Roman" w:cs="Times New Roman"/>
                  <w:sz w:val="24"/>
                  <w:szCs w:val="24"/>
                  <w:rPrChange w:id="12122" w:author="DuyNgo" w:date="2012-08-09T15:04:00Z">
                    <w:rPr>
                      <w:rFonts w:ascii="Tahoma" w:eastAsia="MS PGothic" w:hAnsi="Tahoma" w:cs="Tahoma"/>
                      <w:sz w:val="20"/>
                      <w:szCs w:val="20"/>
                    </w:rPr>
                  </w:rPrChange>
                </w:rPr>
                <w:t>1 Logged in</w:t>
              </w:r>
            </w:ins>
          </w:p>
          <w:p w:rsidR="00A41714" w:rsidRPr="00657B96" w:rsidRDefault="00A41714" w:rsidP="006F1304">
            <w:pPr>
              <w:spacing w:after="0" w:line="240" w:lineRule="auto"/>
              <w:rPr>
                <w:ins w:id="12123" w:author="DuyNgo" w:date="2012-08-09T08:16:00Z"/>
                <w:rFonts w:ascii="Times New Roman" w:eastAsia="MS PGothic" w:hAnsi="Times New Roman" w:cs="Times New Roman"/>
                <w:sz w:val="24"/>
                <w:szCs w:val="24"/>
                <w:rPrChange w:id="12124" w:author="DuyNgo" w:date="2012-08-09T15:04:00Z">
                  <w:rPr>
                    <w:ins w:id="12125" w:author="DuyNgo" w:date="2012-08-09T08:16:00Z"/>
                    <w:rFonts w:ascii="Tahoma" w:eastAsia="MS PGothic" w:hAnsi="Tahoma" w:cs="Tahoma"/>
                    <w:sz w:val="20"/>
                    <w:szCs w:val="20"/>
                  </w:rPr>
                </w:rPrChange>
              </w:rPr>
            </w:pPr>
            <w:ins w:id="12126" w:author="DuyNgo" w:date="2012-08-09T08:58:00Z">
              <w:r w:rsidRPr="00657B96">
                <w:rPr>
                  <w:rFonts w:ascii="Times New Roman" w:eastAsia="MS PGothic" w:hAnsi="Times New Roman" w:cs="Times New Roman"/>
                  <w:sz w:val="24"/>
                  <w:szCs w:val="24"/>
                  <w:rPrChange w:id="12127" w:author="DuyNgo" w:date="2012-08-09T15:04:00Z">
                    <w:rPr>
                      <w:rFonts w:ascii="Tahoma" w:eastAsia="MS PGothic" w:hAnsi="Tahoma" w:cs="Tahoma"/>
                      <w:sz w:val="20"/>
                      <w:szCs w:val="20"/>
                    </w:rPr>
                  </w:rPrChange>
                </w:rPr>
                <w:t>2 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657B96" w:rsidRDefault="00A41714">
            <w:pPr>
              <w:pStyle w:val="ListParagraph"/>
              <w:numPr>
                <w:ilvl w:val="0"/>
                <w:numId w:val="133"/>
              </w:numPr>
              <w:spacing w:after="0" w:line="240" w:lineRule="auto"/>
              <w:rPr>
                <w:ins w:id="12128" w:author="DuyNgo" w:date="2012-08-09T08:58:00Z"/>
                <w:rFonts w:ascii="Times New Roman" w:eastAsia="MS PGothic" w:hAnsi="Times New Roman" w:cs="Times New Roman"/>
                <w:sz w:val="24"/>
                <w:szCs w:val="24"/>
                <w:rPrChange w:id="12129" w:author="DuyNgo" w:date="2012-08-09T15:04:00Z">
                  <w:rPr>
                    <w:ins w:id="12130" w:author="DuyNgo" w:date="2012-08-09T08:58:00Z"/>
                    <w:rFonts w:ascii="Tahoma" w:hAnsi="Tahoma" w:cs="Tahoma"/>
                    <w:color w:val="000000"/>
                    <w:sz w:val="20"/>
                    <w:szCs w:val="20"/>
                  </w:rPr>
                </w:rPrChange>
              </w:rPr>
              <w:pPrChange w:id="12131" w:author="DuyNgo" w:date="2012-08-09T08:58: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2132" w:author="DuyNgo" w:date="2012-08-09T08:58:00Z">
              <w:r w:rsidRPr="00657B96">
                <w:rPr>
                  <w:rFonts w:ascii="Times New Roman" w:eastAsia="MS PGothic" w:hAnsi="Times New Roman" w:cs="Times New Roman"/>
                  <w:sz w:val="24"/>
                  <w:szCs w:val="24"/>
                  <w:rPrChange w:id="12133" w:author="DuyNgo" w:date="2012-08-09T15:04:00Z">
                    <w:rPr/>
                  </w:rPrChange>
                </w:rPr>
                <w:t>Log in</w:t>
              </w:r>
            </w:ins>
          </w:p>
          <w:p w:rsidR="00A41714" w:rsidRPr="00657B96" w:rsidRDefault="00A41714">
            <w:pPr>
              <w:pStyle w:val="ListParagraph"/>
              <w:numPr>
                <w:ilvl w:val="0"/>
                <w:numId w:val="132"/>
              </w:numPr>
              <w:spacing w:after="0" w:line="240" w:lineRule="auto"/>
              <w:rPr>
                <w:ins w:id="12134" w:author="DuyNgo" w:date="2012-08-09T08:58:00Z"/>
                <w:rFonts w:ascii="Times New Roman" w:eastAsia="MS PGothic" w:hAnsi="Times New Roman" w:cs="Times New Roman"/>
                <w:sz w:val="24"/>
                <w:szCs w:val="24"/>
                <w:rPrChange w:id="12135" w:author="DuyNgo" w:date="2012-08-09T15:04:00Z">
                  <w:rPr>
                    <w:ins w:id="12136" w:author="DuyNgo" w:date="2012-08-09T08:58:00Z"/>
                    <w:rFonts w:ascii="Tahoma" w:eastAsia="MS PGothic" w:hAnsi="Tahoma" w:cs="Tahoma"/>
                    <w:sz w:val="20"/>
                    <w:szCs w:val="20"/>
                  </w:rPr>
                </w:rPrChange>
              </w:rPr>
              <w:pPrChange w:id="12137" w:author="DuyNgo" w:date="2012-08-09T08:55:00Z">
                <w:pPr>
                  <w:pStyle w:val="ListParagraph"/>
                  <w:numPr>
                    <w:numId w:val="73"/>
                  </w:numPr>
                  <w:spacing w:after="0" w:line="240" w:lineRule="auto"/>
                  <w:ind w:hanging="360"/>
                </w:pPr>
              </w:pPrChange>
            </w:pPr>
            <w:ins w:id="12138" w:author="DuyNgo" w:date="2012-08-09T08:58:00Z">
              <w:r w:rsidRPr="00657B96">
                <w:rPr>
                  <w:rFonts w:ascii="Times New Roman" w:eastAsia="MS PGothic" w:hAnsi="Times New Roman" w:cs="Times New Roman"/>
                  <w:sz w:val="24"/>
                  <w:szCs w:val="24"/>
                  <w:rPrChange w:id="12139" w:author="DuyNgo" w:date="2012-08-09T15:04:00Z">
                    <w:rPr>
                      <w:rFonts w:ascii="Tahoma" w:eastAsia="MS PGothic" w:hAnsi="Tahoma" w:cs="Tahoma"/>
                      <w:sz w:val="20"/>
                      <w:szCs w:val="20"/>
                    </w:rPr>
                  </w:rPrChange>
                </w:rPr>
                <w:t>Click on project link that user is PM</w:t>
              </w:r>
            </w:ins>
          </w:p>
          <w:p w:rsidR="00A41714" w:rsidRPr="00657B96" w:rsidRDefault="00A41714">
            <w:pPr>
              <w:pStyle w:val="ListParagraph"/>
              <w:numPr>
                <w:ilvl w:val="0"/>
                <w:numId w:val="132"/>
              </w:numPr>
              <w:spacing w:after="0" w:line="240" w:lineRule="auto"/>
              <w:rPr>
                <w:ins w:id="12140" w:author="DuyNgo" w:date="2012-08-09T08:16:00Z"/>
                <w:rFonts w:ascii="Times New Roman" w:eastAsia="MS PGothic" w:hAnsi="Times New Roman" w:cs="Times New Roman"/>
                <w:sz w:val="24"/>
                <w:szCs w:val="24"/>
                <w:rPrChange w:id="12141" w:author="DuyNgo" w:date="2012-08-09T15:04:00Z">
                  <w:rPr>
                    <w:ins w:id="12142" w:author="DuyNgo" w:date="2012-08-09T08:16:00Z"/>
                    <w:rFonts w:ascii="Tahoma" w:eastAsia="MS PGothic" w:hAnsi="Tahoma" w:cs="Tahoma"/>
                    <w:sz w:val="20"/>
                    <w:szCs w:val="20"/>
                  </w:rPr>
                </w:rPrChange>
              </w:rPr>
              <w:pPrChange w:id="12143" w:author="DuyNgo" w:date="2012-08-09T08:55:00Z">
                <w:pPr>
                  <w:pStyle w:val="ListParagraph"/>
                  <w:numPr>
                    <w:numId w:val="73"/>
                  </w:numPr>
                  <w:spacing w:after="0" w:line="240" w:lineRule="auto"/>
                  <w:ind w:hanging="360"/>
                </w:pPr>
              </w:pPrChange>
            </w:pPr>
            <w:ins w:id="12144" w:author="DuyNgo" w:date="2012-08-09T08:58:00Z">
              <w:r w:rsidRPr="00657B96">
                <w:rPr>
                  <w:rFonts w:ascii="Times New Roman" w:eastAsia="MS PGothic" w:hAnsi="Times New Roman" w:cs="Times New Roman"/>
                  <w:sz w:val="24"/>
                  <w:szCs w:val="24"/>
                  <w:rPrChange w:id="12145" w:author="DuyNgo" w:date="2012-08-09T15:04:00Z">
                    <w:rPr>
                      <w:rFonts w:ascii="Tahoma" w:eastAsia="MS PGothic" w:hAnsi="Tahoma" w:cs="Tahoma"/>
                      <w:sz w:val="20"/>
                      <w:szCs w:val="20"/>
                    </w:rPr>
                  </w:rPrChange>
                </w:rPr>
                <w:t>Click add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657B96" w:rsidRDefault="00A41714">
            <w:pPr>
              <w:pStyle w:val="ListParagraph"/>
              <w:numPr>
                <w:ilvl w:val="0"/>
                <w:numId w:val="134"/>
              </w:numPr>
              <w:spacing w:after="0" w:line="240" w:lineRule="auto"/>
              <w:rPr>
                <w:ins w:id="12146" w:author="DuyNgo" w:date="2012-08-09T08:59:00Z"/>
                <w:rFonts w:ascii="Times New Roman" w:eastAsia="MS PGothic" w:hAnsi="Times New Roman" w:cs="Times New Roman"/>
                <w:sz w:val="24"/>
                <w:szCs w:val="24"/>
                <w:rPrChange w:id="12147" w:author="DuyNgo" w:date="2012-08-09T15:04:00Z">
                  <w:rPr>
                    <w:ins w:id="12148" w:author="DuyNgo" w:date="2012-08-09T08:59:00Z"/>
                    <w:rFonts w:ascii="Tahoma" w:eastAsia="MS PGothic" w:hAnsi="Tahoma" w:cs="Tahoma"/>
                    <w:color w:val="000000"/>
                    <w:sz w:val="20"/>
                    <w:szCs w:val="20"/>
                  </w:rPr>
                </w:rPrChange>
              </w:rPr>
              <w:pPrChange w:id="12149" w:author="DuyNgo" w:date="2012-08-09T08:59: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2150" w:author="DuyNgo" w:date="2012-08-09T08:59:00Z">
              <w:r w:rsidRPr="00657B96">
                <w:rPr>
                  <w:rFonts w:ascii="Times New Roman" w:eastAsia="MS PGothic" w:hAnsi="Times New Roman" w:cs="Times New Roman"/>
                  <w:sz w:val="24"/>
                  <w:szCs w:val="24"/>
                  <w:rPrChange w:id="12151" w:author="DuyNgo" w:date="2012-08-09T15:04:00Z">
                    <w:rPr>
                      <w:rFonts w:ascii="Tahoma" w:eastAsia="MS PGothic" w:hAnsi="Tahoma" w:cs="Tahoma"/>
                      <w:sz w:val="20"/>
                      <w:szCs w:val="20"/>
                    </w:rPr>
                  </w:rPrChange>
                </w:rPr>
                <w:t>Place to input information.</w:t>
              </w:r>
            </w:ins>
          </w:p>
          <w:p w:rsidR="00A41714" w:rsidRPr="00657B96" w:rsidRDefault="00A41714">
            <w:pPr>
              <w:pStyle w:val="ListParagraph"/>
              <w:numPr>
                <w:ilvl w:val="0"/>
                <w:numId w:val="134"/>
              </w:numPr>
              <w:spacing w:after="0" w:line="240" w:lineRule="auto"/>
              <w:rPr>
                <w:ins w:id="12152" w:author="DuyNgo" w:date="2012-08-09T08:59:00Z"/>
                <w:rFonts w:ascii="Times New Roman" w:eastAsia="MS PGothic" w:hAnsi="Times New Roman" w:cs="Times New Roman"/>
                <w:sz w:val="24"/>
                <w:szCs w:val="24"/>
                <w:rPrChange w:id="12153" w:author="DuyNgo" w:date="2012-08-09T15:04:00Z">
                  <w:rPr>
                    <w:ins w:id="12154" w:author="DuyNgo" w:date="2012-08-09T08:59:00Z"/>
                    <w:rFonts w:ascii="Tahoma" w:eastAsia="MS PGothic" w:hAnsi="Tahoma" w:cs="Tahoma"/>
                    <w:sz w:val="20"/>
                    <w:szCs w:val="20"/>
                  </w:rPr>
                </w:rPrChange>
              </w:rPr>
              <w:pPrChange w:id="12155" w:author="DuyNgo" w:date="2012-08-09T08:59: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2156" w:author="DuyNgo" w:date="2012-08-09T08:59:00Z">
              <w:r w:rsidRPr="00657B96">
                <w:rPr>
                  <w:rFonts w:ascii="Times New Roman" w:eastAsia="MS PGothic" w:hAnsi="Times New Roman" w:cs="Times New Roman"/>
                  <w:sz w:val="24"/>
                  <w:szCs w:val="24"/>
                  <w:rPrChange w:id="12157" w:author="DuyNgo" w:date="2012-08-09T15:04:00Z">
                    <w:rPr>
                      <w:rFonts w:ascii="Tahoma" w:eastAsia="MS PGothic" w:hAnsi="Tahoma" w:cs="Tahoma"/>
                      <w:sz w:val="20"/>
                      <w:szCs w:val="20"/>
                    </w:rPr>
                  </w:rPrChange>
                </w:rPr>
                <w:t>Validation</w:t>
              </w:r>
            </w:ins>
          </w:p>
          <w:p w:rsidR="00A41714" w:rsidRPr="00657B96" w:rsidRDefault="00A41714">
            <w:pPr>
              <w:pStyle w:val="ListParagraph"/>
              <w:numPr>
                <w:ilvl w:val="0"/>
                <w:numId w:val="134"/>
              </w:numPr>
              <w:spacing w:after="0" w:line="240" w:lineRule="auto"/>
              <w:rPr>
                <w:ins w:id="12158" w:author="DuyNgo" w:date="2012-08-09T08:16:00Z"/>
                <w:rFonts w:ascii="Times New Roman" w:eastAsia="MS PGothic" w:hAnsi="Times New Roman" w:cs="Times New Roman"/>
                <w:sz w:val="24"/>
                <w:szCs w:val="24"/>
                <w:rPrChange w:id="12159" w:author="DuyNgo" w:date="2012-08-09T15:04:00Z">
                  <w:rPr>
                    <w:ins w:id="12160" w:author="DuyNgo" w:date="2012-08-09T08:16:00Z"/>
                    <w:rFonts w:ascii="Tahoma" w:hAnsi="Tahoma" w:cs="Tahoma"/>
                    <w:sz w:val="20"/>
                    <w:szCs w:val="20"/>
                  </w:rPr>
                </w:rPrChange>
              </w:rPr>
              <w:pPrChange w:id="12161"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2162" w:author="DuyNgo" w:date="2012-08-09T08:59:00Z">
              <w:r w:rsidRPr="00657B96">
                <w:rPr>
                  <w:rFonts w:ascii="Times New Roman" w:eastAsia="MS PGothic" w:hAnsi="Times New Roman" w:cs="Times New Roman"/>
                  <w:sz w:val="24"/>
                  <w:szCs w:val="24"/>
                  <w:rPrChange w:id="12163" w:author="DuyNgo" w:date="2012-08-09T15:04:00Z">
                    <w:rPr/>
                  </w:rPrChange>
                </w:rPr>
                <w:t>Submit Ok</w:t>
              </w:r>
            </w:ins>
          </w:p>
        </w:tc>
      </w:tr>
    </w:tbl>
    <w:p w:rsidR="00A41714" w:rsidRPr="00657B96" w:rsidRDefault="00A41714" w:rsidP="00A41714">
      <w:pPr>
        <w:rPr>
          <w:rFonts w:ascii="Times New Roman" w:hAnsi="Times New Roman" w:cs="Times New Roman"/>
          <w:sz w:val="24"/>
          <w:szCs w:val="24"/>
        </w:rPr>
      </w:pPr>
    </w:p>
    <w:p w:rsidR="00A41714" w:rsidRPr="00657B96" w:rsidRDefault="00A41714" w:rsidP="00A41714">
      <w:pPr>
        <w:pStyle w:val="Heading4"/>
        <w:rPr>
          <w:ins w:id="12164" w:author="DuyNgo" w:date="2012-08-09T08:16:00Z"/>
          <w:rFonts w:ascii="Times New Roman" w:hAnsi="Times New Roman" w:cs="Times New Roman"/>
          <w:sz w:val="24"/>
          <w:szCs w:val="24"/>
          <w:rPrChange w:id="12165" w:author="DuyNgo" w:date="2012-08-09T15:04:00Z">
            <w:rPr>
              <w:ins w:id="12166" w:author="DuyNgo" w:date="2012-08-09T08:16:00Z"/>
            </w:rPr>
          </w:rPrChange>
        </w:rPr>
      </w:pPr>
      <w:bookmarkStart w:id="12167" w:name="_Toc332775057"/>
      <w:r w:rsidRPr="00657B96">
        <w:rPr>
          <w:rFonts w:ascii="Times New Roman" w:hAnsi="Times New Roman" w:cs="Times New Roman"/>
          <w:sz w:val="24"/>
          <w:szCs w:val="24"/>
        </w:rPr>
        <w:t>5</w:t>
      </w:r>
      <w:ins w:id="12168" w:author="DuyNgo" w:date="2012-08-09T08:16:00Z">
        <w:r w:rsidRPr="00657B96">
          <w:rPr>
            <w:rFonts w:ascii="Times New Roman" w:hAnsi="Times New Roman" w:cs="Times New Roman"/>
            <w:sz w:val="24"/>
            <w:szCs w:val="24"/>
            <w:rPrChange w:id="12169"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657B96">
        <w:rPr>
          <w:rFonts w:ascii="Times New Roman" w:hAnsi="Times New Roman" w:cs="Times New Roman"/>
          <w:sz w:val="24"/>
          <w:szCs w:val="24"/>
        </w:rPr>
        <w:t>2</w:t>
      </w:r>
      <w:ins w:id="12170" w:author="DuyNgo" w:date="2012-08-09T08:16:00Z">
        <w:r w:rsidRPr="00657B96">
          <w:rPr>
            <w:rFonts w:ascii="Times New Roman" w:hAnsi="Times New Roman" w:cs="Times New Roman"/>
            <w:sz w:val="24"/>
            <w:szCs w:val="24"/>
            <w:rPrChange w:id="12171"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657B96">
        <w:rPr>
          <w:rFonts w:ascii="Times New Roman" w:hAnsi="Times New Roman" w:cs="Times New Roman"/>
          <w:sz w:val="24"/>
          <w:szCs w:val="24"/>
        </w:rPr>
        <w:t>5</w:t>
      </w:r>
      <w:ins w:id="12172" w:author="DuyNgo" w:date="2012-08-09T08:16:00Z">
        <w:r w:rsidRPr="00657B96">
          <w:rPr>
            <w:rFonts w:ascii="Times New Roman" w:hAnsi="Times New Roman" w:cs="Times New Roman"/>
            <w:sz w:val="24"/>
            <w:szCs w:val="24"/>
            <w:rPrChange w:id="12173"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ins w:id="12174" w:author="DuyNgo" w:date="2012-08-09T10:33:00Z">
        <w:r w:rsidR="0028675C" w:rsidRPr="00657B96">
          <w:rPr>
            <w:rFonts w:ascii="Times New Roman" w:hAnsi="Times New Roman" w:cs="Times New Roman"/>
            <w:sz w:val="24"/>
            <w:szCs w:val="24"/>
            <w:rPrChange w:id="12175" w:author="DuyNgo" w:date="2012-08-09T15:04:00Z">
              <w:rPr>
                <w:rFonts w:asciiTheme="minorHAnsi" w:eastAsiaTheme="minorHAnsi" w:hAnsiTheme="minorHAnsi" w:cstheme="minorBidi"/>
                <w:b w:val="0"/>
                <w:bCs w:val="0"/>
                <w:i w:val="0"/>
                <w:iCs w:val="0"/>
                <w:color w:val="auto"/>
              </w:rPr>
            </w:rPrChange>
          </w:rPr>
          <w:t xml:space="preserve">Check </w:t>
        </w:r>
      </w:ins>
      <w:ins w:id="12176" w:author="DuyNgo" w:date="2012-08-09T10:37:00Z">
        <w:r w:rsidR="0028675C" w:rsidRPr="00657B96">
          <w:rPr>
            <w:rFonts w:ascii="Times New Roman" w:hAnsi="Times New Roman" w:cs="Times New Roman"/>
            <w:sz w:val="24"/>
            <w:szCs w:val="24"/>
            <w:rPrChange w:id="12177" w:author="DuyNgo" w:date="2012-08-09T15:04:00Z">
              <w:rPr>
                <w:rFonts w:asciiTheme="minorHAnsi" w:eastAsiaTheme="minorHAnsi" w:hAnsiTheme="minorHAnsi" w:cstheme="minorBidi"/>
                <w:b w:val="0"/>
                <w:bCs w:val="0"/>
                <w:i w:val="0"/>
                <w:iCs w:val="0"/>
                <w:color w:val="auto"/>
              </w:rPr>
            </w:rPrChange>
          </w:rPr>
          <w:t>Delete</w:t>
        </w:r>
      </w:ins>
      <w:ins w:id="12178" w:author="DuyNgo" w:date="2012-08-09T10:33:00Z">
        <w:r w:rsidR="0028675C" w:rsidRPr="00657B96">
          <w:rPr>
            <w:rFonts w:ascii="Times New Roman" w:hAnsi="Times New Roman" w:cs="Times New Roman"/>
            <w:sz w:val="24"/>
            <w:szCs w:val="24"/>
            <w:rPrChange w:id="12179" w:author="DuyNgo" w:date="2012-08-09T15:04:00Z">
              <w:rPr>
                <w:rFonts w:asciiTheme="minorHAnsi" w:eastAsiaTheme="minorHAnsi" w:hAnsiTheme="minorHAnsi" w:cstheme="minorBidi"/>
                <w:b w:val="0"/>
                <w:bCs w:val="0"/>
                <w:i w:val="0"/>
                <w:iCs w:val="0"/>
                <w:color w:val="auto"/>
              </w:rPr>
            </w:rPrChange>
          </w:rPr>
          <w:t xml:space="preserve"> </w:t>
        </w:r>
      </w:ins>
      <w:ins w:id="12180" w:author="DuyNgo" w:date="2012-08-09T10:37:00Z">
        <w:r w:rsidR="0028675C" w:rsidRPr="00657B96">
          <w:rPr>
            <w:rFonts w:ascii="Times New Roman" w:hAnsi="Times New Roman" w:cs="Times New Roman"/>
            <w:sz w:val="24"/>
            <w:szCs w:val="24"/>
            <w:rPrChange w:id="12181" w:author="DuyNgo" w:date="2012-08-09T15:04:00Z">
              <w:rPr>
                <w:rFonts w:asciiTheme="minorHAnsi" w:eastAsiaTheme="minorHAnsi" w:hAnsiTheme="minorHAnsi" w:cstheme="minorBidi"/>
                <w:b w:val="0"/>
                <w:bCs w:val="0"/>
                <w:i w:val="0"/>
                <w:iCs w:val="0"/>
                <w:color w:val="auto"/>
              </w:rPr>
            </w:rPrChange>
          </w:rPr>
          <w:t>Task</w:t>
        </w:r>
      </w:ins>
      <w:bookmarkEnd w:id="12167"/>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57B96" w:rsidTr="006F1304">
        <w:trPr>
          <w:trHeight w:val="114"/>
          <w:ins w:id="1218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57B96" w:rsidRDefault="00A41714" w:rsidP="006F1304">
            <w:pPr>
              <w:spacing w:after="0" w:line="240" w:lineRule="auto"/>
              <w:rPr>
                <w:ins w:id="12183" w:author="DuyNgo" w:date="2012-08-09T08:16:00Z"/>
                <w:rFonts w:ascii="Times New Roman" w:eastAsia="MS PGothic" w:hAnsi="Times New Roman" w:cs="Times New Roman"/>
                <w:b/>
                <w:sz w:val="24"/>
                <w:szCs w:val="24"/>
                <w:rPrChange w:id="12184" w:author="DuyNgo" w:date="2012-08-09T15:04:00Z">
                  <w:rPr>
                    <w:ins w:id="12185" w:author="DuyNgo" w:date="2012-08-09T08:16:00Z"/>
                    <w:rFonts w:ascii="Tahoma" w:eastAsia="MS PGothic" w:hAnsi="Tahoma" w:cs="Tahoma"/>
                    <w:b/>
                    <w:sz w:val="20"/>
                    <w:szCs w:val="20"/>
                  </w:rPr>
                </w:rPrChange>
              </w:rPr>
            </w:pPr>
            <w:ins w:id="12186" w:author="DuyNgo" w:date="2012-08-09T08:16:00Z">
              <w:r w:rsidRPr="00657B96">
                <w:rPr>
                  <w:rFonts w:ascii="Times New Roman" w:eastAsia="MS PGothic" w:hAnsi="Times New Roman" w:cs="Times New Roman"/>
                  <w:b/>
                  <w:sz w:val="24"/>
                  <w:szCs w:val="24"/>
                  <w:rPrChange w:id="12187"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57B96" w:rsidRDefault="00A41714" w:rsidP="006F1304">
            <w:pPr>
              <w:spacing w:after="0" w:line="240" w:lineRule="auto"/>
              <w:rPr>
                <w:ins w:id="12188" w:author="DuyNgo" w:date="2012-08-09T08:16:00Z"/>
                <w:rFonts w:ascii="Times New Roman" w:eastAsia="MS PGothic" w:hAnsi="Times New Roman" w:cs="Times New Roman"/>
                <w:b/>
                <w:bCs/>
                <w:sz w:val="24"/>
                <w:szCs w:val="24"/>
                <w:rPrChange w:id="12189" w:author="DuyNgo" w:date="2012-08-09T15:04:00Z">
                  <w:rPr>
                    <w:ins w:id="12190" w:author="DuyNgo" w:date="2012-08-09T08:16:00Z"/>
                    <w:rFonts w:ascii="Tahoma" w:eastAsia="MS PGothic" w:hAnsi="Tahoma" w:cs="Tahoma"/>
                    <w:b/>
                    <w:bCs/>
                    <w:sz w:val="20"/>
                    <w:szCs w:val="20"/>
                  </w:rPr>
                </w:rPrChange>
              </w:rPr>
            </w:pPr>
            <w:ins w:id="12191" w:author="DuyNgo" w:date="2012-08-09T08:16:00Z">
              <w:r w:rsidRPr="00657B96">
                <w:rPr>
                  <w:rFonts w:ascii="Times New Roman" w:eastAsia="MS PGothic" w:hAnsi="Times New Roman" w:cs="Times New Roman"/>
                  <w:b/>
                  <w:bCs/>
                  <w:sz w:val="24"/>
                  <w:szCs w:val="24"/>
                  <w:rPrChange w:id="12192"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57B96" w:rsidRDefault="00A41714" w:rsidP="006F1304">
            <w:pPr>
              <w:spacing w:after="0" w:line="240" w:lineRule="auto"/>
              <w:rPr>
                <w:ins w:id="12193" w:author="DuyNgo" w:date="2012-08-09T08:16:00Z"/>
                <w:rFonts w:ascii="Times New Roman" w:eastAsia="MS PGothic" w:hAnsi="Times New Roman" w:cs="Times New Roman"/>
                <w:b/>
                <w:bCs/>
                <w:sz w:val="24"/>
                <w:szCs w:val="24"/>
                <w:rPrChange w:id="12194" w:author="DuyNgo" w:date="2012-08-09T15:04:00Z">
                  <w:rPr>
                    <w:ins w:id="12195" w:author="DuyNgo" w:date="2012-08-09T08:16:00Z"/>
                    <w:rFonts w:ascii="Tahoma" w:eastAsia="MS PGothic" w:hAnsi="Tahoma" w:cs="Tahoma"/>
                    <w:b/>
                    <w:bCs/>
                    <w:sz w:val="20"/>
                    <w:szCs w:val="20"/>
                  </w:rPr>
                </w:rPrChange>
              </w:rPr>
            </w:pPr>
            <w:ins w:id="12196" w:author="DuyNgo" w:date="2012-08-09T08:16:00Z">
              <w:r w:rsidRPr="00657B96">
                <w:rPr>
                  <w:rFonts w:ascii="Times New Roman" w:eastAsia="MS PGothic" w:hAnsi="Times New Roman" w:cs="Times New Roman"/>
                  <w:b/>
                  <w:bCs/>
                  <w:sz w:val="24"/>
                  <w:szCs w:val="24"/>
                  <w:rPrChange w:id="12197"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57B96" w:rsidRDefault="00A41714" w:rsidP="006F1304">
            <w:pPr>
              <w:spacing w:after="0" w:line="240" w:lineRule="auto"/>
              <w:rPr>
                <w:ins w:id="12198" w:author="DuyNgo" w:date="2012-08-09T08:16:00Z"/>
                <w:rFonts w:ascii="Times New Roman" w:eastAsia="MS PGothic" w:hAnsi="Times New Roman" w:cs="Times New Roman"/>
                <w:b/>
                <w:bCs/>
                <w:sz w:val="24"/>
                <w:szCs w:val="24"/>
                <w:rPrChange w:id="12199" w:author="DuyNgo" w:date="2012-08-09T15:04:00Z">
                  <w:rPr>
                    <w:ins w:id="12200" w:author="DuyNgo" w:date="2012-08-09T08:16:00Z"/>
                    <w:rFonts w:ascii="Tahoma" w:eastAsia="MS PGothic" w:hAnsi="Tahoma" w:cs="Tahoma"/>
                    <w:b/>
                    <w:bCs/>
                    <w:sz w:val="20"/>
                    <w:szCs w:val="20"/>
                  </w:rPr>
                </w:rPrChange>
              </w:rPr>
            </w:pPr>
            <w:ins w:id="12201" w:author="DuyNgo" w:date="2012-08-09T08:16:00Z">
              <w:r w:rsidRPr="00657B96">
                <w:rPr>
                  <w:rFonts w:ascii="Times New Roman" w:eastAsia="MS PGothic" w:hAnsi="Times New Roman" w:cs="Times New Roman"/>
                  <w:b/>
                  <w:bCs/>
                  <w:sz w:val="24"/>
                  <w:szCs w:val="24"/>
                  <w:rPrChange w:id="12202" w:author="DuyNgo" w:date="2012-08-09T15:04:00Z">
                    <w:rPr>
                      <w:rFonts w:ascii="Tahoma" w:eastAsia="MS PGothic" w:hAnsi="Tahoma" w:cs="Tahoma"/>
                      <w:b/>
                      <w:bCs/>
                      <w:color w:val="4F81BD" w:themeColor="accent1"/>
                      <w:sz w:val="20"/>
                      <w:szCs w:val="20"/>
                    </w:rPr>
                  </w:rPrChange>
                </w:rPr>
                <w:t>Expected output</w:t>
              </w:r>
            </w:ins>
          </w:p>
        </w:tc>
      </w:tr>
      <w:tr w:rsidR="00A41714" w:rsidRPr="00657B96" w:rsidTr="006F1304">
        <w:trPr>
          <w:trHeight w:val="1142"/>
          <w:ins w:id="1220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57B96" w:rsidRDefault="00A41714" w:rsidP="0028675C">
            <w:pPr>
              <w:spacing w:after="0" w:line="240" w:lineRule="auto"/>
              <w:rPr>
                <w:ins w:id="12204" w:author="DuyNgo" w:date="2012-08-09T08:16:00Z"/>
                <w:rFonts w:ascii="Times New Roman" w:eastAsia="MS PGothic" w:hAnsi="Times New Roman" w:cs="Times New Roman"/>
                <w:sz w:val="24"/>
                <w:szCs w:val="24"/>
                <w:rPrChange w:id="12205" w:author="DuyNgo" w:date="2012-08-09T15:04:00Z">
                  <w:rPr>
                    <w:ins w:id="12206" w:author="DuyNgo" w:date="2012-08-09T08:16:00Z"/>
                    <w:rFonts w:ascii="Tahoma" w:eastAsia="MS PGothic" w:hAnsi="Tahoma" w:cs="Tahoma"/>
                    <w:sz w:val="20"/>
                    <w:szCs w:val="20"/>
                  </w:rPr>
                </w:rPrChange>
              </w:rPr>
            </w:pPr>
            <w:ins w:id="12207" w:author="DuyNgo" w:date="2012-08-09T08:59:00Z">
              <w:r w:rsidRPr="00657B96">
                <w:rPr>
                  <w:rFonts w:ascii="Times New Roman" w:eastAsia="MS PGothic" w:hAnsi="Times New Roman" w:cs="Times New Roman"/>
                  <w:sz w:val="24"/>
                  <w:szCs w:val="24"/>
                  <w:rPrChange w:id="12208" w:author="DuyNgo" w:date="2012-08-09T15:04:00Z">
                    <w:rPr>
                      <w:rFonts w:ascii="Tahoma" w:eastAsia="MS PGothic" w:hAnsi="Tahoma" w:cs="Tahoma"/>
                      <w:b/>
                      <w:bCs/>
                      <w:color w:val="4F81BD" w:themeColor="accent1"/>
                      <w:sz w:val="20"/>
                      <w:szCs w:val="20"/>
                    </w:rPr>
                  </w:rPrChange>
                </w:rPr>
                <w:t xml:space="preserve">Check </w:t>
              </w:r>
            </w:ins>
            <w:r w:rsidR="0028675C" w:rsidRPr="00657B96">
              <w:rPr>
                <w:rFonts w:ascii="Times New Roman" w:eastAsia="MS PGothic" w:hAnsi="Times New Roman" w:cs="Times New Roman"/>
                <w:sz w:val="24"/>
                <w:szCs w:val="24"/>
              </w:rPr>
              <w:t>delete</w:t>
            </w:r>
            <w:ins w:id="12209" w:author="DuyNgo" w:date="2012-08-09T08:59:00Z">
              <w:r w:rsidRPr="00657B96">
                <w:rPr>
                  <w:rFonts w:ascii="Times New Roman" w:eastAsia="MS PGothic" w:hAnsi="Times New Roman" w:cs="Times New Roman"/>
                  <w:sz w:val="24"/>
                  <w:szCs w:val="24"/>
                  <w:rPrChange w:id="12210" w:author="DuyNgo" w:date="2012-08-09T15:04:00Z">
                    <w:rPr>
                      <w:rFonts w:ascii="Tahoma" w:eastAsia="MS PGothic" w:hAnsi="Tahoma" w:cs="Tahoma"/>
                      <w:b/>
                      <w:bCs/>
                      <w:color w:val="4F81BD" w:themeColor="accent1"/>
                      <w:sz w:val="20"/>
                      <w:szCs w:val="20"/>
                    </w:rPr>
                  </w:rPrChange>
                </w:rPr>
                <w:t xml:space="preserve"> </w:t>
              </w:r>
            </w:ins>
            <w:r w:rsidR="0028675C" w:rsidRPr="00657B96">
              <w:rPr>
                <w:rFonts w:ascii="Times New Roman" w:eastAsia="MS PGothic" w:hAnsi="Times New Roman" w:cs="Times New Roman"/>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657B96" w:rsidRDefault="00A41714">
            <w:pPr>
              <w:pStyle w:val="ListParagraph"/>
              <w:numPr>
                <w:ilvl w:val="0"/>
                <w:numId w:val="143"/>
              </w:numPr>
              <w:spacing w:after="0" w:line="240" w:lineRule="auto"/>
              <w:rPr>
                <w:rFonts w:ascii="Times New Roman" w:eastAsia="MS PGothic" w:hAnsi="Times New Roman" w:cs="Times New Roman"/>
                <w:color w:val="000000"/>
                <w:sz w:val="24"/>
                <w:szCs w:val="24"/>
              </w:rPr>
              <w:pPrChange w:id="12211"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12212" w:author="DuyNgo" w:date="2012-08-09T08:16:00Z">
              <w:r w:rsidRPr="00657B96">
                <w:rPr>
                  <w:rFonts w:ascii="Times New Roman" w:eastAsia="MS PGothic" w:hAnsi="Times New Roman" w:cs="Times New Roman"/>
                  <w:sz w:val="24"/>
                  <w:szCs w:val="24"/>
                  <w:rPrChange w:id="12213" w:author="DuyNgo" w:date="2012-08-09T15:04:00Z">
                    <w:rPr/>
                  </w:rPrChange>
                </w:rPr>
                <w:t>Logged in</w:t>
              </w:r>
            </w:ins>
          </w:p>
          <w:p w:rsidR="00A41714" w:rsidRPr="00657B96" w:rsidRDefault="00A41714" w:rsidP="006F1304">
            <w:pPr>
              <w:pStyle w:val="ListParagraph"/>
              <w:numPr>
                <w:ilvl w:val="0"/>
                <w:numId w:val="143"/>
              </w:numPr>
              <w:spacing w:after="0" w:line="240" w:lineRule="auto"/>
              <w:rPr>
                <w:ins w:id="12214" w:author="DuyNgo" w:date="2012-08-09T08:16:00Z"/>
                <w:rFonts w:ascii="Times New Roman" w:eastAsia="MS PGothic" w:hAnsi="Times New Roman" w:cs="Times New Roman"/>
                <w:sz w:val="24"/>
                <w:szCs w:val="24"/>
                <w:rPrChange w:id="12215" w:author="DuyNgo" w:date="2012-08-09T15:04:00Z">
                  <w:rPr>
                    <w:ins w:id="12216" w:author="DuyNgo" w:date="2012-08-09T08:16:00Z"/>
                    <w:rFonts w:ascii="Tahoma" w:hAnsi="Tahoma" w:cs="Tahoma"/>
                    <w:color w:val="000000"/>
                    <w:sz w:val="20"/>
                    <w:szCs w:val="20"/>
                  </w:rPr>
                </w:rPrChange>
              </w:rPr>
            </w:pPr>
            <w:ins w:id="12217" w:author="DuyNgo" w:date="2012-08-09T08:59:00Z">
              <w:r w:rsidRPr="00657B96">
                <w:rPr>
                  <w:rFonts w:ascii="Times New Roman" w:eastAsia="MS PGothic" w:hAnsi="Times New Roman" w:cs="Times New Roman"/>
                  <w:sz w:val="24"/>
                  <w:szCs w:val="24"/>
                  <w:rPrChange w:id="12218" w:author="DuyNgo" w:date="2012-08-09T15:04:00Z">
                    <w:rPr>
                      <w:rFonts w:ascii="Tahoma" w:eastAsia="MS PGothic" w:hAnsi="Tahoma" w:cs="Tahoma"/>
                      <w:b/>
                      <w:bCs/>
                      <w:color w:val="4F81BD" w:themeColor="accent1"/>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657B96" w:rsidRDefault="00A41714" w:rsidP="006F1304">
            <w:pPr>
              <w:pStyle w:val="ListParagraph"/>
              <w:numPr>
                <w:ilvl w:val="0"/>
                <w:numId w:val="145"/>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Log in</w:t>
            </w:r>
          </w:p>
          <w:p w:rsidR="00A41714" w:rsidRPr="00657B96" w:rsidRDefault="00A41714" w:rsidP="006F1304">
            <w:pPr>
              <w:pStyle w:val="ListParagraph"/>
              <w:numPr>
                <w:ilvl w:val="0"/>
                <w:numId w:val="145"/>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Click on project link that user is PM</w:t>
            </w:r>
          </w:p>
          <w:p w:rsidR="00A41714" w:rsidRPr="00657B96" w:rsidRDefault="00A41714" w:rsidP="0028675C">
            <w:pPr>
              <w:pStyle w:val="ListParagraph"/>
              <w:numPr>
                <w:ilvl w:val="0"/>
                <w:numId w:val="145"/>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 xml:space="preserve">Tick one </w:t>
            </w:r>
            <w:r w:rsidR="0028675C" w:rsidRPr="00657B96">
              <w:rPr>
                <w:rFonts w:ascii="Times New Roman" w:eastAsia="MS PGothic" w:hAnsi="Times New Roman" w:cs="Times New Roman"/>
                <w:sz w:val="24"/>
                <w:szCs w:val="24"/>
              </w:rPr>
              <w:t>task</w:t>
            </w:r>
            <w:ins w:id="12219" w:author="DuyNgo" w:date="2012-08-09T08:16:00Z">
              <w:r w:rsidR="0028675C" w:rsidRPr="00657B96">
                <w:rPr>
                  <w:rFonts w:ascii="Times New Roman" w:eastAsia="MS PGothic" w:hAnsi="Times New Roman" w:cs="Times New Roman"/>
                  <w:sz w:val="24"/>
                  <w:szCs w:val="24"/>
                  <w:rPrChange w:id="12220" w:author="DuyNgo" w:date="2012-08-09T15:04:00Z">
                    <w:rPr>
                      <w:rFonts w:ascii="Tahoma" w:eastAsia="MS PGothic" w:hAnsi="Tahoma" w:cs="Tahoma"/>
                      <w:b/>
                      <w:bCs/>
                      <w:color w:val="4F81BD" w:themeColor="accent1"/>
                      <w:sz w:val="20"/>
                      <w:szCs w:val="20"/>
                    </w:rPr>
                  </w:rPrChange>
                </w:rPr>
                <w:t xml:space="preserve"> </w:t>
              </w:r>
            </w:ins>
            <w:r w:rsidRPr="00657B96">
              <w:rPr>
                <w:rFonts w:ascii="Times New Roman" w:eastAsia="MS PGothic" w:hAnsi="Times New Roman" w:cs="Times New Roman"/>
                <w:sz w:val="24"/>
                <w:szCs w:val="24"/>
              </w:rPr>
              <w:t xml:space="preserve">and Click </w:t>
            </w:r>
            <w:r w:rsidR="0028675C" w:rsidRPr="00657B96">
              <w:rPr>
                <w:rFonts w:ascii="Times New Roman" w:eastAsia="MS PGothic" w:hAnsi="Times New Roman" w:cs="Times New Roman"/>
                <w:sz w:val="24"/>
                <w:szCs w:val="24"/>
              </w:rPr>
              <w:t>delete</w:t>
            </w:r>
            <w:r w:rsidRPr="00657B96">
              <w:rPr>
                <w:rFonts w:ascii="Times New Roman" w:eastAsia="MS PGothic" w:hAnsi="Times New Roman" w:cs="Times New Roman"/>
                <w:sz w:val="24"/>
                <w:szCs w:val="24"/>
              </w:rPr>
              <w:t xml:space="preserve">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657B96" w:rsidRDefault="0028675C" w:rsidP="0028675C">
            <w:pPr>
              <w:spacing w:after="0" w:line="240" w:lineRule="auto"/>
              <w:ind w:left="360"/>
              <w:rPr>
                <w:rFonts w:ascii="Times New Roman" w:eastAsia="MS PGothic" w:hAnsi="Times New Roman" w:cs="Times New Roman"/>
                <w:sz w:val="24"/>
                <w:szCs w:val="24"/>
              </w:rPr>
            </w:pPr>
            <w:r w:rsidRPr="00657B96">
              <w:rPr>
                <w:rFonts w:ascii="Times New Roman" w:eastAsia="MS PGothic" w:hAnsi="Times New Roman" w:cs="Times New Roman"/>
                <w:sz w:val="24"/>
                <w:szCs w:val="24"/>
              </w:rPr>
              <w:t>Task deleted</w:t>
            </w:r>
          </w:p>
        </w:tc>
      </w:tr>
    </w:tbl>
    <w:p w:rsidR="00A41714" w:rsidRPr="00657B96" w:rsidRDefault="00A41714" w:rsidP="00A41714">
      <w:pPr>
        <w:rPr>
          <w:rFonts w:ascii="Times New Roman" w:hAnsi="Times New Roman" w:cs="Times New Roman"/>
          <w:sz w:val="24"/>
          <w:szCs w:val="24"/>
        </w:rPr>
      </w:pPr>
    </w:p>
    <w:p w:rsidR="00A41714" w:rsidRPr="00657B96" w:rsidRDefault="00A41714" w:rsidP="00A41714">
      <w:pPr>
        <w:pStyle w:val="Heading4"/>
        <w:rPr>
          <w:ins w:id="12221" w:author="DuyNgo" w:date="2012-08-09T08:16:00Z"/>
          <w:rFonts w:ascii="Times New Roman" w:hAnsi="Times New Roman" w:cs="Times New Roman"/>
          <w:sz w:val="24"/>
          <w:szCs w:val="24"/>
          <w:rPrChange w:id="12222" w:author="DuyNgo" w:date="2012-08-09T15:04:00Z">
            <w:rPr>
              <w:ins w:id="12223" w:author="DuyNgo" w:date="2012-08-09T08:16:00Z"/>
            </w:rPr>
          </w:rPrChange>
        </w:rPr>
      </w:pPr>
      <w:bookmarkStart w:id="12224" w:name="_Toc332775058"/>
      <w:r w:rsidRPr="00657B96">
        <w:rPr>
          <w:rFonts w:ascii="Times New Roman" w:hAnsi="Times New Roman" w:cs="Times New Roman"/>
          <w:sz w:val="24"/>
          <w:szCs w:val="24"/>
        </w:rPr>
        <w:t>5</w:t>
      </w:r>
      <w:ins w:id="12225" w:author="DuyNgo" w:date="2012-08-09T08:16:00Z">
        <w:r w:rsidRPr="00657B96">
          <w:rPr>
            <w:rFonts w:ascii="Times New Roman" w:hAnsi="Times New Roman" w:cs="Times New Roman"/>
            <w:sz w:val="24"/>
            <w:szCs w:val="24"/>
            <w:rPrChange w:id="12226" w:author="DuyNgo" w:date="2012-08-09T15:04:00Z">
              <w:rPr>
                <w:rFonts w:asciiTheme="minorHAnsi" w:eastAsiaTheme="minorHAnsi" w:hAnsiTheme="minorHAnsi" w:cstheme="minorBidi"/>
                <w:b w:val="0"/>
                <w:bCs w:val="0"/>
                <w:i w:val="0"/>
                <w:iCs w:val="0"/>
                <w:color w:val="auto"/>
              </w:rPr>
            </w:rPrChange>
          </w:rPr>
          <w:t>.</w:t>
        </w:r>
      </w:ins>
      <w:r w:rsidRPr="00657B96">
        <w:rPr>
          <w:rFonts w:ascii="Times New Roman" w:hAnsi="Times New Roman" w:cs="Times New Roman"/>
          <w:sz w:val="24"/>
          <w:szCs w:val="24"/>
        </w:rPr>
        <w:t>2</w:t>
      </w:r>
      <w:ins w:id="12227" w:author="DuyNgo" w:date="2012-08-09T08:16:00Z">
        <w:r w:rsidRPr="00657B96">
          <w:rPr>
            <w:rFonts w:ascii="Times New Roman" w:hAnsi="Times New Roman" w:cs="Times New Roman"/>
            <w:sz w:val="24"/>
            <w:szCs w:val="24"/>
            <w:rPrChange w:id="12228" w:author="DuyNgo" w:date="2012-08-09T15:04:00Z">
              <w:rPr>
                <w:rFonts w:asciiTheme="minorHAnsi" w:eastAsiaTheme="minorHAnsi" w:hAnsiTheme="minorHAnsi" w:cstheme="minorBidi"/>
                <w:b w:val="0"/>
                <w:bCs w:val="0"/>
                <w:i w:val="0"/>
                <w:iCs w:val="0"/>
                <w:color w:val="auto"/>
              </w:rPr>
            </w:rPrChange>
          </w:rPr>
          <w:t>.</w:t>
        </w:r>
      </w:ins>
      <w:r w:rsidRPr="00657B96">
        <w:rPr>
          <w:rFonts w:ascii="Times New Roman" w:hAnsi="Times New Roman" w:cs="Times New Roman"/>
          <w:sz w:val="24"/>
          <w:szCs w:val="24"/>
        </w:rPr>
        <w:t>6</w:t>
      </w:r>
      <w:ins w:id="12229" w:author="DuyNgo" w:date="2012-08-09T08:16:00Z">
        <w:r w:rsidRPr="00657B96">
          <w:rPr>
            <w:rFonts w:ascii="Times New Roman" w:hAnsi="Times New Roman" w:cs="Times New Roman"/>
            <w:sz w:val="24"/>
            <w:szCs w:val="24"/>
            <w:rPrChange w:id="12230" w:author="DuyNgo" w:date="2012-08-09T15:04:00Z">
              <w:rPr>
                <w:rFonts w:asciiTheme="minorHAnsi" w:eastAsiaTheme="minorHAnsi" w:hAnsiTheme="minorHAnsi" w:cstheme="minorBidi"/>
                <w:b w:val="0"/>
                <w:bCs w:val="0"/>
                <w:i w:val="0"/>
                <w:iCs w:val="0"/>
                <w:color w:val="auto"/>
              </w:rPr>
            </w:rPrChange>
          </w:rPr>
          <w:t xml:space="preserve"> </w:t>
        </w:r>
      </w:ins>
      <w:ins w:id="12231" w:author="DuyNgo" w:date="2012-08-09T10:38:00Z">
        <w:r w:rsidR="0028675C" w:rsidRPr="00657B96">
          <w:rPr>
            <w:rFonts w:ascii="Times New Roman" w:hAnsi="Times New Roman" w:cs="Times New Roman"/>
            <w:sz w:val="24"/>
            <w:szCs w:val="24"/>
            <w:rPrChange w:id="12232" w:author="DuyNgo" w:date="2012-08-09T15:04:00Z">
              <w:rPr>
                <w:rFonts w:asciiTheme="minorHAnsi" w:eastAsiaTheme="minorHAnsi" w:hAnsiTheme="minorHAnsi" w:cstheme="minorBidi"/>
                <w:b w:val="0"/>
                <w:bCs w:val="0"/>
                <w:i w:val="0"/>
                <w:iCs w:val="0"/>
                <w:color w:val="auto"/>
              </w:rPr>
            </w:rPrChange>
          </w:rPr>
          <w:t>Check Assign Task</w:t>
        </w:r>
      </w:ins>
      <w:bookmarkEnd w:id="12224"/>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57B96" w:rsidTr="006F1304">
        <w:trPr>
          <w:trHeight w:val="114"/>
          <w:ins w:id="1223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57B96" w:rsidRDefault="00A41714" w:rsidP="006F1304">
            <w:pPr>
              <w:spacing w:after="0" w:line="240" w:lineRule="auto"/>
              <w:rPr>
                <w:ins w:id="12234" w:author="DuyNgo" w:date="2012-08-09T08:16:00Z"/>
                <w:rFonts w:ascii="Times New Roman" w:eastAsia="MS PGothic" w:hAnsi="Times New Roman" w:cs="Times New Roman"/>
                <w:b/>
                <w:sz w:val="24"/>
                <w:szCs w:val="24"/>
                <w:rPrChange w:id="12235" w:author="DuyNgo" w:date="2012-08-09T15:04:00Z">
                  <w:rPr>
                    <w:ins w:id="12236" w:author="DuyNgo" w:date="2012-08-09T08:16:00Z"/>
                    <w:rFonts w:ascii="Tahoma" w:eastAsia="MS PGothic" w:hAnsi="Tahoma" w:cs="Tahoma"/>
                    <w:b/>
                    <w:sz w:val="20"/>
                    <w:szCs w:val="20"/>
                  </w:rPr>
                </w:rPrChange>
              </w:rPr>
            </w:pPr>
            <w:ins w:id="12237" w:author="DuyNgo" w:date="2012-08-09T08:16:00Z">
              <w:r w:rsidRPr="00657B96">
                <w:rPr>
                  <w:rFonts w:ascii="Times New Roman" w:eastAsia="MS PGothic" w:hAnsi="Times New Roman" w:cs="Times New Roman"/>
                  <w:b/>
                  <w:sz w:val="24"/>
                  <w:szCs w:val="24"/>
                  <w:rPrChange w:id="12238"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57B96" w:rsidRDefault="00A41714" w:rsidP="006F1304">
            <w:pPr>
              <w:spacing w:after="0" w:line="240" w:lineRule="auto"/>
              <w:rPr>
                <w:ins w:id="12239" w:author="DuyNgo" w:date="2012-08-09T08:16:00Z"/>
                <w:rFonts w:ascii="Times New Roman" w:eastAsia="MS PGothic" w:hAnsi="Times New Roman" w:cs="Times New Roman"/>
                <w:b/>
                <w:bCs/>
                <w:sz w:val="24"/>
                <w:szCs w:val="24"/>
                <w:rPrChange w:id="12240" w:author="DuyNgo" w:date="2012-08-09T15:04:00Z">
                  <w:rPr>
                    <w:ins w:id="12241" w:author="DuyNgo" w:date="2012-08-09T08:16:00Z"/>
                    <w:rFonts w:ascii="Tahoma" w:eastAsia="MS PGothic" w:hAnsi="Tahoma" w:cs="Tahoma"/>
                    <w:b/>
                    <w:bCs/>
                    <w:sz w:val="20"/>
                    <w:szCs w:val="20"/>
                  </w:rPr>
                </w:rPrChange>
              </w:rPr>
            </w:pPr>
            <w:ins w:id="12242" w:author="DuyNgo" w:date="2012-08-09T08:16:00Z">
              <w:r w:rsidRPr="00657B96">
                <w:rPr>
                  <w:rFonts w:ascii="Times New Roman" w:eastAsia="MS PGothic" w:hAnsi="Times New Roman" w:cs="Times New Roman"/>
                  <w:b/>
                  <w:bCs/>
                  <w:sz w:val="24"/>
                  <w:szCs w:val="24"/>
                  <w:rPrChange w:id="12243"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57B96" w:rsidRDefault="00A41714" w:rsidP="006F1304">
            <w:pPr>
              <w:spacing w:after="0" w:line="240" w:lineRule="auto"/>
              <w:rPr>
                <w:ins w:id="12244" w:author="DuyNgo" w:date="2012-08-09T08:16:00Z"/>
                <w:rFonts w:ascii="Times New Roman" w:eastAsia="MS PGothic" w:hAnsi="Times New Roman" w:cs="Times New Roman"/>
                <w:b/>
                <w:bCs/>
                <w:sz w:val="24"/>
                <w:szCs w:val="24"/>
                <w:rPrChange w:id="12245" w:author="DuyNgo" w:date="2012-08-09T15:04:00Z">
                  <w:rPr>
                    <w:ins w:id="12246" w:author="DuyNgo" w:date="2012-08-09T08:16:00Z"/>
                    <w:rFonts w:ascii="Tahoma" w:eastAsia="MS PGothic" w:hAnsi="Tahoma" w:cs="Tahoma"/>
                    <w:b/>
                    <w:bCs/>
                    <w:sz w:val="20"/>
                    <w:szCs w:val="20"/>
                  </w:rPr>
                </w:rPrChange>
              </w:rPr>
            </w:pPr>
            <w:ins w:id="12247" w:author="DuyNgo" w:date="2012-08-09T08:16:00Z">
              <w:r w:rsidRPr="00657B96">
                <w:rPr>
                  <w:rFonts w:ascii="Times New Roman" w:eastAsia="MS PGothic" w:hAnsi="Times New Roman" w:cs="Times New Roman"/>
                  <w:b/>
                  <w:bCs/>
                  <w:sz w:val="24"/>
                  <w:szCs w:val="24"/>
                  <w:rPrChange w:id="12248"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57B96" w:rsidRDefault="00A41714" w:rsidP="006F1304">
            <w:pPr>
              <w:spacing w:after="0" w:line="240" w:lineRule="auto"/>
              <w:rPr>
                <w:ins w:id="12249" w:author="DuyNgo" w:date="2012-08-09T08:16:00Z"/>
                <w:rFonts w:ascii="Times New Roman" w:eastAsia="MS PGothic" w:hAnsi="Times New Roman" w:cs="Times New Roman"/>
                <w:b/>
                <w:bCs/>
                <w:sz w:val="24"/>
                <w:szCs w:val="24"/>
                <w:rPrChange w:id="12250" w:author="DuyNgo" w:date="2012-08-09T15:04:00Z">
                  <w:rPr>
                    <w:ins w:id="12251" w:author="DuyNgo" w:date="2012-08-09T08:16:00Z"/>
                    <w:rFonts w:ascii="Tahoma" w:eastAsia="MS PGothic" w:hAnsi="Tahoma" w:cs="Tahoma"/>
                    <w:b/>
                    <w:bCs/>
                    <w:sz w:val="20"/>
                    <w:szCs w:val="20"/>
                  </w:rPr>
                </w:rPrChange>
              </w:rPr>
            </w:pPr>
            <w:ins w:id="12252" w:author="DuyNgo" w:date="2012-08-09T08:16:00Z">
              <w:r w:rsidRPr="00657B96">
                <w:rPr>
                  <w:rFonts w:ascii="Times New Roman" w:eastAsia="MS PGothic" w:hAnsi="Times New Roman" w:cs="Times New Roman"/>
                  <w:b/>
                  <w:bCs/>
                  <w:sz w:val="24"/>
                  <w:szCs w:val="24"/>
                  <w:rPrChange w:id="12253" w:author="DuyNgo" w:date="2012-08-09T15:04:00Z">
                    <w:rPr>
                      <w:rFonts w:ascii="Tahoma" w:eastAsia="MS PGothic" w:hAnsi="Tahoma" w:cs="Tahoma"/>
                      <w:b/>
                      <w:bCs/>
                      <w:color w:val="4F81BD" w:themeColor="accent1"/>
                      <w:sz w:val="20"/>
                      <w:szCs w:val="20"/>
                    </w:rPr>
                  </w:rPrChange>
                </w:rPr>
                <w:t>Expected output</w:t>
              </w:r>
            </w:ins>
          </w:p>
        </w:tc>
      </w:tr>
      <w:tr w:rsidR="00A41714" w:rsidRPr="00657B96" w:rsidTr="006F1304">
        <w:trPr>
          <w:trHeight w:val="1142"/>
          <w:ins w:id="1225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57B96" w:rsidRDefault="00A41714" w:rsidP="0028675C">
            <w:pPr>
              <w:spacing w:after="0" w:line="240" w:lineRule="auto"/>
              <w:rPr>
                <w:ins w:id="12255" w:author="DuyNgo" w:date="2012-08-09T08:16:00Z"/>
                <w:rFonts w:ascii="Times New Roman" w:eastAsia="MS PGothic" w:hAnsi="Times New Roman" w:cs="Times New Roman"/>
                <w:sz w:val="24"/>
                <w:szCs w:val="24"/>
                <w:rPrChange w:id="12256" w:author="DuyNgo" w:date="2012-08-09T15:04:00Z">
                  <w:rPr>
                    <w:ins w:id="12257" w:author="DuyNgo" w:date="2012-08-09T08:16:00Z"/>
                    <w:rFonts w:ascii="Tahoma" w:eastAsia="MS PGothic" w:hAnsi="Tahoma" w:cs="Tahoma"/>
                    <w:sz w:val="20"/>
                    <w:szCs w:val="20"/>
                  </w:rPr>
                </w:rPrChange>
              </w:rPr>
            </w:pPr>
            <w:ins w:id="12258" w:author="DuyNgo" w:date="2012-08-09T08:59:00Z">
              <w:r w:rsidRPr="00657B96">
                <w:rPr>
                  <w:rFonts w:ascii="Times New Roman" w:eastAsia="MS PGothic" w:hAnsi="Times New Roman" w:cs="Times New Roman"/>
                  <w:sz w:val="24"/>
                  <w:szCs w:val="24"/>
                  <w:rPrChange w:id="12259" w:author="DuyNgo" w:date="2012-08-09T15:04:00Z">
                    <w:rPr>
                      <w:rFonts w:ascii="Tahoma" w:eastAsia="MS PGothic" w:hAnsi="Tahoma" w:cs="Tahoma"/>
                      <w:b/>
                      <w:bCs/>
                      <w:color w:val="4F81BD" w:themeColor="accent1"/>
                      <w:sz w:val="20"/>
                      <w:szCs w:val="20"/>
                    </w:rPr>
                  </w:rPrChange>
                </w:rPr>
                <w:t xml:space="preserve">Check </w:t>
              </w:r>
            </w:ins>
            <w:r w:rsidR="0028675C" w:rsidRPr="00657B96">
              <w:rPr>
                <w:rFonts w:ascii="Times New Roman" w:eastAsia="MS PGothic" w:hAnsi="Times New Roman" w:cs="Times New Roman"/>
                <w:sz w:val="24"/>
                <w:szCs w:val="24"/>
              </w:rPr>
              <w:t>assign</w:t>
            </w:r>
            <w:ins w:id="12260" w:author="DuyNgo" w:date="2012-08-09T08:59:00Z">
              <w:r w:rsidRPr="00657B96">
                <w:rPr>
                  <w:rFonts w:ascii="Times New Roman" w:eastAsia="MS PGothic" w:hAnsi="Times New Roman" w:cs="Times New Roman"/>
                  <w:sz w:val="24"/>
                  <w:szCs w:val="24"/>
                  <w:rPrChange w:id="12261" w:author="DuyNgo" w:date="2012-08-09T15:04:00Z">
                    <w:rPr>
                      <w:rFonts w:ascii="Tahoma" w:eastAsia="MS PGothic" w:hAnsi="Tahoma" w:cs="Tahoma"/>
                      <w:b/>
                      <w:bCs/>
                      <w:color w:val="4F81BD" w:themeColor="accent1"/>
                      <w:sz w:val="20"/>
                      <w:szCs w:val="20"/>
                    </w:rPr>
                  </w:rPrChange>
                </w:rPr>
                <w:t xml:space="preserve"> </w:t>
              </w:r>
            </w:ins>
            <w:r w:rsidR="0028675C" w:rsidRPr="00657B96">
              <w:rPr>
                <w:rFonts w:ascii="Times New Roman" w:eastAsia="MS PGothic" w:hAnsi="Times New Roman" w:cs="Times New Roman"/>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657B96" w:rsidRDefault="00A41714">
            <w:pPr>
              <w:pStyle w:val="ListParagraph"/>
              <w:numPr>
                <w:ilvl w:val="0"/>
                <w:numId w:val="143"/>
              </w:numPr>
              <w:spacing w:after="0" w:line="240" w:lineRule="auto"/>
              <w:rPr>
                <w:rFonts w:ascii="Times New Roman" w:eastAsia="MS PGothic" w:hAnsi="Times New Roman" w:cs="Times New Roman"/>
                <w:color w:val="000000"/>
                <w:sz w:val="24"/>
                <w:szCs w:val="24"/>
              </w:rPr>
              <w:pPrChange w:id="12262"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12263" w:author="DuyNgo" w:date="2012-08-09T08:16:00Z">
              <w:r w:rsidRPr="00657B96">
                <w:rPr>
                  <w:rFonts w:ascii="Times New Roman" w:eastAsia="MS PGothic" w:hAnsi="Times New Roman" w:cs="Times New Roman"/>
                  <w:sz w:val="24"/>
                  <w:szCs w:val="24"/>
                  <w:rPrChange w:id="12264" w:author="DuyNgo" w:date="2012-08-09T15:04:00Z">
                    <w:rPr/>
                  </w:rPrChange>
                </w:rPr>
                <w:t>Logged in</w:t>
              </w:r>
            </w:ins>
          </w:p>
          <w:p w:rsidR="00A41714" w:rsidRPr="00657B96" w:rsidRDefault="00A41714" w:rsidP="006F1304">
            <w:pPr>
              <w:pStyle w:val="ListParagraph"/>
              <w:numPr>
                <w:ilvl w:val="0"/>
                <w:numId w:val="143"/>
              </w:numPr>
              <w:spacing w:after="0" w:line="240" w:lineRule="auto"/>
              <w:rPr>
                <w:ins w:id="12265" w:author="DuyNgo" w:date="2012-08-09T08:16:00Z"/>
                <w:rFonts w:ascii="Times New Roman" w:eastAsia="MS PGothic" w:hAnsi="Times New Roman" w:cs="Times New Roman"/>
                <w:sz w:val="24"/>
                <w:szCs w:val="24"/>
                <w:rPrChange w:id="12266" w:author="DuyNgo" w:date="2012-08-09T15:04:00Z">
                  <w:rPr>
                    <w:ins w:id="12267" w:author="DuyNgo" w:date="2012-08-09T08:16:00Z"/>
                    <w:rFonts w:ascii="Tahoma" w:hAnsi="Tahoma" w:cs="Tahoma"/>
                    <w:color w:val="000000"/>
                    <w:sz w:val="20"/>
                    <w:szCs w:val="20"/>
                  </w:rPr>
                </w:rPrChange>
              </w:rPr>
            </w:pPr>
            <w:ins w:id="12268" w:author="DuyNgo" w:date="2012-08-09T08:59:00Z">
              <w:r w:rsidRPr="00657B96">
                <w:rPr>
                  <w:rFonts w:ascii="Times New Roman" w:eastAsia="MS PGothic" w:hAnsi="Times New Roman" w:cs="Times New Roman"/>
                  <w:sz w:val="24"/>
                  <w:szCs w:val="24"/>
                  <w:rPrChange w:id="12269" w:author="DuyNgo" w:date="2012-08-09T15:04:00Z">
                    <w:rPr>
                      <w:rFonts w:ascii="Tahoma" w:eastAsia="MS PGothic" w:hAnsi="Tahoma" w:cs="Tahoma"/>
                      <w:b/>
                      <w:bCs/>
                      <w:color w:val="4F81BD" w:themeColor="accent1"/>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657B96" w:rsidRDefault="00A41714">
            <w:pPr>
              <w:pStyle w:val="ListParagraph"/>
              <w:numPr>
                <w:ilvl w:val="0"/>
                <w:numId w:val="144"/>
              </w:numPr>
              <w:spacing w:after="0" w:line="240" w:lineRule="auto"/>
              <w:rPr>
                <w:ins w:id="12270" w:author="DuyNgo" w:date="2012-08-09T08:59:00Z"/>
                <w:rFonts w:ascii="Times New Roman" w:eastAsia="MS PGothic" w:hAnsi="Times New Roman" w:cs="Times New Roman"/>
                <w:sz w:val="24"/>
                <w:szCs w:val="24"/>
                <w:rPrChange w:id="12271" w:author="DuyNgo" w:date="2012-08-09T15:04:00Z">
                  <w:rPr>
                    <w:ins w:id="12272" w:author="DuyNgo" w:date="2012-08-09T08:59:00Z"/>
                    <w:rFonts w:ascii="Tahoma" w:eastAsia="MS PGothic" w:hAnsi="Tahoma" w:cs="Tahoma"/>
                    <w:color w:val="000000"/>
                    <w:sz w:val="20"/>
                    <w:szCs w:val="20"/>
                  </w:rPr>
                </w:rPrChange>
              </w:rPr>
              <w:pPrChange w:id="12273" w:author="DuyNgo" w:date="2012-08-09T09:32:00Z">
                <w:pPr>
                  <w:numPr>
                    <w:numId w:val="81"/>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720" w:hanging="360"/>
                  <w:jc w:val="center"/>
                  <w:textAlignment w:val="center"/>
                </w:pPr>
              </w:pPrChange>
            </w:pPr>
            <w:ins w:id="12274" w:author="DuyNgo" w:date="2012-08-09T08:59:00Z">
              <w:r w:rsidRPr="00657B96">
                <w:rPr>
                  <w:rFonts w:ascii="Times New Roman" w:eastAsia="MS PGothic" w:hAnsi="Times New Roman" w:cs="Times New Roman"/>
                  <w:sz w:val="24"/>
                  <w:szCs w:val="24"/>
                  <w:rPrChange w:id="12275" w:author="DuyNgo" w:date="2012-08-09T15:04:00Z">
                    <w:rPr>
                      <w:rFonts w:ascii="Tahoma" w:eastAsia="MS PGothic" w:hAnsi="Tahoma" w:cs="Tahoma"/>
                      <w:sz w:val="20"/>
                      <w:szCs w:val="20"/>
                    </w:rPr>
                  </w:rPrChange>
                </w:rPr>
                <w:t>Log in</w:t>
              </w:r>
            </w:ins>
          </w:p>
          <w:p w:rsidR="00A41714" w:rsidRPr="00657B96" w:rsidRDefault="00A41714">
            <w:pPr>
              <w:pStyle w:val="ListParagraph"/>
              <w:numPr>
                <w:ilvl w:val="0"/>
                <w:numId w:val="81"/>
              </w:numPr>
              <w:spacing w:after="0" w:line="240" w:lineRule="auto"/>
              <w:rPr>
                <w:ins w:id="12276" w:author="DuyNgo" w:date="2012-08-09T08:59:00Z"/>
                <w:rFonts w:ascii="Times New Roman" w:eastAsia="MS PGothic" w:hAnsi="Times New Roman" w:cs="Times New Roman"/>
                <w:sz w:val="24"/>
                <w:szCs w:val="24"/>
                <w:rPrChange w:id="12277" w:author="DuyNgo" w:date="2012-08-09T15:04:00Z">
                  <w:rPr>
                    <w:ins w:id="12278" w:author="DuyNgo" w:date="2012-08-09T08:59:00Z"/>
                    <w:rFonts w:ascii="Tahoma" w:eastAsia="MS PGothic" w:hAnsi="Tahoma" w:cs="Tahoma"/>
                    <w:sz w:val="20"/>
                    <w:szCs w:val="20"/>
                  </w:rPr>
                </w:rPrChange>
              </w:rPr>
              <w:pPrChange w:id="12279" w:author="DuyNgo" w:date="2012-08-09T09:32: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2280" w:author="DuyNgo" w:date="2012-08-09T08:59:00Z">
              <w:r w:rsidRPr="00657B96">
                <w:rPr>
                  <w:rFonts w:ascii="Times New Roman" w:eastAsia="MS PGothic" w:hAnsi="Times New Roman" w:cs="Times New Roman"/>
                  <w:sz w:val="24"/>
                  <w:szCs w:val="24"/>
                  <w:rPrChange w:id="12281" w:author="DuyNgo" w:date="2012-08-09T15:04:00Z">
                    <w:rPr>
                      <w:rFonts w:ascii="Tahoma" w:eastAsia="MS PGothic" w:hAnsi="Tahoma" w:cs="Tahoma"/>
                      <w:sz w:val="20"/>
                      <w:szCs w:val="20"/>
                    </w:rPr>
                  </w:rPrChange>
                </w:rPr>
                <w:t>Click on project link that user is PM</w:t>
              </w:r>
            </w:ins>
          </w:p>
          <w:p w:rsidR="00A41714" w:rsidRPr="00657B96" w:rsidRDefault="00A41714">
            <w:pPr>
              <w:pStyle w:val="ListParagraph"/>
              <w:numPr>
                <w:ilvl w:val="0"/>
                <w:numId w:val="81"/>
              </w:numPr>
              <w:spacing w:after="0" w:line="240" w:lineRule="auto"/>
              <w:rPr>
                <w:ins w:id="12282" w:author="DuyNgo" w:date="2012-08-09T08:16:00Z"/>
                <w:rFonts w:ascii="Times New Roman" w:eastAsia="MS PGothic" w:hAnsi="Times New Roman" w:cs="Times New Roman"/>
                <w:sz w:val="24"/>
                <w:szCs w:val="24"/>
                <w:rPrChange w:id="12283" w:author="DuyNgo" w:date="2012-08-09T15:04:00Z">
                  <w:rPr>
                    <w:ins w:id="12284" w:author="DuyNgo" w:date="2012-08-09T08:16:00Z"/>
                    <w:rFonts w:ascii="Tahoma" w:hAnsi="Tahoma" w:cs="Tahoma"/>
                    <w:color w:val="000000"/>
                    <w:sz w:val="20"/>
                    <w:szCs w:val="20"/>
                  </w:rPr>
                </w:rPrChange>
              </w:rPr>
              <w:pPrChange w:id="12285"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2286" w:author="DuyNgo" w:date="2012-08-09T09:33:00Z">
              <w:r w:rsidRPr="00657B96">
                <w:rPr>
                  <w:rFonts w:ascii="Times New Roman" w:eastAsia="MS PGothic" w:hAnsi="Times New Roman" w:cs="Times New Roman"/>
                  <w:sz w:val="24"/>
                  <w:szCs w:val="24"/>
                  <w:rPrChange w:id="12287" w:author="DuyNgo" w:date="2012-08-09T15:04:00Z">
                    <w:rPr>
                      <w:rFonts w:ascii="Tahoma" w:eastAsia="MS PGothic" w:hAnsi="Tahoma" w:cs="Tahoma"/>
                      <w:sz w:val="20"/>
                      <w:szCs w:val="20"/>
                    </w:rPr>
                  </w:rPrChange>
                </w:rPr>
                <w:t xml:space="preserve">Tick at least one </w:t>
              </w:r>
            </w:ins>
            <w:r w:rsidR="0028675C" w:rsidRPr="00657B96">
              <w:rPr>
                <w:rFonts w:ascii="Times New Roman" w:eastAsia="MS PGothic" w:hAnsi="Times New Roman" w:cs="Times New Roman"/>
                <w:sz w:val="24"/>
                <w:szCs w:val="24"/>
              </w:rPr>
              <w:t>task</w:t>
            </w:r>
            <w:ins w:id="12288" w:author="DuyNgo" w:date="2012-08-09T08:16:00Z">
              <w:r w:rsidR="0028675C" w:rsidRPr="00657B96">
                <w:rPr>
                  <w:rFonts w:ascii="Times New Roman" w:eastAsia="MS PGothic" w:hAnsi="Times New Roman" w:cs="Times New Roman"/>
                  <w:sz w:val="24"/>
                  <w:szCs w:val="24"/>
                  <w:rPrChange w:id="12289" w:author="DuyNgo" w:date="2012-08-09T15:04:00Z">
                    <w:rPr>
                      <w:rFonts w:ascii="Tahoma" w:eastAsia="MS PGothic" w:hAnsi="Tahoma" w:cs="Tahoma"/>
                      <w:b/>
                      <w:bCs/>
                      <w:color w:val="4F81BD" w:themeColor="accent1"/>
                      <w:sz w:val="20"/>
                      <w:szCs w:val="20"/>
                    </w:rPr>
                  </w:rPrChange>
                </w:rPr>
                <w:t xml:space="preserve"> </w:t>
              </w:r>
            </w:ins>
            <w:ins w:id="12290" w:author="DuyNgo" w:date="2012-08-09T09:33:00Z">
              <w:r w:rsidRPr="00657B96">
                <w:rPr>
                  <w:rFonts w:ascii="Times New Roman" w:eastAsia="MS PGothic" w:hAnsi="Times New Roman" w:cs="Times New Roman"/>
                  <w:sz w:val="24"/>
                  <w:szCs w:val="24"/>
                  <w:rPrChange w:id="12291" w:author="DuyNgo" w:date="2012-08-09T15:04:00Z">
                    <w:rPr>
                      <w:rFonts w:ascii="Tahoma" w:eastAsia="MS PGothic" w:hAnsi="Tahoma" w:cs="Tahoma"/>
                      <w:sz w:val="20"/>
                      <w:szCs w:val="20"/>
                    </w:rPr>
                  </w:rPrChange>
                </w:rPr>
                <w:t xml:space="preserve">and Click </w:t>
              </w:r>
            </w:ins>
            <w:r w:rsidR="0028675C" w:rsidRPr="00657B96">
              <w:rPr>
                <w:rFonts w:ascii="Times New Roman" w:eastAsia="MS PGothic" w:hAnsi="Times New Roman" w:cs="Times New Roman"/>
                <w:sz w:val="24"/>
                <w:szCs w:val="24"/>
              </w:rPr>
              <w:t>assign</w:t>
            </w:r>
            <w:ins w:id="12292" w:author="DuyNgo" w:date="2012-08-09T09:33:00Z">
              <w:r w:rsidRPr="00657B96">
                <w:rPr>
                  <w:rFonts w:ascii="Times New Roman" w:eastAsia="MS PGothic" w:hAnsi="Times New Roman" w:cs="Times New Roman"/>
                  <w:sz w:val="24"/>
                  <w:szCs w:val="24"/>
                  <w:rPrChange w:id="12293" w:author="DuyNgo" w:date="2012-08-09T15:04:00Z">
                    <w:rPr>
                      <w:rFonts w:ascii="Tahoma" w:eastAsia="MS PGothic" w:hAnsi="Tahoma" w:cs="Tahoma"/>
                      <w:sz w:val="20"/>
                      <w:szCs w:val="20"/>
                    </w:rPr>
                  </w:rPrChange>
                </w:rPr>
                <w:t xml:space="preserve">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657B96" w:rsidRDefault="00A41714">
            <w:pPr>
              <w:spacing w:after="0" w:line="240" w:lineRule="auto"/>
              <w:rPr>
                <w:ins w:id="12294" w:author="DuyNgo" w:date="2012-08-09T08:16:00Z"/>
                <w:rFonts w:ascii="Times New Roman" w:eastAsia="MS PGothic" w:hAnsi="Times New Roman" w:cs="Times New Roman"/>
                <w:sz w:val="24"/>
                <w:szCs w:val="24"/>
                <w:rPrChange w:id="12295" w:author="DuyNgo" w:date="2012-08-09T15:04:00Z">
                  <w:rPr>
                    <w:ins w:id="12296" w:author="DuyNgo" w:date="2012-08-09T08:16:00Z"/>
                    <w:rFonts w:ascii="Tahoma" w:hAnsi="Tahoma" w:cs="Tahoma"/>
                    <w:color w:val="000000"/>
                    <w:sz w:val="20"/>
                    <w:szCs w:val="20"/>
                  </w:rPr>
                </w:rPrChange>
              </w:rPr>
              <w:pPrChange w:id="12297"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2298" w:author="DuyNgo" w:date="2012-08-09T09:33:00Z">
              <w:r w:rsidRPr="00657B96">
                <w:rPr>
                  <w:rFonts w:ascii="Times New Roman" w:eastAsia="MS PGothic" w:hAnsi="Times New Roman" w:cs="Times New Roman"/>
                  <w:sz w:val="24"/>
                  <w:szCs w:val="24"/>
                  <w:rPrChange w:id="12299" w:author="DuyNgo" w:date="2012-08-09T15:04:00Z">
                    <w:rPr>
                      <w:rFonts w:ascii="Tahoma" w:eastAsia="MS PGothic" w:hAnsi="Tahoma" w:cs="Tahoma"/>
                      <w:sz w:val="20"/>
                      <w:szCs w:val="20"/>
                    </w:rPr>
                  </w:rPrChange>
                </w:rPr>
                <w:t xml:space="preserve">1 </w:t>
              </w:r>
            </w:ins>
            <w:r w:rsidRPr="00657B96">
              <w:rPr>
                <w:rFonts w:ascii="Times New Roman" w:eastAsia="MS PGothic" w:hAnsi="Times New Roman" w:cs="Times New Roman"/>
                <w:sz w:val="24"/>
                <w:szCs w:val="24"/>
              </w:rPr>
              <w:t xml:space="preserve"> </w:t>
            </w:r>
            <w:r w:rsidR="0028675C" w:rsidRPr="00657B96">
              <w:rPr>
                <w:rFonts w:ascii="Times New Roman" w:eastAsia="MS PGothic" w:hAnsi="Times New Roman" w:cs="Times New Roman"/>
                <w:sz w:val="24"/>
                <w:szCs w:val="24"/>
              </w:rPr>
              <w:t>task</w:t>
            </w:r>
            <w:ins w:id="12300" w:author="DuyNgo" w:date="2012-08-09T08:16:00Z">
              <w:r w:rsidR="0028675C" w:rsidRPr="00657B96">
                <w:rPr>
                  <w:rFonts w:ascii="Times New Roman" w:eastAsia="MS PGothic" w:hAnsi="Times New Roman" w:cs="Times New Roman"/>
                  <w:sz w:val="24"/>
                  <w:szCs w:val="24"/>
                  <w:rPrChange w:id="12301" w:author="DuyNgo" w:date="2012-08-09T15:04:00Z">
                    <w:rPr>
                      <w:rFonts w:ascii="Tahoma" w:eastAsia="MS PGothic" w:hAnsi="Tahoma" w:cs="Tahoma"/>
                      <w:b/>
                      <w:bCs/>
                      <w:color w:val="4F81BD" w:themeColor="accent1"/>
                      <w:sz w:val="20"/>
                      <w:szCs w:val="20"/>
                    </w:rPr>
                  </w:rPrChange>
                </w:rPr>
                <w:t xml:space="preserve"> </w:t>
              </w:r>
            </w:ins>
            <w:r w:rsidR="0028675C" w:rsidRPr="00657B96">
              <w:rPr>
                <w:rFonts w:ascii="Times New Roman" w:eastAsia="MS PGothic" w:hAnsi="Times New Roman" w:cs="Times New Roman"/>
                <w:sz w:val="24"/>
                <w:szCs w:val="24"/>
              </w:rPr>
              <w:t>is assigned</w:t>
            </w:r>
          </w:p>
        </w:tc>
      </w:tr>
    </w:tbl>
    <w:p w:rsidR="00A41714" w:rsidRPr="00657B96" w:rsidRDefault="00A41714">
      <w:pPr>
        <w:rPr>
          <w:ins w:id="12302" w:author="DuyNgo" w:date="2012-08-09T08:16:00Z"/>
          <w:rFonts w:ascii="Times New Roman" w:hAnsi="Times New Roman" w:cs="Times New Roman"/>
          <w:sz w:val="24"/>
          <w:szCs w:val="24"/>
          <w:rPrChange w:id="12303" w:author="DuyNgo" w:date="2012-08-09T15:04:00Z">
            <w:rPr>
              <w:ins w:id="12304" w:author="DuyNgo" w:date="2012-08-09T08:16:00Z"/>
            </w:rPr>
          </w:rPrChange>
        </w:rPr>
        <w:pPrChange w:id="12305" w:author="DuyNgo" w:date="2012-08-09T08:14:00Z">
          <w:pPr>
            <w:pStyle w:val="Heading3"/>
            <w:ind w:left="360"/>
          </w:pPr>
        </w:pPrChange>
      </w:pPr>
    </w:p>
    <w:p w:rsidR="00A41714" w:rsidRPr="00657B96" w:rsidRDefault="00A41714" w:rsidP="00A41714">
      <w:pPr>
        <w:pStyle w:val="Heading4"/>
        <w:rPr>
          <w:ins w:id="12306" w:author="DuyNgo" w:date="2012-08-09T08:16:00Z"/>
          <w:rFonts w:ascii="Times New Roman" w:hAnsi="Times New Roman" w:cs="Times New Roman"/>
          <w:sz w:val="24"/>
          <w:szCs w:val="24"/>
          <w:rPrChange w:id="12307" w:author="DuyNgo" w:date="2012-08-09T15:04:00Z">
            <w:rPr>
              <w:ins w:id="12308" w:author="DuyNgo" w:date="2012-08-09T08:16:00Z"/>
            </w:rPr>
          </w:rPrChange>
        </w:rPr>
      </w:pPr>
      <w:bookmarkStart w:id="12309" w:name="_Toc332775059"/>
      <w:r w:rsidRPr="00657B96">
        <w:rPr>
          <w:rFonts w:ascii="Times New Roman" w:hAnsi="Times New Roman" w:cs="Times New Roman"/>
          <w:sz w:val="24"/>
          <w:szCs w:val="24"/>
        </w:rPr>
        <w:t>5</w:t>
      </w:r>
      <w:ins w:id="12310" w:author="DuyNgo" w:date="2012-08-09T08:16:00Z">
        <w:r w:rsidRPr="00657B96">
          <w:rPr>
            <w:rFonts w:ascii="Times New Roman" w:hAnsi="Times New Roman" w:cs="Times New Roman"/>
            <w:sz w:val="24"/>
            <w:szCs w:val="24"/>
            <w:rPrChange w:id="12311" w:author="DuyNgo" w:date="2012-08-09T15:04:00Z">
              <w:rPr>
                <w:i w:val="0"/>
                <w:iCs w:val="0"/>
              </w:rPr>
            </w:rPrChange>
          </w:rPr>
          <w:t>.</w:t>
        </w:r>
      </w:ins>
      <w:r w:rsidRPr="00657B96">
        <w:rPr>
          <w:rFonts w:ascii="Times New Roman" w:hAnsi="Times New Roman" w:cs="Times New Roman"/>
          <w:sz w:val="24"/>
          <w:szCs w:val="24"/>
        </w:rPr>
        <w:t>2</w:t>
      </w:r>
      <w:ins w:id="12312" w:author="DuyNgo" w:date="2012-08-09T08:16:00Z">
        <w:r w:rsidRPr="00657B96">
          <w:rPr>
            <w:rFonts w:ascii="Times New Roman" w:hAnsi="Times New Roman" w:cs="Times New Roman"/>
            <w:sz w:val="24"/>
            <w:szCs w:val="24"/>
            <w:rPrChange w:id="12313" w:author="DuyNgo" w:date="2012-08-09T15:04:00Z">
              <w:rPr>
                <w:i w:val="0"/>
                <w:iCs w:val="0"/>
              </w:rPr>
            </w:rPrChange>
          </w:rPr>
          <w:t>.</w:t>
        </w:r>
      </w:ins>
      <w:r w:rsidRPr="00657B96">
        <w:rPr>
          <w:rFonts w:ascii="Times New Roman" w:hAnsi="Times New Roman" w:cs="Times New Roman"/>
          <w:sz w:val="24"/>
          <w:szCs w:val="24"/>
        </w:rPr>
        <w:t>7</w:t>
      </w:r>
      <w:ins w:id="12314" w:author="DuyNgo" w:date="2012-08-09T08:16:00Z">
        <w:r w:rsidRPr="00657B96">
          <w:rPr>
            <w:rFonts w:ascii="Times New Roman" w:hAnsi="Times New Roman" w:cs="Times New Roman"/>
            <w:sz w:val="24"/>
            <w:szCs w:val="24"/>
            <w:rPrChange w:id="12315" w:author="DuyNgo" w:date="2012-08-09T15:04:00Z">
              <w:rPr>
                <w:i w:val="0"/>
                <w:iCs w:val="0"/>
              </w:rPr>
            </w:rPrChange>
          </w:rPr>
          <w:t xml:space="preserve"> </w:t>
        </w:r>
      </w:ins>
      <w:ins w:id="12316" w:author="DuyNgo" w:date="2012-08-09T10:38:00Z">
        <w:r w:rsidR="0028675C" w:rsidRPr="00657B96">
          <w:rPr>
            <w:rFonts w:ascii="Times New Roman" w:hAnsi="Times New Roman" w:cs="Times New Roman"/>
            <w:sz w:val="24"/>
            <w:szCs w:val="24"/>
            <w:rPrChange w:id="12317" w:author="DuyNgo" w:date="2012-08-09T15:04:00Z">
              <w:rPr>
                <w:rFonts w:asciiTheme="minorHAnsi" w:eastAsiaTheme="minorHAnsi" w:hAnsiTheme="minorHAnsi" w:cstheme="minorBidi"/>
                <w:b w:val="0"/>
                <w:bCs w:val="0"/>
                <w:i w:val="0"/>
                <w:iCs w:val="0"/>
                <w:color w:val="auto"/>
              </w:rPr>
            </w:rPrChange>
          </w:rPr>
          <w:t>Check team member can updat</w:t>
        </w:r>
      </w:ins>
      <w:ins w:id="12318" w:author="DuyNgo" w:date="2012-08-09T10:57:00Z">
        <w:r w:rsidR="0028675C" w:rsidRPr="00657B96">
          <w:rPr>
            <w:rFonts w:ascii="Times New Roman" w:hAnsi="Times New Roman" w:cs="Times New Roman"/>
            <w:sz w:val="24"/>
            <w:szCs w:val="24"/>
            <w:rPrChange w:id="12319" w:author="DuyNgo" w:date="2012-08-09T15:04:00Z">
              <w:rPr>
                <w:rFonts w:asciiTheme="minorHAnsi" w:eastAsiaTheme="minorHAnsi" w:hAnsiTheme="minorHAnsi" w:cstheme="minorBidi"/>
                <w:b w:val="0"/>
                <w:bCs w:val="0"/>
                <w:i w:val="0"/>
                <w:iCs w:val="0"/>
                <w:color w:val="auto"/>
              </w:rPr>
            </w:rPrChange>
          </w:rPr>
          <w:t>e</w:t>
        </w:r>
      </w:ins>
      <w:ins w:id="12320" w:author="DuyNgo" w:date="2012-08-09T10:38:00Z">
        <w:r w:rsidR="0028675C" w:rsidRPr="00657B96">
          <w:rPr>
            <w:rFonts w:ascii="Times New Roman" w:hAnsi="Times New Roman" w:cs="Times New Roman"/>
            <w:sz w:val="24"/>
            <w:szCs w:val="24"/>
            <w:rPrChange w:id="12321" w:author="DuyNgo" w:date="2012-08-09T15:04:00Z">
              <w:rPr>
                <w:rFonts w:asciiTheme="minorHAnsi" w:eastAsiaTheme="minorHAnsi" w:hAnsiTheme="minorHAnsi" w:cstheme="minorBidi"/>
                <w:b w:val="0"/>
                <w:bCs w:val="0"/>
                <w:i w:val="0"/>
                <w:iCs w:val="0"/>
                <w:color w:val="auto"/>
              </w:rPr>
            </w:rPrChange>
          </w:rPr>
          <w:t xml:space="preserve"> Task</w:t>
        </w:r>
        <w:bookmarkEnd w:id="12309"/>
        <w:r w:rsidR="0028675C" w:rsidRPr="00657B96">
          <w:rPr>
            <w:rFonts w:ascii="Times New Roman" w:hAnsi="Times New Roman" w:cs="Times New Roman"/>
            <w:sz w:val="24"/>
            <w:szCs w:val="24"/>
            <w:rPrChange w:id="12322" w:author="DuyNgo" w:date="2012-08-09T15:04:00Z">
              <w:rPr>
                <w:rFonts w:asciiTheme="minorHAnsi" w:eastAsiaTheme="minorHAnsi" w:hAnsiTheme="minorHAnsi" w:cstheme="minorBidi"/>
                <w:b w:val="0"/>
                <w:bCs w:val="0"/>
                <w:i w:val="0"/>
                <w:iCs w:val="0"/>
                <w:color w:val="auto"/>
              </w:rPr>
            </w:rPrChange>
          </w:rPr>
          <w:tab/>
        </w:r>
      </w:ins>
      <w:ins w:id="12323" w:author="DuyNgo" w:date="2012-08-09T08:53:00Z">
        <w:r w:rsidRPr="00657B96">
          <w:rPr>
            <w:rFonts w:ascii="Times New Roman" w:hAnsi="Times New Roman" w:cs="Times New Roman"/>
            <w:sz w:val="24"/>
            <w:szCs w:val="24"/>
            <w:rPrChange w:id="12324" w:author="DuyNgo" w:date="2012-08-09T15:04:00Z">
              <w:rPr>
                <w:i w:val="0"/>
                <w:iCs w:val="0"/>
              </w:rPr>
            </w:rPrChange>
          </w:rPr>
          <w:tab/>
        </w:r>
      </w:ins>
      <w:ins w:id="12325" w:author="DuyNgo" w:date="2012-08-09T08:54:00Z">
        <w:r w:rsidRPr="00657B96">
          <w:rPr>
            <w:rFonts w:ascii="Times New Roman" w:hAnsi="Times New Roman" w:cs="Times New Roman"/>
            <w:sz w:val="24"/>
            <w:szCs w:val="24"/>
            <w:rPrChange w:id="12326"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57B96" w:rsidTr="006F1304">
        <w:trPr>
          <w:trHeight w:val="114"/>
          <w:ins w:id="12327"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57B96" w:rsidRDefault="00A41714" w:rsidP="006F1304">
            <w:pPr>
              <w:spacing w:after="0" w:line="240" w:lineRule="auto"/>
              <w:rPr>
                <w:ins w:id="12328" w:author="DuyNgo" w:date="2012-08-09T08:16:00Z"/>
                <w:rFonts w:ascii="Times New Roman" w:eastAsia="MS PGothic" w:hAnsi="Times New Roman" w:cs="Times New Roman"/>
                <w:b/>
                <w:sz w:val="24"/>
                <w:szCs w:val="24"/>
                <w:rPrChange w:id="12329" w:author="DuyNgo" w:date="2012-08-09T15:04:00Z">
                  <w:rPr>
                    <w:ins w:id="12330" w:author="DuyNgo" w:date="2012-08-09T08:16:00Z"/>
                    <w:rFonts w:ascii="Tahoma" w:eastAsia="MS PGothic" w:hAnsi="Tahoma" w:cs="Tahoma"/>
                    <w:b/>
                    <w:sz w:val="20"/>
                    <w:szCs w:val="20"/>
                  </w:rPr>
                </w:rPrChange>
              </w:rPr>
            </w:pPr>
            <w:ins w:id="12331" w:author="DuyNgo" w:date="2012-08-09T08:16:00Z">
              <w:r w:rsidRPr="00657B96">
                <w:rPr>
                  <w:rFonts w:ascii="Times New Roman" w:eastAsia="MS PGothic" w:hAnsi="Times New Roman" w:cs="Times New Roman"/>
                  <w:b/>
                  <w:sz w:val="24"/>
                  <w:szCs w:val="24"/>
                  <w:rPrChange w:id="12332"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57B96" w:rsidRDefault="00A41714" w:rsidP="006F1304">
            <w:pPr>
              <w:spacing w:after="0" w:line="240" w:lineRule="auto"/>
              <w:rPr>
                <w:ins w:id="12333" w:author="DuyNgo" w:date="2012-08-09T08:16:00Z"/>
                <w:rFonts w:ascii="Times New Roman" w:eastAsia="MS PGothic" w:hAnsi="Times New Roman" w:cs="Times New Roman"/>
                <w:b/>
                <w:bCs/>
                <w:sz w:val="24"/>
                <w:szCs w:val="24"/>
                <w:rPrChange w:id="12334" w:author="DuyNgo" w:date="2012-08-09T15:04:00Z">
                  <w:rPr>
                    <w:ins w:id="12335" w:author="DuyNgo" w:date="2012-08-09T08:16:00Z"/>
                    <w:rFonts w:ascii="Tahoma" w:eastAsia="MS PGothic" w:hAnsi="Tahoma" w:cs="Tahoma"/>
                    <w:b/>
                    <w:bCs/>
                    <w:sz w:val="20"/>
                    <w:szCs w:val="20"/>
                  </w:rPr>
                </w:rPrChange>
              </w:rPr>
            </w:pPr>
            <w:ins w:id="12336" w:author="DuyNgo" w:date="2012-08-09T08:16:00Z">
              <w:r w:rsidRPr="00657B96">
                <w:rPr>
                  <w:rFonts w:ascii="Times New Roman" w:eastAsia="MS PGothic" w:hAnsi="Times New Roman" w:cs="Times New Roman"/>
                  <w:b/>
                  <w:bCs/>
                  <w:sz w:val="24"/>
                  <w:szCs w:val="24"/>
                  <w:rPrChange w:id="12337"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57B96" w:rsidRDefault="00A41714" w:rsidP="006F1304">
            <w:pPr>
              <w:spacing w:after="0" w:line="240" w:lineRule="auto"/>
              <w:rPr>
                <w:ins w:id="12338" w:author="DuyNgo" w:date="2012-08-09T08:16:00Z"/>
                <w:rFonts w:ascii="Times New Roman" w:eastAsia="MS PGothic" w:hAnsi="Times New Roman" w:cs="Times New Roman"/>
                <w:b/>
                <w:bCs/>
                <w:sz w:val="24"/>
                <w:szCs w:val="24"/>
                <w:rPrChange w:id="12339" w:author="DuyNgo" w:date="2012-08-09T15:04:00Z">
                  <w:rPr>
                    <w:ins w:id="12340" w:author="DuyNgo" w:date="2012-08-09T08:16:00Z"/>
                    <w:rFonts w:ascii="Tahoma" w:eastAsia="MS PGothic" w:hAnsi="Tahoma" w:cs="Tahoma"/>
                    <w:b/>
                    <w:bCs/>
                    <w:sz w:val="20"/>
                    <w:szCs w:val="20"/>
                  </w:rPr>
                </w:rPrChange>
              </w:rPr>
            </w:pPr>
            <w:ins w:id="12341" w:author="DuyNgo" w:date="2012-08-09T08:16:00Z">
              <w:r w:rsidRPr="00657B96">
                <w:rPr>
                  <w:rFonts w:ascii="Times New Roman" w:eastAsia="MS PGothic" w:hAnsi="Times New Roman" w:cs="Times New Roman"/>
                  <w:b/>
                  <w:bCs/>
                  <w:sz w:val="24"/>
                  <w:szCs w:val="24"/>
                  <w:rPrChange w:id="12342"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57B96" w:rsidRDefault="00A41714" w:rsidP="006F1304">
            <w:pPr>
              <w:spacing w:after="0" w:line="240" w:lineRule="auto"/>
              <w:rPr>
                <w:ins w:id="12343" w:author="DuyNgo" w:date="2012-08-09T08:16:00Z"/>
                <w:rFonts w:ascii="Times New Roman" w:eastAsia="MS PGothic" w:hAnsi="Times New Roman" w:cs="Times New Roman"/>
                <w:b/>
                <w:bCs/>
                <w:sz w:val="24"/>
                <w:szCs w:val="24"/>
                <w:rPrChange w:id="12344" w:author="DuyNgo" w:date="2012-08-09T15:04:00Z">
                  <w:rPr>
                    <w:ins w:id="12345" w:author="DuyNgo" w:date="2012-08-09T08:16:00Z"/>
                    <w:rFonts w:ascii="Tahoma" w:eastAsia="MS PGothic" w:hAnsi="Tahoma" w:cs="Tahoma"/>
                    <w:b/>
                    <w:bCs/>
                    <w:sz w:val="20"/>
                    <w:szCs w:val="20"/>
                  </w:rPr>
                </w:rPrChange>
              </w:rPr>
            </w:pPr>
            <w:ins w:id="12346" w:author="DuyNgo" w:date="2012-08-09T08:16:00Z">
              <w:r w:rsidRPr="00657B96">
                <w:rPr>
                  <w:rFonts w:ascii="Times New Roman" w:eastAsia="MS PGothic" w:hAnsi="Times New Roman" w:cs="Times New Roman"/>
                  <w:b/>
                  <w:bCs/>
                  <w:sz w:val="24"/>
                  <w:szCs w:val="24"/>
                  <w:rPrChange w:id="12347" w:author="DuyNgo" w:date="2012-08-09T15:04:00Z">
                    <w:rPr>
                      <w:rFonts w:ascii="Tahoma" w:eastAsia="MS PGothic" w:hAnsi="Tahoma" w:cs="Tahoma"/>
                      <w:b/>
                      <w:bCs/>
                      <w:color w:val="4F81BD" w:themeColor="accent1"/>
                      <w:sz w:val="20"/>
                      <w:szCs w:val="20"/>
                    </w:rPr>
                  </w:rPrChange>
                </w:rPr>
                <w:t>Expected output</w:t>
              </w:r>
            </w:ins>
          </w:p>
        </w:tc>
      </w:tr>
      <w:tr w:rsidR="00A41714" w:rsidRPr="00657B96" w:rsidTr="006F1304">
        <w:trPr>
          <w:trHeight w:val="1142"/>
          <w:ins w:id="12348"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57B96" w:rsidRDefault="00A41714" w:rsidP="0028675C">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 xml:space="preserve">Check </w:t>
            </w:r>
            <w:r w:rsidR="0028675C" w:rsidRPr="00657B96">
              <w:rPr>
                <w:rFonts w:ascii="Times New Roman" w:eastAsia="MS PGothic" w:hAnsi="Times New Roman" w:cs="Times New Roman"/>
                <w:sz w:val="24"/>
                <w:szCs w:val="24"/>
              </w:rPr>
              <w:t>member can update</w:t>
            </w:r>
            <w:r w:rsidRPr="00657B96">
              <w:rPr>
                <w:rFonts w:ascii="Times New Roman" w:eastAsia="MS PGothic" w:hAnsi="Times New Roman" w:cs="Times New Roman"/>
                <w:sz w:val="24"/>
                <w:szCs w:val="24"/>
              </w:rPr>
              <w:t xml:space="preserve"> </w:t>
            </w:r>
            <w:r w:rsidR="0028675C" w:rsidRPr="00657B96">
              <w:rPr>
                <w:rFonts w:ascii="Times New Roman" w:eastAsia="MS PGothic" w:hAnsi="Times New Roman" w:cs="Times New Roman"/>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28675C" w:rsidRPr="00657B96" w:rsidRDefault="0028675C" w:rsidP="0028675C">
            <w:pPr>
              <w:pStyle w:val="ListParagraph"/>
              <w:numPr>
                <w:ilvl w:val="0"/>
                <w:numId w:val="152"/>
              </w:numPr>
              <w:spacing w:after="0" w:line="240" w:lineRule="auto"/>
              <w:rPr>
                <w:rFonts w:ascii="Times New Roman" w:eastAsia="MS PGothic" w:hAnsi="Times New Roman" w:cs="Times New Roman"/>
                <w:color w:val="000000"/>
                <w:sz w:val="24"/>
                <w:szCs w:val="24"/>
              </w:rPr>
            </w:pPr>
            <w:ins w:id="12349" w:author="DuyNgo" w:date="2012-08-09T08:16:00Z">
              <w:r w:rsidRPr="00657B96">
                <w:rPr>
                  <w:rFonts w:ascii="Times New Roman" w:eastAsia="MS PGothic" w:hAnsi="Times New Roman" w:cs="Times New Roman"/>
                  <w:sz w:val="24"/>
                  <w:szCs w:val="24"/>
                  <w:rPrChange w:id="12350" w:author="DuyNgo" w:date="2012-08-09T15:04:00Z">
                    <w:rPr>
                      <w:rFonts w:asciiTheme="majorHAnsi" w:eastAsiaTheme="majorEastAsia" w:hAnsiTheme="majorHAnsi" w:cstheme="majorBidi"/>
                      <w:b/>
                      <w:bCs/>
                      <w:color w:val="4F81BD" w:themeColor="accent1"/>
                    </w:rPr>
                  </w:rPrChange>
                </w:rPr>
                <w:t>Logged in</w:t>
              </w:r>
            </w:ins>
          </w:p>
          <w:p w:rsidR="00A41714" w:rsidRPr="00657B96" w:rsidRDefault="0028675C" w:rsidP="0028675C">
            <w:pPr>
              <w:pStyle w:val="ListParagraph"/>
              <w:numPr>
                <w:ilvl w:val="0"/>
                <w:numId w:val="152"/>
              </w:numPr>
              <w:spacing w:after="0" w:line="240" w:lineRule="auto"/>
              <w:rPr>
                <w:rFonts w:ascii="Times New Roman" w:eastAsia="MS PGothic" w:hAnsi="Times New Roman" w:cs="Times New Roman"/>
                <w:color w:val="000000"/>
                <w:sz w:val="24"/>
                <w:szCs w:val="24"/>
              </w:rPr>
            </w:pPr>
            <w:ins w:id="12351" w:author="DuyNgo" w:date="2012-08-09T08:59:00Z">
              <w:r w:rsidRPr="00657B96">
                <w:rPr>
                  <w:rFonts w:ascii="Times New Roman" w:eastAsia="MS PGothic" w:hAnsi="Times New Roman" w:cs="Times New Roman"/>
                  <w:sz w:val="24"/>
                  <w:szCs w:val="24"/>
                  <w:rPrChange w:id="12352" w:author="DuyNgo" w:date="2012-08-09T15:04:00Z">
                    <w:rPr>
                      <w:rFonts w:ascii="Tahoma" w:eastAsia="MS PGothic" w:hAnsi="Tahoma" w:cs="Tahoma"/>
                      <w:b/>
                      <w:bCs/>
                      <w:color w:val="4F81BD" w:themeColor="accent1"/>
                      <w:sz w:val="20"/>
                      <w:szCs w:val="20"/>
                    </w:rPr>
                  </w:rPrChange>
                </w:rPr>
                <w:t xml:space="preserve">User is </w:t>
              </w:r>
            </w:ins>
            <w:r w:rsidRPr="00657B96">
              <w:rPr>
                <w:rFonts w:ascii="Times New Roman" w:eastAsia="MS PGothic" w:hAnsi="Times New Roman" w:cs="Times New Roman"/>
                <w:sz w:val="24"/>
                <w:szCs w:val="24"/>
              </w:rPr>
              <w:t>member</w:t>
            </w:r>
            <w:ins w:id="12353" w:author="DuyNgo" w:date="2012-08-09T08:59:00Z">
              <w:r w:rsidRPr="00657B96">
                <w:rPr>
                  <w:rFonts w:ascii="Times New Roman" w:eastAsia="MS PGothic" w:hAnsi="Times New Roman" w:cs="Times New Roman"/>
                  <w:sz w:val="24"/>
                  <w:szCs w:val="24"/>
                  <w:rPrChange w:id="12354" w:author="DuyNgo" w:date="2012-08-09T15:04:00Z">
                    <w:rPr>
                      <w:rFonts w:ascii="Tahoma" w:eastAsia="MS PGothic" w:hAnsi="Tahoma" w:cs="Tahoma"/>
                      <w:b/>
                      <w:bCs/>
                      <w:color w:val="4F81BD" w:themeColor="accent1"/>
                      <w:sz w:val="20"/>
                      <w:szCs w:val="20"/>
                    </w:rPr>
                  </w:rPrChange>
                </w:rPr>
                <w:t xml:space="preserve"> of at least one project</w:t>
              </w:r>
            </w:ins>
            <w:r w:rsidRPr="00657B96">
              <w:rPr>
                <w:rFonts w:ascii="Times New Roman" w:eastAsia="MS PGothic" w:hAnsi="Times New Roman" w:cs="Times New Roman"/>
                <w:sz w:val="24"/>
                <w:szCs w:val="24"/>
              </w:rPr>
              <w:t xml:space="preserve"> </w:t>
            </w:r>
          </w:p>
        </w:tc>
        <w:tc>
          <w:tcPr>
            <w:tcW w:w="2794" w:type="dxa"/>
            <w:tcBorders>
              <w:top w:val="single" w:sz="4" w:space="0" w:color="000000"/>
              <w:left w:val="nil"/>
              <w:bottom w:val="single" w:sz="4" w:space="0" w:color="000000"/>
              <w:right w:val="single" w:sz="4" w:space="0" w:color="000000"/>
            </w:tcBorders>
            <w:shd w:val="clear" w:color="000000" w:fill="FFFFFF"/>
            <w:hideMark/>
          </w:tcPr>
          <w:p w:rsidR="0028675C" w:rsidRPr="00657B96" w:rsidRDefault="0028675C">
            <w:pPr>
              <w:pStyle w:val="ListParagraph"/>
              <w:numPr>
                <w:ilvl w:val="0"/>
                <w:numId w:val="153"/>
              </w:numPr>
              <w:spacing w:after="0" w:line="240" w:lineRule="auto"/>
              <w:rPr>
                <w:rFonts w:ascii="Times New Roman" w:eastAsia="MS PGothic" w:hAnsi="Times New Roman" w:cs="Times New Roman"/>
                <w:color w:val="000000"/>
                <w:sz w:val="24"/>
                <w:szCs w:val="24"/>
              </w:rPr>
              <w:pPrChange w:id="12355" w:author="DuyNgo" w:date="2012-08-09T09:32: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2356" w:author="DuyNgo" w:date="2012-08-09T08:59:00Z">
              <w:r w:rsidRPr="00657B96">
                <w:rPr>
                  <w:rFonts w:ascii="Times New Roman" w:eastAsia="MS PGothic" w:hAnsi="Times New Roman" w:cs="Times New Roman"/>
                  <w:sz w:val="24"/>
                  <w:szCs w:val="24"/>
                  <w:rPrChange w:id="12357" w:author="DuyNgo" w:date="2012-08-09T15:04:00Z">
                    <w:rPr>
                      <w:rFonts w:ascii="Tahoma" w:eastAsia="MS PGothic" w:hAnsi="Tahoma" w:cs="Tahoma"/>
                      <w:sz w:val="20"/>
                      <w:szCs w:val="20"/>
                    </w:rPr>
                  </w:rPrChange>
                </w:rPr>
                <w:t>Log in</w:t>
              </w:r>
            </w:ins>
          </w:p>
          <w:p w:rsidR="0028675C" w:rsidRPr="00657B96" w:rsidRDefault="0028675C" w:rsidP="0028675C">
            <w:pPr>
              <w:pStyle w:val="ListParagraph"/>
              <w:numPr>
                <w:ilvl w:val="0"/>
                <w:numId w:val="153"/>
              </w:numPr>
              <w:spacing w:after="0" w:line="240" w:lineRule="auto"/>
              <w:rPr>
                <w:rFonts w:ascii="Times New Roman" w:eastAsia="MS PGothic" w:hAnsi="Times New Roman" w:cs="Times New Roman"/>
                <w:sz w:val="24"/>
                <w:szCs w:val="24"/>
              </w:rPr>
            </w:pPr>
            <w:ins w:id="12358" w:author="DuyNgo" w:date="2012-08-09T08:59:00Z">
              <w:r w:rsidRPr="00657B96">
                <w:rPr>
                  <w:rFonts w:ascii="Times New Roman" w:eastAsia="MS PGothic" w:hAnsi="Times New Roman" w:cs="Times New Roman"/>
                  <w:sz w:val="24"/>
                  <w:szCs w:val="24"/>
                  <w:rPrChange w:id="12359" w:author="DuyNgo" w:date="2012-08-09T15:04:00Z">
                    <w:rPr>
                      <w:rFonts w:ascii="Tahoma" w:eastAsia="MS PGothic" w:hAnsi="Tahoma" w:cs="Tahoma"/>
                      <w:sz w:val="20"/>
                      <w:szCs w:val="20"/>
                    </w:rPr>
                  </w:rPrChange>
                </w:rPr>
                <w:t xml:space="preserve">Click on project link that user is </w:t>
              </w:r>
            </w:ins>
            <w:r w:rsidRPr="00657B96">
              <w:rPr>
                <w:rFonts w:ascii="Times New Roman" w:eastAsia="MS PGothic" w:hAnsi="Times New Roman" w:cs="Times New Roman"/>
                <w:sz w:val="24"/>
                <w:szCs w:val="24"/>
              </w:rPr>
              <w:t>member</w:t>
            </w:r>
          </w:p>
          <w:p w:rsidR="00A41714" w:rsidRPr="00657B96" w:rsidRDefault="0028675C" w:rsidP="0028675C">
            <w:pPr>
              <w:pStyle w:val="ListParagraph"/>
              <w:numPr>
                <w:ilvl w:val="0"/>
                <w:numId w:val="153"/>
              </w:numPr>
              <w:spacing w:after="0" w:line="240" w:lineRule="auto"/>
              <w:rPr>
                <w:rFonts w:ascii="Times New Roman" w:eastAsia="MS PGothic" w:hAnsi="Times New Roman" w:cs="Times New Roman"/>
                <w:sz w:val="24"/>
                <w:szCs w:val="24"/>
              </w:rPr>
            </w:pPr>
            <w:ins w:id="12360" w:author="DuyNgo" w:date="2012-08-09T09:33:00Z">
              <w:r w:rsidRPr="00657B96">
                <w:rPr>
                  <w:rFonts w:ascii="Times New Roman" w:eastAsia="MS PGothic" w:hAnsi="Times New Roman" w:cs="Times New Roman"/>
                  <w:sz w:val="24"/>
                  <w:szCs w:val="24"/>
                  <w:rPrChange w:id="12361" w:author="DuyNgo" w:date="2012-08-09T15:04:00Z">
                    <w:rPr>
                      <w:rFonts w:ascii="Tahoma" w:eastAsia="MS PGothic" w:hAnsi="Tahoma" w:cs="Tahoma"/>
                      <w:sz w:val="20"/>
                      <w:szCs w:val="20"/>
                    </w:rPr>
                  </w:rPrChange>
                </w:rPr>
                <w:t xml:space="preserve">Tick at least one </w:t>
              </w:r>
            </w:ins>
            <w:r w:rsidRPr="00657B96">
              <w:rPr>
                <w:rFonts w:ascii="Times New Roman" w:eastAsia="MS PGothic" w:hAnsi="Times New Roman" w:cs="Times New Roman"/>
                <w:sz w:val="24"/>
                <w:szCs w:val="24"/>
              </w:rPr>
              <w:t>task</w:t>
            </w:r>
            <w:ins w:id="12362" w:author="DuyNgo" w:date="2012-08-09T08:16:00Z">
              <w:r w:rsidRPr="00657B96">
                <w:rPr>
                  <w:rFonts w:ascii="Times New Roman" w:eastAsia="MS PGothic" w:hAnsi="Times New Roman" w:cs="Times New Roman"/>
                  <w:sz w:val="24"/>
                  <w:szCs w:val="24"/>
                  <w:rPrChange w:id="12363" w:author="DuyNgo" w:date="2012-08-09T15:04:00Z">
                    <w:rPr>
                      <w:rFonts w:ascii="Tahoma" w:eastAsia="MS PGothic" w:hAnsi="Tahoma" w:cs="Tahoma"/>
                      <w:b/>
                      <w:bCs/>
                      <w:color w:val="4F81BD" w:themeColor="accent1"/>
                      <w:sz w:val="20"/>
                      <w:szCs w:val="20"/>
                    </w:rPr>
                  </w:rPrChange>
                </w:rPr>
                <w:t xml:space="preserve"> </w:t>
              </w:r>
            </w:ins>
            <w:ins w:id="12364" w:author="DuyNgo" w:date="2012-08-09T09:33:00Z">
              <w:r w:rsidRPr="00657B96">
                <w:rPr>
                  <w:rFonts w:ascii="Times New Roman" w:eastAsia="MS PGothic" w:hAnsi="Times New Roman" w:cs="Times New Roman"/>
                  <w:sz w:val="24"/>
                  <w:szCs w:val="24"/>
                  <w:rPrChange w:id="12365" w:author="DuyNgo" w:date="2012-08-09T15:04:00Z">
                    <w:rPr>
                      <w:rFonts w:ascii="Tahoma" w:eastAsia="MS PGothic" w:hAnsi="Tahoma" w:cs="Tahoma"/>
                      <w:sz w:val="20"/>
                      <w:szCs w:val="20"/>
                    </w:rPr>
                  </w:rPrChange>
                </w:rPr>
                <w:t xml:space="preserve">and Click </w:t>
              </w:r>
            </w:ins>
            <w:r w:rsidRPr="00657B96">
              <w:rPr>
                <w:rFonts w:ascii="Times New Roman" w:eastAsia="MS PGothic" w:hAnsi="Times New Roman" w:cs="Times New Roman"/>
                <w:sz w:val="24"/>
                <w:szCs w:val="24"/>
              </w:rPr>
              <w:t xml:space="preserve">update </w:t>
            </w:r>
            <w:ins w:id="12366" w:author="DuyNgo" w:date="2012-08-09T09:33:00Z">
              <w:r w:rsidRPr="00657B96">
                <w:rPr>
                  <w:rFonts w:ascii="Times New Roman" w:eastAsia="MS PGothic" w:hAnsi="Times New Roman" w:cs="Times New Roman"/>
                  <w:sz w:val="24"/>
                  <w:szCs w:val="24"/>
                  <w:rPrChange w:id="12367" w:author="DuyNgo" w:date="2012-08-09T15:04:00Z">
                    <w:rPr>
                      <w:rFonts w:ascii="Tahoma" w:eastAsia="MS PGothic" w:hAnsi="Tahoma" w:cs="Tahoma"/>
                      <w:sz w:val="20"/>
                      <w:szCs w:val="20"/>
                    </w:rPr>
                  </w:rPrChange>
                </w:rPr>
                <w:t>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657B96" w:rsidRDefault="00A41714" w:rsidP="006F1304">
            <w:pPr>
              <w:pStyle w:val="ListParagraph"/>
              <w:numPr>
                <w:ilvl w:val="0"/>
                <w:numId w:val="140"/>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Search action on change of the box.</w:t>
            </w:r>
          </w:p>
        </w:tc>
      </w:tr>
    </w:tbl>
    <w:p w:rsidR="00A41714" w:rsidRPr="00657B96" w:rsidRDefault="00A41714">
      <w:pPr>
        <w:rPr>
          <w:ins w:id="12368" w:author="DuyNgo" w:date="2012-08-09T08:16:00Z"/>
          <w:rFonts w:ascii="Times New Roman" w:hAnsi="Times New Roman" w:cs="Times New Roman"/>
          <w:sz w:val="24"/>
          <w:szCs w:val="24"/>
          <w:rPrChange w:id="12369" w:author="DuyNgo" w:date="2012-08-09T15:04:00Z">
            <w:rPr>
              <w:ins w:id="12370" w:author="DuyNgo" w:date="2012-08-09T08:16:00Z"/>
            </w:rPr>
          </w:rPrChange>
        </w:rPr>
        <w:pPrChange w:id="12371" w:author="DuyNgo" w:date="2012-08-09T08:14:00Z">
          <w:pPr>
            <w:pStyle w:val="Heading3"/>
            <w:ind w:left="360"/>
          </w:pPr>
        </w:pPrChange>
      </w:pPr>
    </w:p>
    <w:p w:rsidR="00A41714" w:rsidRPr="00657B96" w:rsidRDefault="00A41714" w:rsidP="00A41714">
      <w:pPr>
        <w:pStyle w:val="Heading4"/>
        <w:rPr>
          <w:ins w:id="12372" w:author="DuyNgo" w:date="2012-08-09T08:16:00Z"/>
          <w:rFonts w:ascii="Times New Roman" w:hAnsi="Times New Roman" w:cs="Times New Roman"/>
          <w:sz w:val="24"/>
          <w:szCs w:val="24"/>
          <w:rPrChange w:id="12373" w:author="DuyNgo" w:date="2012-08-09T15:04:00Z">
            <w:rPr>
              <w:ins w:id="12374" w:author="DuyNgo" w:date="2012-08-09T08:16:00Z"/>
            </w:rPr>
          </w:rPrChange>
        </w:rPr>
      </w:pPr>
      <w:bookmarkStart w:id="12375" w:name="_Toc332775060"/>
      <w:r w:rsidRPr="00657B96">
        <w:rPr>
          <w:rFonts w:ascii="Times New Roman" w:hAnsi="Times New Roman" w:cs="Times New Roman"/>
          <w:sz w:val="24"/>
          <w:szCs w:val="24"/>
        </w:rPr>
        <w:t>5</w:t>
      </w:r>
      <w:ins w:id="12376" w:author="DuyNgo" w:date="2012-08-09T08:16:00Z">
        <w:r w:rsidRPr="00657B96">
          <w:rPr>
            <w:rFonts w:ascii="Times New Roman" w:hAnsi="Times New Roman" w:cs="Times New Roman"/>
            <w:sz w:val="24"/>
            <w:szCs w:val="24"/>
            <w:rPrChange w:id="12377" w:author="DuyNgo" w:date="2012-08-09T15:04:00Z">
              <w:rPr>
                <w:i w:val="0"/>
                <w:iCs w:val="0"/>
              </w:rPr>
            </w:rPrChange>
          </w:rPr>
          <w:t>.</w:t>
        </w:r>
      </w:ins>
      <w:r w:rsidRPr="00657B96">
        <w:rPr>
          <w:rFonts w:ascii="Times New Roman" w:hAnsi="Times New Roman" w:cs="Times New Roman"/>
          <w:sz w:val="24"/>
          <w:szCs w:val="24"/>
        </w:rPr>
        <w:t>2</w:t>
      </w:r>
      <w:ins w:id="12378" w:author="DuyNgo" w:date="2012-08-09T08:16:00Z">
        <w:r w:rsidRPr="00657B96">
          <w:rPr>
            <w:rFonts w:ascii="Times New Roman" w:hAnsi="Times New Roman" w:cs="Times New Roman"/>
            <w:sz w:val="24"/>
            <w:szCs w:val="24"/>
            <w:rPrChange w:id="12379" w:author="DuyNgo" w:date="2012-08-09T15:04:00Z">
              <w:rPr>
                <w:i w:val="0"/>
                <w:iCs w:val="0"/>
              </w:rPr>
            </w:rPrChange>
          </w:rPr>
          <w:t>.</w:t>
        </w:r>
      </w:ins>
      <w:r w:rsidRPr="00657B96">
        <w:rPr>
          <w:rFonts w:ascii="Times New Roman" w:hAnsi="Times New Roman" w:cs="Times New Roman"/>
          <w:sz w:val="24"/>
          <w:szCs w:val="24"/>
        </w:rPr>
        <w:t>8</w:t>
      </w:r>
      <w:ins w:id="12380" w:author="DuyNgo" w:date="2012-08-09T08:16:00Z">
        <w:r w:rsidRPr="00657B96">
          <w:rPr>
            <w:rFonts w:ascii="Times New Roman" w:hAnsi="Times New Roman" w:cs="Times New Roman"/>
            <w:sz w:val="24"/>
            <w:szCs w:val="24"/>
            <w:rPrChange w:id="12381" w:author="DuyNgo" w:date="2012-08-09T15:04:00Z">
              <w:rPr>
                <w:i w:val="0"/>
                <w:iCs w:val="0"/>
              </w:rPr>
            </w:rPrChange>
          </w:rPr>
          <w:t xml:space="preserve"> </w:t>
        </w:r>
      </w:ins>
      <w:ins w:id="12382" w:author="DuyNgo" w:date="2012-08-09T10:38:00Z">
        <w:r w:rsidR="0028675C" w:rsidRPr="00657B96">
          <w:rPr>
            <w:rFonts w:ascii="Times New Roman" w:hAnsi="Times New Roman" w:cs="Times New Roman"/>
            <w:sz w:val="24"/>
            <w:szCs w:val="24"/>
            <w:rPrChange w:id="12383" w:author="DuyNgo" w:date="2012-08-09T15:04:00Z">
              <w:rPr>
                <w:rFonts w:asciiTheme="minorHAnsi" w:eastAsiaTheme="minorHAnsi" w:hAnsiTheme="minorHAnsi" w:cstheme="minorBidi"/>
                <w:b w:val="0"/>
                <w:bCs w:val="0"/>
                <w:i w:val="0"/>
                <w:iCs w:val="0"/>
                <w:color w:val="auto"/>
              </w:rPr>
            </w:rPrChange>
          </w:rPr>
          <w:t>Check Update Task</w:t>
        </w:r>
      </w:ins>
      <w:bookmarkEnd w:id="12375"/>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57B96" w:rsidTr="006F1304">
        <w:trPr>
          <w:trHeight w:val="114"/>
          <w:ins w:id="1238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57B96" w:rsidRDefault="00A41714" w:rsidP="006F1304">
            <w:pPr>
              <w:spacing w:after="0" w:line="240" w:lineRule="auto"/>
              <w:rPr>
                <w:ins w:id="12385" w:author="DuyNgo" w:date="2012-08-09T08:16:00Z"/>
                <w:rFonts w:ascii="Times New Roman" w:eastAsia="MS PGothic" w:hAnsi="Times New Roman" w:cs="Times New Roman"/>
                <w:b/>
                <w:sz w:val="24"/>
                <w:szCs w:val="24"/>
                <w:rPrChange w:id="12386" w:author="DuyNgo" w:date="2012-08-09T15:04:00Z">
                  <w:rPr>
                    <w:ins w:id="12387" w:author="DuyNgo" w:date="2012-08-09T08:16:00Z"/>
                    <w:rFonts w:ascii="Tahoma" w:eastAsia="MS PGothic" w:hAnsi="Tahoma" w:cs="Tahoma"/>
                    <w:b/>
                    <w:sz w:val="20"/>
                    <w:szCs w:val="20"/>
                  </w:rPr>
                </w:rPrChange>
              </w:rPr>
            </w:pPr>
            <w:ins w:id="12388" w:author="DuyNgo" w:date="2012-08-09T08:16:00Z">
              <w:r w:rsidRPr="00657B96">
                <w:rPr>
                  <w:rFonts w:ascii="Times New Roman" w:eastAsia="MS PGothic" w:hAnsi="Times New Roman" w:cs="Times New Roman"/>
                  <w:b/>
                  <w:sz w:val="24"/>
                  <w:szCs w:val="24"/>
                  <w:rPrChange w:id="12389"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57B96" w:rsidRDefault="00A41714" w:rsidP="006F1304">
            <w:pPr>
              <w:spacing w:after="0" w:line="240" w:lineRule="auto"/>
              <w:rPr>
                <w:ins w:id="12390" w:author="DuyNgo" w:date="2012-08-09T08:16:00Z"/>
                <w:rFonts w:ascii="Times New Roman" w:eastAsia="MS PGothic" w:hAnsi="Times New Roman" w:cs="Times New Roman"/>
                <w:b/>
                <w:bCs/>
                <w:sz w:val="24"/>
                <w:szCs w:val="24"/>
                <w:rPrChange w:id="12391" w:author="DuyNgo" w:date="2012-08-09T15:04:00Z">
                  <w:rPr>
                    <w:ins w:id="12392" w:author="DuyNgo" w:date="2012-08-09T08:16:00Z"/>
                    <w:rFonts w:ascii="Tahoma" w:eastAsia="MS PGothic" w:hAnsi="Tahoma" w:cs="Tahoma"/>
                    <w:b/>
                    <w:bCs/>
                    <w:sz w:val="20"/>
                    <w:szCs w:val="20"/>
                  </w:rPr>
                </w:rPrChange>
              </w:rPr>
            </w:pPr>
            <w:ins w:id="12393" w:author="DuyNgo" w:date="2012-08-09T08:16:00Z">
              <w:r w:rsidRPr="00657B96">
                <w:rPr>
                  <w:rFonts w:ascii="Times New Roman" w:eastAsia="MS PGothic" w:hAnsi="Times New Roman" w:cs="Times New Roman"/>
                  <w:b/>
                  <w:bCs/>
                  <w:sz w:val="24"/>
                  <w:szCs w:val="24"/>
                  <w:rPrChange w:id="12394"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57B96" w:rsidRDefault="00A41714" w:rsidP="006F1304">
            <w:pPr>
              <w:spacing w:after="0" w:line="240" w:lineRule="auto"/>
              <w:rPr>
                <w:ins w:id="12395" w:author="DuyNgo" w:date="2012-08-09T08:16:00Z"/>
                <w:rFonts w:ascii="Times New Roman" w:eastAsia="MS PGothic" w:hAnsi="Times New Roman" w:cs="Times New Roman"/>
                <w:b/>
                <w:bCs/>
                <w:sz w:val="24"/>
                <w:szCs w:val="24"/>
                <w:rPrChange w:id="12396" w:author="DuyNgo" w:date="2012-08-09T15:04:00Z">
                  <w:rPr>
                    <w:ins w:id="12397" w:author="DuyNgo" w:date="2012-08-09T08:16:00Z"/>
                    <w:rFonts w:ascii="Tahoma" w:eastAsia="MS PGothic" w:hAnsi="Tahoma" w:cs="Tahoma"/>
                    <w:b/>
                    <w:bCs/>
                    <w:sz w:val="20"/>
                    <w:szCs w:val="20"/>
                  </w:rPr>
                </w:rPrChange>
              </w:rPr>
            </w:pPr>
            <w:ins w:id="12398" w:author="DuyNgo" w:date="2012-08-09T08:16:00Z">
              <w:r w:rsidRPr="00657B96">
                <w:rPr>
                  <w:rFonts w:ascii="Times New Roman" w:eastAsia="MS PGothic" w:hAnsi="Times New Roman" w:cs="Times New Roman"/>
                  <w:b/>
                  <w:bCs/>
                  <w:sz w:val="24"/>
                  <w:szCs w:val="24"/>
                  <w:rPrChange w:id="12399"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57B96" w:rsidRDefault="00A41714" w:rsidP="006F1304">
            <w:pPr>
              <w:spacing w:after="0" w:line="240" w:lineRule="auto"/>
              <w:rPr>
                <w:ins w:id="12400" w:author="DuyNgo" w:date="2012-08-09T08:16:00Z"/>
                <w:rFonts w:ascii="Times New Roman" w:eastAsia="MS PGothic" w:hAnsi="Times New Roman" w:cs="Times New Roman"/>
                <w:b/>
                <w:bCs/>
                <w:sz w:val="24"/>
                <w:szCs w:val="24"/>
                <w:rPrChange w:id="12401" w:author="DuyNgo" w:date="2012-08-09T15:04:00Z">
                  <w:rPr>
                    <w:ins w:id="12402" w:author="DuyNgo" w:date="2012-08-09T08:16:00Z"/>
                    <w:rFonts w:ascii="Tahoma" w:eastAsia="MS PGothic" w:hAnsi="Tahoma" w:cs="Tahoma"/>
                    <w:b/>
                    <w:bCs/>
                    <w:sz w:val="20"/>
                    <w:szCs w:val="20"/>
                  </w:rPr>
                </w:rPrChange>
              </w:rPr>
            </w:pPr>
            <w:ins w:id="12403" w:author="DuyNgo" w:date="2012-08-09T08:16:00Z">
              <w:r w:rsidRPr="00657B96">
                <w:rPr>
                  <w:rFonts w:ascii="Times New Roman" w:eastAsia="MS PGothic" w:hAnsi="Times New Roman" w:cs="Times New Roman"/>
                  <w:b/>
                  <w:bCs/>
                  <w:sz w:val="24"/>
                  <w:szCs w:val="24"/>
                  <w:rPrChange w:id="12404" w:author="DuyNgo" w:date="2012-08-09T15:04:00Z">
                    <w:rPr>
                      <w:rFonts w:ascii="Tahoma" w:eastAsia="MS PGothic" w:hAnsi="Tahoma" w:cs="Tahoma"/>
                      <w:b/>
                      <w:bCs/>
                      <w:color w:val="4F81BD" w:themeColor="accent1"/>
                      <w:sz w:val="20"/>
                      <w:szCs w:val="20"/>
                    </w:rPr>
                  </w:rPrChange>
                </w:rPr>
                <w:t>Expected output</w:t>
              </w:r>
            </w:ins>
          </w:p>
        </w:tc>
      </w:tr>
      <w:tr w:rsidR="00A41714" w:rsidRPr="00657B96" w:rsidTr="006F1304">
        <w:trPr>
          <w:trHeight w:val="1142"/>
          <w:ins w:id="12405"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57B96" w:rsidRDefault="00A41714" w:rsidP="0028675C">
            <w:pPr>
              <w:spacing w:after="0" w:line="240" w:lineRule="auto"/>
              <w:rPr>
                <w:ins w:id="12406" w:author="DuyNgo" w:date="2012-08-09T08:16:00Z"/>
                <w:rFonts w:ascii="Times New Roman" w:eastAsia="MS PGothic" w:hAnsi="Times New Roman" w:cs="Times New Roman"/>
                <w:sz w:val="24"/>
                <w:szCs w:val="24"/>
                <w:rPrChange w:id="12407" w:author="DuyNgo" w:date="2012-08-09T15:04:00Z">
                  <w:rPr>
                    <w:ins w:id="12408" w:author="DuyNgo" w:date="2012-08-09T08:16:00Z"/>
                    <w:rFonts w:ascii="Tahoma" w:eastAsia="MS PGothic" w:hAnsi="Tahoma" w:cs="Tahoma"/>
                    <w:sz w:val="20"/>
                    <w:szCs w:val="20"/>
                  </w:rPr>
                </w:rPrChange>
              </w:rPr>
            </w:pPr>
            <w:ins w:id="12409" w:author="DuyNgo" w:date="2012-08-09T09:53:00Z">
              <w:r w:rsidRPr="00657B96">
                <w:rPr>
                  <w:rFonts w:ascii="Times New Roman" w:eastAsia="MS PGothic" w:hAnsi="Times New Roman" w:cs="Times New Roman"/>
                  <w:sz w:val="24"/>
                  <w:szCs w:val="24"/>
                  <w:rPrChange w:id="12410" w:author="DuyNgo" w:date="2012-08-09T15:04:00Z">
                    <w:rPr>
                      <w:rFonts w:ascii="Tahoma" w:eastAsia="MS PGothic" w:hAnsi="Tahoma" w:cs="Tahoma"/>
                      <w:b/>
                      <w:bCs/>
                      <w:color w:val="4F81BD" w:themeColor="accent1"/>
                      <w:sz w:val="20"/>
                      <w:szCs w:val="20"/>
                    </w:rPr>
                  </w:rPrChange>
                </w:rPr>
                <w:t xml:space="preserve">Check </w:t>
              </w:r>
            </w:ins>
            <w:r w:rsidR="0028675C" w:rsidRPr="00657B96">
              <w:rPr>
                <w:rFonts w:ascii="Times New Roman" w:eastAsia="MS PGothic" w:hAnsi="Times New Roman" w:cs="Times New Roman"/>
                <w:sz w:val="24"/>
                <w:szCs w:val="24"/>
              </w:rPr>
              <w:t>update</w:t>
            </w:r>
            <w:ins w:id="12411" w:author="DuyNgo" w:date="2012-08-09T09:53:00Z">
              <w:r w:rsidRPr="00657B96">
                <w:rPr>
                  <w:rFonts w:ascii="Times New Roman" w:eastAsia="MS PGothic" w:hAnsi="Times New Roman" w:cs="Times New Roman"/>
                  <w:sz w:val="24"/>
                  <w:szCs w:val="24"/>
                  <w:rPrChange w:id="12412" w:author="DuyNgo" w:date="2012-08-09T15:04:00Z">
                    <w:rPr>
                      <w:rFonts w:ascii="Tahoma" w:eastAsia="MS PGothic" w:hAnsi="Tahoma" w:cs="Tahoma"/>
                      <w:b/>
                      <w:bCs/>
                      <w:color w:val="4F81BD" w:themeColor="accent1"/>
                      <w:sz w:val="20"/>
                      <w:szCs w:val="20"/>
                    </w:rPr>
                  </w:rPrChange>
                </w:rPr>
                <w:t xml:space="preserve"> </w:t>
              </w:r>
            </w:ins>
            <w:r w:rsidR="0028675C" w:rsidRPr="00657B96">
              <w:rPr>
                <w:rFonts w:ascii="Times New Roman" w:eastAsia="MS PGothic" w:hAnsi="Times New Roman" w:cs="Times New Roman"/>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28675C" w:rsidRPr="00657B96" w:rsidRDefault="0028675C" w:rsidP="0028675C">
            <w:pPr>
              <w:pStyle w:val="ListParagraph"/>
              <w:numPr>
                <w:ilvl w:val="0"/>
                <w:numId w:val="155"/>
              </w:numPr>
              <w:spacing w:after="0" w:line="240" w:lineRule="auto"/>
              <w:rPr>
                <w:rFonts w:ascii="Times New Roman" w:eastAsia="MS PGothic" w:hAnsi="Times New Roman" w:cs="Times New Roman"/>
                <w:color w:val="000000"/>
                <w:sz w:val="24"/>
                <w:szCs w:val="24"/>
              </w:rPr>
            </w:pPr>
            <w:ins w:id="12413" w:author="DuyNgo" w:date="2012-08-09T08:16:00Z">
              <w:r w:rsidRPr="00657B96">
                <w:rPr>
                  <w:rFonts w:ascii="Times New Roman" w:eastAsia="MS PGothic" w:hAnsi="Times New Roman" w:cs="Times New Roman"/>
                  <w:sz w:val="24"/>
                  <w:szCs w:val="24"/>
                  <w:rPrChange w:id="12414" w:author="DuyNgo" w:date="2012-08-09T15:04:00Z">
                    <w:rPr>
                      <w:rFonts w:asciiTheme="majorHAnsi" w:eastAsiaTheme="majorEastAsia" w:hAnsiTheme="majorHAnsi" w:cstheme="majorBidi"/>
                      <w:b/>
                      <w:bCs/>
                      <w:color w:val="4F81BD" w:themeColor="accent1"/>
                    </w:rPr>
                  </w:rPrChange>
                </w:rPr>
                <w:t>Logged in</w:t>
              </w:r>
            </w:ins>
          </w:p>
          <w:p w:rsidR="00A41714" w:rsidRPr="00657B96" w:rsidRDefault="0028675C" w:rsidP="0028675C">
            <w:pPr>
              <w:pStyle w:val="ListParagraph"/>
              <w:numPr>
                <w:ilvl w:val="0"/>
                <w:numId w:val="155"/>
              </w:numPr>
              <w:spacing w:after="0" w:line="240" w:lineRule="auto"/>
              <w:rPr>
                <w:ins w:id="12415" w:author="DuyNgo" w:date="2012-08-09T08:16:00Z"/>
                <w:rFonts w:ascii="Times New Roman" w:eastAsia="MS PGothic" w:hAnsi="Times New Roman" w:cs="Times New Roman"/>
                <w:color w:val="000000"/>
                <w:sz w:val="24"/>
                <w:szCs w:val="24"/>
                <w:rPrChange w:id="12416" w:author="DuyNgo" w:date="2012-08-09T15:04:00Z">
                  <w:rPr>
                    <w:ins w:id="12417" w:author="DuyNgo" w:date="2012-08-09T08:16:00Z"/>
                    <w:rFonts w:ascii="Tahoma" w:eastAsia="MS PGothic" w:hAnsi="Tahoma" w:cs="Tahoma"/>
                    <w:sz w:val="20"/>
                    <w:szCs w:val="20"/>
                  </w:rPr>
                </w:rPrChange>
              </w:rPr>
            </w:pPr>
            <w:ins w:id="12418" w:author="DuyNgo" w:date="2012-08-09T08:59:00Z">
              <w:r w:rsidRPr="00657B96">
                <w:rPr>
                  <w:rFonts w:ascii="Times New Roman" w:eastAsia="MS PGothic" w:hAnsi="Times New Roman" w:cs="Times New Roman"/>
                  <w:sz w:val="24"/>
                  <w:szCs w:val="24"/>
                  <w:rPrChange w:id="12419" w:author="DuyNgo" w:date="2012-08-09T15:04:00Z">
                    <w:rPr>
                      <w:rFonts w:ascii="Tahoma" w:eastAsia="MS PGothic" w:hAnsi="Tahoma" w:cs="Tahoma"/>
                      <w:b/>
                      <w:bCs/>
                      <w:color w:val="4F81BD" w:themeColor="accent1"/>
                      <w:sz w:val="20"/>
                      <w:szCs w:val="20"/>
                    </w:rPr>
                  </w:rPrChange>
                </w:rPr>
                <w:t xml:space="preserve">User is </w:t>
              </w:r>
            </w:ins>
            <w:r w:rsidRPr="00657B96">
              <w:rPr>
                <w:rFonts w:ascii="Times New Roman" w:eastAsia="MS PGothic" w:hAnsi="Times New Roman" w:cs="Times New Roman"/>
                <w:sz w:val="24"/>
                <w:szCs w:val="24"/>
              </w:rPr>
              <w:t>member</w:t>
            </w:r>
            <w:ins w:id="12420" w:author="DuyNgo" w:date="2012-08-09T08:59:00Z">
              <w:r w:rsidRPr="00657B96">
                <w:rPr>
                  <w:rFonts w:ascii="Times New Roman" w:eastAsia="MS PGothic" w:hAnsi="Times New Roman" w:cs="Times New Roman"/>
                  <w:sz w:val="24"/>
                  <w:szCs w:val="24"/>
                  <w:rPrChange w:id="12421" w:author="DuyNgo" w:date="2012-08-09T15:04:00Z">
                    <w:rPr>
                      <w:rFonts w:ascii="Tahoma" w:eastAsia="MS PGothic" w:hAnsi="Tahoma" w:cs="Tahoma"/>
                      <w:b/>
                      <w:bCs/>
                      <w:color w:val="4F81BD" w:themeColor="accent1"/>
                      <w:sz w:val="20"/>
                      <w:szCs w:val="20"/>
                    </w:rPr>
                  </w:rPrChange>
                </w:rPr>
                <w:t xml:space="preserve"> of at least one </w:t>
              </w:r>
              <w:r w:rsidRPr="00657B96">
                <w:rPr>
                  <w:rFonts w:ascii="Times New Roman" w:eastAsia="MS PGothic" w:hAnsi="Times New Roman" w:cs="Times New Roman"/>
                  <w:sz w:val="24"/>
                  <w:szCs w:val="24"/>
                  <w:rPrChange w:id="12422" w:author="DuyNgo" w:date="2012-08-09T15:04:00Z">
                    <w:rPr>
                      <w:rFonts w:ascii="Tahoma" w:eastAsia="MS PGothic" w:hAnsi="Tahoma" w:cs="Tahoma"/>
                      <w:b/>
                      <w:bCs/>
                      <w:color w:val="4F81BD" w:themeColor="accent1"/>
                      <w:sz w:val="20"/>
                      <w:szCs w:val="20"/>
                    </w:rPr>
                  </w:rPrChange>
                </w:rPr>
                <w:lastRenderedPageBreak/>
                <w:t>project</w:t>
              </w:r>
            </w:ins>
            <w:r w:rsidRPr="00657B96">
              <w:rPr>
                <w:rFonts w:ascii="Times New Roman" w:eastAsia="MS PGothic" w:hAnsi="Times New Roman" w:cs="Times New Roman"/>
                <w:sz w:val="24"/>
                <w:szCs w:val="24"/>
              </w:rPr>
              <w:t xml:space="preserve"> </w:t>
            </w:r>
          </w:p>
        </w:tc>
        <w:tc>
          <w:tcPr>
            <w:tcW w:w="2794" w:type="dxa"/>
            <w:tcBorders>
              <w:top w:val="single" w:sz="4" w:space="0" w:color="000000"/>
              <w:left w:val="nil"/>
              <w:bottom w:val="single" w:sz="4" w:space="0" w:color="000000"/>
              <w:right w:val="single" w:sz="4" w:space="0" w:color="000000"/>
            </w:tcBorders>
            <w:shd w:val="clear" w:color="000000" w:fill="FFFFFF"/>
            <w:hideMark/>
          </w:tcPr>
          <w:p w:rsidR="0028675C" w:rsidRPr="00657B96" w:rsidRDefault="0028675C">
            <w:pPr>
              <w:pStyle w:val="ListParagraph"/>
              <w:numPr>
                <w:ilvl w:val="0"/>
                <w:numId w:val="156"/>
              </w:numPr>
              <w:spacing w:after="0" w:line="240" w:lineRule="auto"/>
              <w:rPr>
                <w:rFonts w:ascii="Times New Roman" w:eastAsia="MS PGothic" w:hAnsi="Times New Roman" w:cs="Times New Roman"/>
                <w:color w:val="000000"/>
                <w:sz w:val="24"/>
                <w:szCs w:val="24"/>
              </w:rPr>
              <w:pPrChange w:id="12423" w:author="DuyNgo" w:date="2012-08-09T08:55:00Z">
                <w:pPr>
                  <w:pStyle w:val="ListParagraph"/>
                  <w:numPr>
                    <w:numId w:val="73"/>
                  </w:numPr>
                  <w:shd w:val="clear" w:color="FFFFCC" w:fill="FFFFFF"/>
                  <w:spacing w:before="100" w:beforeAutospacing="1" w:after="0" w:afterAutospacing="1" w:line="240" w:lineRule="auto"/>
                  <w:ind w:hanging="360"/>
                </w:pPr>
              </w:pPrChange>
            </w:pPr>
            <w:ins w:id="12424" w:author="DuyNgo" w:date="2012-08-09T08:59:00Z">
              <w:r w:rsidRPr="00657B96">
                <w:rPr>
                  <w:rFonts w:ascii="Times New Roman" w:eastAsia="MS PGothic" w:hAnsi="Times New Roman" w:cs="Times New Roman"/>
                  <w:sz w:val="24"/>
                  <w:szCs w:val="24"/>
                  <w:rPrChange w:id="12425" w:author="DuyNgo" w:date="2012-08-09T15:04:00Z">
                    <w:rPr>
                      <w:rFonts w:ascii="Tahoma" w:eastAsia="MS PGothic" w:hAnsi="Tahoma" w:cs="Tahoma"/>
                      <w:sz w:val="20"/>
                      <w:szCs w:val="20"/>
                    </w:rPr>
                  </w:rPrChange>
                </w:rPr>
                <w:lastRenderedPageBreak/>
                <w:t>Log in</w:t>
              </w:r>
            </w:ins>
          </w:p>
          <w:p w:rsidR="0028675C" w:rsidRPr="00657B96" w:rsidRDefault="0028675C" w:rsidP="0028675C">
            <w:pPr>
              <w:pStyle w:val="ListParagraph"/>
              <w:numPr>
                <w:ilvl w:val="0"/>
                <w:numId w:val="156"/>
              </w:numPr>
              <w:spacing w:after="0" w:line="240" w:lineRule="auto"/>
              <w:rPr>
                <w:rFonts w:ascii="Times New Roman" w:eastAsia="MS PGothic" w:hAnsi="Times New Roman" w:cs="Times New Roman"/>
                <w:sz w:val="24"/>
                <w:szCs w:val="24"/>
              </w:rPr>
            </w:pPr>
            <w:ins w:id="12426" w:author="DuyNgo" w:date="2012-08-09T08:59:00Z">
              <w:r w:rsidRPr="00657B96">
                <w:rPr>
                  <w:rFonts w:ascii="Times New Roman" w:eastAsia="MS PGothic" w:hAnsi="Times New Roman" w:cs="Times New Roman"/>
                  <w:sz w:val="24"/>
                  <w:szCs w:val="24"/>
                  <w:rPrChange w:id="12427" w:author="DuyNgo" w:date="2012-08-09T15:04:00Z">
                    <w:rPr>
                      <w:rFonts w:ascii="Tahoma" w:eastAsia="MS PGothic" w:hAnsi="Tahoma" w:cs="Tahoma"/>
                      <w:sz w:val="20"/>
                      <w:szCs w:val="20"/>
                    </w:rPr>
                  </w:rPrChange>
                </w:rPr>
                <w:t>Click on project link that user is</w:t>
              </w:r>
            </w:ins>
            <w:r w:rsidRPr="00657B96">
              <w:rPr>
                <w:rFonts w:ascii="Times New Roman" w:eastAsia="MS PGothic" w:hAnsi="Times New Roman" w:cs="Times New Roman"/>
                <w:sz w:val="24"/>
                <w:szCs w:val="24"/>
              </w:rPr>
              <w:t xml:space="preserve"> member</w:t>
            </w:r>
          </w:p>
          <w:p w:rsidR="00A41714" w:rsidRPr="00657B96" w:rsidRDefault="0028675C" w:rsidP="0028675C">
            <w:pPr>
              <w:pStyle w:val="ListParagraph"/>
              <w:numPr>
                <w:ilvl w:val="0"/>
                <w:numId w:val="156"/>
              </w:numPr>
              <w:spacing w:after="0" w:line="240" w:lineRule="auto"/>
              <w:rPr>
                <w:ins w:id="12428" w:author="DuyNgo" w:date="2012-08-09T08:16:00Z"/>
                <w:rFonts w:ascii="Times New Roman" w:eastAsia="MS PGothic" w:hAnsi="Times New Roman" w:cs="Times New Roman"/>
                <w:sz w:val="24"/>
                <w:szCs w:val="24"/>
                <w:rPrChange w:id="12429" w:author="DuyNgo" w:date="2012-08-09T15:04:00Z">
                  <w:rPr>
                    <w:ins w:id="12430" w:author="DuyNgo" w:date="2012-08-09T08:16:00Z"/>
                    <w:rFonts w:ascii="Tahoma" w:eastAsia="MS PGothic" w:hAnsi="Tahoma" w:cs="Tahoma"/>
                    <w:sz w:val="20"/>
                    <w:szCs w:val="20"/>
                  </w:rPr>
                </w:rPrChange>
              </w:rPr>
            </w:pPr>
            <w:ins w:id="12431" w:author="DuyNgo" w:date="2012-08-09T09:33:00Z">
              <w:r w:rsidRPr="00657B96">
                <w:rPr>
                  <w:rFonts w:ascii="Times New Roman" w:eastAsia="MS PGothic" w:hAnsi="Times New Roman" w:cs="Times New Roman"/>
                  <w:sz w:val="24"/>
                  <w:szCs w:val="24"/>
                  <w:rPrChange w:id="12432" w:author="DuyNgo" w:date="2012-08-09T15:04:00Z">
                    <w:rPr>
                      <w:rFonts w:ascii="Tahoma" w:eastAsia="MS PGothic" w:hAnsi="Tahoma" w:cs="Tahoma"/>
                      <w:sz w:val="20"/>
                      <w:szCs w:val="20"/>
                    </w:rPr>
                  </w:rPrChange>
                </w:rPr>
                <w:lastRenderedPageBreak/>
                <w:t xml:space="preserve">Tick at least one </w:t>
              </w:r>
            </w:ins>
            <w:r w:rsidRPr="00657B96">
              <w:rPr>
                <w:rFonts w:ascii="Times New Roman" w:eastAsia="MS PGothic" w:hAnsi="Times New Roman" w:cs="Times New Roman"/>
                <w:sz w:val="24"/>
                <w:szCs w:val="24"/>
              </w:rPr>
              <w:t>task</w:t>
            </w:r>
            <w:ins w:id="12433" w:author="DuyNgo" w:date="2012-08-09T08:16:00Z">
              <w:r w:rsidRPr="00657B96">
                <w:rPr>
                  <w:rFonts w:ascii="Times New Roman" w:eastAsia="MS PGothic" w:hAnsi="Times New Roman" w:cs="Times New Roman"/>
                  <w:sz w:val="24"/>
                  <w:szCs w:val="24"/>
                  <w:rPrChange w:id="12434" w:author="DuyNgo" w:date="2012-08-09T15:04:00Z">
                    <w:rPr>
                      <w:rFonts w:ascii="Tahoma" w:eastAsia="MS PGothic" w:hAnsi="Tahoma" w:cs="Tahoma"/>
                      <w:b/>
                      <w:bCs/>
                      <w:color w:val="4F81BD" w:themeColor="accent1"/>
                      <w:sz w:val="20"/>
                      <w:szCs w:val="20"/>
                    </w:rPr>
                  </w:rPrChange>
                </w:rPr>
                <w:t xml:space="preserve"> </w:t>
              </w:r>
            </w:ins>
            <w:ins w:id="12435" w:author="DuyNgo" w:date="2012-08-09T09:33:00Z">
              <w:r w:rsidRPr="00657B96">
                <w:rPr>
                  <w:rFonts w:ascii="Times New Roman" w:eastAsia="MS PGothic" w:hAnsi="Times New Roman" w:cs="Times New Roman"/>
                  <w:sz w:val="24"/>
                  <w:szCs w:val="24"/>
                  <w:rPrChange w:id="12436" w:author="DuyNgo" w:date="2012-08-09T15:04:00Z">
                    <w:rPr>
                      <w:rFonts w:ascii="Tahoma" w:eastAsia="MS PGothic" w:hAnsi="Tahoma" w:cs="Tahoma"/>
                      <w:sz w:val="20"/>
                      <w:szCs w:val="20"/>
                    </w:rPr>
                  </w:rPrChange>
                </w:rPr>
                <w:t xml:space="preserve">and Click </w:t>
              </w:r>
            </w:ins>
            <w:r w:rsidRPr="00657B96">
              <w:rPr>
                <w:rFonts w:ascii="Times New Roman" w:eastAsia="MS PGothic" w:hAnsi="Times New Roman" w:cs="Times New Roman"/>
                <w:sz w:val="24"/>
                <w:szCs w:val="24"/>
              </w:rPr>
              <w:t xml:space="preserve">update </w:t>
            </w:r>
            <w:ins w:id="12437" w:author="DuyNgo" w:date="2012-08-09T09:33:00Z">
              <w:r w:rsidRPr="00657B96">
                <w:rPr>
                  <w:rFonts w:ascii="Times New Roman" w:eastAsia="MS PGothic" w:hAnsi="Times New Roman" w:cs="Times New Roman"/>
                  <w:sz w:val="24"/>
                  <w:szCs w:val="24"/>
                  <w:rPrChange w:id="12438" w:author="DuyNgo" w:date="2012-08-09T15:04:00Z">
                    <w:rPr>
                      <w:rFonts w:ascii="Tahoma" w:eastAsia="MS PGothic" w:hAnsi="Tahoma" w:cs="Tahoma"/>
                      <w:sz w:val="20"/>
                      <w:szCs w:val="20"/>
                    </w:rPr>
                  </w:rPrChange>
                </w:rPr>
                <w:t>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28675C" w:rsidRPr="00657B96" w:rsidRDefault="0028675C">
            <w:pPr>
              <w:pStyle w:val="ListParagraph"/>
              <w:numPr>
                <w:ilvl w:val="0"/>
                <w:numId w:val="154"/>
              </w:numPr>
              <w:spacing w:after="0" w:line="240" w:lineRule="auto"/>
              <w:rPr>
                <w:ins w:id="12439" w:author="DuyNgo" w:date="2012-08-09T08:59:00Z"/>
                <w:rFonts w:ascii="Times New Roman" w:eastAsia="MS PGothic" w:hAnsi="Times New Roman" w:cs="Times New Roman"/>
                <w:sz w:val="24"/>
                <w:szCs w:val="24"/>
                <w:rPrChange w:id="12440" w:author="DuyNgo" w:date="2012-08-09T15:04:00Z">
                  <w:rPr>
                    <w:ins w:id="12441" w:author="DuyNgo" w:date="2012-08-09T08:59:00Z"/>
                    <w:rFonts w:ascii="Tahoma" w:eastAsia="MS PGothic" w:hAnsi="Tahoma" w:cs="Tahoma"/>
                    <w:color w:val="000000"/>
                    <w:sz w:val="20"/>
                    <w:szCs w:val="20"/>
                  </w:rPr>
                </w:rPrChange>
              </w:rPr>
              <w:pPrChange w:id="12442" w:author="DuyNgo" w:date="2012-08-09T08:59: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r w:rsidRPr="00657B96">
              <w:rPr>
                <w:rFonts w:ascii="Times New Roman" w:eastAsia="MS PGothic" w:hAnsi="Times New Roman" w:cs="Times New Roman"/>
                <w:sz w:val="24"/>
                <w:szCs w:val="24"/>
              </w:rPr>
              <w:lastRenderedPageBreak/>
              <w:t xml:space="preserve">See current values, </w:t>
            </w:r>
            <w:ins w:id="12443" w:author="DuyNgo" w:date="2012-08-09T08:59:00Z">
              <w:r w:rsidRPr="00657B96">
                <w:rPr>
                  <w:rFonts w:ascii="Times New Roman" w:eastAsia="MS PGothic" w:hAnsi="Times New Roman" w:cs="Times New Roman"/>
                  <w:sz w:val="24"/>
                  <w:szCs w:val="24"/>
                  <w:rPrChange w:id="12444" w:author="DuyNgo" w:date="2012-08-09T15:04:00Z">
                    <w:rPr>
                      <w:rFonts w:ascii="Tahoma" w:eastAsia="MS PGothic" w:hAnsi="Tahoma" w:cs="Tahoma"/>
                      <w:sz w:val="20"/>
                      <w:szCs w:val="20"/>
                    </w:rPr>
                  </w:rPrChange>
                </w:rPr>
                <w:t>Place to input information.</w:t>
              </w:r>
            </w:ins>
          </w:p>
          <w:p w:rsidR="0028675C" w:rsidRPr="00657B96" w:rsidRDefault="0028675C">
            <w:pPr>
              <w:pStyle w:val="ListParagraph"/>
              <w:numPr>
                <w:ilvl w:val="0"/>
                <w:numId w:val="154"/>
              </w:numPr>
              <w:spacing w:after="0" w:line="240" w:lineRule="auto"/>
              <w:rPr>
                <w:rFonts w:ascii="Times New Roman" w:eastAsia="MS PGothic" w:hAnsi="Times New Roman" w:cs="Times New Roman"/>
                <w:sz w:val="24"/>
                <w:szCs w:val="24"/>
              </w:rPr>
              <w:pPrChange w:id="12445"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2446" w:author="DuyNgo" w:date="2012-08-09T08:59:00Z">
              <w:r w:rsidRPr="00657B96">
                <w:rPr>
                  <w:rFonts w:ascii="Times New Roman" w:eastAsia="MS PGothic" w:hAnsi="Times New Roman" w:cs="Times New Roman"/>
                  <w:sz w:val="24"/>
                  <w:szCs w:val="24"/>
                  <w:rPrChange w:id="12447" w:author="DuyNgo" w:date="2012-08-09T15:04:00Z">
                    <w:rPr>
                      <w:rFonts w:ascii="Tahoma" w:eastAsia="MS PGothic" w:hAnsi="Tahoma" w:cs="Tahoma"/>
                      <w:sz w:val="20"/>
                      <w:szCs w:val="20"/>
                    </w:rPr>
                  </w:rPrChange>
                </w:rPr>
                <w:lastRenderedPageBreak/>
                <w:t>Validation</w:t>
              </w:r>
            </w:ins>
          </w:p>
          <w:p w:rsidR="00A41714" w:rsidRPr="00657B96" w:rsidRDefault="0028675C" w:rsidP="0028675C">
            <w:pPr>
              <w:pStyle w:val="ListParagraph"/>
              <w:numPr>
                <w:ilvl w:val="0"/>
                <w:numId w:val="154"/>
              </w:numPr>
              <w:spacing w:after="0" w:line="240" w:lineRule="auto"/>
              <w:rPr>
                <w:ins w:id="12448" w:author="DuyNgo" w:date="2012-08-09T08:16:00Z"/>
                <w:rFonts w:ascii="Times New Roman" w:eastAsia="MS PGothic" w:hAnsi="Times New Roman" w:cs="Times New Roman"/>
                <w:sz w:val="24"/>
                <w:szCs w:val="24"/>
                <w:rPrChange w:id="12449" w:author="DuyNgo" w:date="2012-08-09T15:04:00Z">
                  <w:rPr>
                    <w:ins w:id="12450" w:author="DuyNgo" w:date="2012-08-09T08:16:00Z"/>
                    <w:rFonts w:ascii="Tahoma" w:hAnsi="Tahoma" w:cs="Tahoma"/>
                    <w:color w:val="000000"/>
                    <w:sz w:val="20"/>
                    <w:szCs w:val="20"/>
                  </w:rPr>
                </w:rPrChange>
              </w:rPr>
            </w:pPr>
            <w:ins w:id="12451" w:author="DuyNgo" w:date="2012-08-09T08:59:00Z">
              <w:r w:rsidRPr="00657B96">
                <w:rPr>
                  <w:rFonts w:ascii="Times New Roman" w:eastAsia="MS PGothic" w:hAnsi="Times New Roman" w:cs="Times New Roman"/>
                  <w:sz w:val="24"/>
                  <w:szCs w:val="24"/>
                  <w:rPrChange w:id="12452" w:author="DuyNgo" w:date="2012-08-09T15:04:00Z">
                    <w:rPr/>
                  </w:rPrChange>
                </w:rPr>
                <w:t>Submit Ok</w:t>
              </w:r>
            </w:ins>
          </w:p>
        </w:tc>
      </w:tr>
    </w:tbl>
    <w:p w:rsidR="00A41714" w:rsidRPr="00657B96" w:rsidRDefault="00A41714" w:rsidP="00A41714">
      <w:pPr>
        <w:rPr>
          <w:rFonts w:ascii="Times New Roman" w:hAnsi="Times New Roman" w:cs="Times New Roman"/>
          <w:sz w:val="24"/>
          <w:szCs w:val="24"/>
        </w:rPr>
      </w:pPr>
    </w:p>
    <w:p w:rsidR="00A41714" w:rsidRPr="00657B96" w:rsidRDefault="0028675C" w:rsidP="00A41714">
      <w:pPr>
        <w:pStyle w:val="Heading4"/>
        <w:numPr>
          <w:ilvl w:val="2"/>
          <w:numId w:val="112"/>
        </w:numPr>
        <w:ind w:left="630" w:hanging="630"/>
        <w:rPr>
          <w:ins w:id="12453" w:author="DuyNgo" w:date="2012-08-09T08:16:00Z"/>
          <w:rFonts w:ascii="Times New Roman" w:hAnsi="Times New Roman" w:cs="Times New Roman"/>
          <w:sz w:val="24"/>
          <w:szCs w:val="24"/>
          <w:rPrChange w:id="12454" w:author="DuyNgo" w:date="2012-08-09T15:04:00Z">
            <w:rPr>
              <w:ins w:id="12455" w:author="DuyNgo" w:date="2012-08-09T08:16:00Z"/>
            </w:rPr>
          </w:rPrChange>
        </w:rPr>
      </w:pPr>
      <w:bookmarkStart w:id="12456" w:name="_Toc332775061"/>
      <w:ins w:id="12457" w:author="DuyNgo" w:date="2012-08-09T10:33:00Z">
        <w:r w:rsidRPr="00657B96">
          <w:rPr>
            <w:rFonts w:ascii="Times New Roman" w:hAnsi="Times New Roman" w:cs="Times New Roman"/>
            <w:sz w:val="24"/>
            <w:szCs w:val="24"/>
            <w:rPrChange w:id="12458" w:author="DuyNgo" w:date="2012-08-09T15:04:00Z">
              <w:rPr>
                <w:rFonts w:asciiTheme="minorHAnsi" w:eastAsiaTheme="minorHAnsi" w:hAnsiTheme="minorHAnsi" w:cstheme="minorBidi"/>
                <w:b w:val="0"/>
                <w:bCs w:val="0"/>
                <w:i w:val="0"/>
                <w:iCs w:val="0"/>
                <w:color w:val="auto"/>
              </w:rPr>
            </w:rPrChange>
          </w:rPr>
          <w:t xml:space="preserve">Check Search </w:t>
        </w:r>
      </w:ins>
      <w:ins w:id="12459" w:author="DuyNgo" w:date="2012-08-09T10:39:00Z">
        <w:r w:rsidRPr="00657B96">
          <w:rPr>
            <w:rFonts w:ascii="Times New Roman" w:hAnsi="Times New Roman" w:cs="Times New Roman"/>
            <w:sz w:val="24"/>
            <w:szCs w:val="24"/>
            <w:rPrChange w:id="12460" w:author="DuyNgo" w:date="2012-08-09T15:04:00Z">
              <w:rPr>
                <w:rFonts w:asciiTheme="minorHAnsi" w:eastAsiaTheme="minorHAnsi" w:hAnsiTheme="minorHAnsi" w:cstheme="minorBidi"/>
                <w:b w:val="0"/>
                <w:bCs w:val="0"/>
                <w:i w:val="0"/>
                <w:iCs w:val="0"/>
                <w:color w:val="auto"/>
              </w:rPr>
            </w:rPrChange>
          </w:rPr>
          <w:t>Task</w:t>
        </w:r>
      </w:ins>
      <w:bookmarkEnd w:id="12456"/>
      <w:ins w:id="12461" w:author="DuyNgo" w:date="2012-08-09T08:53:00Z">
        <w:r w:rsidR="00A41714" w:rsidRPr="00657B96">
          <w:rPr>
            <w:rFonts w:ascii="Times New Roman" w:hAnsi="Times New Roman" w:cs="Times New Roman"/>
            <w:sz w:val="24"/>
            <w:szCs w:val="24"/>
            <w:rPrChange w:id="12462" w:author="DuyNgo" w:date="2012-08-09T15:04:00Z">
              <w:rPr>
                <w:rFonts w:asciiTheme="minorHAnsi" w:eastAsiaTheme="minorHAnsi" w:hAnsiTheme="minorHAnsi" w:cstheme="minorBidi"/>
                <w:b w:val="0"/>
                <w:bCs w:val="0"/>
                <w:i w:val="0"/>
                <w:iCs w:val="0"/>
                <w:color w:val="auto"/>
              </w:rPr>
            </w:rPrChange>
          </w:rPr>
          <w:tab/>
        </w:r>
        <w:r w:rsidR="00A41714" w:rsidRPr="00657B96">
          <w:rPr>
            <w:rFonts w:ascii="Times New Roman" w:hAnsi="Times New Roman" w:cs="Times New Roman"/>
            <w:sz w:val="24"/>
            <w:szCs w:val="24"/>
            <w:rPrChange w:id="12463" w:author="DuyNgo" w:date="2012-08-09T15:04:00Z">
              <w:rPr>
                <w:rFonts w:asciiTheme="minorHAnsi" w:eastAsiaTheme="minorHAnsi" w:hAnsiTheme="minorHAnsi" w:cstheme="minorBidi"/>
                <w:b w:val="0"/>
                <w:bCs w:val="0"/>
                <w:i w:val="0"/>
                <w:iCs w:val="0"/>
                <w:color w:val="auto"/>
              </w:rPr>
            </w:rPrChange>
          </w:rPr>
          <w:tab/>
        </w:r>
      </w:ins>
      <w:ins w:id="12464" w:author="DuyNgo" w:date="2012-08-09T08:54:00Z">
        <w:r w:rsidR="00A41714" w:rsidRPr="00657B96">
          <w:rPr>
            <w:rFonts w:ascii="Times New Roman" w:hAnsi="Times New Roman" w:cs="Times New Roman"/>
            <w:sz w:val="24"/>
            <w:szCs w:val="24"/>
            <w:rPrChange w:id="12465" w:author="DuyNgo" w:date="2012-08-09T15:04:00Z">
              <w:rPr>
                <w:rFonts w:asciiTheme="minorHAnsi" w:eastAsiaTheme="minorHAnsi" w:hAnsiTheme="minorHAnsi" w:cstheme="minorBidi"/>
                <w:b w:val="0"/>
                <w:bCs w:val="0"/>
                <w:i w:val="0"/>
                <w:iCs w:val="0"/>
                <w:color w:val="auto"/>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57B96" w:rsidTr="006F1304">
        <w:trPr>
          <w:trHeight w:val="114"/>
          <w:ins w:id="12466"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57B96" w:rsidRDefault="00A41714" w:rsidP="006F1304">
            <w:pPr>
              <w:spacing w:after="0" w:line="240" w:lineRule="auto"/>
              <w:rPr>
                <w:ins w:id="12467" w:author="DuyNgo" w:date="2012-08-09T08:16:00Z"/>
                <w:rFonts w:ascii="Times New Roman" w:eastAsia="MS PGothic" w:hAnsi="Times New Roman" w:cs="Times New Roman"/>
                <w:b/>
                <w:sz w:val="24"/>
                <w:szCs w:val="24"/>
                <w:rPrChange w:id="12468" w:author="DuyNgo" w:date="2012-08-09T15:04:00Z">
                  <w:rPr>
                    <w:ins w:id="12469" w:author="DuyNgo" w:date="2012-08-09T08:16:00Z"/>
                    <w:rFonts w:ascii="Tahoma" w:eastAsia="MS PGothic" w:hAnsi="Tahoma" w:cs="Tahoma"/>
                    <w:b/>
                    <w:sz w:val="20"/>
                    <w:szCs w:val="20"/>
                  </w:rPr>
                </w:rPrChange>
              </w:rPr>
            </w:pPr>
            <w:ins w:id="12470" w:author="DuyNgo" w:date="2012-08-09T08:16:00Z">
              <w:r w:rsidRPr="00657B96">
                <w:rPr>
                  <w:rFonts w:ascii="Times New Roman" w:eastAsia="MS PGothic" w:hAnsi="Times New Roman" w:cs="Times New Roman"/>
                  <w:b/>
                  <w:sz w:val="24"/>
                  <w:szCs w:val="24"/>
                  <w:rPrChange w:id="12471"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57B96" w:rsidRDefault="00A41714" w:rsidP="006F1304">
            <w:pPr>
              <w:spacing w:after="0" w:line="240" w:lineRule="auto"/>
              <w:rPr>
                <w:ins w:id="12472" w:author="DuyNgo" w:date="2012-08-09T08:16:00Z"/>
                <w:rFonts w:ascii="Times New Roman" w:eastAsia="MS PGothic" w:hAnsi="Times New Roman" w:cs="Times New Roman"/>
                <w:b/>
                <w:bCs/>
                <w:sz w:val="24"/>
                <w:szCs w:val="24"/>
                <w:rPrChange w:id="12473" w:author="DuyNgo" w:date="2012-08-09T15:04:00Z">
                  <w:rPr>
                    <w:ins w:id="12474" w:author="DuyNgo" w:date="2012-08-09T08:16:00Z"/>
                    <w:rFonts w:ascii="Tahoma" w:eastAsia="MS PGothic" w:hAnsi="Tahoma" w:cs="Tahoma"/>
                    <w:b/>
                    <w:bCs/>
                    <w:sz w:val="20"/>
                    <w:szCs w:val="20"/>
                  </w:rPr>
                </w:rPrChange>
              </w:rPr>
            </w:pPr>
            <w:ins w:id="12475" w:author="DuyNgo" w:date="2012-08-09T08:16:00Z">
              <w:r w:rsidRPr="00657B96">
                <w:rPr>
                  <w:rFonts w:ascii="Times New Roman" w:eastAsia="MS PGothic" w:hAnsi="Times New Roman" w:cs="Times New Roman"/>
                  <w:b/>
                  <w:bCs/>
                  <w:sz w:val="24"/>
                  <w:szCs w:val="24"/>
                  <w:rPrChange w:id="12476"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57B96" w:rsidRDefault="00A41714" w:rsidP="006F1304">
            <w:pPr>
              <w:spacing w:after="0" w:line="240" w:lineRule="auto"/>
              <w:rPr>
                <w:ins w:id="12477" w:author="DuyNgo" w:date="2012-08-09T08:16:00Z"/>
                <w:rFonts w:ascii="Times New Roman" w:eastAsia="MS PGothic" w:hAnsi="Times New Roman" w:cs="Times New Roman"/>
                <w:b/>
                <w:bCs/>
                <w:sz w:val="24"/>
                <w:szCs w:val="24"/>
                <w:rPrChange w:id="12478" w:author="DuyNgo" w:date="2012-08-09T15:04:00Z">
                  <w:rPr>
                    <w:ins w:id="12479" w:author="DuyNgo" w:date="2012-08-09T08:16:00Z"/>
                    <w:rFonts w:ascii="Tahoma" w:eastAsia="MS PGothic" w:hAnsi="Tahoma" w:cs="Tahoma"/>
                    <w:b/>
                    <w:bCs/>
                    <w:sz w:val="20"/>
                    <w:szCs w:val="20"/>
                  </w:rPr>
                </w:rPrChange>
              </w:rPr>
            </w:pPr>
            <w:ins w:id="12480" w:author="DuyNgo" w:date="2012-08-09T08:16:00Z">
              <w:r w:rsidRPr="00657B96">
                <w:rPr>
                  <w:rFonts w:ascii="Times New Roman" w:eastAsia="MS PGothic" w:hAnsi="Times New Roman" w:cs="Times New Roman"/>
                  <w:b/>
                  <w:bCs/>
                  <w:sz w:val="24"/>
                  <w:szCs w:val="24"/>
                  <w:rPrChange w:id="12481"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57B96" w:rsidRDefault="00A41714" w:rsidP="006F1304">
            <w:pPr>
              <w:spacing w:after="0" w:line="240" w:lineRule="auto"/>
              <w:rPr>
                <w:ins w:id="12482" w:author="DuyNgo" w:date="2012-08-09T08:16:00Z"/>
                <w:rFonts w:ascii="Times New Roman" w:eastAsia="MS PGothic" w:hAnsi="Times New Roman" w:cs="Times New Roman"/>
                <w:b/>
                <w:bCs/>
                <w:sz w:val="24"/>
                <w:szCs w:val="24"/>
                <w:rPrChange w:id="12483" w:author="DuyNgo" w:date="2012-08-09T15:04:00Z">
                  <w:rPr>
                    <w:ins w:id="12484" w:author="DuyNgo" w:date="2012-08-09T08:16:00Z"/>
                    <w:rFonts w:ascii="Tahoma" w:eastAsia="MS PGothic" w:hAnsi="Tahoma" w:cs="Tahoma"/>
                    <w:b/>
                    <w:bCs/>
                    <w:sz w:val="20"/>
                    <w:szCs w:val="20"/>
                  </w:rPr>
                </w:rPrChange>
              </w:rPr>
            </w:pPr>
            <w:ins w:id="12485" w:author="DuyNgo" w:date="2012-08-09T08:16:00Z">
              <w:r w:rsidRPr="00657B96">
                <w:rPr>
                  <w:rFonts w:ascii="Times New Roman" w:eastAsia="MS PGothic" w:hAnsi="Times New Roman" w:cs="Times New Roman"/>
                  <w:b/>
                  <w:bCs/>
                  <w:sz w:val="24"/>
                  <w:szCs w:val="24"/>
                  <w:rPrChange w:id="12486" w:author="DuyNgo" w:date="2012-08-09T15:04:00Z">
                    <w:rPr>
                      <w:rFonts w:ascii="Tahoma" w:eastAsia="MS PGothic" w:hAnsi="Tahoma" w:cs="Tahoma"/>
                      <w:b/>
                      <w:bCs/>
                      <w:color w:val="4F81BD" w:themeColor="accent1"/>
                      <w:sz w:val="20"/>
                      <w:szCs w:val="20"/>
                    </w:rPr>
                  </w:rPrChange>
                </w:rPr>
                <w:t>Expected output</w:t>
              </w:r>
            </w:ins>
          </w:p>
        </w:tc>
      </w:tr>
      <w:tr w:rsidR="00A41714" w:rsidRPr="00657B96" w:rsidTr="006F1304">
        <w:trPr>
          <w:trHeight w:val="1142"/>
          <w:ins w:id="12487"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57B96" w:rsidRDefault="00A41714" w:rsidP="006F1304">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 xml:space="preserve">Check search </w:t>
            </w:r>
            <w:r w:rsidR="0028675C" w:rsidRPr="00657B96">
              <w:rPr>
                <w:rFonts w:ascii="Times New Roman" w:eastAsia="MS PGothic" w:hAnsi="Times New Roman" w:cs="Times New Roman"/>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657B96" w:rsidRDefault="00A41714" w:rsidP="006F1304">
            <w:pPr>
              <w:pStyle w:val="ListParagraph"/>
              <w:numPr>
                <w:ilvl w:val="0"/>
                <w:numId w:val="138"/>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Logged in</w:t>
            </w:r>
          </w:p>
          <w:p w:rsidR="00A41714" w:rsidRPr="00657B96" w:rsidRDefault="00A41714" w:rsidP="006F1304">
            <w:pPr>
              <w:spacing w:after="0" w:line="240" w:lineRule="auto"/>
              <w:rPr>
                <w:rFonts w:ascii="Times New Roman" w:eastAsia="MS PGothic" w:hAnsi="Times New Roman" w:cs="Times New Roman"/>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657B96" w:rsidRDefault="00A41714" w:rsidP="006F1304">
            <w:pPr>
              <w:pStyle w:val="ListParagraph"/>
              <w:numPr>
                <w:ilvl w:val="0"/>
                <w:numId w:val="139"/>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Log in</w:t>
            </w:r>
          </w:p>
          <w:p w:rsidR="00A41714" w:rsidRPr="00657B96" w:rsidRDefault="00A41714" w:rsidP="006F1304">
            <w:pPr>
              <w:pStyle w:val="ListParagraph"/>
              <w:numPr>
                <w:ilvl w:val="0"/>
                <w:numId w:val="139"/>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 xml:space="preserve">View list </w:t>
            </w:r>
            <w:r w:rsidR="0028675C" w:rsidRPr="00657B96">
              <w:rPr>
                <w:rFonts w:ascii="Times New Roman" w:eastAsia="MS PGothic" w:hAnsi="Times New Roman" w:cs="Times New Roman"/>
                <w:sz w:val="24"/>
                <w:szCs w:val="24"/>
              </w:rPr>
              <w:t xml:space="preserve">task </w:t>
            </w:r>
            <w:r w:rsidRPr="00657B96">
              <w:rPr>
                <w:rFonts w:ascii="Times New Roman" w:eastAsia="MS PGothic" w:hAnsi="Times New Roman" w:cs="Times New Roman"/>
                <w:sz w:val="24"/>
                <w:szCs w:val="24"/>
              </w:rPr>
              <w:t>and type in to search box</w:t>
            </w:r>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657B96" w:rsidRDefault="00A41714" w:rsidP="006F1304">
            <w:pPr>
              <w:pStyle w:val="ListParagraph"/>
              <w:numPr>
                <w:ilvl w:val="0"/>
                <w:numId w:val="140"/>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Search action on change of the box.</w:t>
            </w:r>
          </w:p>
        </w:tc>
      </w:tr>
    </w:tbl>
    <w:p w:rsidR="00A41714" w:rsidRPr="00657B96" w:rsidRDefault="00A41714">
      <w:pPr>
        <w:rPr>
          <w:ins w:id="12488" w:author="DuyNgo" w:date="2012-08-09T08:16:00Z"/>
          <w:rFonts w:ascii="Times New Roman" w:hAnsi="Times New Roman" w:cs="Times New Roman"/>
          <w:sz w:val="24"/>
          <w:szCs w:val="24"/>
          <w:rPrChange w:id="12489" w:author="DuyNgo" w:date="2012-08-09T15:04:00Z">
            <w:rPr>
              <w:ins w:id="12490" w:author="DuyNgo" w:date="2012-08-09T08:16:00Z"/>
            </w:rPr>
          </w:rPrChange>
        </w:rPr>
        <w:pPrChange w:id="12491" w:author="DuyNgo" w:date="2012-08-09T08:14:00Z">
          <w:pPr>
            <w:pStyle w:val="Heading3"/>
            <w:ind w:left="360"/>
          </w:pPr>
        </w:pPrChange>
      </w:pPr>
    </w:p>
    <w:p w:rsidR="00A41714" w:rsidRPr="00657B96" w:rsidRDefault="00A41714" w:rsidP="00A41714">
      <w:pPr>
        <w:pStyle w:val="Heading4"/>
        <w:rPr>
          <w:ins w:id="12492" w:author="DuyNgo" w:date="2012-08-09T08:16:00Z"/>
          <w:rFonts w:ascii="Times New Roman" w:hAnsi="Times New Roman" w:cs="Times New Roman"/>
          <w:sz w:val="24"/>
          <w:szCs w:val="24"/>
          <w:rPrChange w:id="12493" w:author="DuyNgo" w:date="2012-08-09T15:04:00Z">
            <w:rPr>
              <w:ins w:id="12494" w:author="DuyNgo" w:date="2012-08-09T08:16:00Z"/>
            </w:rPr>
          </w:rPrChange>
        </w:rPr>
      </w:pPr>
      <w:bookmarkStart w:id="12495" w:name="_Toc332775062"/>
      <w:r w:rsidRPr="00657B96">
        <w:rPr>
          <w:rFonts w:ascii="Times New Roman" w:hAnsi="Times New Roman" w:cs="Times New Roman"/>
          <w:sz w:val="24"/>
          <w:szCs w:val="24"/>
        </w:rPr>
        <w:t>5</w:t>
      </w:r>
      <w:ins w:id="12496" w:author="DuyNgo" w:date="2012-08-09T08:16:00Z">
        <w:r w:rsidRPr="00657B96">
          <w:rPr>
            <w:rFonts w:ascii="Times New Roman" w:hAnsi="Times New Roman" w:cs="Times New Roman"/>
            <w:sz w:val="24"/>
            <w:szCs w:val="24"/>
            <w:rPrChange w:id="12497" w:author="DuyNgo" w:date="2012-08-09T15:04:00Z">
              <w:rPr>
                <w:i w:val="0"/>
                <w:iCs w:val="0"/>
              </w:rPr>
            </w:rPrChange>
          </w:rPr>
          <w:t>.</w:t>
        </w:r>
      </w:ins>
      <w:r w:rsidRPr="00657B96">
        <w:rPr>
          <w:rFonts w:ascii="Times New Roman" w:hAnsi="Times New Roman" w:cs="Times New Roman"/>
          <w:sz w:val="24"/>
          <w:szCs w:val="24"/>
        </w:rPr>
        <w:t>2</w:t>
      </w:r>
      <w:ins w:id="12498" w:author="DuyNgo" w:date="2012-08-09T08:16:00Z">
        <w:r w:rsidRPr="00657B96">
          <w:rPr>
            <w:rFonts w:ascii="Times New Roman" w:hAnsi="Times New Roman" w:cs="Times New Roman"/>
            <w:sz w:val="24"/>
            <w:szCs w:val="24"/>
            <w:rPrChange w:id="12499" w:author="DuyNgo" w:date="2012-08-09T15:04:00Z">
              <w:rPr>
                <w:i w:val="0"/>
                <w:iCs w:val="0"/>
              </w:rPr>
            </w:rPrChange>
          </w:rPr>
          <w:t>.</w:t>
        </w:r>
      </w:ins>
      <w:r w:rsidRPr="00657B96">
        <w:rPr>
          <w:rFonts w:ascii="Times New Roman" w:hAnsi="Times New Roman" w:cs="Times New Roman"/>
          <w:sz w:val="24"/>
          <w:szCs w:val="24"/>
        </w:rPr>
        <w:t>10</w:t>
      </w:r>
      <w:ins w:id="12500" w:author="DuyNgo" w:date="2012-08-09T08:16:00Z">
        <w:r w:rsidRPr="00657B96">
          <w:rPr>
            <w:rFonts w:ascii="Times New Roman" w:hAnsi="Times New Roman" w:cs="Times New Roman"/>
            <w:sz w:val="24"/>
            <w:szCs w:val="24"/>
            <w:rPrChange w:id="12501" w:author="DuyNgo" w:date="2012-08-09T15:04:00Z">
              <w:rPr>
                <w:i w:val="0"/>
                <w:iCs w:val="0"/>
              </w:rPr>
            </w:rPrChange>
          </w:rPr>
          <w:t xml:space="preserve"> </w:t>
        </w:r>
      </w:ins>
      <w:ins w:id="12502" w:author="DuyNgo" w:date="2012-08-09T10:33:00Z">
        <w:r w:rsidR="0028675C" w:rsidRPr="00657B96">
          <w:rPr>
            <w:rFonts w:ascii="Times New Roman" w:hAnsi="Times New Roman" w:cs="Times New Roman"/>
            <w:sz w:val="24"/>
            <w:szCs w:val="24"/>
            <w:rPrChange w:id="12503" w:author="DuyNgo" w:date="2012-08-09T15:04:00Z">
              <w:rPr>
                <w:rFonts w:asciiTheme="minorHAnsi" w:eastAsiaTheme="minorHAnsi" w:hAnsiTheme="minorHAnsi" w:cstheme="minorBidi"/>
                <w:b w:val="0"/>
                <w:bCs w:val="0"/>
                <w:i w:val="0"/>
                <w:iCs w:val="0"/>
                <w:color w:val="auto"/>
              </w:rPr>
            </w:rPrChange>
          </w:rPr>
          <w:t xml:space="preserve">Check Sort </w:t>
        </w:r>
      </w:ins>
      <w:ins w:id="12504" w:author="DuyNgo" w:date="2012-08-09T10:39:00Z">
        <w:r w:rsidR="0028675C" w:rsidRPr="00657B96">
          <w:rPr>
            <w:rFonts w:ascii="Times New Roman" w:hAnsi="Times New Roman" w:cs="Times New Roman"/>
            <w:sz w:val="24"/>
            <w:szCs w:val="24"/>
            <w:rPrChange w:id="12505" w:author="DuyNgo" w:date="2012-08-09T15:04:00Z">
              <w:rPr>
                <w:rFonts w:asciiTheme="minorHAnsi" w:eastAsiaTheme="minorHAnsi" w:hAnsiTheme="minorHAnsi" w:cstheme="minorBidi"/>
                <w:b w:val="0"/>
                <w:bCs w:val="0"/>
                <w:i w:val="0"/>
                <w:iCs w:val="0"/>
                <w:color w:val="auto"/>
              </w:rPr>
            </w:rPrChange>
          </w:rPr>
          <w:t>Task</w:t>
        </w:r>
      </w:ins>
      <w:bookmarkEnd w:id="12495"/>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57B96" w:rsidTr="006F1304">
        <w:trPr>
          <w:trHeight w:val="114"/>
          <w:ins w:id="12506"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57B96" w:rsidRDefault="00A41714" w:rsidP="006F1304">
            <w:pPr>
              <w:spacing w:after="0" w:line="240" w:lineRule="auto"/>
              <w:rPr>
                <w:ins w:id="12507" w:author="DuyNgo" w:date="2012-08-09T08:16:00Z"/>
                <w:rFonts w:ascii="Times New Roman" w:eastAsia="MS PGothic" w:hAnsi="Times New Roman" w:cs="Times New Roman"/>
                <w:b/>
                <w:sz w:val="24"/>
                <w:szCs w:val="24"/>
                <w:rPrChange w:id="12508" w:author="DuyNgo" w:date="2012-08-09T15:04:00Z">
                  <w:rPr>
                    <w:ins w:id="12509" w:author="DuyNgo" w:date="2012-08-09T08:16:00Z"/>
                    <w:rFonts w:ascii="Tahoma" w:eastAsia="MS PGothic" w:hAnsi="Tahoma" w:cs="Tahoma"/>
                    <w:b/>
                    <w:sz w:val="20"/>
                    <w:szCs w:val="20"/>
                  </w:rPr>
                </w:rPrChange>
              </w:rPr>
            </w:pPr>
            <w:ins w:id="12510" w:author="DuyNgo" w:date="2012-08-09T08:16:00Z">
              <w:r w:rsidRPr="00657B96">
                <w:rPr>
                  <w:rFonts w:ascii="Times New Roman" w:eastAsia="MS PGothic" w:hAnsi="Times New Roman" w:cs="Times New Roman"/>
                  <w:b/>
                  <w:sz w:val="24"/>
                  <w:szCs w:val="24"/>
                  <w:rPrChange w:id="12511"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57B96" w:rsidRDefault="00A41714" w:rsidP="006F1304">
            <w:pPr>
              <w:spacing w:after="0" w:line="240" w:lineRule="auto"/>
              <w:rPr>
                <w:ins w:id="12512" w:author="DuyNgo" w:date="2012-08-09T08:16:00Z"/>
                <w:rFonts w:ascii="Times New Roman" w:eastAsia="MS PGothic" w:hAnsi="Times New Roman" w:cs="Times New Roman"/>
                <w:b/>
                <w:bCs/>
                <w:sz w:val="24"/>
                <w:szCs w:val="24"/>
                <w:rPrChange w:id="12513" w:author="DuyNgo" w:date="2012-08-09T15:04:00Z">
                  <w:rPr>
                    <w:ins w:id="12514" w:author="DuyNgo" w:date="2012-08-09T08:16:00Z"/>
                    <w:rFonts w:ascii="Tahoma" w:eastAsia="MS PGothic" w:hAnsi="Tahoma" w:cs="Tahoma"/>
                    <w:b/>
                    <w:bCs/>
                    <w:sz w:val="20"/>
                    <w:szCs w:val="20"/>
                  </w:rPr>
                </w:rPrChange>
              </w:rPr>
            </w:pPr>
            <w:ins w:id="12515" w:author="DuyNgo" w:date="2012-08-09T08:16:00Z">
              <w:r w:rsidRPr="00657B96">
                <w:rPr>
                  <w:rFonts w:ascii="Times New Roman" w:eastAsia="MS PGothic" w:hAnsi="Times New Roman" w:cs="Times New Roman"/>
                  <w:b/>
                  <w:bCs/>
                  <w:sz w:val="24"/>
                  <w:szCs w:val="24"/>
                  <w:rPrChange w:id="12516"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57B96" w:rsidRDefault="00A41714" w:rsidP="006F1304">
            <w:pPr>
              <w:spacing w:after="0" w:line="240" w:lineRule="auto"/>
              <w:rPr>
                <w:ins w:id="12517" w:author="DuyNgo" w:date="2012-08-09T08:16:00Z"/>
                <w:rFonts w:ascii="Times New Roman" w:eastAsia="MS PGothic" w:hAnsi="Times New Roman" w:cs="Times New Roman"/>
                <w:b/>
                <w:bCs/>
                <w:sz w:val="24"/>
                <w:szCs w:val="24"/>
                <w:rPrChange w:id="12518" w:author="DuyNgo" w:date="2012-08-09T15:04:00Z">
                  <w:rPr>
                    <w:ins w:id="12519" w:author="DuyNgo" w:date="2012-08-09T08:16:00Z"/>
                    <w:rFonts w:ascii="Tahoma" w:eastAsia="MS PGothic" w:hAnsi="Tahoma" w:cs="Tahoma"/>
                    <w:b/>
                    <w:bCs/>
                    <w:sz w:val="20"/>
                    <w:szCs w:val="20"/>
                  </w:rPr>
                </w:rPrChange>
              </w:rPr>
            </w:pPr>
            <w:ins w:id="12520" w:author="DuyNgo" w:date="2012-08-09T08:16:00Z">
              <w:r w:rsidRPr="00657B96">
                <w:rPr>
                  <w:rFonts w:ascii="Times New Roman" w:eastAsia="MS PGothic" w:hAnsi="Times New Roman" w:cs="Times New Roman"/>
                  <w:b/>
                  <w:bCs/>
                  <w:sz w:val="24"/>
                  <w:szCs w:val="24"/>
                  <w:rPrChange w:id="12521"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57B96" w:rsidRDefault="00A41714" w:rsidP="006F1304">
            <w:pPr>
              <w:spacing w:after="0" w:line="240" w:lineRule="auto"/>
              <w:rPr>
                <w:ins w:id="12522" w:author="DuyNgo" w:date="2012-08-09T08:16:00Z"/>
                <w:rFonts w:ascii="Times New Roman" w:eastAsia="MS PGothic" w:hAnsi="Times New Roman" w:cs="Times New Roman"/>
                <w:b/>
                <w:bCs/>
                <w:sz w:val="24"/>
                <w:szCs w:val="24"/>
                <w:rPrChange w:id="12523" w:author="DuyNgo" w:date="2012-08-09T15:04:00Z">
                  <w:rPr>
                    <w:ins w:id="12524" w:author="DuyNgo" w:date="2012-08-09T08:16:00Z"/>
                    <w:rFonts w:ascii="Tahoma" w:eastAsia="MS PGothic" w:hAnsi="Tahoma" w:cs="Tahoma"/>
                    <w:b/>
                    <w:bCs/>
                    <w:sz w:val="20"/>
                    <w:szCs w:val="20"/>
                  </w:rPr>
                </w:rPrChange>
              </w:rPr>
            </w:pPr>
            <w:ins w:id="12525" w:author="DuyNgo" w:date="2012-08-09T08:16:00Z">
              <w:r w:rsidRPr="00657B96">
                <w:rPr>
                  <w:rFonts w:ascii="Times New Roman" w:eastAsia="MS PGothic" w:hAnsi="Times New Roman" w:cs="Times New Roman"/>
                  <w:b/>
                  <w:bCs/>
                  <w:sz w:val="24"/>
                  <w:szCs w:val="24"/>
                  <w:rPrChange w:id="12526" w:author="DuyNgo" w:date="2012-08-09T15:04:00Z">
                    <w:rPr>
                      <w:rFonts w:ascii="Tahoma" w:eastAsia="MS PGothic" w:hAnsi="Tahoma" w:cs="Tahoma"/>
                      <w:b/>
                      <w:bCs/>
                      <w:color w:val="4F81BD" w:themeColor="accent1"/>
                      <w:sz w:val="20"/>
                      <w:szCs w:val="20"/>
                    </w:rPr>
                  </w:rPrChange>
                </w:rPr>
                <w:t>Expected output</w:t>
              </w:r>
            </w:ins>
          </w:p>
        </w:tc>
      </w:tr>
      <w:tr w:rsidR="00A41714" w:rsidRPr="00657B96" w:rsidTr="006F1304">
        <w:trPr>
          <w:trHeight w:val="1142"/>
          <w:ins w:id="12527"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57B96" w:rsidRDefault="00A41714" w:rsidP="006F1304">
            <w:pPr>
              <w:spacing w:after="0" w:line="240" w:lineRule="auto"/>
              <w:rPr>
                <w:ins w:id="12528" w:author="DuyNgo" w:date="2012-08-09T08:16:00Z"/>
                <w:rFonts w:ascii="Times New Roman" w:eastAsia="MS PGothic" w:hAnsi="Times New Roman" w:cs="Times New Roman"/>
                <w:sz w:val="24"/>
                <w:szCs w:val="24"/>
                <w:rPrChange w:id="12529" w:author="DuyNgo" w:date="2012-08-09T15:04:00Z">
                  <w:rPr>
                    <w:ins w:id="12530" w:author="DuyNgo" w:date="2012-08-09T08:16:00Z"/>
                    <w:rFonts w:ascii="Tahoma" w:eastAsia="MS PGothic" w:hAnsi="Tahoma" w:cs="Tahoma"/>
                    <w:sz w:val="20"/>
                    <w:szCs w:val="20"/>
                  </w:rPr>
                </w:rPrChange>
              </w:rPr>
            </w:pPr>
            <w:ins w:id="12531" w:author="DuyNgo" w:date="2012-08-09T09:53:00Z">
              <w:r w:rsidRPr="00657B96">
                <w:rPr>
                  <w:rFonts w:ascii="Times New Roman" w:eastAsia="MS PGothic" w:hAnsi="Times New Roman" w:cs="Times New Roman"/>
                  <w:sz w:val="24"/>
                  <w:szCs w:val="24"/>
                  <w:rPrChange w:id="12532" w:author="DuyNgo" w:date="2012-08-09T15:04:00Z">
                    <w:rPr>
                      <w:rFonts w:ascii="Tahoma" w:eastAsia="MS PGothic" w:hAnsi="Tahoma" w:cs="Tahoma"/>
                      <w:b/>
                      <w:bCs/>
                      <w:color w:val="4F81BD" w:themeColor="accent1"/>
                      <w:sz w:val="20"/>
                      <w:szCs w:val="20"/>
                    </w:rPr>
                  </w:rPrChange>
                </w:rPr>
                <w:t xml:space="preserve">Check </w:t>
              </w:r>
            </w:ins>
            <w:ins w:id="12533" w:author="DuyNgo" w:date="2012-08-09T10:00:00Z">
              <w:r w:rsidRPr="00657B96">
                <w:rPr>
                  <w:rFonts w:ascii="Times New Roman" w:eastAsia="MS PGothic" w:hAnsi="Times New Roman" w:cs="Times New Roman"/>
                  <w:sz w:val="24"/>
                  <w:szCs w:val="24"/>
                  <w:rPrChange w:id="12534" w:author="DuyNgo" w:date="2012-08-09T15:04:00Z">
                    <w:rPr>
                      <w:rFonts w:ascii="Tahoma" w:eastAsia="MS PGothic" w:hAnsi="Tahoma" w:cs="Tahoma"/>
                      <w:b/>
                      <w:bCs/>
                      <w:color w:val="4F81BD" w:themeColor="accent1"/>
                      <w:sz w:val="20"/>
                      <w:szCs w:val="20"/>
                    </w:rPr>
                  </w:rPrChange>
                </w:rPr>
                <w:t>sort</w:t>
              </w:r>
            </w:ins>
            <w:ins w:id="12535" w:author="DuyNgo" w:date="2012-08-09T09:53:00Z">
              <w:r w:rsidRPr="00657B96">
                <w:rPr>
                  <w:rFonts w:ascii="Times New Roman" w:eastAsia="MS PGothic" w:hAnsi="Times New Roman" w:cs="Times New Roman"/>
                  <w:sz w:val="24"/>
                  <w:szCs w:val="24"/>
                  <w:rPrChange w:id="12536" w:author="DuyNgo" w:date="2012-08-09T15:04:00Z">
                    <w:rPr>
                      <w:rFonts w:ascii="Tahoma" w:eastAsia="MS PGothic" w:hAnsi="Tahoma" w:cs="Tahoma"/>
                      <w:b/>
                      <w:bCs/>
                      <w:color w:val="4F81BD" w:themeColor="accent1"/>
                      <w:sz w:val="20"/>
                      <w:szCs w:val="20"/>
                    </w:rPr>
                  </w:rPrChange>
                </w:rPr>
                <w:t xml:space="preserve"> </w:t>
              </w:r>
            </w:ins>
            <w:r w:rsidR="0028675C" w:rsidRPr="00657B96">
              <w:rPr>
                <w:rFonts w:ascii="Times New Roman" w:eastAsia="MS PGothic" w:hAnsi="Times New Roman" w:cs="Times New Roman"/>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657B96" w:rsidRDefault="00A41714">
            <w:pPr>
              <w:pStyle w:val="ListParagraph"/>
              <w:numPr>
                <w:ilvl w:val="0"/>
                <w:numId w:val="136"/>
              </w:numPr>
              <w:spacing w:after="0" w:line="240" w:lineRule="auto"/>
              <w:rPr>
                <w:ins w:id="12537" w:author="DuyNgo" w:date="2012-08-09T08:58:00Z"/>
                <w:rFonts w:ascii="Times New Roman" w:eastAsia="MS PGothic" w:hAnsi="Times New Roman" w:cs="Times New Roman"/>
                <w:sz w:val="24"/>
                <w:szCs w:val="24"/>
                <w:rPrChange w:id="12538" w:author="DuyNgo" w:date="2012-08-09T15:04:00Z">
                  <w:rPr>
                    <w:ins w:id="12539" w:author="DuyNgo" w:date="2012-08-09T08:58:00Z"/>
                    <w:rFonts w:ascii="Tahoma" w:eastAsia="MS PGothic" w:hAnsi="Tahoma" w:cs="Tahoma"/>
                    <w:color w:val="000000"/>
                    <w:sz w:val="20"/>
                    <w:szCs w:val="20"/>
                  </w:rPr>
                </w:rPrChange>
              </w:rPr>
              <w:pPrChange w:id="12540" w:author="DuyNgo" w:date="2012-08-09T08:58:00Z">
                <w:pPr>
                  <w:pBdr>
                    <w:top w:val="single" w:sz="4" w:space="0" w:color="auto"/>
                    <w:left w:val="single" w:sz="4" w:space="0" w:color="auto"/>
                    <w:right w:val="single" w:sz="4" w:space="0" w:color="auto"/>
                  </w:pBdr>
                  <w:shd w:val="clear" w:color="FFFFCC" w:fill="FFFFFF"/>
                  <w:spacing w:before="100" w:beforeAutospacing="1" w:after="0" w:afterAutospacing="1" w:line="240" w:lineRule="auto"/>
                  <w:ind w:left="360"/>
                  <w:jc w:val="center"/>
                  <w:textAlignment w:val="center"/>
                </w:pPr>
              </w:pPrChange>
            </w:pPr>
            <w:ins w:id="12541" w:author="DuyNgo" w:date="2012-08-09T08:58:00Z">
              <w:r w:rsidRPr="00657B96">
                <w:rPr>
                  <w:rFonts w:ascii="Times New Roman" w:eastAsia="MS PGothic" w:hAnsi="Times New Roman" w:cs="Times New Roman"/>
                  <w:sz w:val="24"/>
                  <w:szCs w:val="24"/>
                  <w:rPrChange w:id="12542" w:author="DuyNgo" w:date="2012-08-09T15:04:00Z">
                    <w:rPr>
                      <w:rFonts w:ascii="Tahoma" w:eastAsia="MS PGothic" w:hAnsi="Tahoma" w:cs="Tahoma"/>
                      <w:sz w:val="20"/>
                      <w:szCs w:val="20"/>
                    </w:rPr>
                  </w:rPrChange>
                </w:rPr>
                <w:t>Logged in</w:t>
              </w:r>
            </w:ins>
          </w:p>
          <w:p w:rsidR="00A41714" w:rsidRPr="00657B96" w:rsidRDefault="00A41714" w:rsidP="006F1304">
            <w:pPr>
              <w:spacing w:after="0" w:line="240" w:lineRule="auto"/>
              <w:rPr>
                <w:ins w:id="12543" w:author="DuyNgo" w:date="2012-08-09T08:16:00Z"/>
                <w:rFonts w:ascii="Times New Roman" w:eastAsia="MS PGothic" w:hAnsi="Times New Roman" w:cs="Times New Roman"/>
                <w:sz w:val="24"/>
                <w:szCs w:val="24"/>
                <w:rPrChange w:id="12544" w:author="DuyNgo" w:date="2012-08-09T15:04:00Z">
                  <w:rPr>
                    <w:ins w:id="12545" w:author="DuyNgo" w:date="2012-08-09T08:16: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657B96" w:rsidRDefault="00A41714">
            <w:pPr>
              <w:spacing w:after="0" w:line="240" w:lineRule="auto"/>
              <w:rPr>
                <w:ins w:id="12546" w:author="DuyNgo" w:date="2012-08-09T09:53:00Z"/>
                <w:rFonts w:ascii="Times New Roman" w:eastAsia="MS PGothic" w:hAnsi="Times New Roman" w:cs="Times New Roman"/>
                <w:sz w:val="24"/>
                <w:szCs w:val="24"/>
                <w:rPrChange w:id="12547" w:author="DuyNgo" w:date="2012-08-09T15:04:00Z">
                  <w:rPr>
                    <w:ins w:id="12548" w:author="DuyNgo" w:date="2012-08-09T09:53:00Z"/>
                    <w:rFonts w:ascii="Tahoma" w:eastAsia="MS PGothic" w:hAnsi="Tahoma" w:cs="Tahoma"/>
                    <w:color w:val="000000"/>
                    <w:sz w:val="20"/>
                    <w:szCs w:val="20"/>
                  </w:rPr>
                </w:rPrChange>
              </w:rPr>
              <w:pPrChange w:id="12549" w:author="DuyNgo" w:date="2012-08-09T10:01:00Z">
                <w:pPr>
                  <w:numPr>
                    <w:numId w:val="8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697" w:hanging="360"/>
                  <w:jc w:val="center"/>
                  <w:textAlignment w:val="center"/>
                </w:pPr>
              </w:pPrChange>
            </w:pPr>
            <w:r w:rsidRPr="00657B96">
              <w:rPr>
                <w:rFonts w:ascii="Times New Roman" w:eastAsia="MS PGothic" w:hAnsi="Times New Roman" w:cs="Times New Roman"/>
                <w:sz w:val="24"/>
                <w:szCs w:val="24"/>
              </w:rPr>
              <w:t xml:space="preserve">1. </w:t>
            </w:r>
            <w:ins w:id="12550" w:author="DuyNgo" w:date="2012-08-09T09:53:00Z">
              <w:r w:rsidRPr="00657B96">
                <w:rPr>
                  <w:rFonts w:ascii="Times New Roman" w:eastAsia="MS PGothic" w:hAnsi="Times New Roman" w:cs="Times New Roman"/>
                  <w:sz w:val="24"/>
                  <w:szCs w:val="24"/>
                  <w:rPrChange w:id="12551" w:author="DuyNgo" w:date="2012-08-09T15:04:00Z">
                    <w:rPr>
                      <w:rFonts w:ascii="Tahoma" w:eastAsia="MS PGothic" w:hAnsi="Tahoma" w:cs="Tahoma"/>
                      <w:sz w:val="20"/>
                      <w:szCs w:val="20"/>
                    </w:rPr>
                  </w:rPrChange>
                </w:rPr>
                <w:t>Log in</w:t>
              </w:r>
            </w:ins>
          </w:p>
          <w:p w:rsidR="00A41714" w:rsidRPr="00657B96" w:rsidRDefault="00A41714">
            <w:pPr>
              <w:spacing w:after="0" w:line="240" w:lineRule="auto"/>
              <w:rPr>
                <w:ins w:id="12552" w:author="DuyNgo" w:date="2012-08-09T08:16:00Z"/>
                <w:rFonts w:ascii="Times New Roman" w:eastAsia="MS PGothic" w:hAnsi="Times New Roman" w:cs="Times New Roman"/>
                <w:sz w:val="24"/>
                <w:szCs w:val="24"/>
                <w:rPrChange w:id="12553" w:author="DuyNgo" w:date="2012-08-09T15:04:00Z">
                  <w:rPr>
                    <w:ins w:id="12554" w:author="DuyNgo" w:date="2012-08-09T08:16:00Z"/>
                    <w:rFonts w:ascii="Tahoma" w:eastAsia="MS PGothic" w:hAnsi="Tahoma" w:cs="Tahoma"/>
                    <w:sz w:val="20"/>
                    <w:szCs w:val="20"/>
                  </w:rPr>
                </w:rPrChange>
              </w:rPr>
              <w:pPrChange w:id="12555" w:author="DuyNgo" w:date="2012-08-09T08:55:00Z">
                <w:pPr>
                  <w:pStyle w:val="ListParagraph"/>
                  <w:numPr>
                    <w:numId w:val="73"/>
                  </w:numPr>
                  <w:spacing w:after="0" w:line="240" w:lineRule="auto"/>
                  <w:ind w:hanging="360"/>
                </w:pPr>
              </w:pPrChange>
            </w:pPr>
            <w:r w:rsidRPr="00657B96">
              <w:rPr>
                <w:rFonts w:ascii="Times New Roman" w:eastAsia="MS PGothic" w:hAnsi="Times New Roman" w:cs="Times New Roman"/>
                <w:sz w:val="24"/>
                <w:szCs w:val="24"/>
              </w:rPr>
              <w:t xml:space="preserve">2.  </w:t>
            </w:r>
            <w:ins w:id="12556" w:author="DuyNgo" w:date="2012-08-09T10:03:00Z">
              <w:r w:rsidRPr="00657B96">
                <w:rPr>
                  <w:rFonts w:ascii="Times New Roman" w:eastAsia="MS PGothic" w:hAnsi="Times New Roman" w:cs="Times New Roman"/>
                  <w:sz w:val="24"/>
                  <w:szCs w:val="24"/>
                  <w:rPrChange w:id="12557" w:author="DuyNgo" w:date="2012-08-09T15:04:00Z">
                    <w:rPr>
                      <w:rFonts w:ascii="Tahoma" w:eastAsia="MS PGothic" w:hAnsi="Tahoma" w:cs="Tahoma"/>
                      <w:sz w:val="20"/>
                      <w:szCs w:val="20"/>
                    </w:rPr>
                  </w:rPrChange>
                </w:rPr>
                <w:t xml:space="preserve">View list </w:t>
              </w:r>
            </w:ins>
            <w:r w:rsidR="0028675C" w:rsidRPr="00657B96">
              <w:rPr>
                <w:rFonts w:ascii="Times New Roman" w:eastAsia="MS PGothic" w:hAnsi="Times New Roman" w:cs="Times New Roman"/>
                <w:sz w:val="24"/>
                <w:szCs w:val="24"/>
              </w:rPr>
              <w:t xml:space="preserve">task </w:t>
            </w:r>
            <w:ins w:id="12558" w:author="DuyNgo" w:date="2012-08-09T10:03:00Z">
              <w:r w:rsidRPr="00657B96">
                <w:rPr>
                  <w:rFonts w:ascii="Times New Roman" w:eastAsia="MS PGothic" w:hAnsi="Times New Roman" w:cs="Times New Roman"/>
                  <w:sz w:val="24"/>
                  <w:szCs w:val="24"/>
                  <w:rPrChange w:id="12559" w:author="DuyNgo" w:date="2012-08-09T15:04:00Z">
                    <w:rPr>
                      <w:rFonts w:ascii="Tahoma" w:eastAsia="MS PGothic" w:hAnsi="Tahoma" w:cs="Tahoma"/>
                      <w:sz w:val="20"/>
                      <w:szCs w:val="20"/>
                    </w:rPr>
                  </w:rPrChange>
                </w:rPr>
                <w:t>and click on any column header</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657B96" w:rsidRDefault="00A41714">
            <w:pPr>
              <w:spacing w:after="0" w:line="240" w:lineRule="auto"/>
              <w:rPr>
                <w:ins w:id="12560" w:author="DuyNgo" w:date="2012-08-09T08:16:00Z"/>
                <w:rFonts w:ascii="Times New Roman" w:eastAsia="MS PGothic" w:hAnsi="Times New Roman" w:cs="Times New Roman"/>
                <w:sz w:val="24"/>
                <w:szCs w:val="24"/>
                <w:rPrChange w:id="12561" w:author="DuyNgo" w:date="2012-08-09T15:04:00Z">
                  <w:rPr>
                    <w:ins w:id="12562" w:author="DuyNgo" w:date="2012-08-09T08:16:00Z"/>
                    <w:rFonts w:ascii="Tahoma" w:hAnsi="Tahoma" w:cs="Tahoma"/>
                    <w:color w:val="000000"/>
                    <w:sz w:val="20"/>
                    <w:szCs w:val="20"/>
                  </w:rPr>
                </w:rPrChange>
              </w:rPr>
              <w:pPrChange w:id="12563"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2564" w:author="DuyNgo" w:date="2012-08-09T09:53:00Z">
              <w:r w:rsidRPr="00657B96">
                <w:rPr>
                  <w:rFonts w:ascii="Times New Roman" w:eastAsia="MS PGothic" w:hAnsi="Times New Roman" w:cs="Times New Roman"/>
                  <w:sz w:val="24"/>
                  <w:szCs w:val="24"/>
                  <w:rPrChange w:id="12565" w:author="DuyNgo" w:date="2012-08-09T15:04:00Z">
                    <w:rPr>
                      <w:rFonts w:ascii="Tahoma" w:eastAsia="MS PGothic" w:hAnsi="Tahoma" w:cs="Tahoma"/>
                      <w:sz w:val="20"/>
                      <w:szCs w:val="20"/>
                    </w:rPr>
                  </w:rPrChange>
                </w:rPr>
                <w:t xml:space="preserve">1 </w:t>
              </w:r>
            </w:ins>
            <w:r w:rsidR="0028675C" w:rsidRPr="00657B96">
              <w:rPr>
                <w:rFonts w:ascii="Times New Roman" w:eastAsia="MS PGothic" w:hAnsi="Times New Roman" w:cs="Times New Roman"/>
                <w:sz w:val="24"/>
                <w:szCs w:val="24"/>
              </w:rPr>
              <w:t>tasks are</w:t>
            </w:r>
            <w:ins w:id="12566" w:author="DuyNgo" w:date="2012-08-09T09:53:00Z">
              <w:r w:rsidRPr="00657B96">
                <w:rPr>
                  <w:rFonts w:ascii="Times New Roman" w:eastAsia="MS PGothic" w:hAnsi="Times New Roman" w:cs="Times New Roman"/>
                  <w:sz w:val="24"/>
                  <w:szCs w:val="24"/>
                  <w:rPrChange w:id="12567" w:author="DuyNgo" w:date="2012-08-09T15:04:00Z">
                    <w:rPr>
                      <w:rFonts w:ascii="Tahoma" w:eastAsia="MS PGothic" w:hAnsi="Tahoma" w:cs="Tahoma"/>
                      <w:sz w:val="20"/>
                      <w:szCs w:val="20"/>
                    </w:rPr>
                  </w:rPrChange>
                </w:rPr>
                <w:t xml:space="preserve"> </w:t>
              </w:r>
            </w:ins>
            <w:ins w:id="12568" w:author="DuyNgo" w:date="2012-08-09T10:03:00Z">
              <w:r w:rsidRPr="00657B96">
                <w:rPr>
                  <w:rFonts w:ascii="Times New Roman" w:eastAsia="MS PGothic" w:hAnsi="Times New Roman" w:cs="Times New Roman"/>
                  <w:sz w:val="24"/>
                  <w:szCs w:val="24"/>
                  <w:rPrChange w:id="12569" w:author="DuyNgo" w:date="2012-08-09T15:04:00Z">
                    <w:rPr>
                      <w:rFonts w:ascii="Tahoma" w:eastAsia="MS PGothic" w:hAnsi="Tahoma" w:cs="Tahoma"/>
                      <w:sz w:val="20"/>
                      <w:szCs w:val="20"/>
                    </w:rPr>
                  </w:rPrChange>
                </w:rPr>
                <w:t>sorted</w:t>
              </w:r>
            </w:ins>
            <w:ins w:id="12570" w:author="DuyNgo" w:date="2012-08-09T09:53:00Z">
              <w:r w:rsidRPr="00657B96">
                <w:rPr>
                  <w:rFonts w:ascii="Times New Roman" w:eastAsia="MS PGothic" w:hAnsi="Times New Roman" w:cs="Times New Roman"/>
                  <w:sz w:val="24"/>
                  <w:szCs w:val="24"/>
                  <w:rPrChange w:id="12571" w:author="DuyNgo" w:date="2012-08-09T15:04:00Z">
                    <w:rPr>
                      <w:rFonts w:ascii="Tahoma" w:eastAsia="MS PGothic" w:hAnsi="Tahoma" w:cs="Tahoma"/>
                      <w:sz w:val="20"/>
                      <w:szCs w:val="20"/>
                    </w:rPr>
                  </w:rPrChange>
                </w:rPr>
                <w:t xml:space="preserve"> </w:t>
              </w:r>
            </w:ins>
            <w:ins w:id="12572" w:author="DuyNgo" w:date="2012-08-09T10:03:00Z">
              <w:r w:rsidRPr="00657B96">
                <w:rPr>
                  <w:rFonts w:ascii="Times New Roman" w:eastAsia="MS PGothic" w:hAnsi="Times New Roman" w:cs="Times New Roman"/>
                  <w:sz w:val="24"/>
                  <w:szCs w:val="24"/>
                  <w:rPrChange w:id="12573" w:author="DuyNgo" w:date="2012-08-09T15:04:00Z">
                    <w:rPr>
                      <w:rFonts w:ascii="Tahoma" w:eastAsia="MS PGothic" w:hAnsi="Tahoma" w:cs="Tahoma"/>
                      <w:sz w:val="20"/>
                      <w:szCs w:val="20"/>
                    </w:rPr>
                  </w:rPrChange>
                </w:rPr>
                <w:t>by clicked column.</w:t>
              </w:r>
            </w:ins>
          </w:p>
        </w:tc>
      </w:tr>
    </w:tbl>
    <w:p w:rsidR="00A41714" w:rsidRPr="00657B96" w:rsidRDefault="00A41714" w:rsidP="00A41714">
      <w:pPr>
        <w:rPr>
          <w:rFonts w:ascii="Times New Roman" w:hAnsi="Times New Roman" w:cs="Times New Roman"/>
          <w:sz w:val="24"/>
          <w:szCs w:val="24"/>
        </w:rPr>
      </w:pPr>
    </w:p>
    <w:p w:rsidR="00807668" w:rsidRPr="00657B96" w:rsidRDefault="00807668">
      <w:pPr>
        <w:pStyle w:val="Heading3"/>
        <w:numPr>
          <w:ilvl w:val="1"/>
          <w:numId w:val="19"/>
        </w:numPr>
        <w:ind w:left="360" w:hanging="360"/>
        <w:rPr>
          <w:rFonts w:ascii="Times New Roman" w:hAnsi="Times New Roman" w:cs="Times New Roman"/>
          <w:sz w:val="24"/>
          <w:szCs w:val="24"/>
        </w:rPr>
        <w:pPrChange w:id="12574" w:author="DuyNgo" w:date="2012-08-09T22:33:00Z">
          <w:pPr>
            <w:pStyle w:val="Heading1"/>
            <w:numPr>
              <w:numId w:val="2"/>
            </w:numPr>
            <w:tabs>
              <w:tab w:val="left" w:pos="709"/>
            </w:tabs>
            <w:ind w:left="720" w:firstLine="284"/>
            <w:jc w:val="both"/>
          </w:pPr>
        </w:pPrChange>
      </w:pPr>
      <w:bookmarkStart w:id="12575" w:name="_Toc332775063"/>
      <w:r w:rsidRPr="00657B96">
        <w:rPr>
          <w:rFonts w:ascii="Times New Roman" w:hAnsi="Times New Roman" w:cs="Times New Roman"/>
          <w:sz w:val="24"/>
          <w:szCs w:val="24"/>
        </w:rPr>
        <w:t>Requirement</w:t>
      </w:r>
      <w:bookmarkEnd w:id="12575"/>
    </w:p>
    <w:p w:rsidR="00C37105" w:rsidRPr="00657B96" w:rsidRDefault="00C37105" w:rsidP="00C37105">
      <w:pPr>
        <w:pStyle w:val="Heading4"/>
        <w:rPr>
          <w:ins w:id="12576" w:author="DuyNgo" w:date="2012-08-09T08:16:00Z"/>
          <w:rFonts w:ascii="Times New Roman" w:hAnsi="Times New Roman" w:cs="Times New Roman"/>
          <w:sz w:val="24"/>
          <w:szCs w:val="24"/>
          <w:rPrChange w:id="12577" w:author="DuyNgo" w:date="2012-08-09T15:04:00Z">
            <w:rPr>
              <w:ins w:id="12578" w:author="DuyNgo" w:date="2012-08-09T08:16:00Z"/>
            </w:rPr>
          </w:rPrChange>
        </w:rPr>
      </w:pPr>
      <w:bookmarkStart w:id="12579" w:name="_Toc332775064"/>
      <w:r w:rsidRPr="00657B96">
        <w:rPr>
          <w:rFonts w:ascii="Times New Roman" w:hAnsi="Times New Roman" w:cs="Times New Roman"/>
          <w:sz w:val="24"/>
          <w:szCs w:val="24"/>
        </w:rPr>
        <w:t>5</w:t>
      </w:r>
      <w:ins w:id="12580" w:author="DuyNgo" w:date="2012-08-09T08:16:00Z">
        <w:r w:rsidRPr="00657B96">
          <w:rPr>
            <w:rFonts w:ascii="Times New Roman" w:hAnsi="Times New Roman" w:cs="Times New Roman"/>
            <w:sz w:val="24"/>
            <w:szCs w:val="24"/>
            <w:rPrChange w:id="12581" w:author="DuyNgo" w:date="2012-08-09T15:04:00Z">
              <w:rPr>
                <w:i w:val="0"/>
                <w:iCs w:val="0"/>
                <w:color w:val="365F91" w:themeColor="accent1" w:themeShade="BF"/>
                <w:sz w:val="28"/>
                <w:szCs w:val="28"/>
              </w:rPr>
            </w:rPrChange>
          </w:rPr>
          <w:t>.</w:t>
        </w:r>
      </w:ins>
      <w:r w:rsidRPr="00657B96">
        <w:rPr>
          <w:rFonts w:ascii="Times New Roman" w:hAnsi="Times New Roman" w:cs="Times New Roman"/>
          <w:sz w:val="24"/>
          <w:szCs w:val="24"/>
        </w:rPr>
        <w:t>3</w:t>
      </w:r>
      <w:ins w:id="12582" w:author="DuyNgo" w:date="2012-08-09T08:16:00Z">
        <w:r w:rsidRPr="00657B96">
          <w:rPr>
            <w:rFonts w:ascii="Times New Roman" w:hAnsi="Times New Roman" w:cs="Times New Roman"/>
            <w:sz w:val="24"/>
            <w:szCs w:val="24"/>
            <w:rPrChange w:id="12583" w:author="DuyNgo" w:date="2012-08-09T15:04:00Z">
              <w:rPr>
                <w:i w:val="0"/>
                <w:iCs w:val="0"/>
                <w:color w:val="365F91" w:themeColor="accent1" w:themeShade="BF"/>
                <w:sz w:val="28"/>
                <w:szCs w:val="28"/>
              </w:rPr>
            </w:rPrChange>
          </w:rPr>
          <w:t>.</w:t>
        </w:r>
      </w:ins>
      <w:r w:rsidRPr="00657B96">
        <w:rPr>
          <w:rFonts w:ascii="Times New Roman" w:hAnsi="Times New Roman" w:cs="Times New Roman"/>
          <w:sz w:val="24"/>
          <w:szCs w:val="24"/>
        </w:rPr>
        <w:t>1</w:t>
      </w:r>
      <w:ins w:id="12584" w:author="DuyNgo" w:date="2012-08-09T08:16:00Z">
        <w:r w:rsidRPr="00657B96">
          <w:rPr>
            <w:rFonts w:ascii="Times New Roman" w:hAnsi="Times New Roman" w:cs="Times New Roman"/>
            <w:sz w:val="24"/>
            <w:szCs w:val="24"/>
            <w:rPrChange w:id="12585" w:author="DuyNgo" w:date="2012-08-09T15:04:00Z">
              <w:rPr>
                <w:i w:val="0"/>
                <w:iCs w:val="0"/>
                <w:color w:val="365F91" w:themeColor="accent1" w:themeShade="BF"/>
                <w:sz w:val="28"/>
                <w:szCs w:val="28"/>
              </w:rPr>
            </w:rPrChange>
          </w:rPr>
          <w:t xml:space="preserve"> </w:t>
        </w:r>
      </w:ins>
      <w:ins w:id="12586" w:author="DuyNgo" w:date="2012-08-09T08:14:00Z">
        <w:r w:rsidRPr="00657B96">
          <w:rPr>
            <w:rFonts w:ascii="Times New Roman" w:hAnsi="Times New Roman" w:cs="Times New Roman"/>
            <w:sz w:val="24"/>
            <w:szCs w:val="24"/>
            <w:rPrChange w:id="12587" w:author="DuyNgo" w:date="2012-08-09T15:04:00Z">
              <w:rPr>
                <w:i w:val="0"/>
                <w:iCs w:val="0"/>
                <w:color w:val="365F91" w:themeColor="accent1" w:themeShade="BF"/>
                <w:sz w:val="28"/>
                <w:szCs w:val="28"/>
              </w:rPr>
            </w:rPrChange>
          </w:rPr>
          <w:t>Check view project list</w:t>
        </w:r>
      </w:ins>
      <w:bookmarkEnd w:id="12579"/>
    </w:p>
    <w:tbl>
      <w:tblPr>
        <w:tblW w:w="9379" w:type="dxa"/>
        <w:tblInd w:w="103" w:type="dxa"/>
        <w:tblLayout w:type="fixed"/>
        <w:tblLook w:val="04A0" w:firstRow="1" w:lastRow="0" w:firstColumn="1" w:lastColumn="0" w:noHBand="0" w:noVBand="1"/>
      </w:tblPr>
      <w:tblGrid>
        <w:gridCol w:w="1537"/>
        <w:gridCol w:w="2163"/>
        <w:gridCol w:w="2794"/>
        <w:gridCol w:w="2885"/>
      </w:tblGrid>
      <w:tr w:rsidR="00C37105" w:rsidRPr="00657B96" w:rsidTr="006F1304">
        <w:trPr>
          <w:trHeight w:val="114"/>
          <w:ins w:id="12588"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37105" w:rsidRPr="00657B96" w:rsidRDefault="00C37105" w:rsidP="006F1304">
            <w:pPr>
              <w:spacing w:after="0" w:line="240" w:lineRule="auto"/>
              <w:rPr>
                <w:ins w:id="12589" w:author="DuyNgo" w:date="2012-08-09T08:16:00Z"/>
                <w:rFonts w:ascii="Times New Roman" w:eastAsia="MS PGothic" w:hAnsi="Times New Roman" w:cs="Times New Roman"/>
                <w:b/>
                <w:sz w:val="24"/>
                <w:szCs w:val="24"/>
                <w:rPrChange w:id="12590" w:author="DuyNgo" w:date="2012-08-09T15:04:00Z">
                  <w:rPr>
                    <w:ins w:id="12591" w:author="DuyNgo" w:date="2012-08-09T08:16:00Z"/>
                    <w:rFonts w:ascii="Tahoma" w:eastAsia="MS PGothic" w:hAnsi="Tahoma" w:cs="Tahoma"/>
                    <w:b/>
                    <w:sz w:val="20"/>
                    <w:szCs w:val="20"/>
                  </w:rPr>
                </w:rPrChange>
              </w:rPr>
            </w:pPr>
            <w:ins w:id="12592" w:author="DuyNgo" w:date="2012-08-09T08:16:00Z">
              <w:r w:rsidRPr="00657B96">
                <w:rPr>
                  <w:rFonts w:ascii="Times New Roman" w:eastAsia="MS PGothic" w:hAnsi="Times New Roman" w:cs="Times New Roman"/>
                  <w:b/>
                  <w:sz w:val="24"/>
                  <w:szCs w:val="24"/>
                  <w:rPrChange w:id="12593"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37105" w:rsidRPr="00657B96" w:rsidRDefault="00C37105" w:rsidP="006F1304">
            <w:pPr>
              <w:spacing w:after="0" w:line="240" w:lineRule="auto"/>
              <w:rPr>
                <w:ins w:id="12594" w:author="DuyNgo" w:date="2012-08-09T08:16:00Z"/>
                <w:rFonts w:ascii="Times New Roman" w:eastAsia="MS PGothic" w:hAnsi="Times New Roman" w:cs="Times New Roman"/>
                <w:b/>
                <w:bCs/>
                <w:sz w:val="24"/>
                <w:szCs w:val="24"/>
                <w:rPrChange w:id="12595" w:author="DuyNgo" w:date="2012-08-09T15:04:00Z">
                  <w:rPr>
                    <w:ins w:id="12596" w:author="DuyNgo" w:date="2012-08-09T08:16:00Z"/>
                    <w:rFonts w:ascii="Tahoma" w:eastAsia="MS PGothic" w:hAnsi="Tahoma" w:cs="Tahoma"/>
                    <w:b/>
                    <w:bCs/>
                    <w:sz w:val="20"/>
                    <w:szCs w:val="20"/>
                  </w:rPr>
                </w:rPrChange>
              </w:rPr>
            </w:pPr>
            <w:ins w:id="12597" w:author="DuyNgo" w:date="2012-08-09T08:16:00Z">
              <w:r w:rsidRPr="00657B96">
                <w:rPr>
                  <w:rFonts w:ascii="Times New Roman" w:eastAsia="MS PGothic" w:hAnsi="Times New Roman" w:cs="Times New Roman"/>
                  <w:b/>
                  <w:bCs/>
                  <w:sz w:val="24"/>
                  <w:szCs w:val="24"/>
                  <w:rPrChange w:id="12598"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37105" w:rsidRPr="00657B96" w:rsidRDefault="00C37105" w:rsidP="006F1304">
            <w:pPr>
              <w:spacing w:after="0" w:line="240" w:lineRule="auto"/>
              <w:rPr>
                <w:ins w:id="12599" w:author="DuyNgo" w:date="2012-08-09T08:16:00Z"/>
                <w:rFonts w:ascii="Times New Roman" w:eastAsia="MS PGothic" w:hAnsi="Times New Roman" w:cs="Times New Roman"/>
                <w:b/>
                <w:bCs/>
                <w:sz w:val="24"/>
                <w:szCs w:val="24"/>
                <w:rPrChange w:id="12600" w:author="DuyNgo" w:date="2012-08-09T15:04:00Z">
                  <w:rPr>
                    <w:ins w:id="12601" w:author="DuyNgo" w:date="2012-08-09T08:16:00Z"/>
                    <w:rFonts w:ascii="Tahoma" w:eastAsia="MS PGothic" w:hAnsi="Tahoma" w:cs="Tahoma"/>
                    <w:b/>
                    <w:bCs/>
                    <w:sz w:val="20"/>
                    <w:szCs w:val="20"/>
                  </w:rPr>
                </w:rPrChange>
              </w:rPr>
            </w:pPr>
            <w:ins w:id="12602" w:author="DuyNgo" w:date="2012-08-09T08:16:00Z">
              <w:r w:rsidRPr="00657B96">
                <w:rPr>
                  <w:rFonts w:ascii="Times New Roman" w:eastAsia="MS PGothic" w:hAnsi="Times New Roman" w:cs="Times New Roman"/>
                  <w:b/>
                  <w:bCs/>
                  <w:sz w:val="24"/>
                  <w:szCs w:val="24"/>
                  <w:rPrChange w:id="12603"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37105" w:rsidRPr="00657B96" w:rsidRDefault="00C37105" w:rsidP="006F1304">
            <w:pPr>
              <w:spacing w:after="0" w:line="240" w:lineRule="auto"/>
              <w:rPr>
                <w:ins w:id="12604" w:author="DuyNgo" w:date="2012-08-09T08:16:00Z"/>
                <w:rFonts w:ascii="Times New Roman" w:eastAsia="MS PGothic" w:hAnsi="Times New Roman" w:cs="Times New Roman"/>
                <w:b/>
                <w:bCs/>
                <w:sz w:val="24"/>
                <w:szCs w:val="24"/>
                <w:rPrChange w:id="12605" w:author="DuyNgo" w:date="2012-08-09T15:04:00Z">
                  <w:rPr>
                    <w:ins w:id="12606" w:author="DuyNgo" w:date="2012-08-09T08:16:00Z"/>
                    <w:rFonts w:ascii="Tahoma" w:eastAsia="MS PGothic" w:hAnsi="Tahoma" w:cs="Tahoma"/>
                    <w:b/>
                    <w:bCs/>
                    <w:sz w:val="20"/>
                    <w:szCs w:val="20"/>
                  </w:rPr>
                </w:rPrChange>
              </w:rPr>
            </w:pPr>
            <w:ins w:id="12607" w:author="DuyNgo" w:date="2012-08-09T08:16:00Z">
              <w:r w:rsidRPr="00657B96">
                <w:rPr>
                  <w:rFonts w:ascii="Times New Roman" w:eastAsia="MS PGothic" w:hAnsi="Times New Roman" w:cs="Times New Roman"/>
                  <w:b/>
                  <w:bCs/>
                  <w:sz w:val="24"/>
                  <w:szCs w:val="24"/>
                  <w:rPrChange w:id="12608" w:author="DuyNgo" w:date="2012-08-09T15:04:00Z">
                    <w:rPr>
                      <w:rFonts w:ascii="Tahoma" w:eastAsia="MS PGothic" w:hAnsi="Tahoma" w:cs="Tahoma"/>
                      <w:b/>
                      <w:bCs/>
                      <w:color w:val="4F81BD" w:themeColor="accent1"/>
                      <w:sz w:val="20"/>
                      <w:szCs w:val="20"/>
                    </w:rPr>
                  </w:rPrChange>
                </w:rPr>
                <w:t>Expected output</w:t>
              </w:r>
            </w:ins>
          </w:p>
        </w:tc>
      </w:tr>
      <w:tr w:rsidR="00C37105" w:rsidRPr="00657B96" w:rsidTr="006F1304">
        <w:trPr>
          <w:trHeight w:val="1142"/>
          <w:ins w:id="12609"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37105" w:rsidRPr="00657B96" w:rsidRDefault="00C37105" w:rsidP="006F1304">
            <w:pPr>
              <w:spacing w:after="0" w:line="240" w:lineRule="auto"/>
              <w:rPr>
                <w:ins w:id="12610" w:author="DuyNgo" w:date="2012-08-09T08:16:00Z"/>
                <w:rFonts w:ascii="Times New Roman" w:eastAsia="MS PGothic" w:hAnsi="Times New Roman" w:cs="Times New Roman"/>
                <w:sz w:val="24"/>
                <w:szCs w:val="24"/>
                <w:rPrChange w:id="12611" w:author="DuyNgo" w:date="2012-08-09T15:04:00Z">
                  <w:rPr>
                    <w:ins w:id="12612" w:author="DuyNgo" w:date="2012-08-09T08:16:00Z"/>
                    <w:rFonts w:ascii="Tahoma" w:eastAsia="MS PGothic" w:hAnsi="Tahoma" w:cs="Tahoma"/>
                    <w:sz w:val="20"/>
                    <w:szCs w:val="20"/>
                  </w:rPr>
                </w:rPrChange>
              </w:rPr>
            </w:pPr>
            <w:ins w:id="12613" w:author="DuyNgo" w:date="2012-08-09T08:15:00Z">
              <w:r w:rsidRPr="00657B96">
                <w:rPr>
                  <w:rFonts w:ascii="Times New Roman" w:eastAsia="MS PGothic" w:hAnsi="Times New Roman" w:cs="Times New Roman"/>
                  <w:sz w:val="24"/>
                  <w:szCs w:val="24"/>
                  <w:rPrChange w:id="12614" w:author="DuyNgo" w:date="2012-08-09T15:04:00Z">
                    <w:rPr>
                      <w:rFonts w:ascii="Tahoma" w:eastAsia="MS PGothic" w:hAnsi="Tahoma" w:cs="Tahoma"/>
                      <w:b/>
                      <w:bCs/>
                      <w:color w:val="4F81BD" w:themeColor="accent1"/>
                      <w:sz w:val="20"/>
                      <w:szCs w:val="20"/>
                    </w:rPr>
                  </w:rPrChange>
                </w:rPr>
                <w:t>Check view project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37105" w:rsidRPr="00657B96" w:rsidRDefault="00C37105">
            <w:pPr>
              <w:spacing w:after="0" w:line="240" w:lineRule="auto"/>
              <w:rPr>
                <w:ins w:id="12615" w:author="DuyNgo" w:date="2012-08-09T08:16:00Z"/>
                <w:rFonts w:ascii="Times New Roman" w:eastAsia="MS PGothic" w:hAnsi="Times New Roman" w:cs="Times New Roman"/>
                <w:sz w:val="24"/>
                <w:szCs w:val="24"/>
                <w:rPrChange w:id="12616" w:author="DuyNgo" w:date="2012-08-09T15:04:00Z">
                  <w:rPr>
                    <w:ins w:id="12617" w:author="DuyNgo" w:date="2012-08-09T08:16:00Z"/>
                    <w:rFonts w:ascii="Tahoma" w:hAnsi="Tahoma" w:cs="Tahoma"/>
                    <w:color w:val="000000"/>
                    <w:sz w:val="20"/>
                    <w:szCs w:val="20"/>
                  </w:rPr>
                </w:rPrChange>
              </w:rPr>
              <w:pPrChange w:id="12618"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r w:rsidRPr="00657B96">
              <w:rPr>
                <w:rFonts w:ascii="Times New Roman" w:eastAsia="MS PGothic" w:hAnsi="Times New Roman" w:cs="Times New Roman"/>
                <w:sz w:val="24"/>
                <w:szCs w:val="24"/>
              </w:rPr>
              <w:t>Member of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C37105" w:rsidRPr="00657B96" w:rsidRDefault="00C37105">
            <w:pPr>
              <w:pStyle w:val="ListParagraph"/>
              <w:numPr>
                <w:ilvl w:val="0"/>
                <w:numId w:val="56"/>
              </w:numPr>
              <w:spacing w:after="0" w:line="240" w:lineRule="auto"/>
              <w:rPr>
                <w:ins w:id="12619" w:author="DuyNgo" w:date="2012-08-09T08:16:00Z"/>
                <w:rFonts w:ascii="Times New Roman" w:eastAsia="MS PGothic" w:hAnsi="Times New Roman" w:cs="Times New Roman"/>
                <w:sz w:val="24"/>
                <w:szCs w:val="24"/>
                <w:rPrChange w:id="12620" w:author="DuyNgo" w:date="2012-08-09T15:04:00Z">
                  <w:rPr>
                    <w:ins w:id="12621" w:author="DuyNgo" w:date="2012-08-09T08:16:00Z"/>
                    <w:rFonts w:ascii="Tahoma" w:hAnsi="Tahoma" w:cs="Tahoma"/>
                    <w:color w:val="000000"/>
                    <w:sz w:val="20"/>
                    <w:szCs w:val="20"/>
                  </w:rPr>
                </w:rPrChange>
              </w:rPr>
              <w:pPrChange w:id="12622"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r w:rsidRPr="00657B96">
              <w:rPr>
                <w:rFonts w:ascii="Times New Roman" w:eastAsia="MS PGothic" w:hAnsi="Times New Roman" w:cs="Times New Roman"/>
                <w:sz w:val="24"/>
                <w:szCs w:val="24"/>
              </w:rPr>
              <w:t>Log in</w:t>
            </w:r>
          </w:p>
        </w:tc>
        <w:tc>
          <w:tcPr>
            <w:tcW w:w="2885" w:type="dxa"/>
            <w:tcBorders>
              <w:top w:val="single" w:sz="4" w:space="0" w:color="000000"/>
              <w:left w:val="nil"/>
              <w:bottom w:val="single" w:sz="4" w:space="0" w:color="000000"/>
              <w:right w:val="single" w:sz="4" w:space="0" w:color="000000"/>
            </w:tcBorders>
            <w:shd w:val="clear" w:color="000000" w:fill="FFFFFF"/>
            <w:hideMark/>
          </w:tcPr>
          <w:p w:rsidR="00C37105" w:rsidRPr="00657B96" w:rsidRDefault="00C37105">
            <w:pPr>
              <w:pStyle w:val="ListParagraph"/>
              <w:numPr>
                <w:ilvl w:val="0"/>
                <w:numId w:val="57"/>
              </w:numPr>
              <w:spacing w:after="0" w:line="240" w:lineRule="auto"/>
              <w:rPr>
                <w:ins w:id="12623" w:author="DuyNgo" w:date="2012-08-09T08:16:00Z"/>
                <w:rFonts w:ascii="Times New Roman" w:eastAsia="MS PGothic" w:hAnsi="Times New Roman" w:cs="Times New Roman"/>
                <w:sz w:val="24"/>
                <w:szCs w:val="24"/>
                <w:rPrChange w:id="12624" w:author="DuyNgo" w:date="2012-08-09T15:04:00Z">
                  <w:rPr>
                    <w:ins w:id="12625" w:author="DuyNgo" w:date="2012-08-09T08:16:00Z"/>
                    <w:rFonts w:ascii="Tahoma" w:hAnsi="Tahoma" w:cs="Tahoma"/>
                    <w:color w:val="000000"/>
                    <w:sz w:val="20"/>
                    <w:szCs w:val="20"/>
                  </w:rPr>
                </w:rPrChange>
              </w:rPr>
              <w:pPrChange w:id="12626"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2627" w:author="DuyNgo" w:date="2012-08-09T08:15:00Z">
              <w:r w:rsidRPr="00657B96">
                <w:rPr>
                  <w:rFonts w:ascii="Times New Roman" w:eastAsia="MS PGothic" w:hAnsi="Times New Roman" w:cs="Times New Roman"/>
                  <w:sz w:val="24"/>
                  <w:szCs w:val="24"/>
                  <w:rPrChange w:id="12628" w:author="DuyNgo" w:date="2012-08-09T15:04:00Z">
                    <w:rPr/>
                  </w:rPrChange>
                </w:rPr>
                <w:t>Able to view list of projects that logged-in user is member.</w:t>
              </w:r>
            </w:ins>
          </w:p>
        </w:tc>
      </w:tr>
    </w:tbl>
    <w:p w:rsidR="00C37105" w:rsidRPr="00657B96" w:rsidRDefault="00C37105" w:rsidP="00C37105">
      <w:pPr>
        <w:rPr>
          <w:rFonts w:ascii="Times New Roman" w:hAnsi="Times New Roman" w:cs="Times New Roman"/>
          <w:sz w:val="24"/>
          <w:szCs w:val="24"/>
        </w:rPr>
      </w:pPr>
    </w:p>
    <w:p w:rsidR="00C37105" w:rsidRPr="00657B96" w:rsidRDefault="00C37105" w:rsidP="00C37105">
      <w:pPr>
        <w:pStyle w:val="Heading4"/>
        <w:rPr>
          <w:ins w:id="12629" w:author="DuyNgo" w:date="2012-08-09T08:16:00Z"/>
          <w:rFonts w:ascii="Times New Roman" w:hAnsi="Times New Roman" w:cs="Times New Roman"/>
          <w:sz w:val="24"/>
          <w:szCs w:val="24"/>
          <w:rPrChange w:id="12630" w:author="DuyNgo" w:date="2012-08-09T15:04:00Z">
            <w:rPr>
              <w:ins w:id="12631" w:author="DuyNgo" w:date="2012-08-09T08:16:00Z"/>
            </w:rPr>
          </w:rPrChange>
        </w:rPr>
      </w:pPr>
      <w:bookmarkStart w:id="12632" w:name="_Toc332775065"/>
      <w:r w:rsidRPr="00657B96">
        <w:rPr>
          <w:rFonts w:ascii="Times New Roman" w:hAnsi="Times New Roman" w:cs="Times New Roman"/>
          <w:sz w:val="24"/>
          <w:szCs w:val="24"/>
        </w:rPr>
        <w:t>5</w:t>
      </w:r>
      <w:ins w:id="12633" w:author="DuyNgo" w:date="2012-08-09T08:16:00Z">
        <w:r w:rsidRPr="00657B96">
          <w:rPr>
            <w:rFonts w:ascii="Times New Roman" w:hAnsi="Times New Roman" w:cs="Times New Roman"/>
            <w:sz w:val="24"/>
            <w:szCs w:val="24"/>
            <w:rPrChange w:id="12634" w:author="DuyNgo" w:date="2012-08-09T15:04:00Z">
              <w:rPr>
                <w:rFonts w:asciiTheme="minorHAnsi" w:eastAsiaTheme="minorHAnsi" w:hAnsiTheme="minorHAnsi" w:cstheme="minorBidi"/>
                <w:b w:val="0"/>
                <w:bCs w:val="0"/>
                <w:i w:val="0"/>
                <w:iCs w:val="0"/>
                <w:color w:val="auto"/>
              </w:rPr>
            </w:rPrChange>
          </w:rPr>
          <w:t>.</w:t>
        </w:r>
      </w:ins>
      <w:r w:rsidRPr="00657B96">
        <w:rPr>
          <w:rFonts w:ascii="Times New Roman" w:hAnsi="Times New Roman" w:cs="Times New Roman"/>
          <w:sz w:val="24"/>
          <w:szCs w:val="24"/>
        </w:rPr>
        <w:t>3</w:t>
      </w:r>
      <w:ins w:id="12635" w:author="DuyNgo" w:date="2012-08-09T08:16:00Z">
        <w:r w:rsidRPr="00657B96">
          <w:rPr>
            <w:rFonts w:ascii="Times New Roman" w:hAnsi="Times New Roman" w:cs="Times New Roman"/>
            <w:sz w:val="24"/>
            <w:szCs w:val="24"/>
            <w:rPrChange w:id="12636" w:author="DuyNgo" w:date="2012-08-09T15:04:00Z">
              <w:rPr>
                <w:rFonts w:asciiTheme="minorHAnsi" w:eastAsiaTheme="minorHAnsi" w:hAnsiTheme="minorHAnsi" w:cstheme="minorBidi"/>
                <w:b w:val="0"/>
                <w:bCs w:val="0"/>
                <w:i w:val="0"/>
                <w:iCs w:val="0"/>
                <w:color w:val="auto"/>
              </w:rPr>
            </w:rPrChange>
          </w:rPr>
          <w:t>.</w:t>
        </w:r>
      </w:ins>
      <w:ins w:id="12637" w:author="DuyNgo" w:date="2012-08-09T08:57:00Z">
        <w:r w:rsidRPr="00657B96">
          <w:rPr>
            <w:rFonts w:ascii="Times New Roman" w:hAnsi="Times New Roman" w:cs="Times New Roman"/>
            <w:sz w:val="24"/>
            <w:szCs w:val="24"/>
            <w:rPrChange w:id="12638" w:author="DuyNgo" w:date="2012-08-09T15:04:00Z">
              <w:rPr>
                <w:rFonts w:asciiTheme="minorHAnsi" w:eastAsiaTheme="minorHAnsi" w:hAnsiTheme="minorHAnsi" w:cstheme="minorBidi"/>
                <w:b w:val="0"/>
                <w:bCs w:val="0"/>
                <w:i w:val="0"/>
                <w:iCs w:val="0"/>
                <w:color w:val="auto"/>
              </w:rPr>
            </w:rPrChange>
          </w:rPr>
          <w:t>2</w:t>
        </w:r>
      </w:ins>
      <w:ins w:id="12639" w:author="DuyNgo" w:date="2012-08-09T08:16:00Z">
        <w:r w:rsidRPr="00657B96">
          <w:rPr>
            <w:rFonts w:ascii="Times New Roman" w:hAnsi="Times New Roman" w:cs="Times New Roman"/>
            <w:sz w:val="24"/>
            <w:szCs w:val="24"/>
            <w:rPrChange w:id="12640" w:author="DuyNgo" w:date="2012-08-09T15:04:00Z">
              <w:rPr>
                <w:rFonts w:asciiTheme="minorHAnsi" w:eastAsiaTheme="minorHAnsi" w:hAnsiTheme="minorHAnsi" w:cstheme="minorBidi"/>
                <w:b w:val="0"/>
                <w:bCs w:val="0"/>
                <w:i w:val="0"/>
                <w:iCs w:val="0"/>
                <w:color w:val="auto"/>
              </w:rPr>
            </w:rPrChange>
          </w:rPr>
          <w:t xml:space="preserve"> Check view requirements list of a project</w:t>
        </w:r>
        <w:bookmarkEnd w:id="12632"/>
      </w:ins>
    </w:p>
    <w:tbl>
      <w:tblPr>
        <w:tblW w:w="9379" w:type="dxa"/>
        <w:tblInd w:w="103" w:type="dxa"/>
        <w:tblLayout w:type="fixed"/>
        <w:tblLook w:val="04A0" w:firstRow="1" w:lastRow="0" w:firstColumn="1" w:lastColumn="0" w:noHBand="0" w:noVBand="1"/>
      </w:tblPr>
      <w:tblGrid>
        <w:gridCol w:w="1537"/>
        <w:gridCol w:w="2163"/>
        <w:gridCol w:w="2794"/>
        <w:gridCol w:w="2885"/>
      </w:tblGrid>
      <w:tr w:rsidR="00C37105" w:rsidRPr="00657B96" w:rsidTr="006F1304">
        <w:trPr>
          <w:trHeight w:val="114"/>
          <w:ins w:id="1264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37105" w:rsidRPr="00657B96" w:rsidRDefault="00C37105" w:rsidP="006F1304">
            <w:pPr>
              <w:spacing w:after="0" w:line="240" w:lineRule="auto"/>
              <w:rPr>
                <w:ins w:id="12642" w:author="DuyNgo" w:date="2012-08-09T08:16:00Z"/>
                <w:rFonts w:ascii="Times New Roman" w:eastAsia="MS PGothic" w:hAnsi="Times New Roman" w:cs="Times New Roman"/>
                <w:b/>
                <w:sz w:val="24"/>
                <w:szCs w:val="24"/>
                <w:rPrChange w:id="12643" w:author="DuyNgo" w:date="2012-08-09T15:04:00Z">
                  <w:rPr>
                    <w:ins w:id="12644" w:author="DuyNgo" w:date="2012-08-09T08:16:00Z"/>
                    <w:rFonts w:ascii="Tahoma" w:eastAsia="MS PGothic" w:hAnsi="Tahoma" w:cs="Tahoma"/>
                    <w:b/>
                    <w:sz w:val="20"/>
                    <w:szCs w:val="20"/>
                  </w:rPr>
                </w:rPrChange>
              </w:rPr>
            </w:pPr>
            <w:ins w:id="12645" w:author="DuyNgo" w:date="2012-08-09T08:16:00Z">
              <w:r w:rsidRPr="00657B96">
                <w:rPr>
                  <w:rFonts w:ascii="Times New Roman" w:eastAsia="MS PGothic" w:hAnsi="Times New Roman" w:cs="Times New Roman"/>
                  <w:b/>
                  <w:sz w:val="24"/>
                  <w:szCs w:val="24"/>
                  <w:rPrChange w:id="12646"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37105" w:rsidRPr="00657B96" w:rsidRDefault="00C37105" w:rsidP="006F1304">
            <w:pPr>
              <w:spacing w:after="0" w:line="240" w:lineRule="auto"/>
              <w:rPr>
                <w:ins w:id="12647" w:author="DuyNgo" w:date="2012-08-09T08:16:00Z"/>
                <w:rFonts w:ascii="Times New Roman" w:eastAsia="MS PGothic" w:hAnsi="Times New Roman" w:cs="Times New Roman"/>
                <w:b/>
                <w:bCs/>
                <w:sz w:val="24"/>
                <w:szCs w:val="24"/>
                <w:rPrChange w:id="12648" w:author="DuyNgo" w:date="2012-08-09T15:04:00Z">
                  <w:rPr>
                    <w:ins w:id="12649" w:author="DuyNgo" w:date="2012-08-09T08:16:00Z"/>
                    <w:rFonts w:ascii="Tahoma" w:eastAsia="MS PGothic" w:hAnsi="Tahoma" w:cs="Tahoma"/>
                    <w:b/>
                    <w:bCs/>
                    <w:sz w:val="20"/>
                    <w:szCs w:val="20"/>
                  </w:rPr>
                </w:rPrChange>
              </w:rPr>
            </w:pPr>
            <w:ins w:id="12650" w:author="DuyNgo" w:date="2012-08-09T08:16:00Z">
              <w:r w:rsidRPr="00657B96">
                <w:rPr>
                  <w:rFonts w:ascii="Times New Roman" w:eastAsia="MS PGothic" w:hAnsi="Times New Roman" w:cs="Times New Roman"/>
                  <w:b/>
                  <w:bCs/>
                  <w:sz w:val="24"/>
                  <w:szCs w:val="24"/>
                  <w:rPrChange w:id="12651"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37105" w:rsidRPr="00657B96" w:rsidRDefault="00C37105" w:rsidP="006F1304">
            <w:pPr>
              <w:spacing w:after="0" w:line="240" w:lineRule="auto"/>
              <w:rPr>
                <w:ins w:id="12652" w:author="DuyNgo" w:date="2012-08-09T08:16:00Z"/>
                <w:rFonts w:ascii="Times New Roman" w:eastAsia="MS PGothic" w:hAnsi="Times New Roman" w:cs="Times New Roman"/>
                <w:b/>
                <w:bCs/>
                <w:sz w:val="24"/>
                <w:szCs w:val="24"/>
                <w:rPrChange w:id="12653" w:author="DuyNgo" w:date="2012-08-09T15:04:00Z">
                  <w:rPr>
                    <w:ins w:id="12654" w:author="DuyNgo" w:date="2012-08-09T08:16:00Z"/>
                    <w:rFonts w:ascii="Tahoma" w:eastAsia="MS PGothic" w:hAnsi="Tahoma" w:cs="Tahoma"/>
                    <w:b/>
                    <w:bCs/>
                    <w:sz w:val="20"/>
                    <w:szCs w:val="20"/>
                  </w:rPr>
                </w:rPrChange>
              </w:rPr>
            </w:pPr>
            <w:ins w:id="12655" w:author="DuyNgo" w:date="2012-08-09T08:16:00Z">
              <w:r w:rsidRPr="00657B96">
                <w:rPr>
                  <w:rFonts w:ascii="Times New Roman" w:eastAsia="MS PGothic" w:hAnsi="Times New Roman" w:cs="Times New Roman"/>
                  <w:b/>
                  <w:bCs/>
                  <w:sz w:val="24"/>
                  <w:szCs w:val="24"/>
                  <w:rPrChange w:id="12656"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37105" w:rsidRPr="00657B96" w:rsidRDefault="00C37105" w:rsidP="006F1304">
            <w:pPr>
              <w:spacing w:after="0" w:line="240" w:lineRule="auto"/>
              <w:rPr>
                <w:ins w:id="12657" w:author="DuyNgo" w:date="2012-08-09T08:16:00Z"/>
                <w:rFonts w:ascii="Times New Roman" w:eastAsia="MS PGothic" w:hAnsi="Times New Roman" w:cs="Times New Roman"/>
                <w:b/>
                <w:bCs/>
                <w:sz w:val="24"/>
                <w:szCs w:val="24"/>
                <w:rPrChange w:id="12658" w:author="DuyNgo" w:date="2012-08-09T15:04:00Z">
                  <w:rPr>
                    <w:ins w:id="12659" w:author="DuyNgo" w:date="2012-08-09T08:16:00Z"/>
                    <w:rFonts w:ascii="Tahoma" w:eastAsia="MS PGothic" w:hAnsi="Tahoma" w:cs="Tahoma"/>
                    <w:b/>
                    <w:bCs/>
                    <w:sz w:val="20"/>
                    <w:szCs w:val="20"/>
                  </w:rPr>
                </w:rPrChange>
              </w:rPr>
            </w:pPr>
            <w:ins w:id="12660" w:author="DuyNgo" w:date="2012-08-09T08:16:00Z">
              <w:r w:rsidRPr="00657B96">
                <w:rPr>
                  <w:rFonts w:ascii="Times New Roman" w:eastAsia="MS PGothic" w:hAnsi="Times New Roman" w:cs="Times New Roman"/>
                  <w:b/>
                  <w:bCs/>
                  <w:sz w:val="24"/>
                  <w:szCs w:val="24"/>
                  <w:rPrChange w:id="12661" w:author="DuyNgo" w:date="2012-08-09T15:04:00Z">
                    <w:rPr>
                      <w:rFonts w:ascii="Tahoma" w:eastAsia="MS PGothic" w:hAnsi="Tahoma" w:cs="Tahoma"/>
                      <w:b/>
                      <w:bCs/>
                      <w:color w:val="4F81BD" w:themeColor="accent1"/>
                      <w:sz w:val="20"/>
                      <w:szCs w:val="20"/>
                    </w:rPr>
                  </w:rPrChange>
                </w:rPr>
                <w:t>Expected output</w:t>
              </w:r>
            </w:ins>
          </w:p>
        </w:tc>
      </w:tr>
      <w:tr w:rsidR="00C37105" w:rsidRPr="00657B96" w:rsidTr="006F1304">
        <w:trPr>
          <w:trHeight w:val="1142"/>
          <w:ins w:id="1266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37105" w:rsidRPr="00657B96" w:rsidRDefault="00C37105" w:rsidP="006F1304">
            <w:pPr>
              <w:spacing w:after="0" w:line="240" w:lineRule="auto"/>
              <w:rPr>
                <w:ins w:id="12663" w:author="DuyNgo" w:date="2012-08-09T08:16:00Z"/>
                <w:rFonts w:ascii="Times New Roman" w:eastAsia="MS PGothic" w:hAnsi="Times New Roman" w:cs="Times New Roman"/>
                <w:sz w:val="24"/>
                <w:szCs w:val="24"/>
                <w:rPrChange w:id="12664" w:author="DuyNgo" w:date="2012-08-09T15:04:00Z">
                  <w:rPr>
                    <w:ins w:id="12665" w:author="DuyNgo" w:date="2012-08-09T08:16:00Z"/>
                    <w:rFonts w:ascii="Tahoma" w:eastAsia="MS PGothic" w:hAnsi="Tahoma" w:cs="Tahoma"/>
                    <w:sz w:val="20"/>
                    <w:szCs w:val="20"/>
                  </w:rPr>
                </w:rPrChange>
              </w:rPr>
            </w:pPr>
            <w:ins w:id="12666" w:author="DuyNgo" w:date="2012-08-09T08:16:00Z">
              <w:r w:rsidRPr="00657B96">
                <w:rPr>
                  <w:rFonts w:ascii="Times New Roman" w:eastAsia="MS PGothic" w:hAnsi="Times New Roman" w:cs="Times New Roman"/>
                  <w:sz w:val="24"/>
                  <w:szCs w:val="24"/>
                  <w:rPrChange w:id="12667" w:author="DuyNgo" w:date="2012-08-09T15:04:00Z">
                    <w:rPr>
                      <w:rFonts w:ascii="Tahoma" w:eastAsia="MS PGothic" w:hAnsi="Tahoma" w:cs="Tahoma"/>
                      <w:b/>
                      <w:bCs/>
                      <w:color w:val="4F81BD" w:themeColor="accent1"/>
                      <w:sz w:val="20"/>
                      <w:szCs w:val="20"/>
                    </w:rPr>
                  </w:rPrChange>
                </w:rPr>
                <w:t>Check view requirement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37105" w:rsidRPr="00657B96" w:rsidRDefault="00C37105">
            <w:pPr>
              <w:pStyle w:val="ListParagraph"/>
              <w:numPr>
                <w:ilvl w:val="0"/>
                <w:numId w:val="81"/>
              </w:numPr>
              <w:spacing w:after="0" w:line="240" w:lineRule="auto"/>
              <w:rPr>
                <w:ins w:id="12668" w:author="DuyNgo" w:date="2012-08-09T08:16:00Z"/>
                <w:rFonts w:ascii="Times New Roman" w:eastAsia="MS PGothic" w:hAnsi="Times New Roman" w:cs="Times New Roman"/>
                <w:sz w:val="24"/>
                <w:szCs w:val="24"/>
                <w:rPrChange w:id="12669" w:author="DuyNgo" w:date="2012-08-09T15:04:00Z">
                  <w:rPr>
                    <w:ins w:id="12670" w:author="DuyNgo" w:date="2012-08-09T08:16:00Z"/>
                    <w:rFonts w:ascii="Tahoma" w:hAnsi="Tahoma" w:cs="Tahoma"/>
                    <w:color w:val="000000"/>
                    <w:sz w:val="20"/>
                    <w:szCs w:val="20"/>
                  </w:rPr>
                </w:rPrChange>
              </w:rPr>
              <w:pPrChange w:id="12671"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12672" w:author="DuyNgo" w:date="2012-08-09T08:16:00Z">
              <w:r w:rsidRPr="00657B96">
                <w:rPr>
                  <w:rFonts w:ascii="Times New Roman" w:eastAsia="MS PGothic" w:hAnsi="Times New Roman" w:cs="Times New Roman"/>
                  <w:sz w:val="24"/>
                  <w:szCs w:val="24"/>
                  <w:rPrChange w:id="12673" w:author="DuyNgo" w:date="2012-08-09T15:04:00Z">
                    <w:rPr/>
                  </w:rPrChange>
                </w:rPr>
                <w:t>Logged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37105" w:rsidRPr="00657B96" w:rsidRDefault="00C37105">
            <w:pPr>
              <w:pStyle w:val="ListParagraph"/>
              <w:numPr>
                <w:ilvl w:val="0"/>
                <w:numId w:val="56"/>
              </w:numPr>
              <w:spacing w:after="0" w:line="240" w:lineRule="auto"/>
              <w:rPr>
                <w:ins w:id="12674" w:author="DuyNgo" w:date="2012-08-09T08:16:00Z"/>
                <w:rFonts w:ascii="Times New Roman" w:eastAsia="MS PGothic" w:hAnsi="Times New Roman" w:cs="Times New Roman"/>
                <w:sz w:val="24"/>
                <w:szCs w:val="24"/>
                <w:rPrChange w:id="12675" w:author="DuyNgo" w:date="2012-08-09T15:04:00Z">
                  <w:rPr>
                    <w:ins w:id="12676" w:author="DuyNgo" w:date="2012-08-09T08:16:00Z"/>
                    <w:rFonts w:ascii="Tahoma" w:hAnsi="Tahoma" w:cs="Tahoma"/>
                    <w:color w:val="000000"/>
                    <w:sz w:val="20"/>
                    <w:szCs w:val="20"/>
                  </w:rPr>
                </w:rPrChange>
              </w:rPr>
              <w:pPrChange w:id="12677"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2678" w:author="DuyNgo" w:date="2012-08-09T08:17:00Z">
              <w:r w:rsidRPr="00657B96">
                <w:rPr>
                  <w:rFonts w:ascii="Times New Roman" w:eastAsia="MS PGothic" w:hAnsi="Times New Roman" w:cs="Times New Roman"/>
                  <w:sz w:val="24"/>
                  <w:szCs w:val="24"/>
                  <w:rPrChange w:id="12679" w:author="DuyNgo" w:date="2012-08-09T15:04:00Z">
                    <w:rPr>
                      <w:rFonts w:ascii="Tahoma" w:eastAsia="MS PGothic" w:hAnsi="Tahoma" w:cs="Tahoma"/>
                      <w:sz w:val="20"/>
                      <w:szCs w:val="20"/>
                    </w:rPr>
                  </w:rPrChange>
                </w:rPr>
                <w:t>Click on one project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37105" w:rsidRPr="00657B96" w:rsidRDefault="00C37105">
            <w:pPr>
              <w:pStyle w:val="ListParagraph"/>
              <w:numPr>
                <w:ilvl w:val="0"/>
                <w:numId w:val="57"/>
              </w:numPr>
              <w:spacing w:after="0" w:line="240" w:lineRule="auto"/>
              <w:rPr>
                <w:ins w:id="12680" w:author="DuyNgo" w:date="2012-08-09T08:16:00Z"/>
                <w:rFonts w:ascii="Times New Roman" w:eastAsia="MS PGothic" w:hAnsi="Times New Roman" w:cs="Times New Roman"/>
                <w:sz w:val="24"/>
                <w:szCs w:val="24"/>
                <w:rPrChange w:id="12681" w:author="DuyNgo" w:date="2012-08-09T15:04:00Z">
                  <w:rPr>
                    <w:ins w:id="12682" w:author="DuyNgo" w:date="2012-08-09T08:16:00Z"/>
                    <w:rFonts w:ascii="Tahoma" w:hAnsi="Tahoma" w:cs="Tahoma"/>
                    <w:color w:val="000000"/>
                    <w:sz w:val="20"/>
                    <w:szCs w:val="20"/>
                  </w:rPr>
                </w:rPrChange>
              </w:rPr>
              <w:pPrChange w:id="12683"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2684" w:author="DuyNgo" w:date="2012-08-09T08:16:00Z">
              <w:r w:rsidRPr="00657B96">
                <w:rPr>
                  <w:rFonts w:ascii="Times New Roman" w:eastAsia="MS PGothic" w:hAnsi="Times New Roman" w:cs="Times New Roman"/>
                  <w:sz w:val="24"/>
                  <w:szCs w:val="24"/>
                  <w:rPrChange w:id="12685" w:author="DuyNgo" w:date="2012-08-09T15:04:00Z">
                    <w:rPr/>
                  </w:rPrChange>
                </w:rPr>
                <w:t xml:space="preserve">Able to view list of </w:t>
              </w:r>
            </w:ins>
            <w:ins w:id="12686" w:author="DuyNgo" w:date="2012-08-09T08:17:00Z">
              <w:r w:rsidRPr="00657B96">
                <w:rPr>
                  <w:rFonts w:ascii="Times New Roman" w:eastAsia="MS PGothic" w:hAnsi="Times New Roman" w:cs="Times New Roman"/>
                  <w:sz w:val="24"/>
                  <w:szCs w:val="24"/>
                  <w:rPrChange w:id="12687" w:author="DuyNgo" w:date="2012-08-09T15:04:00Z">
                    <w:rPr>
                      <w:rFonts w:ascii="Tahoma" w:eastAsia="MS PGothic" w:hAnsi="Tahoma" w:cs="Tahoma"/>
                      <w:sz w:val="20"/>
                      <w:szCs w:val="20"/>
                    </w:rPr>
                  </w:rPrChange>
                </w:rPr>
                <w:t>requirements of that project</w:t>
              </w:r>
            </w:ins>
          </w:p>
        </w:tc>
      </w:tr>
    </w:tbl>
    <w:p w:rsidR="00C37105" w:rsidRPr="00657B96" w:rsidRDefault="00C37105">
      <w:pPr>
        <w:rPr>
          <w:ins w:id="12688" w:author="DuyNgo" w:date="2012-08-09T08:16:00Z"/>
          <w:rFonts w:ascii="Times New Roman" w:hAnsi="Times New Roman" w:cs="Times New Roman"/>
          <w:sz w:val="24"/>
          <w:szCs w:val="24"/>
          <w:rPrChange w:id="12689" w:author="DuyNgo" w:date="2012-08-09T15:04:00Z">
            <w:rPr>
              <w:ins w:id="12690" w:author="DuyNgo" w:date="2012-08-09T08:16:00Z"/>
            </w:rPr>
          </w:rPrChange>
        </w:rPr>
        <w:pPrChange w:id="12691" w:author="DuyNgo" w:date="2012-08-09T08:14:00Z">
          <w:pPr>
            <w:pStyle w:val="Heading3"/>
            <w:ind w:left="360"/>
          </w:pPr>
        </w:pPrChange>
      </w:pPr>
    </w:p>
    <w:p w:rsidR="00C37105" w:rsidRPr="00657B96" w:rsidRDefault="00C37105" w:rsidP="00C37105">
      <w:pPr>
        <w:pStyle w:val="Heading4"/>
        <w:rPr>
          <w:ins w:id="12692" w:author="DuyNgo" w:date="2012-08-09T08:16:00Z"/>
          <w:rFonts w:ascii="Times New Roman" w:hAnsi="Times New Roman" w:cs="Times New Roman"/>
          <w:sz w:val="24"/>
          <w:szCs w:val="24"/>
          <w:rPrChange w:id="12693" w:author="DuyNgo" w:date="2012-08-09T15:04:00Z">
            <w:rPr>
              <w:ins w:id="12694" w:author="DuyNgo" w:date="2012-08-09T08:16:00Z"/>
            </w:rPr>
          </w:rPrChange>
        </w:rPr>
      </w:pPr>
      <w:bookmarkStart w:id="12695" w:name="_Toc332775066"/>
      <w:r w:rsidRPr="00657B96">
        <w:rPr>
          <w:rFonts w:ascii="Times New Roman" w:hAnsi="Times New Roman" w:cs="Times New Roman"/>
          <w:sz w:val="24"/>
          <w:szCs w:val="24"/>
        </w:rPr>
        <w:t>5</w:t>
      </w:r>
      <w:ins w:id="12696" w:author="DuyNgo" w:date="2012-08-09T08:16:00Z">
        <w:r w:rsidRPr="00657B96">
          <w:rPr>
            <w:rFonts w:ascii="Times New Roman" w:hAnsi="Times New Roman" w:cs="Times New Roman"/>
            <w:sz w:val="24"/>
            <w:szCs w:val="24"/>
            <w:rPrChange w:id="12697" w:author="DuyNgo" w:date="2012-08-09T15:04:00Z">
              <w:rPr>
                <w:i w:val="0"/>
                <w:iCs w:val="0"/>
              </w:rPr>
            </w:rPrChange>
          </w:rPr>
          <w:t>.</w:t>
        </w:r>
      </w:ins>
      <w:r w:rsidRPr="00657B96">
        <w:rPr>
          <w:rFonts w:ascii="Times New Roman" w:hAnsi="Times New Roman" w:cs="Times New Roman"/>
          <w:sz w:val="24"/>
          <w:szCs w:val="24"/>
        </w:rPr>
        <w:t>3</w:t>
      </w:r>
      <w:ins w:id="12698" w:author="DuyNgo" w:date="2012-08-09T08:16:00Z">
        <w:r w:rsidRPr="00657B96">
          <w:rPr>
            <w:rFonts w:ascii="Times New Roman" w:hAnsi="Times New Roman" w:cs="Times New Roman"/>
            <w:sz w:val="24"/>
            <w:szCs w:val="24"/>
            <w:rPrChange w:id="12699" w:author="DuyNgo" w:date="2012-08-09T15:04:00Z">
              <w:rPr>
                <w:i w:val="0"/>
                <w:iCs w:val="0"/>
              </w:rPr>
            </w:rPrChange>
          </w:rPr>
          <w:t>.</w:t>
        </w:r>
      </w:ins>
      <w:ins w:id="12700" w:author="DuyNgo" w:date="2012-08-09T08:57:00Z">
        <w:r w:rsidRPr="00657B96">
          <w:rPr>
            <w:rFonts w:ascii="Times New Roman" w:hAnsi="Times New Roman" w:cs="Times New Roman"/>
            <w:sz w:val="24"/>
            <w:szCs w:val="24"/>
            <w:rPrChange w:id="12701" w:author="DuyNgo" w:date="2012-08-09T15:04:00Z">
              <w:rPr>
                <w:i w:val="0"/>
                <w:iCs w:val="0"/>
              </w:rPr>
            </w:rPrChange>
          </w:rPr>
          <w:t>3</w:t>
        </w:r>
      </w:ins>
      <w:ins w:id="12702" w:author="DuyNgo" w:date="2012-08-09T08:16:00Z">
        <w:r w:rsidRPr="00657B96">
          <w:rPr>
            <w:rFonts w:ascii="Times New Roman" w:hAnsi="Times New Roman" w:cs="Times New Roman"/>
            <w:sz w:val="24"/>
            <w:szCs w:val="24"/>
            <w:rPrChange w:id="12703" w:author="DuyNgo" w:date="2012-08-09T15:04:00Z">
              <w:rPr>
                <w:i w:val="0"/>
                <w:iCs w:val="0"/>
              </w:rPr>
            </w:rPrChange>
          </w:rPr>
          <w:t xml:space="preserve"> Check </w:t>
        </w:r>
      </w:ins>
      <w:ins w:id="12704" w:author="DuyNgo" w:date="2012-08-09T08:53:00Z">
        <w:r w:rsidRPr="00657B96">
          <w:rPr>
            <w:rFonts w:ascii="Times New Roman" w:hAnsi="Times New Roman" w:cs="Times New Roman"/>
            <w:sz w:val="24"/>
            <w:szCs w:val="24"/>
            <w:rPrChange w:id="12705" w:author="DuyNgo" w:date="2012-08-09T15:04:00Z">
              <w:rPr>
                <w:i w:val="0"/>
                <w:iCs w:val="0"/>
              </w:rPr>
            </w:rPrChange>
          </w:rPr>
          <w:t>PM can Add/Update/Delete Requirement</w:t>
        </w:r>
        <w:bookmarkEnd w:id="12695"/>
        <w:r w:rsidRPr="00657B96">
          <w:rPr>
            <w:rFonts w:ascii="Times New Roman" w:hAnsi="Times New Roman" w:cs="Times New Roman"/>
            <w:sz w:val="24"/>
            <w:szCs w:val="24"/>
            <w:rPrChange w:id="12706" w:author="DuyNgo" w:date="2012-08-09T15:04:00Z">
              <w:rPr>
                <w:i w:val="0"/>
                <w:iCs w:val="0"/>
              </w:rPr>
            </w:rPrChange>
          </w:rPr>
          <w:tab/>
        </w:r>
        <w:r w:rsidRPr="00657B96">
          <w:rPr>
            <w:rFonts w:ascii="Times New Roman" w:hAnsi="Times New Roman" w:cs="Times New Roman"/>
            <w:sz w:val="24"/>
            <w:szCs w:val="24"/>
            <w:rPrChange w:id="12707" w:author="DuyNgo" w:date="2012-08-09T15:04:00Z">
              <w:rPr>
                <w:i w:val="0"/>
                <w:iCs w:val="0"/>
              </w:rPr>
            </w:rPrChange>
          </w:rPr>
          <w:tab/>
        </w:r>
      </w:ins>
      <w:ins w:id="12708" w:author="DuyNgo" w:date="2012-08-09T08:54:00Z">
        <w:r w:rsidRPr="00657B96">
          <w:rPr>
            <w:rFonts w:ascii="Times New Roman" w:hAnsi="Times New Roman" w:cs="Times New Roman"/>
            <w:sz w:val="24"/>
            <w:szCs w:val="24"/>
            <w:rPrChange w:id="12709"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C37105" w:rsidRPr="00657B96" w:rsidTr="006F1304">
        <w:trPr>
          <w:trHeight w:val="114"/>
          <w:ins w:id="1271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37105" w:rsidRPr="00657B96" w:rsidRDefault="00C37105" w:rsidP="006F1304">
            <w:pPr>
              <w:spacing w:after="0" w:line="240" w:lineRule="auto"/>
              <w:rPr>
                <w:ins w:id="12711" w:author="DuyNgo" w:date="2012-08-09T08:16:00Z"/>
                <w:rFonts w:ascii="Times New Roman" w:eastAsia="MS PGothic" w:hAnsi="Times New Roman" w:cs="Times New Roman"/>
                <w:b/>
                <w:sz w:val="24"/>
                <w:szCs w:val="24"/>
                <w:rPrChange w:id="12712" w:author="DuyNgo" w:date="2012-08-09T15:04:00Z">
                  <w:rPr>
                    <w:ins w:id="12713" w:author="DuyNgo" w:date="2012-08-09T08:16:00Z"/>
                    <w:rFonts w:ascii="Tahoma" w:eastAsia="MS PGothic" w:hAnsi="Tahoma" w:cs="Tahoma"/>
                    <w:b/>
                    <w:sz w:val="20"/>
                    <w:szCs w:val="20"/>
                  </w:rPr>
                </w:rPrChange>
              </w:rPr>
            </w:pPr>
            <w:ins w:id="12714" w:author="DuyNgo" w:date="2012-08-09T08:16:00Z">
              <w:r w:rsidRPr="00657B96">
                <w:rPr>
                  <w:rFonts w:ascii="Times New Roman" w:eastAsia="MS PGothic" w:hAnsi="Times New Roman" w:cs="Times New Roman"/>
                  <w:b/>
                  <w:sz w:val="24"/>
                  <w:szCs w:val="24"/>
                  <w:rPrChange w:id="12715"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37105" w:rsidRPr="00657B96" w:rsidRDefault="00C37105" w:rsidP="006F1304">
            <w:pPr>
              <w:spacing w:after="0" w:line="240" w:lineRule="auto"/>
              <w:rPr>
                <w:ins w:id="12716" w:author="DuyNgo" w:date="2012-08-09T08:16:00Z"/>
                <w:rFonts w:ascii="Times New Roman" w:eastAsia="MS PGothic" w:hAnsi="Times New Roman" w:cs="Times New Roman"/>
                <w:b/>
                <w:bCs/>
                <w:sz w:val="24"/>
                <w:szCs w:val="24"/>
                <w:rPrChange w:id="12717" w:author="DuyNgo" w:date="2012-08-09T15:04:00Z">
                  <w:rPr>
                    <w:ins w:id="12718" w:author="DuyNgo" w:date="2012-08-09T08:16:00Z"/>
                    <w:rFonts w:ascii="Tahoma" w:eastAsia="MS PGothic" w:hAnsi="Tahoma" w:cs="Tahoma"/>
                    <w:b/>
                    <w:bCs/>
                    <w:sz w:val="20"/>
                    <w:szCs w:val="20"/>
                  </w:rPr>
                </w:rPrChange>
              </w:rPr>
            </w:pPr>
            <w:ins w:id="12719" w:author="DuyNgo" w:date="2012-08-09T08:16:00Z">
              <w:r w:rsidRPr="00657B96">
                <w:rPr>
                  <w:rFonts w:ascii="Times New Roman" w:eastAsia="MS PGothic" w:hAnsi="Times New Roman" w:cs="Times New Roman"/>
                  <w:b/>
                  <w:bCs/>
                  <w:sz w:val="24"/>
                  <w:szCs w:val="24"/>
                  <w:rPrChange w:id="12720"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37105" w:rsidRPr="00657B96" w:rsidRDefault="00C37105" w:rsidP="006F1304">
            <w:pPr>
              <w:spacing w:after="0" w:line="240" w:lineRule="auto"/>
              <w:rPr>
                <w:ins w:id="12721" w:author="DuyNgo" w:date="2012-08-09T08:16:00Z"/>
                <w:rFonts w:ascii="Times New Roman" w:eastAsia="MS PGothic" w:hAnsi="Times New Roman" w:cs="Times New Roman"/>
                <w:b/>
                <w:bCs/>
                <w:sz w:val="24"/>
                <w:szCs w:val="24"/>
                <w:rPrChange w:id="12722" w:author="DuyNgo" w:date="2012-08-09T15:04:00Z">
                  <w:rPr>
                    <w:ins w:id="12723" w:author="DuyNgo" w:date="2012-08-09T08:16:00Z"/>
                    <w:rFonts w:ascii="Tahoma" w:eastAsia="MS PGothic" w:hAnsi="Tahoma" w:cs="Tahoma"/>
                    <w:b/>
                    <w:bCs/>
                    <w:sz w:val="20"/>
                    <w:szCs w:val="20"/>
                  </w:rPr>
                </w:rPrChange>
              </w:rPr>
            </w:pPr>
            <w:ins w:id="12724" w:author="DuyNgo" w:date="2012-08-09T08:16:00Z">
              <w:r w:rsidRPr="00657B96">
                <w:rPr>
                  <w:rFonts w:ascii="Times New Roman" w:eastAsia="MS PGothic" w:hAnsi="Times New Roman" w:cs="Times New Roman"/>
                  <w:b/>
                  <w:bCs/>
                  <w:sz w:val="24"/>
                  <w:szCs w:val="24"/>
                  <w:rPrChange w:id="12725"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37105" w:rsidRPr="00657B96" w:rsidRDefault="00C37105" w:rsidP="006F1304">
            <w:pPr>
              <w:spacing w:after="0" w:line="240" w:lineRule="auto"/>
              <w:rPr>
                <w:ins w:id="12726" w:author="DuyNgo" w:date="2012-08-09T08:16:00Z"/>
                <w:rFonts w:ascii="Times New Roman" w:eastAsia="MS PGothic" w:hAnsi="Times New Roman" w:cs="Times New Roman"/>
                <w:b/>
                <w:bCs/>
                <w:sz w:val="24"/>
                <w:szCs w:val="24"/>
                <w:rPrChange w:id="12727" w:author="DuyNgo" w:date="2012-08-09T15:04:00Z">
                  <w:rPr>
                    <w:ins w:id="12728" w:author="DuyNgo" w:date="2012-08-09T08:16:00Z"/>
                    <w:rFonts w:ascii="Tahoma" w:eastAsia="MS PGothic" w:hAnsi="Tahoma" w:cs="Tahoma"/>
                    <w:b/>
                    <w:bCs/>
                    <w:sz w:val="20"/>
                    <w:szCs w:val="20"/>
                  </w:rPr>
                </w:rPrChange>
              </w:rPr>
            </w:pPr>
            <w:ins w:id="12729" w:author="DuyNgo" w:date="2012-08-09T08:16:00Z">
              <w:r w:rsidRPr="00657B96">
                <w:rPr>
                  <w:rFonts w:ascii="Times New Roman" w:eastAsia="MS PGothic" w:hAnsi="Times New Roman" w:cs="Times New Roman"/>
                  <w:b/>
                  <w:bCs/>
                  <w:sz w:val="24"/>
                  <w:szCs w:val="24"/>
                  <w:rPrChange w:id="12730" w:author="DuyNgo" w:date="2012-08-09T15:04:00Z">
                    <w:rPr>
                      <w:rFonts w:ascii="Tahoma" w:eastAsia="MS PGothic" w:hAnsi="Tahoma" w:cs="Tahoma"/>
                      <w:b/>
                      <w:bCs/>
                      <w:color w:val="4F81BD" w:themeColor="accent1"/>
                      <w:sz w:val="20"/>
                      <w:szCs w:val="20"/>
                    </w:rPr>
                  </w:rPrChange>
                </w:rPr>
                <w:t>Expected output</w:t>
              </w:r>
            </w:ins>
          </w:p>
        </w:tc>
      </w:tr>
      <w:tr w:rsidR="00C37105" w:rsidRPr="00657B96" w:rsidTr="006F1304">
        <w:trPr>
          <w:trHeight w:val="1142"/>
          <w:ins w:id="1273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37105" w:rsidRPr="00657B96" w:rsidRDefault="00C37105" w:rsidP="006F1304">
            <w:pPr>
              <w:spacing w:after="0" w:line="240" w:lineRule="auto"/>
              <w:rPr>
                <w:ins w:id="12732" w:author="DuyNgo" w:date="2012-08-09T08:16:00Z"/>
                <w:rFonts w:ascii="Times New Roman" w:eastAsia="MS PGothic" w:hAnsi="Times New Roman" w:cs="Times New Roman"/>
                <w:sz w:val="24"/>
                <w:szCs w:val="24"/>
                <w:rPrChange w:id="12733" w:author="DuyNgo" w:date="2012-08-09T15:04:00Z">
                  <w:rPr>
                    <w:ins w:id="12734" w:author="DuyNgo" w:date="2012-08-09T08:16:00Z"/>
                    <w:rFonts w:ascii="Tahoma" w:eastAsia="MS PGothic" w:hAnsi="Tahoma" w:cs="Tahoma"/>
                    <w:sz w:val="20"/>
                    <w:szCs w:val="20"/>
                  </w:rPr>
                </w:rPrChange>
              </w:rPr>
            </w:pPr>
            <w:ins w:id="12735" w:author="DuyNgo" w:date="2012-08-09T08:54:00Z">
              <w:r w:rsidRPr="00657B96">
                <w:rPr>
                  <w:rFonts w:ascii="Times New Roman" w:eastAsia="MS PGothic" w:hAnsi="Times New Roman" w:cs="Times New Roman"/>
                  <w:sz w:val="24"/>
                  <w:szCs w:val="24"/>
                  <w:rPrChange w:id="12736" w:author="DuyNgo" w:date="2012-08-09T15:04:00Z">
                    <w:rPr>
                      <w:rFonts w:ascii="Tahoma" w:eastAsia="MS PGothic" w:hAnsi="Tahoma" w:cs="Tahoma"/>
                      <w:b/>
                      <w:bCs/>
                      <w:color w:val="4F81BD" w:themeColor="accent1"/>
                      <w:sz w:val="20"/>
                      <w:szCs w:val="20"/>
                    </w:rPr>
                  </w:rPrChange>
                </w:rPr>
                <w:t>Check PM can AUD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37105" w:rsidRPr="00657B96" w:rsidRDefault="00C37105">
            <w:pPr>
              <w:spacing w:after="0" w:line="240" w:lineRule="auto"/>
              <w:ind w:left="360"/>
              <w:rPr>
                <w:ins w:id="12737" w:author="DuyNgo" w:date="2012-08-09T08:54:00Z"/>
                <w:rFonts w:ascii="Times New Roman" w:eastAsia="MS PGothic" w:hAnsi="Times New Roman" w:cs="Times New Roman"/>
                <w:sz w:val="24"/>
                <w:szCs w:val="24"/>
                <w:rPrChange w:id="12738" w:author="DuyNgo" w:date="2012-08-09T15:04:00Z">
                  <w:rPr>
                    <w:ins w:id="12739" w:author="DuyNgo" w:date="2012-08-09T08:54:00Z"/>
                    <w:rFonts w:ascii="Tahoma" w:hAnsi="Tahoma" w:cs="Tahoma"/>
                    <w:color w:val="000000"/>
                    <w:sz w:val="20"/>
                    <w:szCs w:val="20"/>
                  </w:rPr>
                </w:rPrChange>
              </w:rPr>
              <w:pPrChange w:id="12740" w:author="DuyNgo" w:date="2012-08-09T08:54: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12741" w:author="DuyNgo" w:date="2012-08-09T08:54:00Z">
              <w:r w:rsidRPr="00657B96">
                <w:rPr>
                  <w:rFonts w:ascii="Times New Roman" w:eastAsia="MS PGothic" w:hAnsi="Times New Roman" w:cs="Times New Roman"/>
                  <w:sz w:val="24"/>
                  <w:szCs w:val="24"/>
                  <w:rPrChange w:id="12742" w:author="DuyNgo" w:date="2012-08-09T15:04:00Z">
                    <w:rPr>
                      <w:rFonts w:ascii="Tahoma" w:eastAsia="MS PGothic" w:hAnsi="Tahoma" w:cs="Tahoma"/>
                      <w:sz w:val="20"/>
                      <w:szCs w:val="20"/>
                    </w:rPr>
                  </w:rPrChange>
                </w:rPr>
                <w:t>1 Logged in</w:t>
              </w:r>
            </w:ins>
          </w:p>
          <w:p w:rsidR="00C37105" w:rsidRPr="00657B96" w:rsidRDefault="00C37105">
            <w:pPr>
              <w:spacing w:after="0" w:line="240" w:lineRule="auto"/>
              <w:ind w:left="360"/>
              <w:rPr>
                <w:ins w:id="12743" w:author="DuyNgo" w:date="2012-08-09T08:16:00Z"/>
                <w:rFonts w:ascii="Times New Roman" w:eastAsia="MS PGothic" w:hAnsi="Times New Roman" w:cs="Times New Roman"/>
                <w:sz w:val="24"/>
                <w:szCs w:val="24"/>
                <w:rPrChange w:id="12744" w:author="DuyNgo" w:date="2012-08-09T15:04:00Z">
                  <w:rPr>
                    <w:ins w:id="12745" w:author="DuyNgo" w:date="2012-08-09T08:16:00Z"/>
                  </w:rPr>
                </w:rPrChange>
              </w:rPr>
              <w:pPrChange w:id="12746" w:author="DuyNgo" w:date="2012-08-09T08:55:00Z">
                <w:pPr>
                  <w:spacing w:after="0" w:line="240" w:lineRule="auto"/>
                </w:pPr>
              </w:pPrChange>
            </w:pPr>
            <w:ins w:id="12747" w:author="DuyNgo" w:date="2012-08-09T08:54:00Z">
              <w:r w:rsidRPr="00657B96">
                <w:rPr>
                  <w:rFonts w:ascii="Times New Roman" w:eastAsia="MS PGothic" w:hAnsi="Times New Roman" w:cs="Times New Roman"/>
                  <w:sz w:val="24"/>
                  <w:szCs w:val="24"/>
                  <w:rPrChange w:id="12748" w:author="DuyNgo" w:date="2012-08-09T15:04:00Z">
                    <w:rPr>
                      <w:rFonts w:ascii="Tahoma" w:eastAsia="MS PGothic" w:hAnsi="Tahoma" w:cs="Tahoma"/>
                      <w:sz w:val="20"/>
                      <w:szCs w:val="20"/>
                    </w:rPr>
                  </w:rPrChange>
                </w:rPr>
                <w:t xml:space="preserve">2 </w:t>
              </w:r>
            </w:ins>
            <w:ins w:id="12749" w:author="DuyNgo" w:date="2012-08-09T08:55:00Z">
              <w:r w:rsidRPr="00657B96">
                <w:rPr>
                  <w:rFonts w:ascii="Times New Roman" w:eastAsia="MS PGothic" w:hAnsi="Times New Roman" w:cs="Times New Roman"/>
                  <w:sz w:val="24"/>
                  <w:szCs w:val="24"/>
                  <w:rPrChange w:id="12750" w:author="DuyNgo" w:date="2012-08-09T15:04:00Z">
                    <w:rPr>
                      <w:rFonts w:ascii="Tahoma" w:eastAsia="MS PGothic" w:hAnsi="Tahoma" w:cs="Tahoma"/>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37105" w:rsidRPr="00657B96" w:rsidRDefault="00C37105">
            <w:pPr>
              <w:pStyle w:val="ListParagraph"/>
              <w:numPr>
                <w:ilvl w:val="0"/>
                <w:numId w:val="131"/>
              </w:numPr>
              <w:spacing w:after="0" w:line="240" w:lineRule="auto"/>
              <w:rPr>
                <w:ins w:id="12751" w:author="DuyNgo" w:date="2012-08-09T08:55:00Z"/>
                <w:rFonts w:ascii="Times New Roman" w:eastAsia="MS PGothic" w:hAnsi="Times New Roman" w:cs="Times New Roman"/>
                <w:sz w:val="24"/>
                <w:szCs w:val="24"/>
                <w:rPrChange w:id="12752" w:author="DuyNgo" w:date="2012-08-09T15:04:00Z">
                  <w:rPr>
                    <w:ins w:id="12753" w:author="DuyNgo" w:date="2012-08-09T08:55:00Z"/>
                    <w:rFonts w:ascii="Tahoma" w:eastAsia="MS PGothic" w:hAnsi="Tahoma" w:cs="Tahoma"/>
                    <w:color w:val="000000"/>
                    <w:sz w:val="20"/>
                    <w:szCs w:val="20"/>
                  </w:rPr>
                </w:rPrChange>
              </w:rPr>
              <w:pPrChange w:id="12754" w:author="DuyNgo" w:date="2012-08-09T08:55: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2755" w:author="DuyNgo" w:date="2012-08-09T08:16:00Z">
              <w:r w:rsidRPr="00657B96">
                <w:rPr>
                  <w:rFonts w:ascii="Times New Roman" w:eastAsia="MS PGothic" w:hAnsi="Times New Roman" w:cs="Times New Roman"/>
                  <w:sz w:val="24"/>
                  <w:szCs w:val="24"/>
                  <w:rPrChange w:id="12756" w:author="DuyNgo" w:date="2012-08-09T15:04:00Z">
                    <w:rPr/>
                  </w:rPrChange>
                </w:rPr>
                <w:t>Log in</w:t>
              </w:r>
            </w:ins>
          </w:p>
          <w:p w:rsidR="00C37105" w:rsidRPr="00657B96" w:rsidRDefault="00C37105">
            <w:pPr>
              <w:pStyle w:val="ListParagraph"/>
              <w:numPr>
                <w:ilvl w:val="0"/>
                <w:numId w:val="131"/>
              </w:numPr>
              <w:spacing w:after="0" w:line="240" w:lineRule="auto"/>
              <w:rPr>
                <w:ins w:id="12757" w:author="DuyNgo" w:date="2012-08-09T08:16:00Z"/>
                <w:rFonts w:ascii="Times New Roman" w:eastAsia="MS PGothic" w:hAnsi="Times New Roman" w:cs="Times New Roman"/>
                <w:sz w:val="24"/>
                <w:szCs w:val="24"/>
                <w:rPrChange w:id="12758" w:author="DuyNgo" w:date="2012-08-09T15:04:00Z">
                  <w:rPr>
                    <w:ins w:id="12759" w:author="DuyNgo" w:date="2012-08-09T08:16:00Z"/>
                  </w:rPr>
                </w:rPrChange>
              </w:rPr>
              <w:pPrChange w:id="12760" w:author="DuyNgo" w:date="2012-08-09T08:55:00Z">
                <w:pPr>
                  <w:pStyle w:val="ListParagraph"/>
                  <w:numPr>
                    <w:numId w:val="73"/>
                  </w:numPr>
                  <w:spacing w:after="0" w:line="240" w:lineRule="auto"/>
                  <w:ind w:hanging="360"/>
                </w:pPr>
              </w:pPrChange>
            </w:pPr>
            <w:ins w:id="12761" w:author="DuyNgo" w:date="2012-08-09T08:55:00Z">
              <w:r w:rsidRPr="00657B96">
                <w:rPr>
                  <w:rFonts w:ascii="Times New Roman" w:eastAsia="MS PGothic" w:hAnsi="Times New Roman" w:cs="Times New Roman"/>
                  <w:sz w:val="24"/>
                  <w:szCs w:val="24"/>
                  <w:rPrChange w:id="12762" w:author="DuyNgo" w:date="2012-08-09T15:04:00Z">
                    <w:rPr>
                      <w:rFonts w:ascii="Tahoma" w:eastAsia="MS PGothic" w:hAnsi="Tahoma" w:cs="Tahoma"/>
                      <w:sz w:val="20"/>
                      <w:szCs w:val="20"/>
                    </w:rPr>
                  </w:rPrChange>
                </w:rPr>
                <w:t>Click on project link that user is PM</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37105" w:rsidRPr="00657B96" w:rsidRDefault="00C37105">
            <w:pPr>
              <w:pStyle w:val="ListParagraph"/>
              <w:numPr>
                <w:ilvl w:val="0"/>
                <w:numId w:val="132"/>
              </w:numPr>
              <w:spacing w:after="0" w:line="240" w:lineRule="auto"/>
              <w:rPr>
                <w:ins w:id="12763" w:author="DuyNgo" w:date="2012-08-09T08:16:00Z"/>
                <w:rFonts w:ascii="Times New Roman" w:eastAsia="MS PGothic" w:hAnsi="Times New Roman" w:cs="Times New Roman"/>
                <w:sz w:val="24"/>
                <w:szCs w:val="24"/>
                <w:rPrChange w:id="12764" w:author="DuyNgo" w:date="2012-08-09T15:04:00Z">
                  <w:rPr>
                    <w:ins w:id="12765" w:author="DuyNgo" w:date="2012-08-09T08:16:00Z"/>
                    <w:rFonts w:ascii="Tahoma" w:hAnsi="Tahoma" w:cs="Tahoma"/>
                    <w:color w:val="000000"/>
                    <w:sz w:val="20"/>
                    <w:szCs w:val="20"/>
                  </w:rPr>
                </w:rPrChange>
              </w:rPr>
              <w:pPrChange w:id="12766" w:author="DuyNgo" w:date="2012-08-09T08:55: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2767" w:author="DuyNgo" w:date="2012-08-09T08:16:00Z">
              <w:r w:rsidRPr="00657B96">
                <w:rPr>
                  <w:rFonts w:ascii="Times New Roman" w:eastAsia="MS PGothic" w:hAnsi="Times New Roman" w:cs="Times New Roman"/>
                  <w:sz w:val="24"/>
                  <w:szCs w:val="24"/>
                  <w:rPrChange w:id="12768" w:author="DuyNgo" w:date="2012-08-09T15:04:00Z">
                    <w:rPr/>
                  </w:rPrChange>
                </w:rPr>
                <w:t xml:space="preserve">Able to view </w:t>
              </w:r>
            </w:ins>
            <w:ins w:id="12769" w:author="DuyNgo" w:date="2012-08-09T08:55:00Z">
              <w:r w:rsidRPr="00657B96">
                <w:rPr>
                  <w:rFonts w:ascii="Times New Roman" w:eastAsia="MS PGothic" w:hAnsi="Times New Roman" w:cs="Times New Roman"/>
                  <w:sz w:val="24"/>
                  <w:szCs w:val="24"/>
                  <w:rPrChange w:id="12770" w:author="DuyNgo" w:date="2012-08-09T15:04:00Z">
                    <w:rPr>
                      <w:rFonts w:ascii="Tahoma" w:eastAsia="MS PGothic" w:hAnsi="Tahoma" w:cs="Tahoma"/>
                      <w:sz w:val="20"/>
                      <w:szCs w:val="20"/>
                    </w:rPr>
                  </w:rPrChange>
                </w:rPr>
                <w:t>Add, Update, Remove buttons</w:t>
              </w:r>
            </w:ins>
            <w:ins w:id="12771" w:author="DuyNgo" w:date="2012-08-09T08:16:00Z">
              <w:r w:rsidRPr="00657B96">
                <w:rPr>
                  <w:rFonts w:ascii="Times New Roman" w:eastAsia="MS PGothic" w:hAnsi="Times New Roman" w:cs="Times New Roman"/>
                  <w:sz w:val="24"/>
                  <w:szCs w:val="24"/>
                  <w:rPrChange w:id="12772" w:author="DuyNgo" w:date="2012-08-09T15:04:00Z">
                    <w:rPr/>
                  </w:rPrChange>
                </w:rPr>
                <w:t>.</w:t>
              </w:r>
            </w:ins>
          </w:p>
        </w:tc>
      </w:tr>
    </w:tbl>
    <w:p w:rsidR="00C37105" w:rsidRPr="00657B96" w:rsidRDefault="00C37105">
      <w:pPr>
        <w:rPr>
          <w:ins w:id="12773" w:author="DuyNgo" w:date="2012-08-09T08:16:00Z"/>
          <w:rFonts w:ascii="Times New Roman" w:hAnsi="Times New Roman" w:cs="Times New Roman"/>
          <w:sz w:val="24"/>
          <w:szCs w:val="24"/>
          <w:rPrChange w:id="12774" w:author="DuyNgo" w:date="2012-08-09T15:04:00Z">
            <w:rPr>
              <w:ins w:id="12775" w:author="DuyNgo" w:date="2012-08-09T08:16:00Z"/>
            </w:rPr>
          </w:rPrChange>
        </w:rPr>
        <w:pPrChange w:id="12776" w:author="DuyNgo" w:date="2012-08-09T08:14:00Z">
          <w:pPr>
            <w:pStyle w:val="Heading3"/>
            <w:ind w:left="360"/>
          </w:pPr>
        </w:pPrChange>
      </w:pPr>
    </w:p>
    <w:p w:rsidR="00C37105" w:rsidRPr="00657B96" w:rsidRDefault="00C37105" w:rsidP="00C37105">
      <w:pPr>
        <w:pStyle w:val="Heading4"/>
        <w:rPr>
          <w:ins w:id="12777" w:author="DuyNgo" w:date="2012-08-09T08:16:00Z"/>
          <w:rFonts w:ascii="Times New Roman" w:hAnsi="Times New Roman" w:cs="Times New Roman"/>
          <w:sz w:val="24"/>
          <w:szCs w:val="24"/>
          <w:rPrChange w:id="12778" w:author="DuyNgo" w:date="2012-08-09T15:04:00Z">
            <w:rPr>
              <w:ins w:id="12779" w:author="DuyNgo" w:date="2012-08-09T08:16:00Z"/>
            </w:rPr>
          </w:rPrChange>
        </w:rPr>
      </w:pPr>
      <w:bookmarkStart w:id="12780" w:name="_Toc332775067"/>
      <w:r w:rsidRPr="00657B96">
        <w:rPr>
          <w:rFonts w:ascii="Times New Roman" w:hAnsi="Times New Roman" w:cs="Times New Roman"/>
          <w:sz w:val="24"/>
          <w:szCs w:val="24"/>
        </w:rPr>
        <w:lastRenderedPageBreak/>
        <w:t>5</w:t>
      </w:r>
      <w:ins w:id="12781" w:author="DuyNgo" w:date="2012-08-09T08:16:00Z">
        <w:r w:rsidRPr="00657B96">
          <w:rPr>
            <w:rFonts w:ascii="Times New Roman" w:hAnsi="Times New Roman" w:cs="Times New Roman"/>
            <w:sz w:val="24"/>
            <w:szCs w:val="24"/>
            <w:rPrChange w:id="12782" w:author="DuyNgo" w:date="2012-08-09T15:04:00Z">
              <w:rPr>
                <w:i w:val="0"/>
                <w:iCs w:val="0"/>
              </w:rPr>
            </w:rPrChange>
          </w:rPr>
          <w:t>.</w:t>
        </w:r>
      </w:ins>
      <w:r w:rsidRPr="00657B96">
        <w:rPr>
          <w:rFonts w:ascii="Times New Roman" w:hAnsi="Times New Roman" w:cs="Times New Roman"/>
          <w:sz w:val="24"/>
          <w:szCs w:val="24"/>
        </w:rPr>
        <w:t>3</w:t>
      </w:r>
      <w:ins w:id="12783" w:author="DuyNgo" w:date="2012-08-09T08:16:00Z">
        <w:r w:rsidRPr="00657B96">
          <w:rPr>
            <w:rFonts w:ascii="Times New Roman" w:hAnsi="Times New Roman" w:cs="Times New Roman"/>
            <w:sz w:val="24"/>
            <w:szCs w:val="24"/>
            <w:rPrChange w:id="12784" w:author="DuyNgo" w:date="2012-08-09T15:04:00Z">
              <w:rPr>
                <w:i w:val="0"/>
                <w:iCs w:val="0"/>
              </w:rPr>
            </w:rPrChange>
          </w:rPr>
          <w:t>.</w:t>
        </w:r>
      </w:ins>
      <w:ins w:id="12785" w:author="DuyNgo" w:date="2012-08-09T08:57:00Z">
        <w:r w:rsidRPr="00657B96">
          <w:rPr>
            <w:rFonts w:ascii="Times New Roman" w:hAnsi="Times New Roman" w:cs="Times New Roman"/>
            <w:sz w:val="24"/>
            <w:szCs w:val="24"/>
            <w:rPrChange w:id="12786" w:author="DuyNgo" w:date="2012-08-09T15:04:00Z">
              <w:rPr>
                <w:i w:val="0"/>
                <w:iCs w:val="0"/>
              </w:rPr>
            </w:rPrChange>
          </w:rPr>
          <w:t>4</w:t>
        </w:r>
      </w:ins>
      <w:ins w:id="12787" w:author="DuyNgo" w:date="2012-08-09T08:16:00Z">
        <w:r w:rsidRPr="00657B96">
          <w:rPr>
            <w:rFonts w:ascii="Times New Roman" w:hAnsi="Times New Roman" w:cs="Times New Roman"/>
            <w:sz w:val="24"/>
            <w:szCs w:val="24"/>
            <w:rPrChange w:id="12788" w:author="DuyNgo" w:date="2012-08-09T15:04:00Z">
              <w:rPr>
                <w:i w:val="0"/>
                <w:iCs w:val="0"/>
              </w:rPr>
            </w:rPrChange>
          </w:rPr>
          <w:t xml:space="preserve"> Check </w:t>
        </w:r>
      </w:ins>
      <w:ins w:id="12789" w:author="DuyNgo" w:date="2012-08-09T08:57:00Z">
        <w:r w:rsidRPr="00657B96">
          <w:rPr>
            <w:rFonts w:ascii="Times New Roman" w:hAnsi="Times New Roman" w:cs="Times New Roman"/>
            <w:sz w:val="24"/>
            <w:szCs w:val="24"/>
            <w:rPrChange w:id="12790" w:author="DuyNgo" w:date="2012-08-09T15:04:00Z">
              <w:rPr>
                <w:i w:val="0"/>
                <w:iCs w:val="0"/>
              </w:rPr>
            </w:rPrChange>
          </w:rPr>
          <w:t>Add requirement</w:t>
        </w:r>
      </w:ins>
      <w:bookmarkEnd w:id="12780"/>
    </w:p>
    <w:tbl>
      <w:tblPr>
        <w:tblW w:w="9379" w:type="dxa"/>
        <w:tblInd w:w="103" w:type="dxa"/>
        <w:tblLayout w:type="fixed"/>
        <w:tblLook w:val="04A0" w:firstRow="1" w:lastRow="0" w:firstColumn="1" w:lastColumn="0" w:noHBand="0" w:noVBand="1"/>
      </w:tblPr>
      <w:tblGrid>
        <w:gridCol w:w="1537"/>
        <w:gridCol w:w="2163"/>
        <w:gridCol w:w="2794"/>
        <w:gridCol w:w="2885"/>
      </w:tblGrid>
      <w:tr w:rsidR="00C37105" w:rsidRPr="00657B96" w:rsidTr="006F1304">
        <w:trPr>
          <w:trHeight w:val="114"/>
          <w:ins w:id="1279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37105" w:rsidRPr="00657B96" w:rsidRDefault="00C37105" w:rsidP="006F1304">
            <w:pPr>
              <w:spacing w:after="0" w:line="240" w:lineRule="auto"/>
              <w:rPr>
                <w:ins w:id="12792" w:author="DuyNgo" w:date="2012-08-09T08:16:00Z"/>
                <w:rFonts w:ascii="Times New Roman" w:eastAsia="MS PGothic" w:hAnsi="Times New Roman" w:cs="Times New Roman"/>
                <w:b/>
                <w:sz w:val="24"/>
                <w:szCs w:val="24"/>
                <w:rPrChange w:id="12793" w:author="DuyNgo" w:date="2012-08-09T15:04:00Z">
                  <w:rPr>
                    <w:ins w:id="12794" w:author="DuyNgo" w:date="2012-08-09T08:16:00Z"/>
                    <w:rFonts w:ascii="Tahoma" w:eastAsia="MS PGothic" w:hAnsi="Tahoma" w:cs="Tahoma"/>
                    <w:b/>
                    <w:sz w:val="20"/>
                    <w:szCs w:val="20"/>
                  </w:rPr>
                </w:rPrChange>
              </w:rPr>
            </w:pPr>
            <w:ins w:id="12795" w:author="DuyNgo" w:date="2012-08-09T08:16:00Z">
              <w:r w:rsidRPr="00657B96">
                <w:rPr>
                  <w:rFonts w:ascii="Times New Roman" w:eastAsia="MS PGothic" w:hAnsi="Times New Roman" w:cs="Times New Roman"/>
                  <w:b/>
                  <w:sz w:val="24"/>
                  <w:szCs w:val="24"/>
                  <w:rPrChange w:id="12796"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37105" w:rsidRPr="00657B96" w:rsidRDefault="00C37105" w:rsidP="006F1304">
            <w:pPr>
              <w:spacing w:after="0" w:line="240" w:lineRule="auto"/>
              <w:rPr>
                <w:ins w:id="12797" w:author="DuyNgo" w:date="2012-08-09T08:16:00Z"/>
                <w:rFonts w:ascii="Times New Roman" w:eastAsia="MS PGothic" w:hAnsi="Times New Roman" w:cs="Times New Roman"/>
                <w:b/>
                <w:bCs/>
                <w:sz w:val="24"/>
                <w:szCs w:val="24"/>
                <w:rPrChange w:id="12798" w:author="DuyNgo" w:date="2012-08-09T15:04:00Z">
                  <w:rPr>
                    <w:ins w:id="12799" w:author="DuyNgo" w:date="2012-08-09T08:16:00Z"/>
                    <w:rFonts w:ascii="Tahoma" w:eastAsia="MS PGothic" w:hAnsi="Tahoma" w:cs="Tahoma"/>
                    <w:b/>
                    <w:bCs/>
                    <w:sz w:val="20"/>
                    <w:szCs w:val="20"/>
                  </w:rPr>
                </w:rPrChange>
              </w:rPr>
            </w:pPr>
            <w:ins w:id="12800" w:author="DuyNgo" w:date="2012-08-09T08:16:00Z">
              <w:r w:rsidRPr="00657B96">
                <w:rPr>
                  <w:rFonts w:ascii="Times New Roman" w:eastAsia="MS PGothic" w:hAnsi="Times New Roman" w:cs="Times New Roman"/>
                  <w:b/>
                  <w:bCs/>
                  <w:sz w:val="24"/>
                  <w:szCs w:val="24"/>
                  <w:rPrChange w:id="12801"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37105" w:rsidRPr="00657B96" w:rsidRDefault="00C37105" w:rsidP="006F1304">
            <w:pPr>
              <w:spacing w:after="0" w:line="240" w:lineRule="auto"/>
              <w:rPr>
                <w:ins w:id="12802" w:author="DuyNgo" w:date="2012-08-09T08:16:00Z"/>
                <w:rFonts w:ascii="Times New Roman" w:eastAsia="MS PGothic" w:hAnsi="Times New Roman" w:cs="Times New Roman"/>
                <w:b/>
                <w:bCs/>
                <w:sz w:val="24"/>
                <w:szCs w:val="24"/>
                <w:rPrChange w:id="12803" w:author="DuyNgo" w:date="2012-08-09T15:04:00Z">
                  <w:rPr>
                    <w:ins w:id="12804" w:author="DuyNgo" w:date="2012-08-09T08:16:00Z"/>
                    <w:rFonts w:ascii="Tahoma" w:eastAsia="MS PGothic" w:hAnsi="Tahoma" w:cs="Tahoma"/>
                    <w:b/>
                    <w:bCs/>
                    <w:sz w:val="20"/>
                    <w:szCs w:val="20"/>
                  </w:rPr>
                </w:rPrChange>
              </w:rPr>
            </w:pPr>
            <w:ins w:id="12805" w:author="DuyNgo" w:date="2012-08-09T08:16:00Z">
              <w:r w:rsidRPr="00657B96">
                <w:rPr>
                  <w:rFonts w:ascii="Times New Roman" w:eastAsia="MS PGothic" w:hAnsi="Times New Roman" w:cs="Times New Roman"/>
                  <w:b/>
                  <w:bCs/>
                  <w:sz w:val="24"/>
                  <w:szCs w:val="24"/>
                  <w:rPrChange w:id="12806"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37105" w:rsidRPr="00657B96" w:rsidRDefault="00C37105" w:rsidP="006F1304">
            <w:pPr>
              <w:spacing w:after="0" w:line="240" w:lineRule="auto"/>
              <w:rPr>
                <w:ins w:id="12807" w:author="DuyNgo" w:date="2012-08-09T08:16:00Z"/>
                <w:rFonts w:ascii="Times New Roman" w:eastAsia="MS PGothic" w:hAnsi="Times New Roman" w:cs="Times New Roman"/>
                <w:b/>
                <w:bCs/>
                <w:sz w:val="24"/>
                <w:szCs w:val="24"/>
                <w:rPrChange w:id="12808" w:author="DuyNgo" w:date="2012-08-09T15:04:00Z">
                  <w:rPr>
                    <w:ins w:id="12809" w:author="DuyNgo" w:date="2012-08-09T08:16:00Z"/>
                    <w:rFonts w:ascii="Tahoma" w:eastAsia="MS PGothic" w:hAnsi="Tahoma" w:cs="Tahoma"/>
                    <w:b/>
                    <w:bCs/>
                    <w:sz w:val="20"/>
                    <w:szCs w:val="20"/>
                  </w:rPr>
                </w:rPrChange>
              </w:rPr>
            </w:pPr>
            <w:ins w:id="12810" w:author="DuyNgo" w:date="2012-08-09T08:16:00Z">
              <w:r w:rsidRPr="00657B96">
                <w:rPr>
                  <w:rFonts w:ascii="Times New Roman" w:eastAsia="MS PGothic" w:hAnsi="Times New Roman" w:cs="Times New Roman"/>
                  <w:b/>
                  <w:bCs/>
                  <w:sz w:val="24"/>
                  <w:szCs w:val="24"/>
                  <w:rPrChange w:id="12811" w:author="DuyNgo" w:date="2012-08-09T15:04:00Z">
                    <w:rPr>
                      <w:rFonts w:ascii="Tahoma" w:eastAsia="MS PGothic" w:hAnsi="Tahoma" w:cs="Tahoma"/>
                      <w:b/>
                      <w:bCs/>
                      <w:color w:val="4F81BD" w:themeColor="accent1"/>
                      <w:sz w:val="20"/>
                      <w:szCs w:val="20"/>
                    </w:rPr>
                  </w:rPrChange>
                </w:rPr>
                <w:t>Expected output</w:t>
              </w:r>
            </w:ins>
          </w:p>
        </w:tc>
      </w:tr>
      <w:tr w:rsidR="00C37105" w:rsidRPr="00657B96" w:rsidTr="006F1304">
        <w:trPr>
          <w:trHeight w:val="1142"/>
          <w:ins w:id="1281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37105" w:rsidRPr="00657B96" w:rsidRDefault="00C37105" w:rsidP="006F1304">
            <w:pPr>
              <w:spacing w:after="0" w:line="240" w:lineRule="auto"/>
              <w:rPr>
                <w:ins w:id="12813" w:author="DuyNgo" w:date="2012-08-09T08:16:00Z"/>
                <w:rFonts w:ascii="Times New Roman" w:eastAsia="MS PGothic" w:hAnsi="Times New Roman" w:cs="Times New Roman"/>
                <w:sz w:val="24"/>
                <w:szCs w:val="24"/>
                <w:rPrChange w:id="12814" w:author="DuyNgo" w:date="2012-08-09T15:04:00Z">
                  <w:rPr>
                    <w:ins w:id="12815" w:author="DuyNgo" w:date="2012-08-09T08:16:00Z"/>
                    <w:rFonts w:ascii="Tahoma" w:eastAsia="MS PGothic" w:hAnsi="Tahoma" w:cs="Tahoma"/>
                    <w:sz w:val="20"/>
                    <w:szCs w:val="20"/>
                  </w:rPr>
                </w:rPrChange>
              </w:rPr>
            </w:pPr>
            <w:ins w:id="12816" w:author="DuyNgo" w:date="2012-08-09T08:58:00Z">
              <w:r w:rsidRPr="00657B96">
                <w:rPr>
                  <w:rFonts w:ascii="Times New Roman" w:eastAsia="MS PGothic" w:hAnsi="Times New Roman" w:cs="Times New Roman"/>
                  <w:sz w:val="24"/>
                  <w:szCs w:val="24"/>
                  <w:rPrChange w:id="12817" w:author="DuyNgo" w:date="2012-08-09T15:04:00Z">
                    <w:rPr>
                      <w:rFonts w:ascii="Tahoma" w:eastAsia="MS PGothic" w:hAnsi="Tahoma" w:cs="Tahoma"/>
                      <w:b/>
                      <w:bCs/>
                      <w:color w:val="4F81BD" w:themeColor="accent1"/>
                      <w:sz w:val="20"/>
                      <w:szCs w:val="20"/>
                    </w:rPr>
                  </w:rPrChange>
                </w:rPr>
                <w:t>Check add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37105" w:rsidRPr="00657B96" w:rsidRDefault="00C37105">
            <w:pPr>
              <w:spacing w:after="0" w:line="240" w:lineRule="auto"/>
              <w:rPr>
                <w:ins w:id="12818" w:author="DuyNgo" w:date="2012-08-09T08:58:00Z"/>
                <w:rFonts w:ascii="Times New Roman" w:eastAsia="MS PGothic" w:hAnsi="Times New Roman" w:cs="Times New Roman"/>
                <w:sz w:val="24"/>
                <w:szCs w:val="24"/>
                <w:rPrChange w:id="12819" w:author="DuyNgo" w:date="2012-08-09T15:04:00Z">
                  <w:rPr>
                    <w:ins w:id="12820" w:author="DuyNgo" w:date="2012-08-09T08:58:00Z"/>
                    <w:rFonts w:ascii="Tahoma" w:eastAsia="MS PGothic" w:hAnsi="Tahoma" w:cs="Tahoma"/>
                    <w:color w:val="000000"/>
                    <w:sz w:val="20"/>
                    <w:szCs w:val="20"/>
                  </w:rPr>
                </w:rPrChange>
              </w:rPr>
              <w:pPrChange w:id="12821" w:author="DuyNgo" w:date="2012-08-09T08:58:00Z">
                <w:pPr>
                  <w:pBdr>
                    <w:top w:val="single" w:sz="4" w:space="0" w:color="auto"/>
                    <w:left w:val="single" w:sz="4" w:space="0" w:color="auto"/>
                    <w:right w:val="single" w:sz="4" w:space="0" w:color="auto"/>
                  </w:pBdr>
                  <w:shd w:val="clear" w:color="FFFFCC" w:fill="FFFFFF"/>
                  <w:spacing w:before="100" w:beforeAutospacing="1" w:after="0" w:afterAutospacing="1" w:line="240" w:lineRule="auto"/>
                  <w:ind w:left="360"/>
                  <w:jc w:val="center"/>
                  <w:textAlignment w:val="center"/>
                </w:pPr>
              </w:pPrChange>
            </w:pPr>
            <w:ins w:id="12822" w:author="DuyNgo" w:date="2012-08-09T08:58:00Z">
              <w:r w:rsidRPr="00657B96">
                <w:rPr>
                  <w:rFonts w:ascii="Times New Roman" w:eastAsia="MS PGothic" w:hAnsi="Times New Roman" w:cs="Times New Roman"/>
                  <w:sz w:val="24"/>
                  <w:szCs w:val="24"/>
                  <w:rPrChange w:id="12823" w:author="DuyNgo" w:date="2012-08-09T15:04:00Z">
                    <w:rPr>
                      <w:rFonts w:ascii="Tahoma" w:eastAsia="MS PGothic" w:hAnsi="Tahoma" w:cs="Tahoma"/>
                      <w:sz w:val="20"/>
                      <w:szCs w:val="20"/>
                    </w:rPr>
                  </w:rPrChange>
                </w:rPr>
                <w:t>1 Logged in</w:t>
              </w:r>
            </w:ins>
          </w:p>
          <w:p w:rsidR="00C37105" w:rsidRPr="00657B96" w:rsidRDefault="00C37105" w:rsidP="006F1304">
            <w:pPr>
              <w:spacing w:after="0" w:line="240" w:lineRule="auto"/>
              <w:rPr>
                <w:ins w:id="12824" w:author="DuyNgo" w:date="2012-08-09T08:16:00Z"/>
                <w:rFonts w:ascii="Times New Roman" w:eastAsia="MS PGothic" w:hAnsi="Times New Roman" w:cs="Times New Roman"/>
                <w:sz w:val="24"/>
                <w:szCs w:val="24"/>
                <w:rPrChange w:id="12825" w:author="DuyNgo" w:date="2012-08-09T15:04:00Z">
                  <w:rPr>
                    <w:ins w:id="12826" w:author="DuyNgo" w:date="2012-08-09T08:16:00Z"/>
                    <w:rFonts w:ascii="Tahoma" w:eastAsia="MS PGothic" w:hAnsi="Tahoma" w:cs="Tahoma"/>
                    <w:sz w:val="20"/>
                    <w:szCs w:val="20"/>
                  </w:rPr>
                </w:rPrChange>
              </w:rPr>
            </w:pPr>
            <w:ins w:id="12827" w:author="DuyNgo" w:date="2012-08-09T08:58:00Z">
              <w:r w:rsidRPr="00657B96">
                <w:rPr>
                  <w:rFonts w:ascii="Times New Roman" w:eastAsia="MS PGothic" w:hAnsi="Times New Roman" w:cs="Times New Roman"/>
                  <w:sz w:val="24"/>
                  <w:szCs w:val="24"/>
                  <w:rPrChange w:id="12828" w:author="DuyNgo" w:date="2012-08-09T15:04:00Z">
                    <w:rPr>
                      <w:rFonts w:ascii="Tahoma" w:eastAsia="MS PGothic" w:hAnsi="Tahoma" w:cs="Tahoma"/>
                      <w:sz w:val="20"/>
                      <w:szCs w:val="20"/>
                    </w:rPr>
                  </w:rPrChange>
                </w:rPr>
                <w:t>2 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37105" w:rsidRPr="00657B96" w:rsidRDefault="00C37105">
            <w:pPr>
              <w:pStyle w:val="ListParagraph"/>
              <w:numPr>
                <w:ilvl w:val="0"/>
                <w:numId w:val="133"/>
              </w:numPr>
              <w:spacing w:after="0" w:line="240" w:lineRule="auto"/>
              <w:rPr>
                <w:ins w:id="12829" w:author="DuyNgo" w:date="2012-08-09T08:58:00Z"/>
                <w:rFonts w:ascii="Times New Roman" w:eastAsia="MS PGothic" w:hAnsi="Times New Roman" w:cs="Times New Roman"/>
                <w:sz w:val="24"/>
                <w:szCs w:val="24"/>
                <w:rPrChange w:id="12830" w:author="DuyNgo" w:date="2012-08-09T15:04:00Z">
                  <w:rPr>
                    <w:ins w:id="12831" w:author="DuyNgo" w:date="2012-08-09T08:58:00Z"/>
                    <w:rFonts w:ascii="Tahoma" w:hAnsi="Tahoma" w:cs="Tahoma"/>
                    <w:color w:val="000000"/>
                    <w:sz w:val="20"/>
                    <w:szCs w:val="20"/>
                  </w:rPr>
                </w:rPrChange>
              </w:rPr>
              <w:pPrChange w:id="12832" w:author="DuyNgo" w:date="2012-08-09T08:58: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2833" w:author="DuyNgo" w:date="2012-08-09T08:58:00Z">
              <w:r w:rsidRPr="00657B96">
                <w:rPr>
                  <w:rFonts w:ascii="Times New Roman" w:eastAsia="MS PGothic" w:hAnsi="Times New Roman" w:cs="Times New Roman"/>
                  <w:sz w:val="24"/>
                  <w:szCs w:val="24"/>
                  <w:rPrChange w:id="12834" w:author="DuyNgo" w:date="2012-08-09T15:04:00Z">
                    <w:rPr/>
                  </w:rPrChange>
                </w:rPr>
                <w:t>Log in</w:t>
              </w:r>
            </w:ins>
          </w:p>
          <w:p w:rsidR="00C37105" w:rsidRPr="00657B96" w:rsidRDefault="00C37105">
            <w:pPr>
              <w:pStyle w:val="ListParagraph"/>
              <w:numPr>
                <w:ilvl w:val="0"/>
                <w:numId w:val="132"/>
              </w:numPr>
              <w:spacing w:after="0" w:line="240" w:lineRule="auto"/>
              <w:rPr>
                <w:ins w:id="12835" w:author="DuyNgo" w:date="2012-08-09T08:58:00Z"/>
                <w:rFonts w:ascii="Times New Roman" w:eastAsia="MS PGothic" w:hAnsi="Times New Roman" w:cs="Times New Roman"/>
                <w:sz w:val="24"/>
                <w:szCs w:val="24"/>
                <w:rPrChange w:id="12836" w:author="DuyNgo" w:date="2012-08-09T15:04:00Z">
                  <w:rPr>
                    <w:ins w:id="12837" w:author="DuyNgo" w:date="2012-08-09T08:58:00Z"/>
                    <w:rFonts w:ascii="Tahoma" w:eastAsia="MS PGothic" w:hAnsi="Tahoma" w:cs="Tahoma"/>
                    <w:sz w:val="20"/>
                    <w:szCs w:val="20"/>
                  </w:rPr>
                </w:rPrChange>
              </w:rPr>
              <w:pPrChange w:id="12838" w:author="DuyNgo" w:date="2012-08-09T08:55:00Z">
                <w:pPr>
                  <w:pStyle w:val="ListParagraph"/>
                  <w:numPr>
                    <w:numId w:val="73"/>
                  </w:numPr>
                  <w:spacing w:after="0" w:line="240" w:lineRule="auto"/>
                  <w:ind w:hanging="360"/>
                </w:pPr>
              </w:pPrChange>
            </w:pPr>
            <w:ins w:id="12839" w:author="DuyNgo" w:date="2012-08-09T08:58:00Z">
              <w:r w:rsidRPr="00657B96">
                <w:rPr>
                  <w:rFonts w:ascii="Times New Roman" w:eastAsia="MS PGothic" w:hAnsi="Times New Roman" w:cs="Times New Roman"/>
                  <w:sz w:val="24"/>
                  <w:szCs w:val="24"/>
                  <w:rPrChange w:id="12840" w:author="DuyNgo" w:date="2012-08-09T15:04:00Z">
                    <w:rPr>
                      <w:rFonts w:ascii="Tahoma" w:eastAsia="MS PGothic" w:hAnsi="Tahoma" w:cs="Tahoma"/>
                      <w:sz w:val="20"/>
                      <w:szCs w:val="20"/>
                    </w:rPr>
                  </w:rPrChange>
                </w:rPr>
                <w:t>Click on project link that user is PM</w:t>
              </w:r>
            </w:ins>
          </w:p>
          <w:p w:rsidR="00C37105" w:rsidRPr="00657B96" w:rsidRDefault="00C37105">
            <w:pPr>
              <w:pStyle w:val="ListParagraph"/>
              <w:numPr>
                <w:ilvl w:val="0"/>
                <w:numId w:val="132"/>
              </w:numPr>
              <w:spacing w:after="0" w:line="240" w:lineRule="auto"/>
              <w:rPr>
                <w:ins w:id="12841" w:author="DuyNgo" w:date="2012-08-09T08:16:00Z"/>
                <w:rFonts w:ascii="Times New Roman" w:eastAsia="MS PGothic" w:hAnsi="Times New Roman" w:cs="Times New Roman"/>
                <w:sz w:val="24"/>
                <w:szCs w:val="24"/>
                <w:rPrChange w:id="12842" w:author="DuyNgo" w:date="2012-08-09T15:04:00Z">
                  <w:rPr>
                    <w:ins w:id="12843" w:author="DuyNgo" w:date="2012-08-09T08:16:00Z"/>
                    <w:rFonts w:ascii="Tahoma" w:eastAsia="MS PGothic" w:hAnsi="Tahoma" w:cs="Tahoma"/>
                    <w:sz w:val="20"/>
                    <w:szCs w:val="20"/>
                  </w:rPr>
                </w:rPrChange>
              </w:rPr>
              <w:pPrChange w:id="12844" w:author="DuyNgo" w:date="2012-08-09T08:55:00Z">
                <w:pPr>
                  <w:pStyle w:val="ListParagraph"/>
                  <w:numPr>
                    <w:numId w:val="73"/>
                  </w:numPr>
                  <w:spacing w:after="0" w:line="240" w:lineRule="auto"/>
                  <w:ind w:hanging="360"/>
                </w:pPr>
              </w:pPrChange>
            </w:pPr>
            <w:ins w:id="12845" w:author="DuyNgo" w:date="2012-08-09T08:58:00Z">
              <w:r w:rsidRPr="00657B96">
                <w:rPr>
                  <w:rFonts w:ascii="Times New Roman" w:eastAsia="MS PGothic" w:hAnsi="Times New Roman" w:cs="Times New Roman"/>
                  <w:sz w:val="24"/>
                  <w:szCs w:val="24"/>
                  <w:rPrChange w:id="12846" w:author="DuyNgo" w:date="2012-08-09T15:04:00Z">
                    <w:rPr>
                      <w:rFonts w:ascii="Tahoma" w:eastAsia="MS PGothic" w:hAnsi="Tahoma" w:cs="Tahoma"/>
                      <w:sz w:val="20"/>
                      <w:szCs w:val="20"/>
                    </w:rPr>
                  </w:rPrChange>
                </w:rPr>
                <w:t>Click add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37105" w:rsidRPr="00657B96" w:rsidRDefault="00C37105">
            <w:pPr>
              <w:pStyle w:val="ListParagraph"/>
              <w:numPr>
                <w:ilvl w:val="0"/>
                <w:numId w:val="154"/>
              </w:numPr>
              <w:spacing w:after="0" w:line="240" w:lineRule="auto"/>
              <w:rPr>
                <w:ins w:id="12847" w:author="DuyNgo" w:date="2012-08-09T08:59:00Z"/>
                <w:rFonts w:ascii="Times New Roman" w:eastAsia="MS PGothic" w:hAnsi="Times New Roman" w:cs="Times New Roman"/>
                <w:sz w:val="24"/>
                <w:szCs w:val="24"/>
                <w:rPrChange w:id="12848" w:author="DuyNgo" w:date="2012-08-09T15:04:00Z">
                  <w:rPr>
                    <w:ins w:id="12849" w:author="DuyNgo" w:date="2012-08-09T08:59:00Z"/>
                    <w:rFonts w:ascii="Tahoma" w:eastAsia="MS PGothic" w:hAnsi="Tahoma" w:cs="Tahoma"/>
                    <w:color w:val="000000"/>
                    <w:sz w:val="20"/>
                    <w:szCs w:val="20"/>
                  </w:rPr>
                </w:rPrChange>
              </w:rPr>
              <w:pPrChange w:id="12850" w:author="DuyNgo" w:date="2012-08-09T08:59: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2851" w:author="DuyNgo" w:date="2012-08-09T08:59:00Z">
              <w:r w:rsidRPr="00657B96">
                <w:rPr>
                  <w:rFonts w:ascii="Times New Roman" w:eastAsia="MS PGothic" w:hAnsi="Times New Roman" w:cs="Times New Roman"/>
                  <w:sz w:val="24"/>
                  <w:szCs w:val="24"/>
                  <w:rPrChange w:id="12852" w:author="DuyNgo" w:date="2012-08-09T15:04:00Z">
                    <w:rPr>
                      <w:rFonts w:ascii="Tahoma" w:eastAsia="MS PGothic" w:hAnsi="Tahoma" w:cs="Tahoma"/>
                      <w:sz w:val="20"/>
                      <w:szCs w:val="20"/>
                    </w:rPr>
                  </w:rPrChange>
                </w:rPr>
                <w:t>Place to input information.</w:t>
              </w:r>
            </w:ins>
          </w:p>
          <w:p w:rsidR="00C37105" w:rsidRPr="00657B96" w:rsidRDefault="00C37105">
            <w:pPr>
              <w:pStyle w:val="ListParagraph"/>
              <w:numPr>
                <w:ilvl w:val="0"/>
                <w:numId w:val="154"/>
              </w:numPr>
              <w:spacing w:after="0" w:line="240" w:lineRule="auto"/>
              <w:rPr>
                <w:ins w:id="12853" w:author="DuyNgo" w:date="2012-08-09T08:59:00Z"/>
                <w:rFonts w:ascii="Times New Roman" w:eastAsia="MS PGothic" w:hAnsi="Times New Roman" w:cs="Times New Roman"/>
                <w:sz w:val="24"/>
                <w:szCs w:val="24"/>
                <w:rPrChange w:id="12854" w:author="DuyNgo" w:date="2012-08-09T15:04:00Z">
                  <w:rPr>
                    <w:ins w:id="12855" w:author="DuyNgo" w:date="2012-08-09T08:59:00Z"/>
                    <w:rFonts w:ascii="Tahoma" w:eastAsia="MS PGothic" w:hAnsi="Tahoma" w:cs="Tahoma"/>
                    <w:sz w:val="20"/>
                    <w:szCs w:val="20"/>
                  </w:rPr>
                </w:rPrChange>
              </w:rPr>
              <w:pPrChange w:id="12856" w:author="DuyNgo" w:date="2012-08-09T08:59: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2857" w:author="DuyNgo" w:date="2012-08-09T08:59:00Z">
              <w:r w:rsidRPr="00657B96">
                <w:rPr>
                  <w:rFonts w:ascii="Times New Roman" w:eastAsia="MS PGothic" w:hAnsi="Times New Roman" w:cs="Times New Roman"/>
                  <w:sz w:val="24"/>
                  <w:szCs w:val="24"/>
                  <w:rPrChange w:id="12858" w:author="DuyNgo" w:date="2012-08-09T15:04:00Z">
                    <w:rPr>
                      <w:rFonts w:ascii="Tahoma" w:eastAsia="MS PGothic" w:hAnsi="Tahoma" w:cs="Tahoma"/>
                      <w:sz w:val="20"/>
                      <w:szCs w:val="20"/>
                    </w:rPr>
                  </w:rPrChange>
                </w:rPr>
                <w:t>Validation</w:t>
              </w:r>
            </w:ins>
          </w:p>
          <w:p w:rsidR="00C37105" w:rsidRPr="00657B96" w:rsidRDefault="00C37105">
            <w:pPr>
              <w:pStyle w:val="ListParagraph"/>
              <w:numPr>
                <w:ilvl w:val="0"/>
                <w:numId w:val="154"/>
              </w:numPr>
              <w:spacing w:after="0" w:line="240" w:lineRule="auto"/>
              <w:rPr>
                <w:ins w:id="12859" w:author="DuyNgo" w:date="2012-08-09T08:16:00Z"/>
                <w:rFonts w:ascii="Times New Roman" w:eastAsia="MS PGothic" w:hAnsi="Times New Roman" w:cs="Times New Roman"/>
                <w:sz w:val="24"/>
                <w:szCs w:val="24"/>
                <w:rPrChange w:id="12860" w:author="DuyNgo" w:date="2012-08-09T15:04:00Z">
                  <w:rPr>
                    <w:ins w:id="12861" w:author="DuyNgo" w:date="2012-08-09T08:16:00Z"/>
                    <w:rFonts w:ascii="Tahoma" w:hAnsi="Tahoma" w:cs="Tahoma"/>
                    <w:sz w:val="20"/>
                    <w:szCs w:val="20"/>
                  </w:rPr>
                </w:rPrChange>
              </w:rPr>
              <w:pPrChange w:id="12862"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2863" w:author="DuyNgo" w:date="2012-08-09T08:59:00Z">
              <w:r w:rsidRPr="00657B96">
                <w:rPr>
                  <w:rFonts w:ascii="Times New Roman" w:eastAsia="MS PGothic" w:hAnsi="Times New Roman" w:cs="Times New Roman"/>
                  <w:sz w:val="24"/>
                  <w:szCs w:val="24"/>
                  <w:rPrChange w:id="12864" w:author="DuyNgo" w:date="2012-08-09T15:04:00Z">
                    <w:rPr/>
                  </w:rPrChange>
                </w:rPr>
                <w:t>Submit Ok</w:t>
              </w:r>
            </w:ins>
          </w:p>
        </w:tc>
      </w:tr>
    </w:tbl>
    <w:p w:rsidR="00C37105" w:rsidRPr="00657B96" w:rsidRDefault="00C37105" w:rsidP="00C37105">
      <w:pPr>
        <w:rPr>
          <w:rFonts w:ascii="Times New Roman" w:hAnsi="Times New Roman" w:cs="Times New Roman"/>
          <w:sz w:val="24"/>
          <w:szCs w:val="24"/>
        </w:rPr>
      </w:pPr>
    </w:p>
    <w:p w:rsidR="0003650E" w:rsidRPr="00657B96" w:rsidRDefault="0003650E" w:rsidP="0003650E">
      <w:pPr>
        <w:pStyle w:val="Heading4"/>
        <w:rPr>
          <w:ins w:id="12865" w:author="DuyNgo" w:date="2012-08-09T08:16:00Z"/>
          <w:rFonts w:ascii="Times New Roman" w:hAnsi="Times New Roman" w:cs="Times New Roman"/>
          <w:sz w:val="24"/>
          <w:szCs w:val="24"/>
          <w:rPrChange w:id="12866" w:author="DuyNgo" w:date="2012-08-09T15:04:00Z">
            <w:rPr>
              <w:ins w:id="12867" w:author="DuyNgo" w:date="2012-08-09T08:16:00Z"/>
            </w:rPr>
          </w:rPrChange>
        </w:rPr>
      </w:pPr>
      <w:bookmarkStart w:id="12868" w:name="_Toc332775068"/>
      <w:r w:rsidRPr="00657B96">
        <w:rPr>
          <w:rFonts w:ascii="Times New Roman" w:hAnsi="Times New Roman" w:cs="Times New Roman"/>
          <w:sz w:val="24"/>
          <w:szCs w:val="24"/>
        </w:rPr>
        <w:t>5</w:t>
      </w:r>
      <w:ins w:id="12869" w:author="DuyNgo" w:date="2012-08-09T08:16:00Z">
        <w:r w:rsidRPr="00657B96">
          <w:rPr>
            <w:rFonts w:ascii="Times New Roman" w:hAnsi="Times New Roman" w:cs="Times New Roman"/>
            <w:sz w:val="24"/>
            <w:szCs w:val="24"/>
            <w:rPrChange w:id="12870"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657B96">
        <w:rPr>
          <w:rFonts w:ascii="Times New Roman" w:hAnsi="Times New Roman" w:cs="Times New Roman"/>
          <w:sz w:val="24"/>
          <w:szCs w:val="24"/>
        </w:rPr>
        <w:t>3</w:t>
      </w:r>
      <w:ins w:id="12871" w:author="DuyNgo" w:date="2012-08-09T08:16:00Z">
        <w:r w:rsidRPr="00657B96">
          <w:rPr>
            <w:rFonts w:ascii="Times New Roman" w:hAnsi="Times New Roman" w:cs="Times New Roman"/>
            <w:sz w:val="24"/>
            <w:szCs w:val="24"/>
            <w:rPrChange w:id="12872"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657B96">
        <w:rPr>
          <w:rFonts w:ascii="Times New Roman" w:hAnsi="Times New Roman" w:cs="Times New Roman"/>
          <w:sz w:val="24"/>
          <w:szCs w:val="24"/>
        </w:rPr>
        <w:t>5</w:t>
      </w:r>
      <w:ins w:id="12873" w:author="DuyNgo" w:date="2012-08-09T08:16:00Z">
        <w:r w:rsidRPr="00657B96">
          <w:rPr>
            <w:rFonts w:ascii="Times New Roman" w:hAnsi="Times New Roman" w:cs="Times New Roman"/>
            <w:sz w:val="24"/>
            <w:szCs w:val="24"/>
            <w:rPrChange w:id="12874"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ins w:id="12875" w:author="DuyNgo" w:date="2012-08-09T08:59:00Z">
        <w:r w:rsidRPr="00657B96">
          <w:rPr>
            <w:rFonts w:ascii="Times New Roman" w:hAnsi="Times New Roman" w:cs="Times New Roman"/>
            <w:sz w:val="24"/>
            <w:szCs w:val="24"/>
            <w:rPrChange w:id="12876" w:author="DuyNgo" w:date="2012-08-09T15:04:00Z">
              <w:rPr>
                <w:rFonts w:asciiTheme="minorHAnsi" w:eastAsiaTheme="minorHAnsi" w:hAnsiTheme="minorHAnsi" w:cstheme="minorBidi"/>
                <w:b w:val="0"/>
                <w:bCs w:val="0"/>
                <w:i w:val="0"/>
                <w:iCs w:val="0"/>
                <w:color w:val="auto"/>
              </w:rPr>
            </w:rPrChange>
          </w:rPr>
          <w:t>Check</w:t>
        </w:r>
      </w:ins>
      <w:ins w:id="12877" w:author="DuyNgo" w:date="2012-08-09T09:00:00Z">
        <w:r w:rsidRPr="00657B96">
          <w:rPr>
            <w:rFonts w:ascii="Times New Roman" w:hAnsi="Times New Roman" w:cs="Times New Roman"/>
            <w:sz w:val="24"/>
            <w:szCs w:val="24"/>
            <w:rPrChange w:id="12878" w:author="DuyNgo" w:date="2012-08-09T15:04:00Z">
              <w:rPr>
                <w:rFonts w:asciiTheme="minorHAnsi" w:eastAsiaTheme="minorHAnsi" w:hAnsiTheme="minorHAnsi" w:cstheme="minorBidi"/>
                <w:b w:val="0"/>
                <w:bCs w:val="0"/>
                <w:i w:val="0"/>
                <w:iCs w:val="0"/>
                <w:color w:val="auto"/>
              </w:rPr>
            </w:rPrChange>
          </w:rPr>
          <w:t xml:space="preserve"> Update</w:t>
        </w:r>
      </w:ins>
      <w:ins w:id="12879" w:author="DuyNgo" w:date="2012-08-09T08:59:00Z">
        <w:r w:rsidRPr="00657B96">
          <w:rPr>
            <w:rFonts w:ascii="Times New Roman" w:hAnsi="Times New Roman" w:cs="Times New Roman"/>
            <w:sz w:val="24"/>
            <w:szCs w:val="24"/>
            <w:rPrChange w:id="12880" w:author="DuyNgo" w:date="2012-08-09T15:04:00Z">
              <w:rPr>
                <w:rFonts w:asciiTheme="minorHAnsi" w:eastAsiaTheme="minorHAnsi" w:hAnsiTheme="minorHAnsi" w:cstheme="minorBidi"/>
                <w:b w:val="0"/>
                <w:bCs w:val="0"/>
                <w:i w:val="0"/>
                <w:iCs w:val="0"/>
                <w:color w:val="auto"/>
              </w:rPr>
            </w:rPrChange>
          </w:rPr>
          <w:t xml:space="preserve"> requirement</w:t>
        </w:r>
      </w:ins>
      <w:bookmarkEnd w:id="12868"/>
    </w:p>
    <w:tbl>
      <w:tblPr>
        <w:tblW w:w="9379" w:type="dxa"/>
        <w:tblInd w:w="103" w:type="dxa"/>
        <w:tblLayout w:type="fixed"/>
        <w:tblLook w:val="04A0" w:firstRow="1" w:lastRow="0" w:firstColumn="1" w:lastColumn="0" w:noHBand="0" w:noVBand="1"/>
      </w:tblPr>
      <w:tblGrid>
        <w:gridCol w:w="1537"/>
        <w:gridCol w:w="2163"/>
        <w:gridCol w:w="2794"/>
        <w:gridCol w:w="2885"/>
      </w:tblGrid>
      <w:tr w:rsidR="0003650E" w:rsidRPr="00657B96" w:rsidTr="006F1304">
        <w:trPr>
          <w:trHeight w:val="114"/>
          <w:ins w:id="1288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3650E" w:rsidRPr="00657B96" w:rsidRDefault="0003650E" w:rsidP="006F1304">
            <w:pPr>
              <w:spacing w:after="0" w:line="240" w:lineRule="auto"/>
              <w:rPr>
                <w:ins w:id="12882" w:author="DuyNgo" w:date="2012-08-09T08:16:00Z"/>
                <w:rFonts w:ascii="Times New Roman" w:eastAsia="MS PGothic" w:hAnsi="Times New Roman" w:cs="Times New Roman"/>
                <w:b/>
                <w:sz w:val="24"/>
                <w:szCs w:val="24"/>
                <w:rPrChange w:id="12883" w:author="DuyNgo" w:date="2012-08-09T15:04:00Z">
                  <w:rPr>
                    <w:ins w:id="12884" w:author="DuyNgo" w:date="2012-08-09T08:16:00Z"/>
                    <w:rFonts w:ascii="Tahoma" w:eastAsia="MS PGothic" w:hAnsi="Tahoma" w:cs="Tahoma"/>
                    <w:b/>
                    <w:sz w:val="20"/>
                    <w:szCs w:val="20"/>
                  </w:rPr>
                </w:rPrChange>
              </w:rPr>
            </w:pPr>
            <w:ins w:id="12885" w:author="DuyNgo" w:date="2012-08-09T08:16:00Z">
              <w:r w:rsidRPr="00657B96">
                <w:rPr>
                  <w:rFonts w:ascii="Times New Roman" w:eastAsia="MS PGothic" w:hAnsi="Times New Roman" w:cs="Times New Roman"/>
                  <w:b/>
                  <w:sz w:val="24"/>
                  <w:szCs w:val="24"/>
                  <w:rPrChange w:id="12886"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3650E" w:rsidRPr="00657B96" w:rsidRDefault="0003650E" w:rsidP="006F1304">
            <w:pPr>
              <w:spacing w:after="0" w:line="240" w:lineRule="auto"/>
              <w:rPr>
                <w:ins w:id="12887" w:author="DuyNgo" w:date="2012-08-09T08:16:00Z"/>
                <w:rFonts w:ascii="Times New Roman" w:eastAsia="MS PGothic" w:hAnsi="Times New Roman" w:cs="Times New Roman"/>
                <w:b/>
                <w:bCs/>
                <w:sz w:val="24"/>
                <w:szCs w:val="24"/>
                <w:rPrChange w:id="12888" w:author="DuyNgo" w:date="2012-08-09T15:04:00Z">
                  <w:rPr>
                    <w:ins w:id="12889" w:author="DuyNgo" w:date="2012-08-09T08:16:00Z"/>
                    <w:rFonts w:ascii="Tahoma" w:eastAsia="MS PGothic" w:hAnsi="Tahoma" w:cs="Tahoma"/>
                    <w:b/>
                    <w:bCs/>
                    <w:sz w:val="20"/>
                    <w:szCs w:val="20"/>
                  </w:rPr>
                </w:rPrChange>
              </w:rPr>
            </w:pPr>
            <w:ins w:id="12890" w:author="DuyNgo" w:date="2012-08-09T08:16:00Z">
              <w:r w:rsidRPr="00657B96">
                <w:rPr>
                  <w:rFonts w:ascii="Times New Roman" w:eastAsia="MS PGothic" w:hAnsi="Times New Roman" w:cs="Times New Roman"/>
                  <w:b/>
                  <w:bCs/>
                  <w:sz w:val="24"/>
                  <w:szCs w:val="24"/>
                  <w:rPrChange w:id="12891"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3650E" w:rsidRPr="00657B96" w:rsidRDefault="0003650E" w:rsidP="006F1304">
            <w:pPr>
              <w:spacing w:after="0" w:line="240" w:lineRule="auto"/>
              <w:rPr>
                <w:ins w:id="12892" w:author="DuyNgo" w:date="2012-08-09T08:16:00Z"/>
                <w:rFonts w:ascii="Times New Roman" w:eastAsia="MS PGothic" w:hAnsi="Times New Roman" w:cs="Times New Roman"/>
                <w:b/>
                <w:bCs/>
                <w:sz w:val="24"/>
                <w:szCs w:val="24"/>
                <w:rPrChange w:id="12893" w:author="DuyNgo" w:date="2012-08-09T15:04:00Z">
                  <w:rPr>
                    <w:ins w:id="12894" w:author="DuyNgo" w:date="2012-08-09T08:16:00Z"/>
                    <w:rFonts w:ascii="Tahoma" w:eastAsia="MS PGothic" w:hAnsi="Tahoma" w:cs="Tahoma"/>
                    <w:b/>
                    <w:bCs/>
                    <w:sz w:val="20"/>
                    <w:szCs w:val="20"/>
                  </w:rPr>
                </w:rPrChange>
              </w:rPr>
            </w:pPr>
            <w:ins w:id="12895" w:author="DuyNgo" w:date="2012-08-09T08:16:00Z">
              <w:r w:rsidRPr="00657B96">
                <w:rPr>
                  <w:rFonts w:ascii="Times New Roman" w:eastAsia="MS PGothic" w:hAnsi="Times New Roman" w:cs="Times New Roman"/>
                  <w:b/>
                  <w:bCs/>
                  <w:sz w:val="24"/>
                  <w:szCs w:val="24"/>
                  <w:rPrChange w:id="12896"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3650E" w:rsidRPr="00657B96" w:rsidRDefault="0003650E" w:rsidP="006F1304">
            <w:pPr>
              <w:spacing w:after="0" w:line="240" w:lineRule="auto"/>
              <w:rPr>
                <w:ins w:id="12897" w:author="DuyNgo" w:date="2012-08-09T08:16:00Z"/>
                <w:rFonts w:ascii="Times New Roman" w:eastAsia="MS PGothic" w:hAnsi="Times New Roman" w:cs="Times New Roman"/>
                <w:b/>
                <w:bCs/>
                <w:sz w:val="24"/>
                <w:szCs w:val="24"/>
                <w:rPrChange w:id="12898" w:author="DuyNgo" w:date="2012-08-09T15:04:00Z">
                  <w:rPr>
                    <w:ins w:id="12899" w:author="DuyNgo" w:date="2012-08-09T08:16:00Z"/>
                    <w:rFonts w:ascii="Tahoma" w:eastAsia="MS PGothic" w:hAnsi="Tahoma" w:cs="Tahoma"/>
                    <w:b/>
                    <w:bCs/>
                    <w:sz w:val="20"/>
                    <w:szCs w:val="20"/>
                  </w:rPr>
                </w:rPrChange>
              </w:rPr>
            </w:pPr>
            <w:ins w:id="12900" w:author="DuyNgo" w:date="2012-08-09T08:16:00Z">
              <w:r w:rsidRPr="00657B96">
                <w:rPr>
                  <w:rFonts w:ascii="Times New Roman" w:eastAsia="MS PGothic" w:hAnsi="Times New Roman" w:cs="Times New Roman"/>
                  <w:b/>
                  <w:bCs/>
                  <w:sz w:val="24"/>
                  <w:szCs w:val="24"/>
                  <w:rPrChange w:id="12901" w:author="DuyNgo" w:date="2012-08-09T15:04:00Z">
                    <w:rPr>
                      <w:rFonts w:ascii="Tahoma" w:eastAsia="MS PGothic" w:hAnsi="Tahoma" w:cs="Tahoma"/>
                      <w:b/>
                      <w:bCs/>
                      <w:color w:val="4F81BD" w:themeColor="accent1"/>
                      <w:sz w:val="20"/>
                      <w:szCs w:val="20"/>
                    </w:rPr>
                  </w:rPrChange>
                </w:rPr>
                <w:t>Expected output</w:t>
              </w:r>
            </w:ins>
          </w:p>
        </w:tc>
      </w:tr>
      <w:tr w:rsidR="0003650E" w:rsidRPr="00657B96" w:rsidTr="006F1304">
        <w:trPr>
          <w:trHeight w:val="1142"/>
          <w:ins w:id="1290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3650E" w:rsidRPr="00657B96" w:rsidRDefault="0003650E" w:rsidP="006F1304">
            <w:pPr>
              <w:spacing w:after="0" w:line="240" w:lineRule="auto"/>
              <w:rPr>
                <w:ins w:id="12903" w:author="DuyNgo" w:date="2012-08-09T08:16:00Z"/>
                <w:rFonts w:ascii="Times New Roman" w:eastAsia="MS PGothic" w:hAnsi="Times New Roman" w:cs="Times New Roman"/>
                <w:sz w:val="24"/>
                <w:szCs w:val="24"/>
                <w:rPrChange w:id="12904" w:author="DuyNgo" w:date="2012-08-09T15:04:00Z">
                  <w:rPr>
                    <w:ins w:id="12905" w:author="DuyNgo" w:date="2012-08-09T08:16:00Z"/>
                    <w:rFonts w:ascii="Tahoma" w:eastAsia="MS PGothic" w:hAnsi="Tahoma" w:cs="Tahoma"/>
                    <w:sz w:val="20"/>
                    <w:szCs w:val="20"/>
                  </w:rPr>
                </w:rPrChange>
              </w:rPr>
            </w:pPr>
            <w:ins w:id="12906" w:author="DuyNgo" w:date="2012-08-09T08:59:00Z">
              <w:r w:rsidRPr="00657B96">
                <w:rPr>
                  <w:rFonts w:ascii="Times New Roman" w:eastAsia="MS PGothic" w:hAnsi="Times New Roman" w:cs="Times New Roman"/>
                  <w:sz w:val="24"/>
                  <w:szCs w:val="24"/>
                  <w:rPrChange w:id="12907" w:author="DuyNgo" w:date="2012-08-09T15:04:00Z">
                    <w:rPr>
                      <w:rFonts w:ascii="Tahoma" w:eastAsia="MS PGothic" w:hAnsi="Tahoma" w:cs="Tahoma"/>
                      <w:b/>
                      <w:bCs/>
                      <w:color w:val="4F81BD" w:themeColor="accent1"/>
                      <w:sz w:val="20"/>
                      <w:szCs w:val="20"/>
                    </w:rPr>
                  </w:rPrChange>
                </w:rPr>
                <w:t xml:space="preserve">Check </w:t>
              </w:r>
            </w:ins>
            <w:ins w:id="12908" w:author="DuyNgo" w:date="2012-08-09T09:00:00Z">
              <w:r w:rsidRPr="00657B96">
                <w:rPr>
                  <w:rFonts w:ascii="Times New Roman" w:eastAsia="MS PGothic" w:hAnsi="Times New Roman" w:cs="Times New Roman"/>
                  <w:sz w:val="24"/>
                  <w:szCs w:val="24"/>
                  <w:rPrChange w:id="12909" w:author="DuyNgo" w:date="2012-08-09T15:04:00Z">
                    <w:rPr>
                      <w:rFonts w:ascii="Tahoma" w:eastAsia="MS PGothic" w:hAnsi="Tahoma" w:cs="Tahoma"/>
                      <w:b/>
                      <w:bCs/>
                      <w:color w:val="4F81BD" w:themeColor="accent1"/>
                      <w:sz w:val="20"/>
                      <w:szCs w:val="20"/>
                    </w:rPr>
                  </w:rPrChange>
                </w:rPr>
                <w:t>update</w:t>
              </w:r>
            </w:ins>
            <w:ins w:id="12910" w:author="DuyNgo" w:date="2012-08-09T08:59:00Z">
              <w:r w:rsidRPr="00657B96">
                <w:rPr>
                  <w:rFonts w:ascii="Times New Roman" w:eastAsia="MS PGothic" w:hAnsi="Times New Roman" w:cs="Times New Roman"/>
                  <w:sz w:val="24"/>
                  <w:szCs w:val="24"/>
                  <w:rPrChange w:id="12911" w:author="DuyNgo" w:date="2012-08-09T15:04:00Z">
                    <w:rPr>
                      <w:rFonts w:ascii="Tahoma" w:eastAsia="MS PGothic" w:hAnsi="Tahoma" w:cs="Tahoma"/>
                      <w:b/>
                      <w:bCs/>
                      <w:color w:val="4F81BD" w:themeColor="accent1"/>
                      <w:sz w:val="20"/>
                      <w:szCs w:val="20"/>
                    </w:rPr>
                  </w:rPrChange>
                </w:rPr>
                <w:t xml:space="preserve">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3650E" w:rsidRPr="00657B96" w:rsidRDefault="0003650E">
            <w:pPr>
              <w:pStyle w:val="ListParagraph"/>
              <w:numPr>
                <w:ilvl w:val="0"/>
                <w:numId w:val="153"/>
              </w:numPr>
              <w:spacing w:after="0" w:line="240" w:lineRule="auto"/>
              <w:rPr>
                <w:rFonts w:ascii="Times New Roman" w:eastAsia="MS PGothic" w:hAnsi="Times New Roman" w:cs="Times New Roman"/>
                <w:color w:val="000000"/>
                <w:sz w:val="24"/>
                <w:szCs w:val="24"/>
              </w:rPr>
              <w:pPrChange w:id="12912"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12913" w:author="DuyNgo" w:date="2012-08-09T08:16:00Z">
              <w:r w:rsidRPr="00657B96">
                <w:rPr>
                  <w:rFonts w:ascii="Times New Roman" w:eastAsia="MS PGothic" w:hAnsi="Times New Roman" w:cs="Times New Roman"/>
                  <w:sz w:val="24"/>
                  <w:szCs w:val="24"/>
                  <w:rPrChange w:id="12914" w:author="DuyNgo" w:date="2012-08-09T15:04:00Z">
                    <w:rPr/>
                  </w:rPrChange>
                </w:rPr>
                <w:t>Logged in</w:t>
              </w:r>
            </w:ins>
          </w:p>
          <w:p w:rsidR="0003650E" w:rsidRPr="00657B96" w:rsidRDefault="0003650E" w:rsidP="0028675C">
            <w:pPr>
              <w:pStyle w:val="ListParagraph"/>
              <w:numPr>
                <w:ilvl w:val="0"/>
                <w:numId w:val="153"/>
              </w:numPr>
              <w:spacing w:after="0" w:line="240" w:lineRule="auto"/>
              <w:rPr>
                <w:ins w:id="12915" w:author="DuyNgo" w:date="2012-08-09T08:16:00Z"/>
                <w:rFonts w:ascii="Times New Roman" w:eastAsia="MS PGothic" w:hAnsi="Times New Roman" w:cs="Times New Roman"/>
                <w:sz w:val="24"/>
                <w:szCs w:val="24"/>
                <w:rPrChange w:id="12916" w:author="DuyNgo" w:date="2012-08-09T15:04:00Z">
                  <w:rPr>
                    <w:ins w:id="12917" w:author="DuyNgo" w:date="2012-08-09T08:16:00Z"/>
                    <w:rFonts w:ascii="Tahoma" w:hAnsi="Tahoma" w:cs="Tahoma"/>
                    <w:color w:val="000000"/>
                    <w:sz w:val="20"/>
                    <w:szCs w:val="20"/>
                  </w:rPr>
                </w:rPrChange>
              </w:rPr>
            </w:pPr>
            <w:ins w:id="12918" w:author="DuyNgo" w:date="2012-08-09T08:59:00Z">
              <w:r w:rsidRPr="00657B96">
                <w:rPr>
                  <w:rFonts w:ascii="Times New Roman" w:eastAsia="MS PGothic" w:hAnsi="Times New Roman" w:cs="Times New Roman"/>
                  <w:sz w:val="24"/>
                  <w:szCs w:val="24"/>
                  <w:rPrChange w:id="12919" w:author="DuyNgo" w:date="2012-08-09T15:04:00Z">
                    <w:rPr>
                      <w:rFonts w:ascii="Tahoma" w:eastAsia="MS PGothic" w:hAnsi="Tahoma" w:cs="Tahoma"/>
                      <w:b/>
                      <w:bCs/>
                      <w:color w:val="4F81BD" w:themeColor="accent1"/>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03650E" w:rsidRPr="00657B96" w:rsidRDefault="0003650E" w:rsidP="0003650E">
            <w:pPr>
              <w:pStyle w:val="ListParagraph"/>
              <w:numPr>
                <w:ilvl w:val="0"/>
                <w:numId w:val="145"/>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Log in</w:t>
            </w:r>
          </w:p>
          <w:p w:rsidR="0003650E" w:rsidRPr="00657B96" w:rsidRDefault="0003650E" w:rsidP="0003650E">
            <w:pPr>
              <w:pStyle w:val="ListParagraph"/>
              <w:numPr>
                <w:ilvl w:val="0"/>
                <w:numId w:val="145"/>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Click on project link that user is PM</w:t>
            </w:r>
          </w:p>
          <w:p w:rsidR="0003650E" w:rsidRPr="00657B96" w:rsidRDefault="0003650E" w:rsidP="0003650E">
            <w:pPr>
              <w:pStyle w:val="ListParagraph"/>
              <w:numPr>
                <w:ilvl w:val="0"/>
                <w:numId w:val="145"/>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Tick one requirement and Click update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03650E" w:rsidRPr="00657B96" w:rsidRDefault="0003650E" w:rsidP="0003650E">
            <w:pPr>
              <w:pStyle w:val="ListParagraph"/>
              <w:numPr>
                <w:ilvl w:val="0"/>
                <w:numId w:val="146"/>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See current value and able to input new information.</w:t>
            </w:r>
          </w:p>
          <w:p w:rsidR="0003650E" w:rsidRPr="00657B96" w:rsidRDefault="0003650E" w:rsidP="0003650E">
            <w:pPr>
              <w:pStyle w:val="ListParagraph"/>
              <w:numPr>
                <w:ilvl w:val="0"/>
                <w:numId w:val="146"/>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Validation</w:t>
            </w:r>
          </w:p>
          <w:p w:rsidR="0003650E" w:rsidRPr="00657B96" w:rsidRDefault="0003650E" w:rsidP="0003650E">
            <w:pPr>
              <w:pStyle w:val="ListParagraph"/>
              <w:numPr>
                <w:ilvl w:val="0"/>
                <w:numId w:val="146"/>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Submit Ok</w:t>
            </w:r>
          </w:p>
        </w:tc>
      </w:tr>
    </w:tbl>
    <w:p w:rsidR="0003650E" w:rsidRPr="00657B96" w:rsidRDefault="0003650E" w:rsidP="0003650E">
      <w:pPr>
        <w:rPr>
          <w:rFonts w:ascii="Times New Roman" w:hAnsi="Times New Roman" w:cs="Times New Roman"/>
          <w:sz w:val="24"/>
          <w:szCs w:val="24"/>
        </w:rPr>
      </w:pPr>
    </w:p>
    <w:p w:rsidR="0003650E" w:rsidRPr="00657B96" w:rsidRDefault="0003650E" w:rsidP="0003650E">
      <w:pPr>
        <w:pStyle w:val="Heading4"/>
        <w:rPr>
          <w:ins w:id="12920" w:author="DuyNgo" w:date="2012-08-09T08:16:00Z"/>
          <w:rFonts w:ascii="Times New Roman" w:hAnsi="Times New Roman" w:cs="Times New Roman"/>
          <w:sz w:val="24"/>
          <w:szCs w:val="24"/>
          <w:rPrChange w:id="12921" w:author="DuyNgo" w:date="2012-08-09T15:04:00Z">
            <w:rPr>
              <w:ins w:id="12922" w:author="DuyNgo" w:date="2012-08-09T08:16:00Z"/>
            </w:rPr>
          </w:rPrChange>
        </w:rPr>
      </w:pPr>
      <w:bookmarkStart w:id="12923" w:name="_Toc332775069"/>
      <w:r w:rsidRPr="00657B96">
        <w:rPr>
          <w:rFonts w:ascii="Times New Roman" w:hAnsi="Times New Roman" w:cs="Times New Roman"/>
          <w:sz w:val="24"/>
          <w:szCs w:val="24"/>
        </w:rPr>
        <w:t>5</w:t>
      </w:r>
      <w:ins w:id="12924" w:author="DuyNgo" w:date="2012-08-09T08:16:00Z">
        <w:r w:rsidRPr="00657B96">
          <w:rPr>
            <w:rFonts w:ascii="Times New Roman" w:hAnsi="Times New Roman" w:cs="Times New Roman"/>
            <w:sz w:val="24"/>
            <w:szCs w:val="24"/>
            <w:rPrChange w:id="12925" w:author="DuyNgo" w:date="2012-08-09T15:04:00Z">
              <w:rPr>
                <w:rFonts w:asciiTheme="minorHAnsi" w:eastAsiaTheme="minorHAnsi" w:hAnsiTheme="minorHAnsi" w:cstheme="minorBidi"/>
                <w:b w:val="0"/>
                <w:bCs w:val="0"/>
                <w:i w:val="0"/>
                <w:iCs w:val="0"/>
                <w:color w:val="auto"/>
              </w:rPr>
            </w:rPrChange>
          </w:rPr>
          <w:t>.</w:t>
        </w:r>
      </w:ins>
      <w:r w:rsidRPr="00657B96">
        <w:rPr>
          <w:rFonts w:ascii="Times New Roman" w:hAnsi="Times New Roman" w:cs="Times New Roman"/>
          <w:sz w:val="24"/>
          <w:szCs w:val="24"/>
        </w:rPr>
        <w:t>3</w:t>
      </w:r>
      <w:ins w:id="12926" w:author="DuyNgo" w:date="2012-08-09T08:16:00Z">
        <w:r w:rsidRPr="00657B96">
          <w:rPr>
            <w:rFonts w:ascii="Times New Roman" w:hAnsi="Times New Roman" w:cs="Times New Roman"/>
            <w:sz w:val="24"/>
            <w:szCs w:val="24"/>
            <w:rPrChange w:id="12927" w:author="DuyNgo" w:date="2012-08-09T15:04:00Z">
              <w:rPr>
                <w:rFonts w:asciiTheme="minorHAnsi" w:eastAsiaTheme="minorHAnsi" w:hAnsiTheme="minorHAnsi" w:cstheme="minorBidi"/>
                <w:b w:val="0"/>
                <w:bCs w:val="0"/>
                <w:i w:val="0"/>
                <w:iCs w:val="0"/>
                <w:color w:val="auto"/>
              </w:rPr>
            </w:rPrChange>
          </w:rPr>
          <w:t>.</w:t>
        </w:r>
      </w:ins>
      <w:r w:rsidRPr="00657B96">
        <w:rPr>
          <w:rFonts w:ascii="Times New Roman" w:hAnsi="Times New Roman" w:cs="Times New Roman"/>
          <w:sz w:val="24"/>
          <w:szCs w:val="24"/>
        </w:rPr>
        <w:t>6</w:t>
      </w:r>
      <w:ins w:id="12928" w:author="DuyNgo" w:date="2012-08-09T08:16:00Z">
        <w:r w:rsidRPr="00657B96">
          <w:rPr>
            <w:rFonts w:ascii="Times New Roman" w:hAnsi="Times New Roman" w:cs="Times New Roman"/>
            <w:sz w:val="24"/>
            <w:szCs w:val="24"/>
            <w:rPrChange w:id="12929" w:author="DuyNgo" w:date="2012-08-09T15:04:00Z">
              <w:rPr>
                <w:rFonts w:asciiTheme="minorHAnsi" w:eastAsiaTheme="minorHAnsi" w:hAnsiTheme="minorHAnsi" w:cstheme="minorBidi"/>
                <w:b w:val="0"/>
                <w:bCs w:val="0"/>
                <w:i w:val="0"/>
                <w:iCs w:val="0"/>
                <w:color w:val="auto"/>
              </w:rPr>
            </w:rPrChange>
          </w:rPr>
          <w:t xml:space="preserve"> </w:t>
        </w:r>
      </w:ins>
      <w:ins w:id="12930" w:author="DuyNgo" w:date="2012-08-09T08:59:00Z">
        <w:r w:rsidRPr="00657B96">
          <w:rPr>
            <w:rFonts w:ascii="Times New Roman" w:hAnsi="Times New Roman" w:cs="Times New Roman"/>
            <w:sz w:val="24"/>
            <w:szCs w:val="24"/>
            <w:rPrChange w:id="12931" w:author="DuyNgo" w:date="2012-08-09T15:04:00Z">
              <w:rPr>
                <w:rFonts w:asciiTheme="minorHAnsi" w:eastAsiaTheme="minorHAnsi" w:hAnsiTheme="minorHAnsi" w:cstheme="minorBidi"/>
                <w:b w:val="0"/>
                <w:bCs w:val="0"/>
                <w:i w:val="0"/>
                <w:iCs w:val="0"/>
                <w:color w:val="auto"/>
              </w:rPr>
            </w:rPrChange>
          </w:rPr>
          <w:t xml:space="preserve">Check </w:t>
        </w:r>
      </w:ins>
      <w:ins w:id="12932" w:author="DuyNgo" w:date="2012-08-09T09:32:00Z">
        <w:r w:rsidRPr="00657B96">
          <w:rPr>
            <w:rFonts w:ascii="Times New Roman" w:hAnsi="Times New Roman" w:cs="Times New Roman"/>
            <w:sz w:val="24"/>
            <w:szCs w:val="24"/>
            <w:rPrChange w:id="12933" w:author="DuyNgo" w:date="2012-08-09T15:04:00Z">
              <w:rPr>
                <w:rFonts w:asciiTheme="minorHAnsi" w:eastAsiaTheme="minorHAnsi" w:hAnsiTheme="minorHAnsi" w:cstheme="minorBidi"/>
                <w:b w:val="0"/>
                <w:bCs w:val="0"/>
                <w:i w:val="0"/>
                <w:iCs w:val="0"/>
                <w:color w:val="auto"/>
              </w:rPr>
            </w:rPrChange>
          </w:rPr>
          <w:t>Remove</w:t>
        </w:r>
      </w:ins>
      <w:ins w:id="12934" w:author="DuyNgo" w:date="2012-08-09T08:59:00Z">
        <w:r w:rsidRPr="00657B96">
          <w:rPr>
            <w:rFonts w:ascii="Times New Roman" w:hAnsi="Times New Roman" w:cs="Times New Roman"/>
            <w:sz w:val="24"/>
            <w:szCs w:val="24"/>
            <w:rPrChange w:id="12935" w:author="DuyNgo" w:date="2012-08-09T15:04:00Z">
              <w:rPr>
                <w:rFonts w:asciiTheme="minorHAnsi" w:eastAsiaTheme="minorHAnsi" w:hAnsiTheme="minorHAnsi" w:cstheme="minorBidi"/>
                <w:b w:val="0"/>
                <w:bCs w:val="0"/>
                <w:i w:val="0"/>
                <w:iCs w:val="0"/>
                <w:color w:val="auto"/>
              </w:rPr>
            </w:rPrChange>
          </w:rPr>
          <w:t xml:space="preserve"> requirement</w:t>
        </w:r>
      </w:ins>
      <w:bookmarkEnd w:id="12923"/>
    </w:p>
    <w:tbl>
      <w:tblPr>
        <w:tblW w:w="9379" w:type="dxa"/>
        <w:tblInd w:w="103" w:type="dxa"/>
        <w:tblLayout w:type="fixed"/>
        <w:tblLook w:val="04A0" w:firstRow="1" w:lastRow="0" w:firstColumn="1" w:lastColumn="0" w:noHBand="0" w:noVBand="1"/>
      </w:tblPr>
      <w:tblGrid>
        <w:gridCol w:w="1537"/>
        <w:gridCol w:w="2163"/>
        <w:gridCol w:w="2794"/>
        <w:gridCol w:w="2885"/>
      </w:tblGrid>
      <w:tr w:rsidR="0003650E" w:rsidRPr="00657B96" w:rsidTr="006F1304">
        <w:trPr>
          <w:trHeight w:val="114"/>
          <w:ins w:id="12936"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3650E" w:rsidRPr="00657B96" w:rsidRDefault="0003650E" w:rsidP="006F1304">
            <w:pPr>
              <w:spacing w:after="0" w:line="240" w:lineRule="auto"/>
              <w:rPr>
                <w:ins w:id="12937" w:author="DuyNgo" w:date="2012-08-09T08:16:00Z"/>
                <w:rFonts w:ascii="Times New Roman" w:eastAsia="MS PGothic" w:hAnsi="Times New Roman" w:cs="Times New Roman"/>
                <w:b/>
                <w:sz w:val="24"/>
                <w:szCs w:val="24"/>
                <w:rPrChange w:id="12938" w:author="DuyNgo" w:date="2012-08-09T15:04:00Z">
                  <w:rPr>
                    <w:ins w:id="12939" w:author="DuyNgo" w:date="2012-08-09T08:16:00Z"/>
                    <w:rFonts w:ascii="Tahoma" w:eastAsia="MS PGothic" w:hAnsi="Tahoma" w:cs="Tahoma"/>
                    <w:b/>
                    <w:sz w:val="20"/>
                    <w:szCs w:val="20"/>
                  </w:rPr>
                </w:rPrChange>
              </w:rPr>
            </w:pPr>
            <w:ins w:id="12940" w:author="DuyNgo" w:date="2012-08-09T08:16:00Z">
              <w:r w:rsidRPr="00657B96">
                <w:rPr>
                  <w:rFonts w:ascii="Times New Roman" w:eastAsia="MS PGothic" w:hAnsi="Times New Roman" w:cs="Times New Roman"/>
                  <w:b/>
                  <w:sz w:val="24"/>
                  <w:szCs w:val="24"/>
                  <w:rPrChange w:id="12941"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3650E" w:rsidRPr="00657B96" w:rsidRDefault="0003650E" w:rsidP="006F1304">
            <w:pPr>
              <w:spacing w:after="0" w:line="240" w:lineRule="auto"/>
              <w:rPr>
                <w:ins w:id="12942" w:author="DuyNgo" w:date="2012-08-09T08:16:00Z"/>
                <w:rFonts w:ascii="Times New Roman" w:eastAsia="MS PGothic" w:hAnsi="Times New Roman" w:cs="Times New Roman"/>
                <w:b/>
                <w:bCs/>
                <w:sz w:val="24"/>
                <w:szCs w:val="24"/>
                <w:rPrChange w:id="12943" w:author="DuyNgo" w:date="2012-08-09T15:04:00Z">
                  <w:rPr>
                    <w:ins w:id="12944" w:author="DuyNgo" w:date="2012-08-09T08:16:00Z"/>
                    <w:rFonts w:ascii="Tahoma" w:eastAsia="MS PGothic" w:hAnsi="Tahoma" w:cs="Tahoma"/>
                    <w:b/>
                    <w:bCs/>
                    <w:sz w:val="20"/>
                    <w:szCs w:val="20"/>
                  </w:rPr>
                </w:rPrChange>
              </w:rPr>
            </w:pPr>
            <w:ins w:id="12945" w:author="DuyNgo" w:date="2012-08-09T08:16:00Z">
              <w:r w:rsidRPr="00657B96">
                <w:rPr>
                  <w:rFonts w:ascii="Times New Roman" w:eastAsia="MS PGothic" w:hAnsi="Times New Roman" w:cs="Times New Roman"/>
                  <w:b/>
                  <w:bCs/>
                  <w:sz w:val="24"/>
                  <w:szCs w:val="24"/>
                  <w:rPrChange w:id="12946"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3650E" w:rsidRPr="00657B96" w:rsidRDefault="0003650E" w:rsidP="006F1304">
            <w:pPr>
              <w:spacing w:after="0" w:line="240" w:lineRule="auto"/>
              <w:rPr>
                <w:ins w:id="12947" w:author="DuyNgo" w:date="2012-08-09T08:16:00Z"/>
                <w:rFonts w:ascii="Times New Roman" w:eastAsia="MS PGothic" w:hAnsi="Times New Roman" w:cs="Times New Roman"/>
                <w:b/>
                <w:bCs/>
                <w:sz w:val="24"/>
                <w:szCs w:val="24"/>
                <w:rPrChange w:id="12948" w:author="DuyNgo" w:date="2012-08-09T15:04:00Z">
                  <w:rPr>
                    <w:ins w:id="12949" w:author="DuyNgo" w:date="2012-08-09T08:16:00Z"/>
                    <w:rFonts w:ascii="Tahoma" w:eastAsia="MS PGothic" w:hAnsi="Tahoma" w:cs="Tahoma"/>
                    <w:b/>
                    <w:bCs/>
                    <w:sz w:val="20"/>
                    <w:szCs w:val="20"/>
                  </w:rPr>
                </w:rPrChange>
              </w:rPr>
            </w:pPr>
            <w:ins w:id="12950" w:author="DuyNgo" w:date="2012-08-09T08:16:00Z">
              <w:r w:rsidRPr="00657B96">
                <w:rPr>
                  <w:rFonts w:ascii="Times New Roman" w:eastAsia="MS PGothic" w:hAnsi="Times New Roman" w:cs="Times New Roman"/>
                  <w:b/>
                  <w:bCs/>
                  <w:sz w:val="24"/>
                  <w:szCs w:val="24"/>
                  <w:rPrChange w:id="12951"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3650E" w:rsidRPr="00657B96" w:rsidRDefault="0003650E" w:rsidP="006F1304">
            <w:pPr>
              <w:spacing w:after="0" w:line="240" w:lineRule="auto"/>
              <w:rPr>
                <w:ins w:id="12952" w:author="DuyNgo" w:date="2012-08-09T08:16:00Z"/>
                <w:rFonts w:ascii="Times New Roman" w:eastAsia="MS PGothic" w:hAnsi="Times New Roman" w:cs="Times New Roman"/>
                <w:b/>
                <w:bCs/>
                <w:sz w:val="24"/>
                <w:szCs w:val="24"/>
                <w:rPrChange w:id="12953" w:author="DuyNgo" w:date="2012-08-09T15:04:00Z">
                  <w:rPr>
                    <w:ins w:id="12954" w:author="DuyNgo" w:date="2012-08-09T08:16:00Z"/>
                    <w:rFonts w:ascii="Tahoma" w:eastAsia="MS PGothic" w:hAnsi="Tahoma" w:cs="Tahoma"/>
                    <w:b/>
                    <w:bCs/>
                    <w:sz w:val="20"/>
                    <w:szCs w:val="20"/>
                  </w:rPr>
                </w:rPrChange>
              </w:rPr>
            </w:pPr>
            <w:ins w:id="12955" w:author="DuyNgo" w:date="2012-08-09T08:16:00Z">
              <w:r w:rsidRPr="00657B96">
                <w:rPr>
                  <w:rFonts w:ascii="Times New Roman" w:eastAsia="MS PGothic" w:hAnsi="Times New Roman" w:cs="Times New Roman"/>
                  <w:b/>
                  <w:bCs/>
                  <w:sz w:val="24"/>
                  <w:szCs w:val="24"/>
                  <w:rPrChange w:id="12956" w:author="DuyNgo" w:date="2012-08-09T15:04:00Z">
                    <w:rPr>
                      <w:rFonts w:ascii="Tahoma" w:eastAsia="MS PGothic" w:hAnsi="Tahoma" w:cs="Tahoma"/>
                      <w:b/>
                      <w:bCs/>
                      <w:color w:val="4F81BD" w:themeColor="accent1"/>
                      <w:sz w:val="20"/>
                      <w:szCs w:val="20"/>
                    </w:rPr>
                  </w:rPrChange>
                </w:rPr>
                <w:t>Expected output</w:t>
              </w:r>
            </w:ins>
          </w:p>
        </w:tc>
      </w:tr>
      <w:tr w:rsidR="0003650E" w:rsidRPr="00657B96" w:rsidTr="006F1304">
        <w:trPr>
          <w:trHeight w:val="1142"/>
          <w:ins w:id="12957"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3650E" w:rsidRPr="00657B96" w:rsidRDefault="0003650E" w:rsidP="006F1304">
            <w:pPr>
              <w:spacing w:after="0" w:line="240" w:lineRule="auto"/>
              <w:rPr>
                <w:ins w:id="12958" w:author="DuyNgo" w:date="2012-08-09T08:16:00Z"/>
                <w:rFonts w:ascii="Times New Roman" w:eastAsia="MS PGothic" w:hAnsi="Times New Roman" w:cs="Times New Roman"/>
                <w:sz w:val="24"/>
                <w:szCs w:val="24"/>
                <w:rPrChange w:id="12959" w:author="DuyNgo" w:date="2012-08-09T15:04:00Z">
                  <w:rPr>
                    <w:ins w:id="12960" w:author="DuyNgo" w:date="2012-08-09T08:16:00Z"/>
                    <w:rFonts w:ascii="Tahoma" w:eastAsia="MS PGothic" w:hAnsi="Tahoma" w:cs="Tahoma"/>
                    <w:sz w:val="20"/>
                    <w:szCs w:val="20"/>
                  </w:rPr>
                </w:rPrChange>
              </w:rPr>
            </w:pPr>
            <w:ins w:id="12961" w:author="DuyNgo" w:date="2012-08-09T08:59:00Z">
              <w:r w:rsidRPr="00657B96">
                <w:rPr>
                  <w:rFonts w:ascii="Times New Roman" w:eastAsia="MS PGothic" w:hAnsi="Times New Roman" w:cs="Times New Roman"/>
                  <w:sz w:val="24"/>
                  <w:szCs w:val="24"/>
                  <w:rPrChange w:id="12962" w:author="DuyNgo" w:date="2012-08-09T15:04:00Z">
                    <w:rPr>
                      <w:rFonts w:ascii="Tahoma" w:eastAsia="MS PGothic" w:hAnsi="Tahoma" w:cs="Tahoma"/>
                      <w:b/>
                      <w:bCs/>
                      <w:color w:val="4F81BD" w:themeColor="accent1"/>
                      <w:sz w:val="20"/>
                      <w:szCs w:val="20"/>
                    </w:rPr>
                  </w:rPrChange>
                </w:rPr>
                <w:t xml:space="preserve">Check </w:t>
              </w:r>
            </w:ins>
            <w:ins w:id="12963" w:author="DuyNgo" w:date="2012-08-09T09:32:00Z">
              <w:r w:rsidRPr="00657B96">
                <w:rPr>
                  <w:rFonts w:ascii="Times New Roman" w:eastAsia="MS PGothic" w:hAnsi="Times New Roman" w:cs="Times New Roman"/>
                  <w:sz w:val="24"/>
                  <w:szCs w:val="24"/>
                  <w:rPrChange w:id="12964" w:author="DuyNgo" w:date="2012-08-09T15:04:00Z">
                    <w:rPr>
                      <w:rFonts w:ascii="Tahoma" w:eastAsia="MS PGothic" w:hAnsi="Tahoma" w:cs="Tahoma"/>
                      <w:b/>
                      <w:bCs/>
                      <w:color w:val="4F81BD" w:themeColor="accent1"/>
                      <w:sz w:val="20"/>
                      <w:szCs w:val="20"/>
                    </w:rPr>
                  </w:rPrChange>
                </w:rPr>
                <w:t>remove</w:t>
              </w:r>
            </w:ins>
            <w:ins w:id="12965" w:author="DuyNgo" w:date="2012-08-09T08:59:00Z">
              <w:r w:rsidRPr="00657B96">
                <w:rPr>
                  <w:rFonts w:ascii="Times New Roman" w:eastAsia="MS PGothic" w:hAnsi="Times New Roman" w:cs="Times New Roman"/>
                  <w:sz w:val="24"/>
                  <w:szCs w:val="24"/>
                  <w:rPrChange w:id="12966" w:author="DuyNgo" w:date="2012-08-09T15:04:00Z">
                    <w:rPr>
                      <w:rFonts w:ascii="Tahoma" w:eastAsia="MS PGothic" w:hAnsi="Tahoma" w:cs="Tahoma"/>
                      <w:b/>
                      <w:bCs/>
                      <w:color w:val="4F81BD" w:themeColor="accent1"/>
                      <w:sz w:val="20"/>
                      <w:szCs w:val="20"/>
                    </w:rPr>
                  </w:rPrChange>
                </w:rPr>
                <w:t xml:space="preserve">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3650E" w:rsidRPr="00657B96" w:rsidRDefault="0003650E">
            <w:pPr>
              <w:pStyle w:val="ListParagraph"/>
              <w:numPr>
                <w:ilvl w:val="0"/>
                <w:numId w:val="153"/>
              </w:numPr>
              <w:spacing w:after="0" w:line="240" w:lineRule="auto"/>
              <w:rPr>
                <w:rFonts w:ascii="Times New Roman" w:eastAsia="MS PGothic" w:hAnsi="Times New Roman" w:cs="Times New Roman"/>
                <w:color w:val="000000"/>
                <w:sz w:val="24"/>
                <w:szCs w:val="24"/>
              </w:rPr>
              <w:pPrChange w:id="12967"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12968" w:author="DuyNgo" w:date="2012-08-09T08:16:00Z">
              <w:r w:rsidRPr="00657B96">
                <w:rPr>
                  <w:rFonts w:ascii="Times New Roman" w:eastAsia="MS PGothic" w:hAnsi="Times New Roman" w:cs="Times New Roman"/>
                  <w:sz w:val="24"/>
                  <w:szCs w:val="24"/>
                  <w:rPrChange w:id="12969" w:author="DuyNgo" w:date="2012-08-09T15:04:00Z">
                    <w:rPr/>
                  </w:rPrChange>
                </w:rPr>
                <w:t>Logged in</w:t>
              </w:r>
            </w:ins>
          </w:p>
          <w:p w:rsidR="0003650E" w:rsidRPr="00657B96" w:rsidRDefault="0003650E" w:rsidP="0028675C">
            <w:pPr>
              <w:pStyle w:val="ListParagraph"/>
              <w:numPr>
                <w:ilvl w:val="0"/>
                <w:numId w:val="153"/>
              </w:numPr>
              <w:spacing w:after="0" w:line="240" w:lineRule="auto"/>
              <w:rPr>
                <w:ins w:id="12970" w:author="DuyNgo" w:date="2012-08-09T08:16:00Z"/>
                <w:rFonts w:ascii="Times New Roman" w:eastAsia="MS PGothic" w:hAnsi="Times New Roman" w:cs="Times New Roman"/>
                <w:sz w:val="24"/>
                <w:szCs w:val="24"/>
                <w:rPrChange w:id="12971" w:author="DuyNgo" w:date="2012-08-09T15:04:00Z">
                  <w:rPr>
                    <w:ins w:id="12972" w:author="DuyNgo" w:date="2012-08-09T08:16:00Z"/>
                    <w:rFonts w:ascii="Tahoma" w:hAnsi="Tahoma" w:cs="Tahoma"/>
                    <w:color w:val="000000"/>
                    <w:sz w:val="20"/>
                    <w:szCs w:val="20"/>
                  </w:rPr>
                </w:rPrChange>
              </w:rPr>
            </w:pPr>
            <w:ins w:id="12973" w:author="DuyNgo" w:date="2012-08-09T08:59:00Z">
              <w:r w:rsidRPr="00657B96">
                <w:rPr>
                  <w:rFonts w:ascii="Times New Roman" w:eastAsia="MS PGothic" w:hAnsi="Times New Roman" w:cs="Times New Roman"/>
                  <w:sz w:val="24"/>
                  <w:szCs w:val="24"/>
                  <w:rPrChange w:id="12974" w:author="DuyNgo" w:date="2012-08-09T15:04:00Z">
                    <w:rPr>
                      <w:rFonts w:ascii="Tahoma" w:eastAsia="MS PGothic" w:hAnsi="Tahoma" w:cs="Tahoma"/>
                      <w:b/>
                      <w:bCs/>
                      <w:color w:val="4F81BD" w:themeColor="accent1"/>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03650E" w:rsidRPr="00657B96" w:rsidRDefault="0003650E">
            <w:pPr>
              <w:pStyle w:val="ListParagraph"/>
              <w:numPr>
                <w:ilvl w:val="0"/>
                <w:numId w:val="144"/>
              </w:numPr>
              <w:spacing w:after="0" w:line="240" w:lineRule="auto"/>
              <w:rPr>
                <w:ins w:id="12975" w:author="DuyNgo" w:date="2012-08-09T08:59:00Z"/>
                <w:rFonts w:ascii="Times New Roman" w:eastAsia="MS PGothic" w:hAnsi="Times New Roman" w:cs="Times New Roman"/>
                <w:sz w:val="24"/>
                <w:szCs w:val="24"/>
                <w:rPrChange w:id="12976" w:author="DuyNgo" w:date="2012-08-09T15:04:00Z">
                  <w:rPr>
                    <w:ins w:id="12977" w:author="DuyNgo" w:date="2012-08-09T08:59:00Z"/>
                    <w:rFonts w:ascii="Tahoma" w:eastAsia="MS PGothic" w:hAnsi="Tahoma" w:cs="Tahoma"/>
                    <w:color w:val="000000"/>
                    <w:sz w:val="20"/>
                    <w:szCs w:val="20"/>
                  </w:rPr>
                </w:rPrChange>
              </w:rPr>
              <w:pPrChange w:id="12978" w:author="DuyNgo" w:date="2012-08-09T09:32:00Z">
                <w:pPr>
                  <w:numPr>
                    <w:numId w:val="81"/>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720" w:hanging="360"/>
                  <w:jc w:val="center"/>
                  <w:textAlignment w:val="center"/>
                </w:pPr>
              </w:pPrChange>
            </w:pPr>
            <w:ins w:id="12979" w:author="DuyNgo" w:date="2012-08-09T08:59:00Z">
              <w:r w:rsidRPr="00657B96">
                <w:rPr>
                  <w:rFonts w:ascii="Times New Roman" w:eastAsia="MS PGothic" w:hAnsi="Times New Roman" w:cs="Times New Roman"/>
                  <w:sz w:val="24"/>
                  <w:szCs w:val="24"/>
                  <w:rPrChange w:id="12980" w:author="DuyNgo" w:date="2012-08-09T15:04:00Z">
                    <w:rPr>
                      <w:rFonts w:ascii="Tahoma" w:eastAsia="MS PGothic" w:hAnsi="Tahoma" w:cs="Tahoma"/>
                      <w:sz w:val="20"/>
                      <w:szCs w:val="20"/>
                    </w:rPr>
                  </w:rPrChange>
                </w:rPr>
                <w:t>Log in</w:t>
              </w:r>
            </w:ins>
          </w:p>
          <w:p w:rsidR="0003650E" w:rsidRPr="00657B96" w:rsidRDefault="0003650E">
            <w:pPr>
              <w:pStyle w:val="ListParagraph"/>
              <w:numPr>
                <w:ilvl w:val="0"/>
                <w:numId w:val="81"/>
              </w:numPr>
              <w:spacing w:after="0" w:line="240" w:lineRule="auto"/>
              <w:rPr>
                <w:ins w:id="12981" w:author="DuyNgo" w:date="2012-08-09T08:59:00Z"/>
                <w:rFonts w:ascii="Times New Roman" w:eastAsia="MS PGothic" w:hAnsi="Times New Roman" w:cs="Times New Roman"/>
                <w:sz w:val="24"/>
                <w:szCs w:val="24"/>
                <w:rPrChange w:id="12982" w:author="DuyNgo" w:date="2012-08-09T15:04:00Z">
                  <w:rPr>
                    <w:ins w:id="12983" w:author="DuyNgo" w:date="2012-08-09T08:59:00Z"/>
                    <w:rFonts w:ascii="Tahoma" w:eastAsia="MS PGothic" w:hAnsi="Tahoma" w:cs="Tahoma"/>
                    <w:sz w:val="20"/>
                    <w:szCs w:val="20"/>
                  </w:rPr>
                </w:rPrChange>
              </w:rPr>
              <w:pPrChange w:id="12984" w:author="DuyNgo" w:date="2012-08-09T09:32: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2985" w:author="DuyNgo" w:date="2012-08-09T08:59:00Z">
              <w:r w:rsidRPr="00657B96">
                <w:rPr>
                  <w:rFonts w:ascii="Times New Roman" w:eastAsia="MS PGothic" w:hAnsi="Times New Roman" w:cs="Times New Roman"/>
                  <w:sz w:val="24"/>
                  <w:szCs w:val="24"/>
                  <w:rPrChange w:id="12986" w:author="DuyNgo" w:date="2012-08-09T15:04:00Z">
                    <w:rPr>
                      <w:rFonts w:ascii="Tahoma" w:eastAsia="MS PGothic" w:hAnsi="Tahoma" w:cs="Tahoma"/>
                      <w:sz w:val="20"/>
                      <w:szCs w:val="20"/>
                    </w:rPr>
                  </w:rPrChange>
                </w:rPr>
                <w:t>Click on project link that user is PM</w:t>
              </w:r>
            </w:ins>
          </w:p>
          <w:p w:rsidR="0003650E" w:rsidRPr="00657B96" w:rsidRDefault="0003650E">
            <w:pPr>
              <w:pStyle w:val="ListParagraph"/>
              <w:numPr>
                <w:ilvl w:val="0"/>
                <w:numId w:val="81"/>
              </w:numPr>
              <w:spacing w:after="0" w:line="240" w:lineRule="auto"/>
              <w:rPr>
                <w:ins w:id="12987" w:author="DuyNgo" w:date="2012-08-09T08:16:00Z"/>
                <w:rFonts w:ascii="Times New Roman" w:eastAsia="MS PGothic" w:hAnsi="Times New Roman" w:cs="Times New Roman"/>
                <w:sz w:val="24"/>
                <w:szCs w:val="24"/>
                <w:rPrChange w:id="12988" w:author="DuyNgo" w:date="2012-08-09T15:04:00Z">
                  <w:rPr>
                    <w:ins w:id="12989" w:author="DuyNgo" w:date="2012-08-09T08:16:00Z"/>
                    <w:rFonts w:ascii="Tahoma" w:hAnsi="Tahoma" w:cs="Tahoma"/>
                    <w:color w:val="000000"/>
                    <w:sz w:val="20"/>
                    <w:szCs w:val="20"/>
                  </w:rPr>
                </w:rPrChange>
              </w:rPr>
              <w:pPrChange w:id="12990"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2991" w:author="DuyNgo" w:date="2012-08-09T09:33:00Z">
              <w:r w:rsidRPr="00657B96">
                <w:rPr>
                  <w:rFonts w:ascii="Times New Roman" w:eastAsia="MS PGothic" w:hAnsi="Times New Roman" w:cs="Times New Roman"/>
                  <w:sz w:val="24"/>
                  <w:szCs w:val="24"/>
                  <w:rPrChange w:id="12992" w:author="DuyNgo" w:date="2012-08-09T15:04:00Z">
                    <w:rPr>
                      <w:rFonts w:ascii="Tahoma" w:eastAsia="MS PGothic" w:hAnsi="Tahoma" w:cs="Tahoma"/>
                      <w:sz w:val="20"/>
                      <w:szCs w:val="20"/>
                    </w:rPr>
                  </w:rPrChange>
                </w:rPr>
                <w:t>Tick at least one requirement and Click remove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03650E" w:rsidRPr="00657B96" w:rsidRDefault="0003650E">
            <w:pPr>
              <w:spacing w:after="0" w:line="240" w:lineRule="auto"/>
              <w:rPr>
                <w:ins w:id="12993" w:author="DuyNgo" w:date="2012-08-09T08:16:00Z"/>
                <w:rFonts w:ascii="Times New Roman" w:eastAsia="MS PGothic" w:hAnsi="Times New Roman" w:cs="Times New Roman"/>
                <w:sz w:val="24"/>
                <w:szCs w:val="24"/>
                <w:rPrChange w:id="12994" w:author="DuyNgo" w:date="2012-08-09T15:04:00Z">
                  <w:rPr>
                    <w:ins w:id="12995" w:author="DuyNgo" w:date="2012-08-09T08:16:00Z"/>
                    <w:rFonts w:ascii="Tahoma" w:hAnsi="Tahoma" w:cs="Tahoma"/>
                    <w:color w:val="000000"/>
                    <w:sz w:val="20"/>
                    <w:szCs w:val="20"/>
                  </w:rPr>
                </w:rPrChange>
              </w:rPr>
              <w:pPrChange w:id="12996"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2997" w:author="DuyNgo" w:date="2012-08-09T09:33:00Z">
              <w:r w:rsidRPr="00657B96">
                <w:rPr>
                  <w:rFonts w:ascii="Times New Roman" w:eastAsia="MS PGothic" w:hAnsi="Times New Roman" w:cs="Times New Roman"/>
                  <w:sz w:val="24"/>
                  <w:szCs w:val="24"/>
                  <w:rPrChange w:id="12998" w:author="DuyNgo" w:date="2012-08-09T15:04:00Z">
                    <w:rPr>
                      <w:rFonts w:ascii="Tahoma" w:eastAsia="MS PGothic" w:hAnsi="Tahoma" w:cs="Tahoma"/>
                      <w:sz w:val="20"/>
                      <w:szCs w:val="20"/>
                    </w:rPr>
                  </w:rPrChange>
                </w:rPr>
                <w:t xml:space="preserve">1 </w:t>
              </w:r>
            </w:ins>
            <w:r w:rsidRPr="00657B96">
              <w:rPr>
                <w:rFonts w:ascii="Times New Roman" w:eastAsia="MS PGothic" w:hAnsi="Times New Roman" w:cs="Times New Roman"/>
                <w:sz w:val="24"/>
                <w:szCs w:val="24"/>
              </w:rPr>
              <w:t xml:space="preserve"> </w:t>
            </w:r>
            <w:ins w:id="12999" w:author="DuyNgo" w:date="2012-08-09T09:33:00Z">
              <w:r w:rsidRPr="00657B96">
                <w:rPr>
                  <w:rFonts w:ascii="Times New Roman" w:eastAsia="MS PGothic" w:hAnsi="Times New Roman" w:cs="Times New Roman"/>
                  <w:sz w:val="24"/>
                  <w:szCs w:val="24"/>
                  <w:rPrChange w:id="13000" w:author="DuyNgo" w:date="2012-08-09T15:04:00Z">
                    <w:rPr>
                      <w:rFonts w:ascii="Tahoma" w:eastAsia="MS PGothic" w:hAnsi="Tahoma" w:cs="Tahoma"/>
                      <w:sz w:val="20"/>
                      <w:szCs w:val="20"/>
                    </w:rPr>
                  </w:rPrChange>
                </w:rPr>
                <w:t>Requirements are removed and the list refresh.</w:t>
              </w:r>
            </w:ins>
          </w:p>
        </w:tc>
      </w:tr>
    </w:tbl>
    <w:p w:rsidR="0003650E" w:rsidRPr="00657B96" w:rsidRDefault="0003650E">
      <w:pPr>
        <w:rPr>
          <w:ins w:id="13001" w:author="DuyNgo" w:date="2012-08-09T08:16:00Z"/>
          <w:rFonts w:ascii="Times New Roman" w:hAnsi="Times New Roman" w:cs="Times New Roman"/>
          <w:sz w:val="24"/>
          <w:szCs w:val="24"/>
          <w:rPrChange w:id="13002" w:author="DuyNgo" w:date="2012-08-09T15:04:00Z">
            <w:rPr>
              <w:ins w:id="13003" w:author="DuyNgo" w:date="2012-08-09T08:16:00Z"/>
            </w:rPr>
          </w:rPrChange>
        </w:rPr>
        <w:pPrChange w:id="13004" w:author="DuyNgo" w:date="2012-08-09T08:14:00Z">
          <w:pPr>
            <w:pStyle w:val="Heading3"/>
            <w:ind w:left="360"/>
          </w:pPr>
        </w:pPrChange>
      </w:pPr>
    </w:p>
    <w:p w:rsidR="0003650E" w:rsidRPr="00657B96" w:rsidRDefault="0003650E" w:rsidP="0003650E">
      <w:pPr>
        <w:pStyle w:val="Heading4"/>
        <w:rPr>
          <w:ins w:id="13005" w:author="DuyNgo" w:date="2012-08-09T08:16:00Z"/>
          <w:rFonts w:ascii="Times New Roman" w:hAnsi="Times New Roman" w:cs="Times New Roman"/>
          <w:sz w:val="24"/>
          <w:szCs w:val="24"/>
          <w:rPrChange w:id="13006" w:author="DuyNgo" w:date="2012-08-09T15:04:00Z">
            <w:rPr>
              <w:ins w:id="13007" w:author="DuyNgo" w:date="2012-08-09T08:16:00Z"/>
            </w:rPr>
          </w:rPrChange>
        </w:rPr>
      </w:pPr>
      <w:bookmarkStart w:id="13008" w:name="_Toc332775070"/>
      <w:r w:rsidRPr="00657B96">
        <w:rPr>
          <w:rFonts w:ascii="Times New Roman" w:hAnsi="Times New Roman" w:cs="Times New Roman"/>
          <w:sz w:val="24"/>
          <w:szCs w:val="24"/>
        </w:rPr>
        <w:t>5</w:t>
      </w:r>
      <w:ins w:id="13009" w:author="DuyNgo" w:date="2012-08-09T08:16:00Z">
        <w:r w:rsidRPr="00657B96">
          <w:rPr>
            <w:rFonts w:ascii="Times New Roman" w:hAnsi="Times New Roman" w:cs="Times New Roman"/>
            <w:sz w:val="24"/>
            <w:szCs w:val="24"/>
            <w:rPrChange w:id="13010" w:author="DuyNgo" w:date="2012-08-09T15:04:00Z">
              <w:rPr>
                <w:i w:val="0"/>
                <w:iCs w:val="0"/>
              </w:rPr>
            </w:rPrChange>
          </w:rPr>
          <w:t>.</w:t>
        </w:r>
      </w:ins>
      <w:r w:rsidRPr="00657B96">
        <w:rPr>
          <w:rFonts w:ascii="Times New Roman" w:hAnsi="Times New Roman" w:cs="Times New Roman"/>
          <w:sz w:val="24"/>
          <w:szCs w:val="24"/>
        </w:rPr>
        <w:t>3</w:t>
      </w:r>
      <w:ins w:id="13011" w:author="DuyNgo" w:date="2012-08-09T08:16:00Z">
        <w:r w:rsidRPr="00657B96">
          <w:rPr>
            <w:rFonts w:ascii="Times New Roman" w:hAnsi="Times New Roman" w:cs="Times New Roman"/>
            <w:sz w:val="24"/>
            <w:szCs w:val="24"/>
            <w:rPrChange w:id="13012" w:author="DuyNgo" w:date="2012-08-09T15:04:00Z">
              <w:rPr>
                <w:i w:val="0"/>
                <w:iCs w:val="0"/>
              </w:rPr>
            </w:rPrChange>
          </w:rPr>
          <w:t>.</w:t>
        </w:r>
      </w:ins>
      <w:r w:rsidRPr="00657B96">
        <w:rPr>
          <w:rFonts w:ascii="Times New Roman" w:hAnsi="Times New Roman" w:cs="Times New Roman"/>
          <w:sz w:val="24"/>
          <w:szCs w:val="24"/>
        </w:rPr>
        <w:t>7</w:t>
      </w:r>
      <w:ins w:id="13013" w:author="DuyNgo" w:date="2012-08-09T08:16:00Z">
        <w:r w:rsidRPr="00657B96">
          <w:rPr>
            <w:rFonts w:ascii="Times New Roman" w:hAnsi="Times New Roman" w:cs="Times New Roman"/>
            <w:sz w:val="24"/>
            <w:szCs w:val="24"/>
            <w:rPrChange w:id="13014" w:author="DuyNgo" w:date="2012-08-09T15:04:00Z">
              <w:rPr>
                <w:i w:val="0"/>
                <w:iCs w:val="0"/>
              </w:rPr>
            </w:rPrChange>
          </w:rPr>
          <w:t xml:space="preserve"> </w:t>
        </w:r>
      </w:ins>
      <w:ins w:id="13015" w:author="DuyNgo" w:date="2012-08-09T09:53:00Z">
        <w:r w:rsidRPr="00657B96">
          <w:rPr>
            <w:rFonts w:ascii="Times New Roman" w:hAnsi="Times New Roman" w:cs="Times New Roman"/>
            <w:sz w:val="24"/>
            <w:szCs w:val="24"/>
            <w:rPrChange w:id="13016" w:author="DuyNgo" w:date="2012-08-09T15:04:00Z">
              <w:rPr>
                <w:i w:val="0"/>
                <w:iCs w:val="0"/>
              </w:rPr>
            </w:rPrChange>
          </w:rPr>
          <w:t xml:space="preserve">Check </w:t>
        </w:r>
      </w:ins>
      <w:ins w:id="13017" w:author="DuyNgo" w:date="2012-08-09T10:00:00Z">
        <w:r w:rsidRPr="00657B96">
          <w:rPr>
            <w:rFonts w:ascii="Times New Roman" w:hAnsi="Times New Roman" w:cs="Times New Roman"/>
            <w:sz w:val="24"/>
            <w:szCs w:val="24"/>
            <w:rPrChange w:id="13018" w:author="DuyNgo" w:date="2012-08-09T15:04:00Z">
              <w:rPr>
                <w:i w:val="0"/>
                <w:iCs w:val="0"/>
              </w:rPr>
            </w:rPrChange>
          </w:rPr>
          <w:t>Search</w:t>
        </w:r>
      </w:ins>
      <w:ins w:id="13019" w:author="DuyNgo" w:date="2012-08-09T09:53:00Z">
        <w:r w:rsidRPr="00657B96">
          <w:rPr>
            <w:rFonts w:ascii="Times New Roman" w:hAnsi="Times New Roman" w:cs="Times New Roman"/>
            <w:sz w:val="24"/>
            <w:szCs w:val="24"/>
            <w:rPrChange w:id="13020" w:author="DuyNgo" w:date="2012-08-09T15:04:00Z">
              <w:rPr>
                <w:i w:val="0"/>
                <w:iCs w:val="0"/>
              </w:rPr>
            </w:rPrChange>
          </w:rPr>
          <w:t xml:space="preserve"> requirement</w:t>
        </w:r>
      </w:ins>
      <w:bookmarkEnd w:id="13008"/>
      <w:ins w:id="13021" w:author="DuyNgo" w:date="2012-08-09T08:53:00Z">
        <w:r w:rsidRPr="00657B96">
          <w:rPr>
            <w:rFonts w:ascii="Times New Roman" w:hAnsi="Times New Roman" w:cs="Times New Roman"/>
            <w:sz w:val="24"/>
            <w:szCs w:val="24"/>
            <w:rPrChange w:id="13022" w:author="DuyNgo" w:date="2012-08-09T15:04:00Z">
              <w:rPr>
                <w:i w:val="0"/>
                <w:iCs w:val="0"/>
              </w:rPr>
            </w:rPrChange>
          </w:rPr>
          <w:tab/>
        </w:r>
        <w:r w:rsidRPr="00657B96">
          <w:rPr>
            <w:rFonts w:ascii="Times New Roman" w:hAnsi="Times New Roman" w:cs="Times New Roman"/>
            <w:sz w:val="24"/>
            <w:szCs w:val="24"/>
            <w:rPrChange w:id="13023" w:author="DuyNgo" w:date="2012-08-09T15:04:00Z">
              <w:rPr>
                <w:i w:val="0"/>
                <w:iCs w:val="0"/>
              </w:rPr>
            </w:rPrChange>
          </w:rPr>
          <w:tab/>
        </w:r>
      </w:ins>
      <w:ins w:id="13024" w:author="DuyNgo" w:date="2012-08-09T08:54:00Z">
        <w:r w:rsidRPr="00657B96">
          <w:rPr>
            <w:rFonts w:ascii="Times New Roman" w:hAnsi="Times New Roman" w:cs="Times New Roman"/>
            <w:sz w:val="24"/>
            <w:szCs w:val="24"/>
            <w:rPrChange w:id="13025"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03650E" w:rsidRPr="00657B96" w:rsidTr="006F1304">
        <w:trPr>
          <w:trHeight w:val="114"/>
          <w:ins w:id="13026"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3650E" w:rsidRPr="00657B96" w:rsidRDefault="0003650E" w:rsidP="006F1304">
            <w:pPr>
              <w:spacing w:after="0" w:line="240" w:lineRule="auto"/>
              <w:rPr>
                <w:ins w:id="13027" w:author="DuyNgo" w:date="2012-08-09T08:16:00Z"/>
                <w:rFonts w:ascii="Times New Roman" w:eastAsia="MS PGothic" w:hAnsi="Times New Roman" w:cs="Times New Roman"/>
                <w:b/>
                <w:sz w:val="24"/>
                <w:szCs w:val="24"/>
                <w:rPrChange w:id="13028" w:author="DuyNgo" w:date="2012-08-09T15:04:00Z">
                  <w:rPr>
                    <w:ins w:id="13029" w:author="DuyNgo" w:date="2012-08-09T08:16:00Z"/>
                    <w:rFonts w:ascii="Tahoma" w:eastAsia="MS PGothic" w:hAnsi="Tahoma" w:cs="Tahoma"/>
                    <w:b/>
                    <w:sz w:val="20"/>
                    <w:szCs w:val="20"/>
                  </w:rPr>
                </w:rPrChange>
              </w:rPr>
            </w:pPr>
            <w:ins w:id="13030" w:author="DuyNgo" w:date="2012-08-09T08:16:00Z">
              <w:r w:rsidRPr="00657B96">
                <w:rPr>
                  <w:rFonts w:ascii="Times New Roman" w:eastAsia="MS PGothic" w:hAnsi="Times New Roman" w:cs="Times New Roman"/>
                  <w:b/>
                  <w:sz w:val="24"/>
                  <w:szCs w:val="24"/>
                  <w:rPrChange w:id="13031"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3650E" w:rsidRPr="00657B96" w:rsidRDefault="0003650E" w:rsidP="006F1304">
            <w:pPr>
              <w:spacing w:after="0" w:line="240" w:lineRule="auto"/>
              <w:rPr>
                <w:ins w:id="13032" w:author="DuyNgo" w:date="2012-08-09T08:16:00Z"/>
                <w:rFonts w:ascii="Times New Roman" w:eastAsia="MS PGothic" w:hAnsi="Times New Roman" w:cs="Times New Roman"/>
                <w:b/>
                <w:bCs/>
                <w:sz w:val="24"/>
                <w:szCs w:val="24"/>
                <w:rPrChange w:id="13033" w:author="DuyNgo" w:date="2012-08-09T15:04:00Z">
                  <w:rPr>
                    <w:ins w:id="13034" w:author="DuyNgo" w:date="2012-08-09T08:16:00Z"/>
                    <w:rFonts w:ascii="Tahoma" w:eastAsia="MS PGothic" w:hAnsi="Tahoma" w:cs="Tahoma"/>
                    <w:b/>
                    <w:bCs/>
                    <w:sz w:val="20"/>
                    <w:szCs w:val="20"/>
                  </w:rPr>
                </w:rPrChange>
              </w:rPr>
            </w:pPr>
            <w:ins w:id="13035" w:author="DuyNgo" w:date="2012-08-09T08:16:00Z">
              <w:r w:rsidRPr="00657B96">
                <w:rPr>
                  <w:rFonts w:ascii="Times New Roman" w:eastAsia="MS PGothic" w:hAnsi="Times New Roman" w:cs="Times New Roman"/>
                  <w:b/>
                  <w:bCs/>
                  <w:sz w:val="24"/>
                  <w:szCs w:val="24"/>
                  <w:rPrChange w:id="13036"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3650E" w:rsidRPr="00657B96" w:rsidRDefault="0003650E" w:rsidP="006F1304">
            <w:pPr>
              <w:spacing w:after="0" w:line="240" w:lineRule="auto"/>
              <w:rPr>
                <w:ins w:id="13037" w:author="DuyNgo" w:date="2012-08-09T08:16:00Z"/>
                <w:rFonts w:ascii="Times New Roman" w:eastAsia="MS PGothic" w:hAnsi="Times New Roman" w:cs="Times New Roman"/>
                <w:b/>
                <w:bCs/>
                <w:sz w:val="24"/>
                <w:szCs w:val="24"/>
                <w:rPrChange w:id="13038" w:author="DuyNgo" w:date="2012-08-09T15:04:00Z">
                  <w:rPr>
                    <w:ins w:id="13039" w:author="DuyNgo" w:date="2012-08-09T08:16:00Z"/>
                    <w:rFonts w:ascii="Tahoma" w:eastAsia="MS PGothic" w:hAnsi="Tahoma" w:cs="Tahoma"/>
                    <w:b/>
                    <w:bCs/>
                    <w:sz w:val="20"/>
                    <w:szCs w:val="20"/>
                  </w:rPr>
                </w:rPrChange>
              </w:rPr>
            </w:pPr>
            <w:ins w:id="13040" w:author="DuyNgo" w:date="2012-08-09T08:16:00Z">
              <w:r w:rsidRPr="00657B96">
                <w:rPr>
                  <w:rFonts w:ascii="Times New Roman" w:eastAsia="MS PGothic" w:hAnsi="Times New Roman" w:cs="Times New Roman"/>
                  <w:b/>
                  <w:bCs/>
                  <w:sz w:val="24"/>
                  <w:szCs w:val="24"/>
                  <w:rPrChange w:id="13041"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3650E" w:rsidRPr="00657B96" w:rsidRDefault="0003650E" w:rsidP="006F1304">
            <w:pPr>
              <w:spacing w:after="0" w:line="240" w:lineRule="auto"/>
              <w:rPr>
                <w:ins w:id="13042" w:author="DuyNgo" w:date="2012-08-09T08:16:00Z"/>
                <w:rFonts w:ascii="Times New Roman" w:eastAsia="MS PGothic" w:hAnsi="Times New Roman" w:cs="Times New Roman"/>
                <w:b/>
                <w:bCs/>
                <w:sz w:val="24"/>
                <w:szCs w:val="24"/>
                <w:rPrChange w:id="13043" w:author="DuyNgo" w:date="2012-08-09T15:04:00Z">
                  <w:rPr>
                    <w:ins w:id="13044" w:author="DuyNgo" w:date="2012-08-09T08:16:00Z"/>
                    <w:rFonts w:ascii="Tahoma" w:eastAsia="MS PGothic" w:hAnsi="Tahoma" w:cs="Tahoma"/>
                    <w:b/>
                    <w:bCs/>
                    <w:sz w:val="20"/>
                    <w:szCs w:val="20"/>
                  </w:rPr>
                </w:rPrChange>
              </w:rPr>
            </w:pPr>
            <w:ins w:id="13045" w:author="DuyNgo" w:date="2012-08-09T08:16:00Z">
              <w:r w:rsidRPr="00657B96">
                <w:rPr>
                  <w:rFonts w:ascii="Times New Roman" w:eastAsia="MS PGothic" w:hAnsi="Times New Roman" w:cs="Times New Roman"/>
                  <w:b/>
                  <w:bCs/>
                  <w:sz w:val="24"/>
                  <w:szCs w:val="24"/>
                  <w:rPrChange w:id="13046" w:author="DuyNgo" w:date="2012-08-09T15:04:00Z">
                    <w:rPr>
                      <w:rFonts w:ascii="Tahoma" w:eastAsia="MS PGothic" w:hAnsi="Tahoma" w:cs="Tahoma"/>
                      <w:b/>
                      <w:bCs/>
                      <w:color w:val="4F81BD" w:themeColor="accent1"/>
                      <w:sz w:val="20"/>
                      <w:szCs w:val="20"/>
                    </w:rPr>
                  </w:rPrChange>
                </w:rPr>
                <w:t>Expected output</w:t>
              </w:r>
            </w:ins>
          </w:p>
        </w:tc>
      </w:tr>
      <w:tr w:rsidR="0003650E" w:rsidRPr="00657B96" w:rsidTr="006F1304">
        <w:trPr>
          <w:trHeight w:val="1142"/>
          <w:ins w:id="13047"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3650E" w:rsidRPr="00657B96" w:rsidRDefault="0003650E" w:rsidP="006F1304">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Check search requirement</w:t>
            </w:r>
          </w:p>
        </w:tc>
        <w:tc>
          <w:tcPr>
            <w:tcW w:w="2163" w:type="dxa"/>
            <w:tcBorders>
              <w:top w:val="single" w:sz="4" w:space="0" w:color="000000"/>
              <w:left w:val="nil"/>
              <w:bottom w:val="single" w:sz="4" w:space="0" w:color="000000"/>
              <w:right w:val="single" w:sz="4" w:space="0" w:color="000000"/>
            </w:tcBorders>
            <w:shd w:val="clear" w:color="000000" w:fill="FFFFFF"/>
            <w:hideMark/>
          </w:tcPr>
          <w:p w:rsidR="0003650E" w:rsidRPr="00657B96" w:rsidRDefault="0003650E" w:rsidP="0003650E">
            <w:pPr>
              <w:pStyle w:val="ListParagraph"/>
              <w:numPr>
                <w:ilvl w:val="0"/>
                <w:numId w:val="138"/>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Logged in</w:t>
            </w:r>
          </w:p>
          <w:p w:rsidR="0003650E" w:rsidRPr="00657B96" w:rsidRDefault="0003650E" w:rsidP="006F1304">
            <w:pPr>
              <w:spacing w:after="0" w:line="240" w:lineRule="auto"/>
              <w:rPr>
                <w:rFonts w:ascii="Times New Roman" w:eastAsia="MS PGothic" w:hAnsi="Times New Roman" w:cs="Times New Roman"/>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03650E" w:rsidRPr="00657B96" w:rsidRDefault="0003650E" w:rsidP="0003650E">
            <w:pPr>
              <w:pStyle w:val="ListParagraph"/>
              <w:numPr>
                <w:ilvl w:val="0"/>
                <w:numId w:val="139"/>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Log in</w:t>
            </w:r>
          </w:p>
          <w:p w:rsidR="0003650E" w:rsidRPr="00657B96" w:rsidRDefault="0003650E" w:rsidP="0003650E">
            <w:pPr>
              <w:pStyle w:val="ListParagraph"/>
              <w:numPr>
                <w:ilvl w:val="0"/>
                <w:numId w:val="139"/>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View list requirements and type in to search box</w:t>
            </w:r>
          </w:p>
        </w:tc>
        <w:tc>
          <w:tcPr>
            <w:tcW w:w="2885" w:type="dxa"/>
            <w:tcBorders>
              <w:top w:val="single" w:sz="4" w:space="0" w:color="000000"/>
              <w:left w:val="nil"/>
              <w:bottom w:val="single" w:sz="4" w:space="0" w:color="000000"/>
              <w:right w:val="single" w:sz="4" w:space="0" w:color="000000"/>
            </w:tcBorders>
            <w:shd w:val="clear" w:color="000000" w:fill="FFFFFF"/>
            <w:hideMark/>
          </w:tcPr>
          <w:p w:rsidR="0003650E" w:rsidRPr="00657B96" w:rsidRDefault="0003650E" w:rsidP="0003650E">
            <w:pPr>
              <w:pStyle w:val="ListParagraph"/>
              <w:numPr>
                <w:ilvl w:val="0"/>
                <w:numId w:val="140"/>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Search action on change of the box.</w:t>
            </w:r>
          </w:p>
        </w:tc>
      </w:tr>
    </w:tbl>
    <w:p w:rsidR="0003650E" w:rsidRPr="00657B96" w:rsidRDefault="0003650E">
      <w:pPr>
        <w:rPr>
          <w:ins w:id="13048" w:author="DuyNgo" w:date="2012-08-09T08:16:00Z"/>
          <w:rFonts w:ascii="Times New Roman" w:hAnsi="Times New Roman" w:cs="Times New Roman"/>
          <w:sz w:val="24"/>
          <w:szCs w:val="24"/>
          <w:rPrChange w:id="13049" w:author="DuyNgo" w:date="2012-08-09T15:04:00Z">
            <w:rPr>
              <w:ins w:id="13050" w:author="DuyNgo" w:date="2012-08-09T08:16:00Z"/>
            </w:rPr>
          </w:rPrChange>
        </w:rPr>
        <w:pPrChange w:id="13051" w:author="DuyNgo" w:date="2012-08-09T08:14:00Z">
          <w:pPr>
            <w:pStyle w:val="Heading3"/>
            <w:ind w:left="360"/>
          </w:pPr>
        </w:pPrChange>
      </w:pPr>
    </w:p>
    <w:p w:rsidR="0003650E" w:rsidRPr="00657B96" w:rsidRDefault="0003650E" w:rsidP="0003650E">
      <w:pPr>
        <w:pStyle w:val="Heading4"/>
        <w:rPr>
          <w:ins w:id="13052" w:author="DuyNgo" w:date="2012-08-09T08:16:00Z"/>
          <w:rFonts w:ascii="Times New Roman" w:hAnsi="Times New Roman" w:cs="Times New Roman"/>
          <w:sz w:val="24"/>
          <w:szCs w:val="24"/>
          <w:rPrChange w:id="13053" w:author="DuyNgo" w:date="2012-08-09T15:04:00Z">
            <w:rPr>
              <w:ins w:id="13054" w:author="DuyNgo" w:date="2012-08-09T08:16:00Z"/>
            </w:rPr>
          </w:rPrChange>
        </w:rPr>
      </w:pPr>
      <w:bookmarkStart w:id="13055" w:name="_Toc332775071"/>
      <w:r w:rsidRPr="00657B96">
        <w:rPr>
          <w:rFonts w:ascii="Times New Roman" w:hAnsi="Times New Roman" w:cs="Times New Roman"/>
          <w:sz w:val="24"/>
          <w:szCs w:val="24"/>
        </w:rPr>
        <w:t>5</w:t>
      </w:r>
      <w:ins w:id="13056" w:author="DuyNgo" w:date="2012-08-09T08:16:00Z">
        <w:r w:rsidRPr="00657B96">
          <w:rPr>
            <w:rFonts w:ascii="Times New Roman" w:hAnsi="Times New Roman" w:cs="Times New Roman"/>
            <w:sz w:val="24"/>
            <w:szCs w:val="24"/>
            <w:rPrChange w:id="13057" w:author="DuyNgo" w:date="2012-08-09T15:04:00Z">
              <w:rPr>
                <w:i w:val="0"/>
                <w:iCs w:val="0"/>
              </w:rPr>
            </w:rPrChange>
          </w:rPr>
          <w:t>.</w:t>
        </w:r>
      </w:ins>
      <w:r w:rsidRPr="00657B96">
        <w:rPr>
          <w:rFonts w:ascii="Times New Roman" w:hAnsi="Times New Roman" w:cs="Times New Roman"/>
          <w:sz w:val="24"/>
          <w:szCs w:val="24"/>
        </w:rPr>
        <w:t>3</w:t>
      </w:r>
      <w:ins w:id="13058" w:author="DuyNgo" w:date="2012-08-09T08:16:00Z">
        <w:r w:rsidRPr="00657B96">
          <w:rPr>
            <w:rFonts w:ascii="Times New Roman" w:hAnsi="Times New Roman" w:cs="Times New Roman"/>
            <w:sz w:val="24"/>
            <w:szCs w:val="24"/>
            <w:rPrChange w:id="13059" w:author="DuyNgo" w:date="2012-08-09T15:04:00Z">
              <w:rPr>
                <w:i w:val="0"/>
                <w:iCs w:val="0"/>
              </w:rPr>
            </w:rPrChange>
          </w:rPr>
          <w:t>.</w:t>
        </w:r>
      </w:ins>
      <w:r w:rsidRPr="00657B96">
        <w:rPr>
          <w:rFonts w:ascii="Times New Roman" w:hAnsi="Times New Roman" w:cs="Times New Roman"/>
          <w:sz w:val="24"/>
          <w:szCs w:val="24"/>
        </w:rPr>
        <w:t>8</w:t>
      </w:r>
      <w:ins w:id="13060" w:author="DuyNgo" w:date="2012-08-09T08:16:00Z">
        <w:r w:rsidRPr="00657B96">
          <w:rPr>
            <w:rFonts w:ascii="Times New Roman" w:hAnsi="Times New Roman" w:cs="Times New Roman"/>
            <w:sz w:val="24"/>
            <w:szCs w:val="24"/>
            <w:rPrChange w:id="13061" w:author="DuyNgo" w:date="2012-08-09T15:04:00Z">
              <w:rPr>
                <w:i w:val="0"/>
                <w:iCs w:val="0"/>
              </w:rPr>
            </w:rPrChange>
          </w:rPr>
          <w:t xml:space="preserve"> Check </w:t>
        </w:r>
      </w:ins>
      <w:ins w:id="13062" w:author="DuyNgo" w:date="2012-08-09T10:00:00Z">
        <w:r w:rsidRPr="00657B96">
          <w:rPr>
            <w:rFonts w:ascii="Times New Roman" w:hAnsi="Times New Roman" w:cs="Times New Roman"/>
            <w:sz w:val="24"/>
            <w:szCs w:val="24"/>
            <w:rPrChange w:id="13063" w:author="DuyNgo" w:date="2012-08-09T15:04:00Z">
              <w:rPr>
                <w:rFonts w:asciiTheme="minorHAnsi" w:eastAsiaTheme="minorHAnsi" w:hAnsiTheme="minorHAnsi" w:cstheme="minorBidi"/>
                <w:b w:val="0"/>
                <w:bCs w:val="0"/>
                <w:i w:val="0"/>
                <w:iCs w:val="0"/>
                <w:color w:val="auto"/>
              </w:rPr>
            </w:rPrChange>
          </w:rPr>
          <w:t>Sort</w:t>
        </w:r>
      </w:ins>
      <w:ins w:id="13064" w:author="DuyNgo" w:date="2012-08-09T09:53:00Z">
        <w:r w:rsidRPr="00657B96">
          <w:rPr>
            <w:rFonts w:ascii="Times New Roman" w:hAnsi="Times New Roman" w:cs="Times New Roman"/>
            <w:sz w:val="24"/>
            <w:szCs w:val="24"/>
            <w:rPrChange w:id="13065" w:author="DuyNgo" w:date="2012-08-09T15:04:00Z">
              <w:rPr>
                <w:rFonts w:asciiTheme="minorHAnsi" w:eastAsiaTheme="minorHAnsi" w:hAnsiTheme="minorHAnsi" w:cstheme="minorBidi"/>
                <w:b w:val="0"/>
                <w:bCs w:val="0"/>
                <w:i w:val="0"/>
                <w:iCs w:val="0"/>
                <w:color w:val="auto"/>
              </w:rPr>
            </w:rPrChange>
          </w:rPr>
          <w:t xml:space="preserve"> </w:t>
        </w:r>
      </w:ins>
      <w:ins w:id="13066" w:author="DuyNgo" w:date="2012-08-09T08:57:00Z">
        <w:r w:rsidRPr="00657B96">
          <w:rPr>
            <w:rFonts w:ascii="Times New Roman" w:hAnsi="Times New Roman" w:cs="Times New Roman"/>
            <w:sz w:val="24"/>
            <w:szCs w:val="24"/>
            <w:rPrChange w:id="13067" w:author="DuyNgo" w:date="2012-08-09T15:04:00Z">
              <w:rPr>
                <w:i w:val="0"/>
                <w:iCs w:val="0"/>
              </w:rPr>
            </w:rPrChange>
          </w:rPr>
          <w:t>requirement</w:t>
        </w:r>
      </w:ins>
      <w:bookmarkEnd w:id="13055"/>
    </w:p>
    <w:tbl>
      <w:tblPr>
        <w:tblW w:w="9379" w:type="dxa"/>
        <w:tblInd w:w="103" w:type="dxa"/>
        <w:tblLayout w:type="fixed"/>
        <w:tblLook w:val="04A0" w:firstRow="1" w:lastRow="0" w:firstColumn="1" w:lastColumn="0" w:noHBand="0" w:noVBand="1"/>
      </w:tblPr>
      <w:tblGrid>
        <w:gridCol w:w="1537"/>
        <w:gridCol w:w="2163"/>
        <w:gridCol w:w="2794"/>
        <w:gridCol w:w="2885"/>
      </w:tblGrid>
      <w:tr w:rsidR="0003650E" w:rsidRPr="00657B96" w:rsidTr="006F1304">
        <w:trPr>
          <w:trHeight w:val="114"/>
          <w:ins w:id="13068"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3650E" w:rsidRPr="00657B96" w:rsidRDefault="0003650E" w:rsidP="006F1304">
            <w:pPr>
              <w:spacing w:after="0" w:line="240" w:lineRule="auto"/>
              <w:rPr>
                <w:ins w:id="13069" w:author="DuyNgo" w:date="2012-08-09T08:16:00Z"/>
                <w:rFonts w:ascii="Times New Roman" w:eastAsia="MS PGothic" w:hAnsi="Times New Roman" w:cs="Times New Roman"/>
                <w:b/>
                <w:sz w:val="24"/>
                <w:szCs w:val="24"/>
                <w:rPrChange w:id="13070" w:author="DuyNgo" w:date="2012-08-09T15:04:00Z">
                  <w:rPr>
                    <w:ins w:id="13071" w:author="DuyNgo" w:date="2012-08-09T08:16:00Z"/>
                    <w:rFonts w:ascii="Tahoma" w:eastAsia="MS PGothic" w:hAnsi="Tahoma" w:cs="Tahoma"/>
                    <w:b/>
                    <w:sz w:val="20"/>
                    <w:szCs w:val="20"/>
                  </w:rPr>
                </w:rPrChange>
              </w:rPr>
            </w:pPr>
            <w:ins w:id="13072" w:author="DuyNgo" w:date="2012-08-09T08:16:00Z">
              <w:r w:rsidRPr="00657B96">
                <w:rPr>
                  <w:rFonts w:ascii="Times New Roman" w:eastAsia="MS PGothic" w:hAnsi="Times New Roman" w:cs="Times New Roman"/>
                  <w:b/>
                  <w:sz w:val="24"/>
                  <w:szCs w:val="24"/>
                  <w:rPrChange w:id="13073"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3650E" w:rsidRPr="00657B96" w:rsidRDefault="0003650E" w:rsidP="006F1304">
            <w:pPr>
              <w:spacing w:after="0" w:line="240" w:lineRule="auto"/>
              <w:rPr>
                <w:ins w:id="13074" w:author="DuyNgo" w:date="2012-08-09T08:16:00Z"/>
                <w:rFonts w:ascii="Times New Roman" w:eastAsia="MS PGothic" w:hAnsi="Times New Roman" w:cs="Times New Roman"/>
                <w:b/>
                <w:bCs/>
                <w:sz w:val="24"/>
                <w:szCs w:val="24"/>
                <w:rPrChange w:id="13075" w:author="DuyNgo" w:date="2012-08-09T15:04:00Z">
                  <w:rPr>
                    <w:ins w:id="13076" w:author="DuyNgo" w:date="2012-08-09T08:16:00Z"/>
                    <w:rFonts w:ascii="Tahoma" w:eastAsia="MS PGothic" w:hAnsi="Tahoma" w:cs="Tahoma"/>
                    <w:b/>
                    <w:bCs/>
                    <w:sz w:val="20"/>
                    <w:szCs w:val="20"/>
                  </w:rPr>
                </w:rPrChange>
              </w:rPr>
            </w:pPr>
            <w:ins w:id="13077" w:author="DuyNgo" w:date="2012-08-09T08:16:00Z">
              <w:r w:rsidRPr="00657B96">
                <w:rPr>
                  <w:rFonts w:ascii="Times New Roman" w:eastAsia="MS PGothic" w:hAnsi="Times New Roman" w:cs="Times New Roman"/>
                  <w:b/>
                  <w:bCs/>
                  <w:sz w:val="24"/>
                  <w:szCs w:val="24"/>
                  <w:rPrChange w:id="13078"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3650E" w:rsidRPr="00657B96" w:rsidRDefault="0003650E" w:rsidP="006F1304">
            <w:pPr>
              <w:spacing w:after="0" w:line="240" w:lineRule="auto"/>
              <w:rPr>
                <w:ins w:id="13079" w:author="DuyNgo" w:date="2012-08-09T08:16:00Z"/>
                <w:rFonts w:ascii="Times New Roman" w:eastAsia="MS PGothic" w:hAnsi="Times New Roman" w:cs="Times New Roman"/>
                <w:b/>
                <w:bCs/>
                <w:sz w:val="24"/>
                <w:szCs w:val="24"/>
                <w:rPrChange w:id="13080" w:author="DuyNgo" w:date="2012-08-09T15:04:00Z">
                  <w:rPr>
                    <w:ins w:id="13081" w:author="DuyNgo" w:date="2012-08-09T08:16:00Z"/>
                    <w:rFonts w:ascii="Tahoma" w:eastAsia="MS PGothic" w:hAnsi="Tahoma" w:cs="Tahoma"/>
                    <w:b/>
                    <w:bCs/>
                    <w:sz w:val="20"/>
                    <w:szCs w:val="20"/>
                  </w:rPr>
                </w:rPrChange>
              </w:rPr>
            </w:pPr>
            <w:ins w:id="13082" w:author="DuyNgo" w:date="2012-08-09T08:16:00Z">
              <w:r w:rsidRPr="00657B96">
                <w:rPr>
                  <w:rFonts w:ascii="Times New Roman" w:eastAsia="MS PGothic" w:hAnsi="Times New Roman" w:cs="Times New Roman"/>
                  <w:b/>
                  <w:bCs/>
                  <w:sz w:val="24"/>
                  <w:szCs w:val="24"/>
                  <w:rPrChange w:id="13083"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3650E" w:rsidRPr="00657B96" w:rsidRDefault="0003650E" w:rsidP="006F1304">
            <w:pPr>
              <w:spacing w:after="0" w:line="240" w:lineRule="auto"/>
              <w:rPr>
                <w:ins w:id="13084" w:author="DuyNgo" w:date="2012-08-09T08:16:00Z"/>
                <w:rFonts w:ascii="Times New Roman" w:eastAsia="MS PGothic" w:hAnsi="Times New Roman" w:cs="Times New Roman"/>
                <w:b/>
                <w:bCs/>
                <w:sz w:val="24"/>
                <w:szCs w:val="24"/>
                <w:rPrChange w:id="13085" w:author="DuyNgo" w:date="2012-08-09T15:04:00Z">
                  <w:rPr>
                    <w:ins w:id="13086" w:author="DuyNgo" w:date="2012-08-09T08:16:00Z"/>
                    <w:rFonts w:ascii="Tahoma" w:eastAsia="MS PGothic" w:hAnsi="Tahoma" w:cs="Tahoma"/>
                    <w:b/>
                    <w:bCs/>
                    <w:sz w:val="20"/>
                    <w:szCs w:val="20"/>
                  </w:rPr>
                </w:rPrChange>
              </w:rPr>
            </w:pPr>
            <w:ins w:id="13087" w:author="DuyNgo" w:date="2012-08-09T08:16:00Z">
              <w:r w:rsidRPr="00657B96">
                <w:rPr>
                  <w:rFonts w:ascii="Times New Roman" w:eastAsia="MS PGothic" w:hAnsi="Times New Roman" w:cs="Times New Roman"/>
                  <w:b/>
                  <w:bCs/>
                  <w:sz w:val="24"/>
                  <w:szCs w:val="24"/>
                  <w:rPrChange w:id="13088" w:author="DuyNgo" w:date="2012-08-09T15:04:00Z">
                    <w:rPr>
                      <w:rFonts w:ascii="Tahoma" w:eastAsia="MS PGothic" w:hAnsi="Tahoma" w:cs="Tahoma"/>
                      <w:b/>
                      <w:bCs/>
                      <w:color w:val="4F81BD" w:themeColor="accent1"/>
                      <w:sz w:val="20"/>
                      <w:szCs w:val="20"/>
                    </w:rPr>
                  </w:rPrChange>
                </w:rPr>
                <w:t>Expected output</w:t>
              </w:r>
            </w:ins>
          </w:p>
        </w:tc>
      </w:tr>
      <w:tr w:rsidR="0003650E" w:rsidRPr="00657B96" w:rsidTr="006F1304">
        <w:trPr>
          <w:trHeight w:val="1142"/>
          <w:ins w:id="13089"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3650E" w:rsidRPr="00657B96" w:rsidRDefault="0003650E" w:rsidP="006F1304">
            <w:pPr>
              <w:spacing w:after="0" w:line="240" w:lineRule="auto"/>
              <w:rPr>
                <w:ins w:id="13090" w:author="DuyNgo" w:date="2012-08-09T08:16:00Z"/>
                <w:rFonts w:ascii="Times New Roman" w:eastAsia="MS PGothic" w:hAnsi="Times New Roman" w:cs="Times New Roman"/>
                <w:sz w:val="24"/>
                <w:szCs w:val="24"/>
                <w:rPrChange w:id="13091" w:author="DuyNgo" w:date="2012-08-09T15:04:00Z">
                  <w:rPr>
                    <w:ins w:id="13092" w:author="DuyNgo" w:date="2012-08-09T08:16:00Z"/>
                    <w:rFonts w:ascii="Tahoma" w:eastAsia="MS PGothic" w:hAnsi="Tahoma" w:cs="Tahoma"/>
                    <w:sz w:val="20"/>
                    <w:szCs w:val="20"/>
                  </w:rPr>
                </w:rPrChange>
              </w:rPr>
            </w:pPr>
            <w:ins w:id="13093" w:author="DuyNgo" w:date="2012-08-09T09:53:00Z">
              <w:r w:rsidRPr="00657B96">
                <w:rPr>
                  <w:rFonts w:ascii="Times New Roman" w:eastAsia="MS PGothic" w:hAnsi="Times New Roman" w:cs="Times New Roman"/>
                  <w:sz w:val="24"/>
                  <w:szCs w:val="24"/>
                  <w:rPrChange w:id="13094" w:author="DuyNgo" w:date="2012-08-09T15:04:00Z">
                    <w:rPr>
                      <w:rFonts w:ascii="Tahoma" w:eastAsia="MS PGothic" w:hAnsi="Tahoma" w:cs="Tahoma"/>
                      <w:b/>
                      <w:bCs/>
                      <w:color w:val="4F81BD" w:themeColor="accent1"/>
                      <w:sz w:val="20"/>
                      <w:szCs w:val="20"/>
                    </w:rPr>
                  </w:rPrChange>
                </w:rPr>
                <w:t xml:space="preserve">Check </w:t>
              </w:r>
            </w:ins>
            <w:ins w:id="13095" w:author="DuyNgo" w:date="2012-08-09T10:00:00Z">
              <w:r w:rsidRPr="00657B96">
                <w:rPr>
                  <w:rFonts w:ascii="Times New Roman" w:eastAsia="MS PGothic" w:hAnsi="Times New Roman" w:cs="Times New Roman"/>
                  <w:sz w:val="24"/>
                  <w:szCs w:val="24"/>
                  <w:rPrChange w:id="13096" w:author="DuyNgo" w:date="2012-08-09T15:04:00Z">
                    <w:rPr>
                      <w:rFonts w:ascii="Tahoma" w:eastAsia="MS PGothic" w:hAnsi="Tahoma" w:cs="Tahoma"/>
                      <w:b/>
                      <w:bCs/>
                      <w:color w:val="4F81BD" w:themeColor="accent1"/>
                      <w:sz w:val="20"/>
                      <w:szCs w:val="20"/>
                    </w:rPr>
                  </w:rPrChange>
                </w:rPr>
                <w:t>sort</w:t>
              </w:r>
            </w:ins>
            <w:ins w:id="13097" w:author="DuyNgo" w:date="2012-08-09T09:53:00Z">
              <w:r w:rsidRPr="00657B96">
                <w:rPr>
                  <w:rFonts w:ascii="Times New Roman" w:eastAsia="MS PGothic" w:hAnsi="Times New Roman" w:cs="Times New Roman"/>
                  <w:sz w:val="24"/>
                  <w:szCs w:val="24"/>
                  <w:rPrChange w:id="13098" w:author="DuyNgo" w:date="2012-08-09T15:04:00Z">
                    <w:rPr>
                      <w:rFonts w:ascii="Tahoma" w:eastAsia="MS PGothic" w:hAnsi="Tahoma" w:cs="Tahoma"/>
                      <w:b/>
                      <w:bCs/>
                      <w:color w:val="4F81BD" w:themeColor="accent1"/>
                      <w:sz w:val="20"/>
                      <w:szCs w:val="20"/>
                    </w:rPr>
                  </w:rPrChange>
                </w:rPr>
                <w:t xml:space="preserve">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3650E" w:rsidRPr="00657B96" w:rsidRDefault="0003650E">
            <w:pPr>
              <w:pStyle w:val="ListParagraph"/>
              <w:numPr>
                <w:ilvl w:val="0"/>
                <w:numId w:val="136"/>
              </w:numPr>
              <w:spacing w:after="0" w:line="240" w:lineRule="auto"/>
              <w:rPr>
                <w:ins w:id="13099" w:author="DuyNgo" w:date="2012-08-09T08:58:00Z"/>
                <w:rFonts w:ascii="Times New Roman" w:eastAsia="MS PGothic" w:hAnsi="Times New Roman" w:cs="Times New Roman"/>
                <w:sz w:val="24"/>
                <w:szCs w:val="24"/>
                <w:rPrChange w:id="13100" w:author="DuyNgo" w:date="2012-08-09T15:04:00Z">
                  <w:rPr>
                    <w:ins w:id="13101" w:author="DuyNgo" w:date="2012-08-09T08:58:00Z"/>
                    <w:rFonts w:ascii="Tahoma" w:eastAsia="MS PGothic" w:hAnsi="Tahoma" w:cs="Tahoma"/>
                    <w:color w:val="000000"/>
                    <w:sz w:val="20"/>
                    <w:szCs w:val="20"/>
                  </w:rPr>
                </w:rPrChange>
              </w:rPr>
              <w:pPrChange w:id="13102" w:author="DuyNgo" w:date="2012-08-09T08:58:00Z">
                <w:pPr>
                  <w:pBdr>
                    <w:top w:val="single" w:sz="4" w:space="0" w:color="auto"/>
                    <w:left w:val="single" w:sz="4" w:space="0" w:color="auto"/>
                    <w:right w:val="single" w:sz="4" w:space="0" w:color="auto"/>
                  </w:pBdr>
                  <w:shd w:val="clear" w:color="FFFFCC" w:fill="FFFFFF"/>
                  <w:spacing w:before="100" w:beforeAutospacing="1" w:after="0" w:afterAutospacing="1" w:line="240" w:lineRule="auto"/>
                  <w:ind w:left="360"/>
                  <w:jc w:val="center"/>
                  <w:textAlignment w:val="center"/>
                </w:pPr>
              </w:pPrChange>
            </w:pPr>
            <w:ins w:id="13103" w:author="DuyNgo" w:date="2012-08-09T08:58:00Z">
              <w:r w:rsidRPr="00657B96">
                <w:rPr>
                  <w:rFonts w:ascii="Times New Roman" w:eastAsia="MS PGothic" w:hAnsi="Times New Roman" w:cs="Times New Roman"/>
                  <w:sz w:val="24"/>
                  <w:szCs w:val="24"/>
                  <w:rPrChange w:id="13104" w:author="DuyNgo" w:date="2012-08-09T15:04:00Z">
                    <w:rPr>
                      <w:rFonts w:ascii="Tahoma" w:eastAsia="MS PGothic" w:hAnsi="Tahoma" w:cs="Tahoma"/>
                      <w:sz w:val="20"/>
                      <w:szCs w:val="20"/>
                    </w:rPr>
                  </w:rPrChange>
                </w:rPr>
                <w:t>Logged in</w:t>
              </w:r>
            </w:ins>
          </w:p>
          <w:p w:rsidR="0003650E" w:rsidRPr="00657B96" w:rsidRDefault="0003650E" w:rsidP="006F1304">
            <w:pPr>
              <w:spacing w:after="0" w:line="240" w:lineRule="auto"/>
              <w:rPr>
                <w:ins w:id="13105" w:author="DuyNgo" w:date="2012-08-09T08:16:00Z"/>
                <w:rFonts w:ascii="Times New Roman" w:eastAsia="MS PGothic" w:hAnsi="Times New Roman" w:cs="Times New Roman"/>
                <w:sz w:val="24"/>
                <w:szCs w:val="24"/>
                <w:rPrChange w:id="13106" w:author="DuyNgo" w:date="2012-08-09T15:04:00Z">
                  <w:rPr>
                    <w:ins w:id="13107" w:author="DuyNgo" w:date="2012-08-09T08:16: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03650E" w:rsidRPr="00657B96" w:rsidRDefault="0003650E">
            <w:pPr>
              <w:spacing w:after="0" w:line="240" w:lineRule="auto"/>
              <w:rPr>
                <w:ins w:id="13108" w:author="DuyNgo" w:date="2012-08-09T09:53:00Z"/>
                <w:rFonts w:ascii="Times New Roman" w:eastAsia="MS PGothic" w:hAnsi="Times New Roman" w:cs="Times New Roman"/>
                <w:sz w:val="24"/>
                <w:szCs w:val="24"/>
                <w:rPrChange w:id="13109" w:author="DuyNgo" w:date="2012-08-09T15:04:00Z">
                  <w:rPr>
                    <w:ins w:id="13110" w:author="DuyNgo" w:date="2012-08-09T09:53:00Z"/>
                    <w:rFonts w:ascii="Tahoma" w:eastAsia="MS PGothic" w:hAnsi="Tahoma" w:cs="Tahoma"/>
                    <w:color w:val="000000"/>
                    <w:sz w:val="20"/>
                    <w:szCs w:val="20"/>
                  </w:rPr>
                </w:rPrChange>
              </w:rPr>
              <w:pPrChange w:id="13111" w:author="DuyNgo" w:date="2012-08-09T10:01:00Z">
                <w:pPr>
                  <w:numPr>
                    <w:numId w:val="8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697" w:hanging="360"/>
                  <w:jc w:val="center"/>
                  <w:textAlignment w:val="center"/>
                </w:pPr>
              </w:pPrChange>
            </w:pPr>
            <w:r w:rsidRPr="00657B96">
              <w:rPr>
                <w:rFonts w:ascii="Times New Roman" w:eastAsia="MS PGothic" w:hAnsi="Times New Roman" w:cs="Times New Roman"/>
                <w:sz w:val="24"/>
                <w:szCs w:val="24"/>
              </w:rPr>
              <w:t xml:space="preserve">1. </w:t>
            </w:r>
            <w:ins w:id="13112" w:author="DuyNgo" w:date="2012-08-09T09:53:00Z">
              <w:r w:rsidRPr="00657B96">
                <w:rPr>
                  <w:rFonts w:ascii="Times New Roman" w:eastAsia="MS PGothic" w:hAnsi="Times New Roman" w:cs="Times New Roman"/>
                  <w:sz w:val="24"/>
                  <w:szCs w:val="24"/>
                  <w:rPrChange w:id="13113" w:author="DuyNgo" w:date="2012-08-09T15:04:00Z">
                    <w:rPr>
                      <w:rFonts w:ascii="Tahoma" w:eastAsia="MS PGothic" w:hAnsi="Tahoma" w:cs="Tahoma"/>
                      <w:sz w:val="20"/>
                      <w:szCs w:val="20"/>
                    </w:rPr>
                  </w:rPrChange>
                </w:rPr>
                <w:t>Log in</w:t>
              </w:r>
            </w:ins>
          </w:p>
          <w:p w:rsidR="0003650E" w:rsidRPr="00657B96" w:rsidRDefault="0003650E">
            <w:pPr>
              <w:spacing w:after="0" w:line="240" w:lineRule="auto"/>
              <w:rPr>
                <w:ins w:id="13114" w:author="DuyNgo" w:date="2012-08-09T08:16:00Z"/>
                <w:rFonts w:ascii="Times New Roman" w:eastAsia="MS PGothic" w:hAnsi="Times New Roman" w:cs="Times New Roman"/>
                <w:sz w:val="24"/>
                <w:szCs w:val="24"/>
                <w:rPrChange w:id="13115" w:author="DuyNgo" w:date="2012-08-09T15:04:00Z">
                  <w:rPr>
                    <w:ins w:id="13116" w:author="DuyNgo" w:date="2012-08-09T08:16:00Z"/>
                    <w:rFonts w:ascii="Tahoma" w:eastAsia="MS PGothic" w:hAnsi="Tahoma" w:cs="Tahoma"/>
                    <w:sz w:val="20"/>
                    <w:szCs w:val="20"/>
                  </w:rPr>
                </w:rPrChange>
              </w:rPr>
              <w:pPrChange w:id="13117" w:author="DuyNgo" w:date="2012-08-09T08:55:00Z">
                <w:pPr>
                  <w:pStyle w:val="ListParagraph"/>
                  <w:numPr>
                    <w:numId w:val="73"/>
                  </w:numPr>
                  <w:spacing w:after="0" w:line="240" w:lineRule="auto"/>
                  <w:ind w:hanging="360"/>
                </w:pPr>
              </w:pPrChange>
            </w:pPr>
            <w:r w:rsidRPr="00657B96">
              <w:rPr>
                <w:rFonts w:ascii="Times New Roman" w:eastAsia="MS PGothic" w:hAnsi="Times New Roman" w:cs="Times New Roman"/>
                <w:sz w:val="24"/>
                <w:szCs w:val="24"/>
              </w:rPr>
              <w:t xml:space="preserve">2.  </w:t>
            </w:r>
            <w:ins w:id="13118" w:author="DuyNgo" w:date="2012-08-09T10:03:00Z">
              <w:r w:rsidRPr="00657B96">
                <w:rPr>
                  <w:rFonts w:ascii="Times New Roman" w:eastAsia="MS PGothic" w:hAnsi="Times New Roman" w:cs="Times New Roman"/>
                  <w:sz w:val="24"/>
                  <w:szCs w:val="24"/>
                  <w:rPrChange w:id="13119" w:author="DuyNgo" w:date="2012-08-09T15:04:00Z">
                    <w:rPr>
                      <w:rFonts w:ascii="Tahoma" w:eastAsia="MS PGothic" w:hAnsi="Tahoma" w:cs="Tahoma"/>
                      <w:sz w:val="20"/>
                      <w:szCs w:val="20"/>
                    </w:rPr>
                  </w:rPrChange>
                </w:rPr>
                <w:t>View list requirement and click on any column header</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03650E" w:rsidRPr="00657B96" w:rsidRDefault="0003650E">
            <w:pPr>
              <w:spacing w:after="0" w:line="240" w:lineRule="auto"/>
              <w:rPr>
                <w:ins w:id="13120" w:author="DuyNgo" w:date="2012-08-09T08:16:00Z"/>
                <w:rFonts w:ascii="Times New Roman" w:eastAsia="MS PGothic" w:hAnsi="Times New Roman" w:cs="Times New Roman"/>
                <w:sz w:val="24"/>
                <w:szCs w:val="24"/>
                <w:rPrChange w:id="13121" w:author="DuyNgo" w:date="2012-08-09T15:04:00Z">
                  <w:rPr>
                    <w:ins w:id="13122" w:author="DuyNgo" w:date="2012-08-09T08:16:00Z"/>
                    <w:rFonts w:ascii="Tahoma" w:hAnsi="Tahoma" w:cs="Tahoma"/>
                    <w:color w:val="000000"/>
                    <w:sz w:val="20"/>
                    <w:szCs w:val="20"/>
                  </w:rPr>
                </w:rPrChange>
              </w:rPr>
              <w:pPrChange w:id="13123"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3124" w:author="DuyNgo" w:date="2012-08-09T09:53:00Z">
              <w:r w:rsidRPr="00657B96">
                <w:rPr>
                  <w:rFonts w:ascii="Times New Roman" w:eastAsia="MS PGothic" w:hAnsi="Times New Roman" w:cs="Times New Roman"/>
                  <w:sz w:val="24"/>
                  <w:szCs w:val="24"/>
                  <w:rPrChange w:id="13125" w:author="DuyNgo" w:date="2012-08-09T15:04:00Z">
                    <w:rPr>
                      <w:rFonts w:ascii="Tahoma" w:eastAsia="MS PGothic" w:hAnsi="Tahoma" w:cs="Tahoma"/>
                      <w:sz w:val="20"/>
                      <w:szCs w:val="20"/>
                    </w:rPr>
                  </w:rPrChange>
                </w:rPr>
                <w:t xml:space="preserve">1 Requirements are </w:t>
              </w:r>
            </w:ins>
            <w:ins w:id="13126" w:author="DuyNgo" w:date="2012-08-09T10:03:00Z">
              <w:r w:rsidRPr="00657B96">
                <w:rPr>
                  <w:rFonts w:ascii="Times New Roman" w:eastAsia="MS PGothic" w:hAnsi="Times New Roman" w:cs="Times New Roman"/>
                  <w:sz w:val="24"/>
                  <w:szCs w:val="24"/>
                  <w:rPrChange w:id="13127" w:author="DuyNgo" w:date="2012-08-09T15:04:00Z">
                    <w:rPr>
                      <w:rFonts w:ascii="Tahoma" w:eastAsia="MS PGothic" w:hAnsi="Tahoma" w:cs="Tahoma"/>
                      <w:sz w:val="20"/>
                      <w:szCs w:val="20"/>
                    </w:rPr>
                  </w:rPrChange>
                </w:rPr>
                <w:t>sorted</w:t>
              </w:r>
            </w:ins>
            <w:ins w:id="13128" w:author="DuyNgo" w:date="2012-08-09T09:53:00Z">
              <w:r w:rsidRPr="00657B96">
                <w:rPr>
                  <w:rFonts w:ascii="Times New Roman" w:eastAsia="MS PGothic" w:hAnsi="Times New Roman" w:cs="Times New Roman"/>
                  <w:sz w:val="24"/>
                  <w:szCs w:val="24"/>
                  <w:rPrChange w:id="13129" w:author="DuyNgo" w:date="2012-08-09T15:04:00Z">
                    <w:rPr>
                      <w:rFonts w:ascii="Tahoma" w:eastAsia="MS PGothic" w:hAnsi="Tahoma" w:cs="Tahoma"/>
                      <w:sz w:val="20"/>
                      <w:szCs w:val="20"/>
                    </w:rPr>
                  </w:rPrChange>
                </w:rPr>
                <w:t xml:space="preserve"> </w:t>
              </w:r>
            </w:ins>
            <w:ins w:id="13130" w:author="DuyNgo" w:date="2012-08-09T10:03:00Z">
              <w:r w:rsidRPr="00657B96">
                <w:rPr>
                  <w:rFonts w:ascii="Times New Roman" w:eastAsia="MS PGothic" w:hAnsi="Times New Roman" w:cs="Times New Roman"/>
                  <w:sz w:val="24"/>
                  <w:szCs w:val="24"/>
                  <w:rPrChange w:id="13131" w:author="DuyNgo" w:date="2012-08-09T15:04:00Z">
                    <w:rPr>
                      <w:rFonts w:ascii="Tahoma" w:eastAsia="MS PGothic" w:hAnsi="Tahoma" w:cs="Tahoma"/>
                      <w:sz w:val="20"/>
                      <w:szCs w:val="20"/>
                    </w:rPr>
                  </w:rPrChange>
                </w:rPr>
                <w:t>by clicked column.</w:t>
              </w:r>
            </w:ins>
          </w:p>
        </w:tc>
      </w:tr>
    </w:tbl>
    <w:p w:rsidR="0003650E" w:rsidRPr="00657B96" w:rsidRDefault="0003650E" w:rsidP="00C37105">
      <w:pPr>
        <w:rPr>
          <w:ins w:id="13132" w:author="DuyNgo" w:date="2012-08-10T07:25:00Z"/>
          <w:rFonts w:ascii="Times New Roman" w:hAnsi="Times New Roman" w:cs="Times New Roman"/>
          <w:sz w:val="24"/>
          <w:szCs w:val="24"/>
        </w:rPr>
      </w:pPr>
    </w:p>
    <w:p w:rsidR="00807668" w:rsidRPr="00657B96" w:rsidRDefault="00807668">
      <w:pPr>
        <w:pStyle w:val="Heading3"/>
        <w:rPr>
          <w:rFonts w:ascii="Times New Roman" w:hAnsi="Times New Roman" w:cs="Times New Roman"/>
          <w:sz w:val="24"/>
          <w:szCs w:val="24"/>
        </w:rPr>
        <w:pPrChange w:id="13133" w:author="DuyNgo" w:date="2012-08-09T22:33:00Z">
          <w:pPr>
            <w:pStyle w:val="Heading1"/>
            <w:numPr>
              <w:numId w:val="2"/>
            </w:numPr>
            <w:tabs>
              <w:tab w:val="left" w:pos="709"/>
            </w:tabs>
            <w:ind w:left="720" w:firstLine="284"/>
            <w:jc w:val="both"/>
          </w:pPr>
        </w:pPrChange>
      </w:pPr>
      <w:bookmarkStart w:id="13134" w:name="_Toc332775072"/>
      <w:r w:rsidRPr="00657B96">
        <w:rPr>
          <w:rFonts w:ascii="Times New Roman" w:hAnsi="Times New Roman" w:cs="Times New Roman"/>
          <w:sz w:val="24"/>
          <w:szCs w:val="24"/>
        </w:rPr>
        <w:t>5.4 Timesheet</w:t>
      </w:r>
      <w:bookmarkEnd w:id="13134"/>
    </w:p>
    <w:p w:rsidR="00DC51DE" w:rsidRPr="00657B96" w:rsidRDefault="000B445B" w:rsidP="00DC51DE">
      <w:pPr>
        <w:pStyle w:val="Heading4"/>
        <w:rPr>
          <w:ins w:id="13135" w:author="DuyNgo" w:date="2012-08-09T10:04:00Z"/>
          <w:rFonts w:ascii="Times New Roman" w:hAnsi="Times New Roman" w:cs="Times New Roman"/>
          <w:sz w:val="24"/>
          <w:szCs w:val="24"/>
          <w:rPrChange w:id="13136" w:author="DuyNgo" w:date="2012-08-09T15:04:00Z">
            <w:rPr>
              <w:ins w:id="13137" w:author="DuyNgo" w:date="2012-08-09T10:04:00Z"/>
            </w:rPr>
          </w:rPrChange>
        </w:rPr>
      </w:pPr>
      <w:bookmarkStart w:id="13138" w:name="_Toc332775073"/>
      <w:r w:rsidRPr="00657B96">
        <w:rPr>
          <w:rFonts w:ascii="Times New Roman" w:hAnsi="Times New Roman" w:cs="Times New Roman"/>
          <w:sz w:val="24"/>
          <w:szCs w:val="24"/>
        </w:rPr>
        <w:t>5</w:t>
      </w:r>
      <w:ins w:id="13139" w:author="DuyNgo" w:date="2012-08-09T08:16:00Z">
        <w:r w:rsidRPr="00657B96">
          <w:rPr>
            <w:rFonts w:ascii="Times New Roman" w:hAnsi="Times New Roman" w:cs="Times New Roman"/>
            <w:sz w:val="24"/>
            <w:szCs w:val="24"/>
            <w:rPrChange w:id="13140" w:author="DuyNgo" w:date="2012-08-09T15:04:00Z">
              <w:rPr>
                <w:i w:val="0"/>
                <w:iCs w:val="0"/>
                <w:color w:val="365F91" w:themeColor="accent1" w:themeShade="BF"/>
                <w:sz w:val="28"/>
                <w:szCs w:val="28"/>
              </w:rPr>
            </w:rPrChange>
          </w:rPr>
          <w:t>.</w:t>
        </w:r>
      </w:ins>
      <w:r w:rsidRPr="00657B96">
        <w:rPr>
          <w:rFonts w:ascii="Times New Roman" w:hAnsi="Times New Roman" w:cs="Times New Roman"/>
          <w:sz w:val="24"/>
          <w:szCs w:val="24"/>
        </w:rPr>
        <w:t>4</w:t>
      </w:r>
      <w:ins w:id="13141" w:author="DuyNgo" w:date="2012-08-09T08:16:00Z">
        <w:r w:rsidRPr="00657B96">
          <w:rPr>
            <w:rFonts w:ascii="Times New Roman" w:hAnsi="Times New Roman" w:cs="Times New Roman"/>
            <w:sz w:val="24"/>
            <w:szCs w:val="24"/>
            <w:rPrChange w:id="13142" w:author="DuyNgo" w:date="2012-08-09T15:04:00Z">
              <w:rPr>
                <w:i w:val="0"/>
                <w:iCs w:val="0"/>
                <w:color w:val="365F91" w:themeColor="accent1" w:themeShade="BF"/>
                <w:sz w:val="28"/>
                <w:szCs w:val="28"/>
              </w:rPr>
            </w:rPrChange>
          </w:rPr>
          <w:t>.</w:t>
        </w:r>
      </w:ins>
      <w:r w:rsidRPr="00657B96">
        <w:rPr>
          <w:rFonts w:ascii="Times New Roman" w:hAnsi="Times New Roman" w:cs="Times New Roman"/>
          <w:sz w:val="24"/>
          <w:szCs w:val="24"/>
        </w:rPr>
        <w:t>1</w:t>
      </w:r>
      <w:ins w:id="13143" w:author="DuyNgo" w:date="2012-08-09T08:16:00Z">
        <w:r w:rsidRPr="00657B96">
          <w:rPr>
            <w:rFonts w:ascii="Times New Roman" w:hAnsi="Times New Roman" w:cs="Times New Roman"/>
            <w:sz w:val="24"/>
            <w:szCs w:val="24"/>
            <w:rPrChange w:id="13144" w:author="DuyNgo" w:date="2012-08-09T15:04:00Z">
              <w:rPr>
                <w:i w:val="0"/>
                <w:iCs w:val="0"/>
                <w:color w:val="365F91" w:themeColor="accent1" w:themeShade="BF"/>
                <w:sz w:val="28"/>
                <w:szCs w:val="28"/>
              </w:rPr>
            </w:rPrChange>
          </w:rPr>
          <w:t xml:space="preserve"> </w:t>
        </w:r>
      </w:ins>
      <w:ins w:id="13145" w:author="DuyNgo" w:date="2012-08-09T10:04:00Z">
        <w:r w:rsidR="00DC51DE" w:rsidRPr="00657B96">
          <w:rPr>
            <w:rFonts w:ascii="Times New Roman" w:hAnsi="Times New Roman" w:cs="Times New Roman"/>
            <w:sz w:val="24"/>
            <w:szCs w:val="24"/>
            <w:rPrChange w:id="13146" w:author="DuyNgo" w:date="2012-08-09T15:04:00Z">
              <w:rPr>
                <w:i w:val="0"/>
                <w:iCs w:val="0"/>
                <w:color w:val="365F91" w:themeColor="accent1" w:themeShade="BF"/>
                <w:sz w:val="28"/>
                <w:szCs w:val="28"/>
              </w:rPr>
            </w:rPrChange>
          </w:rPr>
          <w:t xml:space="preserve">Check </w:t>
        </w:r>
      </w:ins>
      <w:ins w:id="13147" w:author="DuyNgo" w:date="2012-08-09T10:10:00Z">
        <w:r w:rsidR="00DC51DE" w:rsidRPr="00657B96">
          <w:rPr>
            <w:rFonts w:ascii="Times New Roman" w:hAnsi="Times New Roman" w:cs="Times New Roman"/>
            <w:sz w:val="24"/>
            <w:szCs w:val="24"/>
            <w:rPrChange w:id="13148" w:author="DuyNgo" w:date="2012-08-09T15:04:00Z">
              <w:rPr>
                <w:i w:val="0"/>
                <w:iCs w:val="0"/>
                <w:color w:val="365F91" w:themeColor="accent1" w:themeShade="BF"/>
                <w:sz w:val="28"/>
                <w:szCs w:val="28"/>
              </w:rPr>
            </w:rPrChange>
          </w:rPr>
          <w:t xml:space="preserve">PM </w:t>
        </w:r>
      </w:ins>
      <w:ins w:id="13149" w:author="DuyNgo" w:date="2012-08-09T10:04:00Z">
        <w:r w:rsidR="00DC51DE" w:rsidRPr="00657B96">
          <w:rPr>
            <w:rFonts w:ascii="Times New Roman" w:hAnsi="Times New Roman" w:cs="Times New Roman"/>
            <w:sz w:val="24"/>
            <w:szCs w:val="24"/>
            <w:rPrChange w:id="13150" w:author="DuyNgo" w:date="2012-08-09T15:04:00Z">
              <w:rPr>
                <w:i w:val="0"/>
                <w:iCs w:val="0"/>
                <w:color w:val="365F91" w:themeColor="accent1" w:themeShade="BF"/>
                <w:sz w:val="28"/>
                <w:szCs w:val="28"/>
              </w:rPr>
            </w:rPrChange>
          </w:rPr>
          <w:t>view</w:t>
        </w:r>
      </w:ins>
      <w:ins w:id="13151" w:author="DuyNgo" w:date="2012-08-09T10:10:00Z">
        <w:r w:rsidR="00DC51DE" w:rsidRPr="00657B96">
          <w:rPr>
            <w:rFonts w:ascii="Times New Roman" w:hAnsi="Times New Roman" w:cs="Times New Roman"/>
            <w:sz w:val="24"/>
            <w:szCs w:val="24"/>
            <w:rPrChange w:id="13152" w:author="DuyNgo" w:date="2012-08-09T15:04:00Z">
              <w:rPr>
                <w:i w:val="0"/>
                <w:iCs w:val="0"/>
                <w:color w:val="365F91" w:themeColor="accent1" w:themeShade="BF"/>
                <w:sz w:val="28"/>
                <w:szCs w:val="28"/>
              </w:rPr>
            </w:rPrChange>
          </w:rPr>
          <w:t xml:space="preserve"> all</w:t>
        </w:r>
      </w:ins>
      <w:ins w:id="13153" w:author="DuyNgo" w:date="2012-08-09T10:04:00Z">
        <w:r w:rsidR="00DC51DE" w:rsidRPr="00657B96">
          <w:rPr>
            <w:rFonts w:ascii="Times New Roman" w:hAnsi="Times New Roman" w:cs="Times New Roman"/>
            <w:sz w:val="24"/>
            <w:szCs w:val="24"/>
            <w:rPrChange w:id="13154" w:author="DuyNgo" w:date="2012-08-09T15:04:00Z">
              <w:rPr>
                <w:i w:val="0"/>
                <w:iCs w:val="0"/>
                <w:color w:val="365F91" w:themeColor="accent1" w:themeShade="BF"/>
                <w:sz w:val="28"/>
                <w:szCs w:val="28"/>
              </w:rPr>
            </w:rPrChange>
          </w:rPr>
          <w:t xml:space="preserve"> </w:t>
        </w:r>
      </w:ins>
      <w:ins w:id="13155" w:author="DuyNgo" w:date="2012-08-09T10:05:00Z">
        <w:r w:rsidR="00DC51DE" w:rsidRPr="00657B96">
          <w:rPr>
            <w:rFonts w:ascii="Times New Roman" w:hAnsi="Times New Roman" w:cs="Times New Roman"/>
            <w:sz w:val="24"/>
            <w:szCs w:val="24"/>
            <w:rPrChange w:id="13156" w:author="DuyNgo" w:date="2012-08-09T15:04:00Z">
              <w:rPr>
                <w:i w:val="0"/>
                <w:iCs w:val="0"/>
                <w:color w:val="365F91" w:themeColor="accent1" w:themeShade="BF"/>
                <w:sz w:val="28"/>
                <w:szCs w:val="28"/>
              </w:rPr>
            </w:rPrChange>
          </w:rPr>
          <w:t>timesheet</w:t>
        </w:r>
      </w:ins>
      <w:ins w:id="13157" w:author="DuyNgo" w:date="2012-08-09T10:04:00Z">
        <w:r w:rsidR="00DC51DE" w:rsidRPr="00657B96">
          <w:rPr>
            <w:rFonts w:ascii="Times New Roman" w:hAnsi="Times New Roman" w:cs="Times New Roman"/>
            <w:sz w:val="24"/>
            <w:szCs w:val="24"/>
            <w:rPrChange w:id="13158" w:author="DuyNgo" w:date="2012-08-09T15:04:00Z">
              <w:rPr>
                <w:i w:val="0"/>
                <w:iCs w:val="0"/>
                <w:color w:val="365F91" w:themeColor="accent1" w:themeShade="BF"/>
                <w:sz w:val="28"/>
                <w:szCs w:val="28"/>
              </w:rPr>
            </w:rPrChange>
          </w:rPr>
          <w:t xml:space="preserve"> list</w:t>
        </w:r>
        <w:bookmarkEnd w:id="13138"/>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657B96" w:rsidTr="006F1304">
        <w:trPr>
          <w:trHeight w:val="114"/>
          <w:ins w:id="13159"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657B96" w:rsidRDefault="000B445B" w:rsidP="006F1304">
            <w:pPr>
              <w:spacing w:after="0" w:line="240" w:lineRule="auto"/>
              <w:rPr>
                <w:ins w:id="13160" w:author="DuyNgo" w:date="2012-08-09T08:16:00Z"/>
                <w:rFonts w:ascii="Times New Roman" w:eastAsia="MS PGothic" w:hAnsi="Times New Roman" w:cs="Times New Roman"/>
                <w:b/>
                <w:sz w:val="24"/>
                <w:szCs w:val="24"/>
                <w:rPrChange w:id="13161" w:author="DuyNgo" w:date="2012-08-09T15:04:00Z">
                  <w:rPr>
                    <w:ins w:id="13162" w:author="DuyNgo" w:date="2012-08-09T08:16:00Z"/>
                    <w:rFonts w:ascii="Tahoma" w:eastAsia="MS PGothic" w:hAnsi="Tahoma" w:cs="Tahoma"/>
                    <w:b/>
                    <w:sz w:val="20"/>
                    <w:szCs w:val="20"/>
                  </w:rPr>
                </w:rPrChange>
              </w:rPr>
            </w:pPr>
            <w:ins w:id="13163" w:author="DuyNgo" w:date="2012-08-09T08:16:00Z">
              <w:r w:rsidRPr="00657B96">
                <w:rPr>
                  <w:rFonts w:ascii="Times New Roman" w:eastAsia="MS PGothic" w:hAnsi="Times New Roman" w:cs="Times New Roman"/>
                  <w:b/>
                  <w:sz w:val="24"/>
                  <w:szCs w:val="24"/>
                  <w:rPrChange w:id="13164"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657B96" w:rsidRDefault="000B445B" w:rsidP="006F1304">
            <w:pPr>
              <w:spacing w:after="0" w:line="240" w:lineRule="auto"/>
              <w:rPr>
                <w:ins w:id="13165" w:author="DuyNgo" w:date="2012-08-09T08:16:00Z"/>
                <w:rFonts w:ascii="Times New Roman" w:eastAsia="MS PGothic" w:hAnsi="Times New Roman" w:cs="Times New Roman"/>
                <w:b/>
                <w:bCs/>
                <w:sz w:val="24"/>
                <w:szCs w:val="24"/>
                <w:rPrChange w:id="13166" w:author="DuyNgo" w:date="2012-08-09T15:04:00Z">
                  <w:rPr>
                    <w:ins w:id="13167" w:author="DuyNgo" w:date="2012-08-09T08:16:00Z"/>
                    <w:rFonts w:ascii="Tahoma" w:eastAsia="MS PGothic" w:hAnsi="Tahoma" w:cs="Tahoma"/>
                    <w:b/>
                    <w:bCs/>
                    <w:sz w:val="20"/>
                    <w:szCs w:val="20"/>
                  </w:rPr>
                </w:rPrChange>
              </w:rPr>
            </w:pPr>
            <w:ins w:id="13168" w:author="DuyNgo" w:date="2012-08-09T08:16:00Z">
              <w:r w:rsidRPr="00657B96">
                <w:rPr>
                  <w:rFonts w:ascii="Times New Roman" w:eastAsia="MS PGothic" w:hAnsi="Times New Roman" w:cs="Times New Roman"/>
                  <w:b/>
                  <w:bCs/>
                  <w:sz w:val="24"/>
                  <w:szCs w:val="24"/>
                  <w:rPrChange w:id="13169"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657B96" w:rsidRDefault="000B445B" w:rsidP="006F1304">
            <w:pPr>
              <w:spacing w:after="0" w:line="240" w:lineRule="auto"/>
              <w:rPr>
                <w:ins w:id="13170" w:author="DuyNgo" w:date="2012-08-09T08:16:00Z"/>
                <w:rFonts w:ascii="Times New Roman" w:eastAsia="MS PGothic" w:hAnsi="Times New Roman" w:cs="Times New Roman"/>
                <w:b/>
                <w:bCs/>
                <w:sz w:val="24"/>
                <w:szCs w:val="24"/>
                <w:rPrChange w:id="13171" w:author="DuyNgo" w:date="2012-08-09T15:04:00Z">
                  <w:rPr>
                    <w:ins w:id="13172" w:author="DuyNgo" w:date="2012-08-09T08:16:00Z"/>
                    <w:rFonts w:ascii="Tahoma" w:eastAsia="MS PGothic" w:hAnsi="Tahoma" w:cs="Tahoma"/>
                    <w:b/>
                    <w:bCs/>
                    <w:sz w:val="20"/>
                    <w:szCs w:val="20"/>
                  </w:rPr>
                </w:rPrChange>
              </w:rPr>
            </w:pPr>
            <w:ins w:id="13173" w:author="DuyNgo" w:date="2012-08-09T08:16:00Z">
              <w:r w:rsidRPr="00657B96">
                <w:rPr>
                  <w:rFonts w:ascii="Times New Roman" w:eastAsia="MS PGothic" w:hAnsi="Times New Roman" w:cs="Times New Roman"/>
                  <w:b/>
                  <w:bCs/>
                  <w:sz w:val="24"/>
                  <w:szCs w:val="24"/>
                  <w:rPrChange w:id="13174"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657B96" w:rsidRDefault="000B445B" w:rsidP="006F1304">
            <w:pPr>
              <w:spacing w:after="0" w:line="240" w:lineRule="auto"/>
              <w:rPr>
                <w:ins w:id="13175" w:author="DuyNgo" w:date="2012-08-09T08:16:00Z"/>
                <w:rFonts w:ascii="Times New Roman" w:eastAsia="MS PGothic" w:hAnsi="Times New Roman" w:cs="Times New Roman"/>
                <w:b/>
                <w:bCs/>
                <w:sz w:val="24"/>
                <w:szCs w:val="24"/>
                <w:rPrChange w:id="13176" w:author="DuyNgo" w:date="2012-08-09T15:04:00Z">
                  <w:rPr>
                    <w:ins w:id="13177" w:author="DuyNgo" w:date="2012-08-09T08:16:00Z"/>
                    <w:rFonts w:ascii="Tahoma" w:eastAsia="MS PGothic" w:hAnsi="Tahoma" w:cs="Tahoma"/>
                    <w:b/>
                    <w:bCs/>
                    <w:sz w:val="20"/>
                    <w:szCs w:val="20"/>
                  </w:rPr>
                </w:rPrChange>
              </w:rPr>
            </w:pPr>
            <w:ins w:id="13178" w:author="DuyNgo" w:date="2012-08-09T08:16:00Z">
              <w:r w:rsidRPr="00657B96">
                <w:rPr>
                  <w:rFonts w:ascii="Times New Roman" w:eastAsia="MS PGothic" w:hAnsi="Times New Roman" w:cs="Times New Roman"/>
                  <w:b/>
                  <w:bCs/>
                  <w:sz w:val="24"/>
                  <w:szCs w:val="24"/>
                  <w:rPrChange w:id="13179" w:author="DuyNgo" w:date="2012-08-09T15:04:00Z">
                    <w:rPr>
                      <w:rFonts w:ascii="Tahoma" w:eastAsia="MS PGothic" w:hAnsi="Tahoma" w:cs="Tahoma"/>
                      <w:b/>
                      <w:bCs/>
                      <w:color w:val="4F81BD" w:themeColor="accent1"/>
                      <w:sz w:val="20"/>
                      <w:szCs w:val="20"/>
                    </w:rPr>
                  </w:rPrChange>
                </w:rPr>
                <w:t>Expected output</w:t>
              </w:r>
            </w:ins>
          </w:p>
        </w:tc>
      </w:tr>
      <w:tr w:rsidR="000B445B" w:rsidRPr="00657B96" w:rsidTr="006F1304">
        <w:trPr>
          <w:trHeight w:val="1142"/>
          <w:ins w:id="1318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657B96" w:rsidRDefault="00DC51DE" w:rsidP="006F1304">
            <w:pPr>
              <w:spacing w:after="0" w:line="240" w:lineRule="auto"/>
              <w:rPr>
                <w:ins w:id="13181" w:author="DuyNgo" w:date="2012-08-09T08:16:00Z"/>
                <w:rFonts w:ascii="Times New Roman" w:eastAsia="MS PGothic" w:hAnsi="Times New Roman" w:cs="Times New Roman"/>
                <w:sz w:val="24"/>
                <w:szCs w:val="24"/>
                <w:rPrChange w:id="13182" w:author="DuyNgo" w:date="2012-08-09T15:04:00Z">
                  <w:rPr>
                    <w:ins w:id="13183" w:author="DuyNgo" w:date="2012-08-09T08:16:00Z"/>
                    <w:rFonts w:ascii="Tahoma" w:eastAsia="MS PGothic" w:hAnsi="Tahoma" w:cs="Tahoma"/>
                    <w:sz w:val="20"/>
                    <w:szCs w:val="20"/>
                  </w:rPr>
                </w:rPrChange>
              </w:rPr>
            </w:pPr>
            <w:ins w:id="13184" w:author="DuyNgo" w:date="2012-08-09T10:04:00Z">
              <w:r w:rsidRPr="00657B96">
                <w:rPr>
                  <w:rFonts w:ascii="Times New Roman" w:eastAsia="MS PGothic" w:hAnsi="Times New Roman" w:cs="Times New Roman"/>
                  <w:sz w:val="24"/>
                  <w:szCs w:val="24"/>
                  <w:rPrChange w:id="13185" w:author="DuyNgo" w:date="2012-08-09T15:04:00Z">
                    <w:rPr>
                      <w:rFonts w:ascii="Tahoma" w:eastAsia="MS PGothic" w:hAnsi="Tahoma" w:cs="Tahoma"/>
                      <w:b/>
                      <w:bCs/>
                      <w:color w:val="4F81BD" w:themeColor="accent1"/>
                      <w:sz w:val="20"/>
                      <w:szCs w:val="20"/>
                    </w:rPr>
                  </w:rPrChange>
                </w:rPr>
                <w:t xml:space="preserve">Check </w:t>
              </w:r>
            </w:ins>
            <w:ins w:id="13186" w:author="DuyNgo" w:date="2012-08-09T10:18:00Z">
              <w:r w:rsidRPr="00657B96">
                <w:rPr>
                  <w:rFonts w:ascii="Times New Roman" w:eastAsia="MS PGothic" w:hAnsi="Times New Roman" w:cs="Times New Roman"/>
                  <w:sz w:val="24"/>
                  <w:szCs w:val="24"/>
                  <w:rPrChange w:id="13187" w:author="DuyNgo" w:date="2012-08-09T15:04:00Z">
                    <w:rPr>
                      <w:rFonts w:ascii="Tahoma" w:eastAsia="MS PGothic" w:hAnsi="Tahoma" w:cs="Tahoma"/>
                      <w:b/>
                      <w:bCs/>
                      <w:color w:val="4F81BD" w:themeColor="accent1"/>
                      <w:sz w:val="20"/>
                      <w:szCs w:val="20"/>
                    </w:rPr>
                  </w:rPrChange>
                </w:rPr>
                <w:t xml:space="preserve">PM </w:t>
              </w:r>
            </w:ins>
            <w:ins w:id="13188" w:author="DuyNgo" w:date="2012-08-09T10:04:00Z">
              <w:r w:rsidRPr="00657B96">
                <w:rPr>
                  <w:rFonts w:ascii="Times New Roman" w:eastAsia="MS PGothic" w:hAnsi="Times New Roman" w:cs="Times New Roman"/>
                  <w:sz w:val="24"/>
                  <w:szCs w:val="24"/>
                  <w:rPrChange w:id="13189" w:author="DuyNgo" w:date="2012-08-09T15:04:00Z">
                    <w:rPr>
                      <w:rFonts w:ascii="Tahoma" w:eastAsia="MS PGothic" w:hAnsi="Tahoma" w:cs="Tahoma"/>
                      <w:b/>
                      <w:bCs/>
                      <w:color w:val="4F81BD" w:themeColor="accent1"/>
                      <w:sz w:val="20"/>
                      <w:szCs w:val="20"/>
                    </w:rPr>
                  </w:rPrChange>
                </w:rPr>
                <w:t xml:space="preserve">view </w:t>
              </w:r>
            </w:ins>
            <w:ins w:id="13190" w:author="DuyNgo" w:date="2012-08-09T10:15:00Z">
              <w:r w:rsidRPr="00657B96">
                <w:rPr>
                  <w:rFonts w:ascii="Times New Roman" w:eastAsia="MS PGothic" w:hAnsi="Times New Roman" w:cs="Times New Roman"/>
                  <w:sz w:val="24"/>
                  <w:szCs w:val="24"/>
                  <w:rPrChange w:id="13191" w:author="DuyNgo" w:date="2012-08-09T15:04:00Z">
                    <w:rPr>
                      <w:rFonts w:ascii="Tahoma" w:eastAsia="MS PGothic" w:hAnsi="Tahoma" w:cs="Tahoma"/>
                      <w:b/>
                      <w:bCs/>
                      <w:color w:val="4F81BD" w:themeColor="accent1"/>
                      <w:sz w:val="20"/>
                      <w:szCs w:val="20"/>
                    </w:rPr>
                  </w:rPrChange>
                </w:rPr>
                <w:t>timesheet</w:t>
              </w:r>
            </w:ins>
            <w:ins w:id="13192" w:author="DuyNgo" w:date="2012-08-09T10:04:00Z">
              <w:r w:rsidRPr="00657B96">
                <w:rPr>
                  <w:rFonts w:ascii="Times New Roman" w:eastAsia="MS PGothic" w:hAnsi="Times New Roman" w:cs="Times New Roman"/>
                  <w:sz w:val="24"/>
                  <w:szCs w:val="24"/>
                  <w:rPrChange w:id="13193" w:author="DuyNgo" w:date="2012-08-09T15:04:00Z">
                    <w:rPr>
                      <w:rFonts w:ascii="Tahoma" w:eastAsia="MS PGothic" w:hAnsi="Tahoma" w:cs="Tahoma"/>
                      <w:b/>
                      <w:bCs/>
                      <w:color w:val="4F81BD" w:themeColor="accent1"/>
                      <w:sz w:val="20"/>
                      <w:szCs w:val="20"/>
                    </w:rPr>
                  </w:rPrChange>
                </w:rPr>
                <w:t xml:space="preserve">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B445B" w:rsidRPr="00657B96" w:rsidRDefault="00DC51DE">
            <w:pPr>
              <w:spacing w:after="0" w:line="240" w:lineRule="auto"/>
              <w:rPr>
                <w:ins w:id="13194" w:author="DuyNgo" w:date="2012-08-09T08:16:00Z"/>
                <w:rFonts w:ascii="Times New Roman" w:eastAsia="MS PGothic" w:hAnsi="Times New Roman" w:cs="Times New Roman"/>
                <w:sz w:val="24"/>
                <w:szCs w:val="24"/>
                <w:rPrChange w:id="13195" w:author="DuyNgo" w:date="2012-08-09T15:04:00Z">
                  <w:rPr>
                    <w:ins w:id="13196" w:author="DuyNgo" w:date="2012-08-09T08:16:00Z"/>
                    <w:rFonts w:ascii="Tahoma" w:hAnsi="Tahoma" w:cs="Tahoma"/>
                    <w:color w:val="000000"/>
                    <w:sz w:val="20"/>
                    <w:szCs w:val="20"/>
                  </w:rPr>
                </w:rPrChange>
              </w:rPr>
              <w:pPrChange w:id="13197"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r w:rsidRPr="00657B96">
              <w:rPr>
                <w:rFonts w:ascii="Times New Roman" w:eastAsia="MS PGothic" w:hAnsi="Times New Roman" w:cs="Times New Roman"/>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0B445B" w:rsidRPr="00657B96" w:rsidRDefault="000B445B">
            <w:pPr>
              <w:spacing w:after="0" w:line="240" w:lineRule="auto"/>
              <w:rPr>
                <w:ins w:id="13198" w:author="DuyNgo" w:date="2012-08-09T08:16:00Z"/>
                <w:rFonts w:ascii="Times New Roman" w:eastAsia="MS PGothic" w:hAnsi="Times New Roman" w:cs="Times New Roman"/>
                <w:sz w:val="24"/>
                <w:szCs w:val="24"/>
                <w:rPrChange w:id="13199" w:author="DuyNgo" w:date="2012-08-09T15:04:00Z">
                  <w:rPr>
                    <w:ins w:id="13200" w:author="DuyNgo" w:date="2012-08-09T08:16:00Z"/>
                    <w:rFonts w:ascii="Tahoma" w:hAnsi="Tahoma" w:cs="Tahoma"/>
                    <w:color w:val="000000"/>
                    <w:sz w:val="20"/>
                    <w:szCs w:val="20"/>
                  </w:rPr>
                </w:rPrChange>
              </w:rPr>
              <w:pPrChange w:id="13201"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r w:rsidRPr="00657B96">
              <w:rPr>
                <w:rFonts w:ascii="Times New Roman" w:eastAsia="MS PGothic" w:hAnsi="Times New Roman" w:cs="Times New Roman"/>
                <w:sz w:val="24"/>
                <w:szCs w:val="24"/>
              </w:rPr>
              <w:t>Log in</w:t>
            </w:r>
            <w:r w:rsidR="00DC51DE" w:rsidRPr="00657B96">
              <w:rPr>
                <w:rFonts w:ascii="Times New Roman" w:eastAsia="MS PGothic" w:hAnsi="Times New Roman" w:cs="Times New Roman"/>
                <w:sz w:val="24"/>
                <w:szCs w:val="24"/>
              </w:rPr>
              <w:t xml:space="preserve"> as PM</w:t>
            </w:r>
          </w:p>
        </w:tc>
        <w:tc>
          <w:tcPr>
            <w:tcW w:w="2885" w:type="dxa"/>
            <w:tcBorders>
              <w:top w:val="single" w:sz="4" w:space="0" w:color="000000"/>
              <w:left w:val="nil"/>
              <w:bottom w:val="single" w:sz="4" w:space="0" w:color="000000"/>
              <w:right w:val="single" w:sz="4" w:space="0" w:color="000000"/>
            </w:tcBorders>
            <w:shd w:val="clear" w:color="000000" w:fill="FFFFFF"/>
            <w:hideMark/>
          </w:tcPr>
          <w:p w:rsidR="000B445B" w:rsidRPr="00657B96" w:rsidRDefault="00DC51DE">
            <w:pPr>
              <w:spacing w:after="0" w:line="240" w:lineRule="auto"/>
              <w:rPr>
                <w:ins w:id="13202" w:author="DuyNgo" w:date="2012-08-09T08:16:00Z"/>
                <w:rFonts w:ascii="Times New Roman" w:eastAsia="MS PGothic" w:hAnsi="Times New Roman" w:cs="Times New Roman"/>
                <w:sz w:val="24"/>
                <w:szCs w:val="24"/>
                <w:rPrChange w:id="13203" w:author="DuyNgo" w:date="2012-08-09T15:04:00Z">
                  <w:rPr>
                    <w:ins w:id="13204" w:author="DuyNgo" w:date="2012-08-09T08:16:00Z"/>
                    <w:rFonts w:ascii="Tahoma" w:hAnsi="Tahoma" w:cs="Tahoma"/>
                    <w:color w:val="000000"/>
                    <w:sz w:val="20"/>
                    <w:szCs w:val="20"/>
                  </w:rPr>
                </w:rPrChange>
              </w:rPr>
              <w:pPrChange w:id="13205"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r w:rsidRPr="00657B96">
              <w:rPr>
                <w:rFonts w:ascii="Times New Roman" w:eastAsia="MS PGothic" w:hAnsi="Times New Roman" w:cs="Times New Roman"/>
                <w:sz w:val="24"/>
                <w:szCs w:val="24"/>
              </w:rPr>
              <w:t xml:space="preserve">1. </w:t>
            </w:r>
            <w:ins w:id="13206" w:author="DuyNgo" w:date="2012-08-09T10:04:00Z">
              <w:r w:rsidRPr="00657B96">
                <w:rPr>
                  <w:rFonts w:ascii="Times New Roman" w:eastAsia="MS PGothic" w:hAnsi="Times New Roman" w:cs="Times New Roman"/>
                  <w:sz w:val="24"/>
                  <w:szCs w:val="24"/>
                  <w:rPrChange w:id="13207" w:author="DuyNgo" w:date="2012-08-09T15:04:00Z">
                    <w:rPr>
                      <w:rFonts w:ascii="Tahoma" w:eastAsia="MS PGothic" w:hAnsi="Tahoma" w:cs="Tahoma"/>
                      <w:sz w:val="20"/>
                      <w:szCs w:val="20"/>
                    </w:rPr>
                  </w:rPrChange>
                </w:rPr>
                <w:t>Able to view</w:t>
              </w:r>
            </w:ins>
            <w:ins w:id="13208" w:author="DuyNgo" w:date="2012-08-09T10:16:00Z">
              <w:r w:rsidRPr="00657B96">
                <w:rPr>
                  <w:rFonts w:ascii="Times New Roman" w:eastAsia="MS PGothic" w:hAnsi="Times New Roman" w:cs="Times New Roman"/>
                  <w:sz w:val="24"/>
                  <w:szCs w:val="24"/>
                  <w:rPrChange w:id="13209" w:author="DuyNgo" w:date="2012-08-09T15:04:00Z">
                    <w:rPr>
                      <w:rFonts w:ascii="Tahoma" w:eastAsia="MS PGothic" w:hAnsi="Tahoma" w:cs="Tahoma"/>
                      <w:sz w:val="20"/>
                      <w:szCs w:val="20"/>
                    </w:rPr>
                  </w:rPrChange>
                </w:rPr>
                <w:t xml:space="preserve"> all </w:t>
              </w:r>
            </w:ins>
            <w:ins w:id="13210" w:author="DuyNgo" w:date="2012-08-09T10:04:00Z">
              <w:r w:rsidRPr="00657B96">
                <w:rPr>
                  <w:rFonts w:ascii="Times New Roman" w:eastAsia="MS PGothic" w:hAnsi="Times New Roman" w:cs="Times New Roman"/>
                  <w:sz w:val="24"/>
                  <w:szCs w:val="24"/>
                  <w:rPrChange w:id="13211" w:author="DuyNgo" w:date="2012-08-09T15:04:00Z">
                    <w:rPr>
                      <w:rFonts w:ascii="Tahoma" w:eastAsia="MS PGothic" w:hAnsi="Tahoma" w:cs="Tahoma"/>
                      <w:sz w:val="20"/>
                      <w:szCs w:val="20"/>
                    </w:rPr>
                  </w:rPrChange>
                </w:rPr>
                <w:t xml:space="preserve">list </w:t>
              </w:r>
            </w:ins>
            <w:ins w:id="13212" w:author="DuyNgo" w:date="2012-08-09T10:16:00Z">
              <w:r w:rsidRPr="00657B96">
                <w:rPr>
                  <w:rFonts w:ascii="Times New Roman" w:eastAsia="MS PGothic" w:hAnsi="Times New Roman" w:cs="Times New Roman"/>
                  <w:sz w:val="24"/>
                  <w:szCs w:val="24"/>
                  <w:rPrChange w:id="13213" w:author="DuyNgo" w:date="2012-08-09T15:04:00Z">
                    <w:rPr>
                      <w:rFonts w:ascii="Tahoma" w:eastAsia="MS PGothic" w:hAnsi="Tahoma" w:cs="Tahoma"/>
                      <w:sz w:val="20"/>
                      <w:szCs w:val="20"/>
                    </w:rPr>
                  </w:rPrChange>
                </w:rPr>
                <w:t>timesheet</w:t>
              </w:r>
            </w:ins>
            <w:ins w:id="13214" w:author="DuyNgo" w:date="2012-08-09T10:04:00Z">
              <w:r w:rsidRPr="00657B96">
                <w:rPr>
                  <w:rFonts w:ascii="Times New Roman" w:eastAsia="MS PGothic" w:hAnsi="Times New Roman" w:cs="Times New Roman"/>
                  <w:sz w:val="24"/>
                  <w:szCs w:val="24"/>
                  <w:rPrChange w:id="13215" w:author="DuyNgo" w:date="2012-08-09T15:04:00Z">
                    <w:rPr>
                      <w:rFonts w:ascii="Tahoma" w:eastAsia="MS PGothic" w:hAnsi="Tahoma" w:cs="Tahoma"/>
                      <w:sz w:val="20"/>
                      <w:szCs w:val="20"/>
                    </w:rPr>
                  </w:rPrChange>
                </w:rPr>
                <w:t>.</w:t>
              </w:r>
            </w:ins>
          </w:p>
        </w:tc>
      </w:tr>
    </w:tbl>
    <w:p w:rsidR="000B445B" w:rsidRPr="00657B96" w:rsidRDefault="000B445B" w:rsidP="000B445B">
      <w:pPr>
        <w:rPr>
          <w:rFonts w:ascii="Times New Roman" w:hAnsi="Times New Roman" w:cs="Times New Roman"/>
          <w:sz w:val="24"/>
          <w:szCs w:val="24"/>
        </w:rPr>
      </w:pPr>
    </w:p>
    <w:p w:rsidR="000B445B" w:rsidRPr="00657B96" w:rsidRDefault="000B445B" w:rsidP="000B445B">
      <w:pPr>
        <w:pStyle w:val="Heading4"/>
        <w:rPr>
          <w:ins w:id="13216" w:author="DuyNgo" w:date="2012-08-09T08:16:00Z"/>
          <w:rFonts w:ascii="Times New Roman" w:hAnsi="Times New Roman" w:cs="Times New Roman"/>
          <w:sz w:val="24"/>
          <w:szCs w:val="24"/>
          <w:rPrChange w:id="13217" w:author="DuyNgo" w:date="2012-08-09T15:04:00Z">
            <w:rPr>
              <w:ins w:id="13218" w:author="DuyNgo" w:date="2012-08-09T08:16:00Z"/>
            </w:rPr>
          </w:rPrChange>
        </w:rPr>
      </w:pPr>
      <w:bookmarkStart w:id="13219" w:name="_Toc332775074"/>
      <w:r w:rsidRPr="00657B96">
        <w:rPr>
          <w:rFonts w:ascii="Times New Roman" w:hAnsi="Times New Roman" w:cs="Times New Roman"/>
          <w:sz w:val="24"/>
          <w:szCs w:val="24"/>
        </w:rPr>
        <w:t>5</w:t>
      </w:r>
      <w:ins w:id="13220" w:author="DuyNgo" w:date="2012-08-09T08:16:00Z">
        <w:r w:rsidRPr="00657B96">
          <w:rPr>
            <w:rFonts w:ascii="Times New Roman" w:hAnsi="Times New Roman" w:cs="Times New Roman"/>
            <w:sz w:val="24"/>
            <w:szCs w:val="24"/>
            <w:rPrChange w:id="13221" w:author="DuyNgo" w:date="2012-08-09T15:04:00Z">
              <w:rPr>
                <w:rFonts w:asciiTheme="minorHAnsi" w:eastAsiaTheme="minorHAnsi" w:hAnsiTheme="minorHAnsi" w:cstheme="minorBidi"/>
                <w:b w:val="0"/>
                <w:bCs w:val="0"/>
                <w:i w:val="0"/>
                <w:iCs w:val="0"/>
                <w:color w:val="auto"/>
              </w:rPr>
            </w:rPrChange>
          </w:rPr>
          <w:t>.</w:t>
        </w:r>
      </w:ins>
      <w:r w:rsidRPr="00657B96">
        <w:rPr>
          <w:rFonts w:ascii="Times New Roman" w:hAnsi="Times New Roman" w:cs="Times New Roman"/>
          <w:sz w:val="24"/>
          <w:szCs w:val="24"/>
        </w:rPr>
        <w:t>4</w:t>
      </w:r>
      <w:ins w:id="13222" w:author="DuyNgo" w:date="2012-08-09T08:16:00Z">
        <w:r w:rsidRPr="00657B96">
          <w:rPr>
            <w:rFonts w:ascii="Times New Roman" w:hAnsi="Times New Roman" w:cs="Times New Roman"/>
            <w:sz w:val="24"/>
            <w:szCs w:val="24"/>
            <w:rPrChange w:id="13223" w:author="DuyNgo" w:date="2012-08-09T15:04:00Z">
              <w:rPr>
                <w:rFonts w:asciiTheme="minorHAnsi" w:eastAsiaTheme="minorHAnsi" w:hAnsiTheme="minorHAnsi" w:cstheme="minorBidi"/>
                <w:b w:val="0"/>
                <w:bCs w:val="0"/>
                <w:i w:val="0"/>
                <w:iCs w:val="0"/>
                <w:color w:val="auto"/>
              </w:rPr>
            </w:rPrChange>
          </w:rPr>
          <w:t>.</w:t>
        </w:r>
      </w:ins>
      <w:ins w:id="13224" w:author="DuyNgo" w:date="2012-08-09T08:57:00Z">
        <w:r w:rsidRPr="00657B96">
          <w:rPr>
            <w:rFonts w:ascii="Times New Roman" w:hAnsi="Times New Roman" w:cs="Times New Roman"/>
            <w:sz w:val="24"/>
            <w:szCs w:val="24"/>
            <w:rPrChange w:id="13225" w:author="DuyNgo" w:date="2012-08-09T15:04:00Z">
              <w:rPr>
                <w:rFonts w:asciiTheme="minorHAnsi" w:eastAsiaTheme="minorHAnsi" w:hAnsiTheme="minorHAnsi" w:cstheme="minorBidi"/>
                <w:b w:val="0"/>
                <w:bCs w:val="0"/>
                <w:i w:val="0"/>
                <w:iCs w:val="0"/>
                <w:color w:val="auto"/>
              </w:rPr>
            </w:rPrChange>
          </w:rPr>
          <w:t>2</w:t>
        </w:r>
      </w:ins>
      <w:ins w:id="13226" w:author="DuyNgo" w:date="2012-08-09T08:16:00Z">
        <w:r w:rsidRPr="00657B96">
          <w:rPr>
            <w:rFonts w:ascii="Times New Roman" w:hAnsi="Times New Roman" w:cs="Times New Roman"/>
            <w:sz w:val="24"/>
            <w:szCs w:val="24"/>
            <w:rPrChange w:id="13227" w:author="DuyNgo" w:date="2012-08-09T15:04:00Z">
              <w:rPr>
                <w:rFonts w:asciiTheme="minorHAnsi" w:eastAsiaTheme="minorHAnsi" w:hAnsiTheme="minorHAnsi" w:cstheme="minorBidi"/>
                <w:b w:val="0"/>
                <w:bCs w:val="0"/>
                <w:i w:val="0"/>
                <w:iCs w:val="0"/>
                <w:color w:val="auto"/>
              </w:rPr>
            </w:rPrChange>
          </w:rPr>
          <w:t xml:space="preserve"> </w:t>
        </w:r>
      </w:ins>
      <w:ins w:id="13228" w:author="DuyNgo" w:date="2012-08-09T10:04:00Z">
        <w:r w:rsidR="00B21998" w:rsidRPr="00657B96">
          <w:rPr>
            <w:rFonts w:ascii="Times New Roman" w:hAnsi="Times New Roman" w:cs="Times New Roman"/>
            <w:sz w:val="24"/>
            <w:szCs w:val="24"/>
            <w:rPrChange w:id="13229" w:author="DuyNgo" w:date="2012-08-09T15:04:00Z">
              <w:rPr>
                <w:rFonts w:asciiTheme="minorHAnsi" w:eastAsiaTheme="minorHAnsi" w:hAnsiTheme="minorHAnsi" w:cstheme="minorBidi"/>
                <w:b w:val="0"/>
                <w:bCs w:val="0"/>
                <w:i w:val="0"/>
                <w:iCs w:val="0"/>
                <w:color w:val="auto"/>
              </w:rPr>
            </w:rPrChange>
          </w:rPr>
          <w:t xml:space="preserve">Check </w:t>
        </w:r>
      </w:ins>
      <w:ins w:id="13230" w:author="DuyNgo" w:date="2012-08-09T10:10:00Z">
        <w:r w:rsidR="00B21998" w:rsidRPr="00657B96">
          <w:rPr>
            <w:rFonts w:ascii="Times New Roman" w:hAnsi="Times New Roman" w:cs="Times New Roman"/>
            <w:sz w:val="24"/>
            <w:szCs w:val="24"/>
            <w:rPrChange w:id="13231" w:author="DuyNgo" w:date="2012-08-09T15:04:00Z">
              <w:rPr>
                <w:rFonts w:asciiTheme="minorHAnsi" w:eastAsiaTheme="minorHAnsi" w:hAnsiTheme="minorHAnsi" w:cstheme="minorBidi"/>
                <w:b w:val="0"/>
                <w:bCs w:val="0"/>
                <w:i w:val="0"/>
                <w:iCs w:val="0"/>
                <w:color w:val="auto"/>
              </w:rPr>
            </w:rPrChange>
          </w:rPr>
          <w:t xml:space="preserve">team members </w:t>
        </w:r>
      </w:ins>
      <w:ins w:id="13232" w:author="DuyNgo" w:date="2012-08-09T10:04:00Z">
        <w:r w:rsidR="00B21998" w:rsidRPr="00657B96">
          <w:rPr>
            <w:rFonts w:ascii="Times New Roman" w:hAnsi="Times New Roman" w:cs="Times New Roman"/>
            <w:sz w:val="24"/>
            <w:szCs w:val="24"/>
            <w:rPrChange w:id="13233" w:author="DuyNgo" w:date="2012-08-09T15:04:00Z">
              <w:rPr>
                <w:rFonts w:asciiTheme="minorHAnsi" w:eastAsiaTheme="minorHAnsi" w:hAnsiTheme="minorHAnsi" w:cstheme="minorBidi"/>
                <w:b w:val="0"/>
                <w:bCs w:val="0"/>
                <w:i w:val="0"/>
                <w:iCs w:val="0"/>
                <w:color w:val="auto"/>
              </w:rPr>
            </w:rPrChange>
          </w:rPr>
          <w:t xml:space="preserve">view </w:t>
        </w:r>
      </w:ins>
      <w:ins w:id="13234" w:author="DuyNgo" w:date="2012-08-09T10:10:00Z">
        <w:r w:rsidR="00B21998" w:rsidRPr="00657B96">
          <w:rPr>
            <w:rFonts w:ascii="Times New Roman" w:hAnsi="Times New Roman" w:cs="Times New Roman"/>
            <w:sz w:val="24"/>
            <w:szCs w:val="24"/>
            <w:rPrChange w:id="13235" w:author="DuyNgo" w:date="2012-08-09T15:04:00Z">
              <w:rPr>
                <w:rFonts w:asciiTheme="minorHAnsi" w:eastAsiaTheme="minorHAnsi" w:hAnsiTheme="minorHAnsi" w:cstheme="minorBidi"/>
                <w:b w:val="0"/>
                <w:bCs w:val="0"/>
                <w:i w:val="0"/>
                <w:iCs w:val="0"/>
                <w:color w:val="auto"/>
              </w:rPr>
            </w:rPrChange>
          </w:rPr>
          <w:t>their own timesheet</w:t>
        </w:r>
      </w:ins>
      <w:bookmarkEnd w:id="13219"/>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657B96" w:rsidTr="006F1304">
        <w:trPr>
          <w:trHeight w:val="114"/>
          <w:ins w:id="13236"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657B96" w:rsidRDefault="000B445B" w:rsidP="006F1304">
            <w:pPr>
              <w:spacing w:after="0" w:line="240" w:lineRule="auto"/>
              <w:rPr>
                <w:ins w:id="13237" w:author="DuyNgo" w:date="2012-08-09T08:16:00Z"/>
                <w:rFonts w:ascii="Times New Roman" w:eastAsia="MS PGothic" w:hAnsi="Times New Roman" w:cs="Times New Roman"/>
                <w:b/>
                <w:sz w:val="24"/>
                <w:szCs w:val="24"/>
                <w:rPrChange w:id="13238" w:author="DuyNgo" w:date="2012-08-09T15:04:00Z">
                  <w:rPr>
                    <w:ins w:id="13239" w:author="DuyNgo" w:date="2012-08-09T08:16:00Z"/>
                    <w:rFonts w:ascii="Tahoma" w:eastAsia="MS PGothic" w:hAnsi="Tahoma" w:cs="Tahoma"/>
                    <w:b/>
                    <w:sz w:val="20"/>
                    <w:szCs w:val="20"/>
                  </w:rPr>
                </w:rPrChange>
              </w:rPr>
            </w:pPr>
            <w:ins w:id="13240" w:author="DuyNgo" w:date="2012-08-09T08:16:00Z">
              <w:r w:rsidRPr="00657B96">
                <w:rPr>
                  <w:rFonts w:ascii="Times New Roman" w:eastAsia="MS PGothic" w:hAnsi="Times New Roman" w:cs="Times New Roman"/>
                  <w:b/>
                  <w:sz w:val="24"/>
                  <w:szCs w:val="24"/>
                  <w:rPrChange w:id="13241"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657B96" w:rsidRDefault="000B445B" w:rsidP="006F1304">
            <w:pPr>
              <w:spacing w:after="0" w:line="240" w:lineRule="auto"/>
              <w:rPr>
                <w:ins w:id="13242" w:author="DuyNgo" w:date="2012-08-09T08:16:00Z"/>
                <w:rFonts w:ascii="Times New Roman" w:eastAsia="MS PGothic" w:hAnsi="Times New Roman" w:cs="Times New Roman"/>
                <w:b/>
                <w:bCs/>
                <w:sz w:val="24"/>
                <w:szCs w:val="24"/>
                <w:rPrChange w:id="13243" w:author="DuyNgo" w:date="2012-08-09T15:04:00Z">
                  <w:rPr>
                    <w:ins w:id="13244" w:author="DuyNgo" w:date="2012-08-09T08:16:00Z"/>
                    <w:rFonts w:ascii="Tahoma" w:eastAsia="MS PGothic" w:hAnsi="Tahoma" w:cs="Tahoma"/>
                    <w:b/>
                    <w:bCs/>
                    <w:sz w:val="20"/>
                    <w:szCs w:val="20"/>
                  </w:rPr>
                </w:rPrChange>
              </w:rPr>
            </w:pPr>
            <w:ins w:id="13245" w:author="DuyNgo" w:date="2012-08-09T08:16:00Z">
              <w:r w:rsidRPr="00657B96">
                <w:rPr>
                  <w:rFonts w:ascii="Times New Roman" w:eastAsia="MS PGothic" w:hAnsi="Times New Roman" w:cs="Times New Roman"/>
                  <w:b/>
                  <w:bCs/>
                  <w:sz w:val="24"/>
                  <w:szCs w:val="24"/>
                  <w:rPrChange w:id="13246"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657B96" w:rsidRDefault="000B445B" w:rsidP="006F1304">
            <w:pPr>
              <w:spacing w:after="0" w:line="240" w:lineRule="auto"/>
              <w:rPr>
                <w:ins w:id="13247" w:author="DuyNgo" w:date="2012-08-09T08:16:00Z"/>
                <w:rFonts w:ascii="Times New Roman" w:eastAsia="MS PGothic" w:hAnsi="Times New Roman" w:cs="Times New Roman"/>
                <w:b/>
                <w:bCs/>
                <w:sz w:val="24"/>
                <w:szCs w:val="24"/>
                <w:rPrChange w:id="13248" w:author="DuyNgo" w:date="2012-08-09T15:04:00Z">
                  <w:rPr>
                    <w:ins w:id="13249" w:author="DuyNgo" w:date="2012-08-09T08:16:00Z"/>
                    <w:rFonts w:ascii="Tahoma" w:eastAsia="MS PGothic" w:hAnsi="Tahoma" w:cs="Tahoma"/>
                    <w:b/>
                    <w:bCs/>
                    <w:sz w:val="20"/>
                    <w:szCs w:val="20"/>
                  </w:rPr>
                </w:rPrChange>
              </w:rPr>
            </w:pPr>
            <w:ins w:id="13250" w:author="DuyNgo" w:date="2012-08-09T08:16:00Z">
              <w:r w:rsidRPr="00657B96">
                <w:rPr>
                  <w:rFonts w:ascii="Times New Roman" w:eastAsia="MS PGothic" w:hAnsi="Times New Roman" w:cs="Times New Roman"/>
                  <w:b/>
                  <w:bCs/>
                  <w:sz w:val="24"/>
                  <w:szCs w:val="24"/>
                  <w:rPrChange w:id="13251"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657B96" w:rsidRDefault="000B445B" w:rsidP="006F1304">
            <w:pPr>
              <w:spacing w:after="0" w:line="240" w:lineRule="auto"/>
              <w:rPr>
                <w:ins w:id="13252" w:author="DuyNgo" w:date="2012-08-09T08:16:00Z"/>
                <w:rFonts w:ascii="Times New Roman" w:eastAsia="MS PGothic" w:hAnsi="Times New Roman" w:cs="Times New Roman"/>
                <w:b/>
                <w:bCs/>
                <w:sz w:val="24"/>
                <w:szCs w:val="24"/>
                <w:rPrChange w:id="13253" w:author="DuyNgo" w:date="2012-08-09T15:04:00Z">
                  <w:rPr>
                    <w:ins w:id="13254" w:author="DuyNgo" w:date="2012-08-09T08:16:00Z"/>
                    <w:rFonts w:ascii="Tahoma" w:eastAsia="MS PGothic" w:hAnsi="Tahoma" w:cs="Tahoma"/>
                    <w:b/>
                    <w:bCs/>
                    <w:sz w:val="20"/>
                    <w:szCs w:val="20"/>
                  </w:rPr>
                </w:rPrChange>
              </w:rPr>
            </w:pPr>
            <w:ins w:id="13255" w:author="DuyNgo" w:date="2012-08-09T08:16:00Z">
              <w:r w:rsidRPr="00657B96">
                <w:rPr>
                  <w:rFonts w:ascii="Times New Roman" w:eastAsia="MS PGothic" w:hAnsi="Times New Roman" w:cs="Times New Roman"/>
                  <w:b/>
                  <w:bCs/>
                  <w:sz w:val="24"/>
                  <w:szCs w:val="24"/>
                  <w:rPrChange w:id="13256" w:author="DuyNgo" w:date="2012-08-09T15:04:00Z">
                    <w:rPr>
                      <w:rFonts w:ascii="Tahoma" w:eastAsia="MS PGothic" w:hAnsi="Tahoma" w:cs="Tahoma"/>
                      <w:b/>
                      <w:bCs/>
                      <w:color w:val="4F81BD" w:themeColor="accent1"/>
                      <w:sz w:val="20"/>
                      <w:szCs w:val="20"/>
                    </w:rPr>
                  </w:rPrChange>
                </w:rPr>
                <w:t>Expected output</w:t>
              </w:r>
            </w:ins>
          </w:p>
        </w:tc>
      </w:tr>
      <w:tr w:rsidR="00B21998" w:rsidRPr="00657B96" w:rsidTr="006F1304">
        <w:trPr>
          <w:trHeight w:val="1142"/>
          <w:ins w:id="13257"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B21998" w:rsidRPr="00657B96" w:rsidRDefault="00B21998" w:rsidP="006F1304">
            <w:pPr>
              <w:spacing w:after="0" w:line="240" w:lineRule="auto"/>
              <w:rPr>
                <w:ins w:id="13258" w:author="DuyNgo" w:date="2012-08-09T08:16:00Z"/>
                <w:rFonts w:ascii="Times New Roman" w:eastAsia="MS PGothic" w:hAnsi="Times New Roman" w:cs="Times New Roman"/>
                <w:sz w:val="24"/>
                <w:szCs w:val="24"/>
                <w:rPrChange w:id="13259" w:author="DuyNgo" w:date="2012-08-09T15:04:00Z">
                  <w:rPr>
                    <w:ins w:id="13260" w:author="DuyNgo" w:date="2012-08-09T08:16:00Z"/>
                    <w:rFonts w:ascii="Tahoma" w:eastAsia="MS PGothic" w:hAnsi="Tahoma" w:cs="Tahoma"/>
                    <w:sz w:val="20"/>
                    <w:szCs w:val="20"/>
                  </w:rPr>
                </w:rPrChange>
              </w:rPr>
            </w:pPr>
            <w:ins w:id="13261" w:author="DuyNgo" w:date="2012-08-09T10:04:00Z">
              <w:r w:rsidRPr="00657B96">
                <w:rPr>
                  <w:rFonts w:ascii="Times New Roman" w:eastAsia="MS PGothic" w:hAnsi="Times New Roman" w:cs="Times New Roman"/>
                  <w:sz w:val="24"/>
                  <w:szCs w:val="24"/>
                  <w:rPrChange w:id="13262" w:author="DuyNgo" w:date="2012-08-09T15:04:00Z">
                    <w:rPr>
                      <w:rFonts w:ascii="Tahoma" w:eastAsia="MS PGothic" w:hAnsi="Tahoma" w:cs="Tahoma"/>
                      <w:sz w:val="20"/>
                      <w:szCs w:val="20"/>
                    </w:rPr>
                  </w:rPrChange>
                </w:rPr>
                <w:t xml:space="preserve">Check </w:t>
              </w:r>
            </w:ins>
            <w:ins w:id="13263" w:author="DuyNgo" w:date="2012-08-09T10:18:00Z">
              <w:r w:rsidRPr="00657B96">
                <w:rPr>
                  <w:rFonts w:ascii="Times New Roman" w:eastAsia="MS PGothic" w:hAnsi="Times New Roman" w:cs="Times New Roman"/>
                  <w:sz w:val="24"/>
                  <w:szCs w:val="24"/>
                  <w:rPrChange w:id="13264" w:author="DuyNgo" w:date="2012-08-09T15:04:00Z">
                    <w:rPr>
                      <w:rFonts w:ascii="Tahoma" w:eastAsia="MS PGothic" w:hAnsi="Tahoma" w:cs="Tahoma"/>
                      <w:sz w:val="20"/>
                      <w:szCs w:val="20"/>
                    </w:rPr>
                  </w:rPrChange>
                </w:rPr>
                <w:t xml:space="preserve">team member </w:t>
              </w:r>
            </w:ins>
            <w:ins w:id="13265" w:author="DuyNgo" w:date="2012-08-09T10:04:00Z">
              <w:r w:rsidRPr="00657B96">
                <w:rPr>
                  <w:rFonts w:ascii="Times New Roman" w:eastAsia="MS PGothic" w:hAnsi="Times New Roman" w:cs="Times New Roman"/>
                  <w:sz w:val="24"/>
                  <w:szCs w:val="24"/>
                  <w:rPrChange w:id="13266" w:author="DuyNgo" w:date="2012-08-09T15:04:00Z">
                    <w:rPr>
                      <w:rFonts w:ascii="Tahoma" w:eastAsia="MS PGothic" w:hAnsi="Tahoma" w:cs="Tahoma"/>
                      <w:sz w:val="20"/>
                      <w:szCs w:val="20"/>
                    </w:rPr>
                  </w:rPrChange>
                </w:rPr>
                <w:t xml:space="preserve">view </w:t>
              </w:r>
            </w:ins>
            <w:ins w:id="13267" w:author="DuyNgo" w:date="2012-08-09T10:15:00Z">
              <w:r w:rsidRPr="00657B96">
                <w:rPr>
                  <w:rFonts w:ascii="Times New Roman" w:eastAsia="MS PGothic" w:hAnsi="Times New Roman" w:cs="Times New Roman"/>
                  <w:sz w:val="24"/>
                  <w:szCs w:val="24"/>
                  <w:rPrChange w:id="13268" w:author="DuyNgo" w:date="2012-08-09T15:04:00Z">
                    <w:rPr>
                      <w:rFonts w:ascii="Tahoma" w:eastAsia="MS PGothic" w:hAnsi="Tahoma" w:cs="Tahoma"/>
                      <w:sz w:val="20"/>
                      <w:szCs w:val="20"/>
                    </w:rPr>
                  </w:rPrChange>
                </w:rPr>
                <w:t xml:space="preserve">timesheet </w:t>
              </w:r>
            </w:ins>
            <w:ins w:id="13269" w:author="DuyNgo" w:date="2012-08-09T10:04:00Z">
              <w:r w:rsidRPr="00657B96">
                <w:rPr>
                  <w:rFonts w:ascii="Times New Roman" w:eastAsia="MS PGothic" w:hAnsi="Times New Roman" w:cs="Times New Roman"/>
                  <w:sz w:val="24"/>
                  <w:szCs w:val="24"/>
                  <w:rPrChange w:id="13270" w:author="DuyNgo" w:date="2012-08-09T15:04:00Z">
                    <w:rPr>
                      <w:rFonts w:ascii="Tahoma" w:eastAsia="MS PGothic" w:hAnsi="Tahoma" w:cs="Tahoma"/>
                      <w:sz w:val="20"/>
                      <w:szCs w:val="20"/>
                    </w:rPr>
                  </w:rPrChange>
                </w:rPr>
                <w:t>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B21998" w:rsidRPr="00657B96" w:rsidRDefault="00B21998">
            <w:pPr>
              <w:spacing w:after="0" w:line="240" w:lineRule="auto"/>
              <w:rPr>
                <w:ins w:id="13271" w:author="DuyNgo" w:date="2012-08-09T08:16:00Z"/>
                <w:rFonts w:ascii="Times New Roman" w:eastAsia="MS PGothic" w:hAnsi="Times New Roman" w:cs="Times New Roman"/>
                <w:sz w:val="24"/>
                <w:szCs w:val="24"/>
                <w:rPrChange w:id="13272" w:author="DuyNgo" w:date="2012-08-09T15:04:00Z">
                  <w:rPr>
                    <w:ins w:id="13273" w:author="DuyNgo" w:date="2012-08-09T08:16:00Z"/>
                    <w:rFonts w:ascii="Tahoma" w:hAnsi="Tahoma" w:cs="Tahoma"/>
                    <w:color w:val="000000"/>
                    <w:sz w:val="20"/>
                    <w:szCs w:val="20"/>
                  </w:rPr>
                </w:rPrChange>
              </w:rPr>
              <w:pPrChange w:id="13274"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r w:rsidRPr="00657B96">
              <w:rPr>
                <w:rFonts w:ascii="Times New Roman" w:eastAsia="MS PGothic" w:hAnsi="Times New Roman" w:cs="Times New Roman"/>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B21998" w:rsidRPr="00657B96" w:rsidRDefault="00B21998" w:rsidP="006F1304">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Log in as team member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B21998" w:rsidRPr="00657B96" w:rsidRDefault="00B21998">
            <w:pPr>
              <w:spacing w:after="0" w:line="240" w:lineRule="auto"/>
              <w:rPr>
                <w:ins w:id="13275" w:author="DuyNgo" w:date="2012-08-09T08:16:00Z"/>
                <w:rFonts w:ascii="Times New Roman" w:eastAsia="MS PGothic" w:hAnsi="Times New Roman" w:cs="Times New Roman"/>
                <w:sz w:val="24"/>
                <w:szCs w:val="24"/>
                <w:rPrChange w:id="13276" w:author="DuyNgo" w:date="2012-08-09T15:04:00Z">
                  <w:rPr>
                    <w:ins w:id="13277" w:author="DuyNgo" w:date="2012-08-09T08:16:00Z"/>
                    <w:rFonts w:ascii="Tahoma" w:hAnsi="Tahoma" w:cs="Tahoma"/>
                    <w:color w:val="000000"/>
                    <w:sz w:val="20"/>
                    <w:szCs w:val="20"/>
                  </w:rPr>
                </w:rPrChange>
              </w:rPr>
              <w:pPrChange w:id="13278"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r w:rsidRPr="00657B96">
              <w:rPr>
                <w:rFonts w:ascii="Times New Roman" w:eastAsia="MS PGothic" w:hAnsi="Times New Roman" w:cs="Times New Roman"/>
                <w:sz w:val="24"/>
                <w:szCs w:val="24"/>
              </w:rPr>
              <w:t xml:space="preserve">1. </w:t>
            </w:r>
            <w:ins w:id="13279" w:author="DuyNgo" w:date="2012-08-09T10:04:00Z">
              <w:r w:rsidRPr="00657B96">
                <w:rPr>
                  <w:rFonts w:ascii="Times New Roman" w:eastAsia="MS PGothic" w:hAnsi="Times New Roman" w:cs="Times New Roman"/>
                  <w:sz w:val="24"/>
                  <w:szCs w:val="24"/>
                  <w:rPrChange w:id="13280" w:author="DuyNgo" w:date="2012-08-09T15:04:00Z">
                    <w:rPr>
                      <w:rFonts w:ascii="Tahoma" w:eastAsia="MS PGothic" w:hAnsi="Tahoma" w:cs="Tahoma"/>
                      <w:sz w:val="20"/>
                      <w:szCs w:val="20"/>
                    </w:rPr>
                  </w:rPrChange>
                </w:rPr>
                <w:t xml:space="preserve">Able to view list </w:t>
              </w:r>
            </w:ins>
            <w:ins w:id="13281" w:author="DuyNgo" w:date="2012-08-09T10:18:00Z">
              <w:r w:rsidRPr="00657B96">
                <w:rPr>
                  <w:rFonts w:ascii="Times New Roman" w:eastAsia="MS PGothic" w:hAnsi="Times New Roman" w:cs="Times New Roman"/>
                  <w:sz w:val="24"/>
                  <w:szCs w:val="24"/>
                  <w:rPrChange w:id="13282" w:author="DuyNgo" w:date="2012-08-09T15:04:00Z">
                    <w:rPr>
                      <w:rFonts w:ascii="Tahoma" w:eastAsia="MS PGothic" w:hAnsi="Tahoma" w:cs="Tahoma"/>
                      <w:sz w:val="20"/>
                      <w:szCs w:val="20"/>
                    </w:rPr>
                  </w:rPrChange>
                </w:rPr>
                <w:t>timesheet of their own.</w:t>
              </w:r>
            </w:ins>
          </w:p>
        </w:tc>
      </w:tr>
    </w:tbl>
    <w:p w:rsidR="000B445B" w:rsidRPr="00657B96" w:rsidRDefault="000B445B">
      <w:pPr>
        <w:rPr>
          <w:ins w:id="13283" w:author="DuyNgo" w:date="2012-08-09T08:16:00Z"/>
          <w:rFonts w:ascii="Times New Roman" w:hAnsi="Times New Roman" w:cs="Times New Roman"/>
          <w:sz w:val="24"/>
          <w:szCs w:val="24"/>
          <w:rPrChange w:id="13284" w:author="DuyNgo" w:date="2012-08-09T15:04:00Z">
            <w:rPr>
              <w:ins w:id="13285" w:author="DuyNgo" w:date="2012-08-09T08:16:00Z"/>
            </w:rPr>
          </w:rPrChange>
        </w:rPr>
        <w:pPrChange w:id="13286" w:author="DuyNgo" w:date="2012-08-09T08:14:00Z">
          <w:pPr>
            <w:pStyle w:val="Heading3"/>
            <w:ind w:left="360"/>
          </w:pPr>
        </w:pPrChange>
      </w:pPr>
    </w:p>
    <w:p w:rsidR="000B445B" w:rsidRPr="00657B96" w:rsidRDefault="000B445B" w:rsidP="000B445B">
      <w:pPr>
        <w:pStyle w:val="Heading4"/>
        <w:rPr>
          <w:ins w:id="13287" w:author="DuyNgo" w:date="2012-08-09T08:16:00Z"/>
          <w:rFonts w:ascii="Times New Roman" w:hAnsi="Times New Roman" w:cs="Times New Roman"/>
          <w:sz w:val="24"/>
          <w:szCs w:val="24"/>
          <w:rPrChange w:id="13288" w:author="DuyNgo" w:date="2012-08-09T15:04:00Z">
            <w:rPr>
              <w:ins w:id="13289" w:author="DuyNgo" w:date="2012-08-09T08:16:00Z"/>
            </w:rPr>
          </w:rPrChange>
        </w:rPr>
      </w:pPr>
      <w:bookmarkStart w:id="13290" w:name="_Toc332775075"/>
      <w:r w:rsidRPr="00657B96">
        <w:rPr>
          <w:rFonts w:ascii="Times New Roman" w:hAnsi="Times New Roman" w:cs="Times New Roman"/>
          <w:sz w:val="24"/>
          <w:szCs w:val="24"/>
        </w:rPr>
        <w:t>5</w:t>
      </w:r>
      <w:ins w:id="13291" w:author="DuyNgo" w:date="2012-08-09T08:16:00Z">
        <w:r w:rsidRPr="00657B96">
          <w:rPr>
            <w:rFonts w:ascii="Times New Roman" w:hAnsi="Times New Roman" w:cs="Times New Roman"/>
            <w:sz w:val="24"/>
            <w:szCs w:val="24"/>
            <w:rPrChange w:id="13292" w:author="DuyNgo" w:date="2012-08-09T15:04:00Z">
              <w:rPr>
                <w:i w:val="0"/>
                <w:iCs w:val="0"/>
              </w:rPr>
            </w:rPrChange>
          </w:rPr>
          <w:t>.</w:t>
        </w:r>
      </w:ins>
      <w:r w:rsidRPr="00657B96">
        <w:rPr>
          <w:rFonts w:ascii="Times New Roman" w:hAnsi="Times New Roman" w:cs="Times New Roman"/>
          <w:sz w:val="24"/>
          <w:szCs w:val="24"/>
        </w:rPr>
        <w:t>4</w:t>
      </w:r>
      <w:ins w:id="13293" w:author="DuyNgo" w:date="2012-08-09T08:16:00Z">
        <w:r w:rsidRPr="00657B96">
          <w:rPr>
            <w:rFonts w:ascii="Times New Roman" w:hAnsi="Times New Roman" w:cs="Times New Roman"/>
            <w:sz w:val="24"/>
            <w:szCs w:val="24"/>
            <w:rPrChange w:id="13294" w:author="DuyNgo" w:date="2012-08-09T15:04:00Z">
              <w:rPr>
                <w:i w:val="0"/>
                <w:iCs w:val="0"/>
              </w:rPr>
            </w:rPrChange>
          </w:rPr>
          <w:t>.</w:t>
        </w:r>
      </w:ins>
      <w:ins w:id="13295" w:author="DuyNgo" w:date="2012-08-09T08:57:00Z">
        <w:r w:rsidRPr="00657B96">
          <w:rPr>
            <w:rFonts w:ascii="Times New Roman" w:hAnsi="Times New Roman" w:cs="Times New Roman"/>
            <w:sz w:val="24"/>
            <w:szCs w:val="24"/>
            <w:rPrChange w:id="13296" w:author="DuyNgo" w:date="2012-08-09T15:04:00Z">
              <w:rPr>
                <w:i w:val="0"/>
                <w:iCs w:val="0"/>
              </w:rPr>
            </w:rPrChange>
          </w:rPr>
          <w:t>3</w:t>
        </w:r>
      </w:ins>
      <w:ins w:id="13297" w:author="DuyNgo" w:date="2012-08-09T08:16:00Z">
        <w:r w:rsidRPr="00657B96">
          <w:rPr>
            <w:rFonts w:ascii="Times New Roman" w:hAnsi="Times New Roman" w:cs="Times New Roman"/>
            <w:sz w:val="24"/>
            <w:szCs w:val="24"/>
            <w:rPrChange w:id="13298" w:author="DuyNgo" w:date="2012-08-09T15:04:00Z">
              <w:rPr>
                <w:i w:val="0"/>
                <w:iCs w:val="0"/>
              </w:rPr>
            </w:rPrChange>
          </w:rPr>
          <w:t xml:space="preserve"> </w:t>
        </w:r>
      </w:ins>
      <w:ins w:id="13299" w:author="DuyNgo" w:date="2012-08-09T10:04:00Z">
        <w:r w:rsidR="00B21998" w:rsidRPr="00657B96">
          <w:rPr>
            <w:rFonts w:ascii="Times New Roman" w:hAnsi="Times New Roman" w:cs="Times New Roman"/>
            <w:sz w:val="24"/>
            <w:szCs w:val="24"/>
            <w:rPrChange w:id="13300" w:author="DuyNgo" w:date="2012-08-09T15:04:00Z">
              <w:rPr>
                <w:rFonts w:asciiTheme="minorHAnsi" w:eastAsiaTheme="minorHAnsi" w:hAnsiTheme="minorHAnsi" w:cstheme="minorBidi"/>
                <w:b w:val="0"/>
                <w:bCs w:val="0"/>
                <w:i w:val="0"/>
                <w:iCs w:val="0"/>
                <w:color w:val="auto"/>
              </w:rPr>
            </w:rPrChange>
          </w:rPr>
          <w:t xml:space="preserve">Check </w:t>
        </w:r>
      </w:ins>
      <w:ins w:id="13301" w:author="DuyNgo" w:date="2012-08-09T10:11:00Z">
        <w:r w:rsidR="00B21998" w:rsidRPr="00657B96">
          <w:rPr>
            <w:rFonts w:ascii="Times New Roman" w:hAnsi="Times New Roman" w:cs="Times New Roman"/>
            <w:sz w:val="24"/>
            <w:szCs w:val="24"/>
            <w:rPrChange w:id="13302" w:author="DuyNgo" w:date="2012-08-09T15:04:00Z">
              <w:rPr>
                <w:rFonts w:asciiTheme="minorHAnsi" w:eastAsiaTheme="minorHAnsi" w:hAnsiTheme="minorHAnsi" w:cstheme="minorBidi"/>
                <w:b w:val="0"/>
                <w:bCs w:val="0"/>
                <w:i w:val="0"/>
                <w:iCs w:val="0"/>
                <w:color w:val="auto"/>
              </w:rPr>
            </w:rPrChange>
          </w:rPr>
          <w:t>team members</w:t>
        </w:r>
      </w:ins>
      <w:ins w:id="13303" w:author="DuyNgo" w:date="2012-08-09T10:04:00Z">
        <w:r w:rsidR="00B21998" w:rsidRPr="00657B96">
          <w:rPr>
            <w:rFonts w:ascii="Times New Roman" w:hAnsi="Times New Roman" w:cs="Times New Roman"/>
            <w:sz w:val="24"/>
            <w:szCs w:val="24"/>
            <w:rPrChange w:id="13304" w:author="DuyNgo" w:date="2012-08-09T15:04:00Z">
              <w:rPr>
                <w:rFonts w:asciiTheme="minorHAnsi" w:eastAsiaTheme="minorHAnsi" w:hAnsiTheme="minorHAnsi" w:cstheme="minorBidi"/>
                <w:b w:val="0"/>
                <w:bCs w:val="0"/>
                <w:i w:val="0"/>
                <w:iCs w:val="0"/>
                <w:color w:val="auto"/>
              </w:rPr>
            </w:rPrChange>
          </w:rPr>
          <w:t xml:space="preserve"> can Add/Update/Delete </w:t>
        </w:r>
      </w:ins>
      <w:ins w:id="13305" w:author="DuyNgo" w:date="2012-08-09T10:11:00Z">
        <w:r w:rsidR="00B21998" w:rsidRPr="00657B96">
          <w:rPr>
            <w:rFonts w:ascii="Times New Roman" w:hAnsi="Times New Roman" w:cs="Times New Roman"/>
            <w:sz w:val="24"/>
            <w:szCs w:val="24"/>
            <w:rPrChange w:id="13306" w:author="DuyNgo" w:date="2012-08-09T15:04:00Z">
              <w:rPr>
                <w:rFonts w:asciiTheme="minorHAnsi" w:eastAsiaTheme="minorHAnsi" w:hAnsiTheme="minorHAnsi" w:cstheme="minorBidi"/>
                <w:b w:val="0"/>
                <w:bCs w:val="0"/>
                <w:i w:val="0"/>
                <w:iCs w:val="0"/>
                <w:color w:val="auto"/>
              </w:rPr>
            </w:rPrChange>
          </w:rPr>
          <w:t>their own timesheet</w:t>
        </w:r>
      </w:ins>
      <w:bookmarkEnd w:id="13290"/>
      <w:ins w:id="13307" w:author="DuyNgo" w:date="2012-08-09T10:04:00Z">
        <w:r w:rsidR="00B21998" w:rsidRPr="00657B96">
          <w:rPr>
            <w:rFonts w:ascii="Times New Roman" w:hAnsi="Times New Roman" w:cs="Times New Roman"/>
            <w:sz w:val="24"/>
            <w:szCs w:val="24"/>
            <w:rPrChange w:id="13308" w:author="DuyNgo" w:date="2012-08-09T15:04:00Z">
              <w:rPr>
                <w:rFonts w:asciiTheme="minorHAnsi" w:eastAsiaTheme="minorHAnsi" w:hAnsiTheme="minorHAnsi" w:cstheme="minorBidi"/>
                <w:b w:val="0"/>
                <w:bCs w:val="0"/>
                <w:i w:val="0"/>
                <w:iCs w:val="0"/>
                <w:color w:val="auto"/>
              </w:rPr>
            </w:rPrChange>
          </w:rPr>
          <w:tab/>
        </w:r>
        <w:r w:rsidR="00B21998" w:rsidRPr="00657B96">
          <w:rPr>
            <w:rFonts w:ascii="Times New Roman" w:hAnsi="Times New Roman" w:cs="Times New Roman"/>
            <w:sz w:val="24"/>
            <w:szCs w:val="24"/>
            <w:rPrChange w:id="13309" w:author="DuyNgo" w:date="2012-08-09T15:04:00Z">
              <w:rPr>
                <w:rFonts w:asciiTheme="minorHAnsi" w:eastAsiaTheme="minorHAnsi" w:hAnsiTheme="minorHAnsi" w:cstheme="minorBidi"/>
                <w:b w:val="0"/>
                <w:bCs w:val="0"/>
                <w:i w:val="0"/>
                <w:iCs w:val="0"/>
                <w:color w:val="auto"/>
              </w:rPr>
            </w:rPrChange>
          </w:rPr>
          <w:tab/>
        </w:r>
      </w:ins>
      <w:ins w:id="13310" w:author="DuyNgo" w:date="2012-08-09T08:53:00Z">
        <w:r w:rsidRPr="00657B96">
          <w:rPr>
            <w:rFonts w:ascii="Times New Roman" w:hAnsi="Times New Roman" w:cs="Times New Roman"/>
            <w:sz w:val="24"/>
            <w:szCs w:val="24"/>
            <w:rPrChange w:id="13311"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657B96" w:rsidTr="006F1304">
        <w:trPr>
          <w:trHeight w:val="114"/>
          <w:ins w:id="1331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657B96" w:rsidRDefault="000B445B" w:rsidP="006F1304">
            <w:pPr>
              <w:spacing w:after="0" w:line="240" w:lineRule="auto"/>
              <w:rPr>
                <w:ins w:id="13313" w:author="DuyNgo" w:date="2012-08-09T08:16:00Z"/>
                <w:rFonts w:ascii="Times New Roman" w:eastAsia="MS PGothic" w:hAnsi="Times New Roman" w:cs="Times New Roman"/>
                <w:b/>
                <w:sz w:val="24"/>
                <w:szCs w:val="24"/>
                <w:rPrChange w:id="13314" w:author="DuyNgo" w:date="2012-08-09T15:04:00Z">
                  <w:rPr>
                    <w:ins w:id="13315" w:author="DuyNgo" w:date="2012-08-09T08:16:00Z"/>
                    <w:rFonts w:ascii="Tahoma" w:eastAsia="MS PGothic" w:hAnsi="Tahoma" w:cs="Tahoma"/>
                    <w:b/>
                    <w:sz w:val="20"/>
                    <w:szCs w:val="20"/>
                  </w:rPr>
                </w:rPrChange>
              </w:rPr>
            </w:pPr>
            <w:ins w:id="13316" w:author="DuyNgo" w:date="2012-08-09T08:16:00Z">
              <w:r w:rsidRPr="00657B96">
                <w:rPr>
                  <w:rFonts w:ascii="Times New Roman" w:eastAsia="MS PGothic" w:hAnsi="Times New Roman" w:cs="Times New Roman"/>
                  <w:b/>
                  <w:sz w:val="24"/>
                  <w:szCs w:val="24"/>
                  <w:rPrChange w:id="13317"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657B96" w:rsidRDefault="000B445B" w:rsidP="006F1304">
            <w:pPr>
              <w:spacing w:after="0" w:line="240" w:lineRule="auto"/>
              <w:rPr>
                <w:ins w:id="13318" w:author="DuyNgo" w:date="2012-08-09T08:16:00Z"/>
                <w:rFonts w:ascii="Times New Roman" w:eastAsia="MS PGothic" w:hAnsi="Times New Roman" w:cs="Times New Roman"/>
                <w:b/>
                <w:bCs/>
                <w:sz w:val="24"/>
                <w:szCs w:val="24"/>
                <w:rPrChange w:id="13319" w:author="DuyNgo" w:date="2012-08-09T15:04:00Z">
                  <w:rPr>
                    <w:ins w:id="13320" w:author="DuyNgo" w:date="2012-08-09T08:16:00Z"/>
                    <w:rFonts w:ascii="Tahoma" w:eastAsia="MS PGothic" w:hAnsi="Tahoma" w:cs="Tahoma"/>
                    <w:b/>
                    <w:bCs/>
                    <w:sz w:val="20"/>
                    <w:szCs w:val="20"/>
                  </w:rPr>
                </w:rPrChange>
              </w:rPr>
            </w:pPr>
            <w:ins w:id="13321" w:author="DuyNgo" w:date="2012-08-09T08:16:00Z">
              <w:r w:rsidRPr="00657B96">
                <w:rPr>
                  <w:rFonts w:ascii="Times New Roman" w:eastAsia="MS PGothic" w:hAnsi="Times New Roman" w:cs="Times New Roman"/>
                  <w:b/>
                  <w:bCs/>
                  <w:sz w:val="24"/>
                  <w:szCs w:val="24"/>
                  <w:rPrChange w:id="13322"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657B96" w:rsidRDefault="000B445B" w:rsidP="006F1304">
            <w:pPr>
              <w:spacing w:after="0" w:line="240" w:lineRule="auto"/>
              <w:rPr>
                <w:ins w:id="13323" w:author="DuyNgo" w:date="2012-08-09T08:16:00Z"/>
                <w:rFonts w:ascii="Times New Roman" w:eastAsia="MS PGothic" w:hAnsi="Times New Roman" w:cs="Times New Roman"/>
                <w:b/>
                <w:bCs/>
                <w:sz w:val="24"/>
                <w:szCs w:val="24"/>
                <w:rPrChange w:id="13324" w:author="DuyNgo" w:date="2012-08-09T15:04:00Z">
                  <w:rPr>
                    <w:ins w:id="13325" w:author="DuyNgo" w:date="2012-08-09T08:16:00Z"/>
                    <w:rFonts w:ascii="Tahoma" w:eastAsia="MS PGothic" w:hAnsi="Tahoma" w:cs="Tahoma"/>
                    <w:b/>
                    <w:bCs/>
                    <w:sz w:val="20"/>
                    <w:szCs w:val="20"/>
                  </w:rPr>
                </w:rPrChange>
              </w:rPr>
            </w:pPr>
            <w:ins w:id="13326" w:author="DuyNgo" w:date="2012-08-09T08:16:00Z">
              <w:r w:rsidRPr="00657B96">
                <w:rPr>
                  <w:rFonts w:ascii="Times New Roman" w:eastAsia="MS PGothic" w:hAnsi="Times New Roman" w:cs="Times New Roman"/>
                  <w:b/>
                  <w:bCs/>
                  <w:sz w:val="24"/>
                  <w:szCs w:val="24"/>
                  <w:rPrChange w:id="13327"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657B96" w:rsidRDefault="000B445B" w:rsidP="006F1304">
            <w:pPr>
              <w:spacing w:after="0" w:line="240" w:lineRule="auto"/>
              <w:rPr>
                <w:ins w:id="13328" w:author="DuyNgo" w:date="2012-08-09T08:16:00Z"/>
                <w:rFonts w:ascii="Times New Roman" w:eastAsia="MS PGothic" w:hAnsi="Times New Roman" w:cs="Times New Roman"/>
                <w:b/>
                <w:bCs/>
                <w:sz w:val="24"/>
                <w:szCs w:val="24"/>
                <w:rPrChange w:id="13329" w:author="DuyNgo" w:date="2012-08-09T15:04:00Z">
                  <w:rPr>
                    <w:ins w:id="13330" w:author="DuyNgo" w:date="2012-08-09T08:16:00Z"/>
                    <w:rFonts w:ascii="Tahoma" w:eastAsia="MS PGothic" w:hAnsi="Tahoma" w:cs="Tahoma"/>
                    <w:b/>
                    <w:bCs/>
                    <w:sz w:val="20"/>
                    <w:szCs w:val="20"/>
                  </w:rPr>
                </w:rPrChange>
              </w:rPr>
            </w:pPr>
            <w:ins w:id="13331" w:author="DuyNgo" w:date="2012-08-09T08:16:00Z">
              <w:r w:rsidRPr="00657B96">
                <w:rPr>
                  <w:rFonts w:ascii="Times New Roman" w:eastAsia="MS PGothic" w:hAnsi="Times New Roman" w:cs="Times New Roman"/>
                  <w:b/>
                  <w:bCs/>
                  <w:sz w:val="24"/>
                  <w:szCs w:val="24"/>
                  <w:rPrChange w:id="13332" w:author="DuyNgo" w:date="2012-08-09T15:04:00Z">
                    <w:rPr>
                      <w:rFonts w:ascii="Tahoma" w:eastAsia="MS PGothic" w:hAnsi="Tahoma" w:cs="Tahoma"/>
                      <w:b/>
                      <w:bCs/>
                      <w:color w:val="4F81BD" w:themeColor="accent1"/>
                      <w:sz w:val="20"/>
                      <w:szCs w:val="20"/>
                    </w:rPr>
                  </w:rPrChange>
                </w:rPr>
                <w:t>Expected output</w:t>
              </w:r>
            </w:ins>
          </w:p>
        </w:tc>
      </w:tr>
      <w:tr w:rsidR="000B445B" w:rsidRPr="00657B96" w:rsidTr="006F1304">
        <w:trPr>
          <w:trHeight w:val="1142"/>
          <w:ins w:id="1333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657B96" w:rsidRDefault="00B21998" w:rsidP="006F1304">
            <w:pPr>
              <w:spacing w:after="0" w:line="240" w:lineRule="auto"/>
              <w:rPr>
                <w:ins w:id="13334" w:author="DuyNgo" w:date="2012-08-09T08:16:00Z"/>
                <w:rFonts w:ascii="Times New Roman" w:eastAsia="MS PGothic" w:hAnsi="Times New Roman" w:cs="Times New Roman"/>
                <w:sz w:val="24"/>
                <w:szCs w:val="24"/>
                <w:rPrChange w:id="13335" w:author="DuyNgo" w:date="2012-08-09T15:04:00Z">
                  <w:rPr>
                    <w:ins w:id="13336" w:author="DuyNgo" w:date="2012-08-09T08:16:00Z"/>
                    <w:rFonts w:ascii="Tahoma" w:eastAsia="MS PGothic" w:hAnsi="Tahoma" w:cs="Tahoma"/>
                    <w:sz w:val="20"/>
                    <w:szCs w:val="20"/>
                  </w:rPr>
                </w:rPrChange>
              </w:rPr>
            </w:pPr>
            <w:ins w:id="13337" w:author="DuyNgo" w:date="2012-08-09T10:04:00Z">
              <w:r w:rsidRPr="00657B96">
                <w:rPr>
                  <w:rFonts w:ascii="Times New Roman" w:eastAsia="MS PGothic" w:hAnsi="Times New Roman" w:cs="Times New Roman"/>
                  <w:sz w:val="24"/>
                  <w:szCs w:val="24"/>
                  <w:rPrChange w:id="13338" w:author="DuyNgo" w:date="2012-08-09T15:04:00Z">
                    <w:rPr>
                      <w:rFonts w:ascii="Tahoma" w:eastAsia="MS PGothic" w:hAnsi="Tahoma" w:cs="Tahoma"/>
                      <w:b/>
                      <w:bCs/>
                      <w:color w:val="4F81BD" w:themeColor="accent1"/>
                      <w:sz w:val="20"/>
                      <w:szCs w:val="20"/>
                    </w:rPr>
                  </w:rPrChange>
                </w:rPr>
                <w:t xml:space="preserve">Check </w:t>
              </w:r>
            </w:ins>
            <w:ins w:id="13339" w:author="DuyNgo" w:date="2012-08-09T10:19:00Z">
              <w:r w:rsidRPr="00657B96">
                <w:rPr>
                  <w:rFonts w:ascii="Times New Roman" w:eastAsia="MS PGothic" w:hAnsi="Times New Roman" w:cs="Times New Roman"/>
                  <w:sz w:val="24"/>
                  <w:szCs w:val="24"/>
                  <w:rPrChange w:id="13340" w:author="DuyNgo" w:date="2012-08-09T15:04:00Z">
                    <w:rPr>
                      <w:rFonts w:ascii="Tahoma" w:eastAsia="MS PGothic" w:hAnsi="Tahoma" w:cs="Tahoma"/>
                      <w:b/>
                      <w:bCs/>
                      <w:color w:val="4F81BD" w:themeColor="accent1"/>
                      <w:sz w:val="20"/>
                      <w:szCs w:val="20"/>
                    </w:rPr>
                  </w:rPrChange>
                </w:rPr>
                <w:t>team member</w:t>
              </w:r>
            </w:ins>
            <w:ins w:id="13341" w:author="DuyNgo" w:date="2012-08-09T10:04:00Z">
              <w:r w:rsidRPr="00657B96">
                <w:rPr>
                  <w:rFonts w:ascii="Times New Roman" w:eastAsia="MS PGothic" w:hAnsi="Times New Roman" w:cs="Times New Roman"/>
                  <w:sz w:val="24"/>
                  <w:szCs w:val="24"/>
                  <w:rPrChange w:id="13342" w:author="DuyNgo" w:date="2012-08-09T15:04:00Z">
                    <w:rPr>
                      <w:rFonts w:ascii="Tahoma" w:eastAsia="MS PGothic" w:hAnsi="Tahoma" w:cs="Tahoma"/>
                      <w:b/>
                      <w:bCs/>
                      <w:color w:val="4F81BD" w:themeColor="accent1"/>
                      <w:sz w:val="20"/>
                      <w:szCs w:val="20"/>
                    </w:rPr>
                  </w:rPrChange>
                </w:rPr>
                <w:t xml:space="preserve"> can AUD </w:t>
              </w:r>
            </w:ins>
            <w:ins w:id="13343" w:author="DuyNgo" w:date="2012-08-09T10:19:00Z">
              <w:r w:rsidRPr="00657B96">
                <w:rPr>
                  <w:rFonts w:ascii="Times New Roman" w:eastAsia="MS PGothic" w:hAnsi="Times New Roman" w:cs="Times New Roman"/>
                  <w:sz w:val="24"/>
                  <w:szCs w:val="24"/>
                  <w:rPrChange w:id="13344" w:author="DuyNgo" w:date="2012-08-09T15:04:00Z">
                    <w:rPr>
                      <w:rFonts w:ascii="Tahoma" w:eastAsia="MS PGothic" w:hAnsi="Tahoma" w:cs="Tahoma"/>
                      <w:b/>
                      <w:bCs/>
                      <w:color w:val="4F81BD" w:themeColor="accent1"/>
                      <w:sz w:val="20"/>
                      <w:szCs w:val="20"/>
                    </w:rPr>
                  </w:rPrChange>
                </w:rPr>
                <w:t>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B445B" w:rsidRPr="00657B96" w:rsidRDefault="00B21998">
            <w:pPr>
              <w:spacing w:after="0" w:line="240" w:lineRule="auto"/>
              <w:rPr>
                <w:ins w:id="13345" w:author="DuyNgo" w:date="2012-08-09T08:16:00Z"/>
                <w:rFonts w:ascii="Times New Roman" w:eastAsia="MS PGothic" w:hAnsi="Times New Roman" w:cs="Times New Roman"/>
                <w:sz w:val="24"/>
                <w:szCs w:val="24"/>
                <w:rPrChange w:id="13346" w:author="DuyNgo" w:date="2012-08-09T15:04:00Z">
                  <w:rPr>
                    <w:ins w:id="13347" w:author="DuyNgo" w:date="2012-08-09T08:16:00Z"/>
                    <w:rFonts w:ascii="Tahoma" w:hAnsi="Tahoma" w:cs="Tahoma"/>
                    <w:color w:val="000000"/>
                    <w:sz w:val="20"/>
                    <w:szCs w:val="20"/>
                  </w:rPr>
                </w:rPrChange>
              </w:rPr>
              <w:pPrChange w:id="13348" w:author="DuyNgo" w:date="2012-08-09T08:55:00Z">
                <w:pPr>
                  <w:shd w:val="clear" w:color="FFFFCC" w:fill="FFFFFF"/>
                  <w:spacing w:before="100" w:beforeAutospacing="1" w:after="0" w:afterAutospacing="1" w:line="240" w:lineRule="auto"/>
                </w:pPr>
              </w:pPrChange>
            </w:pPr>
            <w:r w:rsidRPr="00657B96">
              <w:rPr>
                <w:rFonts w:ascii="Times New Roman" w:eastAsia="MS PGothic" w:hAnsi="Times New Roman" w:cs="Times New Roman"/>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0B445B" w:rsidRPr="00657B96" w:rsidRDefault="00B21998">
            <w:pPr>
              <w:spacing w:after="0" w:line="240" w:lineRule="auto"/>
              <w:rPr>
                <w:ins w:id="13349" w:author="DuyNgo" w:date="2012-08-09T08:16:00Z"/>
                <w:rFonts w:ascii="Times New Roman" w:eastAsia="MS PGothic" w:hAnsi="Times New Roman" w:cs="Times New Roman"/>
                <w:sz w:val="24"/>
                <w:szCs w:val="24"/>
                <w:rPrChange w:id="13350" w:author="DuyNgo" w:date="2012-08-09T15:04:00Z">
                  <w:rPr>
                    <w:ins w:id="13351" w:author="DuyNgo" w:date="2012-08-09T08:16:00Z"/>
                    <w:rFonts w:ascii="Tahoma" w:hAnsi="Tahoma" w:cs="Tahoma"/>
                    <w:color w:val="000000"/>
                    <w:sz w:val="20"/>
                    <w:szCs w:val="20"/>
                  </w:rPr>
                </w:rPrChange>
              </w:rPr>
              <w:pPrChange w:id="13352" w:author="DuyNgo" w:date="2012-08-09T08:55:00Z">
                <w:pPr>
                  <w:pStyle w:val="ListParagraph"/>
                  <w:numPr>
                    <w:numId w:val="73"/>
                  </w:numPr>
                  <w:shd w:val="clear" w:color="FFFFCC" w:fill="FFFFFF"/>
                  <w:spacing w:before="100" w:beforeAutospacing="1" w:after="0" w:afterAutospacing="1" w:line="240" w:lineRule="auto"/>
                  <w:ind w:hanging="360"/>
                </w:pPr>
              </w:pPrChange>
            </w:pPr>
            <w:r w:rsidRPr="00657B96">
              <w:rPr>
                <w:rFonts w:ascii="Times New Roman" w:eastAsia="MS PGothic" w:hAnsi="Times New Roman" w:cs="Times New Roman"/>
                <w:sz w:val="24"/>
                <w:szCs w:val="24"/>
              </w:rPr>
              <w:t>Log in as team member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0B445B" w:rsidRPr="00657B96" w:rsidRDefault="00B21998">
            <w:pPr>
              <w:spacing w:after="0" w:line="240" w:lineRule="auto"/>
              <w:rPr>
                <w:ins w:id="13353" w:author="DuyNgo" w:date="2012-08-09T08:16:00Z"/>
                <w:rFonts w:ascii="Times New Roman" w:eastAsia="MS PGothic" w:hAnsi="Times New Roman" w:cs="Times New Roman"/>
                <w:sz w:val="24"/>
                <w:szCs w:val="24"/>
                <w:rPrChange w:id="13354" w:author="DuyNgo" w:date="2012-08-09T15:04:00Z">
                  <w:rPr>
                    <w:ins w:id="13355" w:author="DuyNgo" w:date="2012-08-09T08:16:00Z"/>
                    <w:rFonts w:ascii="Tahoma" w:hAnsi="Tahoma" w:cs="Tahoma"/>
                    <w:color w:val="000000"/>
                    <w:sz w:val="20"/>
                    <w:szCs w:val="20"/>
                  </w:rPr>
                </w:rPrChange>
              </w:rPr>
              <w:pPrChange w:id="13356" w:author="DuyNgo" w:date="2012-08-09T08:55: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3357" w:author="DuyNgo" w:date="2012-08-09T10:04:00Z">
              <w:r w:rsidRPr="00657B96">
                <w:rPr>
                  <w:rFonts w:ascii="Times New Roman" w:eastAsia="MS PGothic" w:hAnsi="Times New Roman" w:cs="Times New Roman"/>
                  <w:sz w:val="24"/>
                  <w:szCs w:val="24"/>
                  <w:rPrChange w:id="13358" w:author="DuyNgo" w:date="2012-08-09T15:04:00Z">
                    <w:rPr>
                      <w:rFonts w:ascii="Tahoma" w:eastAsia="MS PGothic" w:hAnsi="Tahoma" w:cs="Tahoma"/>
                      <w:sz w:val="20"/>
                      <w:szCs w:val="20"/>
                    </w:rPr>
                  </w:rPrChange>
                </w:rPr>
                <w:t xml:space="preserve">Able to view Add, Update, </w:t>
              </w:r>
            </w:ins>
            <w:ins w:id="13359" w:author="DuyNgo" w:date="2012-08-09T10:24:00Z">
              <w:r w:rsidRPr="00657B96">
                <w:rPr>
                  <w:rFonts w:ascii="Times New Roman" w:eastAsia="MS PGothic" w:hAnsi="Times New Roman" w:cs="Times New Roman"/>
                  <w:sz w:val="24"/>
                  <w:szCs w:val="24"/>
                  <w:rPrChange w:id="13360" w:author="DuyNgo" w:date="2012-08-09T15:04:00Z">
                    <w:rPr>
                      <w:rFonts w:ascii="Tahoma" w:eastAsia="MS PGothic" w:hAnsi="Tahoma" w:cs="Tahoma"/>
                      <w:sz w:val="20"/>
                      <w:szCs w:val="20"/>
                    </w:rPr>
                  </w:rPrChange>
                </w:rPr>
                <w:t>Delete</w:t>
              </w:r>
            </w:ins>
            <w:ins w:id="13361" w:author="DuyNgo" w:date="2012-08-09T10:04:00Z">
              <w:r w:rsidRPr="00657B96">
                <w:rPr>
                  <w:rFonts w:ascii="Times New Roman" w:eastAsia="MS PGothic" w:hAnsi="Times New Roman" w:cs="Times New Roman"/>
                  <w:sz w:val="24"/>
                  <w:szCs w:val="24"/>
                  <w:rPrChange w:id="13362" w:author="DuyNgo" w:date="2012-08-09T15:04:00Z">
                    <w:rPr>
                      <w:rFonts w:ascii="Tahoma" w:eastAsia="MS PGothic" w:hAnsi="Tahoma" w:cs="Tahoma"/>
                      <w:sz w:val="20"/>
                      <w:szCs w:val="20"/>
                    </w:rPr>
                  </w:rPrChange>
                </w:rPr>
                <w:t xml:space="preserve"> buttons</w:t>
              </w:r>
            </w:ins>
            <w:ins w:id="13363" w:author="DuyNgo" w:date="2012-08-09T10:20:00Z">
              <w:r w:rsidRPr="00657B96">
                <w:rPr>
                  <w:rFonts w:ascii="Times New Roman" w:eastAsia="MS PGothic" w:hAnsi="Times New Roman" w:cs="Times New Roman"/>
                  <w:sz w:val="24"/>
                  <w:szCs w:val="24"/>
                  <w:rPrChange w:id="13364" w:author="DuyNgo" w:date="2012-08-09T15:04:00Z">
                    <w:rPr>
                      <w:rFonts w:ascii="Tahoma" w:eastAsia="MS PGothic" w:hAnsi="Tahoma" w:cs="Tahoma"/>
                      <w:sz w:val="20"/>
                      <w:szCs w:val="20"/>
                    </w:rPr>
                  </w:rPrChange>
                </w:rPr>
                <w:t xml:space="preserve"> of their own timesheet</w:t>
              </w:r>
            </w:ins>
            <w:ins w:id="13365" w:author="DuyNgo" w:date="2012-08-09T10:04:00Z">
              <w:r w:rsidRPr="00657B96">
                <w:rPr>
                  <w:rFonts w:ascii="Times New Roman" w:eastAsia="MS PGothic" w:hAnsi="Times New Roman" w:cs="Times New Roman"/>
                  <w:sz w:val="24"/>
                  <w:szCs w:val="24"/>
                  <w:rPrChange w:id="13366" w:author="DuyNgo" w:date="2012-08-09T15:04:00Z">
                    <w:rPr>
                      <w:rFonts w:ascii="Tahoma" w:eastAsia="MS PGothic" w:hAnsi="Tahoma" w:cs="Tahoma"/>
                      <w:sz w:val="20"/>
                      <w:szCs w:val="20"/>
                    </w:rPr>
                  </w:rPrChange>
                </w:rPr>
                <w:t>.</w:t>
              </w:r>
            </w:ins>
          </w:p>
        </w:tc>
      </w:tr>
    </w:tbl>
    <w:p w:rsidR="000B445B" w:rsidRPr="00657B96" w:rsidRDefault="000B445B">
      <w:pPr>
        <w:rPr>
          <w:ins w:id="13367" w:author="DuyNgo" w:date="2012-08-09T08:16:00Z"/>
          <w:rFonts w:ascii="Times New Roman" w:hAnsi="Times New Roman" w:cs="Times New Roman"/>
          <w:sz w:val="24"/>
          <w:szCs w:val="24"/>
          <w:rPrChange w:id="13368" w:author="DuyNgo" w:date="2012-08-09T15:04:00Z">
            <w:rPr>
              <w:ins w:id="13369" w:author="DuyNgo" w:date="2012-08-09T08:16:00Z"/>
            </w:rPr>
          </w:rPrChange>
        </w:rPr>
        <w:pPrChange w:id="13370" w:author="DuyNgo" w:date="2012-08-09T08:14:00Z">
          <w:pPr>
            <w:pStyle w:val="Heading3"/>
            <w:ind w:left="360"/>
          </w:pPr>
        </w:pPrChange>
      </w:pPr>
    </w:p>
    <w:p w:rsidR="000B445B" w:rsidRPr="00657B96" w:rsidRDefault="000B445B" w:rsidP="000B445B">
      <w:pPr>
        <w:pStyle w:val="Heading4"/>
        <w:rPr>
          <w:ins w:id="13371" w:author="DuyNgo" w:date="2012-08-09T08:16:00Z"/>
          <w:rFonts w:ascii="Times New Roman" w:hAnsi="Times New Roman" w:cs="Times New Roman"/>
          <w:sz w:val="24"/>
          <w:szCs w:val="24"/>
          <w:rPrChange w:id="13372" w:author="DuyNgo" w:date="2012-08-09T15:04:00Z">
            <w:rPr>
              <w:ins w:id="13373" w:author="DuyNgo" w:date="2012-08-09T08:16:00Z"/>
            </w:rPr>
          </w:rPrChange>
        </w:rPr>
      </w:pPr>
      <w:bookmarkStart w:id="13374" w:name="_Toc332775076"/>
      <w:r w:rsidRPr="00657B96">
        <w:rPr>
          <w:rFonts w:ascii="Times New Roman" w:hAnsi="Times New Roman" w:cs="Times New Roman"/>
          <w:sz w:val="24"/>
          <w:szCs w:val="24"/>
        </w:rPr>
        <w:t>5</w:t>
      </w:r>
      <w:ins w:id="13375" w:author="DuyNgo" w:date="2012-08-09T08:16:00Z">
        <w:r w:rsidRPr="00657B96">
          <w:rPr>
            <w:rFonts w:ascii="Times New Roman" w:hAnsi="Times New Roman" w:cs="Times New Roman"/>
            <w:sz w:val="24"/>
            <w:szCs w:val="24"/>
            <w:rPrChange w:id="13376" w:author="DuyNgo" w:date="2012-08-09T15:04:00Z">
              <w:rPr>
                <w:i w:val="0"/>
                <w:iCs w:val="0"/>
              </w:rPr>
            </w:rPrChange>
          </w:rPr>
          <w:t>.</w:t>
        </w:r>
      </w:ins>
      <w:r w:rsidRPr="00657B96">
        <w:rPr>
          <w:rFonts w:ascii="Times New Roman" w:hAnsi="Times New Roman" w:cs="Times New Roman"/>
          <w:sz w:val="24"/>
          <w:szCs w:val="24"/>
        </w:rPr>
        <w:t>4</w:t>
      </w:r>
      <w:ins w:id="13377" w:author="DuyNgo" w:date="2012-08-09T08:16:00Z">
        <w:r w:rsidRPr="00657B96">
          <w:rPr>
            <w:rFonts w:ascii="Times New Roman" w:hAnsi="Times New Roman" w:cs="Times New Roman"/>
            <w:sz w:val="24"/>
            <w:szCs w:val="24"/>
            <w:rPrChange w:id="13378" w:author="DuyNgo" w:date="2012-08-09T15:04:00Z">
              <w:rPr>
                <w:i w:val="0"/>
                <w:iCs w:val="0"/>
              </w:rPr>
            </w:rPrChange>
          </w:rPr>
          <w:t>.</w:t>
        </w:r>
      </w:ins>
      <w:ins w:id="13379" w:author="DuyNgo" w:date="2012-08-09T08:57:00Z">
        <w:r w:rsidRPr="00657B96">
          <w:rPr>
            <w:rFonts w:ascii="Times New Roman" w:hAnsi="Times New Roman" w:cs="Times New Roman"/>
            <w:sz w:val="24"/>
            <w:szCs w:val="24"/>
            <w:rPrChange w:id="13380" w:author="DuyNgo" w:date="2012-08-09T15:04:00Z">
              <w:rPr>
                <w:i w:val="0"/>
                <w:iCs w:val="0"/>
              </w:rPr>
            </w:rPrChange>
          </w:rPr>
          <w:t>4</w:t>
        </w:r>
      </w:ins>
      <w:ins w:id="13381" w:author="DuyNgo" w:date="2012-08-09T08:16:00Z">
        <w:r w:rsidRPr="00657B96">
          <w:rPr>
            <w:rFonts w:ascii="Times New Roman" w:hAnsi="Times New Roman" w:cs="Times New Roman"/>
            <w:sz w:val="24"/>
            <w:szCs w:val="24"/>
            <w:rPrChange w:id="13382" w:author="DuyNgo" w:date="2012-08-09T15:04:00Z">
              <w:rPr>
                <w:i w:val="0"/>
                <w:iCs w:val="0"/>
              </w:rPr>
            </w:rPrChange>
          </w:rPr>
          <w:t xml:space="preserve"> </w:t>
        </w:r>
      </w:ins>
      <w:ins w:id="13383" w:author="DuyNgo" w:date="2012-08-09T10:11:00Z">
        <w:r w:rsidR="003B1CB9" w:rsidRPr="00657B96">
          <w:rPr>
            <w:rFonts w:ascii="Times New Roman" w:hAnsi="Times New Roman" w:cs="Times New Roman"/>
            <w:sz w:val="24"/>
            <w:szCs w:val="24"/>
            <w:rPrChange w:id="13384" w:author="DuyNgo" w:date="2012-08-09T15:04:00Z">
              <w:rPr>
                <w:rFonts w:asciiTheme="minorHAnsi" w:eastAsiaTheme="minorHAnsi" w:hAnsiTheme="minorHAnsi" w:cstheme="minorBidi"/>
                <w:b w:val="0"/>
                <w:bCs w:val="0"/>
                <w:i w:val="0"/>
                <w:iCs w:val="0"/>
                <w:color w:val="auto"/>
              </w:rPr>
            </w:rPrChange>
          </w:rPr>
          <w:t>Check PM can</w:t>
        </w:r>
      </w:ins>
      <w:ins w:id="13385" w:author="DuyNgo" w:date="2012-08-09T10:12:00Z">
        <w:r w:rsidR="003B1CB9" w:rsidRPr="00657B96">
          <w:rPr>
            <w:rFonts w:ascii="Times New Roman" w:hAnsi="Times New Roman" w:cs="Times New Roman"/>
            <w:sz w:val="24"/>
            <w:szCs w:val="24"/>
            <w:rPrChange w:id="13386" w:author="DuyNgo" w:date="2012-08-09T15:04:00Z">
              <w:rPr>
                <w:rFonts w:asciiTheme="minorHAnsi" w:eastAsiaTheme="minorHAnsi" w:hAnsiTheme="minorHAnsi" w:cstheme="minorBidi"/>
                <w:b w:val="0"/>
                <w:bCs w:val="0"/>
                <w:i w:val="0"/>
                <w:iCs w:val="0"/>
                <w:color w:val="auto"/>
              </w:rPr>
            </w:rPrChange>
          </w:rPr>
          <w:t xml:space="preserve"> </w:t>
        </w:r>
      </w:ins>
      <w:ins w:id="13387" w:author="DuyNgo" w:date="2012-08-09T10:11:00Z">
        <w:r w:rsidR="003B1CB9" w:rsidRPr="00657B96">
          <w:rPr>
            <w:rFonts w:ascii="Times New Roman" w:hAnsi="Times New Roman" w:cs="Times New Roman"/>
            <w:sz w:val="24"/>
            <w:szCs w:val="24"/>
            <w:rPrChange w:id="13388" w:author="DuyNgo" w:date="2012-08-09T15:04:00Z">
              <w:rPr>
                <w:rFonts w:asciiTheme="minorHAnsi" w:eastAsiaTheme="minorHAnsi" w:hAnsiTheme="minorHAnsi" w:cstheme="minorBidi"/>
                <w:b w:val="0"/>
                <w:bCs w:val="0"/>
                <w:i w:val="0"/>
                <w:iCs w:val="0"/>
                <w:color w:val="auto"/>
              </w:rPr>
            </w:rPrChange>
          </w:rPr>
          <w:t xml:space="preserve">Delete </w:t>
        </w:r>
      </w:ins>
      <w:ins w:id="13389" w:author="DuyNgo" w:date="2012-08-09T10:12:00Z">
        <w:r w:rsidR="003B1CB9" w:rsidRPr="00657B96">
          <w:rPr>
            <w:rFonts w:ascii="Times New Roman" w:hAnsi="Times New Roman" w:cs="Times New Roman"/>
            <w:sz w:val="24"/>
            <w:szCs w:val="24"/>
            <w:rPrChange w:id="13390" w:author="DuyNgo" w:date="2012-08-09T15:04:00Z">
              <w:rPr>
                <w:rFonts w:asciiTheme="minorHAnsi" w:eastAsiaTheme="minorHAnsi" w:hAnsiTheme="minorHAnsi" w:cstheme="minorBidi"/>
                <w:b w:val="0"/>
                <w:bCs w:val="0"/>
                <w:i w:val="0"/>
                <w:iCs w:val="0"/>
                <w:color w:val="auto"/>
              </w:rPr>
            </w:rPrChange>
          </w:rPr>
          <w:t>all</w:t>
        </w:r>
      </w:ins>
      <w:ins w:id="13391" w:author="DuyNgo" w:date="2012-08-09T10:11:00Z">
        <w:r w:rsidR="003B1CB9" w:rsidRPr="00657B96">
          <w:rPr>
            <w:rFonts w:ascii="Times New Roman" w:hAnsi="Times New Roman" w:cs="Times New Roman"/>
            <w:sz w:val="24"/>
            <w:szCs w:val="24"/>
            <w:rPrChange w:id="13392" w:author="DuyNgo" w:date="2012-08-09T15:04:00Z">
              <w:rPr>
                <w:rFonts w:asciiTheme="minorHAnsi" w:eastAsiaTheme="minorHAnsi" w:hAnsiTheme="minorHAnsi" w:cstheme="minorBidi"/>
                <w:b w:val="0"/>
                <w:bCs w:val="0"/>
                <w:i w:val="0"/>
                <w:iCs w:val="0"/>
                <w:color w:val="auto"/>
              </w:rPr>
            </w:rPrChange>
          </w:rPr>
          <w:t xml:space="preserve"> timesheet</w:t>
        </w:r>
      </w:ins>
      <w:bookmarkEnd w:id="13374"/>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657B96" w:rsidTr="006F1304">
        <w:trPr>
          <w:trHeight w:val="114"/>
          <w:ins w:id="1339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657B96" w:rsidRDefault="000B445B" w:rsidP="006F1304">
            <w:pPr>
              <w:spacing w:after="0" w:line="240" w:lineRule="auto"/>
              <w:rPr>
                <w:ins w:id="13394" w:author="DuyNgo" w:date="2012-08-09T08:16:00Z"/>
                <w:rFonts w:ascii="Times New Roman" w:eastAsia="MS PGothic" w:hAnsi="Times New Roman" w:cs="Times New Roman"/>
                <w:b/>
                <w:sz w:val="24"/>
                <w:szCs w:val="24"/>
                <w:rPrChange w:id="13395" w:author="DuyNgo" w:date="2012-08-09T15:04:00Z">
                  <w:rPr>
                    <w:ins w:id="13396" w:author="DuyNgo" w:date="2012-08-09T08:16:00Z"/>
                    <w:rFonts w:ascii="Tahoma" w:eastAsia="MS PGothic" w:hAnsi="Tahoma" w:cs="Tahoma"/>
                    <w:b/>
                    <w:sz w:val="20"/>
                    <w:szCs w:val="20"/>
                  </w:rPr>
                </w:rPrChange>
              </w:rPr>
            </w:pPr>
            <w:ins w:id="13397" w:author="DuyNgo" w:date="2012-08-09T08:16:00Z">
              <w:r w:rsidRPr="00657B96">
                <w:rPr>
                  <w:rFonts w:ascii="Times New Roman" w:eastAsia="MS PGothic" w:hAnsi="Times New Roman" w:cs="Times New Roman"/>
                  <w:b/>
                  <w:sz w:val="24"/>
                  <w:szCs w:val="24"/>
                  <w:rPrChange w:id="13398"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657B96" w:rsidRDefault="000B445B" w:rsidP="006F1304">
            <w:pPr>
              <w:spacing w:after="0" w:line="240" w:lineRule="auto"/>
              <w:rPr>
                <w:ins w:id="13399" w:author="DuyNgo" w:date="2012-08-09T08:16:00Z"/>
                <w:rFonts w:ascii="Times New Roman" w:eastAsia="MS PGothic" w:hAnsi="Times New Roman" w:cs="Times New Roman"/>
                <w:b/>
                <w:bCs/>
                <w:sz w:val="24"/>
                <w:szCs w:val="24"/>
                <w:rPrChange w:id="13400" w:author="DuyNgo" w:date="2012-08-09T15:04:00Z">
                  <w:rPr>
                    <w:ins w:id="13401" w:author="DuyNgo" w:date="2012-08-09T08:16:00Z"/>
                    <w:rFonts w:ascii="Tahoma" w:eastAsia="MS PGothic" w:hAnsi="Tahoma" w:cs="Tahoma"/>
                    <w:b/>
                    <w:bCs/>
                    <w:sz w:val="20"/>
                    <w:szCs w:val="20"/>
                  </w:rPr>
                </w:rPrChange>
              </w:rPr>
            </w:pPr>
            <w:ins w:id="13402" w:author="DuyNgo" w:date="2012-08-09T08:16:00Z">
              <w:r w:rsidRPr="00657B96">
                <w:rPr>
                  <w:rFonts w:ascii="Times New Roman" w:eastAsia="MS PGothic" w:hAnsi="Times New Roman" w:cs="Times New Roman"/>
                  <w:b/>
                  <w:bCs/>
                  <w:sz w:val="24"/>
                  <w:szCs w:val="24"/>
                  <w:rPrChange w:id="13403"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657B96" w:rsidRDefault="000B445B" w:rsidP="006F1304">
            <w:pPr>
              <w:spacing w:after="0" w:line="240" w:lineRule="auto"/>
              <w:rPr>
                <w:ins w:id="13404" w:author="DuyNgo" w:date="2012-08-09T08:16:00Z"/>
                <w:rFonts w:ascii="Times New Roman" w:eastAsia="MS PGothic" w:hAnsi="Times New Roman" w:cs="Times New Roman"/>
                <w:b/>
                <w:bCs/>
                <w:sz w:val="24"/>
                <w:szCs w:val="24"/>
                <w:rPrChange w:id="13405" w:author="DuyNgo" w:date="2012-08-09T15:04:00Z">
                  <w:rPr>
                    <w:ins w:id="13406" w:author="DuyNgo" w:date="2012-08-09T08:16:00Z"/>
                    <w:rFonts w:ascii="Tahoma" w:eastAsia="MS PGothic" w:hAnsi="Tahoma" w:cs="Tahoma"/>
                    <w:b/>
                    <w:bCs/>
                    <w:sz w:val="20"/>
                    <w:szCs w:val="20"/>
                  </w:rPr>
                </w:rPrChange>
              </w:rPr>
            </w:pPr>
            <w:ins w:id="13407" w:author="DuyNgo" w:date="2012-08-09T08:16:00Z">
              <w:r w:rsidRPr="00657B96">
                <w:rPr>
                  <w:rFonts w:ascii="Times New Roman" w:eastAsia="MS PGothic" w:hAnsi="Times New Roman" w:cs="Times New Roman"/>
                  <w:b/>
                  <w:bCs/>
                  <w:sz w:val="24"/>
                  <w:szCs w:val="24"/>
                  <w:rPrChange w:id="13408"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657B96" w:rsidRDefault="000B445B" w:rsidP="006F1304">
            <w:pPr>
              <w:spacing w:after="0" w:line="240" w:lineRule="auto"/>
              <w:rPr>
                <w:ins w:id="13409" w:author="DuyNgo" w:date="2012-08-09T08:16:00Z"/>
                <w:rFonts w:ascii="Times New Roman" w:eastAsia="MS PGothic" w:hAnsi="Times New Roman" w:cs="Times New Roman"/>
                <w:b/>
                <w:bCs/>
                <w:sz w:val="24"/>
                <w:szCs w:val="24"/>
                <w:rPrChange w:id="13410" w:author="DuyNgo" w:date="2012-08-09T15:04:00Z">
                  <w:rPr>
                    <w:ins w:id="13411" w:author="DuyNgo" w:date="2012-08-09T08:16:00Z"/>
                    <w:rFonts w:ascii="Tahoma" w:eastAsia="MS PGothic" w:hAnsi="Tahoma" w:cs="Tahoma"/>
                    <w:b/>
                    <w:bCs/>
                    <w:sz w:val="20"/>
                    <w:szCs w:val="20"/>
                  </w:rPr>
                </w:rPrChange>
              </w:rPr>
            </w:pPr>
            <w:ins w:id="13412" w:author="DuyNgo" w:date="2012-08-09T08:16:00Z">
              <w:r w:rsidRPr="00657B96">
                <w:rPr>
                  <w:rFonts w:ascii="Times New Roman" w:eastAsia="MS PGothic" w:hAnsi="Times New Roman" w:cs="Times New Roman"/>
                  <w:b/>
                  <w:bCs/>
                  <w:sz w:val="24"/>
                  <w:szCs w:val="24"/>
                  <w:rPrChange w:id="13413" w:author="DuyNgo" w:date="2012-08-09T15:04:00Z">
                    <w:rPr>
                      <w:rFonts w:ascii="Tahoma" w:eastAsia="MS PGothic" w:hAnsi="Tahoma" w:cs="Tahoma"/>
                      <w:b/>
                      <w:bCs/>
                      <w:color w:val="4F81BD" w:themeColor="accent1"/>
                      <w:sz w:val="20"/>
                      <w:szCs w:val="20"/>
                    </w:rPr>
                  </w:rPrChange>
                </w:rPr>
                <w:t>Expected output</w:t>
              </w:r>
            </w:ins>
          </w:p>
        </w:tc>
      </w:tr>
      <w:tr w:rsidR="000B445B" w:rsidRPr="00657B96" w:rsidTr="006F1304">
        <w:trPr>
          <w:trHeight w:val="1142"/>
          <w:ins w:id="1341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657B96" w:rsidRDefault="003B1CB9" w:rsidP="006F1304">
            <w:pPr>
              <w:spacing w:after="0" w:line="240" w:lineRule="auto"/>
              <w:rPr>
                <w:ins w:id="13415" w:author="DuyNgo" w:date="2012-08-09T08:16:00Z"/>
                <w:rFonts w:ascii="Times New Roman" w:eastAsia="MS PGothic" w:hAnsi="Times New Roman" w:cs="Times New Roman"/>
                <w:sz w:val="24"/>
                <w:szCs w:val="24"/>
                <w:rPrChange w:id="13416" w:author="DuyNgo" w:date="2012-08-09T15:04:00Z">
                  <w:rPr>
                    <w:ins w:id="13417" w:author="DuyNgo" w:date="2012-08-09T08:16:00Z"/>
                    <w:rFonts w:ascii="Tahoma" w:eastAsia="MS PGothic" w:hAnsi="Tahoma" w:cs="Tahoma"/>
                    <w:sz w:val="20"/>
                    <w:szCs w:val="20"/>
                  </w:rPr>
                </w:rPrChange>
              </w:rPr>
            </w:pPr>
            <w:ins w:id="13418" w:author="DuyNgo" w:date="2012-08-09T10:04:00Z">
              <w:r w:rsidRPr="00657B96">
                <w:rPr>
                  <w:rFonts w:ascii="Times New Roman" w:eastAsia="MS PGothic" w:hAnsi="Times New Roman" w:cs="Times New Roman"/>
                  <w:sz w:val="24"/>
                  <w:szCs w:val="24"/>
                  <w:rPrChange w:id="13419" w:author="DuyNgo" w:date="2012-08-09T15:04:00Z">
                    <w:rPr>
                      <w:rFonts w:ascii="Tahoma" w:eastAsia="MS PGothic" w:hAnsi="Tahoma" w:cs="Tahoma"/>
                      <w:b/>
                      <w:bCs/>
                      <w:color w:val="4F81BD" w:themeColor="accent1"/>
                      <w:sz w:val="20"/>
                      <w:szCs w:val="20"/>
                    </w:rPr>
                  </w:rPrChange>
                </w:rPr>
                <w:t xml:space="preserve">Check </w:t>
              </w:r>
            </w:ins>
            <w:ins w:id="13420" w:author="DuyNgo" w:date="2012-08-09T10:23:00Z">
              <w:r w:rsidRPr="00657B96">
                <w:rPr>
                  <w:rFonts w:ascii="Times New Roman" w:eastAsia="MS PGothic" w:hAnsi="Times New Roman" w:cs="Times New Roman"/>
                  <w:sz w:val="24"/>
                  <w:szCs w:val="24"/>
                  <w:rPrChange w:id="13421" w:author="DuyNgo" w:date="2012-08-09T15:04:00Z">
                    <w:rPr>
                      <w:rFonts w:ascii="Tahoma" w:eastAsia="MS PGothic" w:hAnsi="Tahoma" w:cs="Tahoma"/>
                      <w:b/>
                      <w:bCs/>
                      <w:color w:val="4F81BD" w:themeColor="accent1"/>
                      <w:sz w:val="20"/>
                      <w:szCs w:val="20"/>
                    </w:rPr>
                  </w:rPrChange>
                </w:rPr>
                <w:t>PM delete</w:t>
              </w:r>
            </w:ins>
            <w:ins w:id="13422" w:author="DuyNgo" w:date="2012-08-09T10:04:00Z">
              <w:r w:rsidRPr="00657B96">
                <w:rPr>
                  <w:rFonts w:ascii="Times New Roman" w:eastAsia="MS PGothic" w:hAnsi="Times New Roman" w:cs="Times New Roman"/>
                  <w:sz w:val="24"/>
                  <w:szCs w:val="24"/>
                  <w:rPrChange w:id="13423" w:author="DuyNgo" w:date="2012-08-09T15:04:00Z">
                    <w:rPr>
                      <w:rFonts w:ascii="Tahoma" w:eastAsia="MS PGothic" w:hAnsi="Tahoma" w:cs="Tahoma"/>
                      <w:b/>
                      <w:bCs/>
                      <w:color w:val="4F81BD" w:themeColor="accent1"/>
                      <w:sz w:val="20"/>
                      <w:szCs w:val="20"/>
                    </w:rPr>
                  </w:rPrChange>
                </w:rPr>
                <w:t xml:space="preserve"> </w:t>
              </w:r>
            </w:ins>
            <w:ins w:id="13424" w:author="DuyNgo" w:date="2012-08-09T10:23:00Z">
              <w:r w:rsidRPr="00657B96">
                <w:rPr>
                  <w:rFonts w:ascii="Times New Roman" w:eastAsia="MS PGothic" w:hAnsi="Times New Roman" w:cs="Times New Roman"/>
                  <w:sz w:val="24"/>
                  <w:szCs w:val="24"/>
                  <w:rPrChange w:id="13425" w:author="DuyNgo" w:date="2012-08-09T15:04:00Z">
                    <w:rPr>
                      <w:rFonts w:ascii="Tahoma" w:eastAsia="MS PGothic" w:hAnsi="Tahoma" w:cs="Tahoma"/>
                      <w:b/>
                      <w:bCs/>
                      <w:color w:val="4F81BD" w:themeColor="accent1"/>
                      <w:sz w:val="20"/>
                      <w:szCs w:val="20"/>
                    </w:rPr>
                  </w:rPrChange>
                </w:rPr>
                <w:t>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B1CB9" w:rsidRPr="00657B96" w:rsidRDefault="003B1CB9" w:rsidP="003B1CB9">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N/A</w:t>
            </w:r>
          </w:p>
          <w:p w:rsidR="000B445B" w:rsidRPr="00657B96" w:rsidRDefault="000B445B" w:rsidP="006F1304">
            <w:pPr>
              <w:spacing w:after="0" w:line="240" w:lineRule="auto"/>
              <w:rPr>
                <w:ins w:id="13426" w:author="DuyNgo" w:date="2012-08-09T08:16:00Z"/>
                <w:rFonts w:ascii="Times New Roman" w:eastAsia="MS PGothic" w:hAnsi="Times New Roman" w:cs="Times New Roman"/>
                <w:sz w:val="24"/>
                <w:szCs w:val="24"/>
                <w:rPrChange w:id="13427" w:author="DuyNgo" w:date="2012-08-09T15:04:00Z">
                  <w:rPr>
                    <w:ins w:id="13428" w:author="DuyNgo" w:date="2012-08-09T08:16: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0B445B" w:rsidRPr="00657B96" w:rsidRDefault="003B1CB9">
            <w:pPr>
              <w:spacing w:after="0" w:line="240" w:lineRule="auto"/>
              <w:rPr>
                <w:ins w:id="13429" w:author="DuyNgo" w:date="2012-08-09T08:16:00Z"/>
                <w:rFonts w:ascii="Times New Roman" w:eastAsia="MS PGothic" w:hAnsi="Times New Roman" w:cs="Times New Roman"/>
                <w:sz w:val="24"/>
                <w:szCs w:val="24"/>
                <w:rPrChange w:id="13430" w:author="DuyNgo" w:date="2012-08-09T15:04:00Z">
                  <w:rPr>
                    <w:ins w:id="13431" w:author="DuyNgo" w:date="2012-08-09T08:16:00Z"/>
                    <w:rFonts w:ascii="Tahoma" w:eastAsia="MS PGothic" w:hAnsi="Tahoma" w:cs="Tahoma"/>
                    <w:color w:val="000000"/>
                    <w:sz w:val="20"/>
                    <w:szCs w:val="20"/>
                  </w:rPr>
                </w:rPrChange>
              </w:rPr>
              <w:pPrChange w:id="13432" w:author="DuyNgo" w:date="2012-08-09T08:55:00Z">
                <w:pPr>
                  <w:pStyle w:val="ListParagraph"/>
                  <w:numPr>
                    <w:numId w:val="73"/>
                  </w:numPr>
                  <w:shd w:val="clear" w:color="FFFFCC" w:fill="FFFFFF"/>
                  <w:spacing w:before="100" w:beforeAutospacing="1" w:after="0" w:afterAutospacing="1" w:line="240" w:lineRule="auto"/>
                  <w:ind w:hanging="360"/>
                </w:pPr>
              </w:pPrChange>
            </w:pPr>
            <w:r w:rsidRPr="00657B96">
              <w:rPr>
                <w:rFonts w:ascii="Times New Roman" w:eastAsia="MS PGothic" w:hAnsi="Times New Roman" w:cs="Times New Roman"/>
                <w:sz w:val="24"/>
                <w:szCs w:val="24"/>
              </w:rPr>
              <w:t>Log in as PM</w:t>
            </w:r>
          </w:p>
        </w:tc>
        <w:tc>
          <w:tcPr>
            <w:tcW w:w="2885" w:type="dxa"/>
            <w:tcBorders>
              <w:top w:val="single" w:sz="4" w:space="0" w:color="000000"/>
              <w:left w:val="nil"/>
              <w:bottom w:val="single" w:sz="4" w:space="0" w:color="000000"/>
              <w:right w:val="single" w:sz="4" w:space="0" w:color="000000"/>
            </w:tcBorders>
            <w:shd w:val="clear" w:color="000000" w:fill="FFFFFF"/>
            <w:hideMark/>
          </w:tcPr>
          <w:p w:rsidR="000B445B" w:rsidRPr="00657B96" w:rsidRDefault="003B1CB9">
            <w:pPr>
              <w:spacing w:after="0" w:line="240" w:lineRule="auto"/>
              <w:rPr>
                <w:ins w:id="13433" w:author="DuyNgo" w:date="2012-08-09T08:16:00Z"/>
                <w:rFonts w:ascii="Times New Roman" w:eastAsia="MS PGothic" w:hAnsi="Times New Roman" w:cs="Times New Roman"/>
                <w:sz w:val="24"/>
                <w:szCs w:val="24"/>
                <w:rPrChange w:id="13434" w:author="DuyNgo" w:date="2012-08-09T15:04:00Z">
                  <w:rPr>
                    <w:ins w:id="13435" w:author="DuyNgo" w:date="2012-08-09T08:16:00Z"/>
                    <w:rFonts w:ascii="Tahoma" w:hAnsi="Tahoma" w:cs="Tahoma"/>
                    <w:color w:val="000000"/>
                    <w:sz w:val="20"/>
                    <w:szCs w:val="20"/>
                  </w:rPr>
                </w:rPrChange>
              </w:rPr>
              <w:pPrChange w:id="13436"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3437" w:author="DuyNgo" w:date="2012-08-09T10:24:00Z">
              <w:r w:rsidRPr="00657B96">
                <w:rPr>
                  <w:rFonts w:ascii="Times New Roman" w:eastAsia="MS PGothic" w:hAnsi="Times New Roman" w:cs="Times New Roman"/>
                  <w:sz w:val="24"/>
                  <w:szCs w:val="24"/>
                  <w:rPrChange w:id="13438" w:author="DuyNgo" w:date="2012-08-09T15:04:00Z">
                    <w:rPr>
                      <w:rFonts w:ascii="Tahoma" w:eastAsia="MS PGothic" w:hAnsi="Tahoma" w:cs="Tahoma"/>
                      <w:sz w:val="20"/>
                      <w:szCs w:val="20"/>
                    </w:rPr>
                  </w:rPrChange>
                </w:rPr>
                <w:t>Able to view Delete buttons of all timesheet.</w:t>
              </w:r>
            </w:ins>
          </w:p>
        </w:tc>
      </w:tr>
    </w:tbl>
    <w:p w:rsidR="000B445B" w:rsidRPr="00657B96" w:rsidRDefault="000B445B" w:rsidP="000B445B">
      <w:pPr>
        <w:rPr>
          <w:rFonts w:ascii="Times New Roman" w:hAnsi="Times New Roman" w:cs="Times New Roman"/>
          <w:sz w:val="24"/>
          <w:szCs w:val="24"/>
        </w:rPr>
      </w:pPr>
    </w:p>
    <w:p w:rsidR="000B445B" w:rsidRPr="00657B96" w:rsidRDefault="000B445B" w:rsidP="000B445B">
      <w:pPr>
        <w:pStyle w:val="Heading4"/>
        <w:rPr>
          <w:ins w:id="13439" w:author="DuyNgo" w:date="2012-08-09T08:16:00Z"/>
          <w:rFonts w:ascii="Times New Roman" w:hAnsi="Times New Roman" w:cs="Times New Roman"/>
          <w:sz w:val="24"/>
          <w:szCs w:val="24"/>
          <w:rPrChange w:id="13440" w:author="DuyNgo" w:date="2012-08-09T15:04:00Z">
            <w:rPr>
              <w:ins w:id="13441" w:author="DuyNgo" w:date="2012-08-09T08:16:00Z"/>
            </w:rPr>
          </w:rPrChange>
        </w:rPr>
      </w:pPr>
      <w:bookmarkStart w:id="13442" w:name="_Toc332775077"/>
      <w:r w:rsidRPr="00657B96">
        <w:rPr>
          <w:rFonts w:ascii="Times New Roman" w:hAnsi="Times New Roman" w:cs="Times New Roman"/>
          <w:sz w:val="24"/>
          <w:szCs w:val="24"/>
        </w:rPr>
        <w:t>5</w:t>
      </w:r>
      <w:ins w:id="13443" w:author="DuyNgo" w:date="2012-08-09T08:16:00Z">
        <w:r w:rsidRPr="00657B96">
          <w:rPr>
            <w:rFonts w:ascii="Times New Roman" w:hAnsi="Times New Roman" w:cs="Times New Roman"/>
            <w:sz w:val="24"/>
            <w:szCs w:val="24"/>
            <w:rPrChange w:id="13444"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657B96">
        <w:rPr>
          <w:rFonts w:ascii="Times New Roman" w:hAnsi="Times New Roman" w:cs="Times New Roman"/>
          <w:sz w:val="24"/>
          <w:szCs w:val="24"/>
        </w:rPr>
        <w:t>4</w:t>
      </w:r>
      <w:ins w:id="13445" w:author="DuyNgo" w:date="2012-08-09T08:16:00Z">
        <w:r w:rsidRPr="00657B96">
          <w:rPr>
            <w:rFonts w:ascii="Times New Roman" w:hAnsi="Times New Roman" w:cs="Times New Roman"/>
            <w:sz w:val="24"/>
            <w:szCs w:val="24"/>
            <w:rPrChange w:id="13446"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657B96">
        <w:rPr>
          <w:rFonts w:ascii="Times New Roman" w:hAnsi="Times New Roman" w:cs="Times New Roman"/>
          <w:sz w:val="24"/>
          <w:szCs w:val="24"/>
        </w:rPr>
        <w:t>5</w:t>
      </w:r>
      <w:ins w:id="13447" w:author="DuyNgo" w:date="2012-08-09T08:16:00Z">
        <w:r w:rsidRPr="00657B96">
          <w:rPr>
            <w:rFonts w:ascii="Times New Roman" w:hAnsi="Times New Roman" w:cs="Times New Roman"/>
            <w:sz w:val="24"/>
            <w:szCs w:val="24"/>
            <w:rPrChange w:id="13448"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ins w:id="13449" w:author="DuyNgo" w:date="2012-08-09T10:12:00Z">
        <w:r w:rsidR="003B1CB9" w:rsidRPr="00657B96">
          <w:rPr>
            <w:rFonts w:ascii="Times New Roman" w:hAnsi="Times New Roman" w:cs="Times New Roman"/>
            <w:sz w:val="24"/>
            <w:szCs w:val="24"/>
            <w:rPrChange w:id="13450" w:author="DuyNgo" w:date="2012-08-09T15:04:00Z">
              <w:rPr>
                <w:rFonts w:asciiTheme="minorHAnsi" w:eastAsiaTheme="minorHAnsi" w:hAnsiTheme="minorHAnsi" w:cstheme="minorBidi"/>
                <w:b w:val="0"/>
                <w:bCs w:val="0"/>
                <w:i w:val="0"/>
                <w:iCs w:val="0"/>
                <w:color w:val="auto"/>
              </w:rPr>
            </w:rPrChange>
          </w:rPr>
          <w:t>Check PM can Approve/Reject all timesheet</w:t>
        </w:r>
      </w:ins>
      <w:bookmarkEnd w:id="13442"/>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657B96" w:rsidTr="006F1304">
        <w:trPr>
          <w:trHeight w:val="114"/>
          <w:ins w:id="1345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657B96" w:rsidRDefault="000B445B" w:rsidP="006F1304">
            <w:pPr>
              <w:spacing w:after="0" w:line="240" w:lineRule="auto"/>
              <w:rPr>
                <w:ins w:id="13452" w:author="DuyNgo" w:date="2012-08-09T08:16:00Z"/>
                <w:rFonts w:ascii="Times New Roman" w:eastAsia="MS PGothic" w:hAnsi="Times New Roman" w:cs="Times New Roman"/>
                <w:b/>
                <w:sz w:val="24"/>
                <w:szCs w:val="24"/>
                <w:rPrChange w:id="13453" w:author="DuyNgo" w:date="2012-08-09T15:04:00Z">
                  <w:rPr>
                    <w:ins w:id="13454" w:author="DuyNgo" w:date="2012-08-09T08:16:00Z"/>
                    <w:rFonts w:ascii="Tahoma" w:eastAsia="MS PGothic" w:hAnsi="Tahoma" w:cs="Tahoma"/>
                    <w:b/>
                    <w:sz w:val="20"/>
                    <w:szCs w:val="20"/>
                  </w:rPr>
                </w:rPrChange>
              </w:rPr>
            </w:pPr>
            <w:ins w:id="13455" w:author="DuyNgo" w:date="2012-08-09T08:16:00Z">
              <w:r w:rsidRPr="00657B96">
                <w:rPr>
                  <w:rFonts w:ascii="Times New Roman" w:eastAsia="MS PGothic" w:hAnsi="Times New Roman" w:cs="Times New Roman"/>
                  <w:b/>
                  <w:sz w:val="24"/>
                  <w:szCs w:val="24"/>
                  <w:rPrChange w:id="13456"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657B96" w:rsidRDefault="000B445B" w:rsidP="006F1304">
            <w:pPr>
              <w:spacing w:after="0" w:line="240" w:lineRule="auto"/>
              <w:rPr>
                <w:ins w:id="13457" w:author="DuyNgo" w:date="2012-08-09T08:16:00Z"/>
                <w:rFonts w:ascii="Times New Roman" w:eastAsia="MS PGothic" w:hAnsi="Times New Roman" w:cs="Times New Roman"/>
                <w:b/>
                <w:bCs/>
                <w:sz w:val="24"/>
                <w:szCs w:val="24"/>
                <w:rPrChange w:id="13458" w:author="DuyNgo" w:date="2012-08-09T15:04:00Z">
                  <w:rPr>
                    <w:ins w:id="13459" w:author="DuyNgo" w:date="2012-08-09T08:16:00Z"/>
                    <w:rFonts w:ascii="Tahoma" w:eastAsia="MS PGothic" w:hAnsi="Tahoma" w:cs="Tahoma"/>
                    <w:b/>
                    <w:bCs/>
                    <w:sz w:val="20"/>
                    <w:szCs w:val="20"/>
                  </w:rPr>
                </w:rPrChange>
              </w:rPr>
            </w:pPr>
            <w:ins w:id="13460" w:author="DuyNgo" w:date="2012-08-09T08:16:00Z">
              <w:r w:rsidRPr="00657B96">
                <w:rPr>
                  <w:rFonts w:ascii="Times New Roman" w:eastAsia="MS PGothic" w:hAnsi="Times New Roman" w:cs="Times New Roman"/>
                  <w:b/>
                  <w:bCs/>
                  <w:sz w:val="24"/>
                  <w:szCs w:val="24"/>
                  <w:rPrChange w:id="13461"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657B96" w:rsidRDefault="000B445B" w:rsidP="006F1304">
            <w:pPr>
              <w:spacing w:after="0" w:line="240" w:lineRule="auto"/>
              <w:rPr>
                <w:ins w:id="13462" w:author="DuyNgo" w:date="2012-08-09T08:16:00Z"/>
                <w:rFonts w:ascii="Times New Roman" w:eastAsia="MS PGothic" w:hAnsi="Times New Roman" w:cs="Times New Roman"/>
                <w:b/>
                <w:bCs/>
                <w:sz w:val="24"/>
                <w:szCs w:val="24"/>
                <w:rPrChange w:id="13463" w:author="DuyNgo" w:date="2012-08-09T15:04:00Z">
                  <w:rPr>
                    <w:ins w:id="13464" w:author="DuyNgo" w:date="2012-08-09T08:16:00Z"/>
                    <w:rFonts w:ascii="Tahoma" w:eastAsia="MS PGothic" w:hAnsi="Tahoma" w:cs="Tahoma"/>
                    <w:b/>
                    <w:bCs/>
                    <w:sz w:val="20"/>
                    <w:szCs w:val="20"/>
                  </w:rPr>
                </w:rPrChange>
              </w:rPr>
            </w:pPr>
            <w:ins w:id="13465" w:author="DuyNgo" w:date="2012-08-09T08:16:00Z">
              <w:r w:rsidRPr="00657B96">
                <w:rPr>
                  <w:rFonts w:ascii="Times New Roman" w:eastAsia="MS PGothic" w:hAnsi="Times New Roman" w:cs="Times New Roman"/>
                  <w:b/>
                  <w:bCs/>
                  <w:sz w:val="24"/>
                  <w:szCs w:val="24"/>
                  <w:rPrChange w:id="13466"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657B96" w:rsidRDefault="000B445B" w:rsidP="006F1304">
            <w:pPr>
              <w:spacing w:after="0" w:line="240" w:lineRule="auto"/>
              <w:rPr>
                <w:ins w:id="13467" w:author="DuyNgo" w:date="2012-08-09T08:16:00Z"/>
                <w:rFonts w:ascii="Times New Roman" w:eastAsia="MS PGothic" w:hAnsi="Times New Roman" w:cs="Times New Roman"/>
                <w:b/>
                <w:bCs/>
                <w:sz w:val="24"/>
                <w:szCs w:val="24"/>
                <w:rPrChange w:id="13468" w:author="DuyNgo" w:date="2012-08-09T15:04:00Z">
                  <w:rPr>
                    <w:ins w:id="13469" w:author="DuyNgo" w:date="2012-08-09T08:16:00Z"/>
                    <w:rFonts w:ascii="Tahoma" w:eastAsia="MS PGothic" w:hAnsi="Tahoma" w:cs="Tahoma"/>
                    <w:b/>
                    <w:bCs/>
                    <w:sz w:val="20"/>
                    <w:szCs w:val="20"/>
                  </w:rPr>
                </w:rPrChange>
              </w:rPr>
            </w:pPr>
            <w:ins w:id="13470" w:author="DuyNgo" w:date="2012-08-09T08:16:00Z">
              <w:r w:rsidRPr="00657B96">
                <w:rPr>
                  <w:rFonts w:ascii="Times New Roman" w:eastAsia="MS PGothic" w:hAnsi="Times New Roman" w:cs="Times New Roman"/>
                  <w:b/>
                  <w:bCs/>
                  <w:sz w:val="24"/>
                  <w:szCs w:val="24"/>
                  <w:rPrChange w:id="13471" w:author="DuyNgo" w:date="2012-08-09T15:04:00Z">
                    <w:rPr>
                      <w:rFonts w:ascii="Tahoma" w:eastAsia="MS PGothic" w:hAnsi="Tahoma" w:cs="Tahoma"/>
                      <w:b/>
                      <w:bCs/>
                      <w:color w:val="4F81BD" w:themeColor="accent1"/>
                      <w:sz w:val="20"/>
                      <w:szCs w:val="20"/>
                    </w:rPr>
                  </w:rPrChange>
                </w:rPr>
                <w:t>Expected output</w:t>
              </w:r>
            </w:ins>
          </w:p>
        </w:tc>
      </w:tr>
      <w:tr w:rsidR="003B1CB9" w:rsidRPr="00657B96" w:rsidTr="006F1304">
        <w:trPr>
          <w:trHeight w:val="1142"/>
          <w:ins w:id="1347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B1CB9" w:rsidRPr="00657B96" w:rsidRDefault="003B1CB9" w:rsidP="006F1304">
            <w:pPr>
              <w:spacing w:after="0" w:line="240" w:lineRule="auto"/>
              <w:rPr>
                <w:ins w:id="13473" w:author="DuyNgo" w:date="2012-08-09T08:16:00Z"/>
                <w:rFonts w:ascii="Times New Roman" w:eastAsia="MS PGothic" w:hAnsi="Times New Roman" w:cs="Times New Roman"/>
                <w:sz w:val="24"/>
                <w:szCs w:val="24"/>
                <w:rPrChange w:id="13474" w:author="DuyNgo" w:date="2012-08-09T15:04:00Z">
                  <w:rPr>
                    <w:ins w:id="13475" w:author="DuyNgo" w:date="2012-08-09T08:16:00Z"/>
                    <w:rFonts w:ascii="Tahoma" w:eastAsia="MS PGothic" w:hAnsi="Tahoma" w:cs="Tahoma"/>
                    <w:sz w:val="20"/>
                    <w:szCs w:val="20"/>
                  </w:rPr>
                </w:rPrChange>
              </w:rPr>
            </w:pPr>
            <w:ins w:id="13476" w:author="DuyNgo" w:date="2012-08-09T10:24:00Z">
              <w:r w:rsidRPr="00657B96">
                <w:rPr>
                  <w:rFonts w:ascii="Times New Roman" w:eastAsia="MS PGothic" w:hAnsi="Times New Roman" w:cs="Times New Roman"/>
                  <w:sz w:val="24"/>
                  <w:szCs w:val="24"/>
                  <w:rPrChange w:id="13477" w:author="DuyNgo" w:date="2012-08-09T15:04:00Z">
                    <w:rPr>
                      <w:rFonts w:ascii="Tahoma" w:eastAsia="MS PGothic" w:hAnsi="Tahoma" w:cs="Tahoma"/>
                      <w:sz w:val="20"/>
                      <w:szCs w:val="20"/>
                    </w:rPr>
                  </w:rPrChange>
                </w:rPr>
                <w:t xml:space="preserve">Check PM </w:t>
              </w:r>
            </w:ins>
            <w:ins w:id="13478" w:author="DuyNgo" w:date="2012-08-09T10:25:00Z">
              <w:r w:rsidRPr="00657B96">
                <w:rPr>
                  <w:rFonts w:ascii="Times New Roman" w:eastAsia="MS PGothic" w:hAnsi="Times New Roman" w:cs="Times New Roman"/>
                  <w:sz w:val="24"/>
                  <w:szCs w:val="24"/>
                  <w:rPrChange w:id="13479" w:author="DuyNgo" w:date="2012-08-09T15:04:00Z">
                    <w:rPr>
                      <w:rFonts w:ascii="Tahoma" w:eastAsia="MS PGothic" w:hAnsi="Tahoma" w:cs="Tahoma"/>
                      <w:sz w:val="20"/>
                      <w:szCs w:val="20"/>
                    </w:rPr>
                  </w:rPrChange>
                </w:rPr>
                <w:t>approve/reject</w:t>
              </w:r>
            </w:ins>
            <w:ins w:id="13480" w:author="DuyNgo" w:date="2012-08-09T10:24:00Z">
              <w:r w:rsidRPr="00657B96">
                <w:rPr>
                  <w:rFonts w:ascii="Times New Roman" w:eastAsia="MS PGothic" w:hAnsi="Times New Roman" w:cs="Times New Roman"/>
                  <w:sz w:val="24"/>
                  <w:szCs w:val="24"/>
                  <w:rPrChange w:id="13481" w:author="DuyNgo" w:date="2012-08-09T15:04:00Z">
                    <w:rPr>
                      <w:rFonts w:ascii="Tahoma" w:eastAsia="MS PGothic" w:hAnsi="Tahoma" w:cs="Tahoma"/>
                      <w:sz w:val="20"/>
                      <w:szCs w:val="20"/>
                    </w:rPr>
                  </w:rPrChange>
                </w:rPr>
                <w:t xml:space="preserve">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B1CB9" w:rsidRPr="00657B96" w:rsidRDefault="003B1CB9" w:rsidP="006F1304">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N/A</w:t>
            </w:r>
          </w:p>
          <w:p w:rsidR="003B1CB9" w:rsidRPr="00657B96" w:rsidRDefault="003B1CB9" w:rsidP="006F1304">
            <w:pPr>
              <w:spacing w:after="0" w:line="240" w:lineRule="auto"/>
              <w:rPr>
                <w:rFonts w:ascii="Times New Roman" w:eastAsia="MS PGothic" w:hAnsi="Times New Roman" w:cs="Times New Roman"/>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3B1CB9" w:rsidRPr="00657B96" w:rsidRDefault="003B1CB9" w:rsidP="006F1304">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Log in as PM</w:t>
            </w:r>
          </w:p>
        </w:tc>
        <w:tc>
          <w:tcPr>
            <w:tcW w:w="2885" w:type="dxa"/>
            <w:tcBorders>
              <w:top w:val="single" w:sz="4" w:space="0" w:color="000000"/>
              <w:left w:val="nil"/>
              <w:bottom w:val="single" w:sz="4" w:space="0" w:color="000000"/>
              <w:right w:val="single" w:sz="4" w:space="0" w:color="000000"/>
            </w:tcBorders>
            <w:shd w:val="clear" w:color="000000" w:fill="FFFFFF"/>
            <w:hideMark/>
          </w:tcPr>
          <w:p w:rsidR="003B1CB9" w:rsidRPr="00657B96" w:rsidRDefault="003B1CB9" w:rsidP="003B1CB9">
            <w:pPr>
              <w:spacing w:after="0" w:line="240" w:lineRule="auto"/>
              <w:rPr>
                <w:rFonts w:ascii="Times New Roman" w:eastAsia="MS PGothic" w:hAnsi="Times New Roman" w:cs="Times New Roman"/>
                <w:sz w:val="24"/>
                <w:szCs w:val="24"/>
              </w:rPr>
            </w:pPr>
            <w:ins w:id="13482" w:author="DuyNgo" w:date="2012-08-09T10:24:00Z">
              <w:r w:rsidRPr="00657B96">
                <w:rPr>
                  <w:rFonts w:ascii="Times New Roman" w:eastAsia="MS PGothic" w:hAnsi="Times New Roman" w:cs="Times New Roman"/>
                  <w:sz w:val="24"/>
                  <w:szCs w:val="24"/>
                  <w:rPrChange w:id="13483" w:author="DuyNgo" w:date="2012-08-09T15:04:00Z">
                    <w:rPr>
                      <w:rFonts w:ascii="Tahoma" w:eastAsia="MS PGothic" w:hAnsi="Tahoma" w:cs="Tahoma"/>
                      <w:sz w:val="20"/>
                      <w:szCs w:val="20"/>
                    </w:rPr>
                  </w:rPrChange>
                </w:rPr>
                <w:t>Able to view Approve/Reject buttons of all timesheet.</w:t>
              </w:r>
            </w:ins>
          </w:p>
        </w:tc>
      </w:tr>
    </w:tbl>
    <w:p w:rsidR="000B445B" w:rsidRPr="00657B96" w:rsidRDefault="000B445B" w:rsidP="000B445B">
      <w:pPr>
        <w:rPr>
          <w:rFonts w:ascii="Times New Roman" w:hAnsi="Times New Roman" w:cs="Times New Roman"/>
          <w:sz w:val="24"/>
          <w:szCs w:val="24"/>
        </w:rPr>
      </w:pPr>
    </w:p>
    <w:p w:rsidR="000B445B" w:rsidRPr="00657B96" w:rsidRDefault="000B445B" w:rsidP="000B445B">
      <w:pPr>
        <w:pStyle w:val="Heading4"/>
        <w:rPr>
          <w:ins w:id="13484" w:author="DuyNgo" w:date="2012-08-09T08:16:00Z"/>
          <w:rFonts w:ascii="Times New Roman" w:hAnsi="Times New Roman" w:cs="Times New Roman"/>
          <w:sz w:val="24"/>
          <w:szCs w:val="24"/>
          <w:rPrChange w:id="13485" w:author="DuyNgo" w:date="2012-08-09T15:04:00Z">
            <w:rPr>
              <w:ins w:id="13486" w:author="DuyNgo" w:date="2012-08-09T08:16:00Z"/>
            </w:rPr>
          </w:rPrChange>
        </w:rPr>
      </w:pPr>
      <w:bookmarkStart w:id="13487" w:name="_Toc332775078"/>
      <w:r w:rsidRPr="00657B96">
        <w:rPr>
          <w:rFonts w:ascii="Times New Roman" w:hAnsi="Times New Roman" w:cs="Times New Roman"/>
          <w:sz w:val="24"/>
          <w:szCs w:val="24"/>
        </w:rPr>
        <w:t>5</w:t>
      </w:r>
      <w:ins w:id="13488" w:author="DuyNgo" w:date="2012-08-09T08:16:00Z">
        <w:r w:rsidRPr="00657B96">
          <w:rPr>
            <w:rFonts w:ascii="Times New Roman" w:hAnsi="Times New Roman" w:cs="Times New Roman"/>
            <w:sz w:val="24"/>
            <w:szCs w:val="24"/>
            <w:rPrChange w:id="13489" w:author="DuyNgo" w:date="2012-08-09T15:04:00Z">
              <w:rPr>
                <w:rFonts w:asciiTheme="minorHAnsi" w:eastAsiaTheme="minorHAnsi" w:hAnsiTheme="minorHAnsi" w:cstheme="minorBidi"/>
                <w:b w:val="0"/>
                <w:bCs w:val="0"/>
                <w:i w:val="0"/>
                <w:iCs w:val="0"/>
                <w:color w:val="auto"/>
              </w:rPr>
            </w:rPrChange>
          </w:rPr>
          <w:t>.</w:t>
        </w:r>
      </w:ins>
      <w:r w:rsidRPr="00657B96">
        <w:rPr>
          <w:rFonts w:ascii="Times New Roman" w:hAnsi="Times New Roman" w:cs="Times New Roman"/>
          <w:sz w:val="24"/>
          <w:szCs w:val="24"/>
        </w:rPr>
        <w:t>4</w:t>
      </w:r>
      <w:ins w:id="13490" w:author="DuyNgo" w:date="2012-08-09T08:16:00Z">
        <w:r w:rsidRPr="00657B96">
          <w:rPr>
            <w:rFonts w:ascii="Times New Roman" w:hAnsi="Times New Roman" w:cs="Times New Roman"/>
            <w:sz w:val="24"/>
            <w:szCs w:val="24"/>
            <w:rPrChange w:id="13491" w:author="DuyNgo" w:date="2012-08-09T15:04:00Z">
              <w:rPr>
                <w:rFonts w:asciiTheme="minorHAnsi" w:eastAsiaTheme="minorHAnsi" w:hAnsiTheme="minorHAnsi" w:cstheme="minorBidi"/>
                <w:b w:val="0"/>
                <w:bCs w:val="0"/>
                <w:i w:val="0"/>
                <w:iCs w:val="0"/>
                <w:color w:val="auto"/>
              </w:rPr>
            </w:rPrChange>
          </w:rPr>
          <w:t>.</w:t>
        </w:r>
      </w:ins>
      <w:r w:rsidRPr="00657B96">
        <w:rPr>
          <w:rFonts w:ascii="Times New Roman" w:hAnsi="Times New Roman" w:cs="Times New Roman"/>
          <w:sz w:val="24"/>
          <w:szCs w:val="24"/>
        </w:rPr>
        <w:t>6</w:t>
      </w:r>
      <w:ins w:id="13492" w:author="DuyNgo" w:date="2012-08-09T08:16:00Z">
        <w:r w:rsidRPr="00657B96">
          <w:rPr>
            <w:rFonts w:ascii="Times New Roman" w:hAnsi="Times New Roman" w:cs="Times New Roman"/>
            <w:sz w:val="24"/>
            <w:szCs w:val="24"/>
            <w:rPrChange w:id="13493" w:author="DuyNgo" w:date="2012-08-09T15:04:00Z">
              <w:rPr>
                <w:rFonts w:asciiTheme="minorHAnsi" w:eastAsiaTheme="minorHAnsi" w:hAnsiTheme="minorHAnsi" w:cstheme="minorBidi"/>
                <w:b w:val="0"/>
                <w:bCs w:val="0"/>
                <w:i w:val="0"/>
                <w:iCs w:val="0"/>
                <w:color w:val="auto"/>
              </w:rPr>
            </w:rPrChange>
          </w:rPr>
          <w:t xml:space="preserve"> </w:t>
        </w:r>
      </w:ins>
      <w:ins w:id="13494" w:author="DuyNgo" w:date="2012-08-09T10:04:00Z">
        <w:r w:rsidR="00F24511" w:rsidRPr="00657B96">
          <w:rPr>
            <w:rFonts w:ascii="Times New Roman" w:hAnsi="Times New Roman" w:cs="Times New Roman"/>
            <w:sz w:val="24"/>
            <w:szCs w:val="24"/>
            <w:rPrChange w:id="13495" w:author="DuyNgo" w:date="2012-08-09T15:04:00Z">
              <w:rPr>
                <w:rFonts w:asciiTheme="minorHAnsi" w:eastAsiaTheme="minorHAnsi" w:hAnsiTheme="minorHAnsi" w:cstheme="minorBidi"/>
                <w:b w:val="0"/>
                <w:bCs w:val="0"/>
                <w:i w:val="0"/>
                <w:iCs w:val="0"/>
                <w:color w:val="auto"/>
              </w:rPr>
            </w:rPrChange>
          </w:rPr>
          <w:t xml:space="preserve">Check </w:t>
        </w:r>
      </w:ins>
      <w:ins w:id="13496" w:author="DuyNgo" w:date="2012-08-09T10:12:00Z">
        <w:r w:rsidR="00F24511" w:rsidRPr="00657B96">
          <w:rPr>
            <w:rFonts w:ascii="Times New Roman" w:hAnsi="Times New Roman" w:cs="Times New Roman"/>
            <w:sz w:val="24"/>
            <w:szCs w:val="24"/>
            <w:rPrChange w:id="13497" w:author="DuyNgo" w:date="2012-08-09T15:04:00Z">
              <w:rPr>
                <w:rFonts w:asciiTheme="minorHAnsi" w:eastAsiaTheme="minorHAnsi" w:hAnsiTheme="minorHAnsi" w:cstheme="minorBidi"/>
                <w:b w:val="0"/>
                <w:bCs w:val="0"/>
                <w:i w:val="0"/>
                <w:iCs w:val="0"/>
                <w:color w:val="auto"/>
              </w:rPr>
            </w:rPrChange>
          </w:rPr>
          <w:t>Add</w:t>
        </w:r>
      </w:ins>
      <w:ins w:id="13498" w:author="DuyNgo" w:date="2012-08-09T10:04:00Z">
        <w:r w:rsidR="00F24511" w:rsidRPr="00657B96">
          <w:rPr>
            <w:rFonts w:ascii="Times New Roman" w:hAnsi="Times New Roman" w:cs="Times New Roman"/>
            <w:sz w:val="24"/>
            <w:szCs w:val="24"/>
            <w:rPrChange w:id="13499" w:author="DuyNgo" w:date="2012-08-09T15:04:00Z">
              <w:rPr>
                <w:rFonts w:asciiTheme="minorHAnsi" w:eastAsiaTheme="minorHAnsi" w:hAnsiTheme="minorHAnsi" w:cstheme="minorBidi"/>
                <w:b w:val="0"/>
                <w:bCs w:val="0"/>
                <w:i w:val="0"/>
                <w:iCs w:val="0"/>
                <w:color w:val="auto"/>
              </w:rPr>
            </w:rPrChange>
          </w:rPr>
          <w:t xml:space="preserve"> </w:t>
        </w:r>
      </w:ins>
      <w:ins w:id="13500" w:author="DuyNgo" w:date="2012-08-09T10:12:00Z">
        <w:r w:rsidR="00F24511" w:rsidRPr="00657B96">
          <w:rPr>
            <w:rFonts w:ascii="Times New Roman" w:hAnsi="Times New Roman" w:cs="Times New Roman"/>
            <w:sz w:val="24"/>
            <w:szCs w:val="24"/>
            <w:rPrChange w:id="13501" w:author="DuyNgo" w:date="2012-08-09T15:04:00Z">
              <w:rPr>
                <w:rFonts w:asciiTheme="minorHAnsi" w:eastAsiaTheme="minorHAnsi" w:hAnsiTheme="minorHAnsi" w:cstheme="minorBidi"/>
                <w:b w:val="0"/>
                <w:bCs w:val="0"/>
                <w:i w:val="0"/>
                <w:iCs w:val="0"/>
                <w:color w:val="auto"/>
              </w:rPr>
            </w:rPrChange>
          </w:rPr>
          <w:t>timesheet</w:t>
        </w:r>
      </w:ins>
      <w:bookmarkEnd w:id="13487"/>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657B96" w:rsidTr="006F1304">
        <w:trPr>
          <w:trHeight w:val="114"/>
          <w:ins w:id="1350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657B96" w:rsidRDefault="000B445B" w:rsidP="006F1304">
            <w:pPr>
              <w:spacing w:after="0" w:line="240" w:lineRule="auto"/>
              <w:rPr>
                <w:ins w:id="13503" w:author="DuyNgo" w:date="2012-08-09T08:16:00Z"/>
                <w:rFonts w:ascii="Times New Roman" w:eastAsia="MS PGothic" w:hAnsi="Times New Roman" w:cs="Times New Roman"/>
                <w:b/>
                <w:sz w:val="24"/>
                <w:szCs w:val="24"/>
                <w:rPrChange w:id="13504" w:author="DuyNgo" w:date="2012-08-09T15:04:00Z">
                  <w:rPr>
                    <w:ins w:id="13505" w:author="DuyNgo" w:date="2012-08-09T08:16:00Z"/>
                    <w:rFonts w:ascii="Tahoma" w:eastAsia="MS PGothic" w:hAnsi="Tahoma" w:cs="Tahoma"/>
                    <w:b/>
                    <w:sz w:val="20"/>
                    <w:szCs w:val="20"/>
                  </w:rPr>
                </w:rPrChange>
              </w:rPr>
            </w:pPr>
            <w:ins w:id="13506" w:author="DuyNgo" w:date="2012-08-09T08:16:00Z">
              <w:r w:rsidRPr="00657B96">
                <w:rPr>
                  <w:rFonts w:ascii="Times New Roman" w:eastAsia="MS PGothic" w:hAnsi="Times New Roman" w:cs="Times New Roman"/>
                  <w:b/>
                  <w:sz w:val="24"/>
                  <w:szCs w:val="24"/>
                  <w:rPrChange w:id="13507"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657B96" w:rsidRDefault="000B445B" w:rsidP="006F1304">
            <w:pPr>
              <w:spacing w:after="0" w:line="240" w:lineRule="auto"/>
              <w:rPr>
                <w:ins w:id="13508" w:author="DuyNgo" w:date="2012-08-09T08:16:00Z"/>
                <w:rFonts w:ascii="Times New Roman" w:eastAsia="MS PGothic" w:hAnsi="Times New Roman" w:cs="Times New Roman"/>
                <w:b/>
                <w:bCs/>
                <w:sz w:val="24"/>
                <w:szCs w:val="24"/>
                <w:rPrChange w:id="13509" w:author="DuyNgo" w:date="2012-08-09T15:04:00Z">
                  <w:rPr>
                    <w:ins w:id="13510" w:author="DuyNgo" w:date="2012-08-09T08:16:00Z"/>
                    <w:rFonts w:ascii="Tahoma" w:eastAsia="MS PGothic" w:hAnsi="Tahoma" w:cs="Tahoma"/>
                    <w:b/>
                    <w:bCs/>
                    <w:sz w:val="20"/>
                    <w:szCs w:val="20"/>
                  </w:rPr>
                </w:rPrChange>
              </w:rPr>
            </w:pPr>
            <w:ins w:id="13511" w:author="DuyNgo" w:date="2012-08-09T08:16:00Z">
              <w:r w:rsidRPr="00657B96">
                <w:rPr>
                  <w:rFonts w:ascii="Times New Roman" w:eastAsia="MS PGothic" w:hAnsi="Times New Roman" w:cs="Times New Roman"/>
                  <w:b/>
                  <w:bCs/>
                  <w:sz w:val="24"/>
                  <w:szCs w:val="24"/>
                  <w:rPrChange w:id="13512"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657B96" w:rsidRDefault="000B445B" w:rsidP="006F1304">
            <w:pPr>
              <w:spacing w:after="0" w:line="240" w:lineRule="auto"/>
              <w:rPr>
                <w:ins w:id="13513" w:author="DuyNgo" w:date="2012-08-09T08:16:00Z"/>
                <w:rFonts w:ascii="Times New Roman" w:eastAsia="MS PGothic" w:hAnsi="Times New Roman" w:cs="Times New Roman"/>
                <w:b/>
                <w:bCs/>
                <w:sz w:val="24"/>
                <w:szCs w:val="24"/>
                <w:rPrChange w:id="13514" w:author="DuyNgo" w:date="2012-08-09T15:04:00Z">
                  <w:rPr>
                    <w:ins w:id="13515" w:author="DuyNgo" w:date="2012-08-09T08:16:00Z"/>
                    <w:rFonts w:ascii="Tahoma" w:eastAsia="MS PGothic" w:hAnsi="Tahoma" w:cs="Tahoma"/>
                    <w:b/>
                    <w:bCs/>
                    <w:sz w:val="20"/>
                    <w:szCs w:val="20"/>
                  </w:rPr>
                </w:rPrChange>
              </w:rPr>
            </w:pPr>
            <w:ins w:id="13516" w:author="DuyNgo" w:date="2012-08-09T08:16:00Z">
              <w:r w:rsidRPr="00657B96">
                <w:rPr>
                  <w:rFonts w:ascii="Times New Roman" w:eastAsia="MS PGothic" w:hAnsi="Times New Roman" w:cs="Times New Roman"/>
                  <w:b/>
                  <w:bCs/>
                  <w:sz w:val="24"/>
                  <w:szCs w:val="24"/>
                  <w:rPrChange w:id="13517"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657B96" w:rsidRDefault="000B445B" w:rsidP="006F1304">
            <w:pPr>
              <w:spacing w:after="0" w:line="240" w:lineRule="auto"/>
              <w:rPr>
                <w:ins w:id="13518" w:author="DuyNgo" w:date="2012-08-09T08:16:00Z"/>
                <w:rFonts w:ascii="Times New Roman" w:eastAsia="MS PGothic" w:hAnsi="Times New Roman" w:cs="Times New Roman"/>
                <w:b/>
                <w:bCs/>
                <w:sz w:val="24"/>
                <w:szCs w:val="24"/>
                <w:rPrChange w:id="13519" w:author="DuyNgo" w:date="2012-08-09T15:04:00Z">
                  <w:rPr>
                    <w:ins w:id="13520" w:author="DuyNgo" w:date="2012-08-09T08:16:00Z"/>
                    <w:rFonts w:ascii="Tahoma" w:eastAsia="MS PGothic" w:hAnsi="Tahoma" w:cs="Tahoma"/>
                    <w:b/>
                    <w:bCs/>
                    <w:sz w:val="20"/>
                    <w:szCs w:val="20"/>
                  </w:rPr>
                </w:rPrChange>
              </w:rPr>
            </w:pPr>
            <w:ins w:id="13521" w:author="DuyNgo" w:date="2012-08-09T08:16:00Z">
              <w:r w:rsidRPr="00657B96">
                <w:rPr>
                  <w:rFonts w:ascii="Times New Roman" w:eastAsia="MS PGothic" w:hAnsi="Times New Roman" w:cs="Times New Roman"/>
                  <w:b/>
                  <w:bCs/>
                  <w:sz w:val="24"/>
                  <w:szCs w:val="24"/>
                  <w:rPrChange w:id="13522" w:author="DuyNgo" w:date="2012-08-09T15:04:00Z">
                    <w:rPr>
                      <w:rFonts w:ascii="Tahoma" w:eastAsia="MS PGothic" w:hAnsi="Tahoma" w:cs="Tahoma"/>
                      <w:b/>
                      <w:bCs/>
                      <w:color w:val="4F81BD" w:themeColor="accent1"/>
                      <w:sz w:val="20"/>
                      <w:szCs w:val="20"/>
                    </w:rPr>
                  </w:rPrChange>
                </w:rPr>
                <w:t>Expected output</w:t>
              </w:r>
            </w:ins>
          </w:p>
        </w:tc>
      </w:tr>
      <w:tr w:rsidR="00F24511" w:rsidRPr="00657B96" w:rsidTr="006F1304">
        <w:trPr>
          <w:trHeight w:val="1142"/>
          <w:ins w:id="1352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24511" w:rsidRPr="00657B96" w:rsidRDefault="00F24511" w:rsidP="006F1304">
            <w:pPr>
              <w:spacing w:after="0" w:line="240" w:lineRule="auto"/>
              <w:rPr>
                <w:ins w:id="13524" w:author="DuyNgo" w:date="2012-08-09T08:16:00Z"/>
                <w:rFonts w:ascii="Times New Roman" w:eastAsia="MS PGothic" w:hAnsi="Times New Roman" w:cs="Times New Roman"/>
                <w:sz w:val="24"/>
                <w:szCs w:val="24"/>
                <w:rPrChange w:id="13525" w:author="DuyNgo" w:date="2012-08-09T15:04:00Z">
                  <w:rPr>
                    <w:ins w:id="13526" w:author="DuyNgo" w:date="2012-08-09T08:16:00Z"/>
                    <w:rFonts w:ascii="Tahoma" w:eastAsia="MS PGothic" w:hAnsi="Tahoma" w:cs="Tahoma"/>
                    <w:sz w:val="20"/>
                    <w:szCs w:val="20"/>
                  </w:rPr>
                </w:rPrChange>
              </w:rPr>
            </w:pPr>
            <w:ins w:id="13527" w:author="DuyNgo" w:date="2012-08-09T10:27:00Z">
              <w:r w:rsidRPr="00657B96">
                <w:rPr>
                  <w:rFonts w:ascii="Times New Roman" w:eastAsia="MS PGothic" w:hAnsi="Times New Roman" w:cs="Times New Roman"/>
                  <w:sz w:val="24"/>
                  <w:szCs w:val="24"/>
                  <w:rPrChange w:id="13528" w:author="DuyNgo" w:date="2012-08-09T15:04:00Z">
                    <w:rPr>
                      <w:rFonts w:ascii="Tahoma" w:eastAsia="MS PGothic" w:hAnsi="Tahoma" w:cs="Tahoma"/>
                      <w:sz w:val="20"/>
                      <w:szCs w:val="20"/>
                    </w:rPr>
                  </w:rPrChange>
                </w:rPr>
                <w:lastRenderedPageBreak/>
                <w:t>Check add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24511" w:rsidRPr="00657B96" w:rsidRDefault="00F24511" w:rsidP="00F24511">
            <w:pPr>
              <w:shd w:val="clear" w:color="FFFFCC" w:fill="FFFFFF"/>
              <w:spacing w:before="100" w:beforeAutospacing="1" w:after="0" w:afterAutospacing="1" w:line="240" w:lineRule="auto"/>
              <w:rPr>
                <w:ins w:id="13529" w:author="DuyNgo" w:date="2012-08-09T08:16:00Z"/>
                <w:rFonts w:ascii="Times New Roman" w:eastAsia="MS PGothic" w:hAnsi="Times New Roman" w:cs="Times New Roman"/>
                <w:sz w:val="24"/>
                <w:szCs w:val="24"/>
                <w:rPrChange w:id="13530" w:author="DuyNgo" w:date="2012-08-09T15:04:00Z">
                  <w:rPr>
                    <w:ins w:id="13531" w:author="DuyNgo" w:date="2012-08-09T08:16:00Z"/>
                    <w:rFonts w:ascii="Tahoma" w:hAnsi="Tahoma" w:cs="Tahoma"/>
                    <w:color w:val="000000"/>
                    <w:sz w:val="20"/>
                    <w:szCs w:val="20"/>
                  </w:rPr>
                </w:rPrChange>
              </w:rPr>
            </w:pPr>
            <w:ins w:id="13532" w:author="DuyNgo" w:date="2012-08-09T08:59:00Z">
              <w:r w:rsidRPr="00657B96">
                <w:rPr>
                  <w:rFonts w:ascii="Times New Roman" w:eastAsia="MS PGothic" w:hAnsi="Times New Roman" w:cs="Times New Roman"/>
                  <w:sz w:val="24"/>
                  <w:szCs w:val="24"/>
                  <w:rPrChange w:id="13533" w:author="DuyNgo" w:date="2012-08-09T15:04:00Z">
                    <w:rPr>
                      <w:rFonts w:ascii="Tahoma" w:eastAsia="MS PGothic" w:hAnsi="Tahoma" w:cs="Tahoma"/>
                      <w:b/>
                      <w:bCs/>
                      <w:color w:val="4F81BD" w:themeColor="accent1"/>
                      <w:sz w:val="20"/>
                      <w:szCs w:val="20"/>
                    </w:rPr>
                  </w:rPrChange>
                </w:rPr>
                <w:t xml:space="preserve">User is </w:t>
              </w:r>
            </w:ins>
            <w:r w:rsidRPr="00657B96">
              <w:rPr>
                <w:rFonts w:ascii="Times New Roman" w:eastAsia="MS PGothic" w:hAnsi="Times New Roman" w:cs="Times New Roman"/>
                <w:sz w:val="24"/>
                <w:szCs w:val="24"/>
              </w:rPr>
              <w:t>team member</w:t>
            </w:r>
            <w:ins w:id="13534" w:author="DuyNgo" w:date="2012-08-09T08:59:00Z">
              <w:r w:rsidRPr="00657B96">
                <w:rPr>
                  <w:rFonts w:ascii="Times New Roman" w:eastAsia="MS PGothic" w:hAnsi="Times New Roman" w:cs="Times New Roman"/>
                  <w:sz w:val="24"/>
                  <w:szCs w:val="24"/>
                  <w:rPrChange w:id="13535" w:author="DuyNgo" w:date="2012-08-09T15:04:00Z">
                    <w:rPr>
                      <w:rFonts w:ascii="Tahoma" w:eastAsia="MS PGothic" w:hAnsi="Tahoma" w:cs="Tahoma"/>
                      <w:b/>
                      <w:bCs/>
                      <w:color w:val="4F81BD" w:themeColor="accent1"/>
                      <w:sz w:val="20"/>
                      <w:szCs w:val="20"/>
                    </w:rPr>
                  </w:rPrChange>
                </w:rPr>
                <w:t xml:space="preserve">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24511" w:rsidRPr="00657B96" w:rsidRDefault="00F24511" w:rsidP="00F24511">
            <w:pPr>
              <w:pStyle w:val="ListParagraph"/>
              <w:numPr>
                <w:ilvl w:val="0"/>
                <w:numId w:val="147"/>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Log in</w:t>
            </w:r>
          </w:p>
          <w:p w:rsidR="00F24511" w:rsidRPr="00657B96" w:rsidRDefault="00F24511" w:rsidP="00F24511">
            <w:pPr>
              <w:pStyle w:val="ListParagraph"/>
              <w:numPr>
                <w:ilvl w:val="0"/>
                <w:numId w:val="147"/>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Click add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F24511" w:rsidRPr="00657B96" w:rsidRDefault="00F24511" w:rsidP="00F24511">
            <w:pPr>
              <w:pStyle w:val="ListParagraph"/>
              <w:numPr>
                <w:ilvl w:val="0"/>
                <w:numId w:val="148"/>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Place to input information.</w:t>
            </w:r>
          </w:p>
          <w:p w:rsidR="00F24511" w:rsidRPr="00657B96" w:rsidRDefault="00F24511" w:rsidP="00F24511">
            <w:pPr>
              <w:pStyle w:val="ListParagraph"/>
              <w:numPr>
                <w:ilvl w:val="0"/>
                <w:numId w:val="148"/>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Validation</w:t>
            </w:r>
          </w:p>
          <w:p w:rsidR="00F24511" w:rsidRPr="00657B96" w:rsidRDefault="00F24511" w:rsidP="00F24511">
            <w:pPr>
              <w:pStyle w:val="ListParagraph"/>
              <w:numPr>
                <w:ilvl w:val="0"/>
                <w:numId w:val="148"/>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Submit Ok</w:t>
            </w:r>
          </w:p>
        </w:tc>
      </w:tr>
    </w:tbl>
    <w:p w:rsidR="000B445B" w:rsidRPr="00657B96" w:rsidRDefault="000B445B" w:rsidP="00F24511">
      <w:pPr>
        <w:rPr>
          <w:rFonts w:ascii="Times New Roman" w:hAnsi="Times New Roman" w:cs="Times New Roman"/>
          <w:sz w:val="24"/>
          <w:szCs w:val="24"/>
        </w:rPr>
      </w:pPr>
    </w:p>
    <w:p w:rsidR="00F24511" w:rsidRPr="00657B96" w:rsidRDefault="00F24511" w:rsidP="00F24511">
      <w:pPr>
        <w:pStyle w:val="Heading4"/>
        <w:rPr>
          <w:ins w:id="13536" w:author="DuyNgo" w:date="2012-08-09T08:16:00Z"/>
          <w:rFonts w:ascii="Times New Roman" w:hAnsi="Times New Roman" w:cs="Times New Roman"/>
          <w:sz w:val="24"/>
          <w:szCs w:val="24"/>
          <w:rPrChange w:id="13537" w:author="DuyNgo" w:date="2012-08-09T15:04:00Z">
            <w:rPr>
              <w:ins w:id="13538" w:author="DuyNgo" w:date="2012-08-09T08:16:00Z"/>
            </w:rPr>
          </w:rPrChange>
        </w:rPr>
      </w:pPr>
      <w:bookmarkStart w:id="13539" w:name="_Toc332775079"/>
      <w:r w:rsidRPr="00657B96">
        <w:rPr>
          <w:rFonts w:ascii="Times New Roman" w:hAnsi="Times New Roman" w:cs="Times New Roman"/>
          <w:sz w:val="24"/>
          <w:szCs w:val="24"/>
        </w:rPr>
        <w:t>5</w:t>
      </w:r>
      <w:ins w:id="13540" w:author="DuyNgo" w:date="2012-08-09T08:16:00Z">
        <w:r w:rsidRPr="00657B96">
          <w:rPr>
            <w:rFonts w:ascii="Times New Roman" w:hAnsi="Times New Roman" w:cs="Times New Roman"/>
            <w:sz w:val="24"/>
            <w:szCs w:val="24"/>
            <w:rPrChange w:id="13541" w:author="DuyNgo" w:date="2012-08-09T15:04:00Z">
              <w:rPr>
                <w:rFonts w:asciiTheme="minorHAnsi" w:eastAsiaTheme="minorHAnsi" w:hAnsiTheme="minorHAnsi" w:cstheme="minorBidi"/>
                <w:b w:val="0"/>
                <w:bCs w:val="0"/>
                <w:i w:val="0"/>
                <w:iCs w:val="0"/>
                <w:color w:val="auto"/>
              </w:rPr>
            </w:rPrChange>
          </w:rPr>
          <w:t>.</w:t>
        </w:r>
      </w:ins>
      <w:r w:rsidRPr="00657B96">
        <w:rPr>
          <w:rFonts w:ascii="Times New Roman" w:hAnsi="Times New Roman" w:cs="Times New Roman"/>
          <w:sz w:val="24"/>
          <w:szCs w:val="24"/>
        </w:rPr>
        <w:t>4</w:t>
      </w:r>
      <w:ins w:id="13542" w:author="DuyNgo" w:date="2012-08-09T08:16:00Z">
        <w:r w:rsidRPr="00657B96">
          <w:rPr>
            <w:rFonts w:ascii="Times New Roman" w:hAnsi="Times New Roman" w:cs="Times New Roman"/>
            <w:sz w:val="24"/>
            <w:szCs w:val="24"/>
            <w:rPrChange w:id="13543" w:author="DuyNgo" w:date="2012-08-09T15:04:00Z">
              <w:rPr>
                <w:rFonts w:asciiTheme="minorHAnsi" w:eastAsiaTheme="minorHAnsi" w:hAnsiTheme="minorHAnsi" w:cstheme="minorBidi"/>
                <w:b w:val="0"/>
                <w:bCs w:val="0"/>
                <w:i w:val="0"/>
                <w:iCs w:val="0"/>
                <w:color w:val="auto"/>
              </w:rPr>
            </w:rPrChange>
          </w:rPr>
          <w:t>.</w:t>
        </w:r>
      </w:ins>
      <w:r w:rsidRPr="00657B96">
        <w:rPr>
          <w:rFonts w:ascii="Times New Roman" w:hAnsi="Times New Roman" w:cs="Times New Roman"/>
          <w:sz w:val="24"/>
          <w:szCs w:val="24"/>
        </w:rPr>
        <w:t>7</w:t>
      </w:r>
      <w:ins w:id="13544" w:author="DuyNgo" w:date="2012-08-09T08:16:00Z">
        <w:r w:rsidRPr="00657B96">
          <w:rPr>
            <w:rFonts w:ascii="Times New Roman" w:hAnsi="Times New Roman" w:cs="Times New Roman"/>
            <w:sz w:val="24"/>
            <w:szCs w:val="24"/>
            <w:rPrChange w:id="13545" w:author="DuyNgo" w:date="2012-08-09T15:04:00Z">
              <w:rPr>
                <w:rFonts w:asciiTheme="minorHAnsi" w:eastAsiaTheme="minorHAnsi" w:hAnsiTheme="minorHAnsi" w:cstheme="minorBidi"/>
                <w:b w:val="0"/>
                <w:bCs w:val="0"/>
                <w:i w:val="0"/>
                <w:iCs w:val="0"/>
                <w:color w:val="auto"/>
              </w:rPr>
            </w:rPrChange>
          </w:rPr>
          <w:t xml:space="preserve"> </w:t>
        </w:r>
      </w:ins>
      <w:ins w:id="13546" w:author="DuyNgo" w:date="2012-08-09T10:13:00Z">
        <w:r w:rsidR="00A808D6" w:rsidRPr="00657B96">
          <w:rPr>
            <w:rFonts w:ascii="Times New Roman" w:hAnsi="Times New Roman" w:cs="Times New Roman"/>
            <w:sz w:val="24"/>
            <w:szCs w:val="24"/>
            <w:rPrChange w:id="13547" w:author="DuyNgo" w:date="2012-08-09T15:04:00Z">
              <w:rPr>
                <w:rFonts w:asciiTheme="minorHAnsi" w:eastAsiaTheme="minorHAnsi" w:hAnsiTheme="minorHAnsi" w:cstheme="minorBidi"/>
                <w:b w:val="0"/>
                <w:bCs w:val="0"/>
                <w:i w:val="0"/>
                <w:iCs w:val="0"/>
                <w:color w:val="auto"/>
              </w:rPr>
            </w:rPrChange>
          </w:rPr>
          <w:t>Check update timesheet</w:t>
        </w:r>
      </w:ins>
      <w:bookmarkEnd w:id="13539"/>
      <w:ins w:id="13548" w:author="DuyNgo" w:date="2012-08-09T08:53:00Z">
        <w:r w:rsidRPr="00657B96">
          <w:rPr>
            <w:rFonts w:ascii="Times New Roman" w:hAnsi="Times New Roman" w:cs="Times New Roman"/>
            <w:sz w:val="24"/>
            <w:szCs w:val="24"/>
            <w:rPrChange w:id="13549" w:author="DuyNgo" w:date="2012-08-09T15:04:00Z">
              <w:rPr>
                <w:rFonts w:asciiTheme="minorHAnsi" w:eastAsiaTheme="minorHAnsi" w:hAnsiTheme="minorHAnsi" w:cstheme="minorBidi"/>
                <w:b w:val="0"/>
                <w:bCs w:val="0"/>
                <w:i w:val="0"/>
                <w:iCs w:val="0"/>
                <w:color w:val="auto"/>
              </w:rPr>
            </w:rPrChange>
          </w:rPr>
          <w:tab/>
        </w:r>
        <w:r w:rsidRPr="00657B96">
          <w:rPr>
            <w:rFonts w:ascii="Times New Roman" w:hAnsi="Times New Roman" w:cs="Times New Roman"/>
            <w:sz w:val="24"/>
            <w:szCs w:val="24"/>
            <w:rPrChange w:id="13550" w:author="DuyNgo" w:date="2012-08-09T15:04:00Z">
              <w:rPr>
                <w:rFonts w:asciiTheme="minorHAnsi" w:eastAsiaTheme="minorHAnsi" w:hAnsiTheme="minorHAnsi" w:cstheme="minorBidi"/>
                <w:b w:val="0"/>
                <w:bCs w:val="0"/>
                <w:i w:val="0"/>
                <w:iCs w:val="0"/>
                <w:color w:val="auto"/>
              </w:rPr>
            </w:rPrChange>
          </w:rPr>
          <w:tab/>
        </w:r>
      </w:ins>
      <w:ins w:id="13551" w:author="DuyNgo" w:date="2012-08-09T08:54:00Z">
        <w:r w:rsidRPr="00657B96">
          <w:rPr>
            <w:rFonts w:ascii="Times New Roman" w:hAnsi="Times New Roman" w:cs="Times New Roman"/>
            <w:sz w:val="24"/>
            <w:szCs w:val="24"/>
            <w:rPrChange w:id="13552" w:author="DuyNgo" w:date="2012-08-09T15:04:00Z">
              <w:rPr>
                <w:rFonts w:asciiTheme="minorHAnsi" w:eastAsiaTheme="minorHAnsi" w:hAnsiTheme="minorHAnsi" w:cstheme="minorBidi"/>
                <w:b w:val="0"/>
                <w:bCs w:val="0"/>
                <w:i w:val="0"/>
                <w:iCs w:val="0"/>
                <w:color w:val="auto"/>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F24511" w:rsidRPr="00657B96" w:rsidTr="006F1304">
        <w:trPr>
          <w:trHeight w:val="114"/>
          <w:ins w:id="1355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24511" w:rsidRPr="00657B96" w:rsidRDefault="00F24511" w:rsidP="006F1304">
            <w:pPr>
              <w:spacing w:after="0" w:line="240" w:lineRule="auto"/>
              <w:rPr>
                <w:ins w:id="13554" w:author="DuyNgo" w:date="2012-08-09T08:16:00Z"/>
                <w:rFonts w:ascii="Times New Roman" w:eastAsia="MS PGothic" w:hAnsi="Times New Roman" w:cs="Times New Roman"/>
                <w:b/>
                <w:sz w:val="24"/>
                <w:szCs w:val="24"/>
                <w:rPrChange w:id="13555" w:author="DuyNgo" w:date="2012-08-09T15:04:00Z">
                  <w:rPr>
                    <w:ins w:id="13556" w:author="DuyNgo" w:date="2012-08-09T08:16:00Z"/>
                    <w:rFonts w:ascii="Tahoma" w:eastAsia="MS PGothic" w:hAnsi="Tahoma" w:cs="Tahoma"/>
                    <w:b/>
                    <w:sz w:val="20"/>
                    <w:szCs w:val="20"/>
                  </w:rPr>
                </w:rPrChange>
              </w:rPr>
            </w:pPr>
            <w:ins w:id="13557" w:author="DuyNgo" w:date="2012-08-09T08:16:00Z">
              <w:r w:rsidRPr="00657B96">
                <w:rPr>
                  <w:rFonts w:ascii="Times New Roman" w:eastAsia="MS PGothic" w:hAnsi="Times New Roman" w:cs="Times New Roman"/>
                  <w:b/>
                  <w:sz w:val="24"/>
                  <w:szCs w:val="24"/>
                  <w:rPrChange w:id="13558"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24511" w:rsidRPr="00657B96" w:rsidRDefault="00F24511" w:rsidP="006F1304">
            <w:pPr>
              <w:spacing w:after="0" w:line="240" w:lineRule="auto"/>
              <w:rPr>
                <w:ins w:id="13559" w:author="DuyNgo" w:date="2012-08-09T08:16:00Z"/>
                <w:rFonts w:ascii="Times New Roman" w:eastAsia="MS PGothic" w:hAnsi="Times New Roman" w:cs="Times New Roman"/>
                <w:b/>
                <w:bCs/>
                <w:sz w:val="24"/>
                <w:szCs w:val="24"/>
                <w:rPrChange w:id="13560" w:author="DuyNgo" w:date="2012-08-09T15:04:00Z">
                  <w:rPr>
                    <w:ins w:id="13561" w:author="DuyNgo" w:date="2012-08-09T08:16:00Z"/>
                    <w:rFonts w:ascii="Tahoma" w:eastAsia="MS PGothic" w:hAnsi="Tahoma" w:cs="Tahoma"/>
                    <w:b/>
                    <w:bCs/>
                    <w:sz w:val="20"/>
                    <w:szCs w:val="20"/>
                  </w:rPr>
                </w:rPrChange>
              </w:rPr>
            </w:pPr>
            <w:ins w:id="13562" w:author="DuyNgo" w:date="2012-08-09T08:16:00Z">
              <w:r w:rsidRPr="00657B96">
                <w:rPr>
                  <w:rFonts w:ascii="Times New Roman" w:eastAsia="MS PGothic" w:hAnsi="Times New Roman" w:cs="Times New Roman"/>
                  <w:b/>
                  <w:bCs/>
                  <w:sz w:val="24"/>
                  <w:szCs w:val="24"/>
                  <w:rPrChange w:id="13563"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24511" w:rsidRPr="00657B96" w:rsidRDefault="00F24511" w:rsidP="006F1304">
            <w:pPr>
              <w:spacing w:after="0" w:line="240" w:lineRule="auto"/>
              <w:rPr>
                <w:ins w:id="13564" w:author="DuyNgo" w:date="2012-08-09T08:16:00Z"/>
                <w:rFonts w:ascii="Times New Roman" w:eastAsia="MS PGothic" w:hAnsi="Times New Roman" w:cs="Times New Roman"/>
                <w:b/>
                <w:bCs/>
                <w:sz w:val="24"/>
                <w:szCs w:val="24"/>
                <w:rPrChange w:id="13565" w:author="DuyNgo" w:date="2012-08-09T15:04:00Z">
                  <w:rPr>
                    <w:ins w:id="13566" w:author="DuyNgo" w:date="2012-08-09T08:16:00Z"/>
                    <w:rFonts w:ascii="Tahoma" w:eastAsia="MS PGothic" w:hAnsi="Tahoma" w:cs="Tahoma"/>
                    <w:b/>
                    <w:bCs/>
                    <w:sz w:val="20"/>
                    <w:szCs w:val="20"/>
                  </w:rPr>
                </w:rPrChange>
              </w:rPr>
            </w:pPr>
            <w:ins w:id="13567" w:author="DuyNgo" w:date="2012-08-09T08:16:00Z">
              <w:r w:rsidRPr="00657B96">
                <w:rPr>
                  <w:rFonts w:ascii="Times New Roman" w:eastAsia="MS PGothic" w:hAnsi="Times New Roman" w:cs="Times New Roman"/>
                  <w:b/>
                  <w:bCs/>
                  <w:sz w:val="24"/>
                  <w:szCs w:val="24"/>
                  <w:rPrChange w:id="13568"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24511" w:rsidRPr="00657B96" w:rsidRDefault="00F24511" w:rsidP="006F1304">
            <w:pPr>
              <w:spacing w:after="0" w:line="240" w:lineRule="auto"/>
              <w:rPr>
                <w:ins w:id="13569" w:author="DuyNgo" w:date="2012-08-09T08:16:00Z"/>
                <w:rFonts w:ascii="Times New Roman" w:eastAsia="MS PGothic" w:hAnsi="Times New Roman" w:cs="Times New Roman"/>
                <w:b/>
                <w:bCs/>
                <w:sz w:val="24"/>
                <w:szCs w:val="24"/>
                <w:rPrChange w:id="13570" w:author="DuyNgo" w:date="2012-08-09T15:04:00Z">
                  <w:rPr>
                    <w:ins w:id="13571" w:author="DuyNgo" w:date="2012-08-09T08:16:00Z"/>
                    <w:rFonts w:ascii="Tahoma" w:eastAsia="MS PGothic" w:hAnsi="Tahoma" w:cs="Tahoma"/>
                    <w:b/>
                    <w:bCs/>
                    <w:sz w:val="20"/>
                    <w:szCs w:val="20"/>
                  </w:rPr>
                </w:rPrChange>
              </w:rPr>
            </w:pPr>
            <w:ins w:id="13572" w:author="DuyNgo" w:date="2012-08-09T08:16:00Z">
              <w:r w:rsidRPr="00657B96">
                <w:rPr>
                  <w:rFonts w:ascii="Times New Roman" w:eastAsia="MS PGothic" w:hAnsi="Times New Roman" w:cs="Times New Roman"/>
                  <w:b/>
                  <w:bCs/>
                  <w:sz w:val="24"/>
                  <w:szCs w:val="24"/>
                  <w:rPrChange w:id="13573" w:author="DuyNgo" w:date="2012-08-09T15:04:00Z">
                    <w:rPr>
                      <w:rFonts w:ascii="Tahoma" w:eastAsia="MS PGothic" w:hAnsi="Tahoma" w:cs="Tahoma"/>
                      <w:b/>
                      <w:bCs/>
                      <w:color w:val="4F81BD" w:themeColor="accent1"/>
                      <w:sz w:val="20"/>
                      <w:szCs w:val="20"/>
                    </w:rPr>
                  </w:rPrChange>
                </w:rPr>
                <w:t>Expected output</w:t>
              </w:r>
            </w:ins>
          </w:p>
        </w:tc>
      </w:tr>
      <w:tr w:rsidR="00A808D6" w:rsidRPr="00657B96" w:rsidTr="006F1304">
        <w:trPr>
          <w:trHeight w:val="1142"/>
          <w:ins w:id="1357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808D6" w:rsidRPr="00657B96" w:rsidRDefault="00A808D6" w:rsidP="006F1304">
            <w:pPr>
              <w:spacing w:after="0" w:line="240" w:lineRule="auto"/>
              <w:rPr>
                <w:rFonts w:ascii="Times New Roman" w:eastAsia="MS PGothic" w:hAnsi="Times New Roman" w:cs="Times New Roman"/>
                <w:sz w:val="24"/>
                <w:szCs w:val="24"/>
              </w:rPr>
            </w:pPr>
            <w:ins w:id="13575" w:author="DuyNgo" w:date="2012-08-09T10:28:00Z">
              <w:r w:rsidRPr="00657B96">
                <w:rPr>
                  <w:rFonts w:ascii="Times New Roman" w:eastAsia="MS PGothic" w:hAnsi="Times New Roman" w:cs="Times New Roman"/>
                  <w:sz w:val="24"/>
                  <w:szCs w:val="24"/>
                  <w:rPrChange w:id="13576" w:author="DuyNgo" w:date="2012-08-09T15:04:00Z">
                    <w:rPr>
                      <w:rFonts w:ascii="Tahoma" w:eastAsia="MS PGothic" w:hAnsi="Tahoma" w:cs="Tahoma"/>
                      <w:sz w:val="20"/>
                      <w:szCs w:val="20"/>
                    </w:rPr>
                  </w:rPrChange>
                </w:rPr>
                <w:t>Check update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A808D6" w:rsidRPr="00657B96" w:rsidRDefault="00A808D6" w:rsidP="00A808D6">
            <w:pPr>
              <w:spacing w:after="0" w:line="240" w:lineRule="auto"/>
              <w:rPr>
                <w:rFonts w:ascii="Times New Roman" w:eastAsia="MS PGothic" w:hAnsi="Times New Roman" w:cs="Times New Roman"/>
                <w:sz w:val="24"/>
                <w:szCs w:val="24"/>
              </w:rPr>
            </w:pPr>
            <w:ins w:id="13577" w:author="DuyNgo" w:date="2012-08-09T08:59:00Z">
              <w:r w:rsidRPr="00657B96">
                <w:rPr>
                  <w:rFonts w:ascii="Times New Roman" w:eastAsia="MS PGothic" w:hAnsi="Times New Roman" w:cs="Times New Roman"/>
                  <w:sz w:val="24"/>
                  <w:szCs w:val="24"/>
                  <w:rPrChange w:id="13578" w:author="DuyNgo" w:date="2012-08-09T15:04:00Z">
                    <w:rPr>
                      <w:rFonts w:ascii="Tahoma" w:eastAsia="MS PGothic" w:hAnsi="Tahoma" w:cs="Tahoma"/>
                      <w:b/>
                      <w:bCs/>
                      <w:color w:val="4F81BD" w:themeColor="accent1"/>
                      <w:sz w:val="20"/>
                      <w:szCs w:val="20"/>
                    </w:rPr>
                  </w:rPrChange>
                </w:rPr>
                <w:t xml:space="preserve">User is </w:t>
              </w:r>
            </w:ins>
            <w:r w:rsidRPr="00657B96">
              <w:rPr>
                <w:rFonts w:ascii="Times New Roman" w:eastAsia="MS PGothic" w:hAnsi="Times New Roman" w:cs="Times New Roman"/>
                <w:sz w:val="24"/>
                <w:szCs w:val="24"/>
              </w:rPr>
              <w:t>team member</w:t>
            </w:r>
            <w:ins w:id="13579" w:author="DuyNgo" w:date="2012-08-09T08:59:00Z">
              <w:r w:rsidRPr="00657B96">
                <w:rPr>
                  <w:rFonts w:ascii="Times New Roman" w:eastAsia="MS PGothic" w:hAnsi="Times New Roman" w:cs="Times New Roman"/>
                  <w:sz w:val="24"/>
                  <w:szCs w:val="24"/>
                  <w:rPrChange w:id="13580" w:author="DuyNgo" w:date="2012-08-09T15:04:00Z">
                    <w:rPr>
                      <w:rFonts w:ascii="Tahoma" w:eastAsia="MS PGothic" w:hAnsi="Tahoma" w:cs="Tahoma"/>
                      <w:b/>
                      <w:bCs/>
                      <w:color w:val="4F81BD" w:themeColor="accent1"/>
                      <w:sz w:val="20"/>
                      <w:szCs w:val="20"/>
                    </w:rPr>
                  </w:rPrChange>
                </w:rPr>
                <w:t xml:space="preserve">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808D6" w:rsidRPr="00657B96" w:rsidRDefault="00A808D6" w:rsidP="00A808D6">
            <w:pPr>
              <w:pStyle w:val="ListParagraph"/>
              <w:numPr>
                <w:ilvl w:val="0"/>
                <w:numId w:val="149"/>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Log in</w:t>
            </w:r>
          </w:p>
          <w:p w:rsidR="00A808D6" w:rsidRPr="00657B96" w:rsidRDefault="00A808D6" w:rsidP="00A808D6">
            <w:pPr>
              <w:pStyle w:val="ListParagraph"/>
              <w:numPr>
                <w:ilvl w:val="0"/>
                <w:numId w:val="149"/>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Tick at least one timesheet and Click update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A808D6" w:rsidRPr="00657B96" w:rsidRDefault="00A808D6" w:rsidP="00A808D6">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1. View current value and Place to input new information.</w:t>
            </w:r>
          </w:p>
          <w:p w:rsidR="00A808D6" w:rsidRPr="00657B96" w:rsidRDefault="00A808D6" w:rsidP="00A808D6">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2.Validation</w:t>
            </w:r>
          </w:p>
          <w:p w:rsidR="00A808D6" w:rsidRPr="00657B96" w:rsidRDefault="00A808D6" w:rsidP="00A808D6">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3.Submit Ok</w:t>
            </w:r>
          </w:p>
        </w:tc>
      </w:tr>
    </w:tbl>
    <w:p w:rsidR="00F24511" w:rsidRPr="00657B96" w:rsidRDefault="00F24511">
      <w:pPr>
        <w:rPr>
          <w:ins w:id="13581" w:author="DuyNgo" w:date="2012-08-09T08:16:00Z"/>
          <w:rFonts w:ascii="Times New Roman" w:hAnsi="Times New Roman" w:cs="Times New Roman"/>
          <w:sz w:val="24"/>
          <w:szCs w:val="24"/>
          <w:rPrChange w:id="13582" w:author="DuyNgo" w:date="2012-08-09T15:04:00Z">
            <w:rPr>
              <w:ins w:id="13583" w:author="DuyNgo" w:date="2012-08-09T08:16:00Z"/>
            </w:rPr>
          </w:rPrChange>
        </w:rPr>
        <w:pPrChange w:id="13584" w:author="DuyNgo" w:date="2012-08-09T08:14:00Z">
          <w:pPr>
            <w:pStyle w:val="Heading3"/>
            <w:ind w:left="360"/>
          </w:pPr>
        </w:pPrChange>
      </w:pPr>
    </w:p>
    <w:p w:rsidR="00F24511" w:rsidRPr="00657B96" w:rsidRDefault="00F24511" w:rsidP="00F24511">
      <w:pPr>
        <w:pStyle w:val="Heading4"/>
        <w:rPr>
          <w:ins w:id="13585" w:author="DuyNgo" w:date="2012-08-09T08:16:00Z"/>
          <w:rFonts w:ascii="Times New Roman" w:hAnsi="Times New Roman" w:cs="Times New Roman"/>
          <w:sz w:val="24"/>
          <w:szCs w:val="24"/>
          <w:rPrChange w:id="13586" w:author="DuyNgo" w:date="2012-08-09T15:04:00Z">
            <w:rPr>
              <w:ins w:id="13587" w:author="DuyNgo" w:date="2012-08-09T08:16:00Z"/>
            </w:rPr>
          </w:rPrChange>
        </w:rPr>
      </w:pPr>
      <w:bookmarkStart w:id="13588" w:name="_Toc332775080"/>
      <w:r w:rsidRPr="00657B96">
        <w:rPr>
          <w:rFonts w:ascii="Times New Roman" w:hAnsi="Times New Roman" w:cs="Times New Roman"/>
          <w:sz w:val="24"/>
          <w:szCs w:val="24"/>
        </w:rPr>
        <w:t>5</w:t>
      </w:r>
      <w:ins w:id="13589" w:author="DuyNgo" w:date="2012-08-09T08:16:00Z">
        <w:r w:rsidRPr="00657B96">
          <w:rPr>
            <w:rFonts w:ascii="Times New Roman" w:hAnsi="Times New Roman" w:cs="Times New Roman"/>
            <w:sz w:val="24"/>
            <w:szCs w:val="24"/>
            <w:rPrChange w:id="13590" w:author="DuyNgo" w:date="2012-08-09T15:04:00Z">
              <w:rPr>
                <w:i w:val="0"/>
                <w:iCs w:val="0"/>
              </w:rPr>
            </w:rPrChange>
          </w:rPr>
          <w:t>.</w:t>
        </w:r>
      </w:ins>
      <w:r w:rsidRPr="00657B96">
        <w:rPr>
          <w:rFonts w:ascii="Times New Roman" w:hAnsi="Times New Roman" w:cs="Times New Roman"/>
          <w:sz w:val="24"/>
          <w:szCs w:val="24"/>
        </w:rPr>
        <w:t>4</w:t>
      </w:r>
      <w:ins w:id="13591" w:author="DuyNgo" w:date="2012-08-09T08:16:00Z">
        <w:r w:rsidRPr="00657B96">
          <w:rPr>
            <w:rFonts w:ascii="Times New Roman" w:hAnsi="Times New Roman" w:cs="Times New Roman"/>
            <w:sz w:val="24"/>
            <w:szCs w:val="24"/>
            <w:rPrChange w:id="13592" w:author="DuyNgo" w:date="2012-08-09T15:04:00Z">
              <w:rPr>
                <w:i w:val="0"/>
                <w:iCs w:val="0"/>
              </w:rPr>
            </w:rPrChange>
          </w:rPr>
          <w:t>.</w:t>
        </w:r>
      </w:ins>
      <w:r w:rsidRPr="00657B96">
        <w:rPr>
          <w:rFonts w:ascii="Times New Roman" w:hAnsi="Times New Roman" w:cs="Times New Roman"/>
          <w:sz w:val="24"/>
          <w:szCs w:val="24"/>
        </w:rPr>
        <w:t>8</w:t>
      </w:r>
      <w:ins w:id="13593" w:author="DuyNgo" w:date="2012-08-09T08:16:00Z">
        <w:r w:rsidRPr="00657B96">
          <w:rPr>
            <w:rFonts w:ascii="Times New Roman" w:hAnsi="Times New Roman" w:cs="Times New Roman"/>
            <w:sz w:val="24"/>
            <w:szCs w:val="24"/>
            <w:rPrChange w:id="13594" w:author="DuyNgo" w:date="2012-08-09T15:04:00Z">
              <w:rPr>
                <w:i w:val="0"/>
                <w:iCs w:val="0"/>
              </w:rPr>
            </w:rPrChange>
          </w:rPr>
          <w:t xml:space="preserve"> </w:t>
        </w:r>
      </w:ins>
      <w:ins w:id="13595" w:author="DuyNgo" w:date="2012-08-09T10:13:00Z">
        <w:r w:rsidR="000643C8" w:rsidRPr="00657B96">
          <w:rPr>
            <w:rFonts w:ascii="Times New Roman" w:hAnsi="Times New Roman" w:cs="Times New Roman"/>
            <w:sz w:val="24"/>
            <w:szCs w:val="24"/>
            <w:rPrChange w:id="13596" w:author="DuyNgo" w:date="2012-08-09T15:04:00Z">
              <w:rPr>
                <w:rFonts w:asciiTheme="minorHAnsi" w:eastAsiaTheme="minorHAnsi" w:hAnsiTheme="minorHAnsi" w:cstheme="minorBidi"/>
                <w:b w:val="0"/>
                <w:bCs w:val="0"/>
                <w:i w:val="0"/>
                <w:iCs w:val="0"/>
                <w:color w:val="auto"/>
              </w:rPr>
            </w:rPrChange>
          </w:rPr>
          <w:t>Check Delete timesheet</w:t>
        </w:r>
      </w:ins>
      <w:bookmarkEnd w:id="13588"/>
    </w:p>
    <w:tbl>
      <w:tblPr>
        <w:tblW w:w="9379" w:type="dxa"/>
        <w:tblInd w:w="103" w:type="dxa"/>
        <w:tblLayout w:type="fixed"/>
        <w:tblLook w:val="04A0" w:firstRow="1" w:lastRow="0" w:firstColumn="1" w:lastColumn="0" w:noHBand="0" w:noVBand="1"/>
      </w:tblPr>
      <w:tblGrid>
        <w:gridCol w:w="1537"/>
        <w:gridCol w:w="2163"/>
        <w:gridCol w:w="2794"/>
        <w:gridCol w:w="2885"/>
      </w:tblGrid>
      <w:tr w:rsidR="00F24511" w:rsidRPr="00657B96" w:rsidTr="006F1304">
        <w:trPr>
          <w:trHeight w:val="114"/>
          <w:ins w:id="13597"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24511" w:rsidRPr="00657B96" w:rsidRDefault="00F24511" w:rsidP="006F1304">
            <w:pPr>
              <w:spacing w:after="0" w:line="240" w:lineRule="auto"/>
              <w:rPr>
                <w:ins w:id="13598" w:author="DuyNgo" w:date="2012-08-09T08:16:00Z"/>
                <w:rFonts w:ascii="Times New Roman" w:eastAsia="MS PGothic" w:hAnsi="Times New Roman" w:cs="Times New Roman"/>
                <w:b/>
                <w:sz w:val="24"/>
                <w:szCs w:val="24"/>
                <w:rPrChange w:id="13599" w:author="DuyNgo" w:date="2012-08-09T15:04:00Z">
                  <w:rPr>
                    <w:ins w:id="13600" w:author="DuyNgo" w:date="2012-08-09T08:16:00Z"/>
                    <w:rFonts w:ascii="Tahoma" w:eastAsia="MS PGothic" w:hAnsi="Tahoma" w:cs="Tahoma"/>
                    <w:b/>
                    <w:sz w:val="20"/>
                    <w:szCs w:val="20"/>
                  </w:rPr>
                </w:rPrChange>
              </w:rPr>
            </w:pPr>
            <w:ins w:id="13601" w:author="DuyNgo" w:date="2012-08-09T08:16:00Z">
              <w:r w:rsidRPr="00657B96">
                <w:rPr>
                  <w:rFonts w:ascii="Times New Roman" w:eastAsia="MS PGothic" w:hAnsi="Times New Roman" w:cs="Times New Roman"/>
                  <w:b/>
                  <w:sz w:val="24"/>
                  <w:szCs w:val="24"/>
                  <w:rPrChange w:id="13602"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24511" w:rsidRPr="00657B96" w:rsidRDefault="00F24511" w:rsidP="006F1304">
            <w:pPr>
              <w:spacing w:after="0" w:line="240" w:lineRule="auto"/>
              <w:rPr>
                <w:ins w:id="13603" w:author="DuyNgo" w:date="2012-08-09T08:16:00Z"/>
                <w:rFonts w:ascii="Times New Roman" w:eastAsia="MS PGothic" w:hAnsi="Times New Roman" w:cs="Times New Roman"/>
                <w:b/>
                <w:bCs/>
                <w:sz w:val="24"/>
                <w:szCs w:val="24"/>
                <w:rPrChange w:id="13604" w:author="DuyNgo" w:date="2012-08-09T15:04:00Z">
                  <w:rPr>
                    <w:ins w:id="13605" w:author="DuyNgo" w:date="2012-08-09T08:16:00Z"/>
                    <w:rFonts w:ascii="Tahoma" w:eastAsia="MS PGothic" w:hAnsi="Tahoma" w:cs="Tahoma"/>
                    <w:b/>
                    <w:bCs/>
                    <w:sz w:val="20"/>
                    <w:szCs w:val="20"/>
                  </w:rPr>
                </w:rPrChange>
              </w:rPr>
            </w:pPr>
            <w:ins w:id="13606" w:author="DuyNgo" w:date="2012-08-09T08:16:00Z">
              <w:r w:rsidRPr="00657B96">
                <w:rPr>
                  <w:rFonts w:ascii="Times New Roman" w:eastAsia="MS PGothic" w:hAnsi="Times New Roman" w:cs="Times New Roman"/>
                  <w:b/>
                  <w:bCs/>
                  <w:sz w:val="24"/>
                  <w:szCs w:val="24"/>
                  <w:rPrChange w:id="13607"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24511" w:rsidRPr="00657B96" w:rsidRDefault="00F24511" w:rsidP="006F1304">
            <w:pPr>
              <w:spacing w:after="0" w:line="240" w:lineRule="auto"/>
              <w:rPr>
                <w:ins w:id="13608" w:author="DuyNgo" w:date="2012-08-09T08:16:00Z"/>
                <w:rFonts w:ascii="Times New Roman" w:eastAsia="MS PGothic" w:hAnsi="Times New Roman" w:cs="Times New Roman"/>
                <w:b/>
                <w:bCs/>
                <w:sz w:val="24"/>
                <w:szCs w:val="24"/>
                <w:rPrChange w:id="13609" w:author="DuyNgo" w:date="2012-08-09T15:04:00Z">
                  <w:rPr>
                    <w:ins w:id="13610" w:author="DuyNgo" w:date="2012-08-09T08:16:00Z"/>
                    <w:rFonts w:ascii="Tahoma" w:eastAsia="MS PGothic" w:hAnsi="Tahoma" w:cs="Tahoma"/>
                    <w:b/>
                    <w:bCs/>
                    <w:sz w:val="20"/>
                    <w:szCs w:val="20"/>
                  </w:rPr>
                </w:rPrChange>
              </w:rPr>
            </w:pPr>
            <w:ins w:id="13611" w:author="DuyNgo" w:date="2012-08-09T08:16:00Z">
              <w:r w:rsidRPr="00657B96">
                <w:rPr>
                  <w:rFonts w:ascii="Times New Roman" w:eastAsia="MS PGothic" w:hAnsi="Times New Roman" w:cs="Times New Roman"/>
                  <w:b/>
                  <w:bCs/>
                  <w:sz w:val="24"/>
                  <w:szCs w:val="24"/>
                  <w:rPrChange w:id="13612"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24511" w:rsidRPr="00657B96" w:rsidRDefault="00F24511" w:rsidP="006F1304">
            <w:pPr>
              <w:spacing w:after="0" w:line="240" w:lineRule="auto"/>
              <w:rPr>
                <w:ins w:id="13613" w:author="DuyNgo" w:date="2012-08-09T08:16:00Z"/>
                <w:rFonts w:ascii="Times New Roman" w:eastAsia="MS PGothic" w:hAnsi="Times New Roman" w:cs="Times New Roman"/>
                <w:b/>
                <w:bCs/>
                <w:sz w:val="24"/>
                <w:szCs w:val="24"/>
                <w:rPrChange w:id="13614" w:author="DuyNgo" w:date="2012-08-09T15:04:00Z">
                  <w:rPr>
                    <w:ins w:id="13615" w:author="DuyNgo" w:date="2012-08-09T08:16:00Z"/>
                    <w:rFonts w:ascii="Tahoma" w:eastAsia="MS PGothic" w:hAnsi="Tahoma" w:cs="Tahoma"/>
                    <w:b/>
                    <w:bCs/>
                    <w:sz w:val="20"/>
                    <w:szCs w:val="20"/>
                  </w:rPr>
                </w:rPrChange>
              </w:rPr>
            </w:pPr>
            <w:ins w:id="13616" w:author="DuyNgo" w:date="2012-08-09T08:16:00Z">
              <w:r w:rsidRPr="00657B96">
                <w:rPr>
                  <w:rFonts w:ascii="Times New Roman" w:eastAsia="MS PGothic" w:hAnsi="Times New Roman" w:cs="Times New Roman"/>
                  <w:b/>
                  <w:bCs/>
                  <w:sz w:val="24"/>
                  <w:szCs w:val="24"/>
                  <w:rPrChange w:id="13617" w:author="DuyNgo" w:date="2012-08-09T15:04:00Z">
                    <w:rPr>
                      <w:rFonts w:ascii="Tahoma" w:eastAsia="MS PGothic" w:hAnsi="Tahoma" w:cs="Tahoma"/>
                      <w:b/>
                      <w:bCs/>
                      <w:color w:val="4F81BD" w:themeColor="accent1"/>
                      <w:sz w:val="20"/>
                      <w:szCs w:val="20"/>
                    </w:rPr>
                  </w:rPrChange>
                </w:rPr>
                <w:t>Expected output</w:t>
              </w:r>
            </w:ins>
          </w:p>
        </w:tc>
      </w:tr>
      <w:tr w:rsidR="00F24511" w:rsidRPr="00657B96" w:rsidTr="006F1304">
        <w:trPr>
          <w:trHeight w:val="1142"/>
          <w:ins w:id="13618"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24511" w:rsidRPr="00657B96" w:rsidRDefault="000643C8" w:rsidP="006F1304">
            <w:pPr>
              <w:spacing w:after="0" w:line="240" w:lineRule="auto"/>
              <w:rPr>
                <w:ins w:id="13619" w:author="DuyNgo" w:date="2012-08-09T08:16:00Z"/>
                <w:rFonts w:ascii="Times New Roman" w:eastAsia="MS PGothic" w:hAnsi="Times New Roman" w:cs="Times New Roman"/>
                <w:sz w:val="24"/>
                <w:szCs w:val="24"/>
                <w:rPrChange w:id="13620" w:author="DuyNgo" w:date="2012-08-09T15:04:00Z">
                  <w:rPr>
                    <w:ins w:id="13621" w:author="DuyNgo" w:date="2012-08-09T08:16:00Z"/>
                    <w:rFonts w:ascii="Tahoma" w:eastAsia="MS PGothic" w:hAnsi="Tahoma" w:cs="Tahoma"/>
                    <w:sz w:val="20"/>
                    <w:szCs w:val="20"/>
                  </w:rPr>
                </w:rPrChange>
              </w:rPr>
            </w:pPr>
            <w:ins w:id="13622" w:author="DuyNgo" w:date="2012-08-09T10:28:00Z">
              <w:r w:rsidRPr="00657B96">
                <w:rPr>
                  <w:rFonts w:ascii="Times New Roman" w:eastAsia="MS PGothic" w:hAnsi="Times New Roman" w:cs="Times New Roman"/>
                  <w:sz w:val="24"/>
                  <w:szCs w:val="24"/>
                  <w:rPrChange w:id="13623" w:author="DuyNgo" w:date="2012-08-09T15:04:00Z">
                    <w:rPr>
                      <w:rFonts w:ascii="Tahoma" w:eastAsia="MS PGothic" w:hAnsi="Tahoma" w:cs="Tahoma"/>
                      <w:b/>
                      <w:bCs/>
                      <w:color w:val="4F81BD" w:themeColor="accent1"/>
                      <w:sz w:val="20"/>
                      <w:szCs w:val="20"/>
                    </w:rPr>
                  </w:rPrChange>
                </w:rPr>
                <w:t xml:space="preserve">Check </w:t>
              </w:r>
            </w:ins>
            <w:ins w:id="13624" w:author="DuyNgo" w:date="2012-08-09T10:29:00Z">
              <w:r w:rsidRPr="00657B96">
                <w:rPr>
                  <w:rFonts w:ascii="Times New Roman" w:eastAsia="MS PGothic" w:hAnsi="Times New Roman" w:cs="Times New Roman"/>
                  <w:sz w:val="24"/>
                  <w:szCs w:val="24"/>
                  <w:rPrChange w:id="13625" w:author="DuyNgo" w:date="2012-08-09T15:04:00Z">
                    <w:rPr>
                      <w:rFonts w:ascii="Tahoma" w:eastAsia="MS PGothic" w:hAnsi="Tahoma" w:cs="Tahoma"/>
                      <w:b/>
                      <w:bCs/>
                      <w:color w:val="4F81BD" w:themeColor="accent1"/>
                      <w:sz w:val="20"/>
                      <w:szCs w:val="20"/>
                    </w:rPr>
                  </w:rPrChange>
                </w:rPr>
                <w:t>delete</w:t>
              </w:r>
            </w:ins>
            <w:ins w:id="13626" w:author="DuyNgo" w:date="2012-08-09T10:28:00Z">
              <w:r w:rsidRPr="00657B96">
                <w:rPr>
                  <w:rFonts w:ascii="Times New Roman" w:eastAsia="MS PGothic" w:hAnsi="Times New Roman" w:cs="Times New Roman"/>
                  <w:sz w:val="24"/>
                  <w:szCs w:val="24"/>
                  <w:rPrChange w:id="13627" w:author="DuyNgo" w:date="2012-08-09T15:04:00Z">
                    <w:rPr>
                      <w:rFonts w:ascii="Tahoma" w:eastAsia="MS PGothic" w:hAnsi="Tahoma" w:cs="Tahoma"/>
                      <w:b/>
                      <w:bCs/>
                      <w:color w:val="4F81BD" w:themeColor="accent1"/>
                      <w:sz w:val="20"/>
                      <w:szCs w:val="20"/>
                    </w:rPr>
                  </w:rPrChange>
                </w:rPr>
                <w:t xml:space="preserve">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24511" w:rsidRPr="00657B96" w:rsidRDefault="000643C8" w:rsidP="000643C8">
            <w:pPr>
              <w:shd w:val="clear" w:color="FFFFCC" w:fill="FFFFFF"/>
              <w:spacing w:before="100" w:beforeAutospacing="1" w:after="0" w:afterAutospacing="1" w:line="240" w:lineRule="auto"/>
              <w:rPr>
                <w:ins w:id="13628" w:author="DuyNgo" w:date="2012-08-09T08:16:00Z"/>
                <w:rFonts w:ascii="Times New Roman" w:eastAsia="MS PGothic" w:hAnsi="Times New Roman" w:cs="Times New Roman"/>
                <w:sz w:val="24"/>
                <w:szCs w:val="24"/>
                <w:rPrChange w:id="13629" w:author="DuyNgo" w:date="2012-08-09T15:04:00Z">
                  <w:rPr>
                    <w:ins w:id="13630" w:author="DuyNgo" w:date="2012-08-09T08:16:00Z"/>
                    <w:rFonts w:ascii="Tahoma" w:eastAsia="MS PGothic" w:hAnsi="Tahoma" w:cs="Tahoma"/>
                    <w:color w:val="000000"/>
                    <w:sz w:val="20"/>
                    <w:szCs w:val="20"/>
                  </w:rPr>
                </w:rPrChange>
              </w:rPr>
            </w:pPr>
            <w:ins w:id="13631" w:author="DuyNgo" w:date="2012-08-09T10:28:00Z">
              <w:r w:rsidRPr="00657B96">
                <w:rPr>
                  <w:rFonts w:ascii="Times New Roman" w:eastAsia="MS PGothic" w:hAnsi="Times New Roman" w:cs="Times New Roman"/>
                  <w:sz w:val="24"/>
                  <w:szCs w:val="24"/>
                  <w:rPrChange w:id="13632" w:author="DuyNgo" w:date="2012-08-09T15:04:00Z">
                    <w:rPr>
                      <w:rFonts w:ascii="Tahoma" w:eastAsia="MS PGothic" w:hAnsi="Tahoma" w:cs="Tahoma"/>
                      <w:b/>
                      <w:bCs/>
                      <w:color w:val="4F81BD" w:themeColor="accent1"/>
                      <w:sz w:val="20"/>
                      <w:szCs w:val="20"/>
                    </w:rPr>
                  </w:rPrChange>
                </w:rPr>
                <w:t xml:space="preserve">User is team member </w:t>
              </w:r>
            </w:ins>
            <w:ins w:id="13633" w:author="DuyNgo" w:date="2012-08-09T10:29:00Z">
              <w:r w:rsidRPr="00657B96">
                <w:rPr>
                  <w:rFonts w:ascii="Times New Roman" w:eastAsia="MS PGothic" w:hAnsi="Times New Roman" w:cs="Times New Roman"/>
                  <w:sz w:val="24"/>
                  <w:szCs w:val="24"/>
                  <w:rPrChange w:id="13634" w:author="DuyNgo" w:date="2012-08-09T15:04:00Z">
                    <w:rPr>
                      <w:rFonts w:ascii="Tahoma" w:eastAsia="MS PGothic" w:hAnsi="Tahoma" w:cs="Tahoma"/>
                      <w:b/>
                      <w:bCs/>
                      <w:color w:val="4F81BD" w:themeColor="accent1"/>
                      <w:sz w:val="20"/>
                      <w:szCs w:val="20"/>
                    </w:rPr>
                  </w:rPrChange>
                </w:rPr>
                <w:t>or PM</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24511" w:rsidRPr="00657B96" w:rsidRDefault="00F24511">
            <w:pPr>
              <w:spacing w:after="0" w:line="240" w:lineRule="auto"/>
              <w:rPr>
                <w:ins w:id="13635" w:author="DuyNgo" w:date="2012-08-09T09:53:00Z"/>
                <w:rFonts w:ascii="Times New Roman" w:eastAsia="MS PGothic" w:hAnsi="Times New Roman" w:cs="Times New Roman"/>
                <w:sz w:val="24"/>
                <w:szCs w:val="24"/>
                <w:rPrChange w:id="13636" w:author="DuyNgo" w:date="2012-08-09T15:04:00Z">
                  <w:rPr>
                    <w:ins w:id="13637" w:author="DuyNgo" w:date="2012-08-09T09:53:00Z"/>
                    <w:rFonts w:ascii="Tahoma" w:eastAsia="MS PGothic" w:hAnsi="Tahoma" w:cs="Tahoma"/>
                    <w:color w:val="000000"/>
                    <w:sz w:val="20"/>
                    <w:szCs w:val="20"/>
                  </w:rPr>
                </w:rPrChange>
              </w:rPr>
              <w:pPrChange w:id="13638" w:author="DuyNgo" w:date="2012-08-09T10:01:00Z">
                <w:pPr>
                  <w:numPr>
                    <w:numId w:val="8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697" w:hanging="360"/>
                  <w:jc w:val="center"/>
                  <w:textAlignment w:val="center"/>
                </w:pPr>
              </w:pPrChange>
            </w:pPr>
            <w:r w:rsidRPr="00657B96">
              <w:rPr>
                <w:rFonts w:ascii="Times New Roman" w:eastAsia="MS PGothic" w:hAnsi="Times New Roman" w:cs="Times New Roman"/>
                <w:sz w:val="24"/>
                <w:szCs w:val="24"/>
              </w:rPr>
              <w:t xml:space="preserve">1. </w:t>
            </w:r>
            <w:ins w:id="13639" w:author="DuyNgo" w:date="2012-08-09T09:53:00Z">
              <w:r w:rsidRPr="00657B96">
                <w:rPr>
                  <w:rFonts w:ascii="Times New Roman" w:eastAsia="MS PGothic" w:hAnsi="Times New Roman" w:cs="Times New Roman"/>
                  <w:sz w:val="24"/>
                  <w:szCs w:val="24"/>
                  <w:rPrChange w:id="13640" w:author="DuyNgo" w:date="2012-08-09T15:04:00Z">
                    <w:rPr>
                      <w:rFonts w:ascii="Tahoma" w:eastAsia="MS PGothic" w:hAnsi="Tahoma" w:cs="Tahoma"/>
                      <w:sz w:val="20"/>
                      <w:szCs w:val="20"/>
                    </w:rPr>
                  </w:rPrChange>
                </w:rPr>
                <w:t>Log in</w:t>
              </w:r>
            </w:ins>
          </w:p>
          <w:p w:rsidR="00F24511" w:rsidRPr="00657B96" w:rsidRDefault="00F24511">
            <w:pPr>
              <w:spacing w:after="0" w:line="240" w:lineRule="auto"/>
              <w:rPr>
                <w:ins w:id="13641" w:author="DuyNgo" w:date="2012-08-09T08:16:00Z"/>
                <w:rFonts w:ascii="Times New Roman" w:eastAsia="MS PGothic" w:hAnsi="Times New Roman" w:cs="Times New Roman"/>
                <w:sz w:val="24"/>
                <w:szCs w:val="24"/>
                <w:rPrChange w:id="13642" w:author="DuyNgo" w:date="2012-08-09T15:04:00Z">
                  <w:rPr>
                    <w:ins w:id="13643" w:author="DuyNgo" w:date="2012-08-09T08:16:00Z"/>
                    <w:rFonts w:ascii="Tahoma" w:eastAsia="MS PGothic" w:hAnsi="Tahoma" w:cs="Tahoma"/>
                    <w:sz w:val="20"/>
                    <w:szCs w:val="20"/>
                  </w:rPr>
                </w:rPrChange>
              </w:rPr>
              <w:pPrChange w:id="13644" w:author="DuyNgo" w:date="2012-08-09T08:55:00Z">
                <w:pPr>
                  <w:pStyle w:val="ListParagraph"/>
                  <w:numPr>
                    <w:numId w:val="73"/>
                  </w:numPr>
                  <w:spacing w:after="0" w:line="240" w:lineRule="auto"/>
                  <w:ind w:hanging="360"/>
                </w:pPr>
              </w:pPrChange>
            </w:pPr>
            <w:r w:rsidRPr="00657B96">
              <w:rPr>
                <w:rFonts w:ascii="Times New Roman" w:eastAsia="MS PGothic" w:hAnsi="Times New Roman" w:cs="Times New Roman"/>
                <w:sz w:val="24"/>
                <w:szCs w:val="24"/>
              </w:rPr>
              <w:t xml:space="preserve">2.  </w:t>
            </w:r>
            <w:ins w:id="13645" w:author="DuyNgo" w:date="2012-08-09T10:30:00Z">
              <w:r w:rsidR="000643C8" w:rsidRPr="00657B96">
                <w:rPr>
                  <w:rFonts w:ascii="Times New Roman" w:eastAsia="MS PGothic" w:hAnsi="Times New Roman" w:cs="Times New Roman"/>
                  <w:sz w:val="24"/>
                  <w:szCs w:val="24"/>
                  <w:rPrChange w:id="13646" w:author="DuyNgo" w:date="2012-08-09T15:04:00Z">
                    <w:rPr>
                      <w:rFonts w:ascii="Tahoma" w:eastAsia="MS PGothic" w:hAnsi="Tahoma" w:cs="Tahoma"/>
                      <w:sz w:val="20"/>
                      <w:szCs w:val="20"/>
                    </w:rPr>
                  </w:rPrChange>
                </w:rPr>
                <w:t>Tick at least one timesheet and Click delete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24511" w:rsidRPr="00657B96" w:rsidRDefault="00F24511">
            <w:pPr>
              <w:spacing w:after="0" w:line="240" w:lineRule="auto"/>
              <w:rPr>
                <w:ins w:id="13647" w:author="DuyNgo" w:date="2012-08-09T08:16:00Z"/>
                <w:rFonts w:ascii="Times New Roman" w:eastAsia="MS PGothic" w:hAnsi="Times New Roman" w:cs="Times New Roman"/>
                <w:sz w:val="24"/>
                <w:szCs w:val="24"/>
                <w:rPrChange w:id="13648" w:author="DuyNgo" w:date="2012-08-09T15:04:00Z">
                  <w:rPr>
                    <w:ins w:id="13649" w:author="DuyNgo" w:date="2012-08-09T08:16:00Z"/>
                    <w:rFonts w:ascii="Tahoma" w:hAnsi="Tahoma" w:cs="Tahoma"/>
                    <w:color w:val="000000"/>
                    <w:sz w:val="20"/>
                    <w:szCs w:val="20"/>
                  </w:rPr>
                </w:rPrChange>
              </w:rPr>
              <w:pPrChange w:id="13650"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3651" w:author="DuyNgo" w:date="2012-08-09T09:53:00Z">
              <w:r w:rsidRPr="00657B96">
                <w:rPr>
                  <w:rFonts w:ascii="Times New Roman" w:eastAsia="MS PGothic" w:hAnsi="Times New Roman" w:cs="Times New Roman"/>
                  <w:sz w:val="24"/>
                  <w:szCs w:val="24"/>
                  <w:rPrChange w:id="13652" w:author="DuyNgo" w:date="2012-08-09T15:04:00Z">
                    <w:rPr>
                      <w:rFonts w:ascii="Tahoma" w:eastAsia="MS PGothic" w:hAnsi="Tahoma" w:cs="Tahoma"/>
                      <w:sz w:val="20"/>
                      <w:szCs w:val="20"/>
                    </w:rPr>
                  </w:rPrChange>
                </w:rPr>
                <w:t xml:space="preserve">1 </w:t>
              </w:r>
            </w:ins>
            <w:ins w:id="13653" w:author="DuyNgo" w:date="2012-08-09T10:30:00Z">
              <w:r w:rsidR="000643C8" w:rsidRPr="00657B96">
                <w:rPr>
                  <w:rFonts w:ascii="Times New Roman" w:eastAsia="MS PGothic" w:hAnsi="Times New Roman" w:cs="Times New Roman"/>
                  <w:sz w:val="24"/>
                  <w:szCs w:val="24"/>
                  <w:rPrChange w:id="13654" w:author="DuyNgo" w:date="2012-08-09T15:04:00Z">
                    <w:rPr>
                      <w:rFonts w:ascii="Tahoma" w:eastAsia="MS PGothic" w:hAnsi="Tahoma" w:cs="Tahoma"/>
                      <w:sz w:val="20"/>
                      <w:szCs w:val="20"/>
                    </w:rPr>
                  </w:rPrChange>
                </w:rPr>
                <w:t>PM is able to delete all timesheet of that project / team member can delete their own timesheet.</w:t>
              </w:r>
            </w:ins>
          </w:p>
        </w:tc>
      </w:tr>
    </w:tbl>
    <w:p w:rsidR="00F24511" w:rsidRPr="00657B96" w:rsidRDefault="00F24511" w:rsidP="00F24511">
      <w:pPr>
        <w:rPr>
          <w:rFonts w:ascii="Times New Roman" w:hAnsi="Times New Roman" w:cs="Times New Roman"/>
          <w:sz w:val="24"/>
          <w:szCs w:val="24"/>
        </w:rPr>
      </w:pPr>
    </w:p>
    <w:p w:rsidR="00F24511" w:rsidRPr="00657B96" w:rsidRDefault="00F24511" w:rsidP="00F24511">
      <w:pPr>
        <w:pStyle w:val="Heading4"/>
        <w:rPr>
          <w:ins w:id="13655" w:author="DuyNgo" w:date="2012-08-09T08:16:00Z"/>
          <w:rFonts w:ascii="Times New Roman" w:hAnsi="Times New Roman" w:cs="Times New Roman"/>
          <w:sz w:val="24"/>
          <w:szCs w:val="24"/>
          <w:rPrChange w:id="13656" w:author="DuyNgo" w:date="2012-08-09T15:04:00Z">
            <w:rPr>
              <w:ins w:id="13657" w:author="DuyNgo" w:date="2012-08-09T08:16:00Z"/>
            </w:rPr>
          </w:rPrChange>
        </w:rPr>
      </w:pPr>
      <w:bookmarkStart w:id="13658" w:name="_Toc332775081"/>
      <w:r w:rsidRPr="00657B96">
        <w:rPr>
          <w:rFonts w:ascii="Times New Roman" w:hAnsi="Times New Roman" w:cs="Times New Roman"/>
          <w:sz w:val="24"/>
          <w:szCs w:val="24"/>
        </w:rPr>
        <w:t>5</w:t>
      </w:r>
      <w:ins w:id="13659" w:author="DuyNgo" w:date="2012-08-09T08:16:00Z">
        <w:r w:rsidRPr="00657B96">
          <w:rPr>
            <w:rFonts w:ascii="Times New Roman" w:hAnsi="Times New Roman" w:cs="Times New Roman"/>
            <w:sz w:val="24"/>
            <w:szCs w:val="24"/>
            <w:rPrChange w:id="13660" w:author="DuyNgo" w:date="2012-08-09T15:04:00Z">
              <w:rPr>
                <w:rFonts w:asciiTheme="minorHAnsi" w:eastAsiaTheme="minorHAnsi" w:hAnsiTheme="minorHAnsi" w:cstheme="minorBidi"/>
                <w:b w:val="0"/>
                <w:bCs w:val="0"/>
                <w:i w:val="0"/>
                <w:iCs w:val="0"/>
                <w:color w:val="auto"/>
              </w:rPr>
            </w:rPrChange>
          </w:rPr>
          <w:t>.</w:t>
        </w:r>
      </w:ins>
      <w:r w:rsidRPr="00657B96">
        <w:rPr>
          <w:rFonts w:ascii="Times New Roman" w:hAnsi="Times New Roman" w:cs="Times New Roman"/>
          <w:sz w:val="24"/>
          <w:szCs w:val="24"/>
        </w:rPr>
        <w:t>4</w:t>
      </w:r>
      <w:ins w:id="13661" w:author="DuyNgo" w:date="2012-08-09T08:16:00Z">
        <w:r w:rsidRPr="00657B96">
          <w:rPr>
            <w:rFonts w:ascii="Times New Roman" w:hAnsi="Times New Roman" w:cs="Times New Roman"/>
            <w:sz w:val="24"/>
            <w:szCs w:val="24"/>
            <w:rPrChange w:id="13662" w:author="DuyNgo" w:date="2012-08-09T15:04:00Z">
              <w:rPr>
                <w:rFonts w:asciiTheme="minorHAnsi" w:eastAsiaTheme="minorHAnsi" w:hAnsiTheme="minorHAnsi" w:cstheme="minorBidi"/>
                <w:b w:val="0"/>
                <w:bCs w:val="0"/>
                <w:i w:val="0"/>
                <w:iCs w:val="0"/>
                <w:color w:val="auto"/>
              </w:rPr>
            </w:rPrChange>
          </w:rPr>
          <w:t>.</w:t>
        </w:r>
      </w:ins>
      <w:r w:rsidR="000643C8" w:rsidRPr="00657B96">
        <w:rPr>
          <w:rFonts w:ascii="Times New Roman" w:hAnsi="Times New Roman" w:cs="Times New Roman"/>
          <w:sz w:val="24"/>
          <w:szCs w:val="24"/>
        </w:rPr>
        <w:t>9</w:t>
      </w:r>
      <w:ins w:id="13663" w:author="DuyNgo" w:date="2012-08-09T08:16:00Z">
        <w:r w:rsidRPr="00657B96">
          <w:rPr>
            <w:rFonts w:ascii="Times New Roman" w:hAnsi="Times New Roman" w:cs="Times New Roman"/>
            <w:sz w:val="24"/>
            <w:szCs w:val="24"/>
            <w:rPrChange w:id="13664" w:author="DuyNgo" w:date="2012-08-09T15:04:00Z">
              <w:rPr>
                <w:rFonts w:asciiTheme="minorHAnsi" w:eastAsiaTheme="minorHAnsi" w:hAnsiTheme="minorHAnsi" w:cstheme="minorBidi"/>
                <w:b w:val="0"/>
                <w:bCs w:val="0"/>
                <w:i w:val="0"/>
                <w:iCs w:val="0"/>
                <w:color w:val="auto"/>
              </w:rPr>
            </w:rPrChange>
          </w:rPr>
          <w:t xml:space="preserve"> </w:t>
        </w:r>
      </w:ins>
      <w:ins w:id="13665" w:author="DuyNgo" w:date="2012-08-09T10:13:00Z">
        <w:r w:rsidR="000643C8" w:rsidRPr="00657B96">
          <w:rPr>
            <w:rFonts w:ascii="Times New Roman" w:hAnsi="Times New Roman" w:cs="Times New Roman"/>
            <w:sz w:val="24"/>
            <w:szCs w:val="24"/>
            <w:rPrChange w:id="13666" w:author="DuyNgo" w:date="2012-08-09T15:04:00Z">
              <w:rPr>
                <w:rFonts w:asciiTheme="minorHAnsi" w:eastAsiaTheme="minorHAnsi" w:hAnsiTheme="minorHAnsi" w:cstheme="minorBidi"/>
                <w:b w:val="0"/>
                <w:bCs w:val="0"/>
                <w:i w:val="0"/>
                <w:iCs w:val="0"/>
                <w:color w:val="auto"/>
              </w:rPr>
            </w:rPrChange>
          </w:rPr>
          <w:t>Check approve timesheet</w:t>
        </w:r>
      </w:ins>
      <w:bookmarkEnd w:id="13658"/>
      <w:ins w:id="13667" w:author="DuyNgo" w:date="2012-08-09T08:53:00Z">
        <w:r w:rsidRPr="00657B96">
          <w:rPr>
            <w:rFonts w:ascii="Times New Roman" w:hAnsi="Times New Roman" w:cs="Times New Roman"/>
            <w:sz w:val="24"/>
            <w:szCs w:val="24"/>
            <w:rPrChange w:id="13668" w:author="DuyNgo" w:date="2012-08-09T15:04:00Z">
              <w:rPr>
                <w:rFonts w:asciiTheme="minorHAnsi" w:eastAsiaTheme="minorHAnsi" w:hAnsiTheme="minorHAnsi" w:cstheme="minorBidi"/>
                <w:b w:val="0"/>
                <w:bCs w:val="0"/>
                <w:i w:val="0"/>
                <w:iCs w:val="0"/>
                <w:color w:val="auto"/>
              </w:rPr>
            </w:rPrChange>
          </w:rPr>
          <w:tab/>
        </w:r>
        <w:r w:rsidRPr="00657B96">
          <w:rPr>
            <w:rFonts w:ascii="Times New Roman" w:hAnsi="Times New Roman" w:cs="Times New Roman"/>
            <w:sz w:val="24"/>
            <w:szCs w:val="24"/>
            <w:rPrChange w:id="13669" w:author="DuyNgo" w:date="2012-08-09T15:04:00Z">
              <w:rPr>
                <w:rFonts w:asciiTheme="minorHAnsi" w:eastAsiaTheme="minorHAnsi" w:hAnsiTheme="minorHAnsi" w:cstheme="minorBidi"/>
                <w:b w:val="0"/>
                <w:bCs w:val="0"/>
                <w:i w:val="0"/>
                <w:iCs w:val="0"/>
                <w:color w:val="auto"/>
              </w:rPr>
            </w:rPrChange>
          </w:rPr>
          <w:tab/>
        </w:r>
      </w:ins>
      <w:ins w:id="13670" w:author="DuyNgo" w:date="2012-08-09T08:54:00Z">
        <w:r w:rsidRPr="00657B96">
          <w:rPr>
            <w:rFonts w:ascii="Times New Roman" w:hAnsi="Times New Roman" w:cs="Times New Roman"/>
            <w:sz w:val="24"/>
            <w:szCs w:val="24"/>
            <w:rPrChange w:id="13671" w:author="DuyNgo" w:date="2012-08-09T15:04:00Z">
              <w:rPr>
                <w:rFonts w:asciiTheme="minorHAnsi" w:eastAsiaTheme="minorHAnsi" w:hAnsiTheme="minorHAnsi" w:cstheme="minorBidi"/>
                <w:b w:val="0"/>
                <w:bCs w:val="0"/>
                <w:i w:val="0"/>
                <w:iCs w:val="0"/>
                <w:color w:val="auto"/>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F24511" w:rsidRPr="00657B96" w:rsidTr="006F1304">
        <w:trPr>
          <w:trHeight w:val="114"/>
          <w:ins w:id="1367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24511" w:rsidRPr="00657B96" w:rsidRDefault="00F24511" w:rsidP="006F1304">
            <w:pPr>
              <w:spacing w:after="0" w:line="240" w:lineRule="auto"/>
              <w:rPr>
                <w:ins w:id="13673" w:author="DuyNgo" w:date="2012-08-09T08:16:00Z"/>
                <w:rFonts w:ascii="Times New Roman" w:eastAsia="MS PGothic" w:hAnsi="Times New Roman" w:cs="Times New Roman"/>
                <w:b/>
                <w:sz w:val="24"/>
                <w:szCs w:val="24"/>
                <w:rPrChange w:id="13674" w:author="DuyNgo" w:date="2012-08-09T15:04:00Z">
                  <w:rPr>
                    <w:ins w:id="13675" w:author="DuyNgo" w:date="2012-08-09T08:16:00Z"/>
                    <w:rFonts w:ascii="Tahoma" w:eastAsia="MS PGothic" w:hAnsi="Tahoma" w:cs="Tahoma"/>
                    <w:b/>
                    <w:sz w:val="20"/>
                    <w:szCs w:val="20"/>
                  </w:rPr>
                </w:rPrChange>
              </w:rPr>
            </w:pPr>
            <w:ins w:id="13676" w:author="DuyNgo" w:date="2012-08-09T08:16:00Z">
              <w:r w:rsidRPr="00657B96">
                <w:rPr>
                  <w:rFonts w:ascii="Times New Roman" w:eastAsia="MS PGothic" w:hAnsi="Times New Roman" w:cs="Times New Roman"/>
                  <w:b/>
                  <w:sz w:val="24"/>
                  <w:szCs w:val="24"/>
                  <w:rPrChange w:id="13677"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24511" w:rsidRPr="00657B96" w:rsidRDefault="00F24511" w:rsidP="006F1304">
            <w:pPr>
              <w:spacing w:after="0" w:line="240" w:lineRule="auto"/>
              <w:rPr>
                <w:ins w:id="13678" w:author="DuyNgo" w:date="2012-08-09T08:16:00Z"/>
                <w:rFonts w:ascii="Times New Roman" w:eastAsia="MS PGothic" w:hAnsi="Times New Roman" w:cs="Times New Roman"/>
                <w:b/>
                <w:bCs/>
                <w:sz w:val="24"/>
                <w:szCs w:val="24"/>
                <w:rPrChange w:id="13679" w:author="DuyNgo" w:date="2012-08-09T15:04:00Z">
                  <w:rPr>
                    <w:ins w:id="13680" w:author="DuyNgo" w:date="2012-08-09T08:16:00Z"/>
                    <w:rFonts w:ascii="Tahoma" w:eastAsia="MS PGothic" w:hAnsi="Tahoma" w:cs="Tahoma"/>
                    <w:b/>
                    <w:bCs/>
                    <w:sz w:val="20"/>
                    <w:szCs w:val="20"/>
                  </w:rPr>
                </w:rPrChange>
              </w:rPr>
            </w:pPr>
            <w:ins w:id="13681" w:author="DuyNgo" w:date="2012-08-09T08:16:00Z">
              <w:r w:rsidRPr="00657B96">
                <w:rPr>
                  <w:rFonts w:ascii="Times New Roman" w:eastAsia="MS PGothic" w:hAnsi="Times New Roman" w:cs="Times New Roman"/>
                  <w:b/>
                  <w:bCs/>
                  <w:sz w:val="24"/>
                  <w:szCs w:val="24"/>
                  <w:rPrChange w:id="13682"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24511" w:rsidRPr="00657B96" w:rsidRDefault="00F24511" w:rsidP="006F1304">
            <w:pPr>
              <w:spacing w:after="0" w:line="240" w:lineRule="auto"/>
              <w:rPr>
                <w:ins w:id="13683" w:author="DuyNgo" w:date="2012-08-09T08:16:00Z"/>
                <w:rFonts w:ascii="Times New Roman" w:eastAsia="MS PGothic" w:hAnsi="Times New Roman" w:cs="Times New Roman"/>
                <w:b/>
                <w:bCs/>
                <w:sz w:val="24"/>
                <w:szCs w:val="24"/>
                <w:rPrChange w:id="13684" w:author="DuyNgo" w:date="2012-08-09T15:04:00Z">
                  <w:rPr>
                    <w:ins w:id="13685" w:author="DuyNgo" w:date="2012-08-09T08:16:00Z"/>
                    <w:rFonts w:ascii="Tahoma" w:eastAsia="MS PGothic" w:hAnsi="Tahoma" w:cs="Tahoma"/>
                    <w:b/>
                    <w:bCs/>
                    <w:sz w:val="20"/>
                    <w:szCs w:val="20"/>
                  </w:rPr>
                </w:rPrChange>
              </w:rPr>
            </w:pPr>
            <w:ins w:id="13686" w:author="DuyNgo" w:date="2012-08-09T08:16:00Z">
              <w:r w:rsidRPr="00657B96">
                <w:rPr>
                  <w:rFonts w:ascii="Times New Roman" w:eastAsia="MS PGothic" w:hAnsi="Times New Roman" w:cs="Times New Roman"/>
                  <w:b/>
                  <w:bCs/>
                  <w:sz w:val="24"/>
                  <w:szCs w:val="24"/>
                  <w:rPrChange w:id="13687"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24511" w:rsidRPr="00657B96" w:rsidRDefault="00F24511" w:rsidP="006F1304">
            <w:pPr>
              <w:spacing w:after="0" w:line="240" w:lineRule="auto"/>
              <w:rPr>
                <w:ins w:id="13688" w:author="DuyNgo" w:date="2012-08-09T08:16:00Z"/>
                <w:rFonts w:ascii="Times New Roman" w:eastAsia="MS PGothic" w:hAnsi="Times New Roman" w:cs="Times New Roman"/>
                <w:b/>
                <w:bCs/>
                <w:sz w:val="24"/>
                <w:szCs w:val="24"/>
                <w:rPrChange w:id="13689" w:author="DuyNgo" w:date="2012-08-09T15:04:00Z">
                  <w:rPr>
                    <w:ins w:id="13690" w:author="DuyNgo" w:date="2012-08-09T08:16:00Z"/>
                    <w:rFonts w:ascii="Tahoma" w:eastAsia="MS PGothic" w:hAnsi="Tahoma" w:cs="Tahoma"/>
                    <w:b/>
                    <w:bCs/>
                    <w:sz w:val="20"/>
                    <w:szCs w:val="20"/>
                  </w:rPr>
                </w:rPrChange>
              </w:rPr>
            </w:pPr>
            <w:ins w:id="13691" w:author="DuyNgo" w:date="2012-08-09T08:16:00Z">
              <w:r w:rsidRPr="00657B96">
                <w:rPr>
                  <w:rFonts w:ascii="Times New Roman" w:eastAsia="MS PGothic" w:hAnsi="Times New Roman" w:cs="Times New Roman"/>
                  <w:b/>
                  <w:bCs/>
                  <w:sz w:val="24"/>
                  <w:szCs w:val="24"/>
                  <w:rPrChange w:id="13692" w:author="DuyNgo" w:date="2012-08-09T15:04:00Z">
                    <w:rPr>
                      <w:rFonts w:ascii="Tahoma" w:eastAsia="MS PGothic" w:hAnsi="Tahoma" w:cs="Tahoma"/>
                      <w:b/>
                      <w:bCs/>
                      <w:color w:val="4F81BD" w:themeColor="accent1"/>
                      <w:sz w:val="20"/>
                      <w:szCs w:val="20"/>
                    </w:rPr>
                  </w:rPrChange>
                </w:rPr>
                <w:t>Expected output</w:t>
              </w:r>
            </w:ins>
          </w:p>
        </w:tc>
      </w:tr>
      <w:tr w:rsidR="00F24511" w:rsidRPr="00657B96" w:rsidTr="006F1304">
        <w:trPr>
          <w:trHeight w:val="1142"/>
          <w:ins w:id="1369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24511" w:rsidRPr="00657B96" w:rsidRDefault="000643C8" w:rsidP="006F1304">
            <w:pPr>
              <w:spacing w:after="0" w:line="240" w:lineRule="auto"/>
              <w:rPr>
                <w:rFonts w:ascii="Times New Roman" w:eastAsia="MS PGothic" w:hAnsi="Times New Roman" w:cs="Times New Roman"/>
                <w:sz w:val="24"/>
                <w:szCs w:val="24"/>
              </w:rPr>
            </w:pPr>
            <w:ins w:id="13694" w:author="DuyNgo" w:date="2012-08-09T10:31:00Z">
              <w:r w:rsidRPr="00657B96">
                <w:rPr>
                  <w:rFonts w:ascii="Times New Roman" w:eastAsia="MS PGothic" w:hAnsi="Times New Roman" w:cs="Times New Roman"/>
                  <w:sz w:val="24"/>
                  <w:szCs w:val="24"/>
                  <w:rPrChange w:id="13695" w:author="DuyNgo" w:date="2012-08-09T15:04:00Z">
                    <w:rPr>
                      <w:rFonts w:ascii="Tahoma" w:eastAsia="MS PGothic" w:hAnsi="Tahoma" w:cs="Tahoma"/>
                      <w:sz w:val="20"/>
                      <w:szCs w:val="20"/>
                    </w:rPr>
                  </w:rPrChange>
                </w:rPr>
                <w:t>Check approve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24511" w:rsidRPr="00657B96" w:rsidRDefault="000643C8" w:rsidP="000643C8">
            <w:pPr>
              <w:spacing w:after="0" w:line="240" w:lineRule="auto"/>
              <w:rPr>
                <w:rFonts w:ascii="Times New Roman" w:eastAsia="MS PGothic" w:hAnsi="Times New Roman" w:cs="Times New Roman"/>
                <w:sz w:val="24"/>
                <w:szCs w:val="24"/>
              </w:rPr>
            </w:pPr>
            <w:ins w:id="13696" w:author="DuyNgo" w:date="2012-08-09T10:31:00Z">
              <w:r w:rsidRPr="00657B96">
                <w:rPr>
                  <w:rFonts w:ascii="Times New Roman" w:eastAsia="MS PGothic" w:hAnsi="Times New Roman" w:cs="Times New Roman"/>
                  <w:sz w:val="24"/>
                  <w:szCs w:val="24"/>
                  <w:rPrChange w:id="13697" w:author="DuyNgo" w:date="2012-08-09T15:04:00Z">
                    <w:rPr>
                      <w:rFonts w:ascii="Tahoma" w:eastAsia="MS PGothic" w:hAnsi="Tahoma" w:cs="Tahoma"/>
                      <w:sz w:val="20"/>
                      <w:szCs w:val="20"/>
                    </w:rPr>
                  </w:rPrChange>
                </w:rPr>
                <w:t>User is PM of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0643C8" w:rsidRPr="00657B96" w:rsidRDefault="000643C8" w:rsidP="000643C8">
            <w:pPr>
              <w:pStyle w:val="ListParagraph"/>
              <w:numPr>
                <w:ilvl w:val="0"/>
                <w:numId w:val="150"/>
              </w:numPr>
              <w:spacing w:after="0" w:line="240" w:lineRule="auto"/>
              <w:rPr>
                <w:rFonts w:ascii="Times New Roman" w:eastAsia="MS PGothic" w:hAnsi="Times New Roman" w:cs="Times New Roman"/>
                <w:sz w:val="24"/>
                <w:szCs w:val="24"/>
              </w:rPr>
            </w:pPr>
            <w:ins w:id="13698" w:author="DuyNgo" w:date="2012-08-09T10:31:00Z">
              <w:r w:rsidRPr="00657B96">
                <w:rPr>
                  <w:rFonts w:ascii="Times New Roman" w:eastAsia="MS PGothic" w:hAnsi="Times New Roman" w:cs="Times New Roman"/>
                  <w:sz w:val="24"/>
                  <w:szCs w:val="24"/>
                  <w:rPrChange w:id="13699" w:author="DuyNgo" w:date="2012-08-09T15:04:00Z">
                    <w:rPr/>
                  </w:rPrChange>
                </w:rPr>
                <w:t>Log in</w:t>
              </w:r>
            </w:ins>
          </w:p>
          <w:p w:rsidR="00F24511" w:rsidRPr="00657B96" w:rsidRDefault="000643C8" w:rsidP="000643C8">
            <w:pPr>
              <w:pStyle w:val="ListParagraph"/>
              <w:numPr>
                <w:ilvl w:val="0"/>
                <w:numId w:val="150"/>
              </w:numPr>
              <w:spacing w:after="0" w:line="240" w:lineRule="auto"/>
              <w:rPr>
                <w:rFonts w:ascii="Times New Roman" w:eastAsia="MS PGothic" w:hAnsi="Times New Roman" w:cs="Times New Roman"/>
                <w:sz w:val="24"/>
                <w:szCs w:val="24"/>
              </w:rPr>
            </w:pPr>
            <w:ins w:id="13700" w:author="DuyNgo" w:date="2012-08-09T10:31:00Z">
              <w:r w:rsidRPr="00657B96">
                <w:rPr>
                  <w:rFonts w:ascii="Times New Roman" w:eastAsia="MS PGothic" w:hAnsi="Times New Roman" w:cs="Times New Roman"/>
                  <w:sz w:val="24"/>
                  <w:szCs w:val="24"/>
                  <w:rPrChange w:id="13701" w:author="DuyNgo" w:date="2012-08-09T15:04:00Z">
                    <w:rPr>
                      <w:rFonts w:ascii="Tahoma" w:eastAsia="MS PGothic" w:hAnsi="Tahoma" w:cs="Tahoma"/>
                      <w:sz w:val="20"/>
                      <w:szCs w:val="20"/>
                    </w:rPr>
                  </w:rPrChange>
                </w:rPr>
                <w:t>Tick timesheet and click Approve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24511" w:rsidRPr="00657B96" w:rsidRDefault="000643C8" w:rsidP="000643C8">
            <w:pPr>
              <w:spacing w:after="0" w:line="240" w:lineRule="auto"/>
              <w:rPr>
                <w:rFonts w:ascii="Times New Roman" w:eastAsia="MS PGothic" w:hAnsi="Times New Roman" w:cs="Times New Roman"/>
                <w:sz w:val="24"/>
                <w:szCs w:val="24"/>
              </w:rPr>
            </w:pPr>
            <w:ins w:id="13702" w:author="DuyNgo" w:date="2012-08-09T10:32:00Z">
              <w:r w:rsidRPr="00657B96">
                <w:rPr>
                  <w:rFonts w:ascii="Times New Roman" w:eastAsia="MS PGothic" w:hAnsi="Times New Roman" w:cs="Times New Roman"/>
                  <w:sz w:val="24"/>
                  <w:szCs w:val="24"/>
                  <w:rPrChange w:id="13703" w:author="DuyNgo" w:date="2012-08-09T15:04:00Z">
                    <w:rPr>
                      <w:rFonts w:ascii="Tahoma" w:eastAsia="MS PGothic" w:hAnsi="Tahoma" w:cs="Tahoma"/>
                      <w:sz w:val="20"/>
                      <w:szCs w:val="20"/>
                    </w:rPr>
                  </w:rPrChange>
                </w:rPr>
                <w:t>timesheet approved and status changed.</w:t>
              </w:r>
            </w:ins>
          </w:p>
        </w:tc>
      </w:tr>
    </w:tbl>
    <w:p w:rsidR="00F24511" w:rsidRPr="00657B96" w:rsidRDefault="00F24511">
      <w:pPr>
        <w:rPr>
          <w:ins w:id="13704" w:author="DuyNgo" w:date="2012-08-09T08:16:00Z"/>
          <w:rFonts w:ascii="Times New Roman" w:hAnsi="Times New Roman" w:cs="Times New Roman"/>
          <w:sz w:val="24"/>
          <w:szCs w:val="24"/>
          <w:rPrChange w:id="13705" w:author="DuyNgo" w:date="2012-08-09T15:04:00Z">
            <w:rPr>
              <w:ins w:id="13706" w:author="DuyNgo" w:date="2012-08-09T08:16:00Z"/>
            </w:rPr>
          </w:rPrChange>
        </w:rPr>
        <w:pPrChange w:id="13707" w:author="DuyNgo" w:date="2012-08-09T08:14:00Z">
          <w:pPr>
            <w:pStyle w:val="Heading3"/>
            <w:ind w:left="360"/>
          </w:pPr>
        </w:pPrChange>
      </w:pPr>
    </w:p>
    <w:p w:rsidR="00F24511" w:rsidRPr="00657B96" w:rsidRDefault="00F24511" w:rsidP="00F24511">
      <w:pPr>
        <w:pStyle w:val="Heading4"/>
        <w:rPr>
          <w:ins w:id="13708" w:author="DuyNgo" w:date="2012-08-09T08:16:00Z"/>
          <w:rFonts w:ascii="Times New Roman" w:hAnsi="Times New Roman" w:cs="Times New Roman"/>
          <w:sz w:val="24"/>
          <w:szCs w:val="24"/>
          <w:rPrChange w:id="13709" w:author="DuyNgo" w:date="2012-08-09T15:04:00Z">
            <w:rPr>
              <w:ins w:id="13710" w:author="DuyNgo" w:date="2012-08-09T08:16:00Z"/>
            </w:rPr>
          </w:rPrChange>
        </w:rPr>
      </w:pPr>
      <w:bookmarkStart w:id="13711" w:name="_Toc332775082"/>
      <w:r w:rsidRPr="00657B96">
        <w:rPr>
          <w:rFonts w:ascii="Times New Roman" w:hAnsi="Times New Roman" w:cs="Times New Roman"/>
          <w:sz w:val="24"/>
          <w:szCs w:val="24"/>
        </w:rPr>
        <w:t>5</w:t>
      </w:r>
      <w:ins w:id="13712" w:author="DuyNgo" w:date="2012-08-09T08:16:00Z">
        <w:r w:rsidRPr="00657B96">
          <w:rPr>
            <w:rFonts w:ascii="Times New Roman" w:hAnsi="Times New Roman" w:cs="Times New Roman"/>
            <w:sz w:val="24"/>
            <w:szCs w:val="24"/>
            <w:rPrChange w:id="13713" w:author="DuyNgo" w:date="2012-08-09T15:04:00Z">
              <w:rPr>
                <w:i w:val="0"/>
                <w:iCs w:val="0"/>
              </w:rPr>
            </w:rPrChange>
          </w:rPr>
          <w:t>.</w:t>
        </w:r>
      </w:ins>
      <w:r w:rsidRPr="00657B96">
        <w:rPr>
          <w:rFonts w:ascii="Times New Roman" w:hAnsi="Times New Roman" w:cs="Times New Roman"/>
          <w:sz w:val="24"/>
          <w:szCs w:val="24"/>
        </w:rPr>
        <w:t>4</w:t>
      </w:r>
      <w:ins w:id="13714" w:author="DuyNgo" w:date="2012-08-09T08:16:00Z">
        <w:r w:rsidRPr="00657B96">
          <w:rPr>
            <w:rFonts w:ascii="Times New Roman" w:hAnsi="Times New Roman" w:cs="Times New Roman"/>
            <w:sz w:val="24"/>
            <w:szCs w:val="24"/>
            <w:rPrChange w:id="13715" w:author="DuyNgo" w:date="2012-08-09T15:04:00Z">
              <w:rPr>
                <w:i w:val="0"/>
                <w:iCs w:val="0"/>
              </w:rPr>
            </w:rPrChange>
          </w:rPr>
          <w:t>.</w:t>
        </w:r>
      </w:ins>
      <w:r w:rsidR="000643C8" w:rsidRPr="00657B96">
        <w:rPr>
          <w:rFonts w:ascii="Times New Roman" w:hAnsi="Times New Roman" w:cs="Times New Roman"/>
          <w:sz w:val="24"/>
          <w:szCs w:val="24"/>
        </w:rPr>
        <w:t>10</w:t>
      </w:r>
      <w:ins w:id="13716" w:author="DuyNgo" w:date="2012-08-09T08:16:00Z">
        <w:r w:rsidRPr="00657B96">
          <w:rPr>
            <w:rFonts w:ascii="Times New Roman" w:hAnsi="Times New Roman" w:cs="Times New Roman"/>
            <w:sz w:val="24"/>
            <w:szCs w:val="24"/>
            <w:rPrChange w:id="13717" w:author="DuyNgo" w:date="2012-08-09T15:04:00Z">
              <w:rPr>
                <w:i w:val="0"/>
                <w:iCs w:val="0"/>
              </w:rPr>
            </w:rPrChange>
          </w:rPr>
          <w:t xml:space="preserve"> </w:t>
        </w:r>
      </w:ins>
      <w:ins w:id="13718" w:author="DuyNgo" w:date="2012-08-09T10:13:00Z">
        <w:r w:rsidR="000643C8" w:rsidRPr="00657B96">
          <w:rPr>
            <w:rFonts w:ascii="Times New Roman" w:hAnsi="Times New Roman" w:cs="Times New Roman"/>
            <w:sz w:val="24"/>
            <w:szCs w:val="24"/>
            <w:rPrChange w:id="13719" w:author="DuyNgo" w:date="2012-08-09T15:04:00Z">
              <w:rPr>
                <w:rFonts w:asciiTheme="minorHAnsi" w:eastAsiaTheme="minorHAnsi" w:hAnsiTheme="minorHAnsi" w:cstheme="minorBidi"/>
                <w:b w:val="0"/>
                <w:bCs w:val="0"/>
                <w:i w:val="0"/>
                <w:iCs w:val="0"/>
                <w:color w:val="auto"/>
              </w:rPr>
            </w:rPrChange>
          </w:rPr>
          <w:t>Check reject timesheet</w:t>
        </w:r>
      </w:ins>
      <w:bookmarkEnd w:id="13711"/>
    </w:p>
    <w:tbl>
      <w:tblPr>
        <w:tblW w:w="9379" w:type="dxa"/>
        <w:tblInd w:w="103" w:type="dxa"/>
        <w:tblLayout w:type="fixed"/>
        <w:tblLook w:val="04A0" w:firstRow="1" w:lastRow="0" w:firstColumn="1" w:lastColumn="0" w:noHBand="0" w:noVBand="1"/>
      </w:tblPr>
      <w:tblGrid>
        <w:gridCol w:w="1537"/>
        <w:gridCol w:w="2163"/>
        <w:gridCol w:w="2794"/>
        <w:gridCol w:w="2885"/>
      </w:tblGrid>
      <w:tr w:rsidR="00F24511" w:rsidRPr="00657B96" w:rsidTr="006F1304">
        <w:trPr>
          <w:trHeight w:val="114"/>
          <w:ins w:id="1372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24511" w:rsidRPr="00657B96" w:rsidRDefault="00F24511" w:rsidP="006F1304">
            <w:pPr>
              <w:spacing w:after="0" w:line="240" w:lineRule="auto"/>
              <w:rPr>
                <w:ins w:id="13721" w:author="DuyNgo" w:date="2012-08-09T08:16:00Z"/>
                <w:rFonts w:ascii="Times New Roman" w:eastAsia="MS PGothic" w:hAnsi="Times New Roman" w:cs="Times New Roman"/>
                <w:b/>
                <w:sz w:val="24"/>
                <w:szCs w:val="24"/>
                <w:rPrChange w:id="13722" w:author="DuyNgo" w:date="2012-08-09T15:04:00Z">
                  <w:rPr>
                    <w:ins w:id="13723" w:author="DuyNgo" w:date="2012-08-09T08:16:00Z"/>
                    <w:rFonts w:ascii="Tahoma" w:eastAsia="MS PGothic" w:hAnsi="Tahoma" w:cs="Tahoma"/>
                    <w:b/>
                    <w:sz w:val="20"/>
                    <w:szCs w:val="20"/>
                  </w:rPr>
                </w:rPrChange>
              </w:rPr>
            </w:pPr>
            <w:ins w:id="13724" w:author="DuyNgo" w:date="2012-08-09T08:16:00Z">
              <w:r w:rsidRPr="00657B96">
                <w:rPr>
                  <w:rFonts w:ascii="Times New Roman" w:eastAsia="MS PGothic" w:hAnsi="Times New Roman" w:cs="Times New Roman"/>
                  <w:b/>
                  <w:sz w:val="24"/>
                  <w:szCs w:val="24"/>
                  <w:rPrChange w:id="13725"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24511" w:rsidRPr="00657B96" w:rsidRDefault="00F24511" w:rsidP="006F1304">
            <w:pPr>
              <w:spacing w:after="0" w:line="240" w:lineRule="auto"/>
              <w:rPr>
                <w:ins w:id="13726" w:author="DuyNgo" w:date="2012-08-09T08:16:00Z"/>
                <w:rFonts w:ascii="Times New Roman" w:eastAsia="MS PGothic" w:hAnsi="Times New Roman" w:cs="Times New Roman"/>
                <w:b/>
                <w:bCs/>
                <w:sz w:val="24"/>
                <w:szCs w:val="24"/>
                <w:rPrChange w:id="13727" w:author="DuyNgo" w:date="2012-08-09T15:04:00Z">
                  <w:rPr>
                    <w:ins w:id="13728" w:author="DuyNgo" w:date="2012-08-09T08:16:00Z"/>
                    <w:rFonts w:ascii="Tahoma" w:eastAsia="MS PGothic" w:hAnsi="Tahoma" w:cs="Tahoma"/>
                    <w:b/>
                    <w:bCs/>
                    <w:sz w:val="20"/>
                    <w:szCs w:val="20"/>
                  </w:rPr>
                </w:rPrChange>
              </w:rPr>
            </w:pPr>
            <w:ins w:id="13729" w:author="DuyNgo" w:date="2012-08-09T08:16:00Z">
              <w:r w:rsidRPr="00657B96">
                <w:rPr>
                  <w:rFonts w:ascii="Times New Roman" w:eastAsia="MS PGothic" w:hAnsi="Times New Roman" w:cs="Times New Roman"/>
                  <w:b/>
                  <w:bCs/>
                  <w:sz w:val="24"/>
                  <w:szCs w:val="24"/>
                  <w:rPrChange w:id="13730"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24511" w:rsidRPr="00657B96" w:rsidRDefault="00F24511" w:rsidP="006F1304">
            <w:pPr>
              <w:spacing w:after="0" w:line="240" w:lineRule="auto"/>
              <w:rPr>
                <w:ins w:id="13731" w:author="DuyNgo" w:date="2012-08-09T08:16:00Z"/>
                <w:rFonts w:ascii="Times New Roman" w:eastAsia="MS PGothic" w:hAnsi="Times New Roman" w:cs="Times New Roman"/>
                <w:b/>
                <w:bCs/>
                <w:sz w:val="24"/>
                <w:szCs w:val="24"/>
                <w:rPrChange w:id="13732" w:author="DuyNgo" w:date="2012-08-09T15:04:00Z">
                  <w:rPr>
                    <w:ins w:id="13733" w:author="DuyNgo" w:date="2012-08-09T08:16:00Z"/>
                    <w:rFonts w:ascii="Tahoma" w:eastAsia="MS PGothic" w:hAnsi="Tahoma" w:cs="Tahoma"/>
                    <w:b/>
                    <w:bCs/>
                    <w:sz w:val="20"/>
                    <w:szCs w:val="20"/>
                  </w:rPr>
                </w:rPrChange>
              </w:rPr>
            </w:pPr>
            <w:ins w:id="13734" w:author="DuyNgo" w:date="2012-08-09T08:16:00Z">
              <w:r w:rsidRPr="00657B96">
                <w:rPr>
                  <w:rFonts w:ascii="Times New Roman" w:eastAsia="MS PGothic" w:hAnsi="Times New Roman" w:cs="Times New Roman"/>
                  <w:b/>
                  <w:bCs/>
                  <w:sz w:val="24"/>
                  <w:szCs w:val="24"/>
                  <w:rPrChange w:id="13735"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24511" w:rsidRPr="00657B96" w:rsidRDefault="00F24511" w:rsidP="006F1304">
            <w:pPr>
              <w:spacing w:after="0" w:line="240" w:lineRule="auto"/>
              <w:rPr>
                <w:ins w:id="13736" w:author="DuyNgo" w:date="2012-08-09T08:16:00Z"/>
                <w:rFonts w:ascii="Times New Roman" w:eastAsia="MS PGothic" w:hAnsi="Times New Roman" w:cs="Times New Roman"/>
                <w:b/>
                <w:bCs/>
                <w:sz w:val="24"/>
                <w:szCs w:val="24"/>
                <w:rPrChange w:id="13737" w:author="DuyNgo" w:date="2012-08-09T15:04:00Z">
                  <w:rPr>
                    <w:ins w:id="13738" w:author="DuyNgo" w:date="2012-08-09T08:16:00Z"/>
                    <w:rFonts w:ascii="Tahoma" w:eastAsia="MS PGothic" w:hAnsi="Tahoma" w:cs="Tahoma"/>
                    <w:b/>
                    <w:bCs/>
                    <w:sz w:val="20"/>
                    <w:szCs w:val="20"/>
                  </w:rPr>
                </w:rPrChange>
              </w:rPr>
            </w:pPr>
            <w:ins w:id="13739" w:author="DuyNgo" w:date="2012-08-09T08:16:00Z">
              <w:r w:rsidRPr="00657B96">
                <w:rPr>
                  <w:rFonts w:ascii="Times New Roman" w:eastAsia="MS PGothic" w:hAnsi="Times New Roman" w:cs="Times New Roman"/>
                  <w:b/>
                  <w:bCs/>
                  <w:sz w:val="24"/>
                  <w:szCs w:val="24"/>
                  <w:rPrChange w:id="13740" w:author="DuyNgo" w:date="2012-08-09T15:04:00Z">
                    <w:rPr>
                      <w:rFonts w:ascii="Tahoma" w:eastAsia="MS PGothic" w:hAnsi="Tahoma" w:cs="Tahoma"/>
                      <w:b/>
                      <w:bCs/>
                      <w:color w:val="4F81BD" w:themeColor="accent1"/>
                      <w:sz w:val="20"/>
                      <w:szCs w:val="20"/>
                    </w:rPr>
                  </w:rPrChange>
                </w:rPr>
                <w:t>Expected output</w:t>
              </w:r>
            </w:ins>
          </w:p>
        </w:tc>
      </w:tr>
      <w:tr w:rsidR="000643C8" w:rsidRPr="00657B96" w:rsidTr="006F1304">
        <w:trPr>
          <w:trHeight w:val="1142"/>
          <w:ins w:id="1374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643C8" w:rsidRPr="00657B96" w:rsidRDefault="000643C8" w:rsidP="006F1304">
            <w:pPr>
              <w:spacing w:after="0" w:line="240" w:lineRule="auto"/>
              <w:rPr>
                <w:ins w:id="13742" w:author="DuyNgo" w:date="2012-08-09T08:16:00Z"/>
                <w:rFonts w:ascii="Times New Roman" w:eastAsia="MS PGothic" w:hAnsi="Times New Roman" w:cs="Times New Roman"/>
                <w:sz w:val="24"/>
                <w:szCs w:val="24"/>
                <w:rPrChange w:id="13743" w:author="DuyNgo" w:date="2012-08-09T15:04:00Z">
                  <w:rPr>
                    <w:ins w:id="13744" w:author="DuyNgo" w:date="2012-08-09T08:16:00Z"/>
                    <w:rFonts w:ascii="Tahoma" w:eastAsia="MS PGothic" w:hAnsi="Tahoma" w:cs="Tahoma"/>
                    <w:sz w:val="20"/>
                    <w:szCs w:val="20"/>
                  </w:rPr>
                </w:rPrChange>
              </w:rPr>
            </w:pPr>
            <w:ins w:id="13745" w:author="DuyNgo" w:date="2012-08-09T10:32:00Z">
              <w:r w:rsidRPr="00657B96">
                <w:rPr>
                  <w:rFonts w:ascii="Times New Roman" w:eastAsia="MS PGothic" w:hAnsi="Times New Roman" w:cs="Times New Roman"/>
                  <w:sz w:val="24"/>
                  <w:szCs w:val="24"/>
                  <w:rPrChange w:id="13746" w:author="DuyNgo" w:date="2012-08-09T15:04:00Z">
                    <w:rPr>
                      <w:rFonts w:ascii="Tahoma" w:eastAsia="MS PGothic" w:hAnsi="Tahoma" w:cs="Tahoma"/>
                      <w:b/>
                      <w:bCs/>
                      <w:color w:val="4F81BD" w:themeColor="accent1"/>
                      <w:sz w:val="20"/>
                      <w:szCs w:val="20"/>
                    </w:rPr>
                  </w:rPrChange>
                </w:rPr>
                <w:t>Check reject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643C8" w:rsidRPr="00657B96" w:rsidRDefault="000643C8" w:rsidP="006F1304">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User is PM of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0643C8" w:rsidRPr="00657B96" w:rsidRDefault="000643C8" w:rsidP="006F1304">
            <w:pPr>
              <w:pStyle w:val="ListParagraph"/>
              <w:numPr>
                <w:ilvl w:val="0"/>
                <w:numId w:val="150"/>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Log in</w:t>
            </w:r>
          </w:p>
          <w:p w:rsidR="000643C8" w:rsidRPr="00657B96" w:rsidRDefault="000643C8" w:rsidP="006F1304">
            <w:pPr>
              <w:pStyle w:val="ListParagraph"/>
              <w:numPr>
                <w:ilvl w:val="0"/>
                <w:numId w:val="150"/>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 xml:space="preserve">Tick timesheet and click </w:t>
            </w:r>
            <w:ins w:id="13747" w:author="DuyNgo" w:date="2012-08-09T10:32:00Z">
              <w:r w:rsidRPr="00657B96">
                <w:rPr>
                  <w:rFonts w:ascii="Times New Roman" w:eastAsia="MS PGothic" w:hAnsi="Times New Roman" w:cs="Times New Roman"/>
                  <w:sz w:val="24"/>
                  <w:szCs w:val="24"/>
                  <w:rPrChange w:id="13748" w:author="DuyNgo" w:date="2012-08-09T15:04:00Z">
                    <w:rPr>
                      <w:rFonts w:asciiTheme="majorHAnsi" w:eastAsiaTheme="majorEastAsia" w:hAnsiTheme="majorHAnsi" w:cstheme="majorBidi"/>
                      <w:b/>
                      <w:bCs/>
                      <w:color w:val="4F81BD" w:themeColor="accent1"/>
                    </w:rPr>
                  </w:rPrChange>
                </w:rPr>
                <w:t xml:space="preserve">reject </w:t>
              </w:r>
            </w:ins>
            <w:r w:rsidRPr="00657B96">
              <w:rPr>
                <w:rFonts w:ascii="Times New Roman" w:eastAsia="MS PGothic" w:hAnsi="Times New Roman" w:cs="Times New Roman"/>
                <w:sz w:val="24"/>
                <w:szCs w:val="24"/>
              </w:rPr>
              <w:t>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0643C8" w:rsidRPr="00657B96" w:rsidRDefault="000643C8" w:rsidP="006F1304">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 xml:space="preserve">timesheet </w:t>
            </w:r>
            <w:ins w:id="13749" w:author="DuyNgo" w:date="2012-08-09T10:32:00Z">
              <w:r w:rsidRPr="00657B96">
                <w:rPr>
                  <w:rFonts w:ascii="Times New Roman" w:eastAsia="MS PGothic" w:hAnsi="Times New Roman" w:cs="Times New Roman"/>
                  <w:sz w:val="24"/>
                  <w:szCs w:val="24"/>
                  <w:rPrChange w:id="13750" w:author="DuyNgo" w:date="2012-08-09T15:04:00Z">
                    <w:rPr>
                      <w:rFonts w:asciiTheme="majorHAnsi" w:eastAsiaTheme="majorEastAsia" w:hAnsiTheme="majorHAnsi" w:cstheme="majorBidi"/>
                      <w:b/>
                      <w:bCs/>
                      <w:color w:val="4F81BD" w:themeColor="accent1"/>
                    </w:rPr>
                  </w:rPrChange>
                </w:rPr>
                <w:t>reject</w:t>
              </w:r>
            </w:ins>
            <w:r w:rsidRPr="00657B96">
              <w:rPr>
                <w:rFonts w:ascii="Times New Roman" w:eastAsia="MS PGothic" w:hAnsi="Times New Roman" w:cs="Times New Roman"/>
                <w:sz w:val="24"/>
                <w:szCs w:val="24"/>
              </w:rPr>
              <w:t>ed and status changed.</w:t>
            </w:r>
          </w:p>
        </w:tc>
      </w:tr>
    </w:tbl>
    <w:p w:rsidR="00F24511" w:rsidRPr="00657B96" w:rsidRDefault="00F24511">
      <w:pPr>
        <w:rPr>
          <w:ins w:id="13751" w:author="DuyNgo" w:date="2012-08-09T08:16:00Z"/>
          <w:rFonts w:ascii="Times New Roman" w:hAnsi="Times New Roman" w:cs="Times New Roman"/>
          <w:sz w:val="24"/>
          <w:szCs w:val="24"/>
          <w:rPrChange w:id="13752" w:author="DuyNgo" w:date="2012-08-09T15:04:00Z">
            <w:rPr>
              <w:ins w:id="13753" w:author="DuyNgo" w:date="2012-08-09T08:16:00Z"/>
            </w:rPr>
          </w:rPrChange>
        </w:rPr>
        <w:pPrChange w:id="13754" w:author="DuyNgo" w:date="2012-08-09T08:14:00Z">
          <w:pPr>
            <w:pStyle w:val="Heading3"/>
            <w:ind w:left="360"/>
          </w:pPr>
        </w:pPrChange>
      </w:pPr>
    </w:p>
    <w:p w:rsidR="000B445B" w:rsidRPr="00657B96" w:rsidRDefault="000B445B" w:rsidP="000B445B">
      <w:pPr>
        <w:pStyle w:val="Heading4"/>
        <w:rPr>
          <w:ins w:id="13755" w:author="DuyNgo" w:date="2012-08-09T08:16:00Z"/>
          <w:rFonts w:ascii="Times New Roman" w:hAnsi="Times New Roman" w:cs="Times New Roman"/>
          <w:sz w:val="24"/>
          <w:szCs w:val="24"/>
          <w:rPrChange w:id="13756" w:author="DuyNgo" w:date="2012-08-09T15:04:00Z">
            <w:rPr>
              <w:ins w:id="13757" w:author="DuyNgo" w:date="2012-08-09T08:16:00Z"/>
            </w:rPr>
          </w:rPrChange>
        </w:rPr>
      </w:pPr>
      <w:bookmarkStart w:id="13758" w:name="_Toc332775083"/>
      <w:r w:rsidRPr="00657B96">
        <w:rPr>
          <w:rFonts w:ascii="Times New Roman" w:hAnsi="Times New Roman" w:cs="Times New Roman"/>
          <w:sz w:val="24"/>
          <w:szCs w:val="24"/>
        </w:rPr>
        <w:t>5</w:t>
      </w:r>
      <w:ins w:id="13759" w:author="DuyNgo" w:date="2012-08-09T08:16:00Z">
        <w:r w:rsidRPr="00657B96">
          <w:rPr>
            <w:rFonts w:ascii="Times New Roman" w:hAnsi="Times New Roman" w:cs="Times New Roman"/>
            <w:sz w:val="24"/>
            <w:szCs w:val="24"/>
            <w:rPrChange w:id="13760" w:author="DuyNgo" w:date="2012-08-09T15:04:00Z">
              <w:rPr>
                <w:i w:val="0"/>
                <w:iCs w:val="0"/>
              </w:rPr>
            </w:rPrChange>
          </w:rPr>
          <w:t>.</w:t>
        </w:r>
      </w:ins>
      <w:r w:rsidRPr="00657B96">
        <w:rPr>
          <w:rFonts w:ascii="Times New Roman" w:hAnsi="Times New Roman" w:cs="Times New Roman"/>
          <w:sz w:val="24"/>
          <w:szCs w:val="24"/>
        </w:rPr>
        <w:t>4</w:t>
      </w:r>
      <w:ins w:id="13761" w:author="DuyNgo" w:date="2012-08-09T08:16:00Z">
        <w:r w:rsidRPr="00657B96">
          <w:rPr>
            <w:rFonts w:ascii="Times New Roman" w:hAnsi="Times New Roman" w:cs="Times New Roman"/>
            <w:sz w:val="24"/>
            <w:szCs w:val="24"/>
            <w:rPrChange w:id="13762" w:author="DuyNgo" w:date="2012-08-09T15:04:00Z">
              <w:rPr>
                <w:i w:val="0"/>
                <w:iCs w:val="0"/>
              </w:rPr>
            </w:rPrChange>
          </w:rPr>
          <w:t>.</w:t>
        </w:r>
      </w:ins>
      <w:r w:rsidR="000643C8" w:rsidRPr="00657B96">
        <w:rPr>
          <w:rFonts w:ascii="Times New Roman" w:hAnsi="Times New Roman" w:cs="Times New Roman"/>
          <w:sz w:val="24"/>
          <w:szCs w:val="24"/>
        </w:rPr>
        <w:t>11</w:t>
      </w:r>
      <w:ins w:id="13763" w:author="DuyNgo" w:date="2012-08-09T08:16:00Z">
        <w:r w:rsidRPr="00657B96">
          <w:rPr>
            <w:rFonts w:ascii="Times New Roman" w:hAnsi="Times New Roman" w:cs="Times New Roman"/>
            <w:sz w:val="24"/>
            <w:szCs w:val="24"/>
            <w:rPrChange w:id="13764" w:author="DuyNgo" w:date="2012-08-09T15:04:00Z">
              <w:rPr>
                <w:i w:val="0"/>
                <w:iCs w:val="0"/>
              </w:rPr>
            </w:rPrChange>
          </w:rPr>
          <w:t xml:space="preserve"> </w:t>
        </w:r>
      </w:ins>
      <w:ins w:id="13765" w:author="DuyNgo" w:date="2012-08-09T09:53:00Z">
        <w:r w:rsidRPr="00657B96">
          <w:rPr>
            <w:rFonts w:ascii="Times New Roman" w:hAnsi="Times New Roman" w:cs="Times New Roman"/>
            <w:sz w:val="24"/>
            <w:szCs w:val="24"/>
            <w:rPrChange w:id="13766" w:author="DuyNgo" w:date="2012-08-09T15:04:00Z">
              <w:rPr>
                <w:i w:val="0"/>
                <w:iCs w:val="0"/>
              </w:rPr>
            </w:rPrChange>
          </w:rPr>
          <w:t xml:space="preserve">Check </w:t>
        </w:r>
      </w:ins>
      <w:ins w:id="13767" w:author="DuyNgo" w:date="2012-08-09T10:00:00Z">
        <w:r w:rsidRPr="00657B96">
          <w:rPr>
            <w:rFonts w:ascii="Times New Roman" w:hAnsi="Times New Roman" w:cs="Times New Roman"/>
            <w:sz w:val="24"/>
            <w:szCs w:val="24"/>
            <w:rPrChange w:id="13768" w:author="DuyNgo" w:date="2012-08-09T15:04:00Z">
              <w:rPr>
                <w:i w:val="0"/>
                <w:iCs w:val="0"/>
              </w:rPr>
            </w:rPrChange>
          </w:rPr>
          <w:t>Search</w:t>
        </w:r>
      </w:ins>
      <w:ins w:id="13769" w:author="DuyNgo" w:date="2012-08-09T09:53:00Z">
        <w:r w:rsidRPr="00657B96">
          <w:rPr>
            <w:rFonts w:ascii="Times New Roman" w:hAnsi="Times New Roman" w:cs="Times New Roman"/>
            <w:sz w:val="24"/>
            <w:szCs w:val="24"/>
            <w:rPrChange w:id="13770" w:author="DuyNgo" w:date="2012-08-09T15:04:00Z">
              <w:rPr>
                <w:i w:val="0"/>
                <w:iCs w:val="0"/>
              </w:rPr>
            </w:rPrChange>
          </w:rPr>
          <w:t xml:space="preserve"> </w:t>
        </w:r>
      </w:ins>
      <w:ins w:id="13771" w:author="DuyNgo" w:date="2012-08-09T10:12:00Z">
        <w:r w:rsidR="000643C8" w:rsidRPr="00657B96">
          <w:rPr>
            <w:rFonts w:ascii="Times New Roman" w:hAnsi="Times New Roman" w:cs="Times New Roman"/>
            <w:sz w:val="24"/>
            <w:szCs w:val="24"/>
            <w:rPrChange w:id="13772" w:author="DuyNgo" w:date="2012-08-09T15:04:00Z">
              <w:rPr>
                <w:rFonts w:asciiTheme="minorHAnsi" w:eastAsiaTheme="minorHAnsi" w:hAnsiTheme="minorHAnsi" w:cstheme="minorBidi"/>
                <w:b w:val="0"/>
                <w:bCs w:val="0"/>
                <w:i w:val="0"/>
                <w:iCs w:val="0"/>
                <w:color w:val="auto"/>
              </w:rPr>
            </w:rPrChange>
          </w:rPr>
          <w:t>timesheet</w:t>
        </w:r>
      </w:ins>
      <w:bookmarkEnd w:id="13758"/>
      <w:ins w:id="13773" w:author="DuyNgo" w:date="2012-08-09T08:53:00Z">
        <w:r w:rsidRPr="00657B96">
          <w:rPr>
            <w:rFonts w:ascii="Times New Roman" w:hAnsi="Times New Roman" w:cs="Times New Roman"/>
            <w:sz w:val="24"/>
            <w:szCs w:val="24"/>
            <w:rPrChange w:id="13774" w:author="DuyNgo" w:date="2012-08-09T15:04:00Z">
              <w:rPr>
                <w:i w:val="0"/>
                <w:iCs w:val="0"/>
              </w:rPr>
            </w:rPrChange>
          </w:rPr>
          <w:tab/>
        </w:r>
        <w:r w:rsidRPr="00657B96">
          <w:rPr>
            <w:rFonts w:ascii="Times New Roman" w:hAnsi="Times New Roman" w:cs="Times New Roman"/>
            <w:sz w:val="24"/>
            <w:szCs w:val="24"/>
            <w:rPrChange w:id="13775" w:author="DuyNgo" w:date="2012-08-09T15:04:00Z">
              <w:rPr>
                <w:i w:val="0"/>
                <w:iCs w:val="0"/>
              </w:rPr>
            </w:rPrChange>
          </w:rPr>
          <w:tab/>
        </w:r>
      </w:ins>
      <w:ins w:id="13776" w:author="DuyNgo" w:date="2012-08-09T08:54:00Z">
        <w:r w:rsidRPr="00657B96">
          <w:rPr>
            <w:rFonts w:ascii="Times New Roman" w:hAnsi="Times New Roman" w:cs="Times New Roman"/>
            <w:sz w:val="24"/>
            <w:szCs w:val="24"/>
            <w:rPrChange w:id="13777"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657B96" w:rsidTr="006F1304">
        <w:trPr>
          <w:trHeight w:val="114"/>
          <w:ins w:id="13778"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657B96" w:rsidRDefault="000B445B" w:rsidP="006F1304">
            <w:pPr>
              <w:spacing w:after="0" w:line="240" w:lineRule="auto"/>
              <w:rPr>
                <w:ins w:id="13779" w:author="DuyNgo" w:date="2012-08-09T08:16:00Z"/>
                <w:rFonts w:ascii="Times New Roman" w:eastAsia="MS PGothic" w:hAnsi="Times New Roman" w:cs="Times New Roman"/>
                <w:b/>
                <w:sz w:val="24"/>
                <w:szCs w:val="24"/>
                <w:rPrChange w:id="13780" w:author="DuyNgo" w:date="2012-08-09T15:04:00Z">
                  <w:rPr>
                    <w:ins w:id="13781" w:author="DuyNgo" w:date="2012-08-09T08:16:00Z"/>
                    <w:rFonts w:ascii="Tahoma" w:eastAsia="MS PGothic" w:hAnsi="Tahoma" w:cs="Tahoma"/>
                    <w:b/>
                    <w:sz w:val="20"/>
                    <w:szCs w:val="20"/>
                  </w:rPr>
                </w:rPrChange>
              </w:rPr>
            </w:pPr>
            <w:ins w:id="13782" w:author="DuyNgo" w:date="2012-08-09T08:16:00Z">
              <w:r w:rsidRPr="00657B96">
                <w:rPr>
                  <w:rFonts w:ascii="Times New Roman" w:eastAsia="MS PGothic" w:hAnsi="Times New Roman" w:cs="Times New Roman"/>
                  <w:b/>
                  <w:sz w:val="24"/>
                  <w:szCs w:val="24"/>
                  <w:rPrChange w:id="13783"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657B96" w:rsidRDefault="000B445B" w:rsidP="006F1304">
            <w:pPr>
              <w:spacing w:after="0" w:line="240" w:lineRule="auto"/>
              <w:rPr>
                <w:ins w:id="13784" w:author="DuyNgo" w:date="2012-08-09T08:16:00Z"/>
                <w:rFonts w:ascii="Times New Roman" w:eastAsia="MS PGothic" w:hAnsi="Times New Roman" w:cs="Times New Roman"/>
                <w:b/>
                <w:bCs/>
                <w:sz w:val="24"/>
                <w:szCs w:val="24"/>
                <w:rPrChange w:id="13785" w:author="DuyNgo" w:date="2012-08-09T15:04:00Z">
                  <w:rPr>
                    <w:ins w:id="13786" w:author="DuyNgo" w:date="2012-08-09T08:16:00Z"/>
                    <w:rFonts w:ascii="Tahoma" w:eastAsia="MS PGothic" w:hAnsi="Tahoma" w:cs="Tahoma"/>
                    <w:b/>
                    <w:bCs/>
                    <w:sz w:val="20"/>
                    <w:szCs w:val="20"/>
                  </w:rPr>
                </w:rPrChange>
              </w:rPr>
            </w:pPr>
            <w:ins w:id="13787" w:author="DuyNgo" w:date="2012-08-09T08:16:00Z">
              <w:r w:rsidRPr="00657B96">
                <w:rPr>
                  <w:rFonts w:ascii="Times New Roman" w:eastAsia="MS PGothic" w:hAnsi="Times New Roman" w:cs="Times New Roman"/>
                  <w:b/>
                  <w:bCs/>
                  <w:sz w:val="24"/>
                  <w:szCs w:val="24"/>
                  <w:rPrChange w:id="13788"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657B96" w:rsidRDefault="000B445B" w:rsidP="006F1304">
            <w:pPr>
              <w:spacing w:after="0" w:line="240" w:lineRule="auto"/>
              <w:rPr>
                <w:ins w:id="13789" w:author="DuyNgo" w:date="2012-08-09T08:16:00Z"/>
                <w:rFonts w:ascii="Times New Roman" w:eastAsia="MS PGothic" w:hAnsi="Times New Roman" w:cs="Times New Roman"/>
                <w:b/>
                <w:bCs/>
                <w:sz w:val="24"/>
                <w:szCs w:val="24"/>
                <w:rPrChange w:id="13790" w:author="DuyNgo" w:date="2012-08-09T15:04:00Z">
                  <w:rPr>
                    <w:ins w:id="13791" w:author="DuyNgo" w:date="2012-08-09T08:16:00Z"/>
                    <w:rFonts w:ascii="Tahoma" w:eastAsia="MS PGothic" w:hAnsi="Tahoma" w:cs="Tahoma"/>
                    <w:b/>
                    <w:bCs/>
                    <w:sz w:val="20"/>
                    <w:szCs w:val="20"/>
                  </w:rPr>
                </w:rPrChange>
              </w:rPr>
            </w:pPr>
            <w:ins w:id="13792" w:author="DuyNgo" w:date="2012-08-09T08:16:00Z">
              <w:r w:rsidRPr="00657B96">
                <w:rPr>
                  <w:rFonts w:ascii="Times New Roman" w:eastAsia="MS PGothic" w:hAnsi="Times New Roman" w:cs="Times New Roman"/>
                  <w:b/>
                  <w:bCs/>
                  <w:sz w:val="24"/>
                  <w:szCs w:val="24"/>
                  <w:rPrChange w:id="13793"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657B96" w:rsidRDefault="000B445B" w:rsidP="006F1304">
            <w:pPr>
              <w:spacing w:after="0" w:line="240" w:lineRule="auto"/>
              <w:rPr>
                <w:ins w:id="13794" w:author="DuyNgo" w:date="2012-08-09T08:16:00Z"/>
                <w:rFonts w:ascii="Times New Roman" w:eastAsia="MS PGothic" w:hAnsi="Times New Roman" w:cs="Times New Roman"/>
                <w:b/>
                <w:bCs/>
                <w:sz w:val="24"/>
                <w:szCs w:val="24"/>
                <w:rPrChange w:id="13795" w:author="DuyNgo" w:date="2012-08-09T15:04:00Z">
                  <w:rPr>
                    <w:ins w:id="13796" w:author="DuyNgo" w:date="2012-08-09T08:16:00Z"/>
                    <w:rFonts w:ascii="Tahoma" w:eastAsia="MS PGothic" w:hAnsi="Tahoma" w:cs="Tahoma"/>
                    <w:b/>
                    <w:bCs/>
                    <w:sz w:val="20"/>
                    <w:szCs w:val="20"/>
                  </w:rPr>
                </w:rPrChange>
              </w:rPr>
            </w:pPr>
            <w:ins w:id="13797" w:author="DuyNgo" w:date="2012-08-09T08:16:00Z">
              <w:r w:rsidRPr="00657B96">
                <w:rPr>
                  <w:rFonts w:ascii="Times New Roman" w:eastAsia="MS PGothic" w:hAnsi="Times New Roman" w:cs="Times New Roman"/>
                  <w:b/>
                  <w:bCs/>
                  <w:sz w:val="24"/>
                  <w:szCs w:val="24"/>
                  <w:rPrChange w:id="13798" w:author="DuyNgo" w:date="2012-08-09T15:04:00Z">
                    <w:rPr>
                      <w:rFonts w:ascii="Tahoma" w:eastAsia="MS PGothic" w:hAnsi="Tahoma" w:cs="Tahoma"/>
                      <w:b/>
                      <w:bCs/>
                      <w:color w:val="4F81BD" w:themeColor="accent1"/>
                      <w:sz w:val="20"/>
                      <w:szCs w:val="20"/>
                    </w:rPr>
                  </w:rPrChange>
                </w:rPr>
                <w:t>Expected output</w:t>
              </w:r>
            </w:ins>
          </w:p>
        </w:tc>
      </w:tr>
      <w:tr w:rsidR="000B445B" w:rsidRPr="00657B96" w:rsidTr="006F1304">
        <w:trPr>
          <w:trHeight w:val="1142"/>
          <w:ins w:id="13799"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657B96" w:rsidRDefault="000B445B" w:rsidP="006F1304">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 xml:space="preserve">Check search </w:t>
            </w:r>
            <w:ins w:id="13800" w:author="DuyNgo" w:date="2012-08-09T10:32:00Z">
              <w:r w:rsidR="000643C8" w:rsidRPr="00657B96">
                <w:rPr>
                  <w:rFonts w:ascii="Times New Roman" w:eastAsia="MS PGothic" w:hAnsi="Times New Roman" w:cs="Times New Roman"/>
                  <w:sz w:val="24"/>
                  <w:szCs w:val="24"/>
                  <w:rPrChange w:id="13801" w:author="DuyNgo" w:date="2012-08-09T15:04:00Z">
                    <w:rPr>
                      <w:rFonts w:ascii="Tahoma" w:eastAsia="MS PGothic" w:hAnsi="Tahoma" w:cs="Tahoma"/>
                      <w:b/>
                      <w:bCs/>
                      <w:color w:val="4F81BD" w:themeColor="accent1"/>
                      <w:sz w:val="20"/>
                      <w:szCs w:val="20"/>
                    </w:rPr>
                  </w:rPrChange>
                </w:rPr>
                <w:t>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B445B" w:rsidRPr="00657B96" w:rsidRDefault="000B445B" w:rsidP="00A41714">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Logged in</w:t>
            </w:r>
          </w:p>
          <w:p w:rsidR="000B445B" w:rsidRPr="00657B96" w:rsidRDefault="000B445B" w:rsidP="006F1304">
            <w:pPr>
              <w:spacing w:after="0" w:line="240" w:lineRule="auto"/>
              <w:rPr>
                <w:rFonts w:ascii="Times New Roman" w:eastAsia="MS PGothic" w:hAnsi="Times New Roman" w:cs="Times New Roman"/>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0B445B" w:rsidRPr="00657B96" w:rsidRDefault="000B445B" w:rsidP="00A41714">
            <w:pPr>
              <w:pStyle w:val="ListParagraph"/>
              <w:numPr>
                <w:ilvl w:val="0"/>
                <w:numId w:val="151"/>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Log in</w:t>
            </w:r>
          </w:p>
          <w:p w:rsidR="000B445B" w:rsidRPr="00657B96" w:rsidRDefault="000B445B" w:rsidP="00A41714">
            <w:pPr>
              <w:pStyle w:val="ListParagraph"/>
              <w:numPr>
                <w:ilvl w:val="0"/>
                <w:numId w:val="151"/>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 xml:space="preserve">View list </w:t>
            </w:r>
            <w:ins w:id="13802" w:author="DuyNgo" w:date="2012-08-09T10:32:00Z">
              <w:r w:rsidR="000643C8" w:rsidRPr="00657B96">
                <w:rPr>
                  <w:rFonts w:ascii="Times New Roman" w:eastAsia="MS PGothic" w:hAnsi="Times New Roman" w:cs="Times New Roman"/>
                  <w:sz w:val="24"/>
                  <w:szCs w:val="24"/>
                  <w:rPrChange w:id="13803" w:author="DuyNgo" w:date="2012-08-09T15:04:00Z">
                    <w:rPr>
                      <w:rFonts w:ascii="Tahoma" w:eastAsia="MS PGothic" w:hAnsi="Tahoma" w:cs="Tahoma"/>
                      <w:b/>
                      <w:bCs/>
                      <w:color w:val="4F81BD" w:themeColor="accent1"/>
                      <w:sz w:val="20"/>
                      <w:szCs w:val="20"/>
                    </w:rPr>
                  </w:rPrChange>
                </w:rPr>
                <w:t>timesheet</w:t>
              </w:r>
            </w:ins>
            <w:r w:rsidR="000643C8" w:rsidRPr="00657B96">
              <w:rPr>
                <w:rFonts w:ascii="Times New Roman" w:eastAsia="MS PGothic" w:hAnsi="Times New Roman" w:cs="Times New Roman"/>
                <w:sz w:val="24"/>
                <w:szCs w:val="24"/>
              </w:rPr>
              <w:t xml:space="preserve"> </w:t>
            </w:r>
            <w:r w:rsidRPr="00657B96">
              <w:rPr>
                <w:rFonts w:ascii="Times New Roman" w:eastAsia="MS PGothic" w:hAnsi="Times New Roman" w:cs="Times New Roman"/>
                <w:sz w:val="24"/>
                <w:szCs w:val="24"/>
              </w:rPr>
              <w:t>and type in to search box</w:t>
            </w:r>
          </w:p>
        </w:tc>
        <w:tc>
          <w:tcPr>
            <w:tcW w:w="2885" w:type="dxa"/>
            <w:tcBorders>
              <w:top w:val="single" w:sz="4" w:space="0" w:color="000000"/>
              <w:left w:val="nil"/>
              <w:bottom w:val="single" w:sz="4" w:space="0" w:color="000000"/>
              <w:right w:val="single" w:sz="4" w:space="0" w:color="000000"/>
            </w:tcBorders>
            <w:shd w:val="clear" w:color="000000" w:fill="FFFFFF"/>
            <w:hideMark/>
          </w:tcPr>
          <w:p w:rsidR="000B445B" w:rsidRPr="00657B96" w:rsidRDefault="000B445B" w:rsidP="000643C8">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Search action on change of the box.</w:t>
            </w:r>
          </w:p>
        </w:tc>
      </w:tr>
    </w:tbl>
    <w:p w:rsidR="000B445B" w:rsidRPr="00657B96" w:rsidRDefault="000B445B">
      <w:pPr>
        <w:rPr>
          <w:ins w:id="13804" w:author="DuyNgo" w:date="2012-08-09T08:16:00Z"/>
          <w:rFonts w:ascii="Times New Roman" w:hAnsi="Times New Roman" w:cs="Times New Roman"/>
          <w:sz w:val="24"/>
          <w:szCs w:val="24"/>
          <w:rPrChange w:id="13805" w:author="DuyNgo" w:date="2012-08-09T15:04:00Z">
            <w:rPr>
              <w:ins w:id="13806" w:author="DuyNgo" w:date="2012-08-09T08:16:00Z"/>
            </w:rPr>
          </w:rPrChange>
        </w:rPr>
        <w:pPrChange w:id="13807" w:author="DuyNgo" w:date="2012-08-09T08:14:00Z">
          <w:pPr>
            <w:pStyle w:val="Heading3"/>
            <w:ind w:left="360"/>
          </w:pPr>
        </w:pPrChange>
      </w:pPr>
    </w:p>
    <w:p w:rsidR="000B445B" w:rsidRPr="00657B96" w:rsidRDefault="000B445B" w:rsidP="000B445B">
      <w:pPr>
        <w:pStyle w:val="Heading4"/>
        <w:rPr>
          <w:ins w:id="13808" w:author="DuyNgo" w:date="2012-08-09T08:16:00Z"/>
          <w:rFonts w:ascii="Times New Roman" w:hAnsi="Times New Roman" w:cs="Times New Roman"/>
          <w:sz w:val="24"/>
          <w:szCs w:val="24"/>
          <w:rPrChange w:id="13809" w:author="DuyNgo" w:date="2012-08-09T15:04:00Z">
            <w:rPr>
              <w:ins w:id="13810" w:author="DuyNgo" w:date="2012-08-09T08:16:00Z"/>
            </w:rPr>
          </w:rPrChange>
        </w:rPr>
      </w:pPr>
      <w:bookmarkStart w:id="13811" w:name="_Toc332775084"/>
      <w:r w:rsidRPr="00657B96">
        <w:rPr>
          <w:rFonts w:ascii="Times New Roman" w:hAnsi="Times New Roman" w:cs="Times New Roman"/>
          <w:sz w:val="24"/>
          <w:szCs w:val="24"/>
        </w:rPr>
        <w:lastRenderedPageBreak/>
        <w:t>5</w:t>
      </w:r>
      <w:ins w:id="13812" w:author="DuyNgo" w:date="2012-08-09T08:16:00Z">
        <w:r w:rsidRPr="00657B96">
          <w:rPr>
            <w:rFonts w:ascii="Times New Roman" w:hAnsi="Times New Roman" w:cs="Times New Roman"/>
            <w:sz w:val="24"/>
            <w:szCs w:val="24"/>
            <w:rPrChange w:id="13813" w:author="DuyNgo" w:date="2012-08-09T15:04:00Z">
              <w:rPr>
                <w:i w:val="0"/>
                <w:iCs w:val="0"/>
              </w:rPr>
            </w:rPrChange>
          </w:rPr>
          <w:t>.</w:t>
        </w:r>
      </w:ins>
      <w:r w:rsidRPr="00657B96">
        <w:rPr>
          <w:rFonts w:ascii="Times New Roman" w:hAnsi="Times New Roman" w:cs="Times New Roman"/>
          <w:sz w:val="24"/>
          <w:szCs w:val="24"/>
        </w:rPr>
        <w:t>4</w:t>
      </w:r>
      <w:ins w:id="13814" w:author="DuyNgo" w:date="2012-08-09T08:16:00Z">
        <w:r w:rsidRPr="00657B96">
          <w:rPr>
            <w:rFonts w:ascii="Times New Roman" w:hAnsi="Times New Roman" w:cs="Times New Roman"/>
            <w:sz w:val="24"/>
            <w:szCs w:val="24"/>
            <w:rPrChange w:id="13815" w:author="DuyNgo" w:date="2012-08-09T15:04:00Z">
              <w:rPr>
                <w:i w:val="0"/>
                <w:iCs w:val="0"/>
              </w:rPr>
            </w:rPrChange>
          </w:rPr>
          <w:t>.</w:t>
        </w:r>
      </w:ins>
      <w:r w:rsidR="000643C8" w:rsidRPr="00657B96">
        <w:rPr>
          <w:rFonts w:ascii="Times New Roman" w:hAnsi="Times New Roman" w:cs="Times New Roman"/>
          <w:sz w:val="24"/>
          <w:szCs w:val="24"/>
        </w:rPr>
        <w:t>12</w:t>
      </w:r>
      <w:ins w:id="13816" w:author="DuyNgo" w:date="2012-08-09T08:16:00Z">
        <w:r w:rsidRPr="00657B96">
          <w:rPr>
            <w:rFonts w:ascii="Times New Roman" w:hAnsi="Times New Roman" w:cs="Times New Roman"/>
            <w:sz w:val="24"/>
            <w:szCs w:val="24"/>
            <w:rPrChange w:id="13817" w:author="DuyNgo" w:date="2012-08-09T15:04:00Z">
              <w:rPr>
                <w:i w:val="0"/>
                <w:iCs w:val="0"/>
              </w:rPr>
            </w:rPrChange>
          </w:rPr>
          <w:t xml:space="preserve"> Check </w:t>
        </w:r>
      </w:ins>
      <w:ins w:id="13818" w:author="DuyNgo" w:date="2012-08-09T10:00:00Z">
        <w:r w:rsidRPr="00657B96">
          <w:rPr>
            <w:rFonts w:ascii="Times New Roman" w:hAnsi="Times New Roman" w:cs="Times New Roman"/>
            <w:sz w:val="24"/>
            <w:szCs w:val="24"/>
            <w:rPrChange w:id="13819" w:author="DuyNgo" w:date="2012-08-09T15:04:00Z">
              <w:rPr>
                <w:rFonts w:asciiTheme="minorHAnsi" w:eastAsiaTheme="minorHAnsi" w:hAnsiTheme="minorHAnsi" w:cstheme="minorBidi"/>
                <w:b w:val="0"/>
                <w:bCs w:val="0"/>
                <w:i w:val="0"/>
                <w:iCs w:val="0"/>
                <w:color w:val="auto"/>
              </w:rPr>
            </w:rPrChange>
          </w:rPr>
          <w:t>Sort</w:t>
        </w:r>
      </w:ins>
      <w:ins w:id="13820" w:author="DuyNgo" w:date="2012-08-09T09:53:00Z">
        <w:r w:rsidRPr="00657B96">
          <w:rPr>
            <w:rFonts w:ascii="Times New Roman" w:hAnsi="Times New Roman" w:cs="Times New Roman"/>
            <w:sz w:val="24"/>
            <w:szCs w:val="24"/>
            <w:rPrChange w:id="13821" w:author="DuyNgo" w:date="2012-08-09T15:04:00Z">
              <w:rPr>
                <w:rFonts w:asciiTheme="minorHAnsi" w:eastAsiaTheme="minorHAnsi" w:hAnsiTheme="minorHAnsi" w:cstheme="minorBidi"/>
                <w:b w:val="0"/>
                <w:bCs w:val="0"/>
                <w:i w:val="0"/>
                <w:iCs w:val="0"/>
                <w:color w:val="auto"/>
              </w:rPr>
            </w:rPrChange>
          </w:rPr>
          <w:t xml:space="preserve"> </w:t>
        </w:r>
      </w:ins>
      <w:ins w:id="13822" w:author="DuyNgo" w:date="2012-08-09T10:12:00Z">
        <w:r w:rsidR="000643C8" w:rsidRPr="00657B96">
          <w:rPr>
            <w:rFonts w:ascii="Times New Roman" w:hAnsi="Times New Roman" w:cs="Times New Roman"/>
            <w:sz w:val="24"/>
            <w:szCs w:val="24"/>
            <w:rPrChange w:id="13823" w:author="DuyNgo" w:date="2012-08-09T15:04:00Z">
              <w:rPr>
                <w:rFonts w:asciiTheme="minorHAnsi" w:eastAsiaTheme="minorHAnsi" w:hAnsiTheme="minorHAnsi" w:cstheme="minorBidi"/>
                <w:b w:val="0"/>
                <w:bCs w:val="0"/>
                <w:i w:val="0"/>
                <w:iCs w:val="0"/>
                <w:color w:val="auto"/>
              </w:rPr>
            </w:rPrChange>
          </w:rPr>
          <w:t>timesheet</w:t>
        </w:r>
      </w:ins>
      <w:bookmarkEnd w:id="13811"/>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657B96" w:rsidTr="006F1304">
        <w:trPr>
          <w:trHeight w:val="114"/>
          <w:ins w:id="1382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657B96" w:rsidRDefault="000B445B" w:rsidP="006F1304">
            <w:pPr>
              <w:spacing w:after="0" w:line="240" w:lineRule="auto"/>
              <w:rPr>
                <w:ins w:id="13825" w:author="DuyNgo" w:date="2012-08-09T08:16:00Z"/>
                <w:rFonts w:ascii="Times New Roman" w:eastAsia="MS PGothic" w:hAnsi="Times New Roman" w:cs="Times New Roman"/>
                <w:b/>
                <w:sz w:val="24"/>
                <w:szCs w:val="24"/>
                <w:rPrChange w:id="13826" w:author="DuyNgo" w:date="2012-08-09T15:04:00Z">
                  <w:rPr>
                    <w:ins w:id="13827" w:author="DuyNgo" w:date="2012-08-09T08:16:00Z"/>
                    <w:rFonts w:ascii="Tahoma" w:eastAsia="MS PGothic" w:hAnsi="Tahoma" w:cs="Tahoma"/>
                    <w:b/>
                    <w:sz w:val="20"/>
                    <w:szCs w:val="20"/>
                  </w:rPr>
                </w:rPrChange>
              </w:rPr>
            </w:pPr>
            <w:ins w:id="13828" w:author="DuyNgo" w:date="2012-08-09T08:16:00Z">
              <w:r w:rsidRPr="00657B96">
                <w:rPr>
                  <w:rFonts w:ascii="Times New Roman" w:eastAsia="MS PGothic" w:hAnsi="Times New Roman" w:cs="Times New Roman"/>
                  <w:b/>
                  <w:sz w:val="24"/>
                  <w:szCs w:val="24"/>
                  <w:rPrChange w:id="13829"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657B96" w:rsidRDefault="000B445B" w:rsidP="006F1304">
            <w:pPr>
              <w:spacing w:after="0" w:line="240" w:lineRule="auto"/>
              <w:rPr>
                <w:ins w:id="13830" w:author="DuyNgo" w:date="2012-08-09T08:16:00Z"/>
                <w:rFonts w:ascii="Times New Roman" w:eastAsia="MS PGothic" w:hAnsi="Times New Roman" w:cs="Times New Roman"/>
                <w:b/>
                <w:bCs/>
                <w:sz w:val="24"/>
                <w:szCs w:val="24"/>
                <w:rPrChange w:id="13831" w:author="DuyNgo" w:date="2012-08-09T15:04:00Z">
                  <w:rPr>
                    <w:ins w:id="13832" w:author="DuyNgo" w:date="2012-08-09T08:16:00Z"/>
                    <w:rFonts w:ascii="Tahoma" w:eastAsia="MS PGothic" w:hAnsi="Tahoma" w:cs="Tahoma"/>
                    <w:b/>
                    <w:bCs/>
                    <w:sz w:val="20"/>
                    <w:szCs w:val="20"/>
                  </w:rPr>
                </w:rPrChange>
              </w:rPr>
            </w:pPr>
            <w:ins w:id="13833" w:author="DuyNgo" w:date="2012-08-09T08:16:00Z">
              <w:r w:rsidRPr="00657B96">
                <w:rPr>
                  <w:rFonts w:ascii="Times New Roman" w:eastAsia="MS PGothic" w:hAnsi="Times New Roman" w:cs="Times New Roman"/>
                  <w:b/>
                  <w:bCs/>
                  <w:sz w:val="24"/>
                  <w:szCs w:val="24"/>
                  <w:rPrChange w:id="13834"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657B96" w:rsidRDefault="000B445B" w:rsidP="006F1304">
            <w:pPr>
              <w:spacing w:after="0" w:line="240" w:lineRule="auto"/>
              <w:rPr>
                <w:ins w:id="13835" w:author="DuyNgo" w:date="2012-08-09T08:16:00Z"/>
                <w:rFonts w:ascii="Times New Roman" w:eastAsia="MS PGothic" w:hAnsi="Times New Roman" w:cs="Times New Roman"/>
                <w:b/>
                <w:bCs/>
                <w:sz w:val="24"/>
                <w:szCs w:val="24"/>
                <w:rPrChange w:id="13836" w:author="DuyNgo" w:date="2012-08-09T15:04:00Z">
                  <w:rPr>
                    <w:ins w:id="13837" w:author="DuyNgo" w:date="2012-08-09T08:16:00Z"/>
                    <w:rFonts w:ascii="Tahoma" w:eastAsia="MS PGothic" w:hAnsi="Tahoma" w:cs="Tahoma"/>
                    <w:b/>
                    <w:bCs/>
                    <w:sz w:val="20"/>
                    <w:szCs w:val="20"/>
                  </w:rPr>
                </w:rPrChange>
              </w:rPr>
            </w:pPr>
            <w:ins w:id="13838" w:author="DuyNgo" w:date="2012-08-09T08:16:00Z">
              <w:r w:rsidRPr="00657B96">
                <w:rPr>
                  <w:rFonts w:ascii="Times New Roman" w:eastAsia="MS PGothic" w:hAnsi="Times New Roman" w:cs="Times New Roman"/>
                  <w:b/>
                  <w:bCs/>
                  <w:sz w:val="24"/>
                  <w:szCs w:val="24"/>
                  <w:rPrChange w:id="13839"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657B96" w:rsidRDefault="000B445B" w:rsidP="006F1304">
            <w:pPr>
              <w:spacing w:after="0" w:line="240" w:lineRule="auto"/>
              <w:rPr>
                <w:ins w:id="13840" w:author="DuyNgo" w:date="2012-08-09T08:16:00Z"/>
                <w:rFonts w:ascii="Times New Roman" w:eastAsia="MS PGothic" w:hAnsi="Times New Roman" w:cs="Times New Roman"/>
                <w:b/>
                <w:bCs/>
                <w:sz w:val="24"/>
                <w:szCs w:val="24"/>
                <w:rPrChange w:id="13841" w:author="DuyNgo" w:date="2012-08-09T15:04:00Z">
                  <w:rPr>
                    <w:ins w:id="13842" w:author="DuyNgo" w:date="2012-08-09T08:16:00Z"/>
                    <w:rFonts w:ascii="Tahoma" w:eastAsia="MS PGothic" w:hAnsi="Tahoma" w:cs="Tahoma"/>
                    <w:b/>
                    <w:bCs/>
                    <w:sz w:val="20"/>
                    <w:szCs w:val="20"/>
                  </w:rPr>
                </w:rPrChange>
              </w:rPr>
            </w:pPr>
            <w:ins w:id="13843" w:author="DuyNgo" w:date="2012-08-09T08:16:00Z">
              <w:r w:rsidRPr="00657B96">
                <w:rPr>
                  <w:rFonts w:ascii="Times New Roman" w:eastAsia="MS PGothic" w:hAnsi="Times New Roman" w:cs="Times New Roman"/>
                  <w:b/>
                  <w:bCs/>
                  <w:sz w:val="24"/>
                  <w:szCs w:val="24"/>
                  <w:rPrChange w:id="13844" w:author="DuyNgo" w:date="2012-08-09T15:04:00Z">
                    <w:rPr>
                      <w:rFonts w:ascii="Tahoma" w:eastAsia="MS PGothic" w:hAnsi="Tahoma" w:cs="Tahoma"/>
                      <w:b/>
                      <w:bCs/>
                      <w:color w:val="4F81BD" w:themeColor="accent1"/>
                      <w:sz w:val="20"/>
                      <w:szCs w:val="20"/>
                    </w:rPr>
                  </w:rPrChange>
                </w:rPr>
                <w:t>Expected output</w:t>
              </w:r>
            </w:ins>
          </w:p>
        </w:tc>
      </w:tr>
      <w:tr w:rsidR="000B445B" w:rsidRPr="00657B96" w:rsidTr="006F1304">
        <w:trPr>
          <w:trHeight w:val="1142"/>
          <w:ins w:id="13845"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657B96" w:rsidRDefault="000B445B" w:rsidP="006F1304">
            <w:pPr>
              <w:spacing w:after="0" w:line="240" w:lineRule="auto"/>
              <w:rPr>
                <w:ins w:id="13846" w:author="DuyNgo" w:date="2012-08-09T08:16:00Z"/>
                <w:rFonts w:ascii="Times New Roman" w:eastAsia="MS PGothic" w:hAnsi="Times New Roman" w:cs="Times New Roman"/>
                <w:sz w:val="24"/>
                <w:szCs w:val="24"/>
                <w:rPrChange w:id="13847" w:author="DuyNgo" w:date="2012-08-09T15:04:00Z">
                  <w:rPr>
                    <w:ins w:id="13848" w:author="DuyNgo" w:date="2012-08-09T08:16:00Z"/>
                    <w:rFonts w:ascii="Tahoma" w:eastAsia="MS PGothic" w:hAnsi="Tahoma" w:cs="Tahoma"/>
                    <w:sz w:val="20"/>
                    <w:szCs w:val="20"/>
                  </w:rPr>
                </w:rPrChange>
              </w:rPr>
            </w:pPr>
            <w:ins w:id="13849" w:author="DuyNgo" w:date="2012-08-09T09:53:00Z">
              <w:r w:rsidRPr="00657B96">
                <w:rPr>
                  <w:rFonts w:ascii="Times New Roman" w:eastAsia="MS PGothic" w:hAnsi="Times New Roman" w:cs="Times New Roman"/>
                  <w:sz w:val="24"/>
                  <w:szCs w:val="24"/>
                  <w:rPrChange w:id="13850" w:author="DuyNgo" w:date="2012-08-09T15:04:00Z">
                    <w:rPr>
                      <w:rFonts w:ascii="Tahoma" w:eastAsia="MS PGothic" w:hAnsi="Tahoma" w:cs="Tahoma"/>
                      <w:b/>
                      <w:bCs/>
                      <w:color w:val="4F81BD" w:themeColor="accent1"/>
                      <w:sz w:val="20"/>
                      <w:szCs w:val="20"/>
                    </w:rPr>
                  </w:rPrChange>
                </w:rPr>
                <w:t xml:space="preserve">Check </w:t>
              </w:r>
            </w:ins>
            <w:ins w:id="13851" w:author="DuyNgo" w:date="2012-08-09T10:00:00Z">
              <w:r w:rsidRPr="00657B96">
                <w:rPr>
                  <w:rFonts w:ascii="Times New Roman" w:eastAsia="MS PGothic" w:hAnsi="Times New Roman" w:cs="Times New Roman"/>
                  <w:sz w:val="24"/>
                  <w:szCs w:val="24"/>
                  <w:rPrChange w:id="13852" w:author="DuyNgo" w:date="2012-08-09T15:04:00Z">
                    <w:rPr>
                      <w:rFonts w:ascii="Tahoma" w:eastAsia="MS PGothic" w:hAnsi="Tahoma" w:cs="Tahoma"/>
                      <w:b/>
                      <w:bCs/>
                      <w:color w:val="4F81BD" w:themeColor="accent1"/>
                      <w:sz w:val="20"/>
                      <w:szCs w:val="20"/>
                    </w:rPr>
                  </w:rPrChange>
                </w:rPr>
                <w:t>sort</w:t>
              </w:r>
            </w:ins>
            <w:ins w:id="13853" w:author="DuyNgo" w:date="2012-08-09T09:53:00Z">
              <w:r w:rsidRPr="00657B96">
                <w:rPr>
                  <w:rFonts w:ascii="Times New Roman" w:eastAsia="MS PGothic" w:hAnsi="Times New Roman" w:cs="Times New Roman"/>
                  <w:sz w:val="24"/>
                  <w:szCs w:val="24"/>
                  <w:rPrChange w:id="13854" w:author="DuyNgo" w:date="2012-08-09T15:04:00Z">
                    <w:rPr>
                      <w:rFonts w:ascii="Tahoma" w:eastAsia="MS PGothic" w:hAnsi="Tahoma" w:cs="Tahoma"/>
                      <w:b/>
                      <w:bCs/>
                      <w:color w:val="4F81BD" w:themeColor="accent1"/>
                      <w:sz w:val="20"/>
                      <w:szCs w:val="20"/>
                    </w:rPr>
                  </w:rPrChange>
                </w:rPr>
                <w:t xml:space="preserve"> </w:t>
              </w:r>
            </w:ins>
            <w:ins w:id="13855" w:author="DuyNgo" w:date="2012-08-09T10:32:00Z">
              <w:r w:rsidR="000643C8" w:rsidRPr="00657B96">
                <w:rPr>
                  <w:rFonts w:ascii="Times New Roman" w:eastAsia="MS PGothic" w:hAnsi="Times New Roman" w:cs="Times New Roman"/>
                  <w:sz w:val="24"/>
                  <w:szCs w:val="24"/>
                  <w:rPrChange w:id="13856" w:author="DuyNgo" w:date="2012-08-09T15:04:00Z">
                    <w:rPr>
                      <w:rFonts w:ascii="Tahoma" w:eastAsia="MS PGothic" w:hAnsi="Tahoma" w:cs="Tahoma"/>
                      <w:b/>
                      <w:bCs/>
                      <w:color w:val="4F81BD" w:themeColor="accent1"/>
                      <w:sz w:val="20"/>
                      <w:szCs w:val="20"/>
                    </w:rPr>
                  </w:rPrChange>
                </w:rPr>
                <w:t>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B445B" w:rsidRPr="00657B96" w:rsidRDefault="000B445B">
            <w:pPr>
              <w:spacing w:after="0" w:line="240" w:lineRule="auto"/>
              <w:rPr>
                <w:ins w:id="13857" w:author="DuyNgo" w:date="2012-08-09T08:58:00Z"/>
                <w:rFonts w:ascii="Times New Roman" w:eastAsia="MS PGothic" w:hAnsi="Times New Roman" w:cs="Times New Roman"/>
                <w:sz w:val="24"/>
                <w:szCs w:val="24"/>
                <w:rPrChange w:id="13858" w:author="DuyNgo" w:date="2012-08-09T15:04:00Z">
                  <w:rPr>
                    <w:ins w:id="13859" w:author="DuyNgo" w:date="2012-08-09T08:58:00Z"/>
                    <w:rFonts w:ascii="Tahoma" w:eastAsia="MS PGothic" w:hAnsi="Tahoma" w:cs="Tahoma"/>
                    <w:color w:val="000000"/>
                    <w:sz w:val="20"/>
                    <w:szCs w:val="20"/>
                  </w:rPr>
                </w:rPrChange>
              </w:rPr>
              <w:pPrChange w:id="13860" w:author="DuyNgo" w:date="2012-08-09T08:58:00Z">
                <w:pPr>
                  <w:pBdr>
                    <w:top w:val="single" w:sz="4" w:space="0" w:color="auto"/>
                    <w:left w:val="single" w:sz="4" w:space="0" w:color="auto"/>
                    <w:right w:val="single" w:sz="4" w:space="0" w:color="auto"/>
                  </w:pBdr>
                  <w:shd w:val="clear" w:color="FFFFCC" w:fill="FFFFFF"/>
                  <w:spacing w:before="100" w:beforeAutospacing="1" w:after="0" w:afterAutospacing="1" w:line="240" w:lineRule="auto"/>
                  <w:ind w:left="360"/>
                  <w:jc w:val="center"/>
                  <w:textAlignment w:val="center"/>
                </w:pPr>
              </w:pPrChange>
            </w:pPr>
            <w:ins w:id="13861" w:author="DuyNgo" w:date="2012-08-09T08:58:00Z">
              <w:r w:rsidRPr="00657B96">
                <w:rPr>
                  <w:rFonts w:ascii="Times New Roman" w:eastAsia="MS PGothic" w:hAnsi="Times New Roman" w:cs="Times New Roman"/>
                  <w:sz w:val="24"/>
                  <w:szCs w:val="24"/>
                  <w:rPrChange w:id="13862" w:author="DuyNgo" w:date="2012-08-09T15:04:00Z">
                    <w:rPr>
                      <w:rFonts w:ascii="Tahoma" w:eastAsia="MS PGothic" w:hAnsi="Tahoma" w:cs="Tahoma"/>
                      <w:sz w:val="20"/>
                      <w:szCs w:val="20"/>
                    </w:rPr>
                  </w:rPrChange>
                </w:rPr>
                <w:t>Logged in</w:t>
              </w:r>
            </w:ins>
          </w:p>
          <w:p w:rsidR="000B445B" w:rsidRPr="00657B96" w:rsidRDefault="000B445B" w:rsidP="006F1304">
            <w:pPr>
              <w:spacing w:after="0" w:line="240" w:lineRule="auto"/>
              <w:rPr>
                <w:ins w:id="13863" w:author="DuyNgo" w:date="2012-08-09T08:16:00Z"/>
                <w:rFonts w:ascii="Times New Roman" w:eastAsia="MS PGothic" w:hAnsi="Times New Roman" w:cs="Times New Roman"/>
                <w:sz w:val="24"/>
                <w:szCs w:val="24"/>
                <w:rPrChange w:id="13864" w:author="DuyNgo" w:date="2012-08-09T15:04:00Z">
                  <w:rPr>
                    <w:ins w:id="13865" w:author="DuyNgo" w:date="2012-08-09T08:16: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0B445B" w:rsidRPr="00657B96" w:rsidRDefault="000B445B">
            <w:pPr>
              <w:spacing w:after="0" w:line="240" w:lineRule="auto"/>
              <w:rPr>
                <w:ins w:id="13866" w:author="DuyNgo" w:date="2012-08-09T09:53:00Z"/>
                <w:rFonts w:ascii="Times New Roman" w:eastAsia="MS PGothic" w:hAnsi="Times New Roman" w:cs="Times New Roman"/>
                <w:sz w:val="24"/>
                <w:szCs w:val="24"/>
                <w:rPrChange w:id="13867" w:author="DuyNgo" w:date="2012-08-09T15:04:00Z">
                  <w:rPr>
                    <w:ins w:id="13868" w:author="DuyNgo" w:date="2012-08-09T09:53:00Z"/>
                    <w:rFonts w:ascii="Tahoma" w:eastAsia="MS PGothic" w:hAnsi="Tahoma" w:cs="Tahoma"/>
                    <w:color w:val="000000"/>
                    <w:sz w:val="20"/>
                    <w:szCs w:val="20"/>
                  </w:rPr>
                </w:rPrChange>
              </w:rPr>
              <w:pPrChange w:id="13869" w:author="DuyNgo" w:date="2012-08-09T10:01:00Z">
                <w:pPr>
                  <w:numPr>
                    <w:numId w:val="8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697" w:hanging="360"/>
                  <w:jc w:val="center"/>
                  <w:textAlignment w:val="center"/>
                </w:pPr>
              </w:pPrChange>
            </w:pPr>
            <w:r w:rsidRPr="00657B96">
              <w:rPr>
                <w:rFonts w:ascii="Times New Roman" w:eastAsia="MS PGothic" w:hAnsi="Times New Roman" w:cs="Times New Roman"/>
                <w:sz w:val="24"/>
                <w:szCs w:val="24"/>
              </w:rPr>
              <w:t xml:space="preserve">1. </w:t>
            </w:r>
            <w:ins w:id="13870" w:author="DuyNgo" w:date="2012-08-09T09:53:00Z">
              <w:r w:rsidRPr="00657B96">
                <w:rPr>
                  <w:rFonts w:ascii="Times New Roman" w:eastAsia="MS PGothic" w:hAnsi="Times New Roman" w:cs="Times New Roman"/>
                  <w:sz w:val="24"/>
                  <w:szCs w:val="24"/>
                  <w:rPrChange w:id="13871" w:author="DuyNgo" w:date="2012-08-09T15:04:00Z">
                    <w:rPr>
                      <w:rFonts w:ascii="Tahoma" w:eastAsia="MS PGothic" w:hAnsi="Tahoma" w:cs="Tahoma"/>
                      <w:sz w:val="20"/>
                      <w:szCs w:val="20"/>
                    </w:rPr>
                  </w:rPrChange>
                </w:rPr>
                <w:t>Log in</w:t>
              </w:r>
            </w:ins>
          </w:p>
          <w:p w:rsidR="000B445B" w:rsidRPr="00657B96" w:rsidRDefault="000B445B">
            <w:pPr>
              <w:spacing w:after="0" w:line="240" w:lineRule="auto"/>
              <w:rPr>
                <w:ins w:id="13872" w:author="DuyNgo" w:date="2012-08-09T08:16:00Z"/>
                <w:rFonts w:ascii="Times New Roman" w:eastAsia="MS PGothic" w:hAnsi="Times New Roman" w:cs="Times New Roman"/>
                <w:sz w:val="24"/>
                <w:szCs w:val="24"/>
                <w:rPrChange w:id="13873" w:author="DuyNgo" w:date="2012-08-09T15:04:00Z">
                  <w:rPr>
                    <w:ins w:id="13874" w:author="DuyNgo" w:date="2012-08-09T08:16:00Z"/>
                    <w:rFonts w:ascii="Tahoma" w:eastAsia="MS PGothic" w:hAnsi="Tahoma" w:cs="Tahoma"/>
                    <w:sz w:val="20"/>
                    <w:szCs w:val="20"/>
                  </w:rPr>
                </w:rPrChange>
              </w:rPr>
              <w:pPrChange w:id="13875" w:author="DuyNgo" w:date="2012-08-09T08:55:00Z">
                <w:pPr>
                  <w:pStyle w:val="ListParagraph"/>
                  <w:numPr>
                    <w:numId w:val="73"/>
                  </w:numPr>
                  <w:spacing w:after="0" w:line="240" w:lineRule="auto"/>
                  <w:ind w:hanging="360"/>
                </w:pPr>
              </w:pPrChange>
            </w:pPr>
            <w:r w:rsidRPr="00657B96">
              <w:rPr>
                <w:rFonts w:ascii="Times New Roman" w:eastAsia="MS PGothic" w:hAnsi="Times New Roman" w:cs="Times New Roman"/>
                <w:sz w:val="24"/>
                <w:szCs w:val="24"/>
              </w:rPr>
              <w:t xml:space="preserve">2.  </w:t>
            </w:r>
            <w:ins w:id="13876" w:author="DuyNgo" w:date="2012-08-09T10:03:00Z">
              <w:r w:rsidRPr="00657B96">
                <w:rPr>
                  <w:rFonts w:ascii="Times New Roman" w:eastAsia="MS PGothic" w:hAnsi="Times New Roman" w:cs="Times New Roman"/>
                  <w:sz w:val="24"/>
                  <w:szCs w:val="24"/>
                  <w:rPrChange w:id="13877" w:author="DuyNgo" w:date="2012-08-09T15:04:00Z">
                    <w:rPr>
                      <w:rFonts w:ascii="Tahoma" w:eastAsia="MS PGothic" w:hAnsi="Tahoma" w:cs="Tahoma"/>
                      <w:sz w:val="20"/>
                      <w:szCs w:val="20"/>
                    </w:rPr>
                  </w:rPrChange>
                </w:rPr>
                <w:t xml:space="preserve">View list </w:t>
              </w:r>
            </w:ins>
            <w:ins w:id="13878" w:author="DuyNgo" w:date="2012-08-09T10:32:00Z">
              <w:r w:rsidR="000643C8" w:rsidRPr="00657B96">
                <w:rPr>
                  <w:rFonts w:ascii="Times New Roman" w:eastAsia="MS PGothic" w:hAnsi="Times New Roman" w:cs="Times New Roman"/>
                  <w:sz w:val="24"/>
                  <w:szCs w:val="24"/>
                  <w:rPrChange w:id="13879" w:author="DuyNgo" w:date="2012-08-09T15:04:00Z">
                    <w:rPr>
                      <w:rFonts w:ascii="Tahoma" w:eastAsia="MS PGothic" w:hAnsi="Tahoma" w:cs="Tahoma"/>
                      <w:sz w:val="20"/>
                      <w:szCs w:val="20"/>
                    </w:rPr>
                  </w:rPrChange>
                </w:rPr>
                <w:t>timesheet</w:t>
              </w:r>
            </w:ins>
            <w:r w:rsidR="000643C8" w:rsidRPr="00657B96">
              <w:rPr>
                <w:rFonts w:ascii="Times New Roman" w:eastAsia="MS PGothic" w:hAnsi="Times New Roman" w:cs="Times New Roman"/>
                <w:sz w:val="24"/>
                <w:szCs w:val="24"/>
              </w:rPr>
              <w:t xml:space="preserve"> </w:t>
            </w:r>
            <w:ins w:id="13880" w:author="DuyNgo" w:date="2012-08-09T10:03:00Z">
              <w:r w:rsidRPr="00657B96">
                <w:rPr>
                  <w:rFonts w:ascii="Times New Roman" w:eastAsia="MS PGothic" w:hAnsi="Times New Roman" w:cs="Times New Roman"/>
                  <w:sz w:val="24"/>
                  <w:szCs w:val="24"/>
                  <w:rPrChange w:id="13881" w:author="DuyNgo" w:date="2012-08-09T15:04:00Z">
                    <w:rPr>
                      <w:rFonts w:ascii="Tahoma" w:eastAsia="MS PGothic" w:hAnsi="Tahoma" w:cs="Tahoma"/>
                      <w:sz w:val="20"/>
                      <w:szCs w:val="20"/>
                    </w:rPr>
                  </w:rPrChange>
                </w:rPr>
                <w:t>and click on any column header</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0B445B" w:rsidRPr="00657B96" w:rsidRDefault="000B445B">
            <w:pPr>
              <w:spacing w:after="0" w:line="240" w:lineRule="auto"/>
              <w:rPr>
                <w:ins w:id="13882" w:author="DuyNgo" w:date="2012-08-09T08:16:00Z"/>
                <w:rFonts w:ascii="Times New Roman" w:eastAsia="MS PGothic" w:hAnsi="Times New Roman" w:cs="Times New Roman"/>
                <w:sz w:val="24"/>
                <w:szCs w:val="24"/>
                <w:rPrChange w:id="13883" w:author="DuyNgo" w:date="2012-08-09T15:04:00Z">
                  <w:rPr>
                    <w:ins w:id="13884" w:author="DuyNgo" w:date="2012-08-09T08:16:00Z"/>
                    <w:rFonts w:ascii="Tahoma" w:hAnsi="Tahoma" w:cs="Tahoma"/>
                    <w:color w:val="000000"/>
                    <w:sz w:val="20"/>
                    <w:szCs w:val="20"/>
                  </w:rPr>
                </w:rPrChange>
              </w:rPr>
              <w:pPrChange w:id="13885"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3886" w:author="DuyNgo" w:date="2012-08-09T09:53:00Z">
              <w:r w:rsidRPr="00657B96">
                <w:rPr>
                  <w:rFonts w:ascii="Times New Roman" w:eastAsia="MS PGothic" w:hAnsi="Times New Roman" w:cs="Times New Roman"/>
                  <w:sz w:val="24"/>
                  <w:szCs w:val="24"/>
                  <w:rPrChange w:id="13887" w:author="DuyNgo" w:date="2012-08-09T15:04:00Z">
                    <w:rPr>
                      <w:rFonts w:ascii="Tahoma" w:eastAsia="MS PGothic" w:hAnsi="Tahoma" w:cs="Tahoma"/>
                      <w:sz w:val="20"/>
                      <w:szCs w:val="20"/>
                    </w:rPr>
                  </w:rPrChange>
                </w:rPr>
                <w:t xml:space="preserve">1 </w:t>
              </w:r>
            </w:ins>
            <w:ins w:id="13888" w:author="DuyNgo" w:date="2012-08-09T10:32:00Z">
              <w:r w:rsidR="000643C8" w:rsidRPr="00657B96">
                <w:rPr>
                  <w:rFonts w:ascii="Times New Roman" w:eastAsia="MS PGothic" w:hAnsi="Times New Roman" w:cs="Times New Roman"/>
                  <w:sz w:val="24"/>
                  <w:szCs w:val="24"/>
                  <w:rPrChange w:id="13889" w:author="DuyNgo" w:date="2012-08-09T15:04:00Z">
                    <w:rPr>
                      <w:rFonts w:ascii="Tahoma" w:eastAsia="MS PGothic" w:hAnsi="Tahoma" w:cs="Tahoma"/>
                      <w:sz w:val="20"/>
                      <w:szCs w:val="20"/>
                    </w:rPr>
                  </w:rPrChange>
                </w:rPr>
                <w:t>timesheet</w:t>
              </w:r>
            </w:ins>
            <w:r w:rsidR="000643C8" w:rsidRPr="00657B96">
              <w:rPr>
                <w:rFonts w:ascii="Times New Roman" w:eastAsia="MS PGothic" w:hAnsi="Times New Roman" w:cs="Times New Roman"/>
                <w:sz w:val="24"/>
                <w:szCs w:val="24"/>
              </w:rPr>
              <w:t xml:space="preserve"> </w:t>
            </w:r>
            <w:ins w:id="13890" w:author="DuyNgo" w:date="2012-08-09T09:53:00Z">
              <w:r w:rsidRPr="00657B96">
                <w:rPr>
                  <w:rFonts w:ascii="Times New Roman" w:eastAsia="MS PGothic" w:hAnsi="Times New Roman" w:cs="Times New Roman"/>
                  <w:sz w:val="24"/>
                  <w:szCs w:val="24"/>
                  <w:rPrChange w:id="13891" w:author="DuyNgo" w:date="2012-08-09T15:04:00Z">
                    <w:rPr>
                      <w:rFonts w:ascii="Tahoma" w:eastAsia="MS PGothic" w:hAnsi="Tahoma" w:cs="Tahoma"/>
                      <w:sz w:val="20"/>
                      <w:szCs w:val="20"/>
                    </w:rPr>
                  </w:rPrChange>
                </w:rPr>
                <w:t xml:space="preserve">are </w:t>
              </w:r>
            </w:ins>
            <w:ins w:id="13892" w:author="DuyNgo" w:date="2012-08-09T10:03:00Z">
              <w:r w:rsidRPr="00657B96">
                <w:rPr>
                  <w:rFonts w:ascii="Times New Roman" w:eastAsia="MS PGothic" w:hAnsi="Times New Roman" w:cs="Times New Roman"/>
                  <w:sz w:val="24"/>
                  <w:szCs w:val="24"/>
                  <w:rPrChange w:id="13893" w:author="DuyNgo" w:date="2012-08-09T15:04:00Z">
                    <w:rPr>
                      <w:rFonts w:ascii="Tahoma" w:eastAsia="MS PGothic" w:hAnsi="Tahoma" w:cs="Tahoma"/>
                      <w:sz w:val="20"/>
                      <w:szCs w:val="20"/>
                    </w:rPr>
                  </w:rPrChange>
                </w:rPr>
                <w:t>sorted</w:t>
              </w:r>
            </w:ins>
            <w:ins w:id="13894" w:author="DuyNgo" w:date="2012-08-09T09:53:00Z">
              <w:r w:rsidRPr="00657B96">
                <w:rPr>
                  <w:rFonts w:ascii="Times New Roman" w:eastAsia="MS PGothic" w:hAnsi="Times New Roman" w:cs="Times New Roman"/>
                  <w:sz w:val="24"/>
                  <w:szCs w:val="24"/>
                  <w:rPrChange w:id="13895" w:author="DuyNgo" w:date="2012-08-09T15:04:00Z">
                    <w:rPr>
                      <w:rFonts w:ascii="Tahoma" w:eastAsia="MS PGothic" w:hAnsi="Tahoma" w:cs="Tahoma"/>
                      <w:sz w:val="20"/>
                      <w:szCs w:val="20"/>
                    </w:rPr>
                  </w:rPrChange>
                </w:rPr>
                <w:t xml:space="preserve"> </w:t>
              </w:r>
            </w:ins>
            <w:ins w:id="13896" w:author="DuyNgo" w:date="2012-08-09T10:03:00Z">
              <w:r w:rsidRPr="00657B96">
                <w:rPr>
                  <w:rFonts w:ascii="Times New Roman" w:eastAsia="MS PGothic" w:hAnsi="Times New Roman" w:cs="Times New Roman"/>
                  <w:sz w:val="24"/>
                  <w:szCs w:val="24"/>
                  <w:rPrChange w:id="13897" w:author="DuyNgo" w:date="2012-08-09T15:04:00Z">
                    <w:rPr>
                      <w:rFonts w:ascii="Tahoma" w:eastAsia="MS PGothic" w:hAnsi="Tahoma" w:cs="Tahoma"/>
                      <w:sz w:val="20"/>
                      <w:szCs w:val="20"/>
                    </w:rPr>
                  </w:rPrChange>
                </w:rPr>
                <w:t>by clicked column.</w:t>
              </w:r>
            </w:ins>
          </w:p>
        </w:tc>
      </w:tr>
    </w:tbl>
    <w:p w:rsidR="00A06F92" w:rsidRPr="00657B96" w:rsidRDefault="00A06F92" w:rsidP="00A06F92">
      <w:pPr>
        <w:rPr>
          <w:ins w:id="13898" w:author="DuyNgo" w:date="2012-08-10T07:25:00Z"/>
          <w:rFonts w:ascii="Times New Roman" w:hAnsi="Times New Roman" w:cs="Times New Roman"/>
          <w:sz w:val="24"/>
          <w:szCs w:val="24"/>
        </w:rPr>
      </w:pPr>
    </w:p>
    <w:p w:rsidR="00807668" w:rsidRPr="00657B96" w:rsidRDefault="00807668">
      <w:pPr>
        <w:pStyle w:val="Heading3"/>
        <w:rPr>
          <w:rFonts w:ascii="Times New Roman" w:hAnsi="Times New Roman" w:cs="Times New Roman"/>
          <w:sz w:val="24"/>
          <w:szCs w:val="24"/>
        </w:rPr>
        <w:pPrChange w:id="13899" w:author="DuyNgo" w:date="2012-08-09T22:33:00Z">
          <w:pPr>
            <w:pStyle w:val="Heading1"/>
            <w:numPr>
              <w:numId w:val="2"/>
            </w:numPr>
            <w:tabs>
              <w:tab w:val="left" w:pos="709"/>
            </w:tabs>
            <w:ind w:left="720" w:firstLine="284"/>
            <w:jc w:val="both"/>
          </w:pPr>
        </w:pPrChange>
      </w:pPr>
      <w:bookmarkStart w:id="13900" w:name="_Toc332775085"/>
      <w:r w:rsidRPr="00657B96">
        <w:rPr>
          <w:rFonts w:ascii="Times New Roman" w:hAnsi="Times New Roman" w:cs="Times New Roman"/>
          <w:sz w:val="24"/>
          <w:szCs w:val="24"/>
        </w:rPr>
        <w:t>5.5 DMS</w:t>
      </w:r>
      <w:bookmarkEnd w:id="13900"/>
    </w:p>
    <w:p w:rsidR="00227BA2" w:rsidRPr="00657B96" w:rsidRDefault="00227BA2" w:rsidP="00227BA2">
      <w:pPr>
        <w:pStyle w:val="Heading4"/>
        <w:rPr>
          <w:ins w:id="13901" w:author="DuyNgo" w:date="2012-08-09T11:00:00Z"/>
          <w:rFonts w:ascii="Times New Roman" w:hAnsi="Times New Roman" w:cs="Times New Roman"/>
          <w:sz w:val="24"/>
          <w:szCs w:val="24"/>
          <w:rPrChange w:id="13902" w:author="DuyNgo" w:date="2012-08-09T15:04:00Z">
            <w:rPr>
              <w:ins w:id="13903" w:author="DuyNgo" w:date="2012-08-09T11:00:00Z"/>
            </w:rPr>
          </w:rPrChange>
        </w:rPr>
      </w:pPr>
      <w:bookmarkStart w:id="13904" w:name="_Toc332775086"/>
      <w:r w:rsidRPr="00657B96">
        <w:rPr>
          <w:rFonts w:ascii="Times New Roman" w:hAnsi="Times New Roman" w:cs="Times New Roman"/>
          <w:sz w:val="24"/>
          <w:szCs w:val="24"/>
        </w:rPr>
        <w:t>5</w:t>
      </w:r>
      <w:ins w:id="13905" w:author="DuyNgo" w:date="2012-08-09T11:00:00Z">
        <w:r w:rsidRPr="00657B96">
          <w:rPr>
            <w:rFonts w:ascii="Times New Roman" w:hAnsi="Times New Roman" w:cs="Times New Roman"/>
            <w:sz w:val="24"/>
            <w:szCs w:val="24"/>
            <w:rPrChange w:id="13906" w:author="DuyNgo" w:date="2012-08-09T15:04:00Z">
              <w:rPr>
                <w:i w:val="0"/>
                <w:iCs w:val="0"/>
                <w:color w:val="365F91" w:themeColor="accent1" w:themeShade="BF"/>
                <w:sz w:val="28"/>
                <w:szCs w:val="28"/>
              </w:rPr>
            </w:rPrChange>
          </w:rPr>
          <w:t>.</w:t>
        </w:r>
      </w:ins>
      <w:r w:rsidRPr="00657B96">
        <w:rPr>
          <w:rFonts w:ascii="Times New Roman" w:hAnsi="Times New Roman" w:cs="Times New Roman"/>
          <w:sz w:val="24"/>
          <w:szCs w:val="24"/>
        </w:rPr>
        <w:t>5</w:t>
      </w:r>
      <w:ins w:id="13907" w:author="DuyNgo" w:date="2012-08-09T11:00:00Z">
        <w:r w:rsidRPr="00657B96">
          <w:rPr>
            <w:rFonts w:ascii="Times New Roman" w:hAnsi="Times New Roman" w:cs="Times New Roman"/>
            <w:sz w:val="24"/>
            <w:szCs w:val="24"/>
            <w:rPrChange w:id="13908" w:author="DuyNgo" w:date="2012-08-09T15:04:00Z">
              <w:rPr>
                <w:i w:val="0"/>
                <w:iCs w:val="0"/>
                <w:color w:val="365F91" w:themeColor="accent1" w:themeShade="BF"/>
                <w:sz w:val="28"/>
                <w:szCs w:val="28"/>
              </w:rPr>
            </w:rPrChange>
          </w:rPr>
          <w:t xml:space="preserve">.1 Check view </w:t>
        </w:r>
      </w:ins>
      <w:r w:rsidRPr="00657B96">
        <w:rPr>
          <w:rFonts w:ascii="Times New Roman" w:hAnsi="Times New Roman" w:cs="Times New Roman"/>
          <w:sz w:val="24"/>
          <w:szCs w:val="24"/>
        </w:rPr>
        <w:t>Defect</w:t>
      </w:r>
      <w:ins w:id="13909" w:author="DuyNgo" w:date="2012-08-09T11:00:00Z">
        <w:r w:rsidRPr="00657B96">
          <w:rPr>
            <w:rFonts w:ascii="Times New Roman" w:hAnsi="Times New Roman" w:cs="Times New Roman"/>
            <w:sz w:val="24"/>
            <w:szCs w:val="24"/>
            <w:rPrChange w:id="13910" w:author="DuyNgo" w:date="2012-08-09T15:04:00Z">
              <w:rPr>
                <w:i w:val="0"/>
                <w:iCs w:val="0"/>
                <w:color w:val="365F91" w:themeColor="accent1" w:themeShade="BF"/>
                <w:sz w:val="28"/>
                <w:szCs w:val="28"/>
              </w:rPr>
            </w:rPrChange>
          </w:rPr>
          <w:t xml:space="preserve"> list</w:t>
        </w:r>
        <w:bookmarkEnd w:id="13904"/>
      </w:ins>
    </w:p>
    <w:tbl>
      <w:tblPr>
        <w:tblW w:w="9379" w:type="dxa"/>
        <w:tblInd w:w="103" w:type="dxa"/>
        <w:tblLayout w:type="fixed"/>
        <w:tblLook w:val="04A0" w:firstRow="1" w:lastRow="0" w:firstColumn="1" w:lastColumn="0" w:noHBand="0" w:noVBand="1"/>
      </w:tblPr>
      <w:tblGrid>
        <w:gridCol w:w="1537"/>
        <w:gridCol w:w="2163"/>
        <w:gridCol w:w="2794"/>
        <w:gridCol w:w="2885"/>
      </w:tblGrid>
      <w:tr w:rsidR="00227BA2" w:rsidRPr="00657B96" w:rsidTr="00227BA2">
        <w:trPr>
          <w:trHeight w:val="114"/>
          <w:ins w:id="13911"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227BA2" w:rsidRPr="00657B96" w:rsidRDefault="00227BA2" w:rsidP="00227BA2">
            <w:pPr>
              <w:spacing w:after="0" w:line="240" w:lineRule="auto"/>
              <w:rPr>
                <w:ins w:id="13912" w:author="DuyNgo" w:date="2012-08-09T11:00:00Z"/>
                <w:rFonts w:ascii="Times New Roman" w:eastAsia="MS PGothic" w:hAnsi="Times New Roman" w:cs="Times New Roman"/>
                <w:b/>
                <w:sz w:val="24"/>
                <w:szCs w:val="24"/>
                <w:rPrChange w:id="13913" w:author="DuyNgo" w:date="2012-08-09T15:04:00Z">
                  <w:rPr>
                    <w:ins w:id="13914" w:author="DuyNgo" w:date="2012-08-09T11:00:00Z"/>
                    <w:rFonts w:ascii="Tahoma" w:eastAsia="MS PGothic" w:hAnsi="Tahoma" w:cs="Tahoma"/>
                    <w:b/>
                    <w:sz w:val="20"/>
                    <w:szCs w:val="20"/>
                  </w:rPr>
                </w:rPrChange>
              </w:rPr>
            </w:pPr>
            <w:ins w:id="13915" w:author="DuyNgo" w:date="2012-08-09T11:00:00Z">
              <w:r w:rsidRPr="00657B96">
                <w:rPr>
                  <w:rFonts w:ascii="Times New Roman" w:eastAsia="MS PGothic" w:hAnsi="Times New Roman" w:cs="Times New Roman"/>
                  <w:b/>
                  <w:sz w:val="24"/>
                  <w:szCs w:val="24"/>
                  <w:rPrChange w:id="13916"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227BA2" w:rsidRPr="00657B96" w:rsidRDefault="00227BA2" w:rsidP="00227BA2">
            <w:pPr>
              <w:spacing w:after="0" w:line="240" w:lineRule="auto"/>
              <w:rPr>
                <w:ins w:id="13917" w:author="DuyNgo" w:date="2012-08-09T11:00:00Z"/>
                <w:rFonts w:ascii="Times New Roman" w:eastAsia="MS PGothic" w:hAnsi="Times New Roman" w:cs="Times New Roman"/>
                <w:b/>
                <w:bCs/>
                <w:sz w:val="24"/>
                <w:szCs w:val="24"/>
                <w:rPrChange w:id="13918" w:author="DuyNgo" w:date="2012-08-09T15:04:00Z">
                  <w:rPr>
                    <w:ins w:id="13919" w:author="DuyNgo" w:date="2012-08-09T11:00:00Z"/>
                    <w:rFonts w:ascii="Tahoma" w:eastAsia="MS PGothic" w:hAnsi="Tahoma" w:cs="Tahoma"/>
                    <w:b/>
                    <w:bCs/>
                    <w:sz w:val="20"/>
                    <w:szCs w:val="20"/>
                  </w:rPr>
                </w:rPrChange>
              </w:rPr>
            </w:pPr>
            <w:ins w:id="13920" w:author="DuyNgo" w:date="2012-08-09T11:00:00Z">
              <w:r w:rsidRPr="00657B96">
                <w:rPr>
                  <w:rFonts w:ascii="Times New Roman" w:eastAsia="MS PGothic" w:hAnsi="Times New Roman" w:cs="Times New Roman"/>
                  <w:b/>
                  <w:bCs/>
                  <w:sz w:val="24"/>
                  <w:szCs w:val="24"/>
                  <w:rPrChange w:id="13921"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227BA2" w:rsidRPr="00657B96" w:rsidRDefault="00227BA2" w:rsidP="00227BA2">
            <w:pPr>
              <w:spacing w:after="0" w:line="240" w:lineRule="auto"/>
              <w:rPr>
                <w:ins w:id="13922" w:author="DuyNgo" w:date="2012-08-09T11:00:00Z"/>
                <w:rFonts w:ascii="Times New Roman" w:eastAsia="MS PGothic" w:hAnsi="Times New Roman" w:cs="Times New Roman"/>
                <w:b/>
                <w:bCs/>
                <w:sz w:val="24"/>
                <w:szCs w:val="24"/>
                <w:rPrChange w:id="13923" w:author="DuyNgo" w:date="2012-08-09T15:04:00Z">
                  <w:rPr>
                    <w:ins w:id="13924" w:author="DuyNgo" w:date="2012-08-09T11:00:00Z"/>
                    <w:rFonts w:ascii="Tahoma" w:eastAsia="MS PGothic" w:hAnsi="Tahoma" w:cs="Tahoma"/>
                    <w:b/>
                    <w:bCs/>
                    <w:sz w:val="20"/>
                    <w:szCs w:val="20"/>
                  </w:rPr>
                </w:rPrChange>
              </w:rPr>
            </w:pPr>
            <w:ins w:id="13925" w:author="DuyNgo" w:date="2012-08-09T11:00:00Z">
              <w:r w:rsidRPr="00657B96">
                <w:rPr>
                  <w:rFonts w:ascii="Times New Roman" w:eastAsia="MS PGothic" w:hAnsi="Times New Roman" w:cs="Times New Roman"/>
                  <w:b/>
                  <w:bCs/>
                  <w:sz w:val="24"/>
                  <w:szCs w:val="24"/>
                  <w:rPrChange w:id="13926"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227BA2" w:rsidRPr="00657B96" w:rsidRDefault="00227BA2" w:rsidP="00227BA2">
            <w:pPr>
              <w:spacing w:after="0" w:line="240" w:lineRule="auto"/>
              <w:rPr>
                <w:ins w:id="13927" w:author="DuyNgo" w:date="2012-08-09T11:00:00Z"/>
                <w:rFonts w:ascii="Times New Roman" w:eastAsia="MS PGothic" w:hAnsi="Times New Roman" w:cs="Times New Roman"/>
                <w:b/>
                <w:bCs/>
                <w:sz w:val="24"/>
                <w:szCs w:val="24"/>
                <w:rPrChange w:id="13928" w:author="DuyNgo" w:date="2012-08-09T15:04:00Z">
                  <w:rPr>
                    <w:ins w:id="13929" w:author="DuyNgo" w:date="2012-08-09T11:00:00Z"/>
                    <w:rFonts w:ascii="Tahoma" w:eastAsia="MS PGothic" w:hAnsi="Tahoma" w:cs="Tahoma"/>
                    <w:b/>
                    <w:bCs/>
                    <w:sz w:val="20"/>
                    <w:szCs w:val="20"/>
                  </w:rPr>
                </w:rPrChange>
              </w:rPr>
            </w:pPr>
            <w:ins w:id="13930" w:author="DuyNgo" w:date="2012-08-09T11:00:00Z">
              <w:r w:rsidRPr="00657B96">
                <w:rPr>
                  <w:rFonts w:ascii="Times New Roman" w:eastAsia="MS PGothic" w:hAnsi="Times New Roman" w:cs="Times New Roman"/>
                  <w:b/>
                  <w:bCs/>
                  <w:sz w:val="24"/>
                  <w:szCs w:val="24"/>
                  <w:rPrChange w:id="13931" w:author="DuyNgo" w:date="2012-08-09T15:04:00Z">
                    <w:rPr>
                      <w:rFonts w:ascii="Tahoma" w:eastAsia="MS PGothic" w:hAnsi="Tahoma" w:cs="Tahoma"/>
                      <w:b/>
                      <w:bCs/>
                      <w:color w:val="4F81BD" w:themeColor="accent1"/>
                      <w:sz w:val="20"/>
                      <w:szCs w:val="20"/>
                    </w:rPr>
                  </w:rPrChange>
                </w:rPr>
                <w:t>Expected output</w:t>
              </w:r>
            </w:ins>
          </w:p>
        </w:tc>
      </w:tr>
      <w:tr w:rsidR="00227BA2" w:rsidRPr="00657B96" w:rsidTr="00227BA2">
        <w:trPr>
          <w:trHeight w:val="1142"/>
          <w:ins w:id="13932"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227BA2" w:rsidRPr="00657B96" w:rsidRDefault="00227BA2" w:rsidP="00227BA2">
            <w:pPr>
              <w:spacing w:after="0" w:line="240" w:lineRule="auto"/>
              <w:rPr>
                <w:ins w:id="13933" w:author="DuyNgo" w:date="2012-08-09T11:00:00Z"/>
                <w:rFonts w:ascii="Times New Roman" w:eastAsia="MS PGothic" w:hAnsi="Times New Roman" w:cs="Times New Roman"/>
                <w:sz w:val="24"/>
                <w:szCs w:val="24"/>
                <w:rPrChange w:id="13934" w:author="DuyNgo" w:date="2012-08-09T15:04:00Z">
                  <w:rPr>
                    <w:ins w:id="13935" w:author="DuyNgo" w:date="2012-08-09T11:00:00Z"/>
                    <w:rFonts w:ascii="Tahoma" w:eastAsia="MS PGothic" w:hAnsi="Tahoma" w:cs="Tahoma"/>
                    <w:sz w:val="20"/>
                    <w:szCs w:val="20"/>
                  </w:rPr>
                </w:rPrChange>
              </w:rPr>
            </w:pPr>
            <w:ins w:id="13936" w:author="DuyNgo" w:date="2012-08-09T11:00:00Z">
              <w:r w:rsidRPr="00657B96">
                <w:rPr>
                  <w:rFonts w:ascii="Times New Roman" w:eastAsia="MS PGothic" w:hAnsi="Times New Roman" w:cs="Times New Roman"/>
                  <w:sz w:val="24"/>
                  <w:szCs w:val="24"/>
                  <w:rPrChange w:id="13937" w:author="DuyNgo" w:date="2012-08-09T15:04:00Z">
                    <w:rPr>
                      <w:rFonts w:ascii="Tahoma" w:eastAsia="MS PGothic" w:hAnsi="Tahoma" w:cs="Tahoma"/>
                      <w:b/>
                      <w:bCs/>
                      <w:color w:val="4F81BD" w:themeColor="accent1"/>
                      <w:sz w:val="20"/>
                      <w:szCs w:val="20"/>
                    </w:rPr>
                  </w:rPrChange>
                </w:rPr>
                <w:t xml:space="preserve">Check view </w:t>
              </w:r>
            </w:ins>
            <w:r w:rsidRPr="00657B96">
              <w:rPr>
                <w:rFonts w:ascii="Times New Roman" w:eastAsia="MS PGothic" w:hAnsi="Times New Roman" w:cs="Times New Roman"/>
                <w:sz w:val="24"/>
                <w:szCs w:val="24"/>
              </w:rPr>
              <w:t>Defect</w:t>
            </w:r>
            <w:ins w:id="13938" w:author="DuyNgo" w:date="2012-08-09T11:01:00Z">
              <w:r w:rsidRPr="00657B96">
                <w:rPr>
                  <w:rFonts w:ascii="Times New Roman" w:eastAsia="MS PGothic" w:hAnsi="Times New Roman" w:cs="Times New Roman"/>
                  <w:sz w:val="24"/>
                  <w:szCs w:val="24"/>
                  <w:rPrChange w:id="13939" w:author="DuyNgo" w:date="2012-08-09T15:04:00Z">
                    <w:rPr>
                      <w:rFonts w:ascii="Tahoma" w:eastAsia="MS PGothic" w:hAnsi="Tahoma" w:cs="Tahoma"/>
                      <w:b/>
                      <w:bCs/>
                      <w:color w:val="4F81BD" w:themeColor="accent1"/>
                      <w:sz w:val="20"/>
                      <w:szCs w:val="20"/>
                    </w:rPr>
                  </w:rPrChange>
                </w:rPr>
                <w:t xml:space="preserve"> </w:t>
              </w:r>
            </w:ins>
            <w:ins w:id="13940" w:author="DuyNgo" w:date="2012-08-09T11:00:00Z">
              <w:r w:rsidRPr="00657B96">
                <w:rPr>
                  <w:rFonts w:ascii="Times New Roman" w:eastAsia="MS PGothic" w:hAnsi="Times New Roman" w:cs="Times New Roman"/>
                  <w:sz w:val="24"/>
                  <w:szCs w:val="24"/>
                  <w:rPrChange w:id="13941" w:author="DuyNgo" w:date="2012-08-09T15:04:00Z">
                    <w:rPr>
                      <w:rFonts w:ascii="Tahoma" w:eastAsia="MS PGothic" w:hAnsi="Tahoma" w:cs="Tahoma"/>
                      <w:b/>
                      <w:bCs/>
                      <w:color w:val="4F81BD" w:themeColor="accent1"/>
                      <w:sz w:val="20"/>
                      <w:szCs w:val="20"/>
                    </w:rPr>
                  </w:rPrChange>
                </w:rPr>
                <w:t>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227BA2" w:rsidRPr="00657B96" w:rsidRDefault="00100AAD" w:rsidP="00227BA2">
            <w:pPr>
              <w:shd w:val="clear" w:color="FFFFCC" w:fill="FFFFFF"/>
              <w:spacing w:before="100" w:beforeAutospacing="1" w:after="0" w:afterAutospacing="1" w:line="240" w:lineRule="auto"/>
              <w:rPr>
                <w:ins w:id="13942" w:author="DuyNgo" w:date="2012-08-09T11:00:00Z"/>
                <w:rFonts w:ascii="Times New Roman" w:eastAsia="MS PGothic" w:hAnsi="Times New Roman" w:cs="Times New Roman"/>
                <w:sz w:val="24"/>
                <w:szCs w:val="24"/>
                <w:rPrChange w:id="13943" w:author="DuyNgo" w:date="2012-08-09T15:04:00Z">
                  <w:rPr>
                    <w:ins w:id="13944" w:author="DuyNgo" w:date="2012-08-09T11:00:00Z"/>
                    <w:rFonts w:ascii="Tahoma" w:eastAsia="MS PGothic" w:hAnsi="Tahoma" w:cs="Tahoma"/>
                    <w:color w:val="000000"/>
                    <w:sz w:val="20"/>
                    <w:szCs w:val="20"/>
                  </w:rPr>
                </w:rPrChange>
              </w:rPr>
            </w:pPr>
            <w:r w:rsidRPr="00657B96">
              <w:rPr>
                <w:rFonts w:ascii="Times New Roman" w:eastAsia="MS PGothic" w:hAnsi="Times New Roman" w:cs="Times New Roman"/>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227BA2" w:rsidRPr="00657B96" w:rsidRDefault="00227BA2">
            <w:pPr>
              <w:pStyle w:val="ListParagraph"/>
              <w:numPr>
                <w:ilvl w:val="0"/>
                <w:numId w:val="122"/>
              </w:numPr>
              <w:spacing w:after="0" w:line="240" w:lineRule="auto"/>
              <w:rPr>
                <w:rFonts w:ascii="Times New Roman" w:eastAsia="MS PGothic" w:hAnsi="Times New Roman" w:cs="Times New Roman"/>
                <w:color w:val="000000"/>
                <w:sz w:val="24"/>
                <w:szCs w:val="24"/>
              </w:rPr>
              <w:pPrChange w:id="13945"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3946" w:author="DuyNgo" w:date="2012-08-09T11:00:00Z">
              <w:r w:rsidRPr="00657B96">
                <w:rPr>
                  <w:rFonts w:ascii="Times New Roman" w:eastAsia="MS PGothic" w:hAnsi="Times New Roman" w:cs="Times New Roman"/>
                  <w:sz w:val="24"/>
                  <w:szCs w:val="24"/>
                  <w:rPrChange w:id="13947" w:author="DuyNgo" w:date="2012-08-09T15:04:00Z">
                    <w:rPr/>
                  </w:rPrChange>
                </w:rPr>
                <w:t>Log in</w:t>
              </w:r>
            </w:ins>
          </w:p>
          <w:p w:rsidR="00100AAD" w:rsidRPr="00657B96" w:rsidRDefault="00100AAD" w:rsidP="00100AAD">
            <w:pPr>
              <w:pStyle w:val="ListParagraph"/>
              <w:numPr>
                <w:ilvl w:val="0"/>
                <w:numId w:val="122"/>
              </w:numPr>
              <w:spacing w:after="0" w:line="240" w:lineRule="auto"/>
              <w:rPr>
                <w:ins w:id="13948" w:author="DuyNgo" w:date="2012-08-09T11:00:00Z"/>
                <w:rFonts w:ascii="Times New Roman" w:eastAsia="MS PGothic" w:hAnsi="Times New Roman" w:cs="Times New Roman"/>
                <w:sz w:val="24"/>
                <w:szCs w:val="24"/>
                <w:rPrChange w:id="13949" w:author="DuyNgo" w:date="2012-08-09T15:04:00Z">
                  <w:rPr>
                    <w:ins w:id="13950" w:author="DuyNgo" w:date="2012-08-09T11:00:00Z"/>
                    <w:rFonts w:ascii="Tahoma" w:hAnsi="Tahoma" w:cs="Tahoma"/>
                    <w:color w:val="000000"/>
                    <w:sz w:val="20"/>
                    <w:szCs w:val="20"/>
                  </w:rPr>
                </w:rPrChange>
              </w:rPr>
            </w:pPr>
            <w:r w:rsidRPr="00657B96">
              <w:rPr>
                <w:rFonts w:ascii="Times New Roman" w:eastAsia="MS PGothic" w:hAnsi="Times New Roman" w:cs="Times New Roman"/>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227BA2" w:rsidRPr="00657B96" w:rsidRDefault="00227BA2">
            <w:pPr>
              <w:pStyle w:val="ListParagraph"/>
              <w:numPr>
                <w:ilvl w:val="0"/>
                <w:numId w:val="123"/>
              </w:numPr>
              <w:spacing w:after="0" w:line="240" w:lineRule="auto"/>
              <w:rPr>
                <w:ins w:id="13951" w:author="DuyNgo" w:date="2012-08-09T11:00:00Z"/>
                <w:rFonts w:ascii="Times New Roman" w:eastAsia="MS PGothic" w:hAnsi="Times New Roman" w:cs="Times New Roman"/>
                <w:sz w:val="24"/>
                <w:szCs w:val="24"/>
                <w:rPrChange w:id="13952" w:author="DuyNgo" w:date="2012-08-09T15:04:00Z">
                  <w:rPr>
                    <w:ins w:id="13953" w:author="DuyNgo" w:date="2012-08-09T11:00:00Z"/>
                    <w:rFonts w:ascii="Tahoma" w:hAnsi="Tahoma" w:cs="Tahoma"/>
                    <w:color w:val="000000"/>
                    <w:sz w:val="20"/>
                    <w:szCs w:val="20"/>
                  </w:rPr>
                </w:rPrChange>
              </w:rPr>
              <w:pPrChange w:id="13954"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3955" w:author="DuyNgo" w:date="2012-08-09T11:00:00Z">
              <w:r w:rsidRPr="00657B96">
                <w:rPr>
                  <w:rFonts w:ascii="Times New Roman" w:eastAsia="MS PGothic" w:hAnsi="Times New Roman" w:cs="Times New Roman"/>
                  <w:sz w:val="24"/>
                  <w:szCs w:val="24"/>
                  <w:rPrChange w:id="13956" w:author="DuyNgo" w:date="2012-08-09T15:04:00Z">
                    <w:rPr/>
                  </w:rPrChange>
                </w:rPr>
                <w:t>Able to view list</w:t>
              </w:r>
            </w:ins>
            <w:ins w:id="13957" w:author="DuyNgo" w:date="2012-08-09T11:01:00Z">
              <w:r w:rsidRPr="00657B96">
                <w:rPr>
                  <w:rFonts w:ascii="Times New Roman" w:eastAsia="MS PGothic" w:hAnsi="Times New Roman" w:cs="Times New Roman"/>
                  <w:sz w:val="24"/>
                  <w:szCs w:val="24"/>
                  <w:rPrChange w:id="13958" w:author="DuyNgo" w:date="2012-08-09T15:04:00Z">
                    <w:rPr/>
                  </w:rPrChange>
                </w:rPr>
                <w:t xml:space="preserve"> </w:t>
              </w:r>
            </w:ins>
            <w:r w:rsidR="00100AAD" w:rsidRPr="00657B96">
              <w:rPr>
                <w:rFonts w:ascii="Times New Roman" w:eastAsia="MS PGothic" w:hAnsi="Times New Roman" w:cs="Times New Roman"/>
                <w:sz w:val="24"/>
                <w:szCs w:val="24"/>
              </w:rPr>
              <w:t>of Defect.</w:t>
            </w:r>
          </w:p>
        </w:tc>
      </w:tr>
    </w:tbl>
    <w:p w:rsidR="00227BA2" w:rsidRPr="00657B96" w:rsidRDefault="00227BA2" w:rsidP="00227BA2">
      <w:pPr>
        <w:rPr>
          <w:rFonts w:ascii="Times New Roman" w:hAnsi="Times New Roman" w:cs="Times New Roman"/>
          <w:sz w:val="24"/>
          <w:szCs w:val="24"/>
        </w:rPr>
      </w:pPr>
    </w:p>
    <w:p w:rsidR="00100AAD" w:rsidRPr="00657B96" w:rsidRDefault="00100AAD" w:rsidP="00100AAD">
      <w:pPr>
        <w:pStyle w:val="Heading4"/>
        <w:rPr>
          <w:ins w:id="13959" w:author="DuyNgo" w:date="2012-08-09T11:00:00Z"/>
          <w:rFonts w:ascii="Times New Roman" w:hAnsi="Times New Roman" w:cs="Times New Roman"/>
          <w:sz w:val="24"/>
          <w:szCs w:val="24"/>
          <w:rPrChange w:id="13960" w:author="DuyNgo" w:date="2012-08-09T15:04:00Z">
            <w:rPr>
              <w:ins w:id="13961" w:author="DuyNgo" w:date="2012-08-09T11:00:00Z"/>
            </w:rPr>
          </w:rPrChange>
        </w:rPr>
      </w:pPr>
      <w:bookmarkStart w:id="13962" w:name="_Toc332775087"/>
      <w:r w:rsidRPr="00657B96">
        <w:rPr>
          <w:rFonts w:ascii="Times New Roman" w:hAnsi="Times New Roman" w:cs="Times New Roman"/>
          <w:sz w:val="24"/>
          <w:szCs w:val="24"/>
        </w:rPr>
        <w:t>5</w:t>
      </w:r>
      <w:ins w:id="13963" w:author="DuyNgo" w:date="2012-08-09T11:00:00Z">
        <w:r w:rsidRPr="00657B96">
          <w:rPr>
            <w:rFonts w:ascii="Times New Roman" w:hAnsi="Times New Roman" w:cs="Times New Roman"/>
            <w:sz w:val="24"/>
            <w:szCs w:val="24"/>
            <w:rPrChange w:id="13964"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657B96">
        <w:rPr>
          <w:rFonts w:ascii="Times New Roman" w:hAnsi="Times New Roman" w:cs="Times New Roman"/>
          <w:sz w:val="24"/>
          <w:szCs w:val="24"/>
        </w:rPr>
        <w:t>5</w:t>
      </w:r>
      <w:ins w:id="13965" w:author="DuyNgo" w:date="2012-08-09T11:00:00Z">
        <w:r w:rsidRPr="00657B96">
          <w:rPr>
            <w:rFonts w:ascii="Times New Roman" w:hAnsi="Times New Roman" w:cs="Times New Roman"/>
            <w:sz w:val="24"/>
            <w:szCs w:val="24"/>
            <w:rPrChange w:id="13966"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657B96">
        <w:rPr>
          <w:rFonts w:ascii="Times New Roman" w:hAnsi="Times New Roman" w:cs="Times New Roman"/>
          <w:sz w:val="24"/>
          <w:szCs w:val="24"/>
        </w:rPr>
        <w:t>2</w:t>
      </w:r>
      <w:ins w:id="13967" w:author="DuyNgo" w:date="2012-08-09T11:00:00Z">
        <w:r w:rsidRPr="00657B96">
          <w:rPr>
            <w:rFonts w:ascii="Times New Roman" w:hAnsi="Times New Roman" w:cs="Times New Roman"/>
            <w:sz w:val="24"/>
            <w:szCs w:val="24"/>
            <w:rPrChange w:id="13968"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Check </w:t>
        </w:r>
      </w:ins>
      <w:r w:rsidRPr="00657B96">
        <w:rPr>
          <w:rFonts w:ascii="Times New Roman" w:hAnsi="Times New Roman" w:cs="Times New Roman"/>
          <w:sz w:val="24"/>
          <w:szCs w:val="24"/>
        </w:rPr>
        <w:t>create</w:t>
      </w:r>
      <w:ins w:id="13969" w:author="DuyNgo" w:date="2012-08-09T11:00:00Z">
        <w:r w:rsidRPr="00657B96">
          <w:rPr>
            <w:rFonts w:ascii="Times New Roman" w:hAnsi="Times New Roman" w:cs="Times New Roman"/>
            <w:sz w:val="24"/>
            <w:szCs w:val="24"/>
            <w:rPrChange w:id="13970"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r w:rsidRPr="00657B96">
        <w:rPr>
          <w:rFonts w:ascii="Times New Roman" w:hAnsi="Times New Roman" w:cs="Times New Roman"/>
          <w:sz w:val="24"/>
          <w:szCs w:val="24"/>
        </w:rPr>
        <w:t>Defect</w:t>
      </w:r>
      <w:bookmarkEnd w:id="13962"/>
      <w:ins w:id="13971" w:author="DuyNgo" w:date="2012-08-09T11:00:00Z">
        <w:r w:rsidRPr="00657B96">
          <w:rPr>
            <w:rFonts w:ascii="Times New Roman" w:hAnsi="Times New Roman" w:cs="Times New Roman"/>
            <w:sz w:val="24"/>
            <w:szCs w:val="24"/>
            <w:rPrChange w:id="13972"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657B96" w:rsidTr="006F1304">
        <w:trPr>
          <w:trHeight w:val="114"/>
          <w:ins w:id="13973"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657B96" w:rsidRDefault="00100AAD" w:rsidP="006F1304">
            <w:pPr>
              <w:spacing w:after="0" w:line="240" w:lineRule="auto"/>
              <w:rPr>
                <w:ins w:id="13974" w:author="DuyNgo" w:date="2012-08-09T11:00:00Z"/>
                <w:rFonts w:ascii="Times New Roman" w:eastAsia="MS PGothic" w:hAnsi="Times New Roman" w:cs="Times New Roman"/>
                <w:b/>
                <w:sz w:val="24"/>
                <w:szCs w:val="24"/>
                <w:rPrChange w:id="13975" w:author="DuyNgo" w:date="2012-08-09T15:04:00Z">
                  <w:rPr>
                    <w:ins w:id="13976" w:author="DuyNgo" w:date="2012-08-09T11:00:00Z"/>
                    <w:rFonts w:ascii="Tahoma" w:eastAsia="MS PGothic" w:hAnsi="Tahoma" w:cs="Tahoma"/>
                    <w:b/>
                    <w:sz w:val="20"/>
                    <w:szCs w:val="20"/>
                  </w:rPr>
                </w:rPrChange>
              </w:rPr>
            </w:pPr>
            <w:ins w:id="13977" w:author="DuyNgo" w:date="2012-08-09T11:00:00Z">
              <w:r w:rsidRPr="00657B96">
                <w:rPr>
                  <w:rFonts w:ascii="Times New Roman" w:eastAsia="MS PGothic" w:hAnsi="Times New Roman" w:cs="Times New Roman"/>
                  <w:b/>
                  <w:sz w:val="24"/>
                  <w:szCs w:val="24"/>
                  <w:rPrChange w:id="13978"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657B96" w:rsidRDefault="00100AAD" w:rsidP="006F1304">
            <w:pPr>
              <w:spacing w:after="0" w:line="240" w:lineRule="auto"/>
              <w:rPr>
                <w:ins w:id="13979" w:author="DuyNgo" w:date="2012-08-09T11:00:00Z"/>
                <w:rFonts w:ascii="Times New Roman" w:eastAsia="MS PGothic" w:hAnsi="Times New Roman" w:cs="Times New Roman"/>
                <w:b/>
                <w:bCs/>
                <w:sz w:val="24"/>
                <w:szCs w:val="24"/>
                <w:rPrChange w:id="13980" w:author="DuyNgo" w:date="2012-08-09T15:04:00Z">
                  <w:rPr>
                    <w:ins w:id="13981" w:author="DuyNgo" w:date="2012-08-09T11:00:00Z"/>
                    <w:rFonts w:ascii="Tahoma" w:eastAsia="MS PGothic" w:hAnsi="Tahoma" w:cs="Tahoma"/>
                    <w:b/>
                    <w:bCs/>
                    <w:sz w:val="20"/>
                    <w:szCs w:val="20"/>
                  </w:rPr>
                </w:rPrChange>
              </w:rPr>
            </w:pPr>
            <w:ins w:id="13982" w:author="DuyNgo" w:date="2012-08-09T11:00:00Z">
              <w:r w:rsidRPr="00657B96">
                <w:rPr>
                  <w:rFonts w:ascii="Times New Roman" w:eastAsia="MS PGothic" w:hAnsi="Times New Roman" w:cs="Times New Roman"/>
                  <w:b/>
                  <w:bCs/>
                  <w:sz w:val="24"/>
                  <w:szCs w:val="24"/>
                  <w:rPrChange w:id="13983"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657B96" w:rsidRDefault="00100AAD" w:rsidP="006F1304">
            <w:pPr>
              <w:spacing w:after="0" w:line="240" w:lineRule="auto"/>
              <w:rPr>
                <w:ins w:id="13984" w:author="DuyNgo" w:date="2012-08-09T11:00:00Z"/>
                <w:rFonts w:ascii="Times New Roman" w:eastAsia="MS PGothic" w:hAnsi="Times New Roman" w:cs="Times New Roman"/>
                <w:b/>
                <w:bCs/>
                <w:sz w:val="24"/>
                <w:szCs w:val="24"/>
                <w:rPrChange w:id="13985" w:author="DuyNgo" w:date="2012-08-09T15:04:00Z">
                  <w:rPr>
                    <w:ins w:id="13986" w:author="DuyNgo" w:date="2012-08-09T11:00:00Z"/>
                    <w:rFonts w:ascii="Tahoma" w:eastAsia="MS PGothic" w:hAnsi="Tahoma" w:cs="Tahoma"/>
                    <w:b/>
                    <w:bCs/>
                    <w:sz w:val="20"/>
                    <w:szCs w:val="20"/>
                  </w:rPr>
                </w:rPrChange>
              </w:rPr>
            </w:pPr>
            <w:ins w:id="13987" w:author="DuyNgo" w:date="2012-08-09T11:00:00Z">
              <w:r w:rsidRPr="00657B96">
                <w:rPr>
                  <w:rFonts w:ascii="Times New Roman" w:eastAsia="MS PGothic" w:hAnsi="Times New Roman" w:cs="Times New Roman"/>
                  <w:b/>
                  <w:bCs/>
                  <w:sz w:val="24"/>
                  <w:szCs w:val="24"/>
                  <w:rPrChange w:id="13988"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657B96" w:rsidRDefault="00100AAD" w:rsidP="006F1304">
            <w:pPr>
              <w:spacing w:after="0" w:line="240" w:lineRule="auto"/>
              <w:rPr>
                <w:ins w:id="13989" w:author="DuyNgo" w:date="2012-08-09T11:00:00Z"/>
                <w:rFonts w:ascii="Times New Roman" w:eastAsia="MS PGothic" w:hAnsi="Times New Roman" w:cs="Times New Roman"/>
                <w:b/>
                <w:bCs/>
                <w:sz w:val="24"/>
                <w:szCs w:val="24"/>
                <w:rPrChange w:id="13990" w:author="DuyNgo" w:date="2012-08-09T15:04:00Z">
                  <w:rPr>
                    <w:ins w:id="13991" w:author="DuyNgo" w:date="2012-08-09T11:00:00Z"/>
                    <w:rFonts w:ascii="Tahoma" w:eastAsia="MS PGothic" w:hAnsi="Tahoma" w:cs="Tahoma"/>
                    <w:b/>
                    <w:bCs/>
                    <w:sz w:val="20"/>
                    <w:szCs w:val="20"/>
                  </w:rPr>
                </w:rPrChange>
              </w:rPr>
            </w:pPr>
            <w:ins w:id="13992" w:author="DuyNgo" w:date="2012-08-09T11:00:00Z">
              <w:r w:rsidRPr="00657B96">
                <w:rPr>
                  <w:rFonts w:ascii="Times New Roman" w:eastAsia="MS PGothic" w:hAnsi="Times New Roman" w:cs="Times New Roman"/>
                  <w:b/>
                  <w:bCs/>
                  <w:sz w:val="24"/>
                  <w:szCs w:val="24"/>
                  <w:rPrChange w:id="13993" w:author="DuyNgo" w:date="2012-08-09T15:04:00Z">
                    <w:rPr>
                      <w:rFonts w:ascii="Tahoma" w:eastAsia="MS PGothic" w:hAnsi="Tahoma" w:cs="Tahoma"/>
                      <w:b/>
                      <w:bCs/>
                      <w:color w:val="4F81BD" w:themeColor="accent1"/>
                      <w:sz w:val="20"/>
                      <w:szCs w:val="20"/>
                    </w:rPr>
                  </w:rPrChange>
                </w:rPr>
                <w:t>Expected output</w:t>
              </w:r>
            </w:ins>
          </w:p>
        </w:tc>
      </w:tr>
      <w:tr w:rsidR="00100AAD" w:rsidRPr="00657B96" w:rsidTr="006F1304">
        <w:trPr>
          <w:trHeight w:val="1142"/>
          <w:ins w:id="13994"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657B96" w:rsidRDefault="00100AAD" w:rsidP="00100AAD">
            <w:pPr>
              <w:spacing w:after="0" w:line="240" w:lineRule="auto"/>
              <w:rPr>
                <w:ins w:id="13995" w:author="DuyNgo" w:date="2012-08-09T11:00:00Z"/>
                <w:rFonts w:ascii="Times New Roman" w:eastAsia="MS PGothic" w:hAnsi="Times New Roman" w:cs="Times New Roman"/>
                <w:sz w:val="24"/>
                <w:szCs w:val="24"/>
                <w:rPrChange w:id="13996" w:author="DuyNgo" w:date="2012-08-09T15:04:00Z">
                  <w:rPr>
                    <w:ins w:id="13997" w:author="DuyNgo" w:date="2012-08-09T11:00:00Z"/>
                    <w:rFonts w:ascii="Tahoma" w:eastAsia="MS PGothic" w:hAnsi="Tahoma" w:cs="Tahoma"/>
                    <w:sz w:val="20"/>
                    <w:szCs w:val="20"/>
                  </w:rPr>
                </w:rPrChange>
              </w:rPr>
            </w:pPr>
            <w:ins w:id="13998" w:author="DuyNgo" w:date="2012-08-09T11:00:00Z">
              <w:r w:rsidRPr="00657B96">
                <w:rPr>
                  <w:rFonts w:ascii="Times New Roman" w:eastAsia="MS PGothic" w:hAnsi="Times New Roman" w:cs="Times New Roman"/>
                  <w:sz w:val="24"/>
                  <w:szCs w:val="24"/>
                  <w:rPrChange w:id="13999" w:author="DuyNgo" w:date="2012-08-09T15:04:00Z">
                    <w:rPr>
                      <w:rFonts w:ascii="Tahoma" w:eastAsia="MS PGothic" w:hAnsi="Tahoma" w:cs="Tahoma"/>
                      <w:b/>
                      <w:bCs/>
                      <w:color w:val="4F81BD" w:themeColor="accent1"/>
                      <w:sz w:val="20"/>
                      <w:szCs w:val="20"/>
                    </w:rPr>
                  </w:rPrChange>
                </w:rPr>
                <w:t xml:space="preserve">Check </w:t>
              </w:r>
            </w:ins>
            <w:r w:rsidRPr="00657B96">
              <w:rPr>
                <w:rFonts w:ascii="Times New Roman" w:eastAsia="MS PGothic" w:hAnsi="Times New Roman" w:cs="Times New Roman"/>
                <w:sz w:val="24"/>
                <w:szCs w:val="24"/>
              </w:rPr>
              <w:t>create</w:t>
            </w:r>
            <w:ins w:id="14000" w:author="DuyNgo" w:date="2012-08-09T11:00:00Z">
              <w:r w:rsidRPr="00657B96">
                <w:rPr>
                  <w:rFonts w:ascii="Times New Roman" w:eastAsia="MS PGothic" w:hAnsi="Times New Roman" w:cs="Times New Roman"/>
                  <w:sz w:val="24"/>
                  <w:szCs w:val="24"/>
                  <w:rPrChange w:id="14001" w:author="DuyNgo" w:date="2012-08-09T15:04:00Z">
                    <w:rPr>
                      <w:rFonts w:ascii="Tahoma" w:eastAsia="MS PGothic" w:hAnsi="Tahoma" w:cs="Tahoma"/>
                      <w:b/>
                      <w:bCs/>
                      <w:color w:val="4F81BD" w:themeColor="accent1"/>
                      <w:sz w:val="20"/>
                      <w:szCs w:val="20"/>
                    </w:rPr>
                  </w:rPrChange>
                </w:rPr>
                <w:t xml:space="preserve"> </w:t>
              </w:r>
            </w:ins>
            <w:r w:rsidRPr="00657B96">
              <w:rPr>
                <w:rFonts w:ascii="Times New Roman" w:eastAsia="MS PGothic" w:hAnsi="Times New Roman" w:cs="Times New Roman"/>
                <w:sz w:val="24"/>
                <w:szCs w:val="24"/>
              </w:rPr>
              <w:t>Defect</w:t>
            </w:r>
            <w:ins w:id="14002" w:author="DuyNgo" w:date="2012-08-09T11:01:00Z">
              <w:r w:rsidRPr="00657B96">
                <w:rPr>
                  <w:rFonts w:ascii="Times New Roman" w:eastAsia="MS PGothic" w:hAnsi="Times New Roman" w:cs="Times New Roman"/>
                  <w:sz w:val="24"/>
                  <w:szCs w:val="24"/>
                  <w:rPrChange w:id="14003"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657B96" w:rsidRDefault="00100AAD" w:rsidP="006F1304">
            <w:pPr>
              <w:shd w:val="clear" w:color="FFFFCC" w:fill="FFFFFF"/>
              <w:spacing w:before="100" w:beforeAutospacing="1" w:after="0" w:afterAutospacing="1" w:line="240" w:lineRule="auto"/>
              <w:rPr>
                <w:ins w:id="14004" w:author="DuyNgo" w:date="2012-08-09T11:00:00Z"/>
                <w:rFonts w:ascii="Times New Roman" w:eastAsia="MS PGothic" w:hAnsi="Times New Roman" w:cs="Times New Roman"/>
                <w:sz w:val="24"/>
                <w:szCs w:val="24"/>
                <w:rPrChange w:id="14005" w:author="DuyNgo" w:date="2012-08-09T15:04:00Z">
                  <w:rPr>
                    <w:ins w:id="14006" w:author="DuyNgo" w:date="2012-08-09T11:00:00Z"/>
                    <w:rFonts w:ascii="Tahoma" w:eastAsia="MS PGothic" w:hAnsi="Tahoma" w:cs="Tahoma"/>
                    <w:color w:val="000000"/>
                    <w:sz w:val="20"/>
                    <w:szCs w:val="20"/>
                  </w:rPr>
                </w:rPrChange>
              </w:rPr>
            </w:pPr>
            <w:r w:rsidRPr="00657B96">
              <w:rPr>
                <w:rFonts w:ascii="Times New Roman" w:eastAsia="MS PGothic" w:hAnsi="Times New Roman" w:cs="Times New Roman"/>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Pr="00657B96" w:rsidRDefault="00100AAD">
            <w:pPr>
              <w:pStyle w:val="ListParagraph"/>
              <w:numPr>
                <w:ilvl w:val="0"/>
                <w:numId w:val="122"/>
              </w:numPr>
              <w:spacing w:after="0" w:line="240" w:lineRule="auto"/>
              <w:rPr>
                <w:rFonts w:ascii="Times New Roman" w:eastAsia="MS PGothic" w:hAnsi="Times New Roman" w:cs="Times New Roman"/>
                <w:color w:val="000000"/>
                <w:sz w:val="24"/>
                <w:szCs w:val="24"/>
              </w:rPr>
              <w:pPrChange w:id="14007"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4008" w:author="DuyNgo" w:date="2012-08-09T11:00:00Z">
              <w:r w:rsidRPr="00657B96">
                <w:rPr>
                  <w:rFonts w:ascii="Times New Roman" w:eastAsia="MS PGothic" w:hAnsi="Times New Roman" w:cs="Times New Roman"/>
                  <w:sz w:val="24"/>
                  <w:szCs w:val="24"/>
                  <w:rPrChange w:id="14009" w:author="DuyNgo" w:date="2012-08-09T15:04:00Z">
                    <w:rPr/>
                  </w:rPrChange>
                </w:rPr>
                <w:t>Log in</w:t>
              </w:r>
            </w:ins>
          </w:p>
          <w:p w:rsidR="00100AAD" w:rsidRPr="00657B96" w:rsidRDefault="00100AAD" w:rsidP="006F1304">
            <w:pPr>
              <w:pStyle w:val="ListParagraph"/>
              <w:numPr>
                <w:ilvl w:val="0"/>
                <w:numId w:val="122"/>
              </w:numPr>
              <w:spacing w:after="0" w:line="240" w:lineRule="auto"/>
              <w:rPr>
                <w:ins w:id="14010" w:author="DuyNgo" w:date="2012-08-09T11:00:00Z"/>
                <w:rFonts w:ascii="Times New Roman" w:eastAsia="MS PGothic" w:hAnsi="Times New Roman" w:cs="Times New Roman"/>
                <w:sz w:val="24"/>
                <w:szCs w:val="24"/>
                <w:rPrChange w:id="14011" w:author="DuyNgo" w:date="2012-08-09T15:04:00Z">
                  <w:rPr>
                    <w:ins w:id="14012" w:author="DuyNgo" w:date="2012-08-09T11:00:00Z"/>
                    <w:rFonts w:ascii="Tahoma" w:hAnsi="Tahoma" w:cs="Tahoma"/>
                    <w:color w:val="000000"/>
                    <w:sz w:val="20"/>
                    <w:szCs w:val="20"/>
                  </w:rPr>
                </w:rPrChange>
              </w:rPr>
            </w:pPr>
            <w:r w:rsidRPr="00657B96">
              <w:rPr>
                <w:rFonts w:ascii="Times New Roman" w:eastAsia="MS PGothic" w:hAnsi="Times New Roman" w:cs="Times New Roman"/>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657B96" w:rsidRDefault="00100AAD">
            <w:pPr>
              <w:pStyle w:val="ListParagraph"/>
              <w:numPr>
                <w:ilvl w:val="0"/>
                <w:numId w:val="123"/>
              </w:numPr>
              <w:spacing w:after="0" w:line="240" w:lineRule="auto"/>
              <w:rPr>
                <w:ins w:id="14013" w:author="DuyNgo" w:date="2012-08-09T11:00:00Z"/>
                <w:rFonts w:ascii="Times New Roman" w:eastAsia="MS PGothic" w:hAnsi="Times New Roman" w:cs="Times New Roman"/>
                <w:sz w:val="24"/>
                <w:szCs w:val="24"/>
                <w:rPrChange w:id="14014" w:author="DuyNgo" w:date="2012-08-09T15:04:00Z">
                  <w:rPr>
                    <w:ins w:id="14015" w:author="DuyNgo" w:date="2012-08-09T11:00:00Z"/>
                    <w:rFonts w:ascii="Tahoma" w:hAnsi="Tahoma" w:cs="Tahoma"/>
                    <w:color w:val="000000"/>
                    <w:sz w:val="20"/>
                    <w:szCs w:val="20"/>
                  </w:rPr>
                </w:rPrChange>
              </w:rPr>
              <w:pPrChange w:id="14016"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4017" w:author="DuyNgo" w:date="2012-08-09T11:00:00Z">
              <w:r w:rsidRPr="00657B96">
                <w:rPr>
                  <w:rFonts w:ascii="Times New Roman" w:eastAsia="MS PGothic" w:hAnsi="Times New Roman" w:cs="Times New Roman"/>
                  <w:sz w:val="24"/>
                  <w:szCs w:val="24"/>
                  <w:rPrChange w:id="14018" w:author="DuyNgo" w:date="2012-08-09T15:04:00Z">
                    <w:rPr/>
                  </w:rPrChange>
                </w:rPr>
                <w:t xml:space="preserve">Able to </w:t>
              </w:r>
            </w:ins>
            <w:r w:rsidRPr="00657B96">
              <w:rPr>
                <w:rFonts w:ascii="Times New Roman" w:eastAsia="MS PGothic" w:hAnsi="Times New Roman" w:cs="Times New Roman"/>
                <w:sz w:val="24"/>
                <w:szCs w:val="24"/>
              </w:rPr>
              <w:t>create</w:t>
            </w:r>
          </w:p>
        </w:tc>
      </w:tr>
    </w:tbl>
    <w:p w:rsidR="00100AAD" w:rsidRPr="00657B96" w:rsidRDefault="00100AAD" w:rsidP="00227BA2">
      <w:pPr>
        <w:rPr>
          <w:rFonts w:ascii="Times New Roman" w:hAnsi="Times New Roman" w:cs="Times New Roman"/>
          <w:sz w:val="24"/>
          <w:szCs w:val="24"/>
        </w:rPr>
      </w:pPr>
    </w:p>
    <w:p w:rsidR="00100AAD" w:rsidRPr="00657B96" w:rsidRDefault="00100AAD" w:rsidP="00100AAD">
      <w:pPr>
        <w:pStyle w:val="Heading4"/>
        <w:rPr>
          <w:ins w:id="14019" w:author="DuyNgo" w:date="2012-08-09T11:00:00Z"/>
          <w:rFonts w:ascii="Times New Roman" w:hAnsi="Times New Roman" w:cs="Times New Roman"/>
          <w:sz w:val="24"/>
          <w:szCs w:val="24"/>
          <w:rPrChange w:id="14020" w:author="DuyNgo" w:date="2012-08-09T15:04:00Z">
            <w:rPr>
              <w:ins w:id="14021" w:author="DuyNgo" w:date="2012-08-09T11:00:00Z"/>
            </w:rPr>
          </w:rPrChange>
        </w:rPr>
      </w:pPr>
      <w:bookmarkStart w:id="14022" w:name="_Toc332775088"/>
      <w:r w:rsidRPr="00657B96">
        <w:rPr>
          <w:rFonts w:ascii="Times New Roman" w:hAnsi="Times New Roman" w:cs="Times New Roman"/>
          <w:sz w:val="24"/>
          <w:szCs w:val="24"/>
        </w:rPr>
        <w:t>5</w:t>
      </w:r>
      <w:ins w:id="14023" w:author="DuyNgo" w:date="2012-08-09T11:00:00Z">
        <w:r w:rsidRPr="00657B96">
          <w:rPr>
            <w:rFonts w:ascii="Times New Roman" w:hAnsi="Times New Roman" w:cs="Times New Roman"/>
            <w:sz w:val="24"/>
            <w:szCs w:val="24"/>
            <w:rPrChange w:id="14024"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657B96">
        <w:rPr>
          <w:rFonts w:ascii="Times New Roman" w:hAnsi="Times New Roman" w:cs="Times New Roman"/>
          <w:sz w:val="24"/>
          <w:szCs w:val="24"/>
        </w:rPr>
        <w:t>5</w:t>
      </w:r>
      <w:ins w:id="14025" w:author="DuyNgo" w:date="2012-08-09T11:00:00Z">
        <w:r w:rsidRPr="00657B96">
          <w:rPr>
            <w:rFonts w:ascii="Times New Roman" w:hAnsi="Times New Roman" w:cs="Times New Roman"/>
            <w:sz w:val="24"/>
            <w:szCs w:val="24"/>
            <w:rPrChange w:id="14026"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002B1030" w:rsidRPr="00657B96">
        <w:rPr>
          <w:rFonts w:ascii="Times New Roman" w:hAnsi="Times New Roman" w:cs="Times New Roman"/>
          <w:sz w:val="24"/>
          <w:szCs w:val="24"/>
        </w:rPr>
        <w:t>3</w:t>
      </w:r>
      <w:ins w:id="14027" w:author="DuyNgo" w:date="2012-08-09T11:00:00Z">
        <w:r w:rsidRPr="00657B96">
          <w:rPr>
            <w:rFonts w:ascii="Times New Roman" w:hAnsi="Times New Roman" w:cs="Times New Roman"/>
            <w:sz w:val="24"/>
            <w:szCs w:val="24"/>
            <w:rPrChange w:id="14028"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Check </w:t>
        </w:r>
      </w:ins>
      <w:r w:rsidRPr="00657B96">
        <w:rPr>
          <w:rFonts w:ascii="Times New Roman" w:hAnsi="Times New Roman" w:cs="Times New Roman"/>
          <w:sz w:val="24"/>
          <w:szCs w:val="24"/>
        </w:rPr>
        <w:t>assign</w:t>
      </w:r>
      <w:ins w:id="14029" w:author="DuyNgo" w:date="2012-08-09T11:00:00Z">
        <w:r w:rsidRPr="00657B96">
          <w:rPr>
            <w:rFonts w:ascii="Times New Roman" w:hAnsi="Times New Roman" w:cs="Times New Roman"/>
            <w:sz w:val="24"/>
            <w:szCs w:val="24"/>
            <w:rPrChange w:id="14030"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r w:rsidRPr="00657B96">
        <w:rPr>
          <w:rFonts w:ascii="Times New Roman" w:hAnsi="Times New Roman" w:cs="Times New Roman"/>
          <w:sz w:val="24"/>
          <w:szCs w:val="24"/>
        </w:rPr>
        <w:t>Defect</w:t>
      </w:r>
      <w:bookmarkEnd w:id="14022"/>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657B96" w:rsidTr="006F1304">
        <w:trPr>
          <w:trHeight w:val="114"/>
          <w:ins w:id="14031"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657B96" w:rsidRDefault="00100AAD" w:rsidP="006F1304">
            <w:pPr>
              <w:spacing w:after="0" w:line="240" w:lineRule="auto"/>
              <w:rPr>
                <w:ins w:id="14032" w:author="DuyNgo" w:date="2012-08-09T11:00:00Z"/>
                <w:rFonts w:ascii="Times New Roman" w:eastAsia="MS PGothic" w:hAnsi="Times New Roman" w:cs="Times New Roman"/>
                <w:b/>
                <w:sz w:val="24"/>
                <w:szCs w:val="24"/>
                <w:rPrChange w:id="14033" w:author="DuyNgo" w:date="2012-08-09T15:04:00Z">
                  <w:rPr>
                    <w:ins w:id="14034" w:author="DuyNgo" w:date="2012-08-09T11:00:00Z"/>
                    <w:rFonts w:ascii="Tahoma" w:eastAsia="MS PGothic" w:hAnsi="Tahoma" w:cs="Tahoma"/>
                    <w:b/>
                    <w:sz w:val="20"/>
                    <w:szCs w:val="20"/>
                  </w:rPr>
                </w:rPrChange>
              </w:rPr>
            </w:pPr>
            <w:ins w:id="14035" w:author="DuyNgo" w:date="2012-08-09T11:00:00Z">
              <w:r w:rsidRPr="00657B96">
                <w:rPr>
                  <w:rFonts w:ascii="Times New Roman" w:eastAsia="MS PGothic" w:hAnsi="Times New Roman" w:cs="Times New Roman"/>
                  <w:b/>
                  <w:sz w:val="24"/>
                  <w:szCs w:val="24"/>
                  <w:rPrChange w:id="14036"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657B96" w:rsidRDefault="00100AAD" w:rsidP="006F1304">
            <w:pPr>
              <w:spacing w:after="0" w:line="240" w:lineRule="auto"/>
              <w:rPr>
                <w:ins w:id="14037" w:author="DuyNgo" w:date="2012-08-09T11:00:00Z"/>
                <w:rFonts w:ascii="Times New Roman" w:eastAsia="MS PGothic" w:hAnsi="Times New Roman" w:cs="Times New Roman"/>
                <w:b/>
                <w:bCs/>
                <w:sz w:val="24"/>
                <w:szCs w:val="24"/>
                <w:rPrChange w:id="14038" w:author="DuyNgo" w:date="2012-08-09T15:04:00Z">
                  <w:rPr>
                    <w:ins w:id="14039" w:author="DuyNgo" w:date="2012-08-09T11:00:00Z"/>
                    <w:rFonts w:ascii="Tahoma" w:eastAsia="MS PGothic" w:hAnsi="Tahoma" w:cs="Tahoma"/>
                    <w:b/>
                    <w:bCs/>
                    <w:sz w:val="20"/>
                    <w:szCs w:val="20"/>
                  </w:rPr>
                </w:rPrChange>
              </w:rPr>
            </w:pPr>
            <w:ins w:id="14040" w:author="DuyNgo" w:date="2012-08-09T11:00:00Z">
              <w:r w:rsidRPr="00657B96">
                <w:rPr>
                  <w:rFonts w:ascii="Times New Roman" w:eastAsia="MS PGothic" w:hAnsi="Times New Roman" w:cs="Times New Roman"/>
                  <w:b/>
                  <w:bCs/>
                  <w:sz w:val="24"/>
                  <w:szCs w:val="24"/>
                  <w:rPrChange w:id="14041"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657B96" w:rsidRDefault="00100AAD" w:rsidP="006F1304">
            <w:pPr>
              <w:spacing w:after="0" w:line="240" w:lineRule="auto"/>
              <w:rPr>
                <w:ins w:id="14042" w:author="DuyNgo" w:date="2012-08-09T11:00:00Z"/>
                <w:rFonts w:ascii="Times New Roman" w:eastAsia="MS PGothic" w:hAnsi="Times New Roman" w:cs="Times New Roman"/>
                <w:b/>
                <w:bCs/>
                <w:sz w:val="24"/>
                <w:szCs w:val="24"/>
                <w:rPrChange w:id="14043" w:author="DuyNgo" w:date="2012-08-09T15:04:00Z">
                  <w:rPr>
                    <w:ins w:id="14044" w:author="DuyNgo" w:date="2012-08-09T11:00:00Z"/>
                    <w:rFonts w:ascii="Tahoma" w:eastAsia="MS PGothic" w:hAnsi="Tahoma" w:cs="Tahoma"/>
                    <w:b/>
                    <w:bCs/>
                    <w:sz w:val="20"/>
                    <w:szCs w:val="20"/>
                  </w:rPr>
                </w:rPrChange>
              </w:rPr>
            </w:pPr>
            <w:ins w:id="14045" w:author="DuyNgo" w:date="2012-08-09T11:00:00Z">
              <w:r w:rsidRPr="00657B96">
                <w:rPr>
                  <w:rFonts w:ascii="Times New Roman" w:eastAsia="MS PGothic" w:hAnsi="Times New Roman" w:cs="Times New Roman"/>
                  <w:b/>
                  <w:bCs/>
                  <w:sz w:val="24"/>
                  <w:szCs w:val="24"/>
                  <w:rPrChange w:id="14046"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657B96" w:rsidRDefault="00100AAD" w:rsidP="006F1304">
            <w:pPr>
              <w:spacing w:after="0" w:line="240" w:lineRule="auto"/>
              <w:rPr>
                <w:ins w:id="14047" w:author="DuyNgo" w:date="2012-08-09T11:00:00Z"/>
                <w:rFonts w:ascii="Times New Roman" w:eastAsia="MS PGothic" w:hAnsi="Times New Roman" w:cs="Times New Roman"/>
                <w:b/>
                <w:bCs/>
                <w:sz w:val="24"/>
                <w:szCs w:val="24"/>
                <w:rPrChange w:id="14048" w:author="DuyNgo" w:date="2012-08-09T15:04:00Z">
                  <w:rPr>
                    <w:ins w:id="14049" w:author="DuyNgo" w:date="2012-08-09T11:00:00Z"/>
                    <w:rFonts w:ascii="Tahoma" w:eastAsia="MS PGothic" w:hAnsi="Tahoma" w:cs="Tahoma"/>
                    <w:b/>
                    <w:bCs/>
                    <w:sz w:val="20"/>
                    <w:szCs w:val="20"/>
                  </w:rPr>
                </w:rPrChange>
              </w:rPr>
            </w:pPr>
            <w:ins w:id="14050" w:author="DuyNgo" w:date="2012-08-09T11:00:00Z">
              <w:r w:rsidRPr="00657B96">
                <w:rPr>
                  <w:rFonts w:ascii="Times New Roman" w:eastAsia="MS PGothic" w:hAnsi="Times New Roman" w:cs="Times New Roman"/>
                  <w:b/>
                  <w:bCs/>
                  <w:sz w:val="24"/>
                  <w:szCs w:val="24"/>
                  <w:rPrChange w:id="14051" w:author="DuyNgo" w:date="2012-08-09T15:04:00Z">
                    <w:rPr>
                      <w:rFonts w:ascii="Tahoma" w:eastAsia="MS PGothic" w:hAnsi="Tahoma" w:cs="Tahoma"/>
                      <w:b/>
                      <w:bCs/>
                      <w:color w:val="4F81BD" w:themeColor="accent1"/>
                      <w:sz w:val="20"/>
                      <w:szCs w:val="20"/>
                    </w:rPr>
                  </w:rPrChange>
                </w:rPr>
                <w:t>Expected output</w:t>
              </w:r>
            </w:ins>
          </w:p>
        </w:tc>
      </w:tr>
      <w:tr w:rsidR="00100AAD" w:rsidRPr="00657B96" w:rsidTr="006F1304">
        <w:trPr>
          <w:trHeight w:val="1142"/>
          <w:ins w:id="14052"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657B96" w:rsidRDefault="00100AAD" w:rsidP="00100AAD">
            <w:pPr>
              <w:spacing w:after="0" w:line="240" w:lineRule="auto"/>
              <w:rPr>
                <w:ins w:id="14053" w:author="DuyNgo" w:date="2012-08-09T11:00:00Z"/>
                <w:rFonts w:ascii="Times New Roman" w:eastAsia="MS PGothic" w:hAnsi="Times New Roman" w:cs="Times New Roman"/>
                <w:sz w:val="24"/>
                <w:szCs w:val="24"/>
                <w:rPrChange w:id="14054" w:author="DuyNgo" w:date="2012-08-09T15:04:00Z">
                  <w:rPr>
                    <w:ins w:id="14055" w:author="DuyNgo" w:date="2012-08-09T11:00:00Z"/>
                    <w:rFonts w:ascii="Tahoma" w:eastAsia="MS PGothic" w:hAnsi="Tahoma" w:cs="Tahoma"/>
                    <w:sz w:val="20"/>
                    <w:szCs w:val="20"/>
                  </w:rPr>
                </w:rPrChange>
              </w:rPr>
            </w:pPr>
            <w:ins w:id="14056" w:author="DuyNgo" w:date="2012-08-09T11:00:00Z">
              <w:r w:rsidRPr="00657B96">
                <w:rPr>
                  <w:rFonts w:ascii="Times New Roman" w:eastAsia="MS PGothic" w:hAnsi="Times New Roman" w:cs="Times New Roman"/>
                  <w:sz w:val="24"/>
                  <w:szCs w:val="24"/>
                  <w:rPrChange w:id="14057" w:author="DuyNgo" w:date="2012-08-09T15:04:00Z">
                    <w:rPr>
                      <w:rFonts w:ascii="Tahoma" w:eastAsia="MS PGothic" w:hAnsi="Tahoma" w:cs="Tahoma"/>
                      <w:b/>
                      <w:bCs/>
                      <w:color w:val="4F81BD" w:themeColor="accent1"/>
                      <w:sz w:val="20"/>
                      <w:szCs w:val="20"/>
                    </w:rPr>
                  </w:rPrChange>
                </w:rPr>
                <w:t xml:space="preserve">Check </w:t>
              </w:r>
            </w:ins>
            <w:r w:rsidRPr="00657B96">
              <w:rPr>
                <w:rFonts w:ascii="Times New Roman" w:eastAsia="MS PGothic" w:hAnsi="Times New Roman" w:cs="Times New Roman"/>
                <w:sz w:val="24"/>
                <w:szCs w:val="24"/>
              </w:rPr>
              <w:t>assign</w:t>
            </w:r>
            <w:ins w:id="14058" w:author="DuyNgo" w:date="2012-08-09T11:00:00Z">
              <w:r w:rsidRPr="00657B96">
                <w:rPr>
                  <w:rFonts w:ascii="Times New Roman" w:eastAsia="MS PGothic" w:hAnsi="Times New Roman" w:cs="Times New Roman"/>
                  <w:sz w:val="24"/>
                  <w:szCs w:val="24"/>
                  <w:rPrChange w:id="14059" w:author="DuyNgo" w:date="2012-08-09T15:04:00Z">
                    <w:rPr>
                      <w:rFonts w:ascii="Tahoma" w:eastAsia="MS PGothic" w:hAnsi="Tahoma" w:cs="Tahoma"/>
                      <w:b/>
                      <w:bCs/>
                      <w:color w:val="4F81BD" w:themeColor="accent1"/>
                      <w:sz w:val="20"/>
                      <w:szCs w:val="20"/>
                    </w:rPr>
                  </w:rPrChange>
                </w:rPr>
                <w:t xml:space="preserve"> </w:t>
              </w:r>
            </w:ins>
            <w:r w:rsidRPr="00657B96">
              <w:rPr>
                <w:rFonts w:ascii="Times New Roman" w:eastAsia="MS PGothic" w:hAnsi="Times New Roman" w:cs="Times New Roman"/>
                <w:sz w:val="24"/>
                <w:szCs w:val="24"/>
              </w:rPr>
              <w:t>Defect</w:t>
            </w:r>
            <w:ins w:id="14060" w:author="DuyNgo" w:date="2012-08-09T11:01:00Z">
              <w:r w:rsidRPr="00657B96">
                <w:rPr>
                  <w:rFonts w:ascii="Times New Roman" w:eastAsia="MS PGothic" w:hAnsi="Times New Roman" w:cs="Times New Roman"/>
                  <w:sz w:val="24"/>
                  <w:szCs w:val="24"/>
                  <w:rPrChange w:id="14061"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657B96" w:rsidRDefault="00100AAD" w:rsidP="006F1304">
            <w:pPr>
              <w:shd w:val="clear" w:color="FFFFCC" w:fill="FFFFFF"/>
              <w:spacing w:before="100" w:beforeAutospacing="1" w:after="0" w:afterAutospacing="1" w:line="240" w:lineRule="auto"/>
              <w:rPr>
                <w:ins w:id="14062" w:author="DuyNgo" w:date="2012-08-09T11:00:00Z"/>
                <w:rFonts w:ascii="Times New Roman" w:eastAsia="MS PGothic" w:hAnsi="Times New Roman" w:cs="Times New Roman"/>
                <w:sz w:val="24"/>
                <w:szCs w:val="24"/>
                <w:rPrChange w:id="14063" w:author="DuyNgo" w:date="2012-08-09T15:04:00Z">
                  <w:rPr>
                    <w:ins w:id="14064" w:author="DuyNgo" w:date="2012-08-09T11:00:00Z"/>
                    <w:rFonts w:ascii="Tahoma" w:eastAsia="MS PGothic" w:hAnsi="Tahoma" w:cs="Tahoma"/>
                    <w:color w:val="000000"/>
                    <w:sz w:val="20"/>
                    <w:szCs w:val="20"/>
                  </w:rPr>
                </w:rPrChange>
              </w:rPr>
            </w:pPr>
            <w:r w:rsidRPr="00657B96">
              <w:rPr>
                <w:rFonts w:ascii="Times New Roman" w:eastAsia="MS PGothic" w:hAnsi="Times New Roman" w:cs="Times New Roman"/>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Pr="00657B96" w:rsidRDefault="00100AAD">
            <w:pPr>
              <w:pStyle w:val="ListParagraph"/>
              <w:numPr>
                <w:ilvl w:val="0"/>
                <w:numId w:val="122"/>
              </w:numPr>
              <w:spacing w:after="0" w:line="240" w:lineRule="auto"/>
              <w:rPr>
                <w:rFonts w:ascii="Times New Roman" w:eastAsia="MS PGothic" w:hAnsi="Times New Roman" w:cs="Times New Roman"/>
                <w:color w:val="000000"/>
                <w:sz w:val="24"/>
                <w:szCs w:val="24"/>
              </w:rPr>
              <w:pPrChange w:id="14065"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4066" w:author="DuyNgo" w:date="2012-08-09T11:00:00Z">
              <w:r w:rsidRPr="00657B96">
                <w:rPr>
                  <w:rFonts w:ascii="Times New Roman" w:eastAsia="MS PGothic" w:hAnsi="Times New Roman" w:cs="Times New Roman"/>
                  <w:sz w:val="24"/>
                  <w:szCs w:val="24"/>
                  <w:rPrChange w:id="14067" w:author="DuyNgo" w:date="2012-08-09T15:04:00Z">
                    <w:rPr/>
                  </w:rPrChange>
                </w:rPr>
                <w:t>Log in</w:t>
              </w:r>
            </w:ins>
          </w:p>
          <w:p w:rsidR="00100AAD" w:rsidRPr="00657B96" w:rsidRDefault="00100AAD" w:rsidP="006F1304">
            <w:pPr>
              <w:pStyle w:val="ListParagraph"/>
              <w:numPr>
                <w:ilvl w:val="0"/>
                <w:numId w:val="122"/>
              </w:numPr>
              <w:spacing w:after="0" w:line="240" w:lineRule="auto"/>
              <w:rPr>
                <w:ins w:id="14068" w:author="DuyNgo" w:date="2012-08-09T11:00:00Z"/>
                <w:rFonts w:ascii="Times New Roman" w:eastAsia="MS PGothic" w:hAnsi="Times New Roman" w:cs="Times New Roman"/>
                <w:sz w:val="24"/>
                <w:szCs w:val="24"/>
                <w:rPrChange w:id="14069" w:author="DuyNgo" w:date="2012-08-09T15:04:00Z">
                  <w:rPr>
                    <w:ins w:id="14070" w:author="DuyNgo" w:date="2012-08-09T11:00:00Z"/>
                    <w:rFonts w:ascii="Tahoma" w:hAnsi="Tahoma" w:cs="Tahoma"/>
                    <w:color w:val="000000"/>
                    <w:sz w:val="20"/>
                    <w:szCs w:val="20"/>
                  </w:rPr>
                </w:rPrChange>
              </w:rPr>
            </w:pPr>
            <w:r w:rsidRPr="00657B96">
              <w:rPr>
                <w:rFonts w:ascii="Times New Roman" w:eastAsia="MS PGothic" w:hAnsi="Times New Roman" w:cs="Times New Roman"/>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657B96" w:rsidRDefault="00100AAD">
            <w:pPr>
              <w:pStyle w:val="ListParagraph"/>
              <w:numPr>
                <w:ilvl w:val="0"/>
                <w:numId w:val="123"/>
              </w:numPr>
              <w:spacing w:after="0" w:line="240" w:lineRule="auto"/>
              <w:rPr>
                <w:ins w:id="14071" w:author="DuyNgo" w:date="2012-08-09T11:00:00Z"/>
                <w:rFonts w:ascii="Times New Roman" w:eastAsia="MS PGothic" w:hAnsi="Times New Roman" w:cs="Times New Roman"/>
                <w:sz w:val="24"/>
                <w:szCs w:val="24"/>
                <w:rPrChange w:id="14072" w:author="DuyNgo" w:date="2012-08-09T15:04:00Z">
                  <w:rPr>
                    <w:ins w:id="14073" w:author="DuyNgo" w:date="2012-08-09T11:00:00Z"/>
                    <w:rFonts w:ascii="Tahoma" w:hAnsi="Tahoma" w:cs="Tahoma"/>
                    <w:color w:val="000000"/>
                    <w:sz w:val="20"/>
                    <w:szCs w:val="20"/>
                  </w:rPr>
                </w:rPrChange>
              </w:rPr>
              <w:pPrChange w:id="14074"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4075" w:author="DuyNgo" w:date="2012-08-09T11:00:00Z">
              <w:r w:rsidRPr="00657B96">
                <w:rPr>
                  <w:rFonts w:ascii="Times New Roman" w:eastAsia="MS PGothic" w:hAnsi="Times New Roman" w:cs="Times New Roman"/>
                  <w:sz w:val="24"/>
                  <w:szCs w:val="24"/>
                  <w:rPrChange w:id="14076" w:author="DuyNgo" w:date="2012-08-09T15:04:00Z">
                    <w:rPr/>
                  </w:rPrChange>
                </w:rPr>
                <w:t>Able to</w:t>
              </w:r>
            </w:ins>
            <w:r w:rsidRPr="00657B96">
              <w:rPr>
                <w:rFonts w:ascii="Times New Roman" w:eastAsia="MS PGothic" w:hAnsi="Times New Roman" w:cs="Times New Roman"/>
                <w:sz w:val="24"/>
                <w:szCs w:val="24"/>
              </w:rPr>
              <w:t xml:space="preserve"> assign</w:t>
            </w:r>
          </w:p>
        </w:tc>
      </w:tr>
    </w:tbl>
    <w:p w:rsidR="00100AAD" w:rsidRPr="00657B96" w:rsidRDefault="00100AAD" w:rsidP="00227BA2">
      <w:pPr>
        <w:rPr>
          <w:rFonts w:ascii="Times New Roman" w:hAnsi="Times New Roman" w:cs="Times New Roman"/>
          <w:sz w:val="24"/>
          <w:szCs w:val="24"/>
        </w:rPr>
      </w:pPr>
    </w:p>
    <w:p w:rsidR="00100AAD" w:rsidRPr="00657B96" w:rsidRDefault="00100AAD" w:rsidP="00100AAD">
      <w:pPr>
        <w:pStyle w:val="Heading4"/>
        <w:rPr>
          <w:ins w:id="14077" w:author="DuyNgo" w:date="2012-08-09T11:00:00Z"/>
          <w:rFonts w:ascii="Times New Roman" w:hAnsi="Times New Roman" w:cs="Times New Roman"/>
          <w:sz w:val="24"/>
          <w:szCs w:val="24"/>
          <w:rPrChange w:id="14078" w:author="DuyNgo" w:date="2012-08-09T15:04:00Z">
            <w:rPr>
              <w:ins w:id="14079" w:author="DuyNgo" w:date="2012-08-09T11:00:00Z"/>
            </w:rPr>
          </w:rPrChange>
        </w:rPr>
      </w:pPr>
      <w:bookmarkStart w:id="14080" w:name="_Toc332775089"/>
      <w:r w:rsidRPr="00657B96">
        <w:rPr>
          <w:rFonts w:ascii="Times New Roman" w:hAnsi="Times New Roman" w:cs="Times New Roman"/>
          <w:sz w:val="24"/>
          <w:szCs w:val="24"/>
        </w:rPr>
        <w:t>5</w:t>
      </w:r>
      <w:ins w:id="14081" w:author="DuyNgo" w:date="2012-08-09T11:00:00Z">
        <w:r w:rsidRPr="00657B96">
          <w:rPr>
            <w:rFonts w:ascii="Times New Roman" w:hAnsi="Times New Roman" w:cs="Times New Roman"/>
            <w:sz w:val="24"/>
            <w:szCs w:val="24"/>
            <w:rPrChange w:id="14082"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657B96">
        <w:rPr>
          <w:rFonts w:ascii="Times New Roman" w:hAnsi="Times New Roman" w:cs="Times New Roman"/>
          <w:sz w:val="24"/>
          <w:szCs w:val="24"/>
        </w:rPr>
        <w:t>5</w:t>
      </w:r>
      <w:ins w:id="14083" w:author="DuyNgo" w:date="2012-08-09T11:00:00Z">
        <w:r w:rsidRPr="00657B96">
          <w:rPr>
            <w:rFonts w:ascii="Times New Roman" w:hAnsi="Times New Roman" w:cs="Times New Roman"/>
            <w:sz w:val="24"/>
            <w:szCs w:val="24"/>
            <w:rPrChange w:id="14084"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002B1030" w:rsidRPr="00657B96">
        <w:rPr>
          <w:rFonts w:ascii="Times New Roman" w:hAnsi="Times New Roman" w:cs="Times New Roman"/>
          <w:sz w:val="24"/>
          <w:szCs w:val="24"/>
        </w:rPr>
        <w:t>4</w:t>
      </w:r>
      <w:ins w:id="14085" w:author="DuyNgo" w:date="2012-08-09T11:00:00Z">
        <w:r w:rsidRPr="00657B96">
          <w:rPr>
            <w:rFonts w:ascii="Times New Roman" w:hAnsi="Times New Roman" w:cs="Times New Roman"/>
            <w:sz w:val="24"/>
            <w:szCs w:val="24"/>
            <w:rPrChange w:id="14086"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Check </w:t>
        </w:r>
      </w:ins>
      <w:r w:rsidRPr="00657B96">
        <w:rPr>
          <w:rFonts w:ascii="Times New Roman" w:hAnsi="Times New Roman" w:cs="Times New Roman"/>
          <w:sz w:val="24"/>
          <w:szCs w:val="24"/>
        </w:rPr>
        <w:t>update</w:t>
      </w:r>
      <w:ins w:id="14087" w:author="DuyNgo" w:date="2012-08-09T11:00:00Z">
        <w:r w:rsidRPr="00657B96">
          <w:rPr>
            <w:rFonts w:ascii="Times New Roman" w:hAnsi="Times New Roman" w:cs="Times New Roman"/>
            <w:sz w:val="24"/>
            <w:szCs w:val="24"/>
            <w:rPrChange w:id="14088"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r w:rsidRPr="00657B96">
        <w:rPr>
          <w:rFonts w:ascii="Times New Roman" w:hAnsi="Times New Roman" w:cs="Times New Roman"/>
          <w:sz w:val="24"/>
          <w:szCs w:val="24"/>
        </w:rPr>
        <w:t>Defect</w:t>
      </w:r>
      <w:bookmarkEnd w:id="14080"/>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657B96" w:rsidTr="006F1304">
        <w:trPr>
          <w:trHeight w:val="114"/>
          <w:ins w:id="14089"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657B96" w:rsidRDefault="00100AAD" w:rsidP="006F1304">
            <w:pPr>
              <w:spacing w:after="0" w:line="240" w:lineRule="auto"/>
              <w:rPr>
                <w:ins w:id="14090" w:author="DuyNgo" w:date="2012-08-09T11:00:00Z"/>
                <w:rFonts w:ascii="Times New Roman" w:eastAsia="MS PGothic" w:hAnsi="Times New Roman" w:cs="Times New Roman"/>
                <w:b/>
                <w:sz w:val="24"/>
                <w:szCs w:val="24"/>
                <w:rPrChange w:id="14091" w:author="DuyNgo" w:date="2012-08-09T15:04:00Z">
                  <w:rPr>
                    <w:ins w:id="14092" w:author="DuyNgo" w:date="2012-08-09T11:00:00Z"/>
                    <w:rFonts w:ascii="Tahoma" w:eastAsia="MS PGothic" w:hAnsi="Tahoma" w:cs="Tahoma"/>
                    <w:b/>
                    <w:sz w:val="20"/>
                    <w:szCs w:val="20"/>
                  </w:rPr>
                </w:rPrChange>
              </w:rPr>
            </w:pPr>
            <w:ins w:id="14093" w:author="DuyNgo" w:date="2012-08-09T11:00:00Z">
              <w:r w:rsidRPr="00657B96">
                <w:rPr>
                  <w:rFonts w:ascii="Times New Roman" w:eastAsia="MS PGothic" w:hAnsi="Times New Roman" w:cs="Times New Roman"/>
                  <w:b/>
                  <w:sz w:val="24"/>
                  <w:szCs w:val="24"/>
                  <w:rPrChange w:id="14094"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657B96" w:rsidRDefault="00100AAD" w:rsidP="006F1304">
            <w:pPr>
              <w:spacing w:after="0" w:line="240" w:lineRule="auto"/>
              <w:rPr>
                <w:ins w:id="14095" w:author="DuyNgo" w:date="2012-08-09T11:00:00Z"/>
                <w:rFonts w:ascii="Times New Roman" w:eastAsia="MS PGothic" w:hAnsi="Times New Roman" w:cs="Times New Roman"/>
                <w:b/>
                <w:bCs/>
                <w:sz w:val="24"/>
                <w:szCs w:val="24"/>
                <w:rPrChange w:id="14096" w:author="DuyNgo" w:date="2012-08-09T15:04:00Z">
                  <w:rPr>
                    <w:ins w:id="14097" w:author="DuyNgo" w:date="2012-08-09T11:00:00Z"/>
                    <w:rFonts w:ascii="Tahoma" w:eastAsia="MS PGothic" w:hAnsi="Tahoma" w:cs="Tahoma"/>
                    <w:b/>
                    <w:bCs/>
                    <w:sz w:val="20"/>
                    <w:szCs w:val="20"/>
                  </w:rPr>
                </w:rPrChange>
              </w:rPr>
            </w:pPr>
            <w:ins w:id="14098" w:author="DuyNgo" w:date="2012-08-09T11:00:00Z">
              <w:r w:rsidRPr="00657B96">
                <w:rPr>
                  <w:rFonts w:ascii="Times New Roman" w:eastAsia="MS PGothic" w:hAnsi="Times New Roman" w:cs="Times New Roman"/>
                  <w:b/>
                  <w:bCs/>
                  <w:sz w:val="24"/>
                  <w:szCs w:val="24"/>
                  <w:rPrChange w:id="14099"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657B96" w:rsidRDefault="00100AAD" w:rsidP="006F1304">
            <w:pPr>
              <w:spacing w:after="0" w:line="240" w:lineRule="auto"/>
              <w:rPr>
                <w:ins w:id="14100" w:author="DuyNgo" w:date="2012-08-09T11:00:00Z"/>
                <w:rFonts w:ascii="Times New Roman" w:eastAsia="MS PGothic" w:hAnsi="Times New Roman" w:cs="Times New Roman"/>
                <w:b/>
                <w:bCs/>
                <w:sz w:val="24"/>
                <w:szCs w:val="24"/>
                <w:rPrChange w:id="14101" w:author="DuyNgo" w:date="2012-08-09T15:04:00Z">
                  <w:rPr>
                    <w:ins w:id="14102" w:author="DuyNgo" w:date="2012-08-09T11:00:00Z"/>
                    <w:rFonts w:ascii="Tahoma" w:eastAsia="MS PGothic" w:hAnsi="Tahoma" w:cs="Tahoma"/>
                    <w:b/>
                    <w:bCs/>
                    <w:sz w:val="20"/>
                    <w:szCs w:val="20"/>
                  </w:rPr>
                </w:rPrChange>
              </w:rPr>
            </w:pPr>
            <w:ins w:id="14103" w:author="DuyNgo" w:date="2012-08-09T11:00:00Z">
              <w:r w:rsidRPr="00657B96">
                <w:rPr>
                  <w:rFonts w:ascii="Times New Roman" w:eastAsia="MS PGothic" w:hAnsi="Times New Roman" w:cs="Times New Roman"/>
                  <w:b/>
                  <w:bCs/>
                  <w:sz w:val="24"/>
                  <w:szCs w:val="24"/>
                  <w:rPrChange w:id="14104"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657B96" w:rsidRDefault="00100AAD" w:rsidP="006F1304">
            <w:pPr>
              <w:spacing w:after="0" w:line="240" w:lineRule="auto"/>
              <w:rPr>
                <w:ins w:id="14105" w:author="DuyNgo" w:date="2012-08-09T11:00:00Z"/>
                <w:rFonts w:ascii="Times New Roman" w:eastAsia="MS PGothic" w:hAnsi="Times New Roman" w:cs="Times New Roman"/>
                <w:b/>
                <w:bCs/>
                <w:sz w:val="24"/>
                <w:szCs w:val="24"/>
                <w:rPrChange w:id="14106" w:author="DuyNgo" w:date="2012-08-09T15:04:00Z">
                  <w:rPr>
                    <w:ins w:id="14107" w:author="DuyNgo" w:date="2012-08-09T11:00:00Z"/>
                    <w:rFonts w:ascii="Tahoma" w:eastAsia="MS PGothic" w:hAnsi="Tahoma" w:cs="Tahoma"/>
                    <w:b/>
                    <w:bCs/>
                    <w:sz w:val="20"/>
                    <w:szCs w:val="20"/>
                  </w:rPr>
                </w:rPrChange>
              </w:rPr>
            </w:pPr>
            <w:ins w:id="14108" w:author="DuyNgo" w:date="2012-08-09T11:00:00Z">
              <w:r w:rsidRPr="00657B96">
                <w:rPr>
                  <w:rFonts w:ascii="Times New Roman" w:eastAsia="MS PGothic" w:hAnsi="Times New Roman" w:cs="Times New Roman"/>
                  <w:b/>
                  <w:bCs/>
                  <w:sz w:val="24"/>
                  <w:szCs w:val="24"/>
                  <w:rPrChange w:id="14109" w:author="DuyNgo" w:date="2012-08-09T15:04:00Z">
                    <w:rPr>
                      <w:rFonts w:ascii="Tahoma" w:eastAsia="MS PGothic" w:hAnsi="Tahoma" w:cs="Tahoma"/>
                      <w:b/>
                      <w:bCs/>
                      <w:color w:val="4F81BD" w:themeColor="accent1"/>
                      <w:sz w:val="20"/>
                      <w:szCs w:val="20"/>
                    </w:rPr>
                  </w:rPrChange>
                </w:rPr>
                <w:t>Expected output</w:t>
              </w:r>
            </w:ins>
          </w:p>
        </w:tc>
      </w:tr>
      <w:tr w:rsidR="00100AAD" w:rsidRPr="00657B96" w:rsidTr="006F1304">
        <w:trPr>
          <w:trHeight w:val="1142"/>
          <w:ins w:id="14110"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657B96" w:rsidRDefault="00100AAD" w:rsidP="00100AAD">
            <w:pPr>
              <w:spacing w:after="0" w:line="240" w:lineRule="auto"/>
              <w:rPr>
                <w:ins w:id="14111" w:author="DuyNgo" w:date="2012-08-09T11:00:00Z"/>
                <w:rFonts w:ascii="Times New Roman" w:eastAsia="MS PGothic" w:hAnsi="Times New Roman" w:cs="Times New Roman"/>
                <w:sz w:val="24"/>
                <w:szCs w:val="24"/>
                <w:rPrChange w:id="14112" w:author="DuyNgo" w:date="2012-08-09T15:04:00Z">
                  <w:rPr>
                    <w:ins w:id="14113" w:author="DuyNgo" w:date="2012-08-09T11:00:00Z"/>
                    <w:rFonts w:ascii="Tahoma" w:eastAsia="MS PGothic" w:hAnsi="Tahoma" w:cs="Tahoma"/>
                    <w:sz w:val="20"/>
                    <w:szCs w:val="20"/>
                  </w:rPr>
                </w:rPrChange>
              </w:rPr>
            </w:pPr>
            <w:ins w:id="14114" w:author="DuyNgo" w:date="2012-08-09T11:00:00Z">
              <w:r w:rsidRPr="00657B96">
                <w:rPr>
                  <w:rFonts w:ascii="Times New Roman" w:eastAsia="MS PGothic" w:hAnsi="Times New Roman" w:cs="Times New Roman"/>
                  <w:sz w:val="24"/>
                  <w:szCs w:val="24"/>
                  <w:rPrChange w:id="14115" w:author="DuyNgo" w:date="2012-08-09T15:04:00Z">
                    <w:rPr>
                      <w:rFonts w:ascii="Tahoma" w:eastAsia="MS PGothic" w:hAnsi="Tahoma" w:cs="Tahoma"/>
                      <w:b/>
                      <w:bCs/>
                      <w:color w:val="4F81BD" w:themeColor="accent1"/>
                      <w:sz w:val="20"/>
                      <w:szCs w:val="20"/>
                    </w:rPr>
                  </w:rPrChange>
                </w:rPr>
                <w:t xml:space="preserve">Check </w:t>
              </w:r>
            </w:ins>
            <w:r w:rsidRPr="00657B96">
              <w:rPr>
                <w:rFonts w:ascii="Times New Roman" w:eastAsia="MS PGothic" w:hAnsi="Times New Roman" w:cs="Times New Roman"/>
                <w:sz w:val="24"/>
                <w:szCs w:val="24"/>
              </w:rPr>
              <w:t>update</w:t>
            </w:r>
            <w:ins w:id="14116" w:author="DuyNgo" w:date="2012-08-09T11:00:00Z">
              <w:r w:rsidRPr="00657B96">
                <w:rPr>
                  <w:rFonts w:ascii="Times New Roman" w:eastAsia="MS PGothic" w:hAnsi="Times New Roman" w:cs="Times New Roman"/>
                  <w:sz w:val="24"/>
                  <w:szCs w:val="24"/>
                  <w:rPrChange w:id="14117" w:author="DuyNgo" w:date="2012-08-09T15:04:00Z">
                    <w:rPr>
                      <w:rFonts w:ascii="Tahoma" w:eastAsia="MS PGothic" w:hAnsi="Tahoma" w:cs="Tahoma"/>
                      <w:b/>
                      <w:bCs/>
                      <w:color w:val="4F81BD" w:themeColor="accent1"/>
                      <w:sz w:val="20"/>
                      <w:szCs w:val="20"/>
                    </w:rPr>
                  </w:rPrChange>
                </w:rPr>
                <w:t xml:space="preserve"> </w:t>
              </w:r>
            </w:ins>
            <w:r w:rsidRPr="00657B96">
              <w:rPr>
                <w:rFonts w:ascii="Times New Roman" w:eastAsia="MS PGothic" w:hAnsi="Times New Roman" w:cs="Times New Roman"/>
                <w:sz w:val="24"/>
                <w:szCs w:val="24"/>
              </w:rPr>
              <w:t>Defect</w:t>
            </w:r>
            <w:ins w:id="14118" w:author="DuyNgo" w:date="2012-08-09T11:01:00Z">
              <w:r w:rsidRPr="00657B96">
                <w:rPr>
                  <w:rFonts w:ascii="Times New Roman" w:eastAsia="MS PGothic" w:hAnsi="Times New Roman" w:cs="Times New Roman"/>
                  <w:sz w:val="24"/>
                  <w:szCs w:val="24"/>
                  <w:rPrChange w:id="14119"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657B96" w:rsidRDefault="00100AAD" w:rsidP="006F1304">
            <w:pPr>
              <w:shd w:val="clear" w:color="FFFFCC" w:fill="FFFFFF"/>
              <w:spacing w:before="100" w:beforeAutospacing="1" w:after="0" w:afterAutospacing="1" w:line="240" w:lineRule="auto"/>
              <w:rPr>
                <w:ins w:id="14120" w:author="DuyNgo" w:date="2012-08-09T11:00:00Z"/>
                <w:rFonts w:ascii="Times New Roman" w:eastAsia="MS PGothic" w:hAnsi="Times New Roman" w:cs="Times New Roman"/>
                <w:sz w:val="24"/>
                <w:szCs w:val="24"/>
                <w:rPrChange w:id="14121" w:author="DuyNgo" w:date="2012-08-09T15:04:00Z">
                  <w:rPr>
                    <w:ins w:id="14122" w:author="DuyNgo" w:date="2012-08-09T11:00:00Z"/>
                    <w:rFonts w:ascii="Tahoma" w:eastAsia="MS PGothic" w:hAnsi="Tahoma" w:cs="Tahoma"/>
                    <w:color w:val="000000"/>
                    <w:sz w:val="20"/>
                    <w:szCs w:val="20"/>
                  </w:rPr>
                </w:rPrChange>
              </w:rPr>
            </w:pPr>
            <w:r w:rsidRPr="00657B96">
              <w:rPr>
                <w:rFonts w:ascii="Times New Roman" w:eastAsia="MS PGothic" w:hAnsi="Times New Roman" w:cs="Times New Roman"/>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Pr="00657B96" w:rsidRDefault="00100AAD">
            <w:pPr>
              <w:pStyle w:val="ListParagraph"/>
              <w:numPr>
                <w:ilvl w:val="0"/>
                <w:numId w:val="122"/>
              </w:numPr>
              <w:spacing w:after="0" w:line="240" w:lineRule="auto"/>
              <w:rPr>
                <w:rFonts w:ascii="Times New Roman" w:eastAsia="MS PGothic" w:hAnsi="Times New Roman" w:cs="Times New Roman"/>
                <w:color w:val="000000"/>
                <w:sz w:val="24"/>
                <w:szCs w:val="24"/>
              </w:rPr>
              <w:pPrChange w:id="14123"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4124" w:author="DuyNgo" w:date="2012-08-09T11:00:00Z">
              <w:r w:rsidRPr="00657B96">
                <w:rPr>
                  <w:rFonts w:ascii="Times New Roman" w:eastAsia="MS PGothic" w:hAnsi="Times New Roman" w:cs="Times New Roman"/>
                  <w:sz w:val="24"/>
                  <w:szCs w:val="24"/>
                  <w:rPrChange w:id="14125" w:author="DuyNgo" w:date="2012-08-09T15:04:00Z">
                    <w:rPr/>
                  </w:rPrChange>
                </w:rPr>
                <w:t>Log in</w:t>
              </w:r>
            </w:ins>
          </w:p>
          <w:p w:rsidR="00100AAD" w:rsidRPr="00657B96" w:rsidRDefault="00100AAD" w:rsidP="006F1304">
            <w:pPr>
              <w:pStyle w:val="ListParagraph"/>
              <w:numPr>
                <w:ilvl w:val="0"/>
                <w:numId w:val="122"/>
              </w:numPr>
              <w:spacing w:after="0" w:line="240" w:lineRule="auto"/>
              <w:rPr>
                <w:ins w:id="14126" w:author="DuyNgo" w:date="2012-08-09T11:00:00Z"/>
                <w:rFonts w:ascii="Times New Roman" w:eastAsia="MS PGothic" w:hAnsi="Times New Roman" w:cs="Times New Roman"/>
                <w:sz w:val="24"/>
                <w:szCs w:val="24"/>
                <w:rPrChange w:id="14127" w:author="DuyNgo" w:date="2012-08-09T15:04:00Z">
                  <w:rPr>
                    <w:ins w:id="14128" w:author="DuyNgo" w:date="2012-08-09T11:00:00Z"/>
                    <w:rFonts w:ascii="Tahoma" w:hAnsi="Tahoma" w:cs="Tahoma"/>
                    <w:color w:val="000000"/>
                    <w:sz w:val="20"/>
                    <w:szCs w:val="20"/>
                  </w:rPr>
                </w:rPrChange>
              </w:rPr>
            </w:pPr>
            <w:r w:rsidRPr="00657B96">
              <w:rPr>
                <w:rFonts w:ascii="Times New Roman" w:eastAsia="MS PGothic" w:hAnsi="Times New Roman" w:cs="Times New Roman"/>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657B96" w:rsidRDefault="00100AAD">
            <w:pPr>
              <w:pStyle w:val="ListParagraph"/>
              <w:numPr>
                <w:ilvl w:val="0"/>
                <w:numId w:val="123"/>
              </w:numPr>
              <w:spacing w:after="0" w:line="240" w:lineRule="auto"/>
              <w:rPr>
                <w:ins w:id="14129" w:author="DuyNgo" w:date="2012-08-09T11:00:00Z"/>
                <w:rFonts w:ascii="Times New Roman" w:eastAsia="MS PGothic" w:hAnsi="Times New Roman" w:cs="Times New Roman"/>
                <w:sz w:val="24"/>
                <w:szCs w:val="24"/>
                <w:rPrChange w:id="14130" w:author="DuyNgo" w:date="2012-08-09T15:04:00Z">
                  <w:rPr>
                    <w:ins w:id="14131" w:author="DuyNgo" w:date="2012-08-09T11:00:00Z"/>
                    <w:rFonts w:ascii="Tahoma" w:hAnsi="Tahoma" w:cs="Tahoma"/>
                    <w:color w:val="000000"/>
                    <w:sz w:val="20"/>
                    <w:szCs w:val="20"/>
                  </w:rPr>
                </w:rPrChange>
              </w:rPr>
              <w:pPrChange w:id="14132"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4133" w:author="DuyNgo" w:date="2012-08-09T11:00:00Z">
              <w:r w:rsidRPr="00657B96">
                <w:rPr>
                  <w:rFonts w:ascii="Times New Roman" w:eastAsia="MS PGothic" w:hAnsi="Times New Roman" w:cs="Times New Roman"/>
                  <w:sz w:val="24"/>
                  <w:szCs w:val="24"/>
                  <w:rPrChange w:id="14134" w:author="DuyNgo" w:date="2012-08-09T15:04:00Z">
                    <w:rPr/>
                  </w:rPrChange>
                </w:rPr>
                <w:t xml:space="preserve">Able to </w:t>
              </w:r>
            </w:ins>
            <w:r w:rsidRPr="00657B96">
              <w:rPr>
                <w:rFonts w:ascii="Times New Roman" w:eastAsia="MS PGothic" w:hAnsi="Times New Roman" w:cs="Times New Roman"/>
                <w:sz w:val="24"/>
                <w:szCs w:val="24"/>
              </w:rPr>
              <w:t>update</w:t>
            </w:r>
          </w:p>
        </w:tc>
      </w:tr>
    </w:tbl>
    <w:p w:rsidR="00100AAD" w:rsidRPr="00657B96" w:rsidRDefault="00100AAD" w:rsidP="00227BA2">
      <w:pPr>
        <w:rPr>
          <w:rFonts w:ascii="Times New Roman" w:hAnsi="Times New Roman" w:cs="Times New Roman"/>
          <w:sz w:val="24"/>
          <w:szCs w:val="24"/>
        </w:rPr>
      </w:pPr>
    </w:p>
    <w:p w:rsidR="00100AAD" w:rsidRPr="00657B96" w:rsidRDefault="00100AAD" w:rsidP="00100AAD">
      <w:pPr>
        <w:pStyle w:val="Heading4"/>
        <w:rPr>
          <w:ins w:id="14135" w:author="DuyNgo" w:date="2012-08-09T11:00:00Z"/>
          <w:rFonts w:ascii="Times New Roman" w:hAnsi="Times New Roman" w:cs="Times New Roman"/>
          <w:sz w:val="24"/>
          <w:szCs w:val="24"/>
          <w:rPrChange w:id="14136" w:author="DuyNgo" w:date="2012-08-09T15:04:00Z">
            <w:rPr>
              <w:ins w:id="14137" w:author="DuyNgo" w:date="2012-08-09T11:00:00Z"/>
            </w:rPr>
          </w:rPrChange>
        </w:rPr>
      </w:pPr>
      <w:bookmarkStart w:id="14138" w:name="_Toc332775090"/>
      <w:r w:rsidRPr="00657B96">
        <w:rPr>
          <w:rFonts w:ascii="Times New Roman" w:hAnsi="Times New Roman" w:cs="Times New Roman"/>
          <w:sz w:val="24"/>
          <w:szCs w:val="24"/>
        </w:rPr>
        <w:t>5</w:t>
      </w:r>
      <w:ins w:id="14139" w:author="DuyNgo" w:date="2012-08-09T11:00:00Z">
        <w:r w:rsidRPr="00657B96">
          <w:rPr>
            <w:rFonts w:ascii="Times New Roman" w:hAnsi="Times New Roman" w:cs="Times New Roman"/>
            <w:sz w:val="24"/>
            <w:szCs w:val="24"/>
            <w:rPrChange w:id="14140"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657B96">
        <w:rPr>
          <w:rFonts w:ascii="Times New Roman" w:hAnsi="Times New Roman" w:cs="Times New Roman"/>
          <w:sz w:val="24"/>
          <w:szCs w:val="24"/>
        </w:rPr>
        <w:t>5</w:t>
      </w:r>
      <w:ins w:id="14141" w:author="DuyNgo" w:date="2012-08-09T11:00:00Z">
        <w:r w:rsidRPr="00657B96">
          <w:rPr>
            <w:rFonts w:ascii="Times New Roman" w:hAnsi="Times New Roman" w:cs="Times New Roman"/>
            <w:sz w:val="24"/>
            <w:szCs w:val="24"/>
            <w:rPrChange w:id="14142"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002B1030" w:rsidRPr="00657B96">
        <w:rPr>
          <w:rFonts w:ascii="Times New Roman" w:hAnsi="Times New Roman" w:cs="Times New Roman"/>
          <w:sz w:val="24"/>
          <w:szCs w:val="24"/>
        </w:rPr>
        <w:t>5</w:t>
      </w:r>
      <w:ins w:id="14143" w:author="DuyNgo" w:date="2012-08-09T11:00:00Z">
        <w:r w:rsidRPr="00657B96">
          <w:rPr>
            <w:rFonts w:ascii="Times New Roman" w:hAnsi="Times New Roman" w:cs="Times New Roman"/>
            <w:sz w:val="24"/>
            <w:szCs w:val="24"/>
            <w:rPrChange w:id="14144"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Check </w:t>
        </w:r>
      </w:ins>
      <w:r w:rsidRPr="00657B96">
        <w:rPr>
          <w:rFonts w:ascii="Times New Roman" w:hAnsi="Times New Roman" w:cs="Times New Roman"/>
          <w:sz w:val="24"/>
          <w:szCs w:val="24"/>
        </w:rPr>
        <w:t>delete</w:t>
      </w:r>
      <w:ins w:id="14145" w:author="DuyNgo" w:date="2012-08-09T11:00:00Z">
        <w:r w:rsidRPr="00657B96">
          <w:rPr>
            <w:rFonts w:ascii="Times New Roman" w:hAnsi="Times New Roman" w:cs="Times New Roman"/>
            <w:sz w:val="24"/>
            <w:szCs w:val="24"/>
            <w:rPrChange w:id="14146"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r w:rsidRPr="00657B96">
        <w:rPr>
          <w:rFonts w:ascii="Times New Roman" w:hAnsi="Times New Roman" w:cs="Times New Roman"/>
          <w:sz w:val="24"/>
          <w:szCs w:val="24"/>
        </w:rPr>
        <w:t>Defect</w:t>
      </w:r>
      <w:bookmarkEnd w:id="14138"/>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657B96" w:rsidTr="006F1304">
        <w:trPr>
          <w:trHeight w:val="114"/>
          <w:ins w:id="14147"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657B96" w:rsidRDefault="00100AAD" w:rsidP="006F1304">
            <w:pPr>
              <w:spacing w:after="0" w:line="240" w:lineRule="auto"/>
              <w:rPr>
                <w:ins w:id="14148" w:author="DuyNgo" w:date="2012-08-09T11:00:00Z"/>
                <w:rFonts w:ascii="Times New Roman" w:eastAsia="MS PGothic" w:hAnsi="Times New Roman" w:cs="Times New Roman"/>
                <w:b/>
                <w:sz w:val="24"/>
                <w:szCs w:val="24"/>
                <w:rPrChange w:id="14149" w:author="DuyNgo" w:date="2012-08-09T15:04:00Z">
                  <w:rPr>
                    <w:ins w:id="14150" w:author="DuyNgo" w:date="2012-08-09T11:00:00Z"/>
                    <w:rFonts w:ascii="Tahoma" w:eastAsia="MS PGothic" w:hAnsi="Tahoma" w:cs="Tahoma"/>
                    <w:b/>
                    <w:sz w:val="20"/>
                    <w:szCs w:val="20"/>
                  </w:rPr>
                </w:rPrChange>
              </w:rPr>
            </w:pPr>
            <w:ins w:id="14151" w:author="DuyNgo" w:date="2012-08-09T11:00:00Z">
              <w:r w:rsidRPr="00657B96">
                <w:rPr>
                  <w:rFonts w:ascii="Times New Roman" w:eastAsia="MS PGothic" w:hAnsi="Times New Roman" w:cs="Times New Roman"/>
                  <w:b/>
                  <w:sz w:val="24"/>
                  <w:szCs w:val="24"/>
                  <w:rPrChange w:id="14152"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657B96" w:rsidRDefault="00100AAD" w:rsidP="006F1304">
            <w:pPr>
              <w:spacing w:after="0" w:line="240" w:lineRule="auto"/>
              <w:rPr>
                <w:ins w:id="14153" w:author="DuyNgo" w:date="2012-08-09T11:00:00Z"/>
                <w:rFonts w:ascii="Times New Roman" w:eastAsia="MS PGothic" w:hAnsi="Times New Roman" w:cs="Times New Roman"/>
                <w:b/>
                <w:bCs/>
                <w:sz w:val="24"/>
                <w:szCs w:val="24"/>
                <w:rPrChange w:id="14154" w:author="DuyNgo" w:date="2012-08-09T15:04:00Z">
                  <w:rPr>
                    <w:ins w:id="14155" w:author="DuyNgo" w:date="2012-08-09T11:00:00Z"/>
                    <w:rFonts w:ascii="Tahoma" w:eastAsia="MS PGothic" w:hAnsi="Tahoma" w:cs="Tahoma"/>
                    <w:b/>
                    <w:bCs/>
                    <w:sz w:val="20"/>
                    <w:szCs w:val="20"/>
                  </w:rPr>
                </w:rPrChange>
              </w:rPr>
            </w:pPr>
            <w:ins w:id="14156" w:author="DuyNgo" w:date="2012-08-09T11:00:00Z">
              <w:r w:rsidRPr="00657B96">
                <w:rPr>
                  <w:rFonts w:ascii="Times New Roman" w:eastAsia="MS PGothic" w:hAnsi="Times New Roman" w:cs="Times New Roman"/>
                  <w:b/>
                  <w:bCs/>
                  <w:sz w:val="24"/>
                  <w:szCs w:val="24"/>
                  <w:rPrChange w:id="14157"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657B96" w:rsidRDefault="00100AAD" w:rsidP="006F1304">
            <w:pPr>
              <w:spacing w:after="0" w:line="240" w:lineRule="auto"/>
              <w:rPr>
                <w:ins w:id="14158" w:author="DuyNgo" w:date="2012-08-09T11:00:00Z"/>
                <w:rFonts w:ascii="Times New Roman" w:eastAsia="MS PGothic" w:hAnsi="Times New Roman" w:cs="Times New Roman"/>
                <w:b/>
                <w:bCs/>
                <w:sz w:val="24"/>
                <w:szCs w:val="24"/>
                <w:rPrChange w:id="14159" w:author="DuyNgo" w:date="2012-08-09T15:04:00Z">
                  <w:rPr>
                    <w:ins w:id="14160" w:author="DuyNgo" w:date="2012-08-09T11:00:00Z"/>
                    <w:rFonts w:ascii="Tahoma" w:eastAsia="MS PGothic" w:hAnsi="Tahoma" w:cs="Tahoma"/>
                    <w:b/>
                    <w:bCs/>
                    <w:sz w:val="20"/>
                    <w:szCs w:val="20"/>
                  </w:rPr>
                </w:rPrChange>
              </w:rPr>
            </w:pPr>
            <w:ins w:id="14161" w:author="DuyNgo" w:date="2012-08-09T11:00:00Z">
              <w:r w:rsidRPr="00657B96">
                <w:rPr>
                  <w:rFonts w:ascii="Times New Roman" w:eastAsia="MS PGothic" w:hAnsi="Times New Roman" w:cs="Times New Roman"/>
                  <w:b/>
                  <w:bCs/>
                  <w:sz w:val="24"/>
                  <w:szCs w:val="24"/>
                  <w:rPrChange w:id="14162"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657B96" w:rsidRDefault="00100AAD" w:rsidP="006F1304">
            <w:pPr>
              <w:spacing w:after="0" w:line="240" w:lineRule="auto"/>
              <w:rPr>
                <w:ins w:id="14163" w:author="DuyNgo" w:date="2012-08-09T11:00:00Z"/>
                <w:rFonts w:ascii="Times New Roman" w:eastAsia="MS PGothic" w:hAnsi="Times New Roman" w:cs="Times New Roman"/>
                <w:b/>
                <w:bCs/>
                <w:sz w:val="24"/>
                <w:szCs w:val="24"/>
                <w:rPrChange w:id="14164" w:author="DuyNgo" w:date="2012-08-09T15:04:00Z">
                  <w:rPr>
                    <w:ins w:id="14165" w:author="DuyNgo" w:date="2012-08-09T11:00:00Z"/>
                    <w:rFonts w:ascii="Tahoma" w:eastAsia="MS PGothic" w:hAnsi="Tahoma" w:cs="Tahoma"/>
                    <w:b/>
                    <w:bCs/>
                    <w:sz w:val="20"/>
                    <w:szCs w:val="20"/>
                  </w:rPr>
                </w:rPrChange>
              </w:rPr>
            </w:pPr>
            <w:ins w:id="14166" w:author="DuyNgo" w:date="2012-08-09T11:00:00Z">
              <w:r w:rsidRPr="00657B96">
                <w:rPr>
                  <w:rFonts w:ascii="Times New Roman" w:eastAsia="MS PGothic" w:hAnsi="Times New Roman" w:cs="Times New Roman"/>
                  <w:b/>
                  <w:bCs/>
                  <w:sz w:val="24"/>
                  <w:szCs w:val="24"/>
                  <w:rPrChange w:id="14167" w:author="DuyNgo" w:date="2012-08-09T15:04:00Z">
                    <w:rPr>
                      <w:rFonts w:ascii="Tahoma" w:eastAsia="MS PGothic" w:hAnsi="Tahoma" w:cs="Tahoma"/>
                      <w:b/>
                      <w:bCs/>
                      <w:color w:val="4F81BD" w:themeColor="accent1"/>
                      <w:sz w:val="20"/>
                      <w:szCs w:val="20"/>
                    </w:rPr>
                  </w:rPrChange>
                </w:rPr>
                <w:t>Expected output</w:t>
              </w:r>
            </w:ins>
          </w:p>
        </w:tc>
      </w:tr>
      <w:tr w:rsidR="00100AAD" w:rsidRPr="00657B96" w:rsidTr="006F1304">
        <w:trPr>
          <w:trHeight w:val="1142"/>
          <w:ins w:id="14168"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657B96" w:rsidRDefault="00100AAD" w:rsidP="00100AAD">
            <w:pPr>
              <w:spacing w:after="0" w:line="240" w:lineRule="auto"/>
              <w:rPr>
                <w:ins w:id="14169" w:author="DuyNgo" w:date="2012-08-09T11:00:00Z"/>
                <w:rFonts w:ascii="Times New Roman" w:eastAsia="MS PGothic" w:hAnsi="Times New Roman" w:cs="Times New Roman"/>
                <w:sz w:val="24"/>
                <w:szCs w:val="24"/>
                <w:rPrChange w:id="14170" w:author="DuyNgo" w:date="2012-08-09T15:04:00Z">
                  <w:rPr>
                    <w:ins w:id="14171" w:author="DuyNgo" w:date="2012-08-09T11:00:00Z"/>
                    <w:rFonts w:ascii="Tahoma" w:eastAsia="MS PGothic" w:hAnsi="Tahoma" w:cs="Tahoma"/>
                    <w:sz w:val="20"/>
                    <w:szCs w:val="20"/>
                  </w:rPr>
                </w:rPrChange>
              </w:rPr>
            </w:pPr>
            <w:ins w:id="14172" w:author="DuyNgo" w:date="2012-08-09T11:00:00Z">
              <w:r w:rsidRPr="00657B96">
                <w:rPr>
                  <w:rFonts w:ascii="Times New Roman" w:eastAsia="MS PGothic" w:hAnsi="Times New Roman" w:cs="Times New Roman"/>
                  <w:sz w:val="24"/>
                  <w:szCs w:val="24"/>
                  <w:rPrChange w:id="14173" w:author="DuyNgo" w:date="2012-08-09T15:04:00Z">
                    <w:rPr>
                      <w:rFonts w:ascii="Tahoma" w:eastAsia="MS PGothic" w:hAnsi="Tahoma" w:cs="Tahoma"/>
                      <w:b/>
                      <w:bCs/>
                      <w:color w:val="4F81BD" w:themeColor="accent1"/>
                      <w:sz w:val="20"/>
                      <w:szCs w:val="20"/>
                    </w:rPr>
                  </w:rPrChange>
                </w:rPr>
                <w:t xml:space="preserve">Check </w:t>
              </w:r>
            </w:ins>
            <w:r w:rsidRPr="00657B96">
              <w:rPr>
                <w:rFonts w:ascii="Times New Roman" w:eastAsia="MS PGothic" w:hAnsi="Times New Roman" w:cs="Times New Roman"/>
                <w:sz w:val="24"/>
                <w:szCs w:val="24"/>
              </w:rPr>
              <w:t>delete</w:t>
            </w:r>
            <w:ins w:id="14174" w:author="DuyNgo" w:date="2012-08-09T11:00:00Z">
              <w:r w:rsidRPr="00657B96">
                <w:rPr>
                  <w:rFonts w:ascii="Times New Roman" w:eastAsia="MS PGothic" w:hAnsi="Times New Roman" w:cs="Times New Roman"/>
                  <w:sz w:val="24"/>
                  <w:szCs w:val="24"/>
                  <w:rPrChange w:id="14175" w:author="DuyNgo" w:date="2012-08-09T15:04:00Z">
                    <w:rPr>
                      <w:rFonts w:ascii="Tahoma" w:eastAsia="MS PGothic" w:hAnsi="Tahoma" w:cs="Tahoma"/>
                      <w:b/>
                      <w:bCs/>
                      <w:color w:val="4F81BD" w:themeColor="accent1"/>
                      <w:sz w:val="20"/>
                      <w:szCs w:val="20"/>
                    </w:rPr>
                  </w:rPrChange>
                </w:rPr>
                <w:t xml:space="preserve"> </w:t>
              </w:r>
            </w:ins>
            <w:r w:rsidRPr="00657B96">
              <w:rPr>
                <w:rFonts w:ascii="Times New Roman" w:eastAsia="MS PGothic" w:hAnsi="Times New Roman" w:cs="Times New Roman"/>
                <w:sz w:val="24"/>
                <w:szCs w:val="24"/>
              </w:rPr>
              <w:t>Defect</w:t>
            </w:r>
            <w:ins w:id="14176" w:author="DuyNgo" w:date="2012-08-09T11:01:00Z">
              <w:r w:rsidRPr="00657B96">
                <w:rPr>
                  <w:rFonts w:ascii="Times New Roman" w:eastAsia="MS PGothic" w:hAnsi="Times New Roman" w:cs="Times New Roman"/>
                  <w:sz w:val="24"/>
                  <w:szCs w:val="24"/>
                  <w:rPrChange w:id="14177"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657B96" w:rsidRDefault="00100AAD" w:rsidP="006F1304">
            <w:pPr>
              <w:shd w:val="clear" w:color="FFFFCC" w:fill="FFFFFF"/>
              <w:spacing w:before="100" w:beforeAutospacing="1" w:after="0" w:afterAutospacing="1" w:line="240" w:lineRule="auto"/>
              <w:rPr>
                <w:ins w:id="14178" w:author="DuyNgo" w:date="2012-08-09T11:00:00Z"/>
                <w:rFonts w:ascii="Times New Roman" w:eastAsia="MS PGothic" w:hAnsi="Times New Roman" w:cs="Times New Roman"/>
                <w:sz w:val="24"/>
                <w:szCs w:val="24"/>
                <w:rPrChange w:id="14179" w:author="DuyNgo" w:date="2012-08-09T15:04:00Z">
                  <w:rPr>
                    <w:ins w:id="14180" w:author="DuyNgo" w:date="2012-08-09T11:00:00Z"/>
                    <w:rFonts w:ascii="Tahoma" w:eastAsia="MS PGothic" w:hAnsi="Tahoma" w:cs="Tahoma"/>
                    <w:color w:val="000000"/>
                    <w:sz w:val="20"/>
                    <w:szCs w:val="20"/>
                  </w:rPr>
                </w:rPrChange>
              </w:rPr>
            </w:pPr>
            <w:r w:rsidRPr="00657B96">
              <w:rPr>
                <w:rFonts w:ascii="Times New Roman" w:eastAsia="MS PGothic" w:hAnsi="Times New Roman" w:cs="Times New Roman"/>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Pr="00657B96" w:rsidRDefault="00100AAD">
            <w:pPr>
              <w:pStyle w:val="ListParagraph"/>
              <w:numPr>
                <w:ilvl w:val="0"/>
                <w:numId w:val="122"/>
              </w:numPr>
              <w:spacing w:after="0" w:line="240" w:lineRule="auto"/>
              <w:rPr>
                <w:rFonts w:ascii="Times New Roman" w:eastAsia="MS PGothic" w:hAnsi="Times New Roman" w:cs="Times New Roman"/>
                <w:color w:val="000000"/>
                <w:sz w:val="24"/>
                <w:szCs w:val="24"/>
              </w:rPr>
              <w:pPrChange w:id="14181"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4182" w:author="DuyNgo" w:date="2012-08-09T11:00:00Z">
              <w:r w:rsidRPr="00657B96">
                <w:rPr>
                  <w:rFonts w:ascii="Times New Roman" w:eastAsia="MS PGothic" w:hAnsi="Times New Roman" w:cs="Times New Roman"/>
                  <w:sz w:val="24"/>
                  <w:szCs w:val="24"/>
                  <w:rPrChange w:id="14183" w:author="DuyNgo" w:date="2012-08-09T15:04:00Z">
                    <w:rPr/>
                  </w:rPrChange>
                </w:rPr>
                <w:t>Log in</w:t>
              </w:r>
            </w:ins>
          </w:p>
          <w:p w:rsidR="00100AAD" w:rsidRPr="00657B96" w:rsidRDefault="00100AAD" w:rsidP="006F1304">
            <w:pPr>
              <w:pStyle w:val="ListParagraph"/>
              <w:numPr>
                <w:ilvl w:val="0"/>
                <w:numId w:val="122"/>
              </w:numPr>
              <w:spacing w:after="0" w:line="240" w:lineRule="auto"/>
              <w:rPr>
                <w:ins w:id="14184" w:author="DuyNgo" w:date="2012-08-09T11:00:00Z"/>
                <w:rFonts w:ascii="Times New Roman" w:eastAsia="MS PGothic" w:hAnsi="Times New Roman" w:cs="Times New Roman"/>
                <w:sz w:val="24"/>
                <w:szCs w:val="24"/>
                <w:rPrChange w:id="14185" w:author="DuyNgo" w:date="2012-08-09T15:04:00Z">
                  <w:rPr>
                    <w:ins w:id="14186" w:author="DuyNgo" w:date="2012-08-09T11:00:00Z"/>
                    <w:rFonts w:ascii="Tahoma" w:hAnsi="Tahoma" w:cs="Tahoma"/>
                    <w:color w:val="000000"/>
                    <w:sz w:val="20"/>
                    <w:szCs w:val="20"/>
                  </w:rPr>
                </w:rPrChange>
              </w:rPr>
            </w:pPr>
            <w:r w:rsidRPr="00657B96">
              <w:rPr>
                <w:rFonts w:ascii="Times New Roman" w:eastAsia="MS PGothic" w:hAnsi="Times New Roman" w:cs="Times New Roman"/>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657B96" w:rsidRDefault="00100AAD">
            <w:pPr>
              <w:pStyle w:val="ListParagraph"/>
              <w:numPr>
                <w:ilvl w:val="0"/>
                <w:numId w:val="123"/>
              </w:numPr>
              <w:spacing w:after="0" w:line="240" w:lineRule="auto"/>
              <w:rPr>
                <w:ins w:id="14187" w:author="DuyNgo" w:date="2012-08-09T11:00:00Z"/>
                <w:rFonts w:ascii="Times New Roman" w:eastAsia="MS PGothic" w:hAnsi="Times New Roman" w:cs="Times New Roman"/>
                <w:sz w:val="24"/>
                <w:szCs w:val="24"/>
                <w:rPrChange w:id="14188" w:author="DuyNgo" w:date="2012-08-09T15:04:00Z">
                  <w:rPr>
                    <w:ins w:id="14189" w:author="DuyNgo" w:date="2012-08-09T11:00:00Z"/>
                    <w:rFonts w:ascii="Tahoma" w:hAnsi="Tahoma" w:cs="Tahoma"/>
                    <w:color w:val="000000"/>
                    <w:sz w:val="20"/>
                    <w:szCs w:val="20"/>
                  </w:rPr>
                </w:rPrChange>
              </w:rPr>
              <w:pPrChange w:id="14190"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4191" w:author="DuyNgo" w:date="2012-08-09T11:00:00Z">
              <w:r w:rsidRPr="00657B96">
                <w:rPr>
                  <w:rFonts w:ascii="Times New Roman" w:eastAsia="MS PGothic" w:hAnsi="Times New Roman" w:cs="Times New Roman"/>
                  <w:sz w:val="24"/>
                  <w:szCs w:val="24"/>
                  <w:rPrChange w:id="14192" w:author="DuyNgo" w:date="2012-08-09T15:04:00Z">
                    <w:rPr/>
                  </w:rPrChange>
                </w:rPr>
                <w:t xml:space="preserve">Able to </w:t>
              </w:r>
            </w:ins>
            <w:r w:rsidRPr="00657B96">
              <w:rPr>
                <w:rFonts w:ascii="Times New Roman" w:eastAsia="MS PGothic" w:hAnsi="Times New Roman" w:cs="Times New Roman"/>
                <w:sz w:val="24"/>
                <w:szCs w:val="24"/>
              </w:rPr>
              <w:t>delete</w:t>
            </w:r>
          </w:p>
        </w:tc>
      </w:tr>
    </w:tbl>
    <w:p w:rsidR="00100AAD" w:rsidRPr="00657B96" w:rsidRDefault="00100AAD" w:rsidP="00227BA2">
      <w:pPr>
        <w:rPr>
          <w:rFonts w:ascii="Times New Roman" w:hAnsi="Times New Roman" w:cs="Times New Roman"/>
          <w:sz w:val="24"/>
          <w:szCs w:val="24"/>
        </w:rPr>
      </w:pPr>
    </w:p>
    <w:p w:rsidR="00100AAD" w:rsidRPr="00657B96" w:rsidRDefault="00100AAD" w:rsidP="00100AAD">
      <w:pPr>
        <w:pStyle w:val="Heading4"/>
        <w:rPr>
          <w:ins w:id="14193" w:author="DuyNgo" w:date="2012-08-09T11:00:00Z"/>
          <w:rFonts w:ascii="Times New Roman" w:hAnsi="Times New Roman" w:cs="Times New Roman"/>
          <w:sz w:val="24"/>
          <w:szCs w:val="24"/>
          <w:rPrChange w:id="14194" w:author="DuyNgo" w:date="2012-08-09T15:04:00Z">
            <w:rPr>
              <w:ins w:id="14195" w:author="DuyNgo" w:date="2012-08-09T11:00:00Z"/>
            </w:rPr>
          </w:rPrChange>
        </w:rPr>
      </w:pPr>
      <w:bookmarkStart w:id="14196" w:name="_Toc332775091"/>
      <w:r w:rsidRPr="00657B96">
        <w:rPr>
          <w:rFonts w:ascii="Times New Roman" w:hAnsi="Times New Roman" w:cs="Times New Roman"/>
          <w:sz w:val="24"/>
          <w:szCs w:val="24"/>
        </w:rPr>
        <w:t>5</w:t>
      </w:r>
      <w:ins w:id="14197" w:author="DuyNgo" w:date="2012-08-09T11:00:00Z">
        <w:r w:rsidRPr="00657B96">
          <w:rPr>
            <w:rFonts w:ascii="Times New Roman" w:hAnsi="Times New Roman" w:cs="Times New Roman"/>
            <w:sz w:val="24"/>
            <w:szCs w:val="24"/>
            <w:rPrChange w:id="14198"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657B96">
        <w:rPr>
          <w:rFonts w:ascii="Times New Roman" w:hAnsi="Times New Roman" w:cs="Times New Roman"/>
          <w:sz w:val="24"/>
          <w:szCs w:val="24"/>
        </w:rPr>
        <w:t>5</w:t>
      </w:r>
      <w:ins w:id="14199" w:author="DuyNgo" w:date="2012-08-09T11:00:00Z">
        <w:r w:rsidRPr="00657B96">
          <w:rPr>
            <w:rFonts w:ascii="Times New Roman" w:hAnsi="Times New Roman" w:cs="Times New Roman"/>
            <w:sz w:val="24"/>
            <w:szCs w:val="24"/>
            <w:rPrChange w:id="14200"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002B1030" w:rsidRPr="00657B96">
        <w:rPr>
          <w:rFonts w:ascii="Times New Roman" w:hAnsi="Times New Roman" w:cs="Times New Roman"/>
          <w:sz w:val="24"/>
          <w:szCs w:val="24"/>
        </w:rPr>
        <w:t>6</w:t>
      </w:r>
      <w:ins w:id="14201" w:author="DuyNgo" w:date="2012-08-09T11:00:00Z">
        <w:r w:rsidRPr="00657B96">
          <w:rPr>
            <w:rFonts w:ascii="Times New Roman" w:hAnsi="Times New Roman" w:cs="Times New Roman"/>
            <w:sz w:val="24"/>
            <w:szCs w:val="24"/>
            <w:rPrChange w:id="14202"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Check </w:t>
        </w:r>
      </w:ins>
      <w:r w:rsidRPr="00657B96">
        <w:rPr>
          <w:rFonts w:ascii="Times New Roman" w:hAnsi="Times New Roman" w:cs="Times New Roman"/>
          <w:sz w:val="24"/>
          <w:szCs w:val="24"/>
        </w:rPr>
        <w:t>search</w:t>
      </w:r>
      <w:ins w:id="14203" w:author="DuyNgo" w:date="2012-08-09T11:00:00Z">
        <w:r w:rsidRPr="00657B96">
          <w:rPr>
            <w:rFonts w:ascii="Times New Roman" w:hAnsi="Times New Roman" w:cs="Times New Roman"/>
            <w:sz w:val="24"/>
            <w:szCs w:val="24"/>
            <w:rPrChange w:id="14204"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r w:rsidRPr="00657B96">
        <w:rPr>
          <w:rFonts w:ascii="Times New Roman" w:hAnsi="Times New Roman" w:cs="Times New Roman"/>
          <w:sz w:val="24"/>
          <w:szCs w:val="24"/>
        </w:rPr>
        <w:t>Defect</w:t>
      </w:r>
      <w:bookmarkEnd w:id="14196"/>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657B96" w:rsidTr="006F1304">
        <w:trPr>
          <w:trHeight w:val="114"/>
          <w:ins w:id="14205"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657B96" w:rsidRDefault="00100AAD" w:rsidP="006F1304">
            <w:pPr>
              <w:spacing w:after="0" w:line="240" w:lineRule="auto"/>
              <w:rPr>
                <w:ins w:id="14206" w:author="DuyNgo" w:date="2012-08-09T11:00:00Z"/>
                <w:rFonts w:ascii="Times New Roman" w:eastAsia="MS PGothic" w:hAnsi="Times New Roman" w:cs="Times New Roman"/>
                <w:b/>
                <w:sz w:val="24"/>
                <w:szCs w:val="24"/>
                <w:rPrChange w:id="14207" w:author="DuyNgo" w:date="2012-08-09T15:04:00Z">
                  <w:rPr>
                    <w:ins w:id="14208" w:author="DuyNgo" w:date="2012-08-09T11:00:00Z"/>
                    <w:rFonts w:ascii="Tahoma" w:eastAsia="MS PGothic" w:hAnsi="Tahoma" w:cs="Tahoma"/>
                    <w:b/>
                    <w:sz w:val="20"/>
                    <w:szCs w:val="20"/>
                  </w:rPr>
                </w:rPrChange>
              </w:rPr>
            </w:pPr>
            <w:ins w:id="14209" w:author="DuyNgo" w:date="2012-08-09T11:00:00Z">
              <w:r w:rsidRPr="00657B96">
                <w:rPr>
                  <w:rFonts w:ascii="Times New Roman" w:eastAsia="MS PGothic" w:hAnsi="Times New Roman" w:cs="Times New Roman"/>
                  <w:b/>
                  <w:sz w:val="24"/>
                  <w:szCs w:val="24"/>
                  <w:rPrChange w:id="14210"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657B96" w:rsidRDefault="00100AAD" w:rsidP="006F1304">
            <w:pPr>
              <w:spacing w:after="0" w:line="240" w:lineRule="auto"/>
              <w:rPr>
                <w:ins w:id="14211" w:author="DuyNgo" w:date="2012-08-09T11:00:00Z"/>
                <w:rFonts w:ascii="Times New Roman" w:eastAsia="MS PGothic" w:hAnsi="Times New Roman" w:cs="Times New Roman"/>
                <w:b/>
                <w:bCs/>
                <w:sz w:val="24"/>
                <w:szCs w:val="24"/>
                <w:rPrChange w:id="14212" w:author="DuyNgo" w:date="2012-08-09T15:04:00Z">
                  <w:rPr>
                    <w:ins w:id="14213" w:author="DuyNgo" w:date="2012-08-09T11:00:00Z"/>
                    <w:rFonts w:ascii="Tahoma" w:eastAsia="MS PGothic" w:hAnsi="Tahoma" w:cs="Tahoma"/>
                    <w:b/>
                    <w:bCs/>
                    <w:sz w:val="20"/>
                    <w:szCs w:val="20"/>
                  </w:rPr>
                </w:rPrChange>
              </w:rPr>
            </w:pPr>
            <w:ins w:id="14214" w:author="DuyNgo" w:date="2012-08-09T11:00:00Z">
              <w:r w:rsidRPr="00657B96">
                <w:rPr>
                  <w:rFonts w:ascii="Times New Roman" w:eastAsia="MS PGothic" w:hAnsi="Times New Roman" w:cs="Times New Roman"/>
                  <w:b/>
                  <w:bCs/>
                  <w:sz w:val="24"/>
                  <w:szCs w:val="24"/>
                  <w:rPrChange w:id="14215"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657B96" w:rsidRDefault="00100AAD" w:rsidP="006F1304">
            <w:pPr>
              <w:spacing w:after="0" w:line="240" w:lineRule="auto"/>
              <w:rPr>
                <w:ins w:id="14216" w:author="DuyNgo" w:date="2012-08-09T11:00:00Z"/>
                <w:rFonts w:ascii="Times New Roman" w:eastAsia="MS PGothic" w:hAnsi="Times New Roman" w:cs="Times New Roman"/>
                <w:b/>
                <w:bCs/>
                <w:sz w:val="24"/>
                <w:szCs w:val="24"/>
                <w:rPrChange w:id="14217" w:author="DuyNgo" w:date="2012-08-09T15:04:00Z">
                  <w:rPr>
                    <w:ins w:id="14218" w:author="DuyNgo" w:date="2012-08-09T11:00:00Z"/>
                    <w:rFonts w:ascii="Tahoma" w:eastAsia="MS PGothic" w:hAnsi="Tahoma" w:cs="Tahoma"/>
                    <w:b/>
                    <w:bCs/>
                    <w:sz w:val="20"/>
                    <w:szCs w:val="20"/>
                  </w:rPr>
                </w:rPrChange>
              </w:rPr>
            </w:pPr>
            <w:ins w:id="14219" w:author="DuyNgo" w:date="2012-08-09T11:00:00Z">
              <w:r w:rsidRPr="00657B96">
                <w:rPr>
                  <w:rFonts w:ascii="Times New Roman" w:eastAsia="MS PGothic" w:hAnsi="Times New Roman" w:cs="Times New Roman"/>
                  <w:b/>
                  <w:bCs/>
                  <w:sz w:val="24"/>
                  <w:szCs w:val="24"/>
                  <w:rPrChange w:id="14220"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657B96" w:rsidRDefault="00100AAD" w:rsidP="006F1304">
            <w:pPr>
              <w:spacing w:after="0" w:line="240" w:lineRule="auto"/>
              <w:rPr>
                <w:ins w:id="14221" w:author="DuyNgo" w:date="2012-08-09T11:00:00Z"/>
                <w:rFonts w:ascii="Times New Roman" w:eastAsia="MS PGothic" w:hAnsi="Times New Roman" w:cs="Times New Roman"/>
                <w:b/>
                <w:bCs/>
                <w:sz w:val="24"/>
                <w:szCs w:val="24"/>
                <w:rPrChange w:id="14222" w:author="DuyNgo" w:date="2012-08-09T15:04:00Z">
                  <w:rPr>
                    <w:ins w:id="14223" w:author="DuyNgo" w:date="2012-08-09T11:00:00Z"/>
                    <w:rFonts w:ascii="Tahoma" w:eastAsia="MS PGothic" w:hAnsi="Tahoma" w:cs="Tahoma"/>
                    <w:b/>
                    <w:bCs/>
                    <w:sz w:val="20"/>
                    <w:szCs w:val="20"/>
                  </w:rPr>
                </w:rPrChange>
              </w:rPr>
            </w:pPr>
            <w:ins w:id="14224" w:author="DuyNgo" w:date="2012-08-09T11:00:00Z">
              <w:r w:rsidRPr="00657B96">
                <w:rPr>
                  <w:rFonts w:ascii="Times New Roman" w:eastAsia="MS PGothic" w:hAnsi="Times New Roman" w:cs="Times New Roman"/>
                  <w:b/>
                  <w:bCs/>
                  <w:sz w:val="24"/>
                  <w:szCs w:val="24"/>
                  <w:rPrChange w:id="14225" w:author="DuyNgo" w:date="2012-08-09T15:04:00Z">
                    <w:rPr>
                      <w:rFonts w:ascii="Tahoma" w:eastAsia="MS PGothic" w:hAnsi="Tahoma" w:cs="Tahoma"/>
                      <w:b/>
                      <w:bCs/>
                      <w:color w:val="4F81BD" w:themeColor="accent1"/>
                      <w:sz w:val="20"/>
                      <w:szCs w:val="20"/>
                    </w:rPr>
                  </w:rPrChange>
                </w:rPr>
                <w:t>Expected output</w:t>
              </w:r>
            </w:ins>
          </w:p>
        </w:tc>
      </w:tr>
      <w:tr w:rsidR="00100AAD" w:rsidRPr="00657B96" w:rsidTr="006F1304">
        <w:trPr>
          <w:trHeight w:val="1142"/>
          <w:ins w:id="14226"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657B96" w:rsidRDefault="00100AAD" w:rsidP="00100AAD">
            <w:pPr>
              <w:spacing w:after="0" w:line="240" w:lineRule="auto"/>
              <w:rPr>
                <w:ins w:id="14227" w:author="DuyNgo" w:date="2012-08-09T11:00:00Z"/>
                <w:rFonts w:ascii="Times New Roman" w:eastAsia="MS PGothic" w:hAnsi="Times New Roman" w:cs="Times New Roman"/>
                <w:sz w:val="24"/>
                <w:szCs w:val="24"/>
                <w:rPrChange w:id="14228" w:author="DuyNgo" w:date="2012-08-09T15:04:00Z">
                  <w:rPr>
                    <w:ins w:id="14229" w:author="DuyNgo" w:date="2012-08-09T11:00:00Z"/>
                    <w:rFonts w:ascii="Tahoma" w:eastAsia="MS PGothic" w:hAnsi="Tahoma" w:cs="Tahoma"/>
                    <w:sz w:val="20"/>
                    <w:szCs w:val="20"/>
                  </w:rPr>
                </w:rPrChange>
              </w:rPr>
            </w:pPr>
            <w:ins w:id="14230" w:author="DuyNgo" w:date="2012-08-09T11:00:00Z">
              <w:r w:rsidRPr="00657B96">
                <w:rPr>
                  <w:rFonts w:ascii="Times New Roman" w:eastAsia="MS PGothic" w:hAnsi="Times New Roman" w:cs="Times New Roman"/>
                  <w:sz w:val="24"/>
                  <w:szCs w:val="24"/>
                  <w:rPrChange w:id="14231" w:author="DuyNgo" w:date="2012-08-09T15:04:00Z">
                    <w:rPr>
                      <w:rFonts w:ascii="Tahoma" w:eastAsia="MS PGothic" w:hAnsi="Tahoma" w:cs="Tahoma"/>
                      <w:b/>
                      <w:bCs/>
                      <w:color w:val="4F81BD" w:themeColor="accent1"/>
                      <w:sz w:val="20"/>
                      <w:szCs w:val="20"/>
                    </w:rPr>
                  </w:rPrChange>
                </w:rPr>
                <w:t xml:space="preserve">Check </w:t>
              </w:r>
            </w:ins>
            <w:r w:rsidRPr="00657B96">
              <w:rPr>
                <w:rFonts w:ascii="Times New Roman" w:eastAsia="MS PGothic" w:hAnsi="Times New Roman" w:cs="Times New Roman"/>
                <w:sz w:val="24"/>
                <w:szCs w:val="24"/>
              </w:rPr>
              <w:t>search Defect</w:t>
            </w:r>
            <w:ins w:id="14232" w:author="DuyNgo" w:date="2012-08-09T11:01:00Z">
              <w:r w:rsidRPr="00657B96">
                <w:rPr>
                  <w:rFonts w:ascii="Times New Roman" w:eastAsia="MS PGothic" w:hAnsi="Times New Roman" w:cs="Times New Roman"/>
                  <w:sz w:val="24"/>
                  <w:szCs w:val="24"/>
                  <w:rPrChange w:id="14233"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657B96" w:rsidRDefault="00100AAD" w:rsidP="006F1304">
            <w:pPr>
              <w:shd w:val="clear" w:color="FFFFCC" w:fill="FFFFFF"/>
              <w:spacing w:before="100" w:beforeAutospacing="1" w:after="0" w:afterAutospacing="1" w:line="240" w:lineRule="auto"/>
              <w:rPr>
                <w:ins w:id="14234" w:author="DuyNgo" w:date="2012-08-09T11:00:00Z"/>
                <w:rFonts w:ascii="Times New Roman" w:eastAsia="MS PGothic" w:hAnsi="Times New Roman" w:cs="Times New Roman"/>
                <w:sz w:val="24"/>
                <w:szCs w:val="24"/>
                <w:rPrChange w:id="14235" w:author="DuyNgo" w:date="2012-08-09T15:04:00Z">
                  <w:rPr>
                    <w:ins w:id="14236" w:author="DuyNgo" w:date="2012-08-09T11:00:00Z"/>
                    <w:rFonts w:ascii="Tahoma" w:eastAsia="MS PGothic" w:hAnsi="Tahoma" w:cs="Tahoma"/>
                    <w:color w:val="000000"/>
                    <w:sz w:val="20"/>
                    <w:szCs w:val="20"/>
                  </w:rPr>
                </w:rPrChange>
              </w:rPr>
            </w:pPr>
            <w:r w:rsidRPr="00657B96">
              <w:rPr>
                <w:rFonts w:ascii="Times New Roman" w:eastAsia="MS PGothic" w:hAnsi="Times New Roman" w:cs="Times New Roman"/>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Pr="00657B96" w:rsidRDefault="00100AAD">
            <w:pPr>
              <w:pStyle w:val="ListParagraph"/>
              <w:numPr>
                <w:ilvl w:val="0"/>
                <w:numId w:val="122"/>
              </w:numPr>
              <w:spacing w:after="0" w:line="240" w:lineRule="auto"/>
              <w:rPr>
                <w:rFonts w:ascii="Times New Roman" w:eastAsia="MS PGothic" w:hAnsi="Times New Roman" w:cs="Times New Roman"/>
                <w:color w:val="000000"/>
                <w:sz w:val="24"/>
                <w:szCs w:val="24"/>
              </w:rPr>
              <w:pPrChange w:id="14237"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4238" w:author="DuyNgo" w:date="2012-08-09T11:00:00Z">
              <w:r w:rsidRPr="00657B96">
                <w:rPr>
                  <w:rFonts w:ascii="Times New Roman" w:eastAsia="MS PGothic" w:hAnsi="Times New Roman" w:cs="Times New Roman"/>
                  <w:sz w:val="24"/>
                  <w:szCs w:val="24"/>
                  <w:rPrChange w:id="14239" w:author="DuyNgo" w:date="2012-08-09T15:04:00Z">
                    <w:rPr/>
                  </w:rPrChange>
                </w:rPr>
                <w:t>Log in</w:t>
              </w:r>
            </w:ins>
          </w:p>
          <w:p w:rsidR="00100AAD" w:rsidRPr="00657B96" w:rsidRDefault="00100AAD" w:rsidP="006F1304">
            <w:pPr>
              <w:pStyle w:val="ListParagraph"/>
              <w:numPr>
                <w:ilvl w:val="0"/>
                <w:numId w:val="122"/>
              </w:numPr>
              <w:spacing w:after="0" w:line="240" w:lineRule="auto"/>
              <w:rPr>
                <w:ins w:id="14240" w:author="DuyNgo" w:date="2012-08-09T11:00:00Z"/>
                <w:rFonts w:ascii="Times New Roman" w:eastAsia="MS PGothic" w:hAnsi="Times New Roman" w:cs="Times New Roman"/>
                <w:sz w:val="24"/>
                <w:szCs w:val="24"/>
                <w:rPrChange w:id="14241" w:author="DuyNgo" w:date="2012-08-09T15:04:00Z">
                  <w:rPr>
                    <w:ins w:id="14242" w:author="DuyNgo" w:date="2012-08-09T11:00:00Z"/>
                    <w:rFonts w:ascii="Tahoma" w:hAnsi="Tahoma" w:cs="Tahoma"/>
                    <w:color w:val="000000"/>
                    <w:sz w:val="20"/>
                    <w:szCs w:val="20"/>
                  </w:rPr>
                </w:rPrChange>
              </w:rPr>
            </w:pPr>
            <w:r w:rsidRPr="00657B96">
              <w:rPr>
                <w:rFonts w:ascii="Times New Roman" w:eastAsia="MS PGothic" w:hAnsi="Times New Roman" w:cs="Times New Roman"/>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657B96" w:rsidRDefault="00100AAD">
            <w:pPr>
              <w:pStyle w:val="ListParagraph"/>
              <w:numPr>
                <w:ilvl w:val="0"/>
                <w:numId w:val="123"/>
              </w:numPr>
              <w:spacing w:after="0" w:line="240" w:lineRule="auto"/>
              <w:rPr>
                <w:ins w:id="14243" w:author="DuyNgo" w:date="2012-08-09T11:00:00Z"/>
                <w:rFonts w:ascii="Times New Roman" w:eastAsia="MS PGothic" w:hAnsi="Times New Roman" w:cs="Times New Roman"/>
                <w:sz w:val="24"/>
                <w:szCs w:val="24"/>
                <w:rPrChange w:id="14244" w:author="DuyNgo" w:date="2012-08-09T15:04:00Z">
                  <w:rPr>
                    <w:ins w:id="14245" w:author="DuyNgo" w:date="2012-08-09T11:00:00Z"/>
                    <w:rFonts w:ascii="Tahoma" w:hAnsi="Tahoma" w:cs="Tahoma"/>
                    <w:color w:val="000000"/>
                    <w:sz w:val="20"/>
                    <w:szCs w:val="20"/>
                  </w:rPr>
                </w:rPrChange>
              </w:rPr>
              <w:pPrChange w:id="14246"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4247" w:author="DuyNgo" w:date="2012-08-09T11:00:00Z">
              <w:r w:rsidRPr="00657B96">
                <w:rPr>
                  <w:rFonts w:ascii="Times New Roman" w:eastAsia="MS PGothic" w:hAnsi="Times New Roman" w:cs="Times New Roman"/>
                  <w:sz w:val="24"/>
                  <w:szCs w:val="24"/>
                  <w:rPrChange w:id="14248" w:author="DuyNgo" w:date="2012-08-09T15:04:00Z">
                    <w:rPr/>
                  </w:rPrChange>
                </w:rPr>
                <w:t xml:space="preserve">Able to </w:t>
              </w:r>
            </w:ins>
            <w:r w:rsidRPr="00657B96">
              <w:rPr>
                <w:rFonts w:ascii="Times New Roman" w:eastAsia="MS PGothic" w:hAnsi="Times New Roman" w:cs="Times New Roman"/>
                <w:sz w:val="24"/>
                <w:szCs w:val="24"/>
              </w:rPr>
              <w:t>search</w:t>
            </w:r>
          </w:p>
        </w:tc>
      </w:tr>
    </w:tbl>
    <w:p w:rsidR="00100AAD" w:rsidRPr="00657B96" w:rsidRDefault="00100AAD" w:rsidP="00227BA2">
      <w:pPr>
        <w:rPr>
          <w:ins w:id="14249" w:author="DuyNgo" w:date="2012-08-10T07:25:00Z"/>
          <w:rFonts w:ascii="Times New Roman" w:hAnsi="Times New Roman" w:cs="Times New Roman"/>
          <w:sz w:val="24"/>
          <w:szCs w:val="24"/>
        </w:rPr>
      </w:pPr>
    </w:p>
    <w:p w:rsidR="00807668" w:rsidRPr="00657B96" w:rsidRDefault="00807668">
      <w:pPr>
        <w:pStyle w:val="Heading3"/>
        <w:rPr>
          <w:rFonts w:ascii="Times New Roman" w:hAnsi="Times New Roman" w:cs="Times New Roman"/>
          <w:sz w:val="24"/>
          <w:szCs w:val="24"/>
        </w:rPr>
        <w:pPrChange w:id="14250" w:author="DuyNgo" w:date="2012-08-09T22:33:00Z">
          <w:pPr>
            <w:pStyle w:val="Heading1"/>
            <w:numPr>
              <w:numId w:val="2"/>
            </w:numPr>
            <w:tabs>
              <w:tab w:val="left" w:pos="709"/>
            </w:tabs>
            <w:ind w:left="720" w:firstLine="284"/>
            <w:jc w:val="both"/>
          </w:pPr>
        </w:pPrChange>
      </w:pPr>
      <w:bookmarkStart w:id="14251" w:name="_Toc332775092"/>
      <w:r w:rsidRPr="00657B96">
        <w:rPr>
          <w:rFonts w:ascii="Times New Roman" w:hAnsi="Times New Roman" w:cs="Times New Roman"/>
          <w:sz w:val="24"/>
          <w:szCs w:val="24"/>
        </w:rPr>
        <w:t>5.6 Dashboard</w:t>
      </w:r>
      <w:bookmarkEnd w:id="14251"/>
    </w:p>
    <w:p w:rsidR="00CF778C" w:rsidRPr="00657B96" w:rsidRDefault="00CF778C" w:rsidP="00CF778C">
      <w:pPr>
        <w:pStyle w:val="Heading4"/>
        <w:rPr>
          <w:ins w:id="14252" w:author="DuyNgo" w:date="2012-08-09T11:00:00Z"/>
          <w:rFonts w:ascii="Times New Roman" w:hAnsi="Times New Roman" w:cs="Times New Roman"/>
          <w:sz w:val="24"/>
          <w:szCs w:val="24"/>
          <w:rPrChange w:id="14253" w:author="DuyNgo" w:date="2012-08-09T15:04:00Z">
            <w:rPr>
              <w:ins w:id="14254" w:author="DuyNgo" w:date="2012-08-09T11:00:00Z"/>
            </w:rPr>
          </w:rPrChange>
        </w:rPr>
      </w:pPr>
      <w:bookmarkStart w:id="14255" w:name="_Toc332775093"/>
      <w:r w:rsidRPr="00657B96">
        <w:rPr>
          <w:rFonts w:ascii="Times New Roman" w:hAnsi="Times New Roman" w:cs="Times New Roman"/>
          <w:sz w:val="24"/>
          <w:szCs w:val="24"/>
        </w:rPr>
        <w:t>5</w:t>
      </w:r>
      <w:ins w:id="14256" w:author="DuyNgo" w:date="2012-08-09T11:00:00Z">
        <w:r w:rsidRPr="00657B96">
          <w:rPr>
            <w:rFonts w:ascii="Times New Roman" w:hAnsi="Times New Roman" w:cs="Times New Roman"/>
            <w:sz w:val="24"/>
            <w:szCs w:val="24"/>
            <w:rPrChange w:id="14257" w:author="DuyNgo" w:date="2012-08-09T15:04:00Z">
              <w:rPr>
                <w:i w:val="0"/>
                <w:iCs w:val="0"/>
                <w:color w:val="365F91" w:themeColor="accent1" w:themeShade="BF"/>
                <w:sz w:val="28"/>
                <w:szCs w:val="28"/>
              </w:rPr>
            </w:rPrChange>
          </w:rPr>
          <w:t>.6.1 Check view project status list</w:t>
        </w:r>
        <w:bookmarkEnd w:id="14255"/>
      </w:ins>
    </w:p>
    <w:tbl>
      <w:tblPr>
        <w:tblW w:w="9379" w:type="dxa"/>
        <w:tblInd w:w="103" w:type="dxa"/>
        <w:tblLayout w:type="fixed"/>
        <w:tblLook w:val="04A0" w:firstRow="1" w:lastRow="0" w:firstColumn="1" w:lastColumn="0" w:noHBand="0" w:noVBand="1"/>
      </w:tblPr>
      <w:tblGrid>
        <w:gridCol w:w="1537"/>
        <w:gridCol w:w="2163"/>
        <w:gridCol w:w="2794"/>
        <w:gridCol w:w="2885"/>
      </w:tblGrid>
      <w:tr w:rsidR="00CF778C" w:rsidRPr="00657B96" w:rsidTr="00227BA2">
        <w:trPr>
          <w:trHeight w:val="114"/>
          <w:ins w:id="14258"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F778C" w:rsidRPr="00657B96" w:rsidRDefault="00CF778C" w:rsidP="00227BA2">
            <w:pPr>
              <w:spacing w:after="0" w:line="240" w:lineRule="auto"/>
              <w:rPr>
                <w:ins w:id="14259" w:author="DuyNgo" w:date="2012-08-09T11:00:00Z"/>
                <w:rFonts w:ascii="Times New Roman" w:eastAsia="MS PGothic" w:hAnsi="Times New Roman" w:cs="Times New Roman"/>
                <w:b/>
                <w:sz w:val="24"/>
                <w:szCs w:val="24"/>
                <w:rPrChange w:id="14260" w:author="DuyNgo" w:date="2012-08-09T15:04:00Z">
                  <w:rPr>
                    <w:ins w:id="14261" w:author="DuyNgo" w:date="2012-08-09T11:00:00Z"/>
                    <w:rFonts w:ascii="Tahoma" w:eastAsia="MS PGothic" w:hAnsi="Tahoma" w:cs="Tahoma"/>
                    <w:b/>
                    <w:sz w:val="20"/>
                    <w:szCs w:val="20"/>
                  </w:rPr>
                </w:rPrChange>
              </w:rPr>
            </w:pPr>
            <w:ins w:id="14262" w:author="DuyNgo" w:date="2012-08-09T11:00:00Z">
              <w:r w:rsidRPr="00657B96">
                <w:rPr>
                  <w:rFonts w:ascii="Times New Roman" w:eastAsia="MS PGothic" w:hAnsi="Times New Roman" w:cs="Times New Roman"/>
                  <w:b/>
                  <w:sz w:val="24"/>
                  <w:szCs w:val="24"/>
                  <w:rPrChange w:id="14263"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F778C" w:rsidRPr="00657B96" w:rsidRDefault="00CF778C" w:rsidP="00227BA2">
            <w:pPr>
              <w:spacing w:after="0" w:line="240" w:lineRule="auto"/>
              <w:rPr>
                <w:ins w:id="14264" w:author="DuyNgo" w:date="2012-08-09T11:00:00Z"/>
                <w:rFonts w:ascii="Times New Roman" w:eastAsia="MS PGothic" w:hAnsi="Times New Roman" w:cs="Times New Roman"/>
                <w:b/>
                <w:bCs/>
                <w:sz w:val="24"/>
                <w:szCs w:val="24"/>
                <w:rPrChange w:id="14265" w:author="DuyNgo" w:date="2012-08-09T15:04:00Z">
                  <w:rPr>
                    <w:ins w:id="14266" w:author="DuyNgo" w:date="2012-08-09T11:00:00Z"/>
                    <w:rFonts w:ascii="Tahoma" w:eastAsia="MS PGothic" w:hAnsi="Tahoma" w:cs="Tahoma"/>
                    <w:b/>
                    <w:bCs/>
                    <w:sz w:val="20"/>
                    <w:szCs w:val="20"/>
                  </w:rPr>
                </w:rPrChange>
              </w:rPr>
            </w:pPr>
            <w:ins w:id="14267" w:author="DuyNgo" w:date="2012-08-09T11:00:00Z">
              <w:r w:rsidRPr="00657B96">
                <w:rPr>
                  <w:rFonts w:ascii="Times New Roman" w:eastAsia="MS PGothic" w:hAnsi="Times New Roman" w:cs="Times New Roman"/>
                  <w:b/>
                  <w:bCs/>
                  <w:sz w:val="24"/>
                  <w:szCs w:val="24"/>
                  <w:rPrChange w:id="14268"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F778C" w:rsidRPr="00657B96" w:rsidRDefault="00CF778C" w:rsidP="00227BA2">
            <w:pPr>
              <w:spacing w:after="0" w:line="240" w:lineRule="auto"/>
              <w:rPr>
                <w:ins w:id="14269" w:author="DuyNgo" w:date="2012-08-09T11:00:00Z"/>
                <w:rFonts w:ascii="Times New Roman" w:eastAsia="MS PGothic" w:hAnsi="Times New Roman" w:cs="Times New Roman"/>
                <w:b/>
                <w:bCs/>
                <w:sz w:val="24"/>
                <w:szCs w:val="24"/>
                <w:rPrChange w:id="14270" w:author="DuyNgo" w:date="2012-08-09T15:04:00Z">
                  <w:rPr>
                    <w:ins w:id="14271" w:author="DuyNgo" w:date="2012-08-09T11:00:00Z"/>
                    <w:rFonts w:ascii="Tahoma" w:eastAsia="MS PGothic" w:hAnsi="Tahoma" w:cs="Tahoma"/>
                    <w:b/>
                    <w:bCs/>
                    <w:sz w:val="20"/>
                    <w:szCs w:val="20"/>
                  </w:rPr>
                </w:rPrChange>
              </w:rPr>
            </w:pPr>
            <w:ins w:id="14272" w:author="DuyNgo" w:date="2012-08-09T11:00:00Z">
              <w:r w:rsidRPr="00657B96">
                <w:rPr>
                  <w:rFonts w:ascii="Times New Roman" w:eastAsia="MS PGothic" w:hAnsi="Times New Roman" w:cs="Times New Roman"/>
                  <w:b/>
                  <w:bCs/>
                  <w:sz w:val="24"/>
                  <w:szCs w:val="24"/>
                  <w:rPrChange w:id="14273"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F778C" w:rsidRPr="00657B96" w:rsidRDefault="00CF778C" w:rsidP="00227BA2">
            <w:pPr>
              <w:spacing w:after="0" w:line="240" w:lineRule="auto"/>
              <w:rPr>
                <w:ins w:id="14274" w:author="DuyNgo" w:date="2012-08-09T11:00:00Z"/>
                <w:rFonts w:ascii="Times New Roman" w:eastAsia="MS PGothic" w:hAnsi="Times New Roman" w:cs="Times New Roman"/>
                <w:b/>
                <w:bCs/>
                <w:sz w:val="24"/>
                <w:szCs w:val="24"/>
                <w:rPrChange w:id="14275" w:author="DuyNgo" w:date="2012-08-09T15:04:00Z">
                  <w:rPr>
                    <w:ins w:id="14276" w:author="DuyNgo" w:date="2012-08-09T11:00:00Z"/>
                    <w:rFonts w:ascii="Tahoma" w:eastAsia="MS PGothic" w:hAnsi="Tahoma" w:cs="Tahoma"/>
                    <w:b/>
                    <w:bCs/>
                    <w:sz w:val="20"/>
                    <w:szCs w:val="20"/>
                  </w:rPr>
                </w:rPrChange>
              </w:rPr>
            </w:pPr>
            <w:ins w:id="14277" w:author="DuyNgo" w:date="2012-08-09T11:00:00Z">
              <w:r w:rsidRPr="00657B96">
                <w:rPr>
                  <w:rFonts w:ascii="Times New Roman" w:eastAsia="MS PGothic" w:hAnsi="Times New Roman" w:cs="Times New Roman"/>
                  <w:b/>
                  <w:bCs/>
                  <w:sz w:val="24"/>
                  <w:szCs w:val="24"/>
                  <w:rPrChange w:id="14278" w:author="DuyNgo" w:date="2012-08-09T15:04:00Z">
                    <w:rPr>
                      <w:rFonts w:ascii="Tahoma" w:eastAsia="MS PGothic" w:hAnsi="Tahoma" w:cs="Tahoma"/>
                      <w:b/>
                      <w:bCs/>
                      <w:color w:val="4F81BD" w:themeColor="accent1"/>
                      <w:sz w:val="20"/>
                      <w:szCs w:val="20"/>
                    </w:rPr>
                  </w:rPrChange>
                </w:rPr>
                <w:t>Expected output</w:t>
              </w:r>
            </w:ins>
          </w:p>
        </w:tc>
      </w:tr>
      <w:tr w:rsidR="00CF778C" w:rsidRPr="00657B96" w:rsidTr="00227BA2">
        <w:trPr>
          <w:trHeight w:val="1142"/>
          <w:ins w:id="14279"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F778C" w:rsidRPr="00657B96" w:rsidRDefault="00CF778C" w:rsidP="00227BA2">
            <w:pPr>
              <w:spacing w:after="0" w:line="240" w:lineRule="auto"/>
              <w:rPr>
                <w:ins w:id="14280" w:author="DuyNgo" w:date="2012-08-09T11:00:00Z"/>
                <w:rFonts w:ascii="Times New Roman" w:eastAsia="MS PGothic" w:hAnsi="Times New Roman" w:cs="Times New Roman"/>
                <w:sz w:val="24"/>
                <w:szCs w:val="24"/>
                <w:rPrChange w:id="14281" w:author="DuyNgo" w:date="2012-08-09T15:04:00Z">
                  <w:rPr>
                    <w:ins w:id="14282" w:author="DuyNgo" w:date="2012-08-09T11:00:00Z"/>
                    <w:rFonts w:ascii="Tahoma" w:eastAsia="MS PGothic" w:hAnsi="Tahoma" w:cs="Tahoma"/>
                    <w:sz w:val="20"/>
                    <w:szCs w:val="20"/>
                  </w:rPr>
                </w:rPrChange>
              </w:rPr>
            </w:pPr>
            <w:ins w:id="14283" w:author="DuyNgo" w:date="2012-08-09T11:00:00Z">
              <w:r w:rsidRPr="00657B96">
                <w:rPr>
                  <w:rFonts w:ascii="Times New Roman" w:eastAsia="MS PGothic" w:hAnsi="Times New Roman" w:cs="Times New Roman"/>
                  <w:sz w:val="24"/>
                  <w:szCs w:val="24"/>
                  <w:rPrChange w:id="14284" w:author="DuyNgo" w:date="2012-08-09T15:04:00Z">
                    <w:rPr>
                      <w:rFonts w:ascii="Tahoma" w:eastAsia="MS PGothic" w:hAnsi="Tahoma" w:cs="Tahoma"/>
                      <w:b/>
                      <w:bCs/>
                      <w:color w:val="4F81BD" w:themeColor="accent1"/>
                      <w:sz w:val="20"/>
                      <w:szCs w:val="20"/>
                    </w:rPr>
                  </w:rPrChange>
                </w:rPr>
                <w:t>Check view project</w:t>
              </w:r>
            </w:ins>
            <w:ins w:id="14285" w:author="DuyNgo" w:date="2012-08-09T11:01:00Z">
              <w:r w:rsidRPr="00657B96">
                <w:rPr>
                  <w:rFonts w:ascii="Times New Roman" w:eastAsia="MS PGothic" w:hAnsi="Times New Roman" w:cs="Times New Roman"/>
                  <w:sz w:val="24"/>
                  <w:szCs w:val="24"/>
                  <w:rPrChange w:id="14286" w:author="DuyNgo" w:date="2012-08-09T15:04:00Z">
                    <w:rPr>
                      <w:rFonts w:ascii="Tahoma" w:eastAsia="MS PGothic" w:hAnsi="Tahoma" w:cs="Tahoma"/>
                      <w:b/>
                      <w:bCs/>
                      <w:color w:val="4F81BD" w:themeColor="accent1"/>
                      <w:sz w:val="20"/>
                      <w:szCs w:val="20"/>
                    </w:rPr>
                  </w:rPrChange>
                </w:rPr>
                <w:t xml:space="preserve"> status</w:t>
              </w:r>
            </w:ins>
            <w:ins w:id="14287" w:author="DuyNgo" w:date="2012-08-09T11:00:00Z">
              <w:r w:rsidRPr="00657B96">
                <w:rPr>
                  <w:rFonts w:ascii="Times New Roman" w:eastAsia="MS PGothic" w:hAnsi="Times New Roman" w:cs="Times New Roman"/>
                  <w:sz w:val="24"/>
                  <w:szCs w:val="24"/>
                  <w:rPrChange w:id="14288" w:author="DuyNgo" w:date="2012-08-09T15:04:00Z">
                    <w:rPr>
                      <w:rFonts w:ascii="Tahoma" w:eastAsia="MS PGothic" w:hAnsi="Tahoma" w:cs="Tahoma"/>
                      <w:b/>
                      <w:bCs/>
                      <w:color w:val="4F81BD" w:themeColor="accent1"/>
                      <w:sz w:val="20"/>
                      <w:szCs w:val="20"/>
                    </w:rPr>
                  </w:rPrChange>
                </w:rPr>
                <w:t xml:space="preserve">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F778C" w:rsidRPr="00657B96" w:rsidRDefault="00CF778C" w:rsidP="00227BA2">
            <w:pPr>
              <w:spacing w:after="0" w:line="240" w:lineRule="auto"/>
              <w:rPr>
                <w:ins w:id="14289" w:author="DuyNgo" w:date="2012-08-09T11:00:00Z"/>
                <w:rFonts w:ascii="Times New Roman" w:eastAsia="MS PGothic" w:hAnsi="Times New Roman" w:cs="Times New Roman"/>
                <w:sz w:val="24"/>
                <w:szCs w:val="24"/>
                <w:rPrChange w:id="14290" w:author="DuyNgo" w:date="2012-08-09T15:04:00Z">
                  <w:rPr>
                    <w:ins w:id="14291" w:author="DuyNgo" w:date="2012-08-09T11:00: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CF778C" w:rsidRPr="00657B96" w:rsidRDefault="00CF778C">
            <w:pPr>
              <w:pStyle w:val="ListParagraph"/>
              <w:numPr>
                <w:ilvl w:val="0"/>
                <w:numId w:val="122"/>
              </w:numPr>
              <w:spacing w:after="0" w:line="240" w:lineRule="auto"/>
              <w:rPr>
                <w:ins w:id="14292" w:author="DuyNgo" w:date="2012-08-09T11:00:00Z"/>
                <w:rFonts w:ascii="Times New Roman" w:eastAsia="MS PGothic" w:hAnsi="Times New Roman" w:cs="Times New Roman"/>
                <w:sz w:val="24"/>
                <w:szCs w:val="24"/>
                <w:rPrChange w:id="14293" w:author="DuyNgo" w:date="2012-08-09T15:04:00Z">
                  <w:rPr>
                    <w:ins w:id="14294" w:author="DuyNgo" w:date="2012-08-09T11:00:00Z"/>
                    <w:rFonts w:ascii="Tahoma" w:hAnsi="Tahoma" w:cs="Tahoma"/>
                    <w:color w:val="000000"/>
                    <w:sz w:val="20"/>
                    <w:szCs w:val="20"/>
                  </w:rPr>
                </w:rPrChange>
              </w:rPr>
              <w:pPrChange w:id="14295"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4296" w:author="DuyNgo" w:date="2012-08-09T11:00:00Z">
              <w:r w:rsidRPr="00657B96">
                <w:rPr>
                  <w:rFonts w:ascii="Times New Roman" w:eastAsia="MS PGothic" w:hAnsi="Times New Roman" w:cs="Times New Roman"/>
                  <w:sz w:val="24"/>
                  <w:szCs w:val="24"/>
                  <w:rPrChange w:id="14297" w:author="DuyNgo" w:date="2012-08-09T15:04:00Z">
                    <w:rPr/>
                  </w:rPrChange>
                </w:rPr>
                <w:t>Log in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F778C" w:rsidRPr="00657B96" w:rsidRDefault="00CF778C">
            <w:pPr>
              <w:pStyle w:val="ListParagraph"/>
              <w:numPr>
                <w:ilvl w:val="0"/>
                <w:numId w:val="123"/>
              </w:numPr>
              <w:spacing w:after="0" w:line="240" w:lineRule="auto"/>
              <w:rPr>
                <w:ins w:id="14298" w:author="DuyNgo" w:date="2012-08-09T11:00:00Z"/>
                <w:rFonts w:ascii="Times New Roman" w:eastAsia="MS PGothic" w:hAnsi="Times New Roman" w:cs="Times New Roman"/>
                <w:sz w:val="24"/>
                <w:szCs w:val="24"/>
                <w:rPrChange w:id="14299" w:author="DuyNgo" w:date="2012-08-09T15:04:00Z">
                  <w:rPr>
                    <w:ins w:id="14300" w:author="DuyNgo" w:date="2012-08-09T11:00:00Z"/>
                    <w:rFonts w:ascii="Tahoma" w:hAnsi="Tahoma" w:cs="Tahoma"/>
                    <w:color w:val="000000"/>
                    <w:sz w:val="20"/>
                    <w:szCs w:val="20"/>
                  </w:rPr>
                </w:rPrChange>
              </w:rPr>
              <w:pPrChange w:id="14301"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4302" w:author="DuyNgo" w:date="2012-08-09T11:00:00Z">
              <w:r w:rsidRPr="00657B96">
                <w:rPr>
                  <w:rFonts w:ascii="Times New Roman" w:eastAsia="MS PGothic" w:hAnsi="Times New Roman" w:cs="Times New Roman"/>
                  <w:sz w:val="24"/>
                  <w:szCs w:val="24"/>
                  <w:rPrChange w:id="14303" w:author="DuyNgo" w:date="2012-08-09T15:04:00Z">
                    <w:rPr/>
                  </w:rPrChange>
                </w:rPr>
                <w:t>Able to view list</w:t>
              </w:r>
            </w:ins>
            <w:ins w:id="14304" w:author="DuyNgo" w:date="2012-08-09T11:01:00Z">
              <w:r w:rsidRPr="00657B96">
                <w:rPr>
                  <w:rFonts w:ascii="Times New Roman" w:eastAsia="MS PGothic" w:hAnsi="Times New Roman" w:cs="Times New Roman"/>
                  <w:sz w:val="24"/>
                  <w:szCs w:val="24"/>
                  <w:rPrChange w:id="14305" w:author="DuyNgo" w:date="2012-08-09T15:04:00Z">
                    <w:rPr/>
                  </w:rPrChange>
                </w:rPr>
                <w:t xml:space="preserve"> status</w:t>
              </w:r>
            </w:ins>
            <w:ins w:id="14306" w:author="DuyNgo" w:date="2012-08-09T11:00:00Z">
              <w:r w:rsidRPr="00657B96">
                <w:rPr>
                  <w:rFonts w:ascii="Times New Roman" w:eastAsia="MS PGothic" w:hAnsi="Times New Roman" w:cs="Times New Roman"/>
                  <w:sz w:val="24"/>
                  <w:szCs w:val="24"/>
                  <w:rPrChange w:id="14307" w:author="DuyNgo" w:date="2012-08-09T15:04:00Z">
                    <w:rPr/>
                  </w:rPrChange>
                </w:rPr>
                <w:t xml:space="preserve"> of projects that logged-in user is member.</w:t>
              </w:r>
            </w:ins>
          </w:p>
        </w:tc>
      </w:tr>
    </w:tbl>
    <w:p w:rsidR="00CF778C" w:rsidRPr="00657B96" w:rsidRDefault="00CF778C" w:rsidP="00CF778C">
      <w:pPr>
        <w:rPr>
          <w:ins w:id="14308" w:author="DuyNgo" w:date="2012-08-09T11:00:00Z"/>
          <w:rFonts w:ascii="Times New Roman" w:hAnsi="Times New Roman" w:cs="Times New Roman"/>
          <w:sz w:val="24"/>
          <w:szCs w:val="24"/>
          <w:rPrChange w:id="14309" w:author="DuyNgo" w:date="2012-08-09T15:04:00Z">
            <w:rPr>
              <w:ins w:id="14310" w:author="DuyNgo" w:date="2012-08-09T11:00:00Z"/>
            </w:rPr>
          </w:rPrChange>
        </w:rPr>
      </w:pPr>
    </w:p>
    <w:p w:rsidR="00CF778C" w:rsidRPr="00657B96" w:rsidRDefault="00CF778C" w:rsidP="00CF778C">
      <w:pPr>
        <w:pStyle w:val="Heading4"/>
        <w:rPr>
          <w:ins w:id="14311" w:author="DuyNgo" w:date="2012-08-09T11:00:00Z"/>
          <w:rFonts w:ascii="Times New Roman" w:hAnsi="Times New Roman" w:cs="Times New Roman"/>
          <w:sz w:val="24"/>
          <w:szCs w:val="24"/>
          <w:rPrChange w:id="14312" w:author="DuyNgo" w:date="2012-08-09T15:04:00Z">
            <w:rPr>
              <w:ins w:id="14313" w:author="DuyNgo" w:date="2012-08-09T11:00:00Z"/>
            </w:rPr>
          </w:rPrChange>
        </w:rPr>
      </w:pPr>
      <w:bookmarkStart w:id="14314" w:name="_Toc332775094"/>
      <w:r w:rsidRPr="00657B96">
        <w:rPr>
          <w:rFonts w:ascii="Times New Roman" w:hAnsi="Times New Roman" w:cs="Times New Roman"/>
          <w:sz w:val="24"/>
          <w:szCs w:val="24"/>
        </w:rPr>
        <w:t>5</w:t>
      </w:r>
      <w:ins w:id="14315" w:author="DuyNgo" w:date="2012-08-09T11:00:00Z">
        <w:r w:rsidRPr="00657B96">
          <w:rPr>
            <w:rFonts w:ascii="Times New Roman" w:hAnsi="Times New Roman" w:cs="Times New Roman"/>
            <w:sz w:val="24"/>
            <w:szCs w:val="24"/>
            <w:rPrChange w:id="14316" w:author="DuyNgo" w:date="2012-08-09T15:04:00Z">
              <w:rPr>
                <w:rFonts w:asciiTheme="minorHAnsi" w:eastAsiaTheme="minorHAnsi" w:hAnsiTheme="minorHAnsi" w:cstheme="minorBidi"/>
                <w:b w:val="0"/>
                <w:bCs w:val="0"/>
                <w:i w:val="0"/>
                <w:iCs w:val="0"/>
                <w:color w:val="auto"/>
              </w:rPr>
            </w:rPrChange>
          </w:rPr>
          <w:t>.6.2 Check view detail status of a project</w:t>
        </w:r>
        <w:bookmarkEnd w:id="14314"/>
      </w:ins>
    </w:p>
    <w:tbl>
      <w:tblPr>
        <w:tblW w:w="9379" w:type="dxa"/>
        <w:tblInd w:w="103" w:type="dxa"/>
        <w:tblLayout w:type="fixed"/>
        <w:tblLook w:val="04A0" w:firstRow="1" w:lastRow="0" w:firstColumn="1" w:lastColumn="0" w:noHBand="0" w:noVBand="1"/>
      </w:tblPr>
      <w:tblGrid>
        <w:gridCol w:w="1537"/>
        <w:gridCol w:w="2163"/>
        <w:gridCol w:w="2794"/>
        <w:gridCol w:w="2885"/>
      </w:tblGrid>
      <w:tr w:rsidR="00CF778C" w:rsidRPr="00657B96" w:rsidTr="00227BA2">
        <w:trPr>
          <w:trHeight w:val="114"/>
          <w:ins w:id="14317"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F778C" w:rsidRPr="00657B96" w:rsidRDefault="00CF778C" w:rsidP="00227BA2">
            <w:pPr>
              <w:spacing w:after="0" w:line="240" w:lineRule="auto"/>
              <w:rPr>
                <w:ins w:id="14318" w:author="DuyNgo" w:date="2012-08-09T11:00:00Z"/>
                <w:rFonts w:ascii="Times New Roman" w:eastAsia="MS PGothic" w:hAnsi="Times New Roman" w:cs="Times New Roman"/>
                <w:b/>
                <w:sz w:val="24"/>
                <w:szCs w:val="24"/>
                <w:rPrChange w:id="14319" w:author="DuyNgo" w:date="2012-08-09T15:04:00Z">
                  <w:rPr>
                    <w:ins w:id="14320" w:author="DuyNgo" w:date="2012-08-09T11:00:00Z"/>
                    <w:rFonts w:ascii="Tahoma" w:eastAsia="MS PGothic" w:hAnsi="Tahoma" w:cs="Tahoma"/>
                    <w:b/>
                    <w:sz w:val="20"/>
                    <w:szCs w:val="20"/>
                  </w:rPr>
                </w:rPrChange>
              </w:rPr>
            </w:pPr>
            <w:ins w:id="14321" w:author="DuyNgo" w:date="2012-08-09T11:00:00Z">
              <w:r w:rsidRPr="00657B96">
                <w:rPr>
                  <w:rFonts w:ascii="Times New Roman" w:eastAsia="MS PGothic" w:hAnsi="Times New Roman" w:cs="Times New Roman"/>
                  <w:b/>
                  <w:sz w:val="24"/>
                  <w:szCs w:val="24"/>
                  <w:rPrChange w:id="14322" w:author="DuyNgo" w:date="2012-08-09T15:04:00Z">
                    <w:rPr>
                      <w:rFonts w:ascii="Tahoma" w:eastAsia="MS PGothic" w:hAnsi="Tahoma" w:cs="Tahoma"/>
                      <w:b/>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F778C" w:rsidRPr="00657B96" w:rsidRDefault="00CF778C" w:rsidP="00227BA2">
            <w:pPr>
              <w:spacing w:after="0" w:line="240" w:lineRule="auto"/>
              <w:rPr>
                <w:ins w:id="14323" w:author="DuyNgo" w:date="2012-08-09T11:00:00Z"/>
                <w:rFonts w:ascii="Times New Roman" w:eastAsia="MS PGothic" w:hAnsi="Times New Roman" w:cs="Times New Roman"/>
                <w:b/>
                <w:bCs/>
                <w:sz w:val="24"/>
                <w:szCs w:val="24"/>
                <w:rPrChange w:id="14324" w:author="DuyNgo" w:date="2012-08-09T15:04:00Z">
                  <w:rPr>
                    <w:ins w:id="14325" w:author="DuyNgo" w:date="2012-08-09T11:00:00Z"/>
                    <w:rFonts w:ascii="Tahoma" w:eastAsia="MS PGothic" w:hAnsi="Tahoma" w:cs="Tahoma"/>
                    <w:b/>
                    <w:bCs/>
                    <w:sz w:val="20"/>
                    <w:szCs w:val="20"/>
                  </w:rPr>
                </w:rPrChange>
              </w:rPr>
            </w:pPr>
            <w:ins w:id="14326" w:author="DuyNgo" w:date="2012-08-09T11:00:00Z">
              <w:r w:rsidRPr="00657B96">
                <w:rPr>
                  <w:rFonts w:ascii="Times New Roman" w:eastAsia="MS PGothic" w:hAnsi="Times New Roman" w:cs="Times New Roman"/>
                  <w:b/>
                  <w:bCs/>
                  <w:sz w:val="24"/>
                  <w:szCs w:val="24"/>
                  <w:rPrChange w:id="14327" w:author="DuyNgo" w:date="2012-08-09T15:04:00Z">
                    <w:rPr>
                      <w:rFonts w:ascii="Tahoma" w:eastAsia="MS PGothic" w:hAnsi="Tahoma" w:cs="Tahoma"/>
                      <w:b/>
                      <w:bCs/>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F778C" w:rsidRPr="00657B96" w:rsidRDefault="00CF778C" w:rsidP="00227BA2">
            <w:pPr>
              <w:spacing w:after="0" w:line="240" w:lineRule="auto"/>
              <w:rPr>
                <w:ins w:id="14328" w:author="DuyNgo" w:date="2012-08-09T11:00:00Z"/>
                <w:rFonts w:ascii="Times New Roman" w:eastAsia="MS PGothic" w:hAnsi="Times New Roman" w:cs="Times New Roman"/>
                <w:b/>
                <w:bCs/>
                <w:sz w:val="24"/>
                <w:szCs w:val="24"/>
                <w:rPrChange w:id="14329" w:author="DuyNgo" w:date="2012-08-09T15:04:00Z">
                  <w:rPr>
                    <w:ins w:id="14330" w:author="DuyNgo" w:date="2012-08-09T11:00:00Z"/>
                    <w:rFonts w:ascii="Tahoma" w:eastAsia="MS PGothic" w:hAnsi="Tahoma" w:cs="Tahoma"/>
                    <w:b/>
                    <w:bCs/>
                    <w:sz w:val="20"/>
                    <w:szCs w:val="20"/>
                  </w:rPr>
                </w:rPrChange>
              </w:rPr>
            </w:pPr>
            <w:ins w:id="14331" w:author="DuyNgo" w:date="2012-08-09T11:00:00Z">
              <w:r w:rsidRPr="00657B96">
                <w:rPr>
                  <w:rFonts w:ascii="Times New Roman" w:eastAsia="MS PGothic" w:hAnsi="Times New Roman" w:cs="Times New Roman"/>
                  <w:b/>
                  <w:bCs/>
                  <w:sz w:val="24"/>
                  <w:szCs w:val="24"/>
                  <w:rPrChange w:id="14332" w:author="DuyNgo" w:date="2012-08-09T15:04:00Z">
                    <w:rPr>
                      <w:rFonts w:ascii="Tahoma" w:eastAsia="MS PGothic" w:hAnsi="Tahoma" w:cs="Tahoma"/>
                      <w:b/>
                      <w:bCs/>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F778C" w:rsidRPr="00657B96" w:rsidRDefault="00CF778C" w:rsidP="00227BA2">
            <w:pPr>
              <w:spacing w:after="0" w:line="240" w:lineRule="auto"/>
              <w:rPr>
                <w:ins w:id="14333" w:author="DuyNgo" w:date="2012-08-09T11:00:00Z"/>
                <w:rFonts w:ascii="Times New Roman" w:eastAsia="MS PGothic" w:hAnsi="Times New Roman" w:cs="Times New Roman"/>
                <w:b/>
                <w:bCs/>
                <w:sz w:val="24"/>
                <w:szCs w:val="24"/>
                <w:rPrChange w:id="14334" w:author="DuyNgo" w:date="2012-08-09T15:04:00Z">
                  <w:rPr>
                    <w:ins w:id="14335" w:author="DuyNgo" w:date="2012-08-09T11:00:00Z"/>
                    <w:rFonts w:ascii="Tahoma" w:eastAsia="MS PGothic" w:hAnsi="Tahoma" w:cs="Tahoma"/>
                    <w:b/>
                    <w:bCs/>
                    <w:sz w:val="20"/>
                    <w:szCs w:val="20"/>
                  </w:rPr>
                </w:rPrChange>
              </w:rPr>
            </w:pPr>
            <w:ins w:id="14336" w:author="DuyNgo" w:date="2012-08-09T11:00:00Z">
              <w:r w:rsidRPr="00657B96">
                <w:rPr>
                  <w:rFonts w:ascii="Times New Roman" w:eastAsia="MS PGothic" w:hAnsi="Times New Roman" w:cs="Times New Roman"/>
                  <w:b/>
                  <w:bCs/>
                  <w:sz w:val="24"/>
                  <w:szCs w:val="24"/>
                  <w:rPrChange w:id="14337" w:author="DuyNgo" w:date="2012-08-09T15:04:00Z">
                    <w:rPr>
                      <w:rFonts w:ascii="Tahoma" w:eastAsia="MS PGothic" w:hAnsi="Tahoma" w:cs="Tahoma"/>
                      <w:b/>
                      <w:bCs/>
                      <w:sz w:val="20"/>
                      <w:szCs w:val="20"/>
                    </w:rPr>
                  </w:rPrChange>
                </w:rPr>
                <w:t>Expected output</w:t>
              </w:r>
            </w:ins>
          </w:p>
        </w:tc>
      </w:tr>
      <w:tr w:rsidR="00CF778C" w:rsidRPr="00657B96" w:rsidTr="00227BA2">
        <w:trPr>
          <w:trHeight w:val="1142"/>
          <w:ins w:id="14338"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F778C" w:rsidRPr="00657B96" w:rsidRDefault="00CF778C" w:rsidP="00227BA2">
            <w:pPr>
              <w:spacing w:after="0" w:line="240" w:lineRule="auto"/>
              <w:rPr>
                <w:ins w:id="14339" w:author="DuyNgo" w:date="2012-08-09T11:00:00Z"/>
                <w:rFonts w:ascii="Times New Roman" w:eastAsia="MS PGothic" w:hAnsi="Times New Roman" w:cs="Times New Roman"/>
                <w:sz w:val="24"/>
                <w:szCs w:val="24"/>
                <w:rPrChange w:id="14340" w:author="DuyNgo" w:date="2012-08-09T15:04:00Z">
                  <w:rPr>
                    <w:ins w:id="14341" w:author="DuyNgo" w:date="2012-08-09T11:00:00Z"/>
                    <w:rFonts w:ascii="Tahoma" w:eastAsia="MS PGothic" w:hAnsi="Tahoma" w:cs="Tahoma"/>
                    <w:sz w:val="20"/>
                    <w:szCs w:val="20"/>
                  </w:rPr>
                </w:rPrChange>
              </w:rPr>
            </w:pPr>
            <w:ins w:id="14342" w:author="DuyNgo" w:date="2012-08-09T11:00:00Z">
              <w:r w:rsidRPr="00657B96">
                <w:rPr>
                  <w:rFonts w:ascii="Times New Roman" w:eastAsia="MS PGothic" w:hAnsi="Times New Roman" w:cs="Times New Roman"/>
                  <w:sz w:val="24"/>
                  <w:szCs w:val="24"/>
                  <w:rPrChange w:id="14343" w:author="DuyNgo" w:date="2012-08-09T15:04:00Z">
                    <w:rPr>
                      <w:rFonts w:ascii="Tahoma" w:eastAsia="MS PGothic" w:hAnsi="Tahoma" w:cs="Tahoma"/>
                      <w:sz w:val="20"/>
                      <w:szCs w:val="20"/>
                    </w:rPr>
                  </w:rPrChange>
                </w:rPr>
                <w:t xml:space="preserve">Check view </w:t>
              </w:r>
            </w:ins>
            <w:ins w:id="14344" w:author="DuyNgo" w:date="2012-08-09T11:02:00Z">
              <w:r w:rsidRPr="00657B96">
                <w:rPr>
                  <w:rFonts w:ascii="Times New Roman" w:eastAsia="MS PGothic" w:hAnsi="Times New Roman" w:cs="Times New Roman"/>
                  <w:sz w:val="24"/>
                  <w:szCs w:val="24"/>
                  <w:rPrChange w:id="14345" w:author="DuyNgo" w:date="2012-08-09T15:04:00Z">
                    <w:rPr>
                      <w:rFonts w:ascii="Tahoma" w:eastAsia="MS PGothic" w:hAnsi="Tahoma" w:cs="Tahoma"/>
                      <w:sz w:val="20"/>
                      <w:szCs w:val="20"/>
                    </w:rPr>
                  </w:rPrChange>
                </w:rPr>
                <w:t>detail project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F778C" w:rsidRPr="00657B96" w:rsidRDefault="00CF778C">
            <w:pPr>
              <w:pStyle w:val="ListParagraph"/>
              <w:numPr>
                <w:ilvl w:val="0"/>
                <w:numId w:val="124"/>
              </w:numPr>
              <w:spacing w:after="0" w:line="240" w:lineRule="auto"/>
              <w:rPr>
                <w:ins w:id="14346" w:author="DuyNgo" w:date="2012-08-09T11:00:00Z"/>
                <w:rFonts w:ascii="Times New Roman" w:eastAsia="MS PGothic" w:hAnsi="Times New Roman" w:cs="Times New Roman"/>
                <w:sz w:val="24"/>
                <w:szCs w:val="24"/>
                <w:rPrChange w:id="14347" w:author="DuyNgo" w:date="2012-08-09T15:04:00Z">
                  <w:rPr>
                    <w:ins w:id="14348" w:author="DuyNgo" w:date="2012-08-09T11:00:00Z"/>
                    <w:rFonts w:ascii="Tahoma" w:eastAsia="MS PGothic" w:hAnsi="Tahoma" w:cs="Tahoma"/>
                    <w:color w:val="000000"/>
                    <w:sz w:val="20"/>
                    <w:szCs w:val="20"/>
                  </w:rPr>
                </w:rPrChange>
              </w:rPr>
              <w:pPrChange w:id="14349" w:author="DuyNgo" w:date="2012-08-09T11:02:00Z">
                <w:pPr>
                  <w:pStyle w:val="ListParagraph"/>
                  <w:numPr>
                    <w:numId w:val="76"/>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4350" w:author="DuyNgo" w:date="2012-08-09T11:00:00Z">
              <w:r w:rsidRPr="00657B96">
                <w:rPr>
                  <w:rFonts w:ascii="Times New Roman" w:eastAsia="MS PGothic" w:hAnsi="Times New Roman" w:cs="Times New Roman"/>
                  <w:sz w:val="24"/>
                  <w:szCs w:val="24"/>
                  <w:rPrChange w:id="14351" w:author="DuyNgo" w:date="2012-08-09T15:04:00Z">
                    <w:rPr>
                      <w:rFonts w:ascii="Tahoma" w:eastAsia="MS PGothic" w:hAnsi="Tahoma" w:cs="Tahoma"/>
                      <w:sz w:val="20"/>
                      <w:szCs w:val="20"/>
                    </w:rPr>
                  </w:rPrChange>
                </w:rPr>
                <w:t>Logged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F778C" w:rsidRPr="00657B96" w:rsidRDefault="00CF778C">
            <w:pPr>
              <w:pStyle w:val="ListParagraph"/>
              <w:numPr>
                <w:ilvl w:val="0"/>
                <w:numId w:val="125"/>
              </w:numPr>
              <w:spacing w:after="0" w:line="240" w:lineRule="auto"/>
              <w:rPr>
                <w:ins w:id="14352" w:author="DuyNgo" w:date="2012-08-09T11:00:00Z"/>
                <w:rFonts w:ascii="Times New Roman" w:eastAsia="MS PGothic" w:hAnsi="Times New Roman" w:cs="Times New Roman"/>
                <w:sz w:val="24"/>
                <w:szCs w:val="24"/>
                <w:rPrChange w:id="14353" w:author="DuyNgo" w:date="2012-08-09T15:04:00Z">
                  <w:rPr>
                    <w:ins w:id="14354" w:author="DuyNgo" w:date="2012-08-09T11:00:00Z"/>
                    <w:rFonts w:ascii="Tahoma" w:hAnsi="Tahoma" w:cs="Tahoma"/>
                    <w:color w:val="000000"/>
                    <w:sz w:val="20"/>
                    <w:szCs w:val="20"/>
                  </w:rPr>
                </w:rPrChange>
              </w:rPr>
              <w:pPrChange w:id="14355" w:author="DuyNgo" w:date="2012-08-09T11:02:00Z">
                <w:pPr>
                  <w:pStyle w:val="ListParagraph"/>
                  <w:numPr>
                    <w:numId w:val="77"/>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4356" w:author="DuyNgo" w:date="2012-08-09T11:00:00Z">
              <w:r w:rsidRPr="00657B96">
                <w:rPr>
                  <w:rFonts w:ascii="Times New Roman" w:eastAsia="MS PGothic" w:hAnsi="Times New Roman" w:cs="Times New Roman"/>
                  <w:sz w:val="24"/>
                  <w:szCs w:val="24"/>
                  <w:rPrChange w:id="14357" w:author="DuyNgo" w:date="2012-08-09T15:04:00Z">
                    <w:rPr/>
                  </w:rPrChange>
                </w:rPr>
                <w:t>Click on one project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F778C" w:rsidRPr="00657B96" w:rsidRDefault="00CF778C">
            <w:pPr>
              <w:pStyle w:val="ListParagraph"/>
              <w:numPr>
                <w:ilvl w:val="0"/>
                <w:numId w:val="126"/>
              </w:numPr>
              <w:spacing w:after="0" w:line="240" w:lineRule="auto"/>
              <w:rPr>
                <w:ins w:id="14358" w:author="DuyNgo" w:date="2012-08-09T11:00:00Z"/>
                <w:rFonts w:ascii="Times New Roman" w:eastAsia="MS PGothic" w:hAnsi="Times New Roman" w:cs="Times New Roman"/>
                <w:sz w:val="24"/>
                <w:szCs w:val="24"/>
                <w:rPrChange w:id="14359" w:author="DuyNgo" w:date="2012-08-09T15:04:00Z">
                  <w:rPr>
                    <w:ins w:id="14360" w:author="DuyNgo" w:date="2012-08-09T11:00:00Z"/>
                    <w:rFonts w:ascii="Tahoma" w:hAnsi="Tahoma" w:cs="Tahoma"/>
                    <w:color w:val="000000"/>
                    <w:sz w:val="20"/>
                    <w:szCs w:val="20"/>
                  </w:rPr>
                </w:rPrChange>
              </w:rPr>
              <w:pPrChange w:id="14361" w:author="DuyNgo" w:date="2012-08-09T11:02:00Z">
                <w:pPr>
                  <w:pStyle w:val="ListParagraph"/>
                  <w:numPr>
                    <w:numId w:val="78"/>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4362" w:author="DuyNgo" w:date="2012-08-09T11:00:00Z">
              <w:r w:rsidRPr="00657B96">
                <w:rPr>
                  <w:rFonts w:ascii="Times New Roman" w:eastAsia="MS PGothic" w:hAnsi="Times New Roman" w:cs="Times New Roman"/>
                  <w:sz w:val="24"/>
                  <w:szCs w:val="24"/>
                  <w:rPrChange w:id="14363" w:author="DuyNgo" w:date="2012-08-09T15:04:00Z">
                    <w:rPr/>
                  </w:rPrChange>
                </w:rPr>
                <w:t xml:space="preserve">Able to view </w:t>
              </w:r>
            </w:ins>
            <w:ins w:id="14364" w:author="DuyNgo" w:date="2012-08-09T11:02:00Z">
              <w:r w:rsidRPr="00657B96">
                <w:rPr>
                  <w:rFonts w:ascii="Times New Roman" w:eastAsia="MS PGothic" w:hAnsi="Times New Roman" w:cs="Times New Roman"/>
                  <w:sz w:val="24"/>
                  <w:szCs w:val="24"/>
                  <w:rPrChange w:id="14365" w:author="DuyNgo" w:date="2012-08-09T15:04:00Z">
                    <w:rPr>
                      <w:rFonts w:ascii="Tahoma" w:eastAsia="MS PGothic" w:hAnsi="Tahoma" w:cs="Tahoma"/>
                      <w:sz w:val="20"/>
                      <w:szCs w:val="20"/>
                    </w:rPr>
                  </w:rPrChange>
                </w:rPr>
                <w:t>detail status</w:t>
              </w:r>
            </w:ins>
            <w:ins w:id="14366" w:author="DuyNgo" w:date="2012-08-09T11:00:00Z">
              <w:r w:rsidRPr="00657B96">
                <w:rPr>
                  <w:rFonts w:ascii="Times New Roman" w:eastAsia="MS PGothic" w:hAnsi="Times New Roman" w:cs="Times New Roman"/>
                  <w:sz w:val="24"/>
                  <w:szCs w:val="24"/>
                  <w:rPrChange w:id="14367" w:author="DuyNgo" w:date="2012-08-09T15:04:00Z">
                    <w:rPr/>
                  </w:rPrChange>
                </w:rPr>
                <w:t xml:space="preserve"> of that project</w:t>
              </w:r>
            </w:ins>
          </w:p>
        </w:tc>
      </w:tr>
    </w:tbl>
    <w:p w:rsidR="00CF778C" w:rsidRPr="00657B96" w:rsidRDefault="00CF778C" w:rsidP="00CF778C">
      <w:pPr>
        <w:rPr>
          <w:ins w:id="14368" w:author="DuyNgo" w:date="2012-08-10T07:25:00Z"/>
          <w:rFonts w:ascii="Times New Roman" w:hAnsi="Times New Roman" w:cs="Times New Roman"/>
          <w:sz w:val="24"/>
          <w:szCs w:val="24"/>
        </w:rPr>
      </w:pPr>
    </w:p>
    <w:p w:rsidR="00807668" w:rsidRPr="00657B96" w:rsidRDefault="00AF541B">
      <w:pPr>
        <w:pStyle w:val="Heading3"/>
        <w:numPr>
          <w:ilvl w:val="1"/>
          <w:numId w:val="114"/>
        </w:numPr>
        <w:tabs>
          <w:tab w:val="left" w:pos="450"/>
        </w:tabs>
        <w:ind w:hanging="1080"/>
        <w:rPr>
          <w:rFonts w:ascii="Times New Roman" w:hAnsi="Times New Roman" w:cs="Times New Roman"/>
          <w:sz w:val="24"/>
          <w:szCs w:val="24"/>
        </w:rPr>
        <w:pPrChange w:id="14369" w:author="DuyNgo" w:date="2012-08-09T22:33:00Z">
          <w:pPr>
            <w:pStyle w:val="Heading1"/>
            <w:numPr>
              <w:numId w:val="2"/>
            </w:numPr>
            <w:tabs>
              <w:tab w:val="left" w:pos="709"/>
            </w:tabs>
            <w:ind w:left="720" w:firstLine="284"/>
            <w:jc w:val="both"/>
          </w:pPr>
        </w:pPrChange>
      </w:pPr>
      <w:bookmarkStart w:id="14370" w:name="_Toc332775095"/>
      <w:r w:rsidRPr="00657B96">
        <w:rPr>
          <w:rFonts w:ascii="Times New Roman" w:hAnsi="Times New Roman" w:cs="Times New Roman"/>
          <w:sz w:val="24"/>
          <w:szCs w:val="24"/>
        </w:rPr>
        <w:t>Admin</w:t>
      </w:r>
      <w:bookmarkEnd w:id="14370"/>
    </w:p>
    <w:p w:rsidR="00F667E9" w:rsidRPr="00657B96" w:rsidRDefault="00F667E9" w:rsidP="00F667E9">
      <w:pPr>
        <w:pStyle w:val="Heading4"/>
        <w:rPr>
          <w:rFonts w:ascii="Times New Roman" w:hAnsi="Times New Roman" w:cs="Times New Roman"/>
          <w:sz w:val="24"/>
          <w:szCs w:val="24"/>
        </w:rPr>
      </w:pPr>
      <w:bookmarkStart w:id="14371" w:name="_Toc332775096"/>
      <w:r w:rsidRPr="00657B96">
        <w:rPr>
          <w:rFonts w:ascii="Times New Roman" w:hAnsi="Times New Roman" w:cs="Times New Roman"/>
          <w:sz w:val="24"/>
          <w:szCs w:val="24"/>
        </w:rPr>
        <w:t>5.7.1 Create User</w:t>
      </w:r>
      <w:bookmarkEnd w:id="14371"/>
    </w:p>
    <w:tbl>
      <w:tblPr>
        <w:tblW w:w="9379" w:type="dxa"/>
        <w:tblInd w:w="103" w:type="dxa"/>
        <w:tblLayout w:type="fixed"/>
        <w:tblLook w:val="04A0" w:firstRow="1" w:lastRow="0" w:firstColumn="1" w:lastColumn="0" w:noHBand="0" w:noVBand="1"/>
      </w:tblPr>
      <w:tblGrid>
        <w:gridCol w:w="1537"/>
        <w:gridCol w:w="2163"/>
        <w:gridCol w:w="2794"/>
        <w:gridCol w:w="2885"/>
      </w:tblGrid>
      <w:tr w:rsidR="00F667E9" w:rsidRPr="00657B96"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667E9" w:rsidRPr="00657B96" w:rsidRDefault="00F667E9" w:rsidP="00227BA2">
            <w:pPr>
              <w:spacing w:after="0" w:line="240" w:lineRule="auto"/>
              <w:rPr>
                <w:rFonts w:ascii="Times New Roman" w:eastAsia="MS PGothic" w:hAnsi="Times New Roman" w:cs="Times New Roman"/>
                <w:b/>
                <w:sz w:val="24"/>
                <w:szCs w:val="24"/>
              </w:rPr>
            </w:pPr>
            <w:r w:rsidRPr="00657B96">
              <w:rPr>
                <w:rFonts w:ascii="Times New Roman" w:eastAsia="MS PGothic" w:hAnsi="Times New Roman" w:cs="Times New Roman"/>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667E9" w:rsidRPr="00657B96" w:rsidRDefault="00F667E9" w:rsidP="00227BA2">
            <w:pPr>
              <w:spacing w:after="0" w:line="240" w:lineRule="auto"/>
              <w:rPr>
                <w:rFonts w:ascii="Times New Roman" w:eastAsia="MS PGothic" w:hAnsi="Times New Roman" w:cs="Times New Roman"/>
                <w:b/>
                <w:bCs/>
                <w:sz w:val="24"/>
                <w:szCs w:val="24"/>
              </w:rPr>
            </w:pPr>
            <w:r w:rsidRPr="00657B96">
              <w:rPr>
                <w:rFonts w:ascii="Times New Roman" w:eastAsia="MS PGothic" w:hAnsi="Times New Roman" w:cs="Times New Roman"/>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667E9" w:rsidRPr="00657B96" w:rsidRDefault="00F667E9" w:rsidP="00227BA2">
            <w:pPr>
              <w:spacing w:after="0" w:line="240" w:lineRule="auto"/>
              <w:rPr>
                <w:rFonts w:ascii="Times New Roman" w:eastAsia="MS PGothic" w:hAnsi="Times New Roman" w:cs="Times New Roman"/>
                <w:b/>
                <w:bCs/>
                <w:sz w:val="24"/>
                <w:szCs w:val="24"/>
              </w:rPr>
            </w:pPr>
            <w:r w:rsidRPr="00657B96">
              <w:rPr>
                <w:rFonts w:ascii="Times New Roman" w:eastAsia="MS PGothic" w:hAnsi="Times New Roman" w:cs="Times New Roman"/>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667E9" w:rsidRPr="00657B96" w:rsidRDefault="00F667E9" w:rsidP="00227BA2">
            <w:pPr>
              <w:spacing w:after="0" w:line="240" w:lineRule="auto"/>
              <w:rPr>
                <w:rFonts w:ascii="Times New Roman" w:eastAsia="MS PGothic" w:hAnsi="Times New Roman" w:cs="Times New Roman"/>
                <w:b/>
                <w:bCs/>
                <w:sz w:val="24"/>
                <w:szCs w:val="24"/>
              </w:rPr>
            </w:pPr>
            <w:r w:rsidRPr="00657B96">
              <w:rPr>
                <w:rFonts w:ascii="Times New Roman" w:eastAsia="MS PGothic" w:hAnsi="Times New Roman" w:cs="Times New Roman"/>
                <w:b/>
                <w:bCs/>
                <w:sz w:val="24"/>
                <w:szCs w:val="24"/>
              </w:rPr>
              <w:t>Expected output</w:t>
            </w:r>
          </w:p>
        </w:tc>
      </w:tr>
      <w:tr w:rsidR="00F667E9" w:rsidRPr="00657B96"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667E9" w:rsidRPr="00657B96" w:rsidRDefault="00F667E9" w:rsidP="00227BA2">
            <w:pPr>
              <w:spacing w:after="0" w:line="240" w:lineRule="auto"/>
              <w:rPr>
                <w:rFonts w:ascii="Times New Roman" w:eastAsia="MS PGothic" w:hAnsi="Times New Roman" w:cs="Times New Roman"/>
                <w:sz w:val="24"/>
                <w:szCs w:val="24"/>
              </w:rPr>
            </w:pPr>
            <w:ins w:id="14372" w:author="DuyNgo" w:date="2012-08-09T14:32:00Z">
              <w:r w:rsidRPr="00657B96">
                <w:rPr>
                  <w:rFonts w:ascii="Times New Roman" w:eastAsia="MS PGothic" w:hAnsi="Times New Roman" w:cs="Times New Roman"/>
                  <w:sz w:val="24"/>
                  <w:szCs w:val="24"/>
                  <w:rPrChange w:id="14373" w:author="DuyNgo" w:date="2012-08-09T15:04:00Z">
                    <w:rPr>
                      <w:rFonts w:ascii="Tahoma" w:eastAsia="MS PGothic" w:hAnsi="Tahoma" w:cs="Tahoma"/>
                      <w:b/>
                      <w:bCs/>
                      <w:color w:val="4F81BD" w:themeColor="accent1"/>
                      <w:sz w:val="20"/>
                      <w:szCs w:val="20"/>
                    </w:rPr>
                  </w:rPrChange>
                </w:rPr>
                <w:t>Create User</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667E9" w:rsidRPr="00657B96" w:rsidRDefault="00F667E9" w:rsidP="00227BA2">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System Admin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F667E9" w:rsidRPr="00657B96" w:rsidRDefault="00F667E9" w:rsidP="00F667E9">
            <w:pPr>
              <w:pStyle w:val="ListParagraph"/>
              <w:numPr>
                <w:ilvl w:val="0"/>
                <w:numId w:val="127"/>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Log in as System admin.</w:t>
            </w:r>
          </w:p>
          <w:p w:rsidR="00F667E9" w:rsidRPr="00657B96" w:rsidRDefault="00F667E9" w:rsidP="00F667E9">
            <w:pPr>
              <w:pStyle w:val="ListParagraph"/>
              <w:numPr>
                <w:ilvl w:val="0"/>
                <w:numId w:val="127"/>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Go to Create User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F667E9" w:rsidRPr="00657B96" w:rsidRDefault="00F667E9" w:rsidP="00F667E9">
            <w:pPr>
              <w:pStyle w:val="ListParagraph"/>
              <w:numPr>
                <w:ilvl w:val="0"/>
                <w:numId w:val="128"/>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Input information.</w:t>
            </w:r>
          </w:p>
          <w:p w:rsidR="00F667E9" w:rsidRPr="00657B96" w:rsidRDefault="00F667E9" w:rsidP="00F667E9">
            <w:pPr>
              <w:pStyle w:val="ListParagraph"/>
              <w:numPr>
                <w:ilvl w:val="0"/>
                <w:numId w:val="128"/>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Submit ok</w:t>
            </w:r>
          </w:p>
        </w:tc>
      </w:tr>
    </w:tbl>
    <w:p w:rsidR="00F667E9" w:rsidRPr="00657B96" w:rsidRDefault="00F667E9" w:rsidP="00F667E9">
      <w:pPr>
        <w:pStyle w:val="ListParagraph"/>
        <w:ind w:left="1080" w:hanging="1080"/>
        <w:rPr>
          <w:rFonts w:ascii="Times New Roman" w:hAnsi="Times New Roman" w:cs="Times New Roman"/>
          <w:sz w:val="24"/>
          <w:szCs w:val="24"/>
        </w:rPr>
      </w:pPr>
    </w:p>
    <w:p w:rsidR="00F667E9" w:rsidRPr="00657B96" w:rsidRDefault="00F667E9" w:rsidP="00F667E9">
      <w:pPr>
        <w:pStyle w:val="Heading4"/>
        <w:rPr>
          <w:rFonts w:ascii="Times New Roman" w:hAnsi="Times New Roman" w:cs="Times New Roman"/>
          <w:sz w:val="24"/>
          <w:szCs w:val="24"/>
        </w:rPr>
      </w:pPr>
      <w:bookmarkStart w:id="14374" w:name="_Toc332775097"/>
      <w:r w:rsidRPr="00657B96">
        <w:rPr>
          <w:rFonts w:ascii="Times New Roman" w:hAnsi="Times New Roman" w:cs="Times New Roman"/>
          <w:sz w:val="24"/>
          <w:szCs w:val="24"/>
        </w:rPr>
        <w:t>5.7.1 Update User</w:t>
      </w:r>
      <w:bookmarkEnd w:id="14374"/>
    </w:p>
    <w:tbl>
      <w:tblPr>
        <w:tblW w:w="9379" w:type="dxa"/>
        <w:tblInd w:w="103" w:type="dxa"/>
        <w:tblLayout w:type="fixed"/>
        <w:tblLook w:val="04A0" w:firstRow="1" w:lastRow="0" w:firstColumn="1" w:lastColumn="0" w:noHBand="0" w:noVBand="1"/>
      </w:tblPr>
      <w:tblGrid>
        <w:gridCol w:w="1537"/>
        <w:gridCol w:w="2163"/>
        <w:gridCol w:w="2794"/>
        <w:gridCol w:w="2885"/>
      </w:tblGrid>
      <w:tr w:rsidR="00F667E9" w:rsidRPr="00657B96"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667E9" w:rsidRPr="00657B96" w:rsidRDefault="00F667E9" w:rsidP="00227BA2">
            <w:pPr>
              <w:spacing w:after="0" w:line="240" w:lineRule="auto"/>
              <w:rPr>
                <w:rFonts w:ascii="Times New Roman" w:eastAsia="MS PGothic" w:hAnsi="Times New Roman" w:cs="Times New Roman"/>
                <w:b/>
                <w:sz w:val="24"/>
                <w:szCs w:val="24"/>
              </w:rPr>
            </w:pPr>
            <w:r w:rsidRPr="00657B96">
              <w:rPr>
                <w:rFonts w:ascii="Times New Roman" w:eastAsia="MS PGothic" w:hAnsi="Times New Roman" w:cs="Times New Roman"/>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667E9" w:rsidRPr="00657B96" w:rsidRDefault="00F667E9" w:rsidP="00227BA2">
            <w:pPr>
              <w:spacing w:after="0" w:line="240" w:lineRule="auto"/>
              <w:rPr>
                <w:rFonts w:ascii="Times New Roman" w:eastAsia="MS PGothic" w:hAnsi="Times New Roman" w:cs="Times New Roman"/>
                <w:b/>
                <w:bCs/>
                <w:sz w:val="24"/>
                <w:szCs w:val="24"/>
              </w:rPr>
            </w:pPr>
            <w:r w:rsidRPr="00657B96">
              <w:rPr>
                <w:rFonts w:ascii="Times New Roman" w:eastAsia="MS PGothic" w:hAnsi="Times New Roman" w:cs="Times New Roman"/>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667E9" w:rsidRPr="00657B96" w:rsidRDefault="00F667E9" w:rsidP="00227BA2">
            <w:pPr>
              <w:spacing w:after="0" w:line="240" w:lineRule="auto"/>
              <w:rPr>
                <w:rFonts w:ascii="Times New Roman" w:eastAsia="MS PGothic" w:hAnsi="Times New Roman" w:cs="Times New Roman"/>
                <w:b/>
                <w:bCs/>
                <w:sz w:val="24"/>
                <w:szCs w:val="24"/>
              </w:rPr>
            </w:pPr>
            <w:r w:rsidRPr="00657B96">
              <w:rPr>
                <w:rFonts w:ascii="Times New Roman" w:eastAsia="MS PGothic" w:hAnsi="Times New Roman" w:cs="Times New Roman"/>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667E9" w:rsidRPr="00657B96" w:rsidRDefault="00F667E9" w:rsidP="00227BA2">
            <w:pPr>
              <w:spacing w:after="0" w:line="240" w:lineRule="auto"/>
              <w:rPr>
                <w:rFonts w:ascii="Times New Roman" w:eastAsia="MS PGothic" w:hAnsi="Times New Roman" w:cs="Times New Roman"/>
                <w:b/>
                <w:bCs/>
                <w:sz w:val="24"/>
                <w:szCs w:val="24"/>
              </w:rPr>
            </w:pPr>
            <w:r w:rsidRPr="00657B96">
              <w:rPr>
                <w:rFonts w:ascii="Times New Roman" w:eastAsia="MS PGothic" w:hAnsi="Times New Roman" w:cs="Times New Roman"/>
                <w:b/>
                <w:bCs/>
                <w:sz w:val="24"/>
                <w:szCs w:val="24"/>
              </w:rPr>
              <w:t>Expected output</w:t>
            </w:r>
          </w:p>
        </w:tc>
      </w:tr>
      <w:tr w:rsidR="00F667E9" w:rsidRPr="00657B96"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667E9" w:rsidRPr="00657B96" w:rsidRDefault="00F667E9" w:rsidP="00227BA2">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Update</w:t>
            </w:r>
            <w:ins w:id="14375" w:author="DuyNgo" w:date="2012-08-09T14:32:00Z">
              <w:r w:rsidRPr="00657B96">
                <w:rPr>
                  <w:rFonts w:ascii="Times New Roman" w:eastAsia="MS PGothic" w:hAnsi="Times New Roman" w:cs="Times New Roman"/>
                  <w:sz w:val="24"/>
                  <w:szCs w:val="24"/>
                  <w:rPrChange w:id="14376" w:author="DuyNgo" w:date="2012-08-09T15:04:00Z">
                    <w:rPr>
                      <w:rFonts w:ascii="Tahoma" w:eastAsia="MS PGothic" w:hAnsi="Tahoma" w:cs="Tahoma"/>
                      <w:b/>
                      <w:bCs/>
                      <w:color w:val="4F81BD" w:themeColor="accent1"/>
                      <w:sz w:val="20"/>
                      <w:szCs w:val="20"/>
                    </w:rPr>
                  </w:rPrChange>
                </w:rPr>
                <w:t xml:space="preserve"> User</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667E9" w:rsidRPr="00657B96" w:rsidRDefault="00F667E9" w:rsidP="00227BA2">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System Admin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F667E9" w:rsidRPr="00657B96" w:rsidRDefault="00F667E9" w:rsidP="00F667E9">
            <w:pPr>
              <w:pStyle w:val="ListParagraph"/>
              <w:numPr>
                <w:ilvl w:val="0"/>
                <w:numId w:val="130"/>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Log in as System admin.</w:t>
            </w:r>
          </w:p>
          <w:p w:rsidR="00F667E9" w:rsidRPr="00657B96" w:rsidRDefault="00F667E9" w:rsidP="00F667E9">
            <w:pPr>
              <w:pStyle w:val="ListParagraph"/>
              <w:numPr>
                <w:ilvl w:val="0"/>
                <w:numId w:val="130"/>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Go to Update</w:t>
            </w:r>
            <w:ins w:id="14377" w:author="DuyNgo" w:date="2012-08-09T14:32:00Z">
              <w:r w:rsidRPr="00657B96">
                <w:rPr>
                  <w:rFonts w:ascii="Times New Roman" w:eastAsia="MS PGothic" w:hAnsi="Times New Roman" w:cs="Times New Roman"/>
                  <w:sz w:val="24"/>
                  <w:szCs w:val="24"/>
                  <w:rPrChange w:id="14378" w:author="DuyNgo" w:date="2012-08-09T15:04:00Z">
                    <w:rPr>
                      <w:rFonts w:ascii="Tahoma" w:eastAsia="MS PGothic" w:hAnsi="Tahoma" w:cs="Tahoma"/>
                      <w:b/>
                      <w:bCs/>
                      <w:color w:val="4F81BD" w:themeColor="accent1"/>
                      <w:sz w:val="20"/>
                      <w:szCs w:val="20"/>
                    </w:rPr>
                  </w:rPrChange>
                </w:rPr>
                <w:t xml:space="preserve"> </w:t>
              </w:r>
            </w:ins>
            <w:r w:rsidRPr="00657B96">
              <w:rPr>
                <w:rFonts w:ascii="Times New Roman" w:eastAsia="MS PGothic" w:hAnsi="Times New Roman" w:cs="Times New Roman"/>
                <w:sz w:val="24"/>
                <w:szCs w:val="24"/>
              </w:rPr>
              <w:t>User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F667E9" w:rsidRPr="00657B96" w:rsidRDefault="00F667E9" w:rsidP="00F667E9">
            <w:pPr>
              <w:pStyle w:val="ListParagraph"/>
              <w:numPr>
                <w:ilvl w:val="0"/>
                <w:numId w:val="129"/>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Input information.</w:t>
            </w:r>
          </w:p>
          <w:p w:rsidR="00F667E9" w:rsidRPr="00657B96" w:rsidRDefault="00F667E9" w:rsidP="00F667E9">
            <w:pPr>
              <w:pStyle w:val="ListParagraph"/>
              <w:numPr>
                <w:ilvl w:val="0"/>
                <w:numId w:val="129"/>
              </w:num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Submit ok</w:t>
            </w:r>
          </w:p>
        </w:tc>
      </w:tr>
    </w:tbl>
    <w:p w:rsidR="00F667E9" w:rsidRPr="00657B96" w:rsidRDefault="00F667E9" w:rsidP="00F667E9">
      <w:pPr>
        <w:pStyle w:val="ListParagraph"/>
        <w:ind w:left="1080" w:hanging="1080"/>
        <w:rPr>
          <w:rFonts w:ascii="Times New Roman" w:hAnsi="Times New Roman" w:cs="Times New Roman"/>
          <w:sz w:val="24"/>
          <w:szCs w:val="24"/>
        </w:rPr>
      </w:pPr>
    </w:p>
    <w:p w:rsidR="00F667E9" w:rsidRPr="00657B96" w:rsidRDefault="00F667E9" w:rsidP="00F667E9">
      <w:pPr>
        <w:pStyle w:val="Heading4"/>
        <w:rPr>
          <w:rFonts w:ascii="Times New Roman" w:hAnsi="Times New Roman" w:cs="Times New Roman"/>
          <w:sz w:val="24"/>
          <w:szCs w:val="24"/>
        </w:rPr>
      </w:pPr>
      <w:bookmarkStart w:id="14379" w:name="_Toc332775098"/>
      <w:r w:rsidRPr="00657B96">
        <w:rPr>
          <w:rFonts w:ascii="Times New Roman" w:hAnsi="Times New Roman" w:cs="Times New Roman"/>
          <w:sz w:val="24"/>
          <w:szCs w:val="24"/>
        </w:rPr>
        <w:t>5.7.1 Delete User</w:t>
      </w:r>
      <w:bookmarkEnd w:id="14379"/>
    </w:p>
    <w:tbl>
      <w:tblPr>
        <w:tblW w:w="9379" w:type="dxa"/>
        <w:tblInd w:w="103" w:type="dxa"/>
        <w:tblLayout w:type="fixed"/>
        <w:tblLook w:val="04A0" w:firstRow="1" w:lastRow="0" w:firstColumn="1" w:lastColumn="0" w:noHBand="0" w:noVBand="1"/>
      </w:tblPr>
      <w:tblGrid>
        <w:gridCol w:w="1537"/>
        <w:gridCol w:w="2163"/>
        <w:gridCol w:w="2794"/>
        <w:gridCol w:w="2885"/>
      </w:tblGrid>
      <w:tr w:rsidR="00F667E9" w:rsidRPr="00657B96"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667E9" w:rsidRPr="00657B96" w:rsidRDefault="00F667E9" w:rsidP="00227BA2">
            <w:pPr>
              <w:spacing w:after="0" w:line="240" w:lineRule="auto"/>
              <w:rPr>
                <w:rFonts w:ascii="Times New Roman" w:eastAsia="MS PGothic" w:hAnsi="Times New Roman" w:cs="Times New Roman"/>
                <w:b/>
                <w:sz w:val="24"/>
                <w:szCs w:val="24"/>
              </w:rPr>
            </w:pPr>
            <w:r w:rsidRPr="00657B96">
              <w:rPr>
                <w:rFonts w:ascii="Times New Roman" w:eastAsia="MS PGothic" w:hAnsi="Times New Roman" w:cs="Times New Roman"/>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667E9" w:rsidRPr="00657B96" w:rsidRDefault="00F667E9" w:rsidP="00227BA2">
            <w:pPr>
              <w:spacing w:after="0" w:line="240" w:lineRule="auto"/>
              <w:rPr>
                <w:rFonts w:ascii="Times New Roman" w:eastAsia="MS PGothic" w:hAnsi="Times New Roman" w:cs="Times New Roman"/>
                <w:b/>
                <w:bCs/>
                <w:sz w:val="24"/>
                <w:szCs w:val="24"/>
              </w:rPr>
            </w:pPr>
            <w:r w:rsidRPr="00657B96">
              <w:rPr>
                <w:rFonts w:ascii="Times New Roman" w:eastAsia="MS PGothic" w:hAnsi="Times New Roman" w:cs="Times New Roman"/>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667E9" w:rsidRPr="00657B96" w:rsidRDefault="00F667E9" w:rsidP="00227BA2">
            <w:pPr>
              <w:spacing w:after="0" w:line="240" w:lineRule="auto"/>
              <w:rPr>
                <w:rFonts w:ascii="Times New Roman" w:eastAsia="MS PGothic" w:hAnsi="Times New Roman" w:cs="Times New Roman"/>
                <w:b/>
                <w:bCs/>
                <w:sz w:val="24"/>
                <w:szCs w:val="24"/>
              </w:rPr>
            </w:pPr>
            <w:r w:rsidRPr="00657B96">
              <w:rPr>
                <w:rFonts w:ascii="Times New Roman" w:eastAsia="MS PGothic" w:hAnsi="Times New Roman" w:cs="Times New Roman"/>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667E9" w:rsidRPr="00657B96" w:rsidRDefault="00F667E9" w:rsidP="00227BA2">
            <w:pPr>
              <w:spacing w:after="0" w:line="240" w:lineRule="auto"/>
              <w:rPr>
                <w:rFonts w:ascii="Times New Roman" w:eastAsia="MS PGothic" w:hAnsi="Times New Roman" w:cs="Times New Roman"/>
                <w:b/>
                <w:bCs/>
                <w:sz w:val="24"/>
                <w:szCs w:val="24"/>
              </w:rPr>
            </w:pPr>
            <w:r w:rsidRPr="00657B96">
              <w:rPr>
                <w:rFonts w:ascii="Times New Roman" w:eastAsia="MS PGothic" w:hAnsi="Times New Roman" w:cs="Times New Roman"/>
                <w:b/>
                <w:bCs/>
                <w:sz w:val="24"/>
                <w:szCs w:val="24"/>
              </w:rPr>
              <w:t>Expected output</w:t>
            </w:r>
          </w:p>
        </w:tc>
      </w:tr>
      <w:tr w:rsidR="00F667E9" w:rsidRPr="00657B96"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667E9" w:rsidRPr="00657B96" w:rsidRDefault="00F667E9" w:rsidP="00227BA2">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lastRenderedPageBreak/>
              <w:t>Delete</w:t>
            </w:r>
            <w:ins w:id="14380" w:author="DuyNgo" w:date="2012-08-09T14:32:00Z">
              <w:r w:rsidRPr="00657B96">
                <w:rPr>
                  <w:rFonts w:ascii="Times New Roman" w:eastAsia="MS PGothic" w:hAnsi="Times New Roman" w:cs="Times New Roman"/>
                  <w:sz w:val="24"/>
                  <w:szCs w:val="24"/>
                  <w:rPrChange w:id="14381" w:author="DuyNgo" w:date="2012-08-09T15:04:00Z">
                    <w:rPr>
                      <w:rFonts w:ascii="Tahoma" w:eastAsia="MS PGothic" w:hAnsi="Tahoma" w:cs="Tahoma"/>
                      <w:b/>
                      <w:bCs/>
                      <w:color w:val="4F81BD" w:themeColor="accent1"/>
                      <w:sz w:val="20"/>
                      <w:szCs w:val="20"/>
                    </w:rPr>
                  </w:rPrChange>
                </w:rPr>
                <w:t xml:space="preserve"> User</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667E9" w:rsidRPr="00657B96" w:rsidRDefault="00F667E9" w:rsidP="00227BA2">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System Admin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F667E9" w:rsidRPr="00657B96" w:rsidRDefault="00F667E9" w:rsidP="00F667E9">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1.  Log in as System admin.</w:t>
            </w:r>
          </w:p>
          <w:p w:rsidR="00F667E9" w:rsidRPr="00657B96" w:rsidRDefault="00F667E9" w:rsidP="00F667E9">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2. Go to Delete</w:t>
            </w:r>
            <w:ins w:id="14382" w:author="DuyNgo" w:date="2012-08-09T14:32:00Z">
              <w:r w:rsidRPr="00657B96">
                <w:rPr>
                  <w:rFonts w:ascii="Times New Roman" w:eastAsia="MS PGothic" w:hAnsi="Times New Roman" w:cs="Times New Roman"/>
                  <w:sz w:val="24"/>
                  <w:szCs w:val="24"/>
                  <w:rPrChange w:id="14383" w:author="DuyNgo" w:date="2012-08-09T15:04:00Z">
                    <w:rPr>
                      <w:rFonts w:ascii="Tahoma" w:eastAsia="MS PGothic" w:hAnsi="Tahoma" w:cs="Tahoma"/>
                      <w:b/>
                      <w:bCs/>
                      <w:color w:val="4F81BD" w:themeColor="accent1"/>
                      <w:sz w:val="20"/>
                      <w:szCs w:val="20"/>
                    </w:rPr>
                  </w:rPrChange>
                </w:rPr>
                <w:t xml:space="preserve"> </w:t>
              </w:r>
            </w:ins>
            <w:r w:rsidRPr="00657B96">
              <w:rPr>
                <w:rFonts w:ascii="Times New Roman" w:eastAsia="MS PGothic" w:hAnsi="Times New Roman" w:cs="Times New Roman"/>
                <w:sz w:val="24"/>
                <w:szCs w:val="24"/>
              </w:rPr>
              <w:t>User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F667E9" w:rsidRPr="00657B96" w:rsidRDefault="00F667E9" w:rsidP="00F667E9">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1.  Submit ok</w:t>
            </w:r>
          </w:p>
        </w:tc>
      </w:tr>
    </w:tbl>
    <w:p w:rsidR="00F667E9" w:rsidRPr="00657B96" w:rsidRDefault="00F667E9" w:rsidP="00F667E9">
      <w:pPr>
        <w:pStyle w:val="ListParagraph"/>
        <w:ind w:left="1080" w:hanging="1080"/>
        <w:rPr>
          <w:ins w:id="14384" w:author="DuyNgo" w:date="2012-08-10T07:25:00Z"/>
          <w:rFonts w:ascii="Times New Roman" w:hAnsi="Times New Roman" w:cs="Times New Roman"/>
          <w:sz w:val="24"/>
          <w:szCs w:val="24"/>
        </w:rPr>
      </w:pPr>
    </w:p>
    <w:p w:rsidR="00807668" w:rsidRPr="00657B96" w:rsidRDefault="00807668">
      <w:pPr>
        <w:pStyle w:val="Heading3"/>
        <w:rPr>
          <w:rFonts w:ascii="Times New Roman" w:hAnsi="Times New Roman" w:cs="Times New Roman"/>
          <w:sz w:val="24"/>
          <w:szCs w:val="24"/>
        </w:rPr>
        <w:pPrChange w:id="14385" w:author="DuyNgo" w:date="2012-08-09T22:33:00Z">
          <w:pPr>
            <w:pStyle w:val="Heading1"/>
            <w:numPr>
              <w:numId w:val="2"/>
            </w:numPr>
            <w:tabs>
              <w:tab w:val="left" w:pos="709"/>
            </w:tabs>
            <w:ind w:left="720" w:firstLine="284"/>
            <w:jc w:val="both"/>
          </w:pPr>
        </w:pPrChange>
      </w:pPr>
      <w:bookmarkStart w:id="14386" w:name="_Toc332775099"/>
      <w:r w:rsidRPr="00657B96">
        <w:rPr>
          <w:rFonts w:ascii="Times New Roman" w:hAnsi="Times New Roman" w:cs="Times New Roman"/>
          <w:sz w:val="24"/>
          <w:szCs w:val="24"/>
        </w:rPr>
        <w:t xml:space="preserve">5.8 </w:t>
      </w:r>
      <w:r w:rsidR="00AF541B" w:rsidRPr="00657B96">
        <w:rPr>
          <w:rFonts w:ascii="Times New Roman" w:hAnsi="Times New Roman" w:cs="Times New Roman"/>
          <w:sz w:val="24"/>
          <w:szCs w:val="24"/>
        </w:rPr>
        <w:t>Report</w:t>
      </w:r>
      <w:bookmarkEnd w:id="14386"/>
    </w:p>
    <w:p w:rsidR="006C7325" w:rsidRPr="00657B96" w:rsidRDefault="00463174" w:rsidP="00463174">
      <w:pPr>
        <w:pStyle w:val="Heading4"/>
        <w:rPr>
          <w:rFonts w:ascii="Times New Roman" w:hAnsi="Times New Roman" w:cs="Times New Roman"/>
          <w:sz w:val="24"/>
          <w:szCs w:val="24"/>
        </w:rPr>
      </w:pPr>
      <w:bookmarkStart w:id="14387" w:name="_Toc332775100"/>
      <w:r w:rsidRPr="00657B96">
        <w:rPr>
          <w:rFonts w:ascii="Times New Roman" w:hAnsi="Times New Roman" w:cs="Times New Roman"/>
          <w:sz w:val="24"/>
          <w:szCs w:val="24"/>
        </w:rPr>
        <w:t>5.8.2 Check Report Project Status</w:t>
      </w:r>
      <w:bookmarkEnd w:id="14387"/>
    </w:p>
    <w:tbl>
      <w:tblPr>
        <w:tblW w:w="9379" w:type="dxa"/>
        <w:tblInd w:w="103" w:type="dxa"/>
        <w:tblLayout w:type="fixed"/>
        <w:tblLook w:val="04A0" w:firstRow="1" w:lastRow="0" w:firstColumn="1" w:lastColumn="0" w:noHBand="0" w:noVBand="1"/>
      </w:tblPr>
      <w:tblGrid>
        <w:gridCol w:w="1537"/>
        <w:gridCol w:w="2163"/>
        <w:gridCol w:w="2794"/>
        <w:gridCol w:w="2885"/>
      </w:tblGrid>
      <w:tr w:rsidR="006C7325" w:rsidRPr="00657B96"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6C7325" w:rsidRPr="00657B96" w:rsidRDefault="006C7325" w:rsidP="00227BA2">
            <w:pPr>
              <w:spacing w:after="0" w:line="240" w:lineRule="auto"/>
              <w:rPr>
                <w:rFonts w:ascii="Times New Roman" w:eastAsia="MS PGothic" w:hAnsi="Times New Roman" w:cs="Times New Roman"/>
                <w:b/>
                <w:sz w:val="24"/>
                <w:szCs w:val="24"/>
              </w:rPr>
            </w:pPr>
            <w:r w:rsidRPr="00657B96">
              <w:rPr>
                <w:rFonts w:ascii="Times New Roman" w:eastAsia="MS PGothic" w:hAnsi="Times New Roman" w:cs="Times New Roman"/>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6C7325" w:rsidRPr="00657B96" w:rsidRDefault="006C7325" w:rsidP="00227BA2">
            <w:pPr>
              <w:spacing w:after="0" w:line="240" w:lineRule="auto"/>
              <w:rPr>
                <w:rFonts w:ascii="Times New Roman" w:eastAsia="MS PGothic" w:hAnsi="Times New Roman" w:cs="Times New Roman"/>
                <w:b/>
                <w:bCs/>
                <w:sz w:val="24"/>
                <w:szCs w:val="24"/>
              </w:rPr>
            </w:pPr>
            <w:r w:rsidRPr="00657B96">
              <w:rPr>
                <w:rFonts w:ascii="Times New Roman" w:eastAsia="MS PGothic" w:hAnsi="Times New Roman" w:cs="Times New Roman"/>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6C7325" w:rsidRPr="00657B96" w:rsidRDefault="006C7325" w:rsidP="00227BA2">
            <w:pPr>
              <w:spacing w:after="0" w:line="240" w:lineRule="auto"/>
              <w:rPr>
                <w:rFonts w:ascii="Times New Roman" w:eastAsia="MS PGothic" w:hAnsi="Times New Roman" w:cs="Times New Roman"/>
                <w:b/>
                <w:bCs/>
                <w:sz w:val="24"/>
                <w:szCs w:val="24"/>
              </w:rPr>
            </w:pPr>
            <w:r w:rsidRPr="00657B96">
              <w:rPr>
                <w:rFonts w:ascii="Times New Roman" w:eastAsia="MS PGothic" w:hAnsi="Times New Roman" w:cs="Times New Roman"/>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6C7325" w:rsidRPr="00657B96" w:rsidRDefault="006C7325" w:rsidP="00227BA2">
            <w:pPr>
              <w:spacing w:after="0" w:line="240" w:lineRule="auto"/>
              <w:rPr>
                <w:rFonts w:ascii="Times New Roman" w:eastAsia="MS PGothic" w:hAnsi="Times New Roman" w:cs="Times New Roman"/>
                <w:b/>
                <w:bCs/>
                <w:sz w:val="24"/>
                <w:szCs w:val="24"/>
              </w:rPr>
            </w:pPr>
            <w:r w:rsidRPr="00657B96">
              <w:rPr>
                <w:rFonts w:ascii="Times New Roman" w:eastAsia="MS PGothic" w:hAnsi="Times New Roman" w:cs="Times New Roman"/>
                <w:b/>
                <w:bCs/>
                <w:sz w:val="24"/>
                <w:szCs w:val="24"/>
              </w:rPr>
              <w:t>Expected output</w:t>
            </w:r>
          </w:p>
        </w:tc>
      </w:tr>
      <w:tr w:rsidR="006C7325" w:rsidRPr="00657B96"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6C7325" w:rsidRPr="00657B96" w:rsidRDefault="006C7325" w:rsidP="00227BA2">
            <w:pPr>
              <w:spacing w:after="0" w:line="240" w:lineRule="auto"/>
              <w:rPr>
                <w:rFonts w:ascii="Times New Roman" w:eastAsia="MS PGothic" w:hAnsi="Times New Roman" w:cs="Times New Roman"/>
                <w:sz w:val="24"/>
                <w:szCs w:val="24"/>
              </w:rPr>
            </w:pPr>
            <w:ins w:id="14388" w:author="DuyNgo" w:date="2012-08-09T14:40:00Z">
              <w:r w:rsidRPr="00657B96">
                <w:rPr>
                  <w:rFonts w:ascii="Times New Roman" w:eastAsia="MS PGothic" w:hAnsi="Times New Roman" w:cs="Times New Roman"/>
                  <w:sz w:val="24"/>
                  <w:szCs w:val="24"/>
                  <w:rPrChange w:id="14389" w:author="DuyNgo" w:date="2012-08-09T15:04:00Z">
                    <w:rPr>
                      <w:rFonts w:ascii="Tahoma" w:eastAsia="MS PGothic" w:hAnsi="Tahoma" w:cs="Tahoma"/>
                      <w:b/>
                      <w:bCs/>
                      <w:color w:val="4F81BD" w:themeColor="accent1"/>
                      <w:sz w:val="20"/>
                      <w:szCs w:val="20"/>
                    </w:rPr>
                  </w:rPrChange>
                </w:rPr>
                <w:t xml:space="preserve">Check </w:t>
              </w:r>
            </w:ins>
            <w:ins w:id="14390" w:author="DuyNgo" w:date="2012-08-09T14:46:00Z">
              <w:r w:rsidRPr="00657B96">
                <w:rPr>
                  <w:rFonts w:ascii="Times New Roman" w:eastAsia="MS PGothic" w:hAnsi="Times New Roman" w:cs="Times New Roman"/>
                  <w:sz w:val="24"/>
                  <w:szCs w:val="24"/>
                  <w:rPrChange w:id="14391" w:author="DuyNgo" w:date="2012-08-09T15:04:00Z">
                    <w:rPr>
                      <w:rFonts w:ascii="Tahoma" w:eastAsia="MS PGothic" w:hAnsi="Tahoma" w:cs="Tahoma"/>
                      <w:b/>
                      <w:bCs/>
                      <w:color w:val="4F81BD" w:themeColor="accent1"/>
                      <w:sz w:val="20"/>
                      <w:szCs w:val="20"/>
                    </w:rPr>
                  </w:rPrChange>
                </w:rPr>
                <w:t>report</w:t>
              </w:r>
            </w:ins>
            <w:ins w:id="14392" w:author="DuyNgo" w:date="2012-08-09T14:40:00Z">
              <w:r w:rsidRPr="00657B96">
                <w:rPr>
                  <w:rFonts w:ascii="Times New Roman" w:eastAsia="MS PGothic" w:hAnsi="Times New Roman" w:cs="Times New Roman"/>
                  <w:sz w:val="24"/>
                  <w:szCs w:val="24"/>
                  <w:rPrChange w:id="14393" w:author="DuyNgo" w:date="2012-08-09T15:04:00Z">
                    <w:rPr>
                      <w:rFonts w:ascii="Tahoma" w:eastAsia="MS PGothic" w:hAnsi="Tahoma" w:cs="Tahoma"/>
                      <w:b/>
                      <w:bCs/>
                      <w:color w:val="4F81BD" w:themeColor="accent1"/>
                      <w:sz w:val="20"/>
                      <w:szCs w:val="20"/>
                    </w:rPr>
                  </w:rPrChange>
                </w:rPr>
                <w:t xml:space="preserve"> project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6C7325" w:rsidRPr="00657B96" w:rsidRDefault="006C7325" w:rsidP="00227BA2">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6C7325" w:rsidRPr="00657B96" w:rsidRDefault="006C7325" w:rsidP="00227BA2">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1 Go to report.</w:t>
            </w:r>
          </w:p>
          <w:p w:rsidR="006C7325" w:rsidRPr="00657B96" w:rsidRDefault="006C7325" w:rsidP="00227BA2">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2 Choose report project 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6C7325" w:rsidRPr="00657B96" w:rsidRDefault="006C7325" w:rsidP="00227BA2">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1 Get report printed out</w:t>
            </w:r>
          </w:p>
        </w:tc>
      </w:tr>
    </w:tbl>
    <w:p w:rsidR="006C7325" w:rsidRPr="00657B96" w:rsidRDefault="006C7325" w:rsidP="006C7325">
      <w:pPr>
        <w:rPr>
          <w:rFonts w:ascii="Times New Roman" w:hAnsi="Times New Roman" w:cs="Times New Roman"/>
          <w:sz w:val="24"/>
          <w:szCs w:val="24"/>
        </w:rPr>
      </w:pPr>
    </w:p>
    <w:p w:rsidR="00463174" w:rsidRPr="00657B96" w:rsidRDefault="00463174" w:rsidP="00463174">
      <w:pPr>
        <w:pStyle w:val="Heading4"/>
        <w:rPr>
          <w:rFonts w:ascii="Times New Roman" w:hAnsi="Times New Roman" w:cs="Times New Roman"/>
          <w:sz w:val="24"/>
          <w:szCs w:val="24"/>
        </w:rPr>
      </w:pPr>
      <w:bookmarkStart w:id="14394" w:name="_Toc332775101"/>
      <w:r w:rsidRPr="00657B96">
        <w:rPr>
          <w:rFonts w:ascii="Times New Roman" w:hAnsi="Times New Roman" w:cs="Times New Roman"/>
          <w:sz w:val="24"/>
          <w:szCs w:val="24"/>
        </w:rPr>
        <w:t>5.8.2 Check Report Task Status</w:t>
      </w:r>
      <w:bookmarkEnd w:id="14394"/>
    </w:p>
    <w:tbl>
      <w:tblPr>
        <w:tblW w:w="9379" w:type="dxa"/>
        <w:tblInd w:w="103" w:type="dxa"/>
        <w:tblLayout w:type="fixed"/>
        <w:tblLook w:val="04A0" w:firstRow="1" w:lastRow="0" w:firstColumn="1" w:lastColumn="0" w:noHBand="0" w:noVBand="1"/>
      </w:tblPr>
      <w:tblGrid>
        <w:gridCol w:w="1537"/>
        <w:gridCol w:w="2163"/>
        <w:gridCol w:w="2794"/>
        <w:gridCol w:w="2885"/>
      </w:tblGrid>
      <w:tr w:rsidR="00463174" w:rsidRPr="00657B96"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463174" w:rsidRPr="00657B96" w:rsidRDefault="00463174" w:rsidP="00227BA2">
            <w:pPr>
              <w:spacing w:after="0" w:line="240" w:lineRule="auto"/>
              <w:rPr>
                <w:rFonts w:ascii="Times New Roman" w:eastAsia="MS PGothic" w:hAnsi="Times New Roman" w:cs="Times New Roman"/>
                <w:b/>
                <w:sz w:val="24"/>
                <w:szCs w:val="24"/>
              </w:rPr>
            </w:pPr>
            <w:r w:rsidRPr="00657B96">
              <w:rPr>
                <w:rFonts w:ascii="Times New Roman" w:eastAsia="MS PGothic" w:hAnsi="Times New Roman" w:cs="Times New Roman"/>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463174" w:rsidRPr="00657B96" w:rsidRDefault="00463174" w:rsidP="00227BA2">
            <w:pPr>
              <w:spacing w:after="0" w:line="240" w:lineRule="auto"/>
              <w:rPr>
                <w:rFonts w:ascii="Times New Roman" w:eastAsia="MS PGothic" w:hAnsi="Times New Roman" w:cs="Times New Roman"/>
                <w:b/>
                <w:bCs/>
                <w:sz w:val="24"/>
                <w:szCs w:val="24"/>
              </w:rPr>
            </w:pPr>
            <w:r w:rsidRPr="00657B96">
              <w:rPr>
                <w:rFonts w:ascii="Times New Roman" w:eastAsia="MS PGothic" w:hAnsi="Times New Roman" w:cs="Times New Roman"/>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463174" w:rsidRPr="00657B96" w:rsidRDefault="00463174" w:rsidP="00227BA2">
            <w:pPr>
              <w:spacing w:after="0" w:line="240" w:lineRule="auto"/>
              <w:rPr>
                <w:rFonts w:ascii="Times New Roman" w:eastAsia="MS PGothic" w:hAnsi="Times New Roman" w:cs="Times New Roman"/>
                <w:b/>
                <w:bCs/>
                <w:sz w:val="24"/>
                <w:szCs w:val="24"/>
              </w:rPr>
            </w:pPr>
            <w:r w:rsidRPr="00657B96">
              <w:rPr>
                <w:rFonts w:ascii="Times New Roman" w:eastAsia="MS PGothic" w:hAnsi="Times New Roman" w:cs="Times New Roman"/>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463174" w:rsidRPr="00657B96" w:rsidRDefault="00463174" w:rsidP="00227BA2">
            <w:pPr>
              <w:spacing w:after="0" w:line="240" w:lineRule="auto"/>
              <w:rPr>
                <w:rFonts w:ascii="Times New Roman" w:eastAsia="MS PGothic" w:hAnsi="Times New Roman" w:cs="Times New Roman"/>
                <w:b/>
                <w:bCs/>
                <w:sz w:val="24"/>
                <w:szCs w:val="24"/>
              </w:rPr>
            </w:pPr>
            <w:r w:rsidRPr="00657B96">
              <w:rPr>
                <w:rFonts w:ascii="Times New Roman" w:eastAsia="MS PGothic" w:hAnsi="Times New Roman" w:cs="Times New Roman"/>
                <w:b/>
                <w:bCs/>
                <w:sz w:val="24"/>
                <w:szCs w:val="24"/>
              </w:rPr>
              <w:t>Expected output</w:t>
            </w:r>
          </w:p>
        </w:tc>
      </w:tr>
      <w:tr w:rsidR="00463174" w:rsidRPr="00657B96"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463174" w:rsidRPr="00657B96" w:rsidRDefault="00463174" w:rsidP="00463174">
            <w:pPr>
              <w:spacing w:after="0" w:line="240" w:lineRule="auto"/>
              <w:rPr>
                <w:rFonts w:ascii="Times New Roman" w:eastAsia="MS PGothic" w:hAnsi="Times New Roman" w:cs="Times New Roman"/>
                <w:sz w:val="24"/>
                <w:szCs w:val="24"/>
              </w:rPr>
            </w:pPr>
            <w:ins w:id="14395" w:author="DuyNgo" w:date="2012-08-09T14:40:00Z">
              <w:r w:rsidRPr="00657B96">
                <w:rPr>
                  <w:rFonts w:ascii="Times New Roman" w:eastAsia="MS PGothic" w:hAnsi="Times New Roman" w:cs="Times New Roman"/>
                  <w:sz w:val="24"/>
                  <w:szCs w:val="24"/>
                  <w:rPrChange w:id="14396" w:author="DuyNgo" w:date="2012-08-09T15:04:00Z">
                    <w:rPr>
                      <w:rFonts w:ascii="Tahoma" w:eastAsia="MS PGothic" w:hAnsi="Tahoma" w:cs="Tahoma"/>
                      <w:b/>
                      <w:bCs/>
                      <w:color w:val="4F81BD" w:themeColor="accent1"/>
                      <w:sz w:val="20"/>
                      <w:szCs w:val="20"/>
                    </w:rPr>
                  </w:rPrChange>
                </w:rPr>
                <w:t xml:space="preserve">Check </w:t>
              </w:r>
            </w:ins>
            <w:ins w:id="14397" w:author="DuyNgo" w:date="2012-08-09T14:46:00Z">
              <w:r w:rsidRPr="00657B96">
                <w:rPr>
                  <w:rFonts w:ascii="Times New Roman" w:eastAsia="MS PGothic" w:hAnsi="Times New Roman" w:cs="Times New Roman"/>
                  <w:sz w:val="24"/>
                  <w:szCs w:val="24"/>
                  <w:rPrChange w:id="14398" w:author="DuyNgo" w:date="2012-08-09T15:04:00Z">
                    <w:rPr>
                      <w:rFonts w:ascii="Tahoma" w:eastAsia="MS PGothic" w:hAnsi="Tahoma" w:cs="Tahoma"/>
                      <w:b/>
                      <w:bCs/>
                      <w:color w:val="4F81BD" w:themeColor="accent1"/>
                      <w:sz w:val="20"/>
                      <w:szCs w:val="20"/>
                    </w:rPr>
                  </w:rPrChange>
                </w:rPr>
                <w:t>report</w:t>
              </w:r>
            </w:ins>
            <w:ins w:id="14399" w:author="DuyNgo" w:date="2012-08-09T14:40:00Z">
              <w:r w:rsidRPr="00657B96">
                <w:rPr>
                  <w:rFonts w:ascii="Times New Roman" w:eastAsia="MS PGothic" w:hAnsi="Times New Roman" w:cs="Times New Roman"/>
                  <w:sz w:val="24"/>
                  <w:szCs w:val="24"/>
                  <w:rPrChange w:id="14400" w:author="DuyNgo" w:date="2012-08-09T15:04:00Z">
                    <w:rPr>
                      <w:rFonts w:ascii="Tahoma" w:eastAsia="MS PGothic" w:hAnsi="Tahoma" w:cs="Tahoma"/>
                      <w:b/>
                      <w:bCs/>
                      <w:color w:val="4F81BD" w:themeColor="accent1"/>
                      <w:sz w:val="20"/>
                      <w:szCs w:val="20"/>
                    </w:rPr>
                  </w:rPrChange>
                </w:rPr>
                <w:t xml:space="preserve"> </w:t>
              </w:r>
            </w:ins>
            <w:r w:rsidRPr="00657B96">
              <w:rPr>
                <w:rFonts w:ascii="Times New Roman" w:eastAsia="MS PGothic" w:hAnsi="Times New Roman" w:cs="Times New Roman"/>
                <w:sz w:val="24"/>
                <w:szCs w:val="24"/>
              </w:rPr>
              <w:t>task</w:t>
            </w:r>
            <w:ins w:id="14401" w:author="DuyNgo" w:date="2012-08-09T14:40:00Z">
              <w:r w:rsidRPr="00657B96">
                <w:rPr>
                  <w:rFonts w:ascii="Times New Roman" w:eastAsia="MS PGothic" w:hAnsi="Times New Roman" w:cs="Times New Roman"/>
                  <w:sz w:val="24"/>
                  <w:szCs w:val="24"/>
                  <w:rPrChange w:id="14402" w:author="DuyNgo" w:date="2012-08-09T15:04:00Z">
                    <w:rPr>
                      <w:rFonts w:ascii="Tahoma" w:eastAsia="MS PGothic" w:hAnsi="Tahoma" w:cs="Tahoma"/>
                      <w:b/>
                      <w:bCs/>
                      <w:color w:val="4F81BD" w:themeColor="accent1"/>
                      <w:sz w:val="20"/>
                      <w:szCs w:val="20"/>
                    </w:rPr>
                  </w:rPrChange>
                </w:rPr>
                <w:t xml:space="preserve">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463174" w:rsidRPr="00657B96" w:rsidRDefault="00463174" w:rsidP="00227BA2">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463174" w:rsidRPr="00657B96" w:rsidRDefault="00463174" w:rsidP="00227BA2">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1 Go to report.</w:t>
            </w:r>
          </w:p>
          <w:p w:rsidR="00463174" w:rsidRPr="00657B96" w:rsidRDefault="00463174" w:rsidP="00227BA2">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2 Choose report task</w:t>
            </w:r>
            <w:ins w:id="14403" w:author="DuyNgo" w:date="2012-08-09T14:40:00Z">
              <w:r w:rsidRPr="00657B96">
                <w:rPr>
                  <w:rFonts w:ascii="Times New Roman" w:eastAsia="MS PGothic" w:hAnsi="Times New Roman" w:cs="Times New Roman"/>
                  <w:sz w:val="24"/>
                  <w:szCs w:val="24"/>
                  <w:rPrChange w:id="14404" w:author="DuyNgo" w:date="2012-08-09T15:04:00Z">
                    <w:rPr>
                      <w:rFonts w:ascii="Tahoma" w:eastAsia="MS PGothic" w:hAnsi="Tahoma" w:cs="Tahoma"/>
                      <w:b/>
                      <w:bCs/>
                      <w:color w:val="4F81BD" w:themeColor="accent1"/>
                      <w:sz w:val="20"/>
                      <w:szCs w:val="20"/>
                    </w:rPr>
                  </w:rPrChange>
                </w:rPr>
                <w:t xml:space="preserve"> </w:t>
              </w:r>
            </w:ins>
            <w:r w:rsidRPr="00657B96">
              <w:rPr>
                <w:rFonts w:ascii="Times New Roman" w:eastAsia="MS PGothic" w:hAnsi="Times New Roman" w:cs="Times New Roman"/>
                <w:sz w:val="24"/>
                <w:szCs w:val="24"/>
              </w:rPr>
              <w:t>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463174" w:rsidRPr="00657B96" w:rsidRDefault="00463174" w:rsidP="00227BA2">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1 Get report printed out</w:t>
            </w:r>
          </w:p>
        </w:tc>
      </w:tr>
    </w:tbl>
    <w:p w:rsidR="00463174" w:rsidRPr="00657B96" w:rsidRDefault="00463174" w:rsidP="006C7325">
      <w:pPr>
        <w:rPr>
          <w:rFonts w:ascii="Times New Roman" w:hAnsi="Times New Roman" w:cs="Times New Roman"/>
          <w:sz w:val="24"/>
          <w:szCs w:val="24"/>
        </w:rPr>
      </w:pPr>
    </w:p>
    <w:p w:rsidR="00463174" w:rsidRPr="00657B96" w:rsidRDefault="00463174" w:rsidP="00463174">
      <w:pPr>
        <w:pStyle w:val="Heading4"/>
        <w:rPr>
          <w:rFonts w:ascii="Times New Roman" w:hAnsi="Times New Roman" w:cs="Times New Roman"/>
          <w:sz w:val="24"/>
          <w:szCs w:val="24"/>
        </w:rPr>
      </w:pPr>
      <w:bookmarkStart w:id="14405" w:name="_Toc332775102"/>
      <w:r w:rsidRPr="00657B96">
        <w:rPr>
          <w:rFonts w:ascii="Times New Roman" w:hAnsi="Times New Roman" w:cs="Times New Roman"/>
          <w:sz w:val="24"/>
          <w:szCs w:val="24"/>
        </w:rPr>
        <w:t>5.8.3 Check Report Timesheet Status</w:t>
      </w:r>
      <w:bookmarkEnd w:id="14405"/>
    </w:p>
    <w:tbl>
      <w:tblPr>
        <w:tblW w:w="9379" w:type="dxa"/>
        <w:tblInd w:w="103" w:type="dxa"/>
        <w:tblLayout w:type="fixed"/>
        <w:tblLook w:val="04A0" w:firstRow="1" w:lastRow="0" w:firstColumn="1" w:lastColumn="0" w:noHBand="0" w:noVBand="1"/>
      </w:tblPr>
      <w:tblGrid>
        <w:gridCol w:w="1537"/>
        <w:gridCol w:w="2163"/>
        <w:gridCol w:w="2794"/>
        <w:gridCol w:w="2885"/>
      </w:tblGrid>
      <w:tr w:rsidR="00463174" w:rsidRPr="00657B96"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463174" w:rsidRPr="00657B96" w:rsidRDefault="00463174" w:rsidP="00227BA2">
            <w:pPr>
              <w:spacing w:after="0" w:line="240" w:lineRule="auto"/>
              <w:rPr>
                <w:rFonts w:ascii="Times New Roman" w:eastAsia="MS PGothic" w:hAnsi="Times New Roman" w:cs="Times New Roman"/>
                <w:b/>
                <w:sz w:val="24"/>
                <w:szCs w:val="24"/>
              </w:rPr>
            </w:pPr>
            <w:r w:rsidRPr="00657B96">
              <w:rPr>
                <w:rFonts w:ascii="Times New Roman" w:eastAsia="MS PGothic" w:hAnsi="Times New Roman" w:cs="Times New Roman"/>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463174" w:rsidRPr="00657B96" w:rsidRDefault="00463174" w:rsidP="00227BA2">
            <w:pPr>
              <w:spacing w:after="0" w:line="240" w:lineRule="auto"/>
              <w:rPr>
                <w:rFonts w:ascii="Times New Roman" w:eastAsia="MS PGothic" w:hAnsi="Times New Roman" w:cs="Times New Roman"/>
                <w:b/>
                <w:bCs/>
                <w:sz w:val="24"/>
                <w:szCs w:val="24"/>
              </w:rPr>
            </w:pPr>
            <w:r w:rsidRPr="00657B96">
              <w:rPr>
                <w:rFonts w:ascii="Times New Roman" w:eastAsia="MS PGothic" w:hAnsi="Times New Roman" w:cs="Times New Roman"/>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463174" w:rsidRPr="00657B96" w:rsidRDefault="00463174" w:rsidP="00227BA2">
            <w:pPr>
              <w:spacing w:after="0" w:line="240" w:lineRule="auto"/>
              <w:rPr>
                <w:rFonts w:ascii="Times New Roman" w:eastAsia="MS PGothic" w:hAnsi="Times New Roman" w:cs="Times New Roman"/>
                <w:b/>
                <w:bCs/>
                <w:sz w:val="24"/>
                <w:szCs w:val="24"/>
              </w:rPr>
            </w:pPr>
            <w:r w:rsidRPr="00657B96">
              <w:rPr>
                <w:rFonts w:ascii="Times New Roman" w:eastAsia="MS PGothic" w:hAnsi="Times New Roman" w:cs="Times New Roman"/>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463174" w:rsidRPr="00657B96" w:rsidRDefault="00463174" w:rsidP="00227BA2">
            <w:pPr>
              <w:spacing w:after="0" w:line="240" w:lineRule="auto"/>
              <w:rPr>
                <w:rFonts w:ascii="Times New Roman" w:eastAsia="MS PGothic" w:hAnsi="Times New Roman" w:cs="Times New Roman"/>
                <w:b/>
                <w:bCs/>
                <w:sz w:val="24"/>
                <w:szCs w:val="24"/>
              </w:rPr>
            </w:pPr>
            <w:r w:rsidRPr="00657B96">
              <w:rPr>
                <w:rFonts w:ascii="Times New Roman" w:eastAsia="MS PGothic" w:hAnsi="Times New Roman" w:cs="Times New Roman"/>
                <w:b/>
                <w:bCs/>
                <w:sz w:val="24"/>
                <w:szCs w:val="24"/>
              </w:rPr>
              <w:t>Expected output</w:t>
            </w:r>
          </w:p>
        </w:tc>
      </w:tr>
      <w:tr w:rsidR="00463174" w:rsidRPr="00657B96"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463174" w:rsidRPr="00657B96" w:rsidRDefault="00463174" w:rsidP="00463174">
            <w:pPr>
              <w:spacing w:after="0" w:line="240" w:lineRule="auto"/>
              <w:rPr>
                <w:rFonts w:ascii="Times New Roman" w:eastAsia="MS PGothic" w:hAnsi="Times New Roman" w:cs="Times New Roman"/>
                <w:sz w:val="24"/>
                <w:szCs w:val="24"/>
              </w:rPr>
            </w:pPr>
            <w:ins w:id="14406" w:author="DuyNgo" w:date="2012-08-09T14:40:00Z">
              <w:r w:rsidRPr="00657B96">
                <w:rPr>
                  <w:rFonts w:ascii="Times New Roman" w:eastAsia="MS PGothic" w:hAnsi="Times New Roman" w:cs="Times New Roman"/>
                  <w:sz w:val="24"/>
                  <w:szCs w:val="24"/>
                  <w:rPrChange w:id="14407" w:author="DuyNgo" w:date="2012-08-09T15:04:00Z">
                    <w:rPr>
                      <w:rFonts w:ascii="Tahoma" w:eastAsia="MS PGothic" w:hAnsi="Tahoma" w:cs="Tahoma"/>
                      <w:b/>
                      <w:bCs/>
                      <w:color w:val="4F81BD" w:themeColor="accent1"/>
                      <w:sz w:val="20"/>
                      <w:szCs w:val="20"/>
                    </w:rPr>
                  </w:rPrChange>
                </w:rPr>
                <w:t xml:space="preserve">Check </w:t>
              </w:r>
            </w:ins>
            <w:ins w:id="14408" w:author="DuyNgo" w:date="2012-08-09T14:46:00Z">
              <w:r w:rsidRPr="00657B96">
                <w:rPr>
                  <w:rFonts w:ascii="Times New Roman" w:eastAsia="MS PGothic" w:hAnsi="Times New Roman" w:cs="Times New Roman"/>
                  <w:sz w:val="24"/>
                  <w:szCs w:val="24"/>
                  <w:rPrChange w:id="14409" w:author="DuyNgo" w:date="2012-08-09T15:04:00Z">
                    <w:rPr>
                      <w:rFonts w:ascii="Tahoma" w:eastAsia="MS PGothic" w:hAnsi="Tahoma" w:cs="Tahoma"/>
                      <w:b/>
                      <w:bCs/>
                      <w:color w:val="4F81BD" w:themeColor="accent1"/>
                      <w:sz w:val="20"/>
                      <w:szCs w:val="20"/>
                    </w:rPr>
                  </w:rPrChange>
                </w:rPr>
                <w:t>report</w:t>
              </w:r>
            </w:ins>
            <w:ins w:id="14410" w:author="DuyNgo" w:date="2012-08-09T14:40:00Z">
              <w:r w:rsidRPr="00657B96">
                <w:rPr>
                  <w:rFonts w:ascii="Times New Roman" w:eastAsia="MS PGothic" w:hAnsi="Times New Roman" w:cs="Times New Roman"/>
                  <w:sz w:val="24"/>
                  <w:szCs w:val="24"/>
                  <w:rPrChange w:id="14411" w:author="DuyNgo" w:date="2012-08-09T15:04:00Z">
                    <w:rPr>
                      <w:rFonts w:ascii="Tahoma" w:eastAsia="MS PGothic" w:hAnsi="Tahoma" w:cs="Tahoma"/>
                      <w:b/>
                      <w:bCs/>
                      <w:color w:val="4F81BD" w:themeColor="accent1"/>
                      <w:sz w:val="20"/>
                      <w:szCs w:val="20"/>
                    </w:rPr>
                  </w:rPrChange>
                </w:rPr>
                <w:t xml:space="preserve"> </w:t>
              </w:r>
            </w:ins>
            <w:r w:rsidRPr="00657B96">
              <w:rPr>
                <w:rFonts w:ascii="Times New Roman" w:eastAsia="MS PGothic" w:hAnsi="Times New Roman" w:cs="Times New Roman"/>
                <w:sz w:val="24"/>
                <w:szCs w:val="24"/>
              </w:rPr>
              <w:t>timesheet</w:t>
            </w:r>
            <w:ins w:id="14412" w:author="DuyNgo" w:date="2012-08-09T14:40:00Z">
              <w:r w:rsidRPr="00657B96">
                <w:rPr>
                  <w:rFonts w:ascii="Times New Roman" w:eastAsia="MS PGothic" w:hAnsi="Times New Roman" w:cs="Times New Roman"/>
                  <w:sz w:val="24"/>
                  <w:szCs w:val="24"/>
                  <w:rPrChange w:id="14413" w:author="DuyNgo" w:date="2012-08-09T15:04:00Z">
                    <w:rPr>
                      <w:rFonts w:ascii="Tahoma" w:eastAsia="MS PGothic" w:hAnsi="Tahoma" w:cs="Tahoma"/>
                      <w:b/>
                      <w:bCs/>
                      <w:color w:val="4F81BD" w:themeColor="accent1"/>
                      <w:sz w:val="20"/>
                      <w:szCs w:val="20"/>
                    </w:rPr>
                  </w:rPrChange>
                </w:rPr>
                <w:t xml:space="preserve">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463174" w:rsidRPr="00657B96" w:rsidRDefault="00463174" w:rsidP="00227BA2">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463174" w:rsidRPr="00657B96" w:rsidRDefault="00463174" w:rsidP="00227BA2">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1 Go to report.</w:t>
            </w:r>
          </w:p>
          <w:p w:rsidR="00463174" w:rsidRPr="00657B96" w:rsidRDefault="00463174" w:rsidP="00227BA2">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2 Choose report timesheet</w:t>
            </w:r>
            <w:ins w:id="14414" w:author="DuyNgo" w:date="2012-08-09T14:40:00Z">
              <w:r w:rsidRPr="00657B96">
                <w:rPr>
                  <w:rFonts w:ascii="Times New Roman" w:eastAsia="MS PGothic" w:hAnsi="Times New Roman" w:cs="Times New Roman"/>
                  <w:sz w:val="24"/>
                  <w:szCs w:val="24"/>
                  <w:rPrChange w:id="14415" w:author="DuyNgo" w:date="2012-08-09T15:04:00Z">
                    <w:rPr>
                      <w:rFonts w:ascii="Tahoma" w:eastAsia="MS PGothic" w:hAnsi="Tahoma" w:cs="Tahoma"/>
                      <w:b/>
                      <w:bCs/>
                      <w:color w:val="4F81BD" w:themeColor="accent1"/>
                      <w:sz w:val="20"/>
                      <w:szCs w:val="20"/>
                    </w:rPr>
                  </w:rPrChange>
                </w:rPr>
                <w:t xml:space="preserve"> </w:t>
              </w:r>
            </w:ins>
            <w:r w:rsidRPr="00657B96">
              <w:rPr>
                <w:rFonts w:ascii="Times New Roman" w:eastAsia="MS PGothic" w:hAnsi="Times New Roman" w:cs="Times New Roman"/>
                <w:sz w:val="24"/>
                <w:szCs w:val="24"/>
              </w:rPr>
              <w:t>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463174" w:rsidRPr="00657B96" w:rsidRDefault="00463174" w:rsidP="00227BA2">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1 Get report printed out</w:t>
            </w:r>
          </w:p>
        </w:tc>
      </w:tr>
    </w:tbl>
    <w:p w:rsidR="00463174" w:rsidRPr="00657B96" w:rsidRDefault="00463174" w:rsidP="006C7325">
      <w:pPr>
        <w:rPr>
          <w:rFonts w:ascii="Times New Roman" w:hAnsi="Times New Roman" w:cs="Times New Roman"/>
          <w:sz w:val="24"/>
          <w:szCs w:val="24"/>
        </w:rPr>
      </w:pPr>
    </w:p>
    <w:p w:rsidR="00463174" w:rsidRPr="00657B96" w:rsidRDefault="00463174" w:rsidP="00463174">
      <w:pPr>
        <w:pStyle w:val="Heading4"/>
        <w:rPr>
          <w:rFonts w:ascii="Times New Roman" w:hAnsi="Times New Roman" w:cs="Times New Roman"/>
          <w:sz w:val="24"/>
          <w:szCs w:val="24"/>
        </w:rPr>
      </w:pPr>
      <w:bookmarkStart w:id="14416" w:name="_Toc332775103"/>
      <w:r w:rsidRPr="00657B96">
        <w:rPr>
          <w:rFonts w:ascii="Times New Roman" w:hAnsi="Times New Roman" w:cs="Times New Roman"/>
          <w:sz w:val="24"/>
          <w:szCs w:val="24"/>
        </w:rPr>
        <w:t>5.8.4 Check Report Requirement Status</w:t>
      </w:r>
      <w:bookmarkEnd w:id="14416"/>
    </w:p>
    <w:tbl>
      <w:tblPr>
        <w:tblW w:w="9379" w:type="dxa"/>
        <w:tblInd w:w="103" w:type="dxa"/>
        <w:tblLayout w:type="fixed"/>
        <w:tblLook w:val="04A0" w:firstRow="1" w:lastRow="0" w:firstColumn="1" w:lastColumn="0" w:noHBand="0" w:noVBand="1"/>
      </w:tblPr>
      <w:tblGrid>
        <w:gridCol w:w="1537"/>
        <w:gridCol w:w="2163"/>
        <w:gridCol w:w="2794"/>
        <w:gridCol w:w="2885"/>
      </w:tblGrid>
      <w:tr w:rsidR="00463174" w:rsidRPr="00657B96"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463174" w:rsidRPr="00657B96" w:rsidRDefault="00463174" w:rsidP="00227BA2">
            <w:pPr>
              <w:spacing w:after="0" w:line="240" w:lineRule="auto"/>
              <w:rPr>
                <w:rFonts w:ascii="Times New Roman" w:eastAsia="MS PGothic" w:hAnsi="Times New Roman" w:cs="Times New Roman"/>
                <w:b/>
                <w:sz w:val="24"/>
                <w:szCs w:val="24"/>
              </w:rPr>
            </w:pPr>
            <w:r w:rsidRPr="00657B96">
              <w:rPr>
                <w:rFonts w:ascii="Times New Roman" w:eastAsia="MS PGothic" w:hAnsi="Times New Roman" w:cs="Times New Roman"/>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463174" w:rsidRPr="00657B96" w:rsidRDefault="00463174" w:rsidP="00227BA2">
            <w:pPr>
              <w:spacing w:after="0" w:line="240" w:lineRule="auto"/>
              <w:rPr>
                <w:rFonts w:ascii="Times New Roman" w:eastAsia="MS PGothic" w:hAnsi="Times New Roman" w:cs="Times New Roman"/>
                <w:b/>
                <w:bCs/>
                <w:sz w:val="24"/>
                <w:szCs w:val="24"/>
              </w:rPr>
            </w:pPr>
            <w:r w:rsidRPr="00657B96">
              <w:rPr>
                <w:rFonts w:ascii="Times New Roman" w:eastAsia="MS PGothic" w:hAnsi="Times New Roman" w:cs="Times New Roman"/>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463174" w:rsidRPr="00657B96" w:rsidRDefault="00463174" w:rsidP="00227BA2">
            <w:pPr>
              <w:spacing w:after="0" w:line="240" w:lineRule="auto"/>
              <w:rPr>
                <w:rFonts w:ascii="Times New Roman" w:eastAsia="MS PGothic" w:hAnsi="Times New Roman" w:cs="Times New Roman"/>
                <w:b/>
                <w:bCs/>
                <w:sz w:val="24"/>
                <w:szCs w:val="24"/>
              </w:rPr>
            </w:pPr>
            <w:r w:rsidRPr="00657B96">
              <w:rPr>
                <w:rFonts w:ascii="Times New Roman" w:eastAsia="MS PGothic" w:hAnsi="Times New Roman" w:cs="Times New Roman"/>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463174" w:rsidRPr="00657B96" w:rsidRDefault="00463174" w:rsidP="00227BA2">
            <w:pPr>
              <w:spacing w:after="0" w:line="240" w:lineRule="auto"/>
              <w:rPr>
                <w:rFonts w:ascii="Times New Roman" w:eastAsia="MS PGothic" w:hAnsi="Times New Roman" w:cs="Times New Roman"/>
                <w:b/>
                <w:bCs/>
                <w:sz w:val="24"/>
                <w:szCs w:val="24"/>
              </w:rPr>
            </w:pPr>
            <w:r w:rsidRPr="00657B96">
              <w:rPr>
                <w:rFonts w:ascii="Times New Roman" w:eastAsia="MS PGothic" w:hAnsi="Times New Roman" w:cs="Times New Roman"/>
                <w:b/>
                <w:bCs/>
                <w:sz w:val="24"/>
                <w:szCs w:val="24"/>
              </w:rPr>
              <w:t>Expected output</w:t>
            </w:r>
          </w:p>
        </w:tc>
      </w:tr>
      <w:tr w:rsidR="00463174" w:rsidRPr="00657B96"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463174" w:rsidRPr="00657B96" w:rsidRDefault="00463174" w:rsidP="00463174">
            <w:pPr>
              <w:spacing w:after="0" w:line="240" w:lineRule="auto"/>
              <w:rPr>
                <w:rFonts w:ascii="Times New Roman" w:eastAsia="MS PGothic" w:hAnsi="Times New Roman" w:cs="Times New Roman"/>
                <w:sz w:val="24"/>
                <w:szCs w:val="24"/>
              </w:rPr>
            </w:pPr>
            <w:ins w:id="14417" w:author="DuyNgo" w:date="2012-08-09T14:40:00Z">
              <w:r w:rsidRPr="00657B96">
                <w:rPr>
                  <w:rFonts w:ascii="Times New Roman" w:eastAsia="MS PGothic" w:hAnsi="Times New Roman" w:cs="Times New Roman"/>
                  <w:sz w:val="24"/>
                  <w:szCs w:val="24"/>
                  <w:rPrChange w:id="14418" w:author="DuyNgo" w:date="2012-08-09T15:04:00Z">
                    <w:rPr>
                      <w:rFonts w:ascii="Tahoma" w:eastAsia="MS PGothic" w:hAnsi="Tahoma" w:cs="Tahoma"/>
                      <w:b/>
                      <w:bCs/>
                      <w:color w:val="4F81BD" w:themeColor="accent1"/>
                      <w:sz w:val="20"/>
                      <w:szCs w:val="20"/>
                    </w:rPr>
                  </w:rPrChange>
                </w:rPr>
                <w:t xml:space="preserve">Check </w:t>
              </w:r>
            </w:ins>
            <w:ins w:id="14419" w:author="DuyNgo" w:date="2012-08-09T14:46:00Z">
              <w:r w:rsidRPr="00657B96">
                <w:rPr>
                  <w:rFonts w:ascii="Times New Roman" w:eastAsia="MS PGothic" w:hAnsi="Times New Roman" w:cs="Times New Roman"/>
                  <w:sz w:val="24"/>
                  <w:szCs w:val="24"/>
                  <w:rPrChange w:id="14420" w:author="DuyNgo" w:date="2012-08-09T15:04:00Z">
                    <w:rPr>
                      <w:rFonts w:ascii="Tahoma" w:eastAsia="MS PGothic" w:hAnsi="Tahoma" w:cs="Tahoma"/>
                      <w:b/>
                      <w:bCs/>
                      <w:color w:val="4F81BD" w:themeColor="accent1"/>
                      <w:sz w:val="20"/>
                      <w:szCs w:val="20"/>
                    </w:rPr>
                  </w:rPrChange>
                </w:rPr>
                <w:t>report</w:t>
              </w:r>
            </w:ins>
            <w:ins w:id="14421" w:author="DuyNgo" w:date="2012-08-09T14:40:00Z">
              <w:r w:rsidRPr="00657B96">
                <w:rPr>
                  <w:rFonts w:ascii="Times New Roman" w:eastAsia="MS PGothic" w:hAnsi="Times New Roman" w:cs="Times New Roman"/>
                  <w:sz w:val="24"/>
                  <w:szCs w:val="24"/>
                  <w:rPrChange w:id="14422" w:author="DuyNgo" w:date="2012-08-09T15:04:00Z">
                    <w:rPr>
                      <w:rFonts w:ascii="Tahoma" w:eastAsia="MS PGothic" w:hAnsi="Tahoma" w:cs="Tahoma"/>
                      <w:b/>
                      <w:bCs/>
                      <w:color w:val="4F81BD" w:themeColor="accent1"/>
                      <w:sz w:val="20"/>
                      <w:szCs w:val="20"/>
                    </w:rPr>
                  </w:rPrChange>
                </w:rPr>
                <w:t xml:space="preserve"> </w:t>
              </w:r>
            </w:ins>
            <w:r w:rsidRPr="00657B96">
              <w:rPr>
                <w:rFonts w:ascii="Times New Roman" w:eastAsia="MS PGothic" w:hAnsi="Times New Roman" w:cs="Times New Roman"/>
                <w:sz w:val="24"/>
                <w:szCs w:val="24"/>
              </w:rPr>
              <w:t>requirement</w:t>
            </w:r>
            <w:ins w:id="14423" w:author="DuyNgo" w:date="2012-08-09T14:40:00Z">
              <w:r w:rsidRPr="00657B96">
                <w:rPr>
                  <w:rFonts w:ascii="Times New Roman" w:eastAsia="MS PGothic" w:hAnsi="Times New Roman" w:cs="Times New Roman"/>
                  <w:sz w:val="24"/>
                  <w:szCs w:val="24"/>
                  <w:rPrChange w:id="14424" w:author="DuyNgo" w:date="2012-08-09T15:04:00Z">
                    <w:rPr>
                      <w:rFonts w:ascii="Tahoma" w:eastAsia="MS PGothic" w:hAnsi="Tahoma" w:cs="Tahoma"/>
                      <w:b/>
                      <w:bCs/>
                      <w:color w:val="4F81BD" w:themeColor="accent1"/>
                      <w:sz w:val="20"/>
                      <w:szCs w:val="20"/>
                    </w:rPr>
                  </w:rPrChange>
                </w:rPr>
                <w:t xml:space="preserve">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463174" w:rsidRPr="00657B96" w:rsidRDefault="00463174" w:rsidP="00227BA2">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463174" w:rsidRPr="00657B96" w:rsidRDefault="00463174" w:rsidP="00227BA2">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1 Go to report.</w:t>
            </w:r>
          </w:p>
          <w:p w:rsidR="00463174" w:rsidRPr="00657B96" w:rsidRDefault="00463174" w:rsidP="00227BA2">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2 Choose report requirement</w:t>
            </w:r>
            <w:ins w:id="14425" w:author="DuyNgo" w:date="2012-08-09T14:40:00Z">
              <w:r w:rsidRPr="00657B96">
                <w:rPr>
                  <w:rFonts w:ascii="Times New Roman" w:eastAsia="MS PGothic" w:hAnsi="Times New Roman" w:cs="Times New Roman"/>
                  <w:sz w:val="24"/>
                  <w:szCs w:val="24"/>
                  <w:rPrChange w:id="14426" w:author="DuyNgo" w:date="2012-08-09T15:04:00Z">
                    <w:rPr>
                      <w:rFonts w:ascii="Tahoma" w:eastAsia="MS PGothic" w:hAnsi="Tahoma" w:cs="Tahoma"/>
                      <w:b/>
                      <w:bCs/>
                      <w:color w:val="4F81BD" w:themeColor="accent1"/>
                      <w:sz w:val="20"/>
                      <w:szCs w:val="20"/>
                    </w:rPr>
                  </w:rPrChange>
                </w:rPr>
                <w:t xml:space="preserve"> </w:t>
              </w:r>
            </w:ins>
            <w:r w:rsidRPr="00657B96">
              <w:rPr>
                <w:rFonts w:ascii="Times New Roman" w:eastAsia="MS PGothic" w:hAnsi="Times New Roman" w:cs="Times New Roman"/>
                <w:sz w:val="24"/>
                <w:szCs w:val="24"/>
              </w:rPr>
              <w:t>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463174" w:rsidRPr="00657B96" w:rsidRDefault="00463174" w:rsidP="00227BA2">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1 Get report printed out</w:t>
            </w:r>
          </w:p>
        </w:tc>
      </w:tr>
    </w:tbl>
    <w:p w:rsidR="00463174" w:rsidRPr="00657B96" w:rsidRDefault="00463174" w:rsidP="006C7325">
      <w:pPr>
        <w:rPr>
          <w:rFonts w:ascii="Times New Roman" w:hAnsi="Times New Roman" w:cs="Times New Roman"/>
          <w:sz w:val="24"/>
          <w:szCs w:val="24"/>
        </w:rPr>
      </w:pPr>
    </w:p>
    <w:p w:rsidR="00463174" w:rsidRPr="00657B96" w:rsidRDefault="00463174" w:rsidP="00463174">
      <w:pPr>
        <w:pStyle w:val="Heading4"/>
        <w:rPr>
          <w:rFonts w:ascii="Times New Roman" w:hAnsi="Times New Roman" w:cs="Times New Roman"/>
          <w:sz w:val="24"/>
          <w:szCs w:val="24"/>
        </w:rPr>
      </w:pPr>
      <w:bookmarkStart w:id="14427" w:name="_Toc332775104"/>
      <w:r w:rsidRPr="00657B96">
        <w:rPr>
          <w:rFonts w:ascii="Times New Roman" w:hAnsi="Times New Roman" w:cs="Times New Roman"/>
          <w:sz w:val="24"/>
          <w:szCs w:val="24"/>
        </w:rPr>
        <w:t>5.8.5 Check Report DMS Status</w:t>
      </w:r>
      <w:bookmarkEnd w:id="14427"/>
    </w:p>
    <w:tbl>
      <w:tblPr>
        <w:tblW w:w="9379" w:type="dxa"/>
        <w:tblInd w:w="103" w:type="dxa"/>
        <w:tblLayout w:type="fixed"/>
        <w:tblLook w:val="04A0" w:firstRow="1" w:lastRow="0" w:firstColumn="1" w:lastColumn="0" w:noHBand="0" w:noVBand="1"/>
      </w:tblPr>
      <w:tblGrid>
        <w:gridCol w:w="1537"/>
        <w:gridCol w:w="2163"/>
        <w:gridCol w:w="2794"/>
        <w:gridCol w:w="2885"/>
      </w:tblGrid>
      <w:tr w:rsidR="00463174" w:rsidRPr="00657B96"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463174" w:rsidRPr="00657B96" w:rsidRDefault="00463174" w:rsidP="00227BA2">
            <w:pPr>
              <w:spacing w:after="0" w:line="240" w:lineRule="auto"/>
              <w:rPr>
                <w:rFonts w:ascii="Times New Roman" w:eastAsia="MS PGothic" w:hAnsi="Times New Roman" w:cs="Times New Roman"/>
                <w:b/>
                <w:sz w:val="24"/>
                <w:szCs w:val="24"/>
              </w:rPr>
            </w:pPr>
            <w:r w:rsidRPr="00657B96">
              <w:rPr>
                <w:rFonts w:ascii="Times New Roman" w:eastAsia="MS PGothic" w:hAnsi="Times New Roman" w:cs="Times New Roman"/>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463174" w:rsidRPr="00657B96" w:rsidRDefault="00463174" w:rsidP="00227BA2">
            <w:pPr>
              <w:spacing w:after="0" w:line="240" w:lineRule="auto"/>
              <w:rPr>
                <w:rFonts w:ascii="Times New Roman" w:eastAsia="MS PGothic" w:hAnsi="Times New Roman" w:cs="Times New Roman"/>
                <w:b/>
                <w:bCs/>
                <w:sz w:val="24"/>
                <w:szCs w:val="24"/>
              </w:rPr>
            </w:pPr>
            <w:r w:rsidRPr="00657B96">
              <w:rPr>
                <w:rFonts w:ascii="Times New Roman" w:eastAsia="MS PGothic" w:hAnsi="Times New Roman" w:cs="Times New Roman"/>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463174" w:rsidRPr="00657B96" w:rsidRDefault="00463174" w:rsidP="00227BA2">
            <w:pPr>
              <w:spacing w:after="0" w:line="240" w:lineRule="auto"/>
              <w:rPr>
                <w:rFonts w:ascii="Times New Roman" w:eastAsia="MS PGothic" w:hAnsi="Times New Roman" w:cs="Times New Roman"/>
                <w:b/>
                <w:bCs/>
                <w:sz w:val="24"/>
                <w:szCs w:val="24"/>
              </w:rPr>
            </w:pPr>
            <w:r w:rsidRPr="00657B96">
              <w:rPr>
                <w:rFonts w:ascii="Times New Roman" w:eastAsia="MS PGothic" w:hAnsi="Times New Roman" w:cs="Times New Roman"/>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463174" w:rsidRPr="00657B96" w:rsidRDefault="00463174" w:rsidP="00227BA2">
            <w:pPr>
              <w:spacing w:after="0" w:line="240" w:lineRule="auto"/>
              <w:rPr>
                <w:rFonts w:ascii="Times New Roman" w:eastAsia="MS PGothic" w:hAnsi="Times New Roman" w:cs="Times New Roman"/>
                <w:b/>
                <w:bCs/>
                <w:sz w:val="24"/>
                <w:szCs w:val="24"/>
              </w:rPr>
            </w:pPr>
            <w:r w:rsidRPr="00657B96">
              <w:rPr>
                <w:rFonts w:ascii="Times New Roman" w:eastAsia="MS PGothic" w:hAnsi="Times New Roman" w:cs="Times New Roman"/>
                <w:b/>
                <w:bCs/>
                <w:sz w:val="24"/>
                <w:szCs w:val="24"/>
              </w:rPr>
              <w:t>Expected output</w:t>
            </w:r>
          </w:p>
        </w:tc>
      </w:tr>
      <w:tr w:rsidR="00463174" w:rsidRPr="00657B96"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463174" w:rsidRPr="00657B96" w:rsidRDefault="00463174" w:rsidP="00463174">
            <w:pPr>
              <w:spacing w:after="0" w:line="240" w:lineRule="auto"/>
              <w:rPr>
                <w:rFonts w:ascii="Times New Roman" w:eastAsia="MS PGothic" w:hAnsi="Times New Roman" w:cs="Times New Roman"/>
                <w:sz w:val="24"/>
                <w:szCs w:val="24"/>
              </w:rPr>
            </w:pPr>
            <w:ins w:id="14428" w:author="DuyNgo" w:date="2012-08-09T14:40:00Z">
              <w:r w:rsidRPr="00657B96">
                <w:rPr>
                  <w:rFonts w:ascii="Times New Roman" w:eastAsia="MS PGothic" w:hAnsi="Times New Roman" w:cs="Times New Roman"/>
                  <w:sz w:val="24"/>
                  <w:szCs w:val="24"/>
                  <w:rPrChange w:id="14429" w:author="DuyNgo" w:date="2012-08-09T15:04:00Z">
                    <w:rPr>
                      <w:rFonts w:ascii="Tahoma" w:eastAsia="MS PGothic" w:hAnsi="Tahoma" w:cs="Tahoma"/>
                      <w:b/>
                      <w:bCs/>
                      <w:color w:val="4F81BD" w:themeColor="accent1"/>
                      <w:sz w:val="20"/>
                      <w:szCs w:val="20"/>
                    </w:rPr>
                  </w:rPrChange>
                </w:rPr>
                <w:t xml:space="preserve">Check </w:t>
              </w:r>
            </w:ins>
            <w:ins w:id="14430" w:author="DuyNgo" w:date="2012-08-09T14:46:00Z">
              <w:r w:rsidRPr="00657B96">
                <w:rPr>
                  <w:rFonts w:ascii="Times New Roman" w:eastAsia="MS PGothic" w:hAnsi="Times New Roman" w:cs="Times New Roman"/>
                  <w:sz w:val="24"/>
                  <w:szCs w:val="24"/>
                  <w:rPrChange w:id="14431" w:author="DuyNgo" w:date="2012-08-09T15:04:00Z">
                    <w:rPr>
                      <w:rFonts w:ascii="Tahoma" w:eastAsia="MS PGothic" w:hAnsi="Tahoma" w:cs="Tahoma"/>
                      <w:b/>
                      <w:bCs/>
                      <w:color w:val="4F81BD" w:themeColor="accent1"/>
                      <w:sz w:val="20"/>
                      <w:szCs w:val="20"/>
                    </w:rPr>
                  </w:rPrChange>
                </w:rPr>
                <w:t>report</w:t>
              </w:r>
            </w:ins>
            <w:ins w:id="14432" w:author="DuyNgo" w:date="2012-08-09T14:40:00Z">
              <w:r w:rsidRPr="00657B96">
                <w:rPr>
                  <w:rFonts w:ascii="Times New Roman" w:eastAsia="MS PGothic" w:hAnsi="Times New Roman" w:cs="Times New Roman"/>
                  <w:sz w:val="24"/>
                  <w:szCs w:val="24"/>
                  <w:rPrChange w:id="14433" w:author="DuyNgo" w:date="2012-08-09T15:04:00Z">
                    <w:rPr>
                      <w:rFonts w:ascii="Tahoma" w:eastAsia="MS PGothic" w:hAnsi="Tahoma" w:cs="Tahoma"/>
                      <w:b/>
                      <w:bCs/>
                      <w:color w:val="4F81BD" w:themeColor="accent1"/>
                      <w:sz w:val="20"/>
                      <w:szCs w:val="20"/>
                    </w:rPr>
                  </w:rPrChange>
                </w:rPr>
                <w:t xml:space="preserve"> </w:t>
              </w:r>
            </w:ins>
            <w:r w:rsidRPr="00657B96">
              <w:rPr>
                <w:rFonts w:ascii="Times New Roman" w:eastAsia="MS PGothic" w:hAnsi="Times New Roman" w:cs="Times New Roman"/>
                <w:sz w:val="24"/>
                <w:szCs w:val="24"/>
              </w:rPr>
              <w:t>DMS</w:t>
            </w:r>
            <w:ins w:id="14434" w:author="DuyNgo" w:date="2012-08-09T14:40:00Z">
              <w:r w:rsidRPr="00657B96">
                <w:rPr>
                  <w:rFonts w:ascii="Times New Roman" w:eastAsia="MS PGothic" w:hAnsi="Times New Roman" w:cs="Times New Roman"/>
                  <w:sz w:val="24"/>
                  <w:szCs w:val="24"/>
                  <w:rPrChange w:id="14435" w:author="DuyNgo" w:date="2012-08-09T15:04:00Z">
                    <w:rPr>
                      <w:rFonts w:ascii="Tahoma" w:eastAsia="MS PGothic" w:hAnsi="Tahoma" w:cs="Tahoma"/>
                      <w:b/>
                      <w:bCs/>
                      <w:color w:val="4F81BD" w:themeColor="accent1"/>
                      <w:sz w:val="20"/>
                      <w:szCs w:val="20"/>
                    </w:rPr>
                  </w:rPrChange>
                </w:rPr>
                <w:t xml:space="preserve">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463174" w:rsidRPr="00657B96" w:rsidRDefault="00463174" w:rsidP="00227BA2">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463174" w:rsidRPr="00657B96" w:rsidRDefault="00463174" w:rsidP="00227BA2">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1 Go to report.</w:t>
            </w:r>
          </w:p>
          <w:p w:rsidR="00463174" w:rsidRPr="00657B96" w:rsidRDefault="00463174" w:rsidP="00227BA2">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2 Choose report DMS</w:t>
            </w:r>
            <w:ins w:id="14436" w:author="DuyNgo" w:date="2012-08-09T14:40:00Z">
              <w:r w:rsidRPr="00657B96">
                <w:rPr>
                  <w:rFonts w:ascii="Times New Roman" w:eastAsia="MS PGothic" w:hAnsi="Times New Roman" w:cs="Times New Roman"/>
                  <w:sz w:val="24"/>
                  <w:szCs w:val="24"/>
                  <w:rPrChange w:id="14437" w:author="DuyNgo" w:date="2012-08-09T15:04:00Z">
                    <w:rPr>
                      <w:rFonts w:ascii="Tahoma" w:eastAsia="MS PGothic" w:hAnsi="Tahoma" w:cs="Tahoma"/>
                      <w:b/>
                      <w:bCs/>
                      <w:color w:val="4F81BD" w:themeColor="accent1"/>
                      <w:sz w:val="20"/>
                      <w:szCs w:val="20"/>
                    </w:rPr>
                  </w:rPrChange>
                </w:rPr>
                <w:t xml:space="preserve"> </w:t>
              </w:r>
            </w:ins>
            <w:r w:rsidRPr="00657B96">
              <w:rPr>
                <w:rFonts w:ascii="Times New Roman" w:eastAsia="MS PGothic" w:hAnsi="Times New Roman" w:cs="Times New Roman"/>
                <w:sz w:val="24"/>
                <w:szCs w:val="24"/>
              </w:rPr>
              <w:t>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463174" w:rsidRPr="00657B96" w:rsidRDefault="00463174" w:rsidP="00227BA2">
            <w:pPr>
              <w:spacing w:after="0" w:line="240" w:lineRule="auto"/>
              <w:rPr>
                <w:rFonts w:ascii="Times New Roman" w:eastAsia="MS PGothic" w:hAnsi="Times New Roman" w:cs="Times New Roman"/>
                <w:sz w:val="24"/>
                <w:szCs w:val="24"/>
              </w:rPr>
            </w:pPr>
            <w:r w:rsidRPr="00657B96">
              <w:rPr>
                <w:rFonts w:ascii="Times New Roman" w:eastAsia="MS PGothic" w:hAnsi="Times New Roman" w:cs="Times New Roman"/>
                <w:sz w:val="24"/>
                <w:szCs w:val="24"/>
              </w:rPr>
              <w:t>1 Get report printed out</w:t>
            </w:r>
          </w:p>
        </w:tc>
      </w:tr>
    </w:tbl>
    <w:p w:rsidR="00463174" w:rsidRPr="00657B96" w:rsidRDefault="00463174" w:rsidP="006C7325">
      <w:pPr>
        <w:rPr>
          <w:rFonts w:ascii="Times New Roman" w:hAnsi="Times New Roman" w:cs="Times New Roman"/>
          <w:sz w:val="24"/>
          <w:szCs w:val="24"/>
        </w:rPr>
      </w:pPr>
    </w:p>
    <w:p w:rsidR="00AF541B" w:rsidRPr="00657B96" w:rsidRDefault="00AF541B">
      <w:pPr>
        <w:pStyle w:val="Heading3"/>
        <w:rPr>
          <w:ins w:id="14438" w:author="DuyNgo" w:date="2012-08-10T07:25:00Z"/>
          <w:rFonts w:ascii="Times New Roman" w:eastAsiaTheme="minorHAnsi" w:hAnsi="Times New Roman" w:cs="Times New Roman"/>
          <w:color w:val="auto"/>
          <w:sz w:val="24"/>
          <w:szCs w:val="24"/>
          <w:rPrChange w:id="14439" w:author="DuyNgo" w:date="2012-08-10T08:15:00Z">
            <w:rPr>
              <w:ins w:id="14440" w:author="DuyNgo" w:date="2012-08-10T07:25:00Z"/>
            </w:rPr>
          </w:rPrChange>
        </w:rPr>
        <w:pPrChange w:id="14441" w:author="DuyNgo" w:date="2012-08-09T22:33:00Z">
          <w:pPr>
            <w:pStyle w:val="Heading1"/>
            <w:numPr>
              <w:numId w:val="2"/>
            </w:numPr>
            <w:tabs>
              <w:tab w:val="left" w:pos="709"/>
            </w:tabs>
            <w:ind w:left="720" w:firstLine="284"/>
            <w:jc w:val="both"/>
          </w:pPr>
        </w:pPrChange>
      </w:pPr>
      <w:bookmarkStart w:id="14442" w:name="_Toc332775105"/>
      <w:r w:rsidRPr="00657B96">
        <w:rPr>
          <w:rFonts w:ascii="Times New Roman" w:hAnsi="Times New Roman" w:cs="Times New Roman"/>
          <w:sz w:val="24"/>
          <w:szCs w:val="24"/>
        </w:rPr>
        <w:lastRenderedPageBreak/>
        <w:t>5.9 Android</w:t>
      </w:r>
      <w:bookmarkEnd w:id="14442"/>
    </w:p>
    <w:p w:rsidR="00896FE0" w:rsidRPr="00657B96" w:rsidRDefault="00896FE0" w:rsidP="00896FE0">
      <w:pPr>
        <w:pStyle w:val="Heading4"/>
        <w:rPr>
          <w:ins w:id="14443" w:author="DuyNgo" w:date="2012-08-09T11:00:00Z"/>
          <w:rFonts w:ascii="Times New Roman" w:hAnsi="Times New Roman" w:cs="Times New Roman"/>
          <w:sz w:val="24"/>
          <w:szCs w:val="24"/>
          <w:rPrChange w:id="14444" w:author="DuyNgo" w:date="2012-08-09T15:04:00Z">
            <w:rPr>
              <w:ins w:id="14445" w:author="DuyNgo" w:date="2012-08-09T11:00:00Z"/>
            </w:rPr>
          </w:rPrChange>
        </w:rPr>
      </w:pPr>
      <w:bookmarkStart w:id="14446" w:name="_Toc332775106"/>
      <w:r w:rsidRPr="00657B96">
        <w:rPr>
          <w:rFonts w:ascii="Times New Roman" w:hAnsi="Times New Roman" w:cs="Times New Roman"/>
          <w:sz w:val="24"/>
          <w:szCs w:val="24"/>
        </w:rPr>
        <w:t>5</w:t>
      </w:r>
      <w:ins w:id="14447" w:author="DuyNgo" w:date="2012-08-09T11:00:00Z">
        <w:r w:rsidRPr="00657B96">
          <w:rPr>
            <w:rFonts w:ascii="Times New Roman" w:hAnsi="Times New Roman" w:cs="Times New Roman"/>
            <w:sz w:val="24"/>
            <w:szCs w:val="24"/>
            <w:rPrChange w:id="14448" w:author="DuyNgo" w:date="2012-08-09T15:04:00Z">
              <w:rPr>
                <w:i w:val="0"/>
                <w:iCs w:val="0"/>
                <w:color w:val="365F91" w:themeColor="accent1" w:themeShade="BF"/>
                <w:sz w:val="28"/>
                <w:szCs w:val="28"/>
              </w:rPr>
            </w:rPrChange>
          </w:rPr>
          <w:t>.</w:t>
        </w:r>
      </w:ins>
      <w:r w:rsidRPr="00657B96">
        <w:rPr>
          <w:rFonts w:ascii="Times New Roman" w:hAnsi="Times New Roman" w:cs="Times New Roman"/>
          <w:sz w:val="24"/>
          <w:szCs w:val="24"/>
        </w:rPr>
        <w:t>9</w:t>
      </w:r>
      <w:ins w:id="14449" w:author="DuyNgo" w:date="2012-08-09T11:00:00Z">
        <w:r w:rsidRPr="00657B96">
          <w:rPr>
            <w:rFonts w:ascii="Times New Roman" w:hAnsi="Times New Roman" w:cs="Times New Roman"/>
            <w:sz w:val="24"/>
            <w:szCs w:val="24"/>
            <w:rPrChange w:id="14450" w:author="DuyNgo" w:date="2012-08-09T15:04:00Z">
              <w:rPr>
                <w:i w:val="0"/>
                <w:iCs w:val="0"/>
                <w:color w:val="365F91" w:themeColor="accent1" w:themeShade="BF"/>
                <w:sz w:val="28"/>
                <w:szCs w:val="28"/>
              </w:rPr>
            </w:rPrChange>
          </w:rPr>
          <w:t>.1 Check view project status list</w:t>
        </w:r>
        <w:bookmarkEnd w:id="14446"/>
      </w:ins>
    </w:p>
    <w:tbl>
      <w:tblPr>
        <w:tblW w:w="9379" w:type="dxa"/>
        <w:tblInd w:w="103" w:type="dxa"/>
        <w:tblLayout w:type="fixed"/>
        <w:tblLook w:val="04A0" w:firstRow="1" w:lastRow="0" w:firstColumn="1" w:lastColumn="0" w:noHBand="0" w:noVBand="1"/>
      </w:tblPr>
      <w:tblGrid>
        <w:gridCol w:w="1537"/>
        <w:gridCol w:w="2163"/>
        <w:gridCol w:w="2794"/>
        <w:gridCol w:w="2885"/>
      </w:tblGrid>
      <w:tr w:rsidR="00896FE0" w:rsidRPr="00657B96" w:rsidTr="00227BA2">
        <w:trPr>
          <w:trHeight w:val="114"/>
          <w:ins w:id="14451"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896FE0" w:rsidRPr="00657B96" w:rsidRDefault="00896FE0" w:rsidP="00227BA2">
            <w:pPr>
              <w:spacing w:after="0" w:line="240" w:lineRule="auto"/>
              <w:rPr>
                <w:ins w:id="14452" w:author="DuyNgo" w:date="2012-08-09T11:00:00Z"/>
                <w:rFonts w:ascii="Times New Roman" w:eastAsia="MS PGothic" w:hAnsi="Times New Roman" w:cs="Times New Roman"/>
                <w:b/>
                <w:sz w:val="24"/>
                <w:szCs w:val="24"/>
                <w:rPrChange w:id="14453" w:author="DuyNgo" w:date="2012-08-09T15:04:00Z">
                  <w:rPr>
                    <w:ins w:id="14454" w:author="DuyNgo" w:date="2012-08-09T11:00:00Z"/>
                    <w:rFonts w:ascii="Tahoma" w:eastAsia="MS PGothic" w:hAnsi="Tahoma" w:cs="Tahoma"/>
                    <w:b/>
                    <w:sz w:val="20"/>
                    <w:szCs w:val="20"/>
                  </w:rPr>
                </w:rPrChange>
              </w:rPr>
            </w:pPr>
            <w:ins w:id="14455" w:author="DuyNgo" w:date="2012-08-09T11:00:00Z">
              <w:r w:rsidRPr="00657B96">
                <w:rPr>
                  <w:rFonts w:ascii="Times New Roman" w:eastAsia="MS PGothic" w:hAnsi="Times New Roman" w:cs="Times New Roman"/>
                  <w:b/>
                  <w:sz w:val="24"/>
                  <w:szCs w:val="24"/>
                  <w:rPrChange w:id="14456"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896FE0" w:rsidRPr="00657B96" w:rsidRDefault="00896FE0" w:rsidP="00227BA2">
            <w:pPr>
              <w:spacing w:after="0" w:line="240" w:lineRule="auto"/>
              <w:rPr>
                <w:ins w:id="14457" w:author="DuyNgo" w:date="2012-08-09T11:00:00Z"/>
                <w:rFonts w:ascii="Times New Roman" w:eastAsia="MS PGothic" w:hAnsi="Times New Roman" w:cs="Times New Roman"/>
                <w:b/>
                <w:bCs/>
                <w:sz w:val="24"/>
                <w:szCs w:val="24"/>
                <w:rPrChange w:id="14458" w:author="DuyNgo" w:date="2012-08-09T15:04:00Z">
                  <w:rPr>
                    <w:ins w:id="14459" w:author="DuyNgo" w:date="2012-08-09T11:00:00Z"/>
                    <w:rFonts w:ascii="Tahoma" w:eastAsia="MS PGothic" w:hAnsi="Tahoma" w:cs="Tahoma"/>
                    <w:b/>
                    <w:bCs/>
                    <w:sz w:val="20"/>
                    <w:szCs w:val="20"/>
                  </w:rPr>
                </w:rPrChange>
              </w:rPr>
            </w:pPr>
            <w:ins w:id="14460" w:author="DuyNgo" w:date="2012-08-09T11:00:00Z">
              <w:r w:rsidRPr="00657B96">
                <w:rPr>
                  <w:rFonts w:ascii="Times New Roman" w:eastAsia="MS PGothic" w:hAnsi="Times New Roman" w:cs="Times New Roman"/>
                  <w:b/>
                  <w:bCs/>
                  <w:sz w:val="24"/>
                  <w:szCs w:val="24"/>
                  <w:rPrChange w:id="14461"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896FE0" w:rsidRPr="00657B96" w:rsidRDefault="00896FE0" w:rsidP="00227BA2">
            <w:pPr>
              <w:spacing w:after="0" w:line="240" w:lineRule="auto"/>
              <w:rPr>
                <w:ins w:id="14462" w:author="DuyNgo" w:date="2012-08-09T11:00:00Z"/>
                <w:rFonts w:ascii="Times New Roman" w:eastAsia="MS PGothic" w:hAnsi="Times New Roman" w:cs="Times New Roman"/>
                <w:b/>
                <w:bCs/>
                <w:sz w:val="24"/>
                <w:szCs w:val="24"/>
                <w:rPrChange w:id="14463" w:author="DuyNgo" w:date="2012-08-09T15:04:00Z">
                  <w:rPr>
                    <w:ins w:id="14464" w:author="DuyNgo" w:date="2012-08-09T11:00:00Z"/>
                    <w:rFonts w:ascii="Tahoma" w:eastAsia="MS PGothic" w:hAnsi="Tahoma" w:cs="Tahoma"/>
                    <w:b/>
                    <w:bCs/>
                    <w:sz w:val="20"/>
                    <w:szCs w:val="20"/>
                  </w:rPr>
                </w:rPrChange>
              </w:rPr>
            </w:pPr>
            <w:ins w:id="14465" w:author="DuyNgo" w:date="2012-08-09T11:00:00Z">
              <w:r w:rsidRPr="00657B96">
                <w:rPr>
                  <w:rFonts w:ascii="Times New Roman" w:eastAsia="MS PGothic" w:hAnsi="Times New Roman" w:cs="Times New Roman"/>
                  <w:b/>
                  <w:bCs/>
                  <w:sz w:val="24"/>
                  <w:szCs w:val="24"/>
                  <w:rPrChange w:id="14466"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896FE0" w:rsidRPr="00657B96" w:rsidRDefault="00896FE0" w:rsidP="00227BA2">
            <w:pPr>
              <w:spacing w:after="0" w:line="240" w:lineRule="auto"/>
              <w:rPr>
                <w:ins w:id="14467" w:author="DuyNgo" w:date="2012-08-09T11:00:00Z"/>
                <w:rFonts w:ascii="Times New Roman" w:eastAsia="MS PGothic" w:hAnsi="Times New Roman" w:cs="Times New Roman"/>
                <w:b/>
                <w:bCs/>
                <w:sz w:val="24"/>
                <w:szCs w:val="24"/>
                <w:rPrChange w:id="14468" w:author="DuyNgo" w:date="2012-08-09T15:04:00Z">
                  <w:rPr>
                    <w:ins w:id="14469" w:author="DuyNgo" w:date="2012-08-09T11:00:00Z"/>
                    <w:rFonts w:ascii="Tahoma" w:eastAsia="MS PGothic" w:hAnsi="Tahoma" w:cs="Tahoma"/>
                    <w:b/>
                    <w:bCs/>
                    <w:sz w:val="20"/>
                    <w:szCs w:val="20"/>
                  </w:rPr>
                </w:rPrChange>
              </w:rPr>
            </w:pPr>
            <w:ins w:id="14470" w:author="DuyNgo" w:date="2012-08-09T11:00:00Z">
              <w:r w:rsidRPr="00657B96">
                <w:rPr>
                  <w:rFonts w:ascii="Times New Roman" w:eastAsia="MS PGothic" w:hAnsi="Times New Roman" w:cs="Times New Roman"/>
                  <w:b/>
                  <w:bCs/>
                  <w:sz w:val="24"/>
                  <w:szCs w:val="24"/>
                  <w:rPrChange w:id="14471" w:author="DuyNgo" w:date="2012-08-09T15:04:00Z">
                    <w:rPr>
                      <w:rFonts w:ascii="Tahoma" w:eastAsia="MS PGothic" w:hAnsi="Tahoma" w:cs="Tahoma"/>
                      <w:b/>
                      <w:bCs/>
                      <w:color w:val="4F81BD" w:themeColor="accent1"/>
                      <w:sz w:val="20"/>
                      <w:szCs w:val="20"/>
                    </w:rPr>
                  </w:rPrChange>
                </w:rPr>
                <w:t>Expected output</w:t>
              </w:r>
            </w:ins>
          </w:p>
        </w:tc>
      </w:tr>
      <w:tr w:rsidR="00896FE0" w:rsidRPr="00657B96" w:rsidTr="00227BA2">
        <w:trPr>
          <w:trHeight w:val="1142"/>
          <w:ins w:id="14472"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896FE0" w:rsidRPr="00657B96" w:rsidRDefault="00896FE0" w:rsidP="00227BA2">
            <w:pPr>
              <w:spacing w:after="0" w:line="240" w:lineRule="auto"/>
              <w:rPr>
                <w:ins w:id="14473" w:author="DuyNgo" w:date="2012-08-09T11:00:00Z"/>
                <w:rFonts w:ascii="Times New Roman" w:eastAsia="MS PGothic" w:hAnsi="Times New Roman" w:cs="Times New Roman"/>
                <w:sz w:val="24"/>
                <w:szCs w:val="24"/>
                <w:rPrChange w:id="14474" w:author="DuyNgo" w:date="2012-08-09T15:04:00Z">
                  <w:rPr>
                    <w:ins w:id="14475" w:author="DuyNgo" w:date="2012-08-09T11:00:00Z"/>
                    <w:rFonts w:ascii="Tahoma" w:eastAsia="MS PGothic" w:hAnsi="Tahoma" w:cs="Tahoma"/>
                    <w:sz w:val="20"/>
                    <w:szCs w:val="20"/>
                  </w:rPr>
                </w:rPrChange>
              </w:rPr>
            </w:pPr>
            <w:ins w:id="14476" w:author="DuyNgo" w:date="2012-08-09T11:00:00Z">
              <w:r w:rsidRPr="00657B96">
                <w:rPr>
                  <w:rFonts w:ascii="Times New Roman" w:eastAsia="MS PGothic" w:hAnsi="Times New Roman" w:cs="Times New Roman"/>
                  <w:sz w:val="24"/>
                  <w:szCs w:val="24"/>
                  <w:rPrChange w:id="14477" w:author="DuyNgo" w:date="2012-08-09T15:04:00Z">
                    <w:rPr>
                      <w:rFonts w:ascii="Tahoma" w:eastAsia="MS PGothic" w:hAnsi="Tahoma" w:cs="Tahoma"/>
                      <w:b/>
                      <w:bCs/>
                      <w:color w:val="4F81BD" w:themeColor="accent1"/>
                      <w:sz w:val="20"/>
                      <w:szCs w:val="20"/>
                    </w:rPr>
                  </w:rPrChange>
                </w:rPr>
                <w:t>Check view project</w:t>
              </w:r>
            </w:ins>
            <w:ins w:id="14478" w:author="DuyNgo" w:date="2012-08-09T11:01:00Z">
              <w:r w:rsidRPr="00657B96">
                <w:rPr>
                  <w:rFonts w:ascii="Times New Roman" w:eastAsia="MS PGothic" w:hAnsi="Times New Roman" w:cs="Times New Roman"/>
                  <w:sz w:val="24"/>
                  <w:szCs w:val="24"/>
                  <w:rPrChange w:id="14479" w:author="DuyNgo" w:date="2012-08-09T15:04:00Z">
                    <w:rPr>
                      <w:rFonts w:ascii="Tahoma" w:eastAsia="MS PGothic" w:hAnsi="Tahoma" w:cs="Tahoma"/>
                      <w:b/>
                      <w:bCs/>
                      <w:color w:val="4F81BD" w:themeColor="accent1"/>
                      <w:sz w:val="20"/>
                      <w:szCs w:val="20"/>
                    </w:rPr>
                  </w:rPrChange>
                </w:rPr>
                <w:t xml:space="preserve"> status</w:t>
              </w:r>
            </w:ins>
            <w:ins w:id="14480" w:author="DuyNgo" w:date="2012-08-09T11:00:00Z">
              <w:r w:rsidRPr="00657B96">
                <w:rPr>
                  <w:rFonts w:ascii="Times New Roman" w:eastAsia="MS PGothic" w:hAnsi="Times New Roman" w:cs="Times New Roman"/>
                  <w:sz w:val="24"/>
                  <w:szCs w:val="24"/>
                  <w:rPrChange w:id="14481" w:author="DuyNgo" w:date="2012-08-09T15:04:00Z">
                    <w:rPr>
                      <w:rFonts w:ascii="Tahoma" w:eastAsia="MS PGothic" w:hAnsi="Tahoma" w:cs="Tahoma"/>
                      <w:b/>
                      <w:bCs/>
                      <w:color w:val="4F81BD" w:themeColor="accent1"/>
                      <w:sz w:val="20"/>
                      <w:szCs w:val="20"/>
                    </w:rPr>
                  </w:rPrChange>
                </w:rPr>
                <w:t xml:space="preserve">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896FE0" w:rsidRPr="00657B96" w:rsidRDefault="00896FE0" w:rsidP="00227BA2">
            <w:pPr>
              <w:spacing w:after="0" w:line="240" w:lineRule="auto"/>
              <w:rPr>
                <w:ins w:id="14482" w:author="DuyNgo" w:date="2012-08-09T11:00:00Z"/>
                <w:rFonts w:ascii="Times New Roman" w:eastAsia="MS PGothic" w:hAnsi="Times New Roman" w:cs="Times New Roman"/>
                <w:sz w:val="24"/>
                <w:szCs w:val="24"/>
                <w:rPrChange w:id="14483" w:author="DuyNgo" w:date="2012-08-09T15:04:00Z">
                  <w:rPr>
                    <w:ins w:id="14484" w:author="DuyNgo" w:date="2012-08-09T11:00: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896FE0" w:rsidRPr="00657B96" w:rsidRDefault="00896FE0">
            <w:pPr>
              <w:pStyle w:val="ListParagraph"/>
              <w:numPr>
                <w:ilvl w:val="0"/>
                <w:numId w:val="122"/>
              </w:numPr>
              <w:spacing w:after="0" w:line="240" w:lineRule="auto"/>
              <w:rPr>
                <w:ins w:id="14485" w:author="DuyNgo" w:date="2012-08-09T11:00:00Z"/>
                <w:rFonts w:ascii="Times New Roman" w:eastAsia="MS PGothic" w:hAnsi="Times New Roman" w:cs="Times New Roman"/>
                <w:sz w:val="24"/>
                <w:szCs w:val="24"/>
                <w:rPrChange w:id="14486" w:author="DuyNgo" w:date="2012-08-09T15:04:00Z">
                  <w:rPr>
                    <w:ins w:id="14487" w:author="DuyNgo" w:date="2012-08-09T11:00:00Z"/>
                    <w:rFonts w:ascii="Tahoma" w:hAnsi="Tahoma" w:cs="Tahoma"/>
                    <w:color w:val="000000"/>
                    <w:sz w:val="20"/>
                    <w:szCs w:val="20"/>
                  </w:rPr>
                </w:rPrChange>
              </w:rPr>
              <w:pPrChange w:id="14488"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4489" w:author="DuyNgo" w:date="2012-08-09T11:00:00Z">
              <w:r w:rsidRPr="00657B96">
                <w:rPr>
                  <w:rFonts w:ascii="Times New Roman" w:eastAsia="MS PGothic" w:hAnsi="Times New Roman" w:cs="Times New Roman"/>
                  <w:sz w:val="24"/>
                  <w:szCs w:val="24"/>
                  <w:rPrChange w:id="14490" w:author="DuyNgo" w:date="2012-08-09T15:04:00Z">
                    <w:rPr/>
                  </w:rPrChange>
                </w:rPr>
                <w:t>Log in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896FE0" w:rsidRPr="00657B96" w:rsidRDefault="00896FE0">
            <w:pPr>
              <w:pStyle w:val="ListParagraph"/>
              <w:numPr>
                <w:ilvl w:val="0"/>
                <w:numId w:val="123"/>
              </w:numPr>
              <w:spacing w:after="0" w:line="240" w:lineRule="auto"/>
              <w:rPr>
                <w:ins w:id="14491" w:author="DuyNgo" w:date="2012-08-09T11:00:00Z"/>
                <w:rFonts w:ascii="Times New Roman" w:eastAsia="MS PGothic" w:hAnsi="Times New Roman" w:cs="Times New Roman"/>
                <w:sz w:val="24"/>
                <w:szCs w:val="24"/>
                <w:rPrChange w:id="14492" w:author="DuyNgo" w:date="2012-08-09T15:04:00Z">
                  <w:rPr>
                    <w:ins w:id="14493" w:author="DuyNgo" w:date="2012-08-09T11:00:00Z"/>
                    <w:rFonts w:ascii="Tahoma" w:hAnsi="Tahoma" w:cs="Tahoma"/>
                    <w:color w:val="000000"/>
                    <w:sz w:val="20"/>
                    <w:szCs w:val="20"/>
                  </w:rPr>
                </w:rPrChange>
              </w:rPr>
              <w:pPrChange w:id="14494"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4495" w:author="DuyNgo" w:date="2012-08-09T11:00:00Z">
              <w:r w:rsidRPr="00657B96">
                <w:rPr>
                  <w:rFonts w:ascii="Times New Roman" w:eastAsia="MS PGothic" w:hAnsi="Times New Roman" w:cs="Times New Roman"/>
                  <w:sz w:val="24"/>
                  <w:szCs w:val="24"/>
                  <w:rPrChange w:id="14496" w:author="DuyNgo" w:date="2012-08-09T15:04:00Z">
                    <w:rPr/>
                  </w:rPrChange>
                </w:rPr>
                <w:t>Able to view list</w:t>
              </w:r>
            </w:ins>
            <w:ins w:id="14497" w:author="DuyNgo" w:date="2012-08-09T11:01:00Z">
              <w:r w:rsidRPr="00657B96">
                <w:rPr>
                  <w:rFonts w:ascii="Times New Roman" w:eastAsia="MS PGothic" w:hAnsi="Times New Roman" w:cs="Times New Roman"/>
                  <w:sz w:val="24"/>
                  <w:szCs w:val="24"/>
                  <w:rPrChange w:id="14498" w:author="DuyNgo" w:date="2012-08-09T15:04:00Z">
                    <w:rPr/>
                  </w:rPrChange>
                </w:rPr>
                <w:t xml:space="preserve"> status</w:t>
              </w:r>
            </w:ins>
            <w:ins w:id="14499" w:author="DuyNgo" w:date="2012-08-09T11:00:00Z">
              <w:r w:rsidRPr="00657B96">
                <w:rPr>
                  <w:rFonts w:ascii="Times New Roman" w:eastAsia="MS PGothic" w:hAnsi="Times New Roman" w:cs="Times New Roman"/>
                  <w:sz w:val="24"/>
                  <w:szCs w:val="24"/>
                  <w:rPrChange w:id="14500" w:author="DuyNgo" w:date="2012-08-09T15:04:00Z">
                    <w:rPr/>
                  </w:rPrChange>
                </w:rPr>
                <w:t xml:space="preserve"> of projects that logged-in user is member.</w:t>
              </w:r>
            </w:ins>
          </w:p>
        </w:tc>
      </w:tr>
    </w:tbl>
    <w:p w:rsidR="00896FE0" w:rsidRPr="00657B96" w:rsidRDefault="00896FE0" w:rsidP="00896FE0">
      <w:pPr>
        <w:rPr>
          <w:ins w:id="14501" w:author="DuyNgo" w:date="2012-08-09T11:00:00Z"/>
          <w:rFonts w:ascii="Times New Roman" w:hAnsi="Times New Roman" w:cs="Times New Roman"/>
          <w:sz w:val="24"/>
          <w:szCs w:val="24"/>
          <w:rPrChange w:id="14502" w:author="DuyNgo" w:date="2012-08-09T15:04:00Z">
            <w:rPr>
              <w:ins w:id="14503" w:author="DuyNgo" w:date="2012-08-09T11:00:00Z"/>
            </w:rPr>
          </w:rPrChange>
        </w:rPr>
      </w:pPr>
    </w:p>
    <w:p w:rsidR="00896FE0" w:rsidRPr="00657B96" w:rsidRDefault="00896FE0" w:rsidP="00896FE0">
      <w:pPr>
        <w:pStyle w:val="Heading4"/>
        <w:rPr>
          <w:ins w:id="14504" w:author="DuyNgo" w:date="2012-08-09T11:00:00Z"/>
          <w:rFonts w:ascii="Times New Roman" w:hAnsi="Times New Roman" w:cs="Times New Roman"/>
          <w:sz w:val="24"/>
          <w:szCs w:val="24"/>
          <w:rPrChange w:id="14505" w:author="DuyNgo" w:date="2012-08-09T15:04:00Z">
            <w:rPr>
              <w:ins w:id="14506" w:author="DuyNgo" w:date="2012-08-09T11:00:00Z"/>
            </w:rPr>
          </w:rPrChange>
        </w:rPr>
      </w:pPr>
      <w:bookmarkStart w:id="14507" w:name="_Toc332775107"/>
      <w:r w:rsidRPr="00657B96">
        <w:rPr>
          <w:rFonts w:ascii="Times New Roman" w:hAnsi="Times New Roman" w:cs="Times New Roman"/>
          <w:sz w:val="24"/>
          <w:szCs w:val="24"/>
        </w:rPr>
        <w:t>5</w:t>
      </w:r>
      <w:ins w:id="14508" w:author="DuyNgo" w:date="2012-08-09T11:00:00Z">
        <w:r w:rsidRPr="00657B96">
          <w:rPr>
            <w:rFonts w:ascii="Times New Roman" w:hAnsi="Times New Roman" w:cs="Times New Roman"/>
            <w:sz w:val="24"/>
            <w:szCs w:val="24"/>
            <w:rPrChange w:id="14509" w:author="DuyNgo" w:date="2012-08-09T15:04:00Z">
              <w:rPr>
                <w:rFonts w:asciiTheme="minorHAnsi" w:eastAsiaTheme="minorHAnsi" w:hAnsiTheme="minorHAnsi" w:cstheme="minorBidi"/>
                <w:b w:val="0"/>
                <w:bCs w:val="0"/>
                <w:i w:val="0"/>
                <w:iCs w:val="0"/>
                <w:color w:val="auto"/>
              </w:rPr>
            </w:rPrChange>
          </w:rPr>
          <w:t>.</w:t>
        </w:r>
      </w:ins>
      <w:r w:rsidRPr="00657B96">
        <w:rPr>
          <w:rFonts w:ascii="Times New Roman" w:hAnsi="Times New Roman" w:cs="Times New Roman"/>
          <w:sz w:val="24"/>
          <w:szCs w:val="24"/>
        </w:rPr>
        <w:t>9</w:t>
      </w:r>
      <w:ins w:id="14510" w:author="DuyNgo" w:date="2012-08-09T11:00:00Z">
        <w:r w:rsidRPr="00657B96">
          <w:rPr>
            <w:rFonts w:ascii="Times New Roman" w:hAnsi="Times New Roman" w:cs="Times New Roman"/>
            <w:sz w:val="24"/>
            <w:szCs w:val="24"/>
            <w:rPrChange w:id="14511" w:author="DuyNgo" w:date="2012-08-09T15:04:00Z">
              <w:rPr>
                <w:rFonts w:asciiTheme="minorHAnsi" w:eastAsiaTheme="minorHAnsi" w:hAnsiTheme="minorHAnsi" w:cstheme="minorBidi"/>
                <w:b w:val="0"/>
                <w:bCs w:val="0"/>
                <w:i w:val="0"/>
                <w:iCs w:val="0"/>
                <w:color w:val="auto"/>
              </w:rPr>
            </w:rPrChange>
          </w:rPr>
          <w:t>.2 Check view detail status of a project</w:t>
        </w:r>
        <w:bookmarkEnd w:id="14507"/>
      </w:ins>
    </w:p>
    <w:tbl>
      <w:tblPr>
        <w:tblW w:w="9379" w:type="dxa"/>
        <w:tblInd w:w="103" w:type="dxa"/>
        <w:tblLayout w:type="fixed"/>
        <w:tblLook w:val="04A0" w:firstRow="1" w:lastRow="0" w:firstColumn="1" w:lastColumn="0" w:noHBand="0" w:noVBand="1"/>
      </w:tblPr>
      <w:tblGrid>
        <w:gridCol w:w="1537"/>
        <w:gridCol w:w="2163"/>
        <w:gridCol w:w="2794"/>
        <w:gridCol w:w="2885"/>
      </w:tblGrid>
      <w:tr w:rsidR="00896FE0" w:rsidRPr="00657B96" w:rsidTr="00227BA2">
        <w:trPr>
          <w:trHeight w:val="114"/>
          <w:ins w:id="14512"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896FE0" w:rsidRPr="00657B96" w:rsidRDefault="00896FE0" w:rsidP="00227BA2">
            <w:pPr>
              <w:spacing w:after="0" w:line="240" w:lineRule="auto"/>
              <w:rPr>
                <w:ins w:id="14513" w:author="DuyNgo" w:date="2012-08-09T11:00:00Z"/>
                <w:rFonts w:ascii="Times New Roman" w:eastAsia="MS PGothic" w:hAnsi="Times New Roman" w:cs="Times New Roman"/>
                <w:b/>
                <w:sz w:val="24"/>
                <w:szCs w:val="24"/>
                <w:rPrChange w:id="14514" w:author="DuyNgo" w:date="2012-08-09T15:04:00Z">
                  <w:rPr>
                    <w:ins w:id="14515" w:author="DuyNgo" w:date="2012-08-09T11:00:00Z"/>
                    <w:rFonts w:ascii="Tahoma" w:eastAsia="MS PGothic" w:hAnsi="Tahoma" w:cs="Tahoma"/>
                    <w:b/>
                    <w:sz w:val="20"/>
                    <w:szCs w:val="20"/>
                  </w:rPr>
                </w:rPrChange>
              </w:rPr>
            </w:pPr>
            <w:ins w:id="14516" w:author="DuyNgo" w:date="2012-08-09T11:00:00Z">
              <w:r w:rsidRPr="00657B96">
                <w:rPr>
                  <w:rFonts w:ascii="Times New Roman" w:eastAsia="MS PGothic" w:hAnsi="Times New Roman" w:cs="Times New Roman"/>
                  <w:b/>
                  <w:sz w:val="24"/>
                  <w:szCs w:val="24"/>
                  <w:rPrChange w:id="14517" w:author="DuyNgo" w:date="2012-08-09T15:04:00Z">
                    <w:rPr>
                      <w:rFonts w:ascii="Tahoma" w:eastAsia="MS PGothic" w:hAnsi="Tahoma" w:cs="Tahoma"/>
                      <w:b/>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896FE0" w:rsidRPr="00657B96" w:rsidRDefault="00896FE0" w:rsidP="00227BA2">
            <w:pPr>
              <w:spacing w:after="0" w:line="240" w:lineRule="auto"/>
              <w:rPr>
                <w:ins w:id="14518" w:author="DuyNgo" w:date="2012-08-09T11:00:00Z"/>
                <w:rFonts w:ascii="Times New Roman" w:eastAsia="MS PGothic" w:hAnsi="Times New Roman" w:cs="Times New Roman"/>
                <w:b/>
                <w:bCs/>
                <w:sz w:val="24"/>
                <w:szCs w:val="24"/>
                <w:rPrChange w:id="14519" w:author="DuyNgo" w:date="2012-08-09T15:04:00Z">
                  <w:rPr>
                    <w:ins w:id="14520" w:author="DuyNgo" w:date="2012-08-09T11:00:00Z"/>
                    <w:rFonts w:ascii="Tahoma" w:eastAsia="MS PGothic" w:hAnsi="Tahoma" w:cs="Tahoma"/>
                    <w:b/>
                    <w:bCs/>
                    <w:sz w:val="20"/>
                    <w:szCs w:val="20"/>
                  </w:rPr>
                </w:rPrChange>
              </w:rPr>
            </w:pPr>
            <w:ins w:id="14521" w:author="DuyNgo" w:date="2012-08-09T11:00:00Z">
              <w:r w:rsidRPr="00657B96">
                <w:rPr>
                  <w:rFonts w:ascii="Times New Roman" w:eastAsia="MS PGothic" w:hAnsi="Times New Roman" w:cs="Times New Roman"/>
                  <w:b/>
                  <w:bCs/>
                  <w:sz w:val="24"/>
                  <w:szCs w:val="24"/>
                  <w:rPrChange w:id="14522" w:author="DuyNgo" w:date="2012-08-09T15:04:00Z">
                    <w:rPr>
                      <w:rFonts w:ascii="Tahoma" w:eastAsia="MS PGothic" w:hAnsi="Tahoma" w:cs="Tahoma"/>
                      <w:b/>
                      <w:bCs/>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896FE0" w:rsidRPr="00657B96" w:rsidRDefault="00896FE0" w:rsidP="00227BA2">
            <w:pPr>
              <w:spacing w:after="0" w:line="240" w:lineRule="auto"/>
              <w:rPr>
                <w:ins w:id="14523" w:author="DuyNgo" w:date="2012-08-09T11:00:00Z"/>
                <w:rFonts w:ascii="Times New Roman" w:eastAsia="MS PGothic" w:hAnsi="Times New Roman" w:cs="Times New Roman"/>
                <w:b/>
                <w:bCs/>
                <w:sz w:val="24"/>
                <w:szCs w:val="24"/>
                <w:rPrChange w:id="14524" w:author="DuyNgo" w:date="2012-08-09T15:04:00Z">
                  <w:rPr>
                    <w:ins w:id="14525" w:author="DuyNgo" w:date="2012-08-09T11:00:00Z"/>
                    <w:rFonts w:ascii="Tahoma" w:eastAsia="MS PGothic" w:hAnsi="Tahoma" w:cs="Tahoma"/>
                    <w:b/>
                    <w:bCs/>
                    <w:sz w:val="20"/>
                    <w:szCs w:val="20"/>
                  </w:rPr>
                </w:rPrChange>
              </w:rPr>
            </w:pPr>
            <w:ins w:id="14526" w:author="DuyNgo" w:date="2012-08-09T11:00:00Z">
              <w:r w:rsidRPr="00657B96">
                <w:rPr>
                  <w:rFonts w:ascii="Times New Roman" w:eastAsia="MS PGothic" w:hAnsi="Times New Roman" w:cs="Times New Roman"/>
                  <w:b/>
                  <w:bCs/>
                  <w:sz w:val="24"/>
                  <w:szCs w:val="24"/>
                  <w:rPrChange w:id="14527" w:author="DuyNgo" w:date="2012-08-09T15:04:00Z">
                    <w:rPr>
                      <w:rFonts w:ascii="Tahoma" w:eastAsia="MS PGothic" w:hAnsi="Tahoma" w:cs="Tahoma"/>
                      <w:b/>
                      <w:bCs/>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896FE0" w:rsidRPr="00657B96" w:rsidRDefault="00896FE0" w:rsidP="00227BA2">
            <w:pPr>
              <w:spacing w:after="0" w:line="240" w:lineRule="auto"/>
              <w:rPr>
                <w:ins w:id="14528" w:author="DuyNgo" w:date="2012-08-09T11:00:00Z"/>
                <w:rFonts w:ascii="Times New Roman" w:eastAsia="MS PGothic" w:hAnsi="Times New Roman" w:cs="Times New Roman"/>
                <w:b/>
                <w:bCs/>
                <w:sz w:val="24"/>
                <w:szCs w:val="24"/>
                <w:rPrChange w:id="14529" w:author="DuyNgo" w:date="2012-08-09T15:04:00Z">
                  <w:rPr>
                    <w:ins w:id="14530" w:author="DuyNgo" w:date="2012-08-09T11:00:00Z"/>
                    <w:rFonts w:ascii="Tahoma" w:eastAsia="MS PGothic" w:hAnsi="Tahoma" w:cs="Tahoma"/>
                    <w:b/>
                    <w:bCs/>
                    <w:sz w:val="20"/>
                    <w:szCs w:val="20"/>
                  </w:rPr>
                </w:rPrChange>
              </w:rPr>
            </w:pPr>
            <w:ins w:id="14531" w:author="DuyNgo" w:date="2012-08-09T11:00:00Z">
              <w:r w:rsidRPr="00657B96">
                <w:rPr>
                  <w:rFonts w:ascii="Times New Roman" w:eastAsia="MS PGothic" w:hAnsi="Times New Roman" w:cs="Times New Roman"/>
                  <w:b/>
                  <w:bCs/>
                  <w:sz w:val="24"/>
                  <w:szCs w:val="24"/>
                  <w:rPrChange w:id="14532" w:author="DuyNgo" w:date="2012-08-09T15:04:00Z">
                    <w:rPr>
                      <w:rFonts w:ascii="Tahoma" w:eastAsia="MS PGothic" w:hAnsi="Tahoma" w:cs="Tahoma"/>
                      <w:b/>
                      <w:bCs/>
                      <w:sz w:val="20"/>
                      <w:szCs w:val="20"/>
                    </w:rPr>
                  </w:rPrChange>
                </w:rPr>
                <w:t>Expected output</w:t>
              </w:r>
            </w:ins>
          </w:p>
        </w:tc>
      </w:tr>
      <w:tr w:rsidR="00896FE0" w:rsidRPr="00657B96" w:rsidTr="00227BA2">
        <w:trPr>
          <w:trHeight w:val="1142"/>
          <w:ins w:id="14533"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896FE0" w:rsidRPr="00657B96" w:rsidRDefault="00896FE0" w:rsidP="00227BA2">
            <w:pPr>
              <w:spacing w:after="0" w:line="240" w:lineRule="auto"/>
              <w:rPr>
                <w:ins w:id="14534" w:author="DuyNgo" w:date="2012-08-09T11:00:00Z"/>
                <w:rFonts w:ascii="Times New Roman" w:eastAsia="MS PGothic" w:hAnsi="Times New Roman" w:cs="Times New Roman"/>
                <w:sz w:val="24"/>
                <w:szCs w:val="24"/>
                <w:rPrChange w:id="14535" w:author="DuyNgo" w:date="2012-08-09T15:04:00Z">
                  <w:rPr>
                    <w:ins w:id="14536" w:author="DuyNgo" w:date="2012-08-09T11:00:00Z"/>
                    <w:rFonts w:ascii="Tahoma" w:eastAsia="MS PGothic" w:hAnsi="Tahoma" w:cs="Tahoma"/>
                    <w:sz w:val="20"/>
                    <w:szCs w:val="20"/>
                  </w:rPr>
                </w:rPrChange>
              </w:rPr>
            </w:pPr>
            <w:ins w:id="14537" w:author="DuyNgo" w:date="2012-08-09T11:00:00Z">
              <w:r w:rsidRPr="00657B96">
                <w:rPr>
                  <w:rFonts w:ascii="Times New Roman" w:eastAsia="MS PGothic" w:hAnsi="Times New Roman" w:cs="Times New Roman"/>
                  <w:sz w:val="24"/>
                  <w:szCs w:val="24"/>
                  <w:rPrChange w:id="14538" w:author="DuyNgo" w:date="2012-08-09T15:04:00Z">
                    <w:rPr>
                      <w:rFonts w:ascii="Tahoma" w:eastAsia="MS PGothic" w:hAnsi="Tahoma" w:cs="Tahoma"/>
                      <w:sz w:val="20"/>
                      <w:szCs w:val="20"/>
                    </w:rPr>
                  </w:rPrChange>
                </w:rPr>
                <w:t xml:space="preserve">Check view </w:t>
              </w:r>
            </w:ins>
            <w:ins w:id="14539" w:author="DuyNgo" w:date="2012-08-09T11:02:00Z">
              <w:r w:rsidRPr="00657B96">
                <w:rPr>
                  <w:rFonts w:ascii="Times New Roman" w:eastAsia="MS PGothic" w:hAnsi="Times New Roman" w:cs="Times New Roman"/>
                  <w:sz w:val="24"/>
                  <w:szCs w:val="24"/>
                  <w:rPrChange w:id="14540" w:author="DuyNgo" w:date="2012-08-09T15:04:00Z">
                    <w:rPr>
                      <w:rFonts w:ascii="Tahoma" w:eastAsia="MS PGothic" w:hAnsi="Tahoma" w:cs="Tahoma"/>
                      <w:sz w:val="20"/>
                      <w:szCs w:val="20"/>
                    </w:rPr>
                  </w:rPrChange>
                </w:rPr>
                <w:t>detail project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896FE0" w:rsidRPr="00657B96" w:rsidRDefault="00896FE0">
            <w:pPr>
              <w:pStyle w:val="ListParagraph"/>
              <w:numPr>
                <w:ilvl w:val="0"/>
                <w:numId w:val="124"/>
              </w:numPr>
              <w:spacing w:after="0" w:line="240" w:lineRule="auto"/>
              <w:rPr>
                <w:ins w:id="14541" w:author="DuyNgo" w:date="2012-08-09T11:00:00Z"/>
                <w:rFonts w:ascii="Times New Roman" w:eastAsia="MS PGothic" w:hAnsi="Times New Roman" w:cs="Times New Roman"/>
                <w:sz w:val="24"/>
                <w:szCs w:val="24"/>
                <w:rPrChange w:id="14542" w:author="DuyNgo" w:date="2012-08-09T15:04:00Z">
                  <w:rPr>
                    <w:ins w:id="14543" w:author="DuyNgo" w:date="2012-08-09T11:00:00Z"/>
                    <w:rFonts w:ascii="Tahoma" w:eastAsia="MS PGothic" w:hAnsi="Tahoma" w:cs="Tahoma"/>
                    <w:color w:val="000000"/>
                    <w:sz w:val="20"/>
                    <w:szCs w:val="20"/>
                  </w:rPr>
                </w:rPrChange>
              </w:rPr>
              <w:pPrChange w:id="14544" w:author="DuyNgo" w:date="2012-08-09T11:02:00Z">
                <w:pPr>
                  <w:pStyle w:val="ListParagraph"/>
                  <w:numPr>
                    <w:numId w:val="76"/>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4545" w:author="DuyNgo" w:date="2012-08-09T11:00:00Z">
              <w:r w:rsidRPr="00657B96">
                <w:rPr>
                  <w:rFonts w:ascii="Times New Roman" w:eastAsia="MS PGothic" w:hAnsi="Times New Roman" w:cs="Times New Roman"/>
                  <w:sz w:val="24"/>
                  <w:szCs w:val="24"/>
                  <w:rPrChange w:id="14546" w:author="DuyNgo" w:date="2012-08-09T15:04:00Z">
                    <w:rPr>
                      <w:rFonts w:ascii="Tahoma" w:eastAsia="MS PGothic" w:hAnsi="Tahoma" w:cs="Tahoma"/>
                      <w:sz w:val="20"/>
                      <w:szCs w:val="20"/>
                    </w:rPr>
                  </w:rPrChange>
                </w:rPr>
                <w:t>Logged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896FE0" w:rsidRPr="00657B96" w:rsidRDefault="00896FE0">
            <w:pPr>
              <w:pStyle w:val="ListParagraph"/>
              <w:numPr>
                <w:ilvl w:val="0"/>
                <w:numId w:val="125"/>
              </w:numPr>
              <w:spacing w:after="0" w:line="240" w:lineRule="auto"/>
              <w:rPr>
                <w:ins w:id="14547" w:author="DuyNgo" w:date="2012-08-09T11:00:00Z"/>
                <w:rFonts w:ascii="Times New Roman" w:eastAsia="MS PGothic" w:hAnsi="Times New Roman" w:cs="Times New Roman"/>
                <w:sz w:val="24"/>
                <w:szCs w:val="24"/>
                <w:rPrChange w:id="14548" w:author="DuyNgo" w:date="2012-08-09T15:04:00Z">
                  <w:rPr>
                    <w:ins w:id="14549" w:author="DuyNgo" w:date="2012-08-09T11:00:00Z"/>
                    <w:rFonts w:ascii="Tahoma" w:hAnsi="Tahoma" w:cs="Tahoma"/>
                    <w:color w:val="000000"/>
                    <w:sz w:val="20"/>
                    <w:szCs w:val="20"/>
                  </w:rPr>
                </w:rPrChange>
              </w:rPr>
              <w:pPrChange w:id="14550" w:author="DuyNgo" w:date="2012-08-09T11:02:00Z">
                <w:pPr>
                  <w:pStyle w:val="ListParagraph"/>
                  <w:numPr>
                    <w:numId w:val="77"/>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4551" w:author="DuyNgo" w:date="2012-08-09T11:00:00Z">
              <w:r w:rsidRPr="00657B96">
                <w:rPr>
                  <w:rFonts w:ascii="Times New Roman" w:eastAsia="MS PGothic" w:hAnsi="Times New Roman" w:cs="Times New Roman"/>
                  <w:sz w:val="24"/>
                  <w:szCs w:val="24"/>
                  <w:rPrChange w:id="14552" w:author="DuyNgo" w:date="2012-08-09T15:04:00Z">
                    <w:rPr/>
                  </w:rPrChange>
                </w:rPr>
                <w:t>Click on one project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896FE0" w:rsidRPr="00657B96" w:rsidRDefault="00896FE0">
            <w:pPr>
              <w:pStyle w:val="ListParagraph"/>
              <w:numPr>
                <w:ilvl w:val="0"/>
                <w:numId w:val="126"/>
              </w:numPr>
              <w:spacing w:after="0" w:line="240" w:lineRule="auto"/>
              <w:rPr>
                <w:ins w:id="14553" w:author="DuyNgo" w:date="2012-08-09T11:00:00Z"/>
                <w:rFonts w:ascii="Times New Roman" w:eastAsia="MS PGothic" w:hAnsi="Times New Roman" w:cs="Times New Roman"/>
                <w:sz w:val="24"/>
                <w:szCs w:val="24"/>
                <w:rPrChange w:id="14554" w:author="DuyNgo" w:date="2012-08-09T15:04:00Z">
                  <w:rPr>
                    <w:ins w:id="14555" w:author="DuyNgo" w:date="2012-08-09T11:00:00Z"/>
                    <w:rFonts w:ascii="Tahoma" w:hAnsi="Tahoma" w:cs="Tahoma"/>
                    <w:color w:val="000000"/>
                    <w:sz w:val="20"/>
                    <w:szCs w:val="20"/>
                  </w:rPr>
                </w:rPrChange>
              </w:rPr>
              <w:pPrChange w:id="14556" w:author="DuyNgo" w:date="2012-08-09T11:02:00Z">
                <w:pPr>
                  <w:pStyle w:val="ListParagraph"/>
                  <w:numPr>
                    <w:numId w:val="78"/>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14557" w:author="DuyNgo" w:date="2012-08-09T11:00:00Z">
              <w:r w:rsidRPr="00657B96">
                <w:rPr>
                  <w:rFonts w:ascii="Times New Roman" w:eastAsia="MS PGothic" w:hAnsi="Times New Roman" w:cs="Times New Roman"/>
                  <w:sz w:val="24"/>
                  <w:szCs w:val="24"/>
                  <w:rPrChange w:id="14558" w:author="DuyNgo" w:date="2012-08-09T15:04:00Z">
                    <w:rPr/>
                  </w:rPrChange>
                </w:rPr>
                <w:t xml:space="preserve">Able to view </w:t>
              </w:r>
            </w:ins>
            <w:ins w:id="14559" w:author="DuyNgo" w:date="2012-08-09T11:02:00Z">
              <w:r w:rsidRPr="00657B96">
                <w:rPr>
                  <w:rFonts w:ascii="Times New Roman" w:eastAsia="MS PGothic" w:hAnsi="Times New Roman" w:cs="Times New Roman"/>
                  <w:sz w:val="24"/>
                  <w:szCs w:val="24"/>
                  <w:rPrChange w:id="14560" w:author="DuyNgo" w:date="2012-08-09T15:04:00Z">
                    <w:rPr>
                      <w:rFonts w:ascii="Tahoma" w:eastAsia="MS PGothic" w:hAnsi="Tahoma" w:cs="Tahoma"/>
                      <w:sz w:val="20"/>
                      <w:szCs w:val="20"/>
                    </w:rPr>
                  </w:rPrChange>
                </w:rPr>
                <w:t>detail status</w:t>
              </w:r>
            </w:ins>
            <w:ins w:id="14561" w:author="DuyNgo" w:date="2012-08-09T11:00:00Z">
              <w:r w:rsidRPr="00657B96">
                <w:rPr>
                  <w:rFonts w:ascii="Times New Roman" w:eastAsia="MS PGothic" w:hAnsi="Times New Roman" w:cs="Times New Roman"/>
                  <w:sz w:val="24"/>
                  <w:szCs w:val="24"/>
                  <w:rPrChange w:id="14562" w:author="DuyNgo" w:date="2012-08-09T15:04:00Z">
                    <w:rPr/>
                  </w:rPrChange>
                </w:rPr>
                <w:t xml:space="preserve"> of that project</w:t>
              </w:r>
            </w:ins>
          </w:p>
        </w:tc>
      </w:tr>
    </w:tbl>
    <w:p w:rsidR="00AF541B" w:rsidRPr="00657B96" w:rsidRDefault="00AF541B" w:rsidP="00AF541B">
      <w:pPr>
        <w:rPr>
          <w:ins w:id="14563" w:author="DuyNgo" w:date="2012-08-10T07:25:00Z"/>
          <w:rFonts w:ascii="Times New Roman" w:hAnsi="Times New Roman" w:cs="Times New Roman"/>
          <w:sz w:val="24"/>
          <w:szCs w:val="24"/>
        </w:rPr>
      </w:pPr>
    </w:p>
    <w:p w:rsidR="00807668" w:rsidRPr="00657B96" w:rsidRDefault="00807668" w:rsidP="00807668">
      <w:pPr>
        <w:pStyle w:val="ListParagraph"/>
        <w:ind w:left="840"/>
        <w:rPr>
          <w:ins w:id="14564" w:author="DuyNgo" w:date="2012-08-10T07:25:00Z"/>
          <w:rFonts w:ascii="Times New Roman" w:hAnsi="Times New Roman" w:cs="Times New Roman"/>
          <w:sz w:val="24"/>
          <w:szCs w:val="24"/>
        </w:rPr>
      </w:pPr>
    </w:p>
    <w:p w:rsidR="009C0AD9" w:rsidRPr="00657B96" w:rsidRDefault="009C0AD9">
      <w:pPr>
        <w:rPr>
          <w:ins w:id="14565" w:author="DuyNgo" w:date="2012-08-10T07:25:00Z"/>
          <w:rFonts w:ascii="Times New Roman" w:hAnsi="Times New Roman" w:cs="Times New Roman"/>
          <w:sz w:val="24"/>
          <w:szCs w:val="24"/>
          <w:rPrChange w:id="14566" w:author="DuyNgo" w:date="2012-08-10T08:15:00Z">
            <w:rPr>
              <w:ins w:id="14567" w:author="DuyNgo" w:date="2012-08-10T07:25:00Z"/>
            </w:rPr>
          </w:rPrChange>
        </w:rPr>
        <w:pPrChange w:id="14568" w:author="DuyNgo" w:date="2012-08-09T22:33:00Z">
          <w:pPr>
            <w:pStyle w:val="Heading1"/>
            <w:numPr>
              <w:numId w:val="2"/>
            </w:numPr>
            <w:tabs>
              <w:tab w:val="left" w:pos="709"/>
            </w:tabs>
            <w:ind w:left="720" w:firstLine="284"/>
            <w:jc w:val="both"/>
          </w:pPr>
        </w:pPrChange>
      </w:pPr>
    </w:p>
    <w:p w:rsidR="009C0AD9" w:rsidRPr="00657B96" w:rsidRDefault="009C0AD9">
      <w:pPr>
        <w:pStyle w:val="Heading2"/>
        <w:numPr>
          <w:ilvl w:val="0"/>
          <w:numId w:val="19"/>
        </w:numPr>
        <w:spacing w:before="120"/>
        <w:ind w:left="360"/>
        <w:rPr>
          <w:ins w:id="14569" w:author="DuyNgo" w:date="2012-08-10T07:25:00Z"/>
          <w:rFonts w:ascii="Times New Roman" w:hAnsi="Times New Roman" w:cs="Times New Roman"/>
          <w:sz w:val="24"/>
          <w:szCs w:val="24"/>
          <w:rPrChange w:id="14570" w:author="DuyNgo" w:date="2012-08-10T08:15:00Z">
            <w:rPr>
              <w:ins w:id="14571" w:author="DuyNgo" w:date="2012-08-10T07:25:00Z"/>
            </w:rPr>
          </w:rPrChange>
        </w:rPr>
        <w:pPrChange w:id="14572" w:author="DuyNgo" w:date="2012-08-10T07:37:00Z">
          <w:pPr>
            <w:pStyle w:val="Heading2"/>
            <w:numPr>
              <w:numId w:val="42"/>
            </w:numPr>
            <w:spacing w:before="120"/>
            <w:ind w:left="720" w:hanging="360"/>
          </w:pPr>
        </w:pPrChange>
      </w:pPr>
      <w:bookmarkStart w:id="14573" w:name="_Toc319824982"/>
      <w:bookmarkStart w:id="14574" w:name="_Toc332775108"/>
      <w:ins w:id="14575" w:author="DuyNgo" w:date="2012-08-10T07:25:00Z">
        <w:r w:rsidRPr="00657B96">
          <w:rPr>
            <w:rFonts w:ascii="Times New Roman" w:hAnsi="Times New Roman" w:cs="Times New Roman"/>
            <w:sz w:val="24"/>
            <w:szCs w:val="24"/>
            <w:rPrChange w:id="14576" w:author="DuyNgo" w:date="2012-08-10T08:15:00Z">
              <w:rPr/>
            </w:rPrChange>
          </w:rPr>
          <w:t>Checklists</w:t>
        </w:r>
        <w:bookmarkEnd w:id="14573"/>
        <w:bookmarkEnd w:id="14574"/>
      </w:ins>
    </w:p>
    <w:p w:rsidR="009C0AD9" w:rsidRPr="00657B96" w:rsidRDefault="009C0AD9">
      <w:pPr>
        <w:pStyle w:val="ListParagraph"/>
        <w:keepNext/>
        <w:keepLines/>
        <w:numPr>
          <w:ilvl w:val="0"/>
          <w:numId w:val="19"/>
        </w:numPr>
        <w:spacing w:before="120" w:after="0"/>
        <w:contextualSpacing w:val="0"/>
        <w:outlineLvl w:val="2"/>
        <w:rPr>
          <w:ins w:id="14577" w:author="DuyNgo" w:date="2012-08-10T07:25:00Z"/>
          <w:rFonts w:ascii="Times New Roman" w:eastAsiaTheme="majorEastAsia" w:hAnsi="Times New Roman" w:cs="Times New Roman"/>
          <w:b/>
          <w:bCs/>
          <w:vanish/>
          <w:color w:val="4F81BD" w:themeColor="accent1"/>
          <w:sz w:val="24"/>
          <w:szCs w:val="24"/>
          <w:rPrChange w:id="14578" w:author="DuyNgo" w:date="2012-08-10T08:15:00Z">
            <w:rPr>
              <w:ins w:id="14579" w:author="DuyNgo" w:date="2012-08-10T07:25:00Z"/>
              <w:rFonts w:asciiTheme="majorHAnsi" w:eastAsiaTheme="majorEastAsia" w:hAnsiTheme="majorHAnsi" w:cstheme="majorBidi"/>
              <w:b/>
              <w:bCs/>
              <w:vanish/>
              <w:color w:val="4F81BD" w:themeColor="accent1"/>
            </w:rPr>
          </w:rPrChange>
        </w:rPr>
        <w:pPrChange w:id="14580" w:author="DuyNgo" w:date="2012-08-10T07:37:00Z">
          <w:pPr>
            <w:pStyle w:val="ListParagraph"/>
            <w:keepNext/>
            <w:keepLines/>
            <w:numPr>
              <w:numId w:val="42"/>
            </w:numPr>
            <w:spacing w:before="120" w:after="0"/>
            <w:ind w:hanging="360"/>
            <w:contextualSpacing w:val="0"/>
            <w:outlineLvl w:val="2"/>
          </w:pPr>
        </w:pPrChange>
      </w:pPr>
      <w:bookmarkStart w:id="14581" w:name="_Toc289763161"/>
      <w:bookmarkStart w:id="14582" w:name="_Toc289901152"/>
      <w:bookmarkStart w:id="14583" w:name="_Toc289958705"/>
      <w:bookmarkStart w:id="14584" w:name="_Toc290062564"/>
      <w:bookmarkStart w:id="14585" w:name="_Toc290062630"/>
      <w:bookmarkStart w:id="14586" w:name="_Toc290067638"/>
      <w:bookmarkStart w:id="14587" w:name="_Toc290067702"/>
      <w:bookmarkStart w:id="14588" w:name="_Toc290908777"/>
      <w:bookmarkStart w:id="14589" w:name="_Toc319525998"/>
      <w:bookmarkStart w:id="14590" w:name="_Toc319824983"/>
      <w:bookmarkStart w:id="14591" w:name="_Toc332349647"/>
      <w:bookmarkStart w:id="14592" w:name="_Toc332350002"/>
      <w:bookmarkStart w:id="14593" w:name="_Toc332350355"/>
      <w:bookmarkStart w:id="14594" w:name="_Toc332350706"/>
      <w:bookmarkStart w:id="14595" w:name="_Toc332351056"/>
      <w:bookmarkStart w:id="14596" w:name="_Toc332351407"/>
      <w:bookmarkStart w:id="14597" w:name="_Toc332727241"/>
      <w:bookmarkStart w:id="14598" w:name="_Toc332775109"/>
      <w:bookmarkEnd w:id="14581"/>
      <w:bookmarkEnd w:id="14582"/>
      <w:bookmarkEnd w:id="14583"/>
      <w:bookmarkEnd w:id="14584"/>
      <w:bookmarkEnd w:id="14585"/>
      <w:bookmarkEnd w:id="14586"/>
      <w:bookmarkEnd w:id="14587"/>
      <w:bookmarkEnd w:id="14588"/>
      <w:bookmarkEnd w:id="14589"/>
      <w:bookmarkEnd w:id="14590"/>
      <w:bookmarkEnd w:id="14591"/>
      <w:bookmarkEnd w:id="14592"/>
      <w:bookmarkEnd w:id="14593"/>
      <w:bookmarkEnd w:id="14594"/>
      <w:bookmarkEnd w:id="14595"/>
      <w:bookmarkEnd w:id="14596"/>
      <w:bookmarkEnd w:id="14597"/>
      <w:bookmarkEnd w:id="14598"/>
    </w:p>
    <w:p w:rsidR="009C0AD9" w:rsidRPr="00657B96" w:rsidRDefault="009C0AD9">
      <w:pPr>
        <w:pStyle w:val="Heading3"/>
        <w:numPr>
          <w:ilvl w:val="1"/>
          <w:numId w:val="6"/>
        </w:numPr>
        <w:spacing w:before="120"/>
        <w:rPr>
          <w:ins w:id="14599" w:author="DuyNgo" w:date="2012-08-10T07:25:00Z"/>
          <w:rFonts w:ascii="Times New Roman" w:hAnsi="Times New Roman" w:cs="Times New Roman"/>
          <w:sz w:val="24"/>
          <w:szCs w:val="24"/>
          <w:rPrChange w:id="14600" w:author="DuyNgo" w:date="2012-08-10T08:15:00Z">
            <w:rPr>
              <w:ins w:id="14601" w:author="DuyNgo" w:date="2012-08-10T07:25:00Z"/>
            </w:rPr>
          </w:rPrChange>
        </w:rPr>
        <w:pPrChange w:id="14602" w:author="DuyNgo" w:date="2012-08-10T07:26:00Z">
          <w:pPr>
            <w:pStyle w:val="Heading3"/>
            <w:numPr>
              <w:ilvl w:val="1"/>
              <w:numId w:val="42"/>
            </w:numPr>
            <w:spacing w:before="120"/>
            <w:ind w:left="720" w:hanging="360"/>
          </w:pPr>
        </w:pPrChange>
      </w:pPr>
      <w:bookmarkStart w:id="14603" w:name="_Toc319824984"/>
      <w:bookmarkStart w:id="14604" w:name="_Toc332775110"/>
      <w:ins w:id="14605" w:author="DuyNgo" w:date="2012-08-10T07:25:00Z">
        <w:r w:rsidRPr="00657B96">
          <w:rPr>
            <w:rFonts w:ascii="Times New Roman" w:hAnsi="Times New Roman" w:cs="Times New Roman"/>
            <w:sz w:val="24"/>
            <w:szCs w:val="24"/>
            <w:rPrChange w:id="14606" w:author="DuyNgo" w:date="2012-08-10T08:15:00Z">
              <w:rPr/>
            </w:rPrChange>
          </w:rPr>
          <w:t>Checklist of Validation</w:t>
        </w:r>
        <w:bookmarkEnd w:id="14603"/>
        <w:bookmarkEnd w:id="14604"/>
      </w:ins>
    </w:p>
    <w:tbl>
      <w:tblPr>
        <w:tblStyle w:val="LightList-Accent5"/>
        <w:tblW w:w="8475" w:type="dxa"/>
        <w:tblInd w:w="468" w:type="dxa"/>
        <w:tblLayout w:type="fixed"/>
        <w:tblLook w:val="04A0" w:firstRow="1" w:lastRow="0" w:firstColumn="1" w:lastColumn="0" w:noHBand="0" w:noVBand="1"/>
        <w:tblPrChange w:id="14607" w:author="DuyNgo" w:date="2012-08-10T07:28:00Z">
          <w:tblPr>
            <w:tblStyle w:val="LightList-Accent5"/>
            <w:tblW w:w="0" w:type="auto"/>
            <w:tblInd w:w="1101" w:type="dxa"/>
            <w:tblLayout w:type="fixed"/>
            <w:tblLook w:val="04A0" w:firstRow="1" w:lastRow="0" w:firstColumn="1" w:lastColumn="0" w:noHBand="0" w:noVBand="1"/>
          </w:tblPr>
        </w:tblPrChange>
      </w:tblPr>
      <w:tblGrid>
        <w:gridCol w:w="5103"/>
        <w:gridCol w:w="1124"/>
        <w:gridCol w:w="1124"/>
        <w:gridCol w:w="1124"/>
        <w:tblGridChange w:id="14608">
          <w:tblGrid>
            <w:gridCol w:w="5103"/>
            <w:gridCol w:w="1124"/>
            <w:gridCol w:w="1124"/>
            <w:gridCol w:w="1124"/>
          </w:tblGrid>
        </w:tblGridChange>
      </w:tblGrid>
      <w:tr w:rsidR="009C0AD9" w:rsidRPr="00657B96" w:rsidTr="00E26716">
        <w:trPr>
          <w:cnfStyle w:val="100000000000" w:firstRow="1" w:lastRow="0" w:firstColumn="0" w:lastColumn="0" w:oddVBand="0" w:evenVBand="0" w:oddHBand="0" w:evenHBand="0" w:firstRowFirstColumn="0" w:firstRowLastColumn="0" w:lastRowFirstColumn="0" w:lastRowLastColumn="0"/>
          <w:ins w:id="14609"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14610" w:author="DuyNgo" w:date="2012-08-10T07:28:00Z">
              <w:tcPr>
                <w:tcW w:w="5103" w:type="dxa"/>
              </w:tcPr>
            </w:tcPrChange>
          </w:tcPr>
          <w:p w:rsidR="009C0AD9" w:rsidRPr="00657B96" w:rsidRDefault="009C0AD9" w:rsidP="00227BA2">
            <w:pPr>
              <w:spacing w:before="120" w:after="200" w:line="276" w:lineRule="auto"/>
              <w:jc w:val="center"/>
              <w:cnfStyle w:val="101000000000" w:firstRow="1" w:lastRow="0" w:firstColumn="1" w:lastColumn="0" w:oddVBand="0" w:evenVBand="0" w:oddHBand="0" w:evenHBand="0" w:firstRowFirstColumn="0" w:firstRowLastColumn="0" w:lastRowFirstColumn="0" w:lastRowLastColumn="0"/>
              <w:rPr>
                <w:ins w:id="14611" w:author="DuyNgo" w:date="2012-08-10T07:25:00Z"/>
                <w:rFonts w:ascii="Times New Roman" w:hAnsi="Times New Roman" w:cs="Times New Roman"/>
                <w:sz w:val="24"/>
                <w:szCs w:val="24"/>
                <w:rPrChange w:id="14612" w:author="DuyNgo" w:date="2012-08-10T08:15:00Z">
                  <w:rPr>
                    <w:ins w:id="14613" w:author="DuyNgo" w:date="2012-08-10T07:25:00Z"/>
                    <w:b w:val="0"/>
                    <w:bCs w:val="0"/>
                    <w:color w:val="auto"/>
                  </w:rPr>
                </w:rPrChange>
              </w:rPr>
            </w:pPr>
            <w:ins w:id="14614" w:author="DuyNgo" w:date="2012-08-10T07:25:00Z">
              <w:r w:rsidRPr="00657B96">
                <w:rPr>
                  <w:rFonts w:ascii="Times New Roman" w:hAnsi="Times New Roman" w:cs="Times New Roman"/>
                  <w:b w:val="0"/>
                  <w:bCs w:val="0"/>
                  <w:color w:val="auto"/>
                  <w:sz w:val="24"/>
                  <w:szCs w:val="24"/>
                  <w:rPrChange w:id="14615" w:author="DuyNgo" w:date="2012-08-10T08:15:00Z">
                    <w:rPr>
                      <w:rFonts w:asciiTheme="majorHAnsi" w:eastAsiaTheme="majorEastAsia" w:hAnsiTheme="majorHAnsi" w:cstheme="majorBidi"/>
                      <w:b w:val="0"/>
                      <w:bCs w:val="0"/>
                      <w:color w:val="4F81BD" w:themeColor="accent1"/>
                    </w:rPr>
                  </w:rPrChange>
                </w:rPr>
                <w:t>Question</w:t>
              </w:r>
            </w:ins>
          </w:p>
        </w:tc>
        <w:tc>
          <w:tcPr>
            <w:tcW w:w="1124" w:type="dxa"/>
            <w:tcPrChange w:id="14616" w:author="DuyNgo" w:date="2012-08-10T07:28:00Z">
              <w:tcPr>
                <w:tcW w:w="1124" w:type="dxa"/>
              </w:tcPr>
            </w:tcPrChange>
          </w:tcPr>
          <w:p w:rsidR="009C0AD9" w:rsidRPr="00657B96" w:rsidRDefault="009C0AD9" w:rsidP="00227BA2">
            <w:pPr>
              <w:spacing w:before="120" w:after="200" w:line="276" w:lineRule="auto"/>
              <w:jc w:val="center"/>
              <w:cnfStyle w:val="100000000000" w:firstRow="1" w:lastRow="0" w:firstColumn="0" w:lastColumn="0" w:oddVBand="0" w:evenVBand="0" w:oddHBand="0" w:evenHBand="0" w:firstRowFirstColumn="0" w:firstRowLastColumn="0" w:lastRowFirstColumn="0" w:lastRowLastColumn="0"/>
              <w:rPr>
                <w:ins w:id="14617" w:author="DuyNgo" w:date="2012-08-10T07:25:00Z"/>
                <w:rFonts w:ascii="Times New Roman" w:hAnsi="Times New Roman" w:cs="Times New Roman"/>
                <w:sz w:val="24"/>
                <w:szCs w:val="24"/>
                <w:rPrChange w:id="14618" w:author="DuyNgo" w:date="2012-08-10T08:15:00Z">
                  <w:rPr>
                    <w:ins w:id="14619" w:author="DuyNgo" w:date="2012-08-10T07:25:00Z"/>
                    <w:b w:val="0"/>
                    <w:bCs w:val="0"/>
                    <w:color w:val="auto"/>
                  </w:rPr>
                </w:rPrChange>
              </w:rPr>
            </w:pPr>
            <w:ins w:id="14620" w:author="DuyNgo" w:date="2012-08-10T07:25:00Z">
              <w:r w:rsidRPr="00657B96">
                <w:rPr>
                  <w:rFonts w:ascii="Times New Roman" w:hAnsi="Times New Roman" w:cs="Times New Roman"/>
                  <w:b w:val="0"/>
                  <w:bCs w:val="0"/>
                  <w:color w:val="auto"/>
                  <w:sz w:val="24"/>
                  <w:szCs w:val="24"/>
                  <w:rPrChange w:id="14621" w:author="DuyNgo" w:date="2012-08-10T08:15:00Z">
                    <w:rPr>
                      <w:rFonts w:asciiTheme="majorHAnsi" w:eastAsiaTheme="majorEastAsia" w:hAnsiTheme="majorHAnsi" w:cstheme="majorBidi"/>
                      <w:b w:val="0"/>
                      <w:bCs w:val="0"/>
                      <w:color w:val="4F81BD" w:themeColor="accent1"/>
                    </w:rPr>
                  </w:rPrChange>
                </w:rPr>
                <w:t>Yes</w:t>
              </w:r>
            </w:ins>
          </w:p>
        </w:tc>
        <w:tc>
          <w:tcPr>
            <w:tcW w:w="1124" w:type="dxa"/>
            <w:tcPrChange w:id="14622" w:author="DuyNgo" w:date="2012-08-10T07:28:00Z">
              <w:tcPr>
                <w:tcW w:w="1124" w:type="dxa"/>
              </w:tcPr>
            </w:tcPrChange>
          </w:tcPr>
          <w:p w:rsidR="009C0AD9" w:rsidRPr="00657B96" w:rsidRDefault="009C0AD9" w:rsidP="00227BA2">
            <w:pPr>
              <w:spacing w:before="120" w:after="200" w:line="276" w:lineRule="auto"/>
              <w:jc w:val="center"/>
              <w:cnfStyle w:val="100000000000" w:firstRow="1" w:lastRow="0" w:firstColumn="0" w:lastColumn="0" w:oddVBand="0" w:evenVBand="0" w:oddHBand="0" w:evenHBand="0" w:firstRowFirstColumn="0" w:firstRowLastColumn="0" w:lastRowFirstColumn="0" w:lastRowLastColumn="0"/>
              <w:rPr>
                <w:ins w:id="14623" w:author="DuyNgo" w:date="2012-08-10T07:25:00Z"/>
                <w:rFonts w:ascii="Times New Roman" w:hAnsi="Times New Roman" w:cs="Times New Roman"/>
                <w:sz w:val="24"/>
                <w:szCs w:val="24"/>
                <w:rPrChange w:id="14624" w:author="DuyNgo" w:date="2012-08-10T08:15:00Z">
                  <w:rPr>
                    <w:ins w:id="14625" w:author="DuyNgo" w:date="2012-08-10T07:25:00Z"/>
                    <w:b w:val="0"/>
                    <w:bCs w:val="0"/>
                    <w:color w:val="auto"/>
                  </w:rPr>
                </w:rPrChange>
              </w:rPr>
            </w:pPr>
            <w:ins w:id="14626" w:author="DuyNgo" w:date="2012-08-10T07:25:00Z">
              <w:r w:rsidRPr="00657B96">
                <w:rPr>
                  <w:rFonts w:ascii="Times New Roman" w:hAnsi="Times New Roman" w:cs="Times New Roman"/>
                  <w:b w:val="0"/>
                  <w:bCs w:val="0"/>
                  <w:color w:val="auto"/>
                  <w:sz w:val="24"/>
                  <w:szCs w:val="24"/>
                  <w:rPrChange w:id="14627" w:author="DuyNgo" w:date="2012-08-10T08:15:00Z">
                    <w:rPr>
                      <w:rFonts w:asciiTheme="majorHAnsi" w:eastAsiaTheme="majorEastAsia" w:hAnsiTheme="majorHAnsi" w:cstheme="majorBidi"/>
                      <w:b w:val="0"/>
                      <w:bCs w:val="0"/>
                      <w:color w:val="4F81BD" w:themeColor="accent1"/>
                    </w:rPr>
                  </w:rPrChange>
                </w:rPr>
                <w:t>No</w:t>
              </w:r>
            </w:ins>
          </w:p>
        </w:tc>
        <w:tc>
          <w:tcPr>
            <w:tcW w:w="1124" w:type="dxa"/>
            <w:tcPrChange w:id="14628" w:author="DuyNgo" w:date="2012-08-10T07:28:00Z">
              <w:tcPr>
                <w:tcW w:w="1124" w:type="dxa"/>
              </w:tcPr>
            </w:tcPrChange>
          </w:tcPr>
          <w:p w:rsidR="009C0AD9" w:rsidRPr="00657B96" w:rsidRDefault="009C0AD9" w:rsidP="00227BA2">
            <w:pPr>
              <w:spacing w:before="120" w:after="200" w:line="276" w:lineRule="auto"/>
              <w:jc w:val="center"/>
              <w:cnfStyle w:val="100000000000" w:firstRow="1" w:lastRow="0" w:firstColumn="0" w:lastColumn="0" w:oddVBand="0" w:evenVBand="0" w:oddHBand="0" w:evenHBand="0" w:firstRowFirstColumn="0" w:firstRowLastColumn="0" w:lastRowFirstColumn="0" w:lastRowLastColumn="0"/>
              <w:rPr>
                <w:ins w:id="14629" w:author="DuyNgo" w:date="2012-08-10T07:25:00Z"/>
                <w:rFonts w:ascii="Times New Roman" w:hAnsi="Times New Roman" w:cs="Times New Roman"/>
                <w:sz w:val="24"/>
                <w:szCs w:val="24"/>
                <w:rPrChange w:id="14630" w:author="DuyNgo" w:date="2012-08-10T08:15:00Z">
                  <w:rPr>
                    <w:ins w:id="14631" w:author="DuyNgo" w:date="2012-08-10T07:25:00Z"/>
                    <w:b w:val="0"/>
                    <w:bCs w:val="0"/>
                    <w:color w:val="auto"/>
                  </w:rPr>
                </w:rPrChange>
              </w:rPr>
            </w:pPr>
            <w:ins w:id="14632" w:author="DuyNgo" w:date="2012-08-10T07:25:00Z">
              <w:r w:rsidRPr="00657B96">
                <w:rPr>
                  <w:rFonts w:ascii="Times New Roman" w:hAnsi="Times New Roman" w:cs="Times New Roman"/>
                  <w:b w:val="0"/>
                  <w:bCs w:val="0"/>
                  <w:color w:val="auto"/>
                  <w:sz w:val="24"/>
                  <w:szCs w:val="24"/>
                  <w:rPrChange w:id="14633" w:author="DuyNgo" w:date="2012-08-10T08:15:00Z">
                    <w:rPr>
                      <w:rFonts w:asciiTheme="majorHAnsi" w:eastAsiaTheme="majorEastAsia" w:hAnsiTheme="majorHAnsi" w:cstheme="majorBidi"/>
                      <w:b w:val="0"/>
                      <w:bCs w:val="0"/>
                      <w:color w:val="4F81BD" w:themeColor="accent1"/>
                    </w:rPr>
                  </w:rPrChange>
                </w:rPr>
                <w:t>N/A</w:t>
              </w:r>
            </w:ins>
          </w:p>
        </w:tc>
      </w:tr>
      <w:tr w:rsidR="009C0AD9" w:rsidRPr="00657B96" w:rsidTr="00E26716">
        <w:trPr>
          <w:cnfStyle w:val="000000100000" w:firstRow="0" w:lastRow="0" w:firstColumn="0" w:lastColumn="0" w:oddVBand="0" w:evenVBand="0" w:oddHBand="1" w:evenHBand="0" w:firstRowFirstColumn="0" w:firstRowLastColumn="0" w:lastRowFirstColumn="0" w:lastRowLastColumn="0"/>
          <w:ins w:id="14634"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14635" w:author="DuyNgo" w:date="2012-08-10T07:28:00Z">
              <w:tcPr>
                <w:tcW w:w="5103" w:type="dxa"/>
              </w:tcPr>
            </w:tcPrChange>
          </w:tcPr>
          <w:p w:rsidR="009C0AD9" w:rsidRPr="00657B96" w:rsidRDefault="009C0AD9" w:rsidP="00227BA2">
            <w:pPr>
              <w:spacing w:before="120" w:after="200" w:line="276" w:lineRule="auto"/>
              <w:cnfStyle w:val="001000100000" w:firstRow="0" w:lastRow="0" w:firstColumn="1" w:lastColumn="0" w:oddVBand="0" w:evenVBand="0" w:oddHBand="1" w:evenHBand="0" w:firstRowFirstColumn="0" w:firstRowLastColumn="0" w:lastRowFirstColumn="0" w:lastRowLastColumn="0"/>
              <w:rPr>
                <w:ins w:id="14636" w:author="DuyNgo" w:date="2012-08-10T07:25:00Z"/>
                <w:rFonts w:ascii="Times New Roman" w:hAnsi="Times New Roman" w:cs="Times New Roman"/>
                <w:b w:val="0"/>
                <w:sz w:val="24"/>
                <w:szCs w:val="24"/>
                <w:rPrChange w:id="14637" w:author="DuyNgo" w:date="2012-08-10T08:15:00Z">
                  <w:rPr>
                    <w:ins w:id="14638" w:author="DuyNgo" w:date="2012-08-10T07:25:00Z"/>
                    <w:b w:val="0"/>
                    <w:bCs w:val="0"/>
                  </w:rPr>
                </w:rPrChange>
              </w:rPr>
            </w:pPr>
            <w:ins w:id="14639" w:author="DuyNgo" w:date="2012-08-10T07:25:00Z">
              <w:r w:rsidRPr="00657B96">
                <w:rPr>
                  <w:rFonts w:ascii="Times New Roman" w:hAnsi="Times New Roman" w:cs="Times New Roman"/>
                  <w:bCs w:val="0"/>
                  <w:sz w:val="24"/>
                  <w:szCs w:val="24"/>
                  <w:rPrChange w:id="14640" w:author="DuyNgo" w:date="2012-08-10T08:15:00Z">
                    <w:rPr>
                      <w:rFonts w:asciiTheme="majorHAnsi" w:eastAsiaTheme="majorEastAsia" w:hAnsiTheme="majorHAnsi" w:cstheme="majorBidi"/>
                      <w:bCs w:val="0"/>
                      <w:color w:val="4F81BD" w:themeColor="accent1"/>
                    </w:rPr>
                  </w:rPrChange>
                </w:rPr>
                <w:t>1. Does a failure of validation on every field cause a sensible user error message?</w:t>
              </w:r>
            </w:ins>
          </w:p>
        </w:tc>
        <w:tc>
          <w:tcPr>
            <w:tcW w:w="1124" w:type="dxa"/>
            <w:tcPrChange w:id="14641" w:author="DuyNgo" w:date="2012-08-10T07:28:00Z">
              <w:tcPr>
                <w:tcW w:w="1124" w:type="dxa"/>
              </w:tcPr>
            </w:tcPrChange>
          </w:tcPr>
          <w:p w:rsidR="009C0AD9" w:rsidRPr="00657B96" w:rsidRDefault="00E524BC" w:rsidP="00227BA2">
            <w:pPr>
              <w:shd w:val="clear" w:color="FFFFCC" w:fill="FFFFFF"/>
              <w:spacing w:before="12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rPr>
                <w:ins w:id="14642" w:author="DuyNgo" w:date="2012-08-10T07:25:00Z"/>
                <w:rFonts w:ascii="Times New Roman" w:hAnsi="Times New Roman" w:cs="Times New Roman"/>
                <w:sz w:val="24"/>
                <w:szCs w:val="24"/>
                <w:rPrChange w:id="14643" w:author="DuyNgo" w:date="2012-08-10T08:15:00Z">
                  <w:rPr>
                    <w:ins w:id="14644" w:author="DuyNgo" w:date="2012-08-10T07:25:00Z"/>
                    <w:rFonts w:ascii="Tahoma" w:hAnsi="Tahoma" w:cs="Tahoma"/>
                    <w:color w:val="000000"/>
                    <w:sz w:val="20"/>
                    <w:szCs w:val="20"/>
                  </w:rPr>
                </w:rPrChange>
              </w:rPr>
            </w:pPr>
            <w:r w:rsidRPr="00657B96">
              <w:rPr>
                <w:rFonts w:ascii="Times New Roman" w:hAnsi="Times New Roman" w:cs="Times New Roman"/>
                <w:sz w:val="24"/>
                <w:szCs w:val="24"/>
              </w:rPr>
              <w:t>x</w:t>
            </w:r>
          </w:p>
        </w:tc>
        <w:tc>
          <w:tcPr>
            <w:tcW w:w="1124" w:type="dxa"/>
            <w:tcPrChange w:id="14645" w:author="DuyNgo" w:date="2012-08-10T07:28:00Z">
              <w:tcPr>
                <w:tcW w:w="1124" w:type="dxa"/>
              </w:tcPr>
            </w:tcPrChange>
          </w:tcPr>
          <w:p w:rsidR="009C0AD9" w:rsidRPr="00657B96" w:rsidRDefault="009C0AD9" w:rsidP="00227BA2">
            <w:pPr>
              <w:spacing w:before="120" w:after="200" w:line="276" w:lineRule="auto"/>
              <w:cnfStyle w:val="000000100000" w:firstRow="0" w:lastRow="0" w:firstColumn="0" w:lastColumn="0" w:oddVBand="0" w:evenVBand="0" w:oddHBand="1" w:evenHBand="0" w:firstRowFirstColumn="0" w:firstRowLastColumn="0" w:lastRowFirstColumn="0" w:lastRowLastColumn="0"/>
              <w:rPr>
                <w:ins w:id="14646" w:author="DuyNgo" w:date="2012-08-10T07:25:00Z"/>
                <w:rFonts w:ascii="Times New Roman" w:hAnsi="Times New Roman" w:cs="Times New Roman"/>
                <w:sz w:val="24"/>
                <w:szCs w:val="24"/>
                <w:rPrChange w:id="14647" w:author="DuyNgo" w:date="2012-08-10T08:15:00Z">
                  <w:rPr>
                    <w:ins w:id="14648" w:author="DuyNgo" w:date="2012-08-10T07:25:00Z"/>
                  </w:rPr>
                </w:rPrChange>
              </w:rPr>
            </w:pPr>
          </w:p>
        </w:tc>
        <w:tc>
          <w:tcPr>
            <w:tcW w:w="1124" w:type="dxa"/>
            <w:tcPrChange w:id="14649" w:author="DuyNgo" w:date="2012-08-10T07:28:00Z">
              <w:tcPr>
                <w:tcW w:w="1124" w:type="dxa"/>
              </w:tcPr>
            </w:tcPrChange>
          </w:tcPr>
          <w:p w:rsidR="009C0AD9" w:rsidRPr="00657B96" w:rsidRDefault="009C0AD9" w:rsidP="00227BA2">
            <w:pPr>
              <w:spacing w:before="120" w:after="200" w:line="276" w:lineRule="auto"/>
              <w:cnfStyle w:val="000000100000" w:firstRow="0" w:lastRow="0" w:firstColumn="0" w:lastColumn="0" w:oddVBand="0" w:evenVBand="0" w:oddHBand="1" w:evenHBand="0" w:firstRowFirstColumn="0" w:firstRowLastColumn="0" w:lastRowFirstColumn="0" w:lastRowLastColumn="0"/>
              <w:rPr>
                <w:ins w:id="14650" w:author="DuyNgo" w:date="2012-08-10T07:25:00Z"/>
                <w:rFonts w:ascii="Times New Roman" w:hAnsi="Times New Roman" w:cs="Times New Roman"/>
                <w:sz w:val="24"/>
                <w:szCs w:val="24"/>
                <w:rPrChange w:id="14651" w:author="DuyNgo" w:date="2012-08-10T08:15:00Z">
                  <w:rPr>
                    <w:ins w:id="14652" w:author="DuyNgo" w:date="2012-08-10T07:25:00Z"/>
                  </w:rPr>
                </w:rPrChange>
              </w:rPr>
            </w:pPr>
          </w:p>
        </w:tc>
      </w:tr>
      <w:tr w:rsidR="009C0AD9" w:rsidRPr="00657B96" w:rsidTr="00E26716">
        <w:trPr>
          <w:ins w:id="14653"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14654" w:author="DuyNgo" w:date="2012-08-10T07:28:00Z">
              <w:tcPr>
                <w:tcW w:w="5103" w:type="dxa"/>
              </w:tcPr>
            </w:tcPrChange>
          </w:tcPr>
          <w:p w:rsidR="009C0AD9" w:rsidRPr="00657B96" w:rsidRDefault="009C0AD9" w:rsidP="00227BA2">
            <w:pPr>
              <w:spacing w:after="200" w:line="276" w:lineRule="auto"/>
              <w:rPr>
                <w:ins w:id="14655" w:author="DuyNgo" w:date="2012-08-10T07:25:00Z"/>
                <w:rFonts w:ascii="Times New Roman" w:hAnsi="Times New Roman" w:cs="Times New Roman"/>
                <w:b w:val="0"/>
                <w:sz w:val="24"/>
                <w:szCs w:val="24"/>
                <w:rPrChange w:id="14656" w:author="DuyNgo" w:date="2012-08-10T08:15:00Z">
                  <w:rPr>
                    <w:ins w:id="14657" w:author="DuyNgo" w:date="2012-08-10T07:25:00Z"/>
                    <w:b w:val="0"/>
                    <w:bCs w:val="0"/>
                  </w:rPr>
                </w:rPrChange>
              </w:rPr>
            </w:pPr>
            <w:ins w:id="14658" w:author="DuyNgo" w:date="2012-08-10T07:25:00Z">
              <w:r w:rsidRPr="00657B96">
                <w:rPr>
                  <w:rFonts w:ascii="Times New Roman" w:hAnsi="Times New Roman" w:cs="Times New Roman"/>
                  <w:bCs w:val="0"/>
                  <w:sz w:val="24"/>
                  <w:szCs w:val="24"/>
                  <w:rPrChange w:id="14659" w:author="DuyNgo" w:date="2012-08-10T08:15:00Z">
                    <w:rPr>
                      <w:rFonts w:asciiTheme="majorHAnsi" w:eastAsiaTheme="majorEastAsia" w:hAnsiTheme="majorHAnsi" w:cstheme="majorBidi"/>
                      <w:bCs w:val="0"/>
                      <w:color w:val="4F81BD" w:themeColor="accent1"/>
                    </w:rPr>
                  </w:rPrChange>
                </w:rPr>
                <w:t>2. Is the user required to fix entries which have failed validation tests?</w:t>
              </w:r>
            </w:ins>
          </w:p>
        </w:tc>
        <w:tc>
          <w:tcPr>
            <w:tcW w:w="1124" w:type="dxa"/>
            <w:tcPrChange w:id="14660" w:author="DuyNgo" w:date="2012-08-10T07:28:00Z">
              <w:tcPr>
                <w:tcW w:w="1124" w:type="dxa"/>
              </w:tcPr>
            </w:tcPrChange>
          </w:tcPr>
          <w:p w:rsidR="009C0AD9" w:rsidRPr="00657B96" w:rsidRDefault="00E524BC" w:rsidP="00227BA2">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rPr>
                <w:ins w:id="14661" w:author="DuyNgo" w:date="2012-08-10T07:25:00Z"/>
                <w:rFonts w:ascii="Times New Roman" w:hAnsi="Times New Roman" w:cs="Times New Roman"/>
                <w:sz w:val="24"/>
                <w:szCs w:val="24"/>
                <w:rPrChange w:id="14662" w:author="DuyNgo" w:date="2012-08-10T08:15:00Z">
                  <w:rPr>
                    <w:ins w:id="14663" w:author="DuyNgo" w:date="2012-08-10T07:25:00Z"/>
                    <w:rFonts w:ascii="Tahoma" w:hAnsi="Tahoma" w:cs="Tahoma"/>
                    <w:color w:val="000000"/>
                    <w:sz w:val="20"/>
                    <w:szCs w:val="20"/>
                  </w:rPr>
                </w:rPrChange>
              </w:rPr>
            </w:pPr>
            <w:r w:rsidRPr="00657B96">
              <w:rPr>
                <w:rFonts w:ascii="Times New Roman" w:hAnsi="Times New Roman" w:cs="Times New Roman"/>
                <w:sz w:val="24"/>
                <w:szCs w:val="24"/>
              </w:rPr>
              <w:t>X</w:t>
            </w:r>
          </w:p>
        </w:tc>
        <w:tc>
          <w:tcPr>
            <w:tcW w:w="1124" w:type="dxa"/>
            <w:tcPrChange w:id="14664" w:author="DuyNgo" w:date="2012-08-10T07:28:00Z">
              <w:tcPr>
                <w:tcW w:w="1124" w:type="dxa"/>
              </w:tcPr>
            </w:tcPrChange>
          </w:tcPr>
          <w:p w:rsidR="009C0AD9" w:rsidRPr="00657B96" w:rsidRDefault="009C0AD9" w:rsidP="00227BA2">
            <w:pPr>
              <w:spacing w:after="200" w:line="276" w:lineRule="auto"/>
              <w:cnfStyle w:val="000000000000" w:firstRow="0" w:lastRow="0" w:firstColumn="0" w:lastColumn="0" w:oddVBand="0" w:evenVBand="0" w:oddHBand="0" w:evenHBand="0" w:firstRowFirstColumn="0" w:firstRowLastColumn="0" w:lastRowFirstColumn="0" w:lastRowLastColumn="0"/>
              <w:rPr>
                <w:ins w:id="14665" w:author="DuyNgo" w:date="2012-08-10T07:25:00Z"/>
                <w:rFonts w:ascii="Times New Roman" w:hAnsi="Times New Roman" w:cs="Times New Roman"/>
                <w:sz w:val="24"/>
                <w:szCs w:val="24"/>
                <w:rPrChange w:id="14666" w:author="DuyNgo" w:date="2012-08-10T08:15:00Z">
                  <w:rPr>
                    <w:ins w:id="14667" w:author="DuyNgo" w:date="2012-08-10T07:25:00Z"/>
                  </w:rPr>
                </w:rPrChange>
              </w:rPr>
            </w:pPr>
          </w:p>
        </w:tc>
        <w:tc>
          <w:tcPr>
            <w:tcW w:w="1124" w:type="dxa"/>
            <w:tcPrChange w:id="14668" w:author="DuyNgo" w:date="2012-08-10T07:28:00Z">
              <w:tcPr>
                <w:tcW w:w="1124" w:type="dxa"/>
              </w:tcPr>
            </w:tcPrChange>
          </w:tcPr>
          <w:p w:rsidR="009C0AD9" w:rsidRPr="00657B96" w:rsidRDefault="009C0AD9" w:rsidP="00227BA2">
            <w:pPr>
              <w:spacing w:after="200" w:line="276" w:lineRule="auto"/>
              <w:cnfStyle w:val="000000000000" w:firstRow="0" w:lastRow="0" w:firstColumn="0" w:lastColumn="0" w:oddVBand="0" w:evenVBand="0" w:oddHBand="0" w:evenHBand="0" w:firstRowFirstColumn="0" w:firstRowLastColumn="0" w:lastRowFirstColumn="0" w:lastRowLastColumn="0"/>
              <w:rPr>
                <w:ins w:id="14669" w:author="DuyNgo" w:date="2012-08-10T07:25:00Z"/>
                <w:rFonts w:ascii="Times New Roman" w:hAnsi="Times New Roman" w:cs="Times New Roman"/>
                <w:sz w:val="24"/>
                <w:szCs w:val="24"/>
                <w:rPrChange w:id="14670" w:author="DuyNgo" w:date="2012-08-10T08:15:00Z">
                  <w:rPr>
                    <w:ins w:id="14671" w:author="DuyNgo" w:date="2012-08-10T07:25:00Z"/>
                  </w:rPr>
                </w:rPrChange>
              </w:rPr>
            </w:pPr>
          </w:p>
        </w:tc>
      </w:tr>
      <w:tr w:rsidR="009C0AD9" w:rsidRPr="00657B96" w:rsidTr="00E26716">
        <w:trPr>
          <w:cnfStyle w:val="000000100000" w:firstRow="0" w:lastRow="0" w:firstColumn="0" w:lastColumn="0" w:oddVBand="0" w:evenVBand="0" w:oddHBand="1" w:evenHBand="0" w:firstRowFirstColumn="0" w:firstRowLastColumn="0" w:lastRowFirstColumn="0" w:lastRowLastColumn="0"/>
          <w:ins w:id="14672"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14673" w:author="DuyNgo" w:date="2012-08-10T07:28:00Z">
              <w:tcPr>
                <w:tcW w:w="5103" w:type="dxa"/>
              </w:tcPr>
            </w:tcPrChange>
          </w:tcPr>
          <w:p w:rsidR="009C0AD9" w:rsidRPr="00657B96" w:rsidRDefault="009C0AD9"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14674" w:author="DuyNgo" w:date="2012-08-10T07:25:00Z"/>
                <w:rFonts w:ascii="Times New Roman" w:hAnsi="Times New Roman" w:cs="Times New Roman"/>
                <w:b w:val="0"/>
                <w:sz w:val="24"/>
                <w:szCs w:val="24"/>
                <w:rPrChange w:id="14675" w:author="DuyNgo" w:date="2012-08-10T08:15:00Z">
                  <w:rPr>
                    <w:ins w:id="14676" w:author="DuyNgo" w:date="2012-08-10T07:25:00Z"/>
                    <w:b w:val="0"/>
                    <w:bCs w:val="0"/>
                  </w:rPr>
                </w:rPrChange>
              </w:rPr>
            </w:pPr>
            <w:ins w:id="14677" w:author="DuyNgo" w:date="2012-08-10T07:25:00Z">
              <w:r w:rsidRPr="00657B96">
                <w:rPr>
                  <w:rFonts w:ascii="Times New Roman" w:hAnsi="Times New Roman" w:cs="Times New Roman"/>
                  <w:bCs w:val="0"/>
                  <w:sz w:val="24"/>
                  <w:szCs w:val="24"/>
                  <w:rPrChange w:id="14678" w:author="DuyNgo" w:date="2012-08-10T08:15:00Z">
                    <w:rPr>
                      <w:rFonts w:asciiTheme="majorHAnsi" w:eastAsiaTheme="majorEastAsia" w:hAnsiTheme="majorHAnsi" w:cstheme="majorBidi"/>
                      <w:bCs w:val="0"/>
                      <w:color w:val="4F81BD" w:themeColor="accent1"/>
                    </w:rPr>
                  </w:rPrChange>
                </w:rPr>
                <w:t>3. Have any fields got multiple validation rules and if so are all rules being applied?</w:t>
              </w:r>
            </w:ins>
          </w:p>
        </w:tc>
        <w:tc>
          <w:tcPr>
            <w:tcW w:w="1124" w:type="dxa"/>
            <w:tcPrChange w:id="14679" w:author="DuyNgo" w:date="2012-08-10T07:28:00Z">
              <w:tcPr>
                <w:tcW w:w="1124" w:type="dxa"/>
              </w:tcPr>
            </w:tcPrChange>
          </w:tcPr>
          <w:p w:rsidR="009C0AD9" w:rsidRPr="00657B96" w:rsidRDefault="00E524BC" w:rsidP="00227BA2">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rPr>
                <w:ins w:id="14680" w:author="DuyNgo" w:date="2012-08-10T07:25:00Z"/>
                <w:rFonts w:ascii="Times New Roman" w:hAnsi="Times New Roman" w:cs="Times New Roman"/>
                <w:sz w:val="24"/>
                <w:szCs w:val="24"/>
                <w:rPrChange w:id="14681" w:author="DuyNgo" w:date="2012-08-10T08:15:00Z">
                  <w:rPr>
                    <w:ins w:id="14682" w:author="DuyNgo" w:date="2012-08-10T07:25:00Z"/>
                    <w:rFonts w:ascii="Tahoma" w:hAnsi="Tahoma" w:cs="Tahoma"/>
                    <w:color w:val="000000"/>
                    <w:sz w:val="20"/>
                    <w:szCs w:val="20"/>
                  </w:rPr>
                </w:rPrChange>
              </w:rPr>
            </w:pPr>
            <w:r w:rsidRPr="00657B96">
              <w:rPr>
                <w:rFonts w:ascii="Times New Roman" w:hAnsi="Times New Roman" w:cs="Times New Roman"/>
                <w:sz w:val="24"/>
                <w:szCs w:val="24"/>
              </w:rPr>
              <w:t>X</w:t>
            </w:r>
          </w:p>
        </w:tc>
        <w:tc>
          <w:tcPr>
            <w:tcW w:w="1124" w:type="dxa"/>
            <w:tcPrChange w:id="14683" w:author="DuyNgo" w:date="2012-08-10T07:28:00Z">
              <w:tcPr>
                <w:tcW w:w="1124" w:type="dxa"/>
              </w:tcPr>
            </w:tcPrChange>
          </w:tcPr>
          <w:p w:rsidR="009C0AD9" w:rsidRPr="00657B96" w:rsidRDefault="009C0AD9" w:rsidP="00227BA2">
            <w:pPr>
              <w:spacing w:after="200" w:line="276" w:lineRule="auto"/>
              <w:cnfStyle w:val="000000100000" w:firstRow="0" w:lastRow="0" w:firstColumn="0" w:lastColumn="0" w:oddVBand="0" w:evenVBand="0" w:oddHBand="1" w:evenHBand="0" w:firstRowFirstColumn="0" w:firstRowLastColumn="0" w:lastRowFirstColumn="0" w:lastRowLastColumn="0"/>
              <w:rPr>
                <w:ins w:id="14684" w:author="DuyNgo" w:date="2012-08-10T07:25:00Z"/>
                <w:rFonts w:ascii="Times New Roman" w:hAnsi="Times New Roman" w:cs="Times New Roman"/>
                <w:sz w:val="24"/>
                <w:szCs w:val="24"/>
                <w:rPrChange w:id="14685" w:author="DuyNgo" w:date="2012-08-10T08:15:00Z">
                  <w:rPr>
                    <w:ins w:id="14686" w:author="DuyNgo" w:date="2012-08-10T07:25:00Z"/>
                  </w:rPr>
                </w:rPrChange>
              </w:rPr>
            </w:pPr>
          </w:p>
        </w:tc>
        <w:tc>
          <w:tcPr>
            <w:tcW w:w="1124" w:type="dxa"/>
            <w:tcPrChange w:id="14687" w:author="DuyNgo" w:date="2012-08-10T07:28:00Z">
              <w:tcPr>
                <w:tcW w:w="1124" w:type="dxa"/>
              </w:tcPr>
            </w:tcPrChange>
          </w:tcPr>
          <w:p w:rsidR="009C0AD9" w:rsidRPr="00657B96" w:rsidRDefault="009C0AD9" w:rsidP="00227BA2">
            <w:pPr>
              <w:spacing w:after="200" w:line="276" w:lineRule="auto"/>
              <w:cnfStyle w:val="000000100000" w:firstRow="0" w:lastRow="0" w:firstColumn="0" w:lastColumn="0" w:oddVBand="0" w:evenVBand="0" w:oddHBand="1" w:evenHBand="0" w:firstRowFirstColumn="0" w:firstRowLastColumn="0" w:lastRowFirstColumn="0" w:lastRowLastColumn="0"/>
              <w:rPr>
                <w:ins w:id="14688" w:author="DuyNgo" w:date="2012-08-10T07:25:00Z"/>
                <w:rFonts w:ascii="Times New Roman" w:hAnsi="Times New Roman" w:cs="Times New Roman"/>
                <w:sz w:val="24"/>
                <w:szCs w:val="24"/>
                <w:rPrChange w:id="14689" w:author="DuyNgo" w:date="2012-08-10T08:15:00Z">
                  <w:rPr>
                    <w:ins w:id="14690" w:author="DuyNgo" w:date="2012-08-10T07:25:00Z"/>
                  </w:rPr>
                </w:rPrChange>
              </w:rPr>
            </w:pPr>
          </w:p>
        </w:tc>
      </w:tr>
      <w:tr w:rsidR="009C0AD9" w:rsidRPr="00657B96" w:rsidTr="00E26716">
        <w:trPr>
          <w:ins w:id="14691"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14692" w:author="DuyNgo" w:date="2012-08-10T07:28:00Z">
              <w:tcPr>
                <w:tcW w:w="5103" w:type="dxa"/>
                <w:vAlign w:val="bottom"/>
              </w:tcPr>
            </w:tcPrChange>
          </w:tcPr>
          <w:p w:rsidR="009C0AD9" w:rsidRPr="00657B96" w:rsidRDefault="009C0AD9" w:rsidP="00227BA2">
            <w:pPr>
              <w:spacing w:after="200" w:line="276" w:lineRule="auto"/>
              <w:rPr>
                <w:ins w:id="14693" w:author="DuyNgo" w:date="2012-08-10T07:25:00Z"/>
                <w:rFonts w:ascii="Times New Roman" w:hAnsi="Times New Roman" w:cs="Times New Roman"/>
                <w:b w:val="0"/>
                <w:sz w:val="24"/>
                <w:szCs w:val="24"/>
                <w:lang w:eastAsia="ja-JP"/>
                <w:rPrChange w:id="14694" w:author="DuyNgo" w:date="2012-08-10T08:15:00Z">
                  <w:rPr>
                    <w:ins w:id="14695" w:author="DuyNgo" w:date="2012-08-10T07:25:00Z"/>
                    <w:rFonts w:cstheme="minorHAnsi"/>
                    <w:b w:val="0"/>
                    <w:bCs w:val="0"/>
                    <w:lang w:eastAsia="ja-JP"/>
                  </w:rPr>
                </w:rPrChange>
              </w:rPr>
            </w:pPr>
            <w:ins w:id="14696" w:author="DuyNgo" w:date="2012-08-10T07:25:00Z">
              <w:r w:rsidRPr="00657B96">
                <w:rPr>
                  <w:rFonts w:ascii="Times New Roman" w:hAnsi="Times New Roman" w:cs="Times New Roman"/>
                  <w:bCs w:val="0"/>
                  <w:sz w:val="24"/>
                  <w:szCs w:val="24"/>
                  <w:lang w:eastAsia="ja-JP"/>
                  <w:rPrChange w:id="14697" w:author="DuyNgo" w:date="2012-08-10T08:15:00Z">
                    <w:rPr>
                      <w:rFonts w:asciiTheme="majorHAnsi" w:eastAsiaTheme="majorEastAsia" w:hAnsiTheme="majorHAnsi" w:cstheme="minorHAnsi"/>
                      <w:bCs w:val="0"/>
                      <w:color w:val="4F81BD" w:themeColor="accent1"/>
                      <w:lang w:eastAsia="ja-JP"/>
                    </w:rPr>
                  </w:rPrChange>
                </w:rPr>
                <w:t>4. If the user enters an invalid value and clicks on the SAVE button (i.e. does not TAB off the field) is the invalid entry identified and highlighted correctly with an error message?</w:t>
              </w:r>
            </w:ins>
          </w:p>
        </w:tc>
        <w:tc>
          <w:tcPr>
            <w:tcW w:w="1124" w:type="dxa"/>
            <w:vAlign w:val="bottom"/>
            <w:tcPrChange w:id="14698" w:author="DuyNgo" w:date="2012-08-10T07:28:00Z">
              <w:tcPr>
                <w:tcW w:w="1124" w:type="dxa"/>
                <w:vAlign w:val="bottom"/>
              </w:tcPr>
            </w:tcPrChange>
          </w:tcPr>
          <w:p w:rsidR="009C0AD9" w:rsidRPr="00657B96" w:rsidRDefault="00E524BC" w:rsidP="00227BA2">
            <w:pPr>
              <w:shd w:val="clear" w:color="FFFFCC" w:fill="FFFFFF"/>
              <w:spacing w:before="100" w:beforeAutospacing="1" w:after="200" w:afterAutospacing="1" w:line="276" w:lineRule="auto"/>
              <w:jc w:val="center"/>
              <w:cnfStyle w:val="000000000000" w:firstRow="0" w:lastRow="0" w:firstColumn="0" w:lastColumn="0" w:oddVBand="0" w:evenVBand="0" w:oddHBand="0" w:evenHBand="0" w:firstRowFirstColumn="0" w:firstRowLastColumn="0" w:lastRowFirstColumn="0" w:lastRowLastColumn="0"/>
              <w:rPr>
                <w:ins w:id="14699" w:author="DuyNgo" w:date="2012-08-10T07:25:00Z"/>
                <w:rFonts w:ascii="Times New Roman" w:hAnsi="Times New Roman" w:cs="Times New Roman"/>
                <w:sz w:val="24"/>
                <w:szCs w:val="24"/>
                <w:lang w:eastAsia="ja-JP"/>
                <w:rPrChange w:id="14700" w:author="DuyNgo" w:date="2012-08-10T08:15:00Z">
                  <w:rPr>
                    <w:ins w:id="14701" w:author="DuyNgo" w:date="2012-08-10T07:25:00Z"/>
                    <w:rFonts w:ascii="Tahoma" w:hAnsi="Tahoma" w:cstheme="minorHAnsi"/>
                    <w:color w:val="000000"/>
                    <w:sz w:val="20"/>
                    <w:szCs w:val="20"/>
                    <w:lang w:eastAsia="ja-JP"/>
                  </w:rPr>
                </w:rPrChange>
              </w:rPr>
            </w:pPr>
            <w:r w:rsidRPr="00657B96">
              <w:rPr>
                <w:rFonts w:ascii="Times New Roman" w:hAnsi="Times New Roman" w:cs="Times New Roman"/>
                <w:sz w:val="24"/>
                <w:szCs w:val="24"/>
                <w:lang w:eastAsia="ja-JP"/>
              </w:rPr>
              <w:t>X</w:t>
            </w:r>
          </w:p>
        </w:tc>
        <w:tc>
          <w:tcPr>
            <w:tcW w:w="1124" w:type="dxa"/>
            <w:vAlign w:val="bottom"/>
            <w:tcPrChange w:id="14702" w:author="DuyNgo" w:date="2012-08-10T07:28:00Z">
              <w:tcPr>
                <w:tcW w:w="1124" w:type="dxa"/>
                <w:vAlign w:val="bottom"/>
              </w:tcPr>
            </w:tcPrChange>
          </w:tcPr>
          <w:p w:rsidR="009C0AD9" w:rsidRPr="00657B96"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14703" w:author="DuyNgo" w:date="2012-08-10T07:25:00Z"/>
                <w:rFonts w:ascii="Times New Roman" w:hAnsi="Times New Roman" w:cs="Times New Roman"/>
                <w:sz w:val="24"/>
                <w:szCs w:val="24"/>
                <w:lang w:eastAsia="ja-JP"/>
                <w:rPrChange w:id="14704" w:author="DuyNgo" w:date="2012-08-10T08:15:00Z">
                  <w:rPr>
                    <w:ins w:id="14705" w:author="DuyNgo" w:date="2012-08-10T07:25:00Z"/>
                    <w:rFonts w:cstheme="minorHAnsi"/>
                    <w:lang w:eastAsia="ja-JP"/>
                  </w:rPr>
                </w:rPrChange>
              </w:rPr>
            </w:pPr>
          </w:p>
        </w:tc>
        <w:tc>
          <w:tcPr>
            <w:tcW w:w="1124" w:type="dxa"/>
            <w:vAlign w:val="bottom"/>
            <w:tcPrChange w:id="14706" w:author="DuyNgo" w:date="2012-08-10T07:28:00Z">
              <w:tcPr>
                <w:tcW w:w="1124" w:type="dxa"/>
                <w:vAlign w:val="bottom"/>
              </w:tcPr>
            </w:tcPrChange>
          </w:tcPr>
          <w:p w:rsidR="009C0AD9" w:rsidRPr="00657B96"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14707" w:author="DuyNgo" w:date="2012-08-10T07:25:00Z"/>
                <w:rFonts w:ascii="Times New Roman" w:hAnsi="Times New Roman" w:cs="Times New Roman"/>
                <w:sz w:val="24"/>
                <w:szCs w:val="24"/>
                <w:lang w:eastAsia="ja-JP"/>
                <w:rPrChange w:id="14708" w:author="DuyNgo" w:date="2012-08-10T08:15:00Z">
                  <w:rPr>
                    <w:ins w:id="14709" w:author="DuyNgo" w:date="2012-08-10T07:25:00Z"/>
                    <w:rFonts w:cstheme="minorHAnsi"/>
                    <w:lang w:eastAsia="ja-JP"/>
                  </w:rPr>
                </w:rPrChange>
              </w:rPr>
            </w:pPr>
          </w:p>
        </w:tc>
      </w:tr>
      <w:tr w:rsidR="009C0AD9" w:rsidRPr="00657B96" w:rsidTr="00E26716">
        <w:trPr>
          <w:cnfStyle w:val="000000100000" w:firstRow="0" w:lastRow="0" w:firstColumn="0" w:lastColumn="0" w:oddVBand="0" w:evenVBand="0" w:oddHBand="1" w:evenHBand="0" w:firstRowFirstColumn="0" w:firstRowLastColumn="0" w:lastRowFirstColumn="0" w:lastRowLastColumn="0"/>
          <w:ins w:id="14710"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14711" w:author="DuyNgo" w:date="2012-08-10T07:28:00Z">
              <w:tcPr>
                <w:tcW w:w="5103" w:type="dxa"/>
              </w:tcPr>
            </w:tcPrChange>
          </w:tcPr>
          <w:p w:rsidR="009C0AD9" w:rsidRPr="00657B96" w:rsidRDefault="009C0AD9"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14712" w:author="DuyNgo" w:date="2012-08-10T07:25:00Z"/>
                <w:rFonts w:ascii="Times New Roman" w:hAnsi="Times New Roman" w:cs="Times New Roman"/>
                <w:b w:val="0"/>
                <w:color w:val="000000"/>
                <w:sz w:val="24"/>
                <w:szCs w:val="24"/>
                <w:lang w:eastAsia="ja-JP"/>
                <w:rPrChange w:id="14713" w:author="DuyNgo" w:date="2012-08-10T08:15:00Z">
                  <w:rPr>
                    <w:ins w:id="14714" w:author="DuyNgo" w:date="2012-08-10T07:25:00Z"/>
                    <w:rFonts w:cstheme="minorHAnsi"/>
                    <w:b w:val="0"/>
                    <w:bCs w:val="0"/>
                    <w:color w:val="000000"/>
                    <w:lang w:eastAsia="ja-JP"/>
                  </w:rPr>
                </w:rPrChange>
              </w:rPr>
            </w:pPr>
            <w:ins w:id="14715" w:author="DuyNgo" w:date="2012-08-10T07:25:00Z">
              <w:r w:rsidRPr="00657B96">
                <w:rPr>
                  <w:rFonts w:ascii="Times New Roman" w:hAnsi="Times New Roman" w:cs="Times New Roman"/>
                  <w:bCs w:val="0"/>
                  <w:color w:val="000000"/>
                  <w:sz w:val="24"/>
                  <w:szCs w:val="24"/>
                  <w:lang w:eastAsia="ja-JP"/>
                  <w:rPrChange w:id="14716" w:author="DuyNgo" w:date="2012-08-10T08:15:00Z">
                    <w:rPr>
                      <w:rFonts w:asciiTheme="majorHAnsi" w:eastAsiaTheme="majorEastAsia" w:hAnsiTheme="majorHAnsi" w:cstheme="minorHAnsi"/>
                      <w:bCs w:val="0"/>
                      <w:color w:val="000000"/>
                      <w:lang w:eastAsia="ja-JP"/>
                    </w:rPr>
                  </w:rPrChange>
                </w:rPr>
                <w:t>5. Is validation consistently applied at screen level unless specifically required at field level?</w:t>
              </w:r>
            </w:ins>
          </w:p>
        </w:tc>
        <w:tc>
          <w:tcPr>
            <w:tcW w:w="1124" w:type="dxa"/>
            <w:vAlign w:val="bottom"/>
            <w:tcPrChange w:id="14717" w:author="DuyNgo" w:date="2012-08-10T07:28:00Z">
              <w:tcPr>
                <w:tcW w:w="1124" w:type="dxa"/>
                <w:vAlign w:val="bottom"/>
              </w:tcPr>
            </w:tcPrChange>
          </w:tcPr>
          <w:p w:rsidR="009C0AD9" w:rsidRPr="00657B96" w:rsidRDefault="00E524BC" w:rsidP="00227BA2">
            <w:pPr>
              <w:shd w:val="clear" w:color="FFFFCC" w:fill="FFFFFF"/>
              <w:spacing w:before="100" w:beforeAutospacing="1" w:after="200" w:afterAutospacing="1" w:line="276" w:lineRule="auto"/>
              <w:jc w:val="center"/>
              <w:cnfStyle w:val="000000100000" w:firstRow="0" w:lastRow="0" w:firstColumn="0" w:lastColumn="0" w:oddVBand="0" w:evenVBand="0" w:oddHBand="1" w:evenHBand="0" w:firstRowFirstColumn="0" w:firstRowLastColumn="0" w:lastRowFirstColumn="0" w:lastRowLastColumn="0"/>
              <w:rPr>
                <w:ins w:id="14718" w:author="DuyNgo" w:date="2012-08-10T07:25:00Z"/>
                <w:rFonts w:ascii="Times New Roman" w:hAnsi="Times New Roman" w:cs="Times New Roman"/>
                <w:sz w:val="24"/>
                <w:szCs w:val="24"/>
                <w:lang w:eastAsia="ja-JP"/>
                <w:rPrChange w:id="14719" w:author="DuyNgo" w:date="2012-08-10T08:15:00Z">
                  <w:rPr>
                    <w:ins w:id="14720" w:author="DuyNgo" w:date="2012-08-10T07:25:00Z"/>
                    <w:rFonts w:ascii="Tahoma" w:hAnsi="Tahoma" w:cstheme="minorHAnsi"/>
                    <w:color w:val="000000"/>
                    <w:sz w:val="20"/>
                    <w:szCs w:val="20"/>
                    <w:lang w:eastAsia="ja-JP"/>
                  </w:rPr>
                </w:rPrChange>
              </w:rPr>
            </w:pPr>
            <w:r w:rsidRPr="00657B96">
              <w:rPr>
                <w:rFonts w:ascii="Times New Roman" w:hAnsi="Times New Roman" w:cs="Times New Roman"/>
                <w:sz w:val="24"/>
                <w:szCs w:val="24"/>
                <w:lang w:eastAsia="ja-JP"/>
              </w:rPr>
              <w:t>X</w:t>
            </w:r>
          </w:p>
        </w:tc>
        <w:tc>
          <w:tcPr>
            <w:tcW w:w="1124" w:type="dxa"/>
            <w:vAlign w:val="bottom"/>
            <w:tcPrChange w:id="14721" w:author="DuyNgo" w:date="2012-08-10T07:28:00Z">
              <w:tcPr>
                <w:tcW w:w="1124" w:type="dxa"/>
                <w:vAlign w:val="bottom"/>
              </w:tcPr>
            </w:tcPrChange>
          </w:tcPr>
          <w:p w:rsidR="009C0AD9" w:rsidRPr="00657B96"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14722" w:author="DuyNgo" w:date="2012-08-10T07:25:00Z"/>
                <w:rFonts w:ascii="Times New Roman" w:hAnsi="Times New Roman" w:cs="Times New Roman"/>
                <w:sz w:val="24"/>
                <w:szCs w:val="24"/>
                <w:lang w:eastAsia="ja-JP"/>
                <w:rPrChange w:id="14723" w:author="DuyNgo" w:date="2012-08-10T08:15:00Z">
                  <w:rPr>
                    <w:ins w:id="14724" w:author="DuyNgo" w:date="2012-08-10T07:25:00Z"/>
                    <w:rFonts w:cstheme="minorHAnsi"/>
                    <w:lang w:eastAsia="ja-JP"/>
                  </w:rPr>
                </w:rPrChange>
              </w:rPr>
            </w:pPr>
          </w:p>
        </w:tc>
        <w:tc>
          <w:tcPr>
            <w:tcW w:w="1124" w:type="dxa"/>
            <w:vAlign w:val="bottom"/>
            <w:tcPrChange w:id="14725" w:author="DuyNgo" w:date="2012-08-10T07:28:00Z">
              <w:tcPr>
                <w:tcW w:w="1124" w:type="dxa"/>
                <w:vAlign w:val="bottom"/>
              </w:tcPr>
            </w:tcPrChange>
          </w:tcPr>
          <w:p w:rsidR="009C0AD9" w:rsidRPr="00657B96"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14726" w:author="DuyNgo" w:date="2012-08-10T07:25:00Z"/>
                <w:rFonts w:ascii="Times New Roman" w:hAnsi="Times New Roman" w:cs="Times New Roman"/>
                <w:sz w:val="24"/>
                <w:szCs w:val="24"/>
                <w:lang w:eastAsia="ja-JP"/>
                <w:rPrChange w:id="14727" w:author="DuyNgo" w:date="2012-08-10T08:15:00Z">
                  <w:rPr>
                    <w:ins w:id="14728" w:author="DuyNgo" w:date="2012-08-10T07:25:00Z"/>
                    <w:rFonts w:cstheme="minorHAnsi"/>
                    <w:lang w:eastAsia="ja-JP"/>
                  </w:rPr>
                </w:rPrChange>
              </w:rPr>
            </w:pPr>
          </w:p>
        </w:tc>
      </w:tr>
      <w:tr w:rsidR="009C0AD9" w:rsidRPr="00657B96" w:rsidTr="00E26716">
        <w:trPr>
          <w:ins w:id="14729"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14730" w:author="DuyNgo" w:date="2012-08-10T07:28:00Z">
              <w:tcPr>
                <w:tcW w:w="5103" w:type="dxa"/>
                <w:vAlign w:val="bottom"/>
              </w:tcPr>
            </w:tcPrChange>
          </w:tcPr>
          <w:p w:rsidR="009C0AD9" w:rsidRPr="00657B96" w:rsidRDefault="009C0AD9" w:rsidP="00227BA2">
            <w:pPr>
              <w:spacing w:after="200" w:line="276" w:lineRule="auto"/>
              <w:rPr>
                <w:ins w:id="14731" w:author="DuyNgo" w:date="2012-08-10T07:25:00Z"/>
                <w:rFonts w:ascii="Times New Roman" w:hAnsi="Times New Roman" w:cs="Times New Roman"/>
                <w:b w:val="0"/>
                <w:sz w:val="24"/>
                <w:szCs w:val="24"/>
                <w:lang w:eastAsia="ja-JP"/>
                <w:rPrChange w:id="14732" w:author="DuyNgo" w:date="2012-08-10T08:15:00Z">
                  <w:rPr>
                    <w:ins w:id="14733" w:author="DuyNgo" w:date="2012-08-10T07:25:00Z"/>
                    <w:rFonts w:cstheme="minorHAnsi"/>
                    <w:b w:val="0"/>
                    <w:bCs w:val="0"/>
                    <w:lang w:eastAsia="ja-JP"/>
                  </w:rPr>
                </w:rPrChange>
              </w:rPr>
            </w:pPr>
            <w:ins w:id="14734" w:author="DuyNgo" w:date="2012-08-10T07:25:00Z">
              <w:r w:rsidRPr="00657B96">
                <w:rPr>
                  <w:rFonts w:ascii="Times New Roman" w:hAnsi="Times New Roman" w:cs="Times New Roman"/>
                  <w:bCs w:val="0"/>
                  <w:sz w:val="24"/>
                  <w:szCs w:val="24"/>
                  <w:lang w:eastAsia="ja-JP"/>
                  <w:rPrChange w:id="14735" w:author="DuyNgo" w:date="2012-08-10T08:15:00Z">
                    <w:rPr>
                      <w:rFonts w:asciiTheme="majorHAnsi" w:eastAsiaTheme="majorEastAsia" w:hAnsiTheme="majorHAnsi" w:cstheme="minorHAnsi"/>
                      <w:bCs w:val="0"/>
                      <w:color w:val="4F81BD" w:themeColor="accent1"/>
                      <w:lang w:eastAsia="ja-JP"/>
                    </w:rPr>
                  </w:rPrChange>
                </w:rPr>
                <w:t>6. For all numeric fields check whether negative numbers can and should be able to be entered.</w:t>
              </w:r>
            </w:ins>
          </w:p>
        </w:tc>
        <w:tc>
          <w:tcPr>
            <w:tcW w:w="1124" w:type="dxa"/>
            <w:vAlign w:val="bottom"/>
            <w:tcPrChange w:id="14736" w:author="DuyNgo" w:date="2012-08-10T07:28:00Z">
              <w:tcPr>
                <w:tcW w:w="1124" w:type="dxa"/>
                <w:vAlign w:val="bottom"/>
              </w:tcPr>
            </w:tcPrChange>
          </w:tcPr>
          <w:p w:rsidR="009C0AD9" w:rsidRPr="00657B96" w:rsidRDefault="00E524BC" w:rsidP="00227BA2">
            <w:pPr>
              <w:shd w:val="clear" w:color="FFFFCC" w:fill="FFFFFF"/>
              <w:spacing w:before="100" w:beforeAutospacing="1" w:after="200" w:afterAutospacing="1" w:line="276" w:lineRule="auto"/>
              <w:jc w:val="center"/>
              <w:cnfStyle w:val="000000000000" w:firstRow="0" w:lastRow="0" w:firstColumn="0" w:lastColumn="0" w:oddVBand="0" w:evenVBand="0" w:oddHBand="0" w:evenHBand="0" w:firstRowFirstColumn="0" w:firstRowLastColumn="0" w:lastRowFirstColumn="0" w:lastRowLastColumn="0"/>
              <w:rPr>
                <w:ins w:id="14737" w:author="DuyNgo" w:date="2012-08-10T07:25:00Z"/>
                <w:rFonts w:ascii="Times New Roman" w:hAnsi="Times New Roman" w:cs="Times New Roman"/>
                <w:sz w:val="24"/>
                <w:szCs w:val="24"/>
                <w:lang w:eastAsia="ja-JP"/>
                <w:rPrChange w:id="14738" w:author="DuyNgo" w:date="2012-08-10T08:15:00Z">
                  <w:rPr>
                    <w:ins w:id="14739" w:author="DuyNgo" w:date="2012-08-10T07:25:00Z"/>
                    <w:rFonts w:ascii="Tahoma" w:hAnsi="Tahoma" w:cstheme="minorHAnsi"/>
                    <w:color w:val="000000"/>
                    <w:sz w:val="20"/>
                    <w:szCs w:val="20"/>
                    <w:lang w:eastAsia="ja-JP"/>
                  </w:rPr>
                </w:rPrChange>
              </w:rPr>
            </w:pPr>
            <w:r w:rsidRPr="00657B96">
              <w:rPr>
                <w:rFonts w:ascii="Times New Roman" w:hAnsi="Times New Roman" w:cs="Times New Roman"/>
                <w:sz w:val="24"/>
                <w:szCs w:val="24"/>
                <w:lang w:eastAsia="ja-JP"/>
              </w:rPr>
              <w:t>X</w:t>
            </w:r>
          </w:p>
        </w:tc>
        <w:tc>
          <w:tcPr>
            <w:tcW w:w="1124" w:type="dxa"/>
            <w:vAlign w:val="bottom"/>
            <w:tcPrChange w:id="14740" w:author="DuyNgo" w:date="2012-08-10T07:28:00Z">
              <w:tcPr>
                <w:tcW w:w="1124" w:type="dxa"/>
                <w:vAlign w:val="bottom"/>
              </w:tcPr>
            </w:tcPrChange>
          </w:tcPr>
          <w:p w:rsidR="009C0AD9" w:rsidRPr="00657B96"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14741" w:author="DuyNgo" w:date="2012-08-10T07:25:00Z"/>
                <w:rFonts w:ascii="Times New Roman" w:hAnsi="Times New Roman" w:cs="Times New Roman"/>
                <w:sz w:val="24"/>
                <w:szCs w:val="24"/>
                <w:lang w:eastAsia="ja-JP"/>
                <w:rPrChange w:id="14742" w:author="DuyNgo" w:date="2012-08-10T08:15:00Z">
                  <w:rPr>
                    <w:ins w:id="14743" w:author="DuyNgo" w:date="2012-08-10T07:25:00Z"/>
                    <w:rFonts w:cstheme="minorHAnsi"/>
                    <w:lang w:eastAsia="ja-JP"/>
                  </w:rPr>
                </w:rPrChange>
              </w:rPr>
            </w:pPr>
          </w:p>
        </w:tc>
        <w:tc>
          <w:tcPr>
            <w:tcW w:w="1124" w:type="dxa"/>
            <w:vAlign w:val="bottom"/>
            <w:tcPrChange w:id="14744" w:author="DuyNgo" w:date="2012-08-10T07:28:00Z">
              <w:tcPr>
                <w:tcW w:w="1124" w:type="dxa"/>
                <w:vAlign w:val="bottom"/>
              </w:tcPr>
            </w:tcPrChange>
          </w:tcPr>
          <w:p w:rsidR="009C0AD9" w:rsidRPr="00657B96"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14745" w:author="DuyNgo" w:date="2012-08-10T07:25:00Z"/>
                <w:rFonts w:ascii="Times New Roman" w:hAnsi="Times New Roman" w:cs="Times New Roman"/>
                <w:sz w:val="24"/>
                <w:szCs w:val="24"/>
                <w:lang w:eastAsia="ja-JP"/>
                <w:rPrChange w:id="14746" w:author="DuyNgo" w:date="2012-08-10T08:15:00Z">
                  <w:rPr>
                    <w:ins w:id="14747" w:author="DuyNgo" w:date="2012-08-10T07:25:00Z"/>
                    <w:rFonts w:cstheme="minorHAnsi"/>
                    <w:lang w:eastAsia="ja-JP"/>
                  </w:rPr>
                </w:rPrChange>
              </w:rPr>
            </w:pPr>
          </w:p>
        </w:tc>
      </w:tr>
      <w:tr w:rsidR="009C0AD9" w:rsidRPr="00657B96" w:rsidTr="00E26716">
        <w:trPr>
          <w:cnfStyle w:val="000000100000" w:firstRow="0" w:lastRow="0" w:firstColumn="0" w:lastColumn="0" w:oddVBand="0" w:evenVBand="0" w:oddHBand="1" w:evenHBand="0" w:firstRowFirstColumn="0" w:firstRowLastColumn="0" w:lastRowFirstColumn="0" w:lastRowLastColumn="0"/>
          <w:ins w:id="14748"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14749" w:author="DuyNgo" w:date="2012-08-10T07:28:00Z">
              <w:tcPr>
                <w:tcW w:w="5103" w:type="dxa"/>
                <w:vAlign w:val="bottom"/>
              </w:tcPr>
            </w:tcPrChange>
          </w:tcPr>
          <w:p w:rsidR="009C0AD9" w:rsidRPr="00657B96" w:rsidRDefault="009C0AD9"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14750" w:author="DuyNgo" w:date="2012-08-10T07:25:00Z"/>
                <w:rFonts w:ascii="Times New Roman" w:hAnsi="Times New Roman" w:cs="Times New Roman"/>
                <w:b w:val="0"/>
                <w:sz w:val="24"/>
                <w:szCs w:val="24"/>
                <w:lang w:eastAsia="ja-JP"/>
                <w:rPrChange w:id="14751" w:author="DuyNgo" w:date="2012-08-10T08:15:00Z">
                  <w:rPr>
                    <w:ins w:id="14752" w:author="DuyNgo" w:date="2012-08-10T07:25:00Z"/>
                    <w:rFonts w:cstheme="minorHAnsi"/>
                    <w:b w:val="0"/>
                    <w:bCs w:val="0"/>
                    <w:lang w:eastAsia="ja-JP"/>
                  </w:rPr>
                </w:rPrChange>
              </w:rPr>
            </w:pPr>
            <w:ins w:id="14753" w:author="DuyNgo" w:date="2012-08-10T07:25:00Z">
              <w:r w:rsidRPr="00657B96">
                <w:rPr>
                  <w:rFonts w:ascii="Times New Roman" w:hAnsi="Times New Roman" w:cs="Times New Roman"/>
                  <w:bCs w:val="0"/>
                  <w:sz w:val="24"/>
                  <w:szCs w:val="24"/>
                  <w:lang w:eastAsia="ja-JP"/>
                  <w:rPrChange w:id="14754" w:author="DuyNgo" w:date="2012-08-10T08:15:00Z">
                    <w:rPr>
                      <w:rFonts w:asciiTheme="majorHAnsi" w:eastAsiaTheme="majorEastAsia" w:hAnsiTheme="majorHAnsi" w:cstheme="minorHAnsi"/>
                      <w:bCs w:val="0"/>
                      <w:color w:val="4F81BD" w:themeColor="accent1"/>
                      <w:lang w:eastAsia="ja-JP"/>
                    </w:rPr>
                  </w:rPrChange>
                </w:rPr>
                <w:lastRenderedPageBreak/>
                <w:t>7. For all numeric fields check the minimum and maximum values and also some mid-range values allowable?</w:t>
              </w:r>
            </w:ins>
          </w:p>
        </w:tc>
        <w:tc>
          <w:tcPr>
            <w:tcW w:w="1124" w:type="dxa"/>
            <w:vAlign w:val="bottom"/>
            <w:tcPrChange w:id="14755" w:author="DuyNgo" w:date="2012-08-10T07:28:00Z">
              <w:tcPr>
                <w:tcW w:w="1124" w:type="dxa"/>
                <w:vAlign w:val="bottom"/>
              </w:tcPr>
            </w:tcPrChange>
          </w:tcPr>
          <w:p w:rsidR="009C0AD9" w:rsidRPr="00657B96" w:rsidRDefault="00E524BC" w:rsidP="00227BA2">
            <w:pPr>
              <w:shd w:val="clear" w:color="FFFFCC" w:fill="FFFFFF"/>
              <w:spacing w:before="100" w:beforeAutospacing="1" w:after="200" w:afterAutospacing="1" w:line="276" w:lineRule="auto"/>
              <w:jc w:val="center"/>
              <w:cnfStyle w:val="000000100000" w:firstRow="0" w:lastRow="0" w:firstColumn="0" w:lastColumn="0" w:oddVBand="0" w:evenVBand="0" w:oddHBand="1" w:evenHBand="0" w:firstRowFirstColumn="0" w:firstRowLastColumn="0" w:lastRowFirstColumn="0" w:lastRowLastColumn="0"/>
              <w:rPr>
                <w:ins w:id="14756" w:author="DuyNgo" w:date="2012-08-10T07:25:00Z"/>
                <w:rFonts w:ascii="Times New Roman" w:hAnsi="Times New Roman" w:cs="Times New Roman"/>
                <w:sz w:val="24"/>
                <w:szCs w:val="24"/>
                <w:lang w:eastAsia="ja-JP"/>
                <w:rPrChange w:id="14757" w:author="DuyNgo" w:date="2012-08-10T08:15:00Z">
                  <w:rPr>
                    <w:ins w:id="14758" w:author="DuyNgo" w:date="2012-08-10T07:25:00Z"/>
                    <w:rFonts w:ascii="Tahoma" w:hAnsi="Tahoma" w:cstheme="minorHAnsi"/>
                    <w:color w:val="000000"/>
                    <w:sz w:val="20"/>
                    <w:szCs w:val="20"/>
                    <w:lang w:eastAsia="ja-JP"/>
                  </w:rPr>
                </w:rPrChange>
              </w:rPr>
            </w:pPr>
            <w:r w:rsidRPr="00657B96">
              <w:rPr>
                <w:rFonts w:ascii="Times New Roman" w:hAnsi="Times New Roman" w:cs="Times New Roman"/>
                <w:sz w:val="24"/>
                <w:szCs w:val="24"/>
                <w:lang w:eastAsia="ja-JP"/>
              </w:rPr>
              <w:t>X</w:t>
            </w:r>
          </w:p>
        </w:tc>
        <w:tc>
          <w:tcPr>
            <w:tcW w:w="1124" w:type="dxa"/>
            <w:vAlign w:val="bottom"/>
            <w:tcPrChange w:id="14759" w:author="DuyNgo" w:date="2012-08-10T07:28:00Z">
              <w:tcPr>
                <w:tcW w:w="1124" w:type="dxa"/>
                <w:vAlign w:val="bottom"/>
              </w:tcPr>
            </w:tcPrChange>
          </w:tcPr>
          <w:p w:rsidR="009C0AD9" w:rsidRPr="00657B96"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14760" w:author="DuyNgo" w:date="2012-08-10T07:25:00Z"/>
                <w:rFonts w:ascii="Times New Roman" w:hAnsi="Times New Roman" w:cs="Times New Roman"/>
                <w:sz w:val="24"/>
                <w:szCs w:val="24"/>
                <w:lang w:eastAsia="ja-JP"/>
                <w:rPrChange w:id="14761" w:author="DuyNgo" w:date="2012-08-10T08:15:00Z">
                  <w:rPr>
                    <w:ins w:id="14762" w:author="DuyNgo" w:date="2012-08-10T07:25:00Z"/>
                    <w:rFonts w:cstheme="minorHAnsi"/>
                    <w:lang w:eastAsia="ja-JP"/>
                  </w:rPr>
                </w:rPrChange>
              </w:rPr>
            </w:pPr>
          </w:p>
        </w:tc>
        <w:tc>
          <w:tcPr>
            <w:tcW w:w="1124" w:type="dxa"/>
            <w:vAlign w:val="bottom"/>
            <w:tcPrChange w:id="14763" w:author="DuyNgo" w:date="2012-08-10T07:28:00Z">
              <w:tcPr>
                <w:tcW w:w="1124" w:type="dxa"/>
                <w:vAlign w:val="bottom"/>
              </w:tcPr>
            </w:tcPrChange>
          </w:tcPr>
          <w:p w:rsidR="009C0AD9" w:rsidRPr="00657B96"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14764" w:author="DuyNgo" w:date="2012-08-10T07:25:00Z"/>
                <w:rFonts w:ascii="Times New Roman" w:hAnsi="Times New Roman" w:cs="Times New Roman"/>
                <w:sz w:val="24"/>
                <w:szCs w:val="24"/>
                <w:lang w:eastAsia="ja-JP"/>
                <w:rPrChange w:id="14765" w:author="DuyNgo" w:date="2012-08-10T08:15:00Z">
                  <w:rPr>
                    <w:ins w:id="14766" w:author="DuyNgo" w:date="2012-08-10T07:25:00Z"/>
                    <w:rFonts w:cstheme="minorHAnsi"/>
                    <w:lang w:eastAsia="ja-JP"/>
                  </w:rPr>
                </w:rPrChange>
              </w:rPr>
            </w:pPr>
          </w:p>
        </w:tc>
      </w:tr>
      <w:tr w:rsidR="009C0AD9" w:rsidRPr="00657B96" w:rsidTr="00E26716">
        <w:trPr>
          <w:ins w:id="14767"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14768" w:author="DuyNgo" w:date="2012-08-10T07:28:00Z">
              <w:tcPr>
                <w:tcW w:w="5103" w:type="dxa"/>
                <w:vAlign w:val="bottom"/>
              </w:tcPr>
            </w:tcPrChange>
          </w:tcPr>
          <w:p w:rsidR="009C0AD9" w:rsidRPr="00657B96" w:rsidRDefault="009C0AD9" w:rsidP="00227BA2">
            <w:pPr>
              <w:spacing w:after="200" w:line="276" w:lineRule="auto"/>
              <w:rPr>
                <w:ins w:id="14769" w:author="DuyNgo" w:date="2012-08-10T07:25:00Z"/>
                <w:rFonts w:ascii="Times New Roman" w:hAnsi="Times New Roman" w:cs="Times New Roman"/>
                <w:b w:val="0"/>
                <w:sz w:val="24"/>
                <w:szCs w:val="24"/>
                <w:lang w:eastAsia="ja-JP"/>
                <w:rPrChange w:id="14770" w:author="DuyNgo" w:date="2012-08-10T08:15:00Z">
                  <w:rPr>
                    <w:ins w:id="14771" w:author="DuyNgo" w:date="2012-08-10T07:25:00Z"/>
                    <w:rFonts w:cstheme="minorHAnsi"/>
                    <w:b w:val="0"/>
                    <w:bCs w:val="0"/>
                    <w:lang w:eastAsia="ja-JP"/>
                  </w:rPr>
                </w:rPrChange>
              </w:rPr>
            </w:pPr>
            <w:ins w:id="14772" w:author="DuyNgo" w:date="2012-08-10T07:25:00Z">
              <w:r w:rsidRPr="00657B96">
                <w:rPr>
                  <w:rFonts w:ascii="Times New Roman" w:hAnsi="Times New Roman" w:cs="Times New Roman"/>
                  <w:bCs w:val="0"/>
                  <w:sz w:val="24"/>
                  <w:szCs w:val="24"/>
                  <w:lang w:eastAsia="ja-JP"/>
                  <w:rPrChange w:id="14773" w:author="DuyNgo" w:date="2012-08-10T08:15:00Z">
                    <w:rPr>
                      <w:rFonts w:asciiTheme="majorHAnsi" w:eastAsiaTheme="majorEastAsia" w:hAnsiTheme="majorHAnsi" w:cstheme="minorHAnsi"/>
                      <w:bCs w:val="0"/>
                      <w:color w:val="4F81BD" w:themeColor="accent1"/>
                      <w:lang w:eastAsia="ja-JP"/>
                    </w:rPr>
                  </w:rPrChange>
                </w:rPr>
                <w:t>8. For all character/alphanumeric fields check the field to ensure that there is a character limit specified and that this limit is exactly correct for the specified database size?</w:t>
              </w:r>
            </w:ins>
          </w:p>
        </w:tc>
        <w:tc>
          <w:tcPr>
            <w:tcW w:w="1124" w:type="dxa"/>
            <w:vAlign w:val="bottom"/>
            <w:tcPrChange w:id="14774" w:author="DuyNgo" w:date="2012-08-10T07:28:00Z">
              <w:tcPr>
                <w:tcW w:w="1124" w:type="dxa"/>
                <w:vAlign w:val="bottom"/>
              </w:tcPr>
            </w:tcPrChange>
          </w:tcPr>
          <w:p w:rsidR="009C0AD9" w:rsidRPr="00657B96" w:rsidRDefault="00E524BC" w:rsidP="00227BA2">
            <w:pPr>
              <w:shd w:val="clear" w:color="FFFFCC" w:fill="FFFFFF"/>
              <w:spacing w:before="100" w:beforeAutospacing="1" w:after="200" w:afterAutospacing="1" w:line="276" w:lineRule="auto"/>
              <w:jc w:val="center"/>
              <w:cnfStyle w:val="000000000000" w:firstRow="0" w:lastRow="0" w:firstColumn="0" w:lastColumn="0" w:oddVBand="0" w:evenVBand="0" w:oddHBand="0" w:evenHBand="0" w:firstRowFirstColumn="0" w:firstRowLastColumn="0" w:lastRowFirstColumn="0" w:lastRowLastColumn="0"/>
              <w:rPr>
                <w:ins w:id="14775" w:author="DuyNgo" w:date="2012-08-10T07:25:00Z"/>
                <w:rFonts w:ascii="Times New Roman" w:hAnsi="Times New Roman" w:cs="Times New Roman"/>
                <w:sz w:val="24"/>
                <w:szCs w:val="24"/>
                <w:lang w:eastAsia="ja-JP"/>
                <w:rPrChange w:id="14776" w:author="DuyNgo" w:date="2012-08-10T08:15:00Z">
                  <w:rPr>
                    <w:ins w:id="14777" w:author="DuyNgo" w:date="2012-08-10T07:25:00Z"/>
                    <w:rFonts w:ascii="Tahoma" w:hAnsi="Tahoma" w:cstheme="minorHAnsi"/>
                    <w:color w:val="000000"/>
                    <w:sz w:val="20"/>
                    <w:szCs w:val="20"/>
                    <w:lang w:eastAsia="ja-JP"/>
                  </w:rPr>
                </w:rPrChange>
              </w:rPr>
            </w:pPr>
            <w:r w:rsidRPr="00657B96">
              <w:rPr>
                <w:rFonts w:ascii="Times New Roman" w:hAnsi="Times New Roman" w:cs="Times New Roman"/>
                <w:sz w:val="24"/>
                <w:szCs w:val="24"/>
                <w:lang w:eastAsia="ja-JP"/>
              </w:rPr>
              <w:t>X</w:t>
            </w:r>
          </w:p>
        </w:tc>
        <w:tc>
          <w:tcPr>
            <w:tcW w:w="1124" w:type="dxa"/>
            <w:vAlign w:val="bottom"/>
            <w:tcPrChange w:id="14778" w:author="DuyNgo" w:date="2012-08-10T07:28:00Z">
              <w:tcPr>
                <w:tcW w:w="1124" w:type="dxa"/>
                <w:vAlign w:val="bottom"/>
              </w:tcPr>
            </w:tcPrChange>
          </w:tcPr>
          <w:p w:rsidR="009C0AD9" w:rsidRPr="00657B96"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14779" w:author="DuyNgo" w:date="2012-08-10T07:25:00Z"/>
                <w:rFonts w:ascii="Times New Roman" w:hAnsi="Times New Roman" w:cs="Times New Roman"/>
                <w:sz w:val="24"/>
                <w:szCs w:val="24"/>
                <w:lang w:eastAsia="ja-JP"/>
                <w:rPrChange w:id="14780" w:author="DuyNgo" w:date="2012-08-10T08:15:00Z">
                  <w:rPr>
                    <w:ins w:id="14781" w:author="DuyNgo" w:date="2012-08-10T07:25:00Z"/>
                    <w:rFonts w:cstheme="minorHAnsi"/>
                    <w:lang w:eastAsia="ja-JP"/>
                  </w:rPr>
                </w:rPrChange>
              </w:rPr>
            </w:pPr>
          </w:p>
        </w:tc>
        <w:tc>
          <w:tcPr>
            <w:tcW w:w="1124" w:type="dxa"/>
            <w:vAlign w:val="bottom"/>
            <w:tcPrChange w:id="14782" w:author="DuyNgo" w:date="2012-08-10T07:28:00Z">
              <w:tcPr>
                <w:tcW w:w="1124" w:type="dxa"/>
                <w:vAlign w:val="bottom"/>
              </w:tcPr>
            </w:tcPrChange>
          </w:tcPr>
          <w:p w:rsidR="009C0AD9" w:rsidRPr="00657B96"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14783" w:author="DuyNgo" w:date="2012-08-10T07:25:00Z"/>
                <w:rFonts w:ascii="Times New Roman" w:hAnsi="Times New Roman" w:cs="Times New Roman"/>
                <w:sz w:val="24"/>
                <w:szCs w:val="24"/>
                <w:lang w:eastAsia="ja-JP"/>
                <w:rPrChange w:id="14784" w:author="DuyNgo" w:date="2012-08-10T08:15:00Z">
                  <w:rPr>
                    <w:ins w:id="14785" w:author="DuyNgo" w:date="2012-08-10T07:25:00Z"/>
                    <w:rFonts w:cstheme="minorHAnsi"/>
                    <w:lang w:eastAsia="ja-JP"/>
                  </w:rPr>
                </w:rPrChange>
              </w:rPr>
            </w:pPr>
          </w:p>
        </w:tc>
      </w:tr>
      <w:tr w:rsidR="009C0AD9" w:rsidRPr="00657B96" w:rsidTr="00E26716">
        <w:trPr>
          <w:cnfStyle w:val="000000100000" w:firstRow="0" w:lastRow="0" w:firstColumn="0" w:lastColumn="0" w:oddVBand="0" w:evenVBand="0" w:oddHBand="1" w:evenHBand="0" w:firstRowFirstColumn="0" w:firstRowLastColumn="0" w:lastRowFirstColumn="0" w:lastRowLastColumn="0"/>
          <w:ins w:id="14786"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14787" w:author="DuyNgo" w:date="2012-08-10T07:28:00Z">
              <w:tcPr>
                <w:tcW w:w="5103" w:type="dxa"/>
                <w:vAlign w:val="bottom"/>
              </w:tcPr>
            </w:tcPrChange>
          </w:tcPr>
          <w:p w:rsidR="009C0AD9" w:rsidRPr="00657B96" w:rsidRDefault="009C0AD9"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14788" w:author="DuyNgo" w:date="2012-08-10T07:25:00Z"/>
                <w:rFonts w:ascii="Times New Roman" w:hAnsi="Times New Roman" w:cs="Times New Roman"/>
                <w:b w:val="0"/>
                <w:sz w:val="24"/>
                <w:szCs w:val="24"/>
                <w:lang w:eastAsia="ja-JP"/>
                <w:rPrChange w:id="14789" w:author="DuyNgo" w:date="2012-08-10T08:15:00Z">
                  <w:rPr>
                    <w:ins w:id="14790" w:author="DuyNgo" w:date="2012-08-10T07:25:00Z"/>
                    <w:rFonts w:cstheme="minorHAnsi"/>
                    <w:b w:val="0"/>
                    <w:bCs w:val="0"/>
                    <w:lang w:eastAsia="ja-JP"/>
                  </w:rPr>
                </w:rPrChange>
              </w:rPr>
            </w:pPr>
            <w:ins w:id="14791" w:author="DuyNgo" w:date="2012-08-10T07:25:00Z">
              <w:r w:rsidRPr="00657B96">
                <w:rPr>
                  <w:rFonts w:ascii="Times New Roman" w:hAnsi="Times New Roman" w:cs="Times New Roman"/>
                  <w:bCs w:val="0"/>
                  <w:sz w:val="24"/>
                  <w:szCs w:val="24"/>
                  <w:lang w:eastAsia="ja-JP"/>
                  <w:rPrChange w:id="14792" w:author="DuyNgo" w:date="2012-08-10T08:15:00Z">
                    <w:rPr>
                      <w:rFonts w:asciiTheme="majorHAnsi" w:eastAsiaTheme="majorEastAsia" w:hAnsiTheme="majorHAnsi" w:cstheme="minorHAnsi"/>
                      <w:bCs w:val="0"/>
                      <w:color w:val="4F81BD" w:themeColor="accent1"/>
                      <w:lang w:eastAsia="ja-JP"/>
                    </w:rPr>
                  </w:rPrChange>
                </w:rPr>
                <w:t>9. Do all mandatory fields require user input?</w:t>
              </w:r>
            </w:ins>
          </w:p>
        </w:tc>
        <w:tc>
          <w:tcPr>
            <w:tcW w:w="1124" w:type="dxa"/>
            <w:vAlign w:val="bottom"/>
            <w:tcPrChange w:id="14793" w:author="DuyNgo" w:date="2012-08-10T07:28:00Z">
              <w:tcPr>
                <w:tcW w:w="1124" w:type="dxa"/>
                <w:vAlign w:val="bottom"/>
              </w:tcPr>
            </w:tcPrChange>
          </w:tcPr>
          <w:p w:rsidR="009C0AD9" w:rsidRPr="00657B96" w:rsidRDefault="00E524BC" w:rsidP="00227BA2">
            <w:pPr>
              <w:shd w:val="clear" w:color="FFFFCC" w:fill="FFFFFF"/>
              <w:spacing w:before="100" w:beforeAutospacing="1" w:after="200" w:afterAutospacing="1" w:line="276" w:lineRule="auto"/>
              <w:jc w:val="center"/>
              <w:cnfStyle w:val="000000100000" w:firstRow="0" w:lastRow="0" w:firstColumn="0" w:lastColumn="0" w:oddVBand="0" w:evenVBand="0" w:oddHBand="1" w:evenHBand="0" w:firstRowFirstColumn="0" w:firstRowLastColumn="0" w:lastRowFirstColumn="0" w:lastRowLastColumn="0"/>
              <w:rPr>
                <w:ins w:id="14794" w:author="DuyNgo" w:date="2012-08-10T07:25:00Z"/>
                <w:rFonts w:ascii="Times New Roman" w:hAnsi="Times New Roman" w:cs="Times New Roman"/>
                <w:sz w:val="24"/>
                <w:szCs w:val="24"/>
                <w:lang w:eastAsia="ja-JP"/>
                <w:rPrChange w:id="14795" w:author="DuyNgo" w:date="2012-08-10T08:15:00Z">
                  <w:rPr>
                    <w:ins w:id="14796" w:author="DuyNgo" w:date="2012-08-10T07:25:00Z"/>
                    <w:rFonts w:ascii="Tahoma" w:hAnsi="Tahoma" w:cstheme="minorHAnsi"/>
                    <w:color w:val="000000"/>
                    <w:sz w:val="20"/>
                    <w:szCs w:val="20"/>
                    <w:lang w:eastAsia="ja-JP"/>
                  </w:rPr>
                </w:rPrChange>
              </w:rPr>
            </w:pPr>
            <w:r w:rsidRPr="00657B96">
              <w:rPr>
                <w:rFonts w:ascii="Times New Roman" w:hAnsi="Times New Roman" w:cs="Times New Roman"/>
                <w:sz w:val="24"/>
                <w:szCs w:val="24"/>
                <w:lang w:eastAsia="ja-JP"/>
              </w:rPr>
              <w:t>X</w:t>
            </w:r>
          </w:p>
        </w:tc>
        <w:tc>
          <w:tcPr>
            <w:tcW w:w="1124" w:type="dxa"/>
            <w:vAlign w:val="bottom"/>
            <w:tcPrChange w:id="14797" w:author="DuyNgo" w:date="2012-08-10T07:28:00Z">
              <w:tcPr>
                <w:tcW w:w="1124" w:type="dxa"/>
                <w:vAlign w:val="bottom"/>
              </w:tcPr>
            </w:tcPrChange>
          </w:tcPr>
          <w:p w:rsidR="009C0AD9" w:rsidRPr="00657B96"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14798" w:author="DuyNgo" w:date="2012-08-10T07:25:00Z"/>
                <w:rFonts w:ascii="Times New Roman" w:hAnsi="Times New Roman" w:cs="Times New Roman"/>
                <w:sz w:val="24"/>
                <w:szCs w:val="24"/>
                <w:lang w:eastAsia="ja-JP"/>
                <w:rPrChange w:id="14799" w:author="DuyNgo" w:date="2012-08-10T08:15:00Z">
                  <w:rPr>
                    <w:ins w:id="14800" w:author="DuyNgo" w:date="2012-08-10T07:25:00Z"/>
                    <w:rFonts w:cstheme="minorHAnsi"/>
                    <w:lang w:eastAsia="ja-JP"/>
                  </w:rPr>
                </w:rPrChange>
              </w:rPr>
            </w:pPr>
          </w:p>
        </w:tc>
        <w:tc>
          <w:tcPr>
            <w:tcW w:w="1124" w:type="dxa"/>
            <w:vAlign w:val="bottom"/>
            <w:tcPrChange w:id="14801" w:author="DuyNgo" w:date="2012-08-10T07:28:00Z">
              <w:tcPr>
                <w:tcW w:w="1124" w:type="dxa"/>
                <w:vAlign w:val="bottom"/>
              </w:tcPr>
            </w:tcPrChange>
          </w:tcPr>
          <w:p w:rsidR="009C0AD9" w:rsidRPr="00657B96"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14802" w:author="DuyNgo" w:date="2012-08-10T07:25:00Z"/>
                <w:rFonts w:ascii="Times New Roman" w:hAnsi="Times New Roman" w:cs="Times New Roman"/>
                <w:sz w:val="24"/>
                <w:szCs w:val="24"/>
                <w:lang w:eastAsia="ja-JP"/>
                <w:rPrChange w:id="14803" w:author="DuyNgo" w:date="2012-08-10T08:15:00Z">
                  <w:rPr>
                    <w:ins w:id="14804" w:author="DuyNgo" w:date="2012-08-10T07:25:00Z"/>
                    <w:rFonts w:cstheme="minorHAnsi"/>
                    <w:lang w:eastAsia="ja-JP"/>
                  </w:rPr>
                </w:rPrChange>
              </w:rPr>
            </w:pPr>
          </w:p>
        </w:tc>
      </w:tr>
      <w:tr w:rsidR="009C0AD9" w:rsidRPr="00657B96" w:rsidTr="00E26716">
        <w:trPr>
          <w:ins w:id="14805"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14806" w:author="DuyNgo" w:date="2012-08-10T07:28:00Z">
              <w:tcPr>
                <w:tcW w:w="5103" w:type="dxa"/>
                <w:vAlign w:val="bottom"/>
              </w:tcPr>
            </w:tcPrChange>
          </w:tcPr>
          <w:p w:rsidR="009C0AD9" w:rsidRPr="00657B96" w:rsidRDefault="009C0AD9" w:rsidP="00227BA2">
            <w:pPr>
              <w:spacing w:after="200" w:line="276" w:lineRule="auto"/>
              <w:rPr>
                <w:ins w:id="14807" w:author="DuyNgo" w:date="2012-08-10T07:25:00Z"/>
                <w:rFonts w:ascii="Times New Roman" w:hAnsi="Times New Roman" w:cs="Times New Roman"/>
                <w:b w:val="0"/>
                <w:sz w:val="24"/>
                <w:szCs w:val="24"/>
                <w:lang w:eastAsia="ja-JP"/>
                <w:rPrChange w:id="14808" w:author="DuyNgo" w:date="2012-08-10T08:15:00Z">
                  <w:rPr>
                    <w:ins w:id="14809" w:author="DuyNgo" w:date="2012-08-10T07:25:00Z"/>
                    <w:rFonts w:cstheme="minorHAnsi"/>
                    <w:b w:val="0"/>
                    <w:bCs w:val="0"/>
                    <w:lang w:eastAsia="ja-JP"/>
                  </w:rPr>
                </w:rPrChange>
              </w:rPr>
            </w:pPr>
            <w:ins w:id="14810" w:author="DuyNgo" w:date="2012-08-10T07:25:00Z">
              <w:r w:rsidRPr="00657B96">
                <w:rPr>
                  <w:rFonts w:ascii="Times New Roman" w:hAnsi="Times New Roman" w:cs="Times New Roman"/>
                  <w:bCs w:val="0"/>
                  <w:sz w:val="24"/>
                  <w:szCs w:val="24"/>
                  <w:lang w:eastAsia="ja-JP"/>
                  <w:rPrChange w:id="14811" w:author="DuyNgo" w:date="2012-08-10T08:15:00Z">
                    <w:rPr>
                      <w:rFonts w:asciiTheme="majorHAnsi" w:eastAsiaTheme="majorEastAsia" w:hAnsiTheme="majorHAnsi" w:cstheme="minorHAnsi"/>
                      <w:bCs w:val="0"/>
                      <w:color w:val="4F81BD" w:themeColor="accent1"/>
                      <w:lang w:eastAsia="ja-JP"/>
                    </w:rPr>
                  </w:rPrChange>
                </w:rPr>
                <w:t>10. If any of the database columns don't allow null values then the corresponding screen fields must be mandatory. (If any field which initially was mandatory has become optional then check whether null values are allowed in this field.)</w:t>
              </w:r>
            </w:ins>
          </w:p>
        </w:tc>
        <w:tc>
          <w:tcPr>
            <w:tcW w:w="1124" w:type="dxa"/>
            <w:vAlign w:val="bottom"/>
            <w:tcPrChange w:id="14812" w:author="DuyNgo" w:date="2012-08-10T07:28:00Z">
              <w:tcPr>
                <w:tcW w:w="1124" w:type="dxa"/>
                <w:vAlign w:val="bottom"/>
              </w:tcPr>
            </w:tcPrChange>
          </w:tcPr>
          <w:p w:rsidR="009C0AD9" w:rsidRPr="00657B96" w:rsidRDefault="00E524BC" w:rsidP="00227BA2">
            <w:pPr>
              <w:shd w:val="clear" w:color="FFFFCC" w:fill="FFFFFF"/>
              <w:spacing w:before="100" w:beforeAutospacing="1" w:after="200" w:afterAutospacing="1" w:line="276" w:lineRule="auto"/>
              <w:jc w:val="center"/>
              <w:cnfStyle w:val="000000000000" w:firstRow="0" w:lastRow="0" w:firstColumn="0" w:lastColumn="0" w:oddVBand="0" w:evenVBand="0" w:oddHBand="0" w:evenHBand="0" w:firstRowFirstColumn="0" w:firstRowLastColumn="0" w:lastRowFirstColumn="0" w:lastRowLastColumn="0"/>
              <w:rPr>
                <w:ins w:id="14813" w:author="DuyNgo" w:date="2012-08-10T07:25:00Z"/>
                <w:rFonts w:ascii="Times New Roman" w:hAnsi="Times New Roman" w:cs="Times New Roman"/>
                <w:sz w:val="24"/>
                <w:szCs w:val="24"/>
                <w:lang w:eastAsia="ja-JP"/>
                <w:rPrChange w:id="14814" w:author="DuyNgo" w:date="2012-08-10T08:15:00Z">
                  <w:rPr>
                    <w:ins w:id="14815" w:author="DuyNgo" w:date="2012-08-10T07:25:00Z"/>
                    <w:rFonts w:ascii="Tahoma" w:hAnsi="Tahoma" w:cstheme="minorHAnsi"/>
                    <w:color w:val="000000"/>
                    <w:sz w:val="20"/>
                    <w:szCs w:val="20"/>
                    <w:lang w:eastAsia="ja-JP"/>
                  </w:rPr>
                </w:rPrChange>
              </w:rPr>
            </w:pPr>
            <w:r w:rsidRPr="00657B96">
              <w:rPr>
                <w:rFonts w:ascii="Times New Roman" w:hAnsi="Times New Roman" w:cs="Times New Roman"/>
                <w:sz w:val="24"/>
                <w:szCs w:val="24"/>
                <w:lang w:eastAsia="ja-JP"/>
              </w:rPr>
              <w:t>X</w:t>
            </w:r>
          </w:p>
        </w:tc>
        <w:tc>
          <w:tcPr>
            <w:tcW w:w="1124" w:type="dxa"/>
            <w:vAlign w:val="bottom"/>
            <w:tcPrChange w:id="14816" w:author="DuyNgo" w:date="2012-08-10T07:28:00Z">
              <w:tcPr>
                <w:tcW w:w="1124" w:type="dxa"/>
                <w:vAlign w:val="bottom"/>
              </w:tcPr>
            </w:tcPrChange>
          </w:tcPr>
          <w:p w:rsidR="009C0AD9" w:rsidRPr="00657B96"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14817" w:author="DuyNgo" w:date="2012-08-10T07:25:00Z"/>
                <w:rFonts w:ascii="Times New Roman" w:hAnsi="Times New Roman" w:cs="Times New Roman"/>
                <w:sz w:val="24"/>
                <w:szCs w:val="24"/>
                <w:lang w:eastAsia="ja-JP"/>
                <w:rPrChange w:id="14818" w:author="DuyNgo" w:date="2012-08-10T08:15:00Z">
                  <w:rPr>
                    <w:ins w:id="14819" w:author="DuyNgo" w:date="2012-08-10T07:25:00Z"/>
                    <w:rFonts w:cstheme="minorHAnsi"/>
                    <w:lang w:eastAsia="ja-JP"/>
                  </w:rPr>
                </w:rPrChange>
              </w:rPr>
            </w:pPr>
          </w:p>
        </w:tc>
        <w:tc>
          <w:tcPr>
            <w:tcW w:w="1124" w:type="dxa"/>
            <w:vAlign w:val="bottom"/>
            <w:tcPrChange w:id="14820" w:author="DuyNgo" w:date="2012-08-10T07:28:00Z">
              <w:tcPr>
                <w:tcW w:w="1124" w:type="dxa"/>
                <w:vAlign w:val="bottom"/>
              </w:tcPr>
            </w:tcPrChange>
          </w:tcPr>
          <w:p w:rsidR="009C0AD9" w:rsidRPr="00657B96"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14821" w:author="DuyNgo" w:date="2012-08-10T07:25:00Z"/>
                <w:rFonts w:ascii="Times New Roman" w:hAnsi="Times New Roman" w:cs="Times New Roman"/>
                <w:sz w:val="24"/>
                <w:szCs w:val="24"/>
                <w:lang w:eastAsia="ja-JP"/>
                <w:rPrChange w:id="14822" w:author="DuyNgo" w:date="2012-08-10T08:15:00Z">
                  <w:rPr>
                    <w:ins w:id="14823" w:author="DuyNgo" w:date="2012-08-10T07:25:00Z"/>
                    <w:rFonts w:cstheme="minorHAnsi"/>
                    <w:lang w:eastAsia="ja-JP"/>
                  </w:rPr>
                </w:rPrChange>
              </w:rPr>
            </w:pPr>
          </w:p>
        </w:tc>
      </w:tr>
    </w:tbl>
    <w:p w:rsidR="009C0AD9" w:rsidRPr="00657B96" w:rsidRDefault="009C0AD9" w:rsidP="009C0AD9">
      <w:pPr>
        <w:rPr>
          <w:ins w:id="14824" w:author="DuyNgo" w:date="2012-08-10T07:25:00Z"/>
          <w:rFonts w:ascii="Times New Roman" w:hAnsi="Times New Roman" w:cs="Times New Roman"/>
          <w:sz w:val="24"/>
          <w:szCs w:val="24"/>
          <w:rPrChange w:id="14825" w:author="DuyNgo" w:date="2012-08-10T08:15:00Z">
            <w:rPr>
              <w:ins w:id="14826" w:author="DuyNgo" w:date="2012-08-10T07:25:00Z"/>
            </w:rPr>
          </w:rPrChange>
        </w:rPr>
      </w:pPr>
    </w:p>
    <w:p w:rsidR="009C0AD9" w:rsidRPr="00657B96" w:rsidRDefault="009C0AD9">
      <w:pPr>
        <w:pStyle w:val="Heading3"/>
        <w:numPr>
          <w:ilvl w:val="1"/>
          <w:numId w:val="6"/>
        </w:numPr>
        <w:spacing w:before="120"/>
        <w:rPr>
          <w:ins w:id="14827" w:author="DuyNgo" w:date="2012-08-10T07:25:00Z"/>
          <w:rFonts w:ascii="Times New Roman" w:hAnsi="Times New Roman" w:cs="Times New Roman"/>
          <w:sz w:val="24"/>
          <w:szCs w:val="24"/>
          <w:rPrChange w:id="14828" w:author="DuyNgo" w:date="2012-08-10T08:15:00Z">
            <w:rPr>
              <w:ins w:id="14829" w:author="DuyNgo" w:date="2012-08-10T07:25:00Z"/>
            </w:rPr>
          </w:rPrChange>
        </w:rPr>
        <w:pPrChange w:id="14830" w:author="DuyNgo" w:date="2012-08-10T07:26:00Z">
          <w:pPr>
            <w:pStyle w:val="Heading3"/>
            <w:numPr>
              <w:ilvl w:val="1"/>
              <w:numId w:val="42"/>
            </w:numPr>
            <w:spacing w:before="120"/>
            <w:ind w:left="720" w:hanging="360"/>
          </w:pPr>
        </w:pPrChange>
      </w:pPr>
      <w:bookmarkStart w:id="14831" w:name="_Toc319824985"/>
      <w:bookmarkStart w:id="14832" w:name="_Toc332775111"/>
      <w:ins w:id="14833" w:author="DuyNgo" w:date="2012-08-10T07:25:00Z">
        <w:r w:rsidRPr="00657B96">
          <w:rPr>
            <w:rFonts w:ascii="Times New Roman" w:hAnsi="Times New Roman" w:cs="Times New Roman"/>
            <w:sz w:val="24"/>
            <w:szCs w:val="24"/>
            <w:rPrChange w:id="14834" w:author="DuyNgo" w:date="2012-08-10T08:15:00Z">
              <w:rPr/>
            </w:rPrChange>
          </w:rPr>
          <w:t>Submission Checklist</w:t>
        </w:r>
        <w:bookmarkEnd w:id="14831"/>
        <w:bookmarkEnd w:id="14832"/>
      </w:ins>
    </w:p>
    <w:tbl>
      <w:tblPr>
        <w:tblStyle w:val="LightList-Accent5"/>
        <w:tblW w:w="0" w:type="auto"/>
        <w:tblInd w:w="468" w:type="dxa"/>
        <w:tblLayout w:type="fixed"/>
        <w:tblLook w:val="04A0" w:firstRow="1" w:lastRow="0" w:firstColumn="1" w:lastColumn="0" w:noHBand="0" w:noVBand="1"/>
        <w:tblPrChange w:id="14835" w:author="DuyNgo" w:date="2012-08-10T07:29:00Z">
          <w:tblPr>
            <w:tblStyle w:val="LightList-Accent5"/>
            <w:tblW w:w="0" w:type="auto"/>
            <w:tblInd w:w="1101" w:type="dxa"/>
            <w:tblLayout w:type="fixed"/>
            <w:tblLook w:val="04A0" w:firstRow="1" w:lastRow="0" w:firstColumn="1" w:lastColumn="0" w:noHBand="0" w:noVBand="1"/>
          </w:tblPr>
        </w:tblPrChange>
      </w:tblPr>
      <w:tblGrid>
        <w:gridCol w:w="850"/>
        <w:gridCol w:w="5348"/>
        <w:gridCol w:w="759"/>
        <w:gridCol w:w="759"/>
        <w:gridCol w:w="759"/>
        <w:tblGridChange w:id="14836">
          <w:tblGrid>
            <w:gridCol w:w="850"/>
            <w:gridCol w:w="5348"/>
            <w:gridCol w:w="759"/>
            <w:gridCol w:w="759"/>
            <w:gridCol w:w="759"/>
          </w:tblGrid>
        </w:tblGridChange>
      </w:tblGrid>
      <w:tr w:rsidR="009C0AD9" w:rsidRPr="00657B96" w:rsidTr="00BA0282">
        <w:trPr>
          <w:cnfStyle w:val="100000000000" w:firstRow="1" w:lastRow="0" w:firstColumn="0" w:lastColumn="0" w:oddVBand="0" w:evenVBand="0" w:oddHBand="0" w:evenHBand="0" w:firstRowFirstColumn="0" w:firstRowLastColumn="0" w:lastRowFirstColumn="0" w:lastRowLastColumn="0"/>
          <w:ins w:id="14837" w:author="DuyNgo" w:date="2012-08-10T07:25:00Z"/>
        </w:trPr>
        <w:tc>
          <w:tcPr>
            <w:cnfStyle w:val="001000000000" w:firstRow="0" w:lastRow="0" w:firstColumn="1" w:lastColumn="0" w:oddVBand="0" w:evenVBand="0" w:oddHBand="0" w:evenHBand="0" w:firstRowFirstColumn="0" w:firstRowLastColumn="0" w:lastRowFirstColumn="0" w:lastRowLastColumn="0"/>
            <w:tcW w:w="6198" w:type="dxa"/>
            <w:gridSpan w:val="2"/>
            <w:tcPrChange w:id="14838" w:author="DuyNgo" w:date="2012-08-10T07:29:00Z">
              <w:tcPr>
                <w:tcW w:w="6198" w:type="dxa"/>
                <w:gridSpan w:val="2"/>
              </w:tcPr>
            </w:tcPrChange>
          </w:tcPr>
          <w:p w:rsidR="009C0AD9" w:rsidRPr="00657B96" w:rsidRDefault="009C0AD9">
            <w:pPr>
              <w:spacing w:before="120" w:line="360" w:lineRule="auto"/>
              <w:jc w:val="center"/>
              <w:cnfStyle w:val="101000000000" w:firstRow="1" w:lastRow="0" w:firstColumn="1" w:lastColumn="0" w:oddVBand="0" w:evenVBand="0" w:oddHBand="0" w:evenHBand="0" w:firstRowFirstColumn="0" w:firstRowLastColumn="0" w:lastRowFirstColumn="0" w:lastRowLastColumn="0"/>
              <w:rPr>
                <w:ins w:id="14839" w:author="DuyNgo" w:date="2012-08-10T07:25:00Z"/>
                <w:rFonts w:ascii="Times New Roman" w:hAnsi="Times New Roman" w:cs="Times New Roman"/>
                <w:sz w:val="24"/>
                <w:szCs w:val="24"/>
                <w:rPrChange w:id="14840" w:author="DuyNgo" w:date="2012-08-10T08:15:00Z">
                  <w:rPr>
                    <w:ins w:id="14841" w:author="DuyNgo" w:date="2012-08-10T07:25:00Z"/>
                    <w:b w:val="0"/>
                    <w:bCs w:val="0"/>
                    <w:color w:val="auto"/>
                  </w:rPr>
                </w:rPrChange>
              </w:rPr>
              <w:pPrChange w:id="14842" w:author="DuyNgo" w:date="2012-08-10T07:28:00Z">
                <w:pPr>
                  <w:spacing w:before="120" w:after="200" w:line="360" w:lineRule="auto"/>
                  <w:jc w:val="center"/>
                  <w:cnfStyle w:val="101000000000" w:firstRow="1" w:lastRow="0" w:firstColumn="1" w:lastColumn="0" w:oddVBand="0" w:evenVBand="0" w:oddHBand="0" w:evenHBand="0" w:firstRowFirstColumn="0" w:firstRowLastColumn="0" w:lastRowFirstColumn="0" w:lastRowLastColumn="0"/>
                </w:pPr>
              </w:pPrChange>
            </w:pPr>
            <w:ins w:id="14843" w:author="DuyNgo" w:date="2012-08-10T07:25:00Z">
              <w:r w:rsidRPr="00657B96">
                <w:rPr>
                  <w:rFonts w:ascii="Times New Roman" w:hAnsi="Times New Roman" w:cs="Times New Roman"/>
                  <w:sz w:val="24"/>
                  <w:szCs w:val="24"/>
                  <w:rPrChange w:id="14844" w:author="DuyNgo" w:date="2012-08-10T08:15:00Z">
                    <w:rPr/>
                  </w:rPrChange>
                </w:rPr>
                <w:t>Question</w:t>
              </w:r>
            </w:ins>
          </w:p>
        </w:tc>
        <w:tc>
          <w:tcPr>
            <w:tcW w:w="759" w:type="dxa"/>
            <w:tcPrChange w:id="14845" w:author="DuyNgo" w:date="2012-08-10T07:29:00Z">
              <w:tcPr>
                <w:tcW w:w="759" w:type="dxa"/>
              </w:tcPr>
            </w:tcPrChange>
          </w:tcPr>
          <w:p w:rsidR="009C0AD9" w:rsidRPr="00657B96" w:rsidRDefault="009C0AD9">
            <w:pPr>
              <w:spacing w:before="120" w:line="360" w:lineRule="auto"/>
              <w:jc w:val="center"/>
              <w:cnfStyle w:val="100000000000" w:firstRow="1" w:lastRow="0" w:firstColumn="0" w:lastColumn="0" w:oddVBand="0" w:evenVBand="0" w:oddHBand="0" w:evenHBand="0" w:firstRowFirstColumn="0" w:firstRowLastColumn="0" w:lastRowFirstColumn="0" w:lastRowLastColumn="0"/>
              <w:rPr>
                <w:ins w:id="14846" w:author="DuyNgo" w:date="2012-08-10T07:25:00Z"/>
                <w:rFonts w:ascii="Times New Roman" w:hAnsi="Times New Roman" w:cs="Times New Roman"/>
                <w:sz w:val="24"/>
                <w:szCs w:val="24"/>
                <w:rPrChange w:id="14847" w:author="DuyNgo" w:date="2012-08-10T08:15:00Z">
                  <w:rPr>
                    <w:ins w:id="14848" w:author="DuyNgo" w:date="2012-08-10T07:25:00Z"/>
                    <w:b w:val="0"/>
                    <w:bCs w:val="0"/>
                    <w:color w:val="auto"/>
                  </w:rPr>
                </w:rPrChange>
              </w:rPr>
              <w:pPrChange w:id="14849" w:author="DuyNgo" w:date="2012-08-10T07:28:00Z">
                <w:pPr>
                  <w:spacing w:before="120" w:after="200" w:line="360" w:lineRule="auto"/>
                  <w:jc w:val="center"/>
                  <w:cnfStyle w:val="100000000000" w:firstRow="1" w:lastRow="0" w:firstColumn="0" w:lastColumn="0" w:oddVBand="0" w:evenVBand="0" w:oddHBand="0" w:evenHBand="0" w:firstRowFirstColumn="0" w:firstRowLastColumn="0" w:lastRowFirstColumn="0" w:lastRowLastColumn="0"/>
                </w:pPr>
              </w:pPrChange>
            </w:pPr>
            <w:ins w:id="14850" w:author="DuyNgo" w:date="2012-08-10T07:25:00Z">
              <w:r w:rsidRPr="00657B96">
                <w:rPr>
                  <w:rFonts w:ascii="Times New Roman" w:hAnsi="Times New Roman" w:cs="Times New Roman"/>
                  <w:sz w:val="24"/>
                  <w:szCs w:val="24"/>
                  <w:rPrChange w:id="14851" w:author="DuyNgo" w:date="2012-08-10T08:15:00Z">
                    <w:rPr/>
                  </w:rPrChange>
                </w:rPr>
                <w:t>Yes</w:t>
              </w:r>
            </w:ins>
          </w:p>
        </w:tc>
        <w:tc>
          <w:tcPr>
            <w:tcW w:w="759" w:type="dxa"/>
            <w:tcPrChange w:id="14852" w:author="DuyNgo" w:date="2012-08-10T07:29:00Z">
              <w:tcPr>
                <w:tcW w:w="759" w:type="dxa"/>
              </w:tcPr>
            </w:tcPrChange>
          </w:tcPr>
          <w:p w:rsidR="009C0AD9" w:rsidRPr="00657B96" w:rsidRDefault="009C0AD9">
            <w:pPr>
              <w:spacing w:before="120" w:line="360" w:lineRule="auto"/>
              <w:jc w:val="center"/>
              <w:cnfStyle w:val="100000000000" w:firstRow="1" w:lastRow="0" w:firstColumn="0" w:lastColumn="0" w:oddVBand="0" w:evenVBand="0" w:oddHBand="0" w:evenHBand="0" w:firstRowFirstColumn="0" w:firstRowLastColumn="0" w:lastRowFirstColumn="0" w:lastRowLastColumn="0"/>
              <w:rPr>
                <w:ins w:id="14853" w:author="DuyNgo" w:date="2012-08-10T07:25:00Z"/>
                <w:rFonts w:ascii="Times New Roman" w:hAnsi="Times New Roman" w:cs="Times New Roman"/>
                <w:sz w:val="24"/>
                <w:szCs w:val="24"/>
                <w:rPrChange w:id="14854" w:author="DuyNgo" w:date="2012-08-10T08:15:00Z">
                  <w:rPr>
                    <w:ins w:id="14855" w:author="DuyNgo" w:date="2012-08-10T07:25:00Z"/>
                    <w:b w:val="0"/>
                    <w:bCs w:val="0"/>
                    <w:color w:val="auto"/>
                  </w:rPr>
                </w:rPrChange>
              </w:rPr>
              <w:pPrChange w:id="14856" w:author="DuyNgo" w:date="2012-08-10T07:28:00Z">
                <w:pPr>
                  <w:spacing w:before="120" w:after="200" w:line="360" w:lineRule="auto"/>
                  <w:jc w:val="center"/>
                  <w:cnfStyle w:val="100000000000" w:firstRow="1" w:lastRow="0" w:firstColumn="0" w:lastColumn="0" w:oddVBand="0" w:evenVBand="0" w:oddHBand="0" w:evenHBand="0" w:firstRowFirstColumn="0" w:firstRowLastColumn="0" w:lastRowFirstColumn="0" w:lastRowLastColumn="0"/>
                </w:pPr>
              </w:pPrChange>
            </w:pPr>
            <w:ins w:id="14857" w:author="DuyNgo" w:date="2012-08-10T07:25:00Z">
              <w:r w:rsidRPr="00657B96">
                <w:rPr>
                  <w:rFonts w:ascii="Times New Roman" w:hAnsi="Times New Roman" w:cs="Times New Roman"/>
                  <w:sz w:val="24"/>
                  <w:szCs w:val="24"/>
                  <w:rPrChange w:id="14858" w:author="DuyNgo" w:date="2012-08-10T08:15:00Z">
                    <w:rPr/>
                  </w:rPrChange>
                </w:rPr>
                <w:t>No</w:t>
              </w:r>
            </w:ins>
          </w:p>
        </w:tc>
        <w:tc>
          <w:tcPr>
            <w:tcW w:w="759" w:type="dxa"/>
            <w:tcPrChange w:id="14859" w:author="DuyNgo" w:date="2012-08-10T07:29:00Z">
              <w:tcPr>
                <w:tcW w:w="759" w:type="dxa"/>
              </w:tcPr>
            </w:tcPrChange>
          </w:tcPr>
          <w:p w:rsidR="009C0AD9" w:rsidRPr="00657B96" w:rsidRDefault="009C0AD9">
            <w:pPr>
              <w:spacing w:before="120" w:line="360" w:lineRule="auto"/>
              <w:jc w:val="center"/>
              <w:cnfStyle w:val="100000000000" w:firstRow="1" w:lastRow="0" w:firstColumn="0" w:lastColumn="0" w:oddVBand="0" w:evenVBand="0" w:oddHBand="0" w:evenHBand="0" w:firstRowFirstColumn="0" w:firstRowLastColumn="0" w:lastRowFirstColumn="0" w:lastRowLastColumn="0"/>
              <w:rPr>
                <w:ins w:id="14860" w:author="DuyNgo" w:date="2012-08-10T07:25:00Z"/>
                <w:rFonts w:ascii="Times New Roman" w:hAnsi="Times New Roman" w:cs="Times New Roman"/>
                <w:sz w:val="24"/>
                <w:szCs w:val="24"/>
                <w:rPrChange w:id="14861" w:author="DuyNgo" w:date="2012-08-10T08:15:00Z">
                  <w:rPr>
                    <w:ins w:id="14862" w:author="DuyNgo" w:date="2012-08-10T07:25:00Z"/>
                    <w:b w:val="0"/>
                    <w:bCs w:val="0"/>
                    <w:color w:val="auto"/>
                  </w:rPr>
                </w:rPrChange>
              </w:rPr>
              <w:pPrChange w:id="14863" w:author="DuyNgo" w:date="2012-08-10T07:28:00Z">
                <w:pPr>
                  <w:spacing w:before="120" w:after="200" w:line="360" w:lineRule="auto"/>
                  <w:jc w:val="center"/>
                  <w:cnfStyle w:val="100000000000" w:firstRow="1" w:lastRow="0" w:firstColumn="0" w:lastColumn="0" w:oddVBand="0" w:evenVBand="0" w:oddHBand="0" w:evenHBand="0" w:firstRowFirstColumn="0" w:firstRowLastColumn="0" w:lastRowFirstColumn="0" w:lastRowLastColumn="0"/>
                </w:pPr>
              </w:pPrChange>
            </w:pPr>
            <w:ins w:id="14864" w:author="DuyNgo" w:date="2012-08-10T07:25:00Z">
              <w:r w:rsidRPr="00657B96">
                <w:rPr>
                  <w:rFonts w:ascii="Times New Roman" w:hAnsi="Times New Roman" w:cs="Times New Roman"/>
                  <w:sz w:val="24"/>
                  <w:szCs w:val="24"/>
                  <w:rPrChange w:id="14865" w:author="DuyNgo" w:date="2012-08-10T08:15:00Z">
                    <w:rPr/>
                  </w:rPrChange>
                </w:rPr>
                <w:t>N/A</w:t>
              </w:r>
            </w:ins>
          </w:p>
        </w:tc>
      </w:tr>
      <w:tr w:rsidR="009C0AD9" w:rsidRPr="00657B96" w:rsidTr="00BA0282">
        <w:trPr>
          <w:cnfStyle w:val="000000100000" w:firstRow="0" w:lastRow="0" w:firstColumn="0" w:lastColumn="0" w:oddVBand="0" w:evenVBand="0" w:oddHBand="1" w:evenHBand="0" w:firstRowFirstColumn="0" w:firstRowLastColumn="0" w:lastRowFirstColumn="0" w:lastRowLastColumn="0"/>
          <w:ins w:id="14866" w:author="DuyNgo" w:date="2012-08-10T07:25:00Z"/>
        </w:trPr>
        <w:tc>
          <w:tcPr>
            <w:cnfStyle w:val="001000000000" w:firstRow="0" w:lastRow="0" w:firstColumn="1" w:lastColumn="0" w:oddVBand="0" w:evenVBand="0" w:oddHBand="0" w:evenHBand="0" w:firstRowFirstColumn="0" w:firstRowLastColumn="0" w:lastRowFirstColumn="0" w:lastRowLastColumn="0"/>
            <w:tcW w:w="8475" w:type="dxa"/>
            <w:gridSpan w:val="5"/>
            <w:tcPrChange w:id="14867" w:author="DuyNgo" w:date="2012-08-10T07:29:00Z">
              <w:tcPr>
                <w:tcW w:w="8475" w:type="dxa"/>
                <w:gridSpan w:val="5"/>
              </w:tcPr>
            </w:tcPrChange>
          </w:tcPr>
          <w:p w:rsidR="009C0AD9" w:rsidRPr="00657B96" w:rsidRDefault="009C0AD9">
            <w:pPr>
              <w:spacing w:before="120" w:line="276" w:lineRule="auto"/>
              <w:cnfStyle w:val="001000100000" w:firstRow="0" w:lastRow="0" w:firstColumn="1" w:lastColumn="0" w:oddVBand="0" w:evenVBand="0" w:oddHBand="1" w:evenHBand="0" w:firstRowFirstColumn="0" w:firstRowLastColumn="0" w:lastRowFirstColumn="0" w:lastRowLastColumn="0"/>
              <w:rPr>
                <w:ins w:id="14868" w:author="DuyNgo" w:date="2012-08-10T07:25:00Z"/>
                <w:rFonts w:ascii="Times New Roman" w:hAnsi="Times New Roman" w:cs="Times New Roman"/>
                <w:sz w:val="24"/>
                <w:szCs w:val="24"/>
                <w:rPrChange w:id="14869" w:author="DuyNgo" w:date="2012-08-10T08:15:00Z">
                  <w:rPr>
                    <w:ins w:id="14870" w:author="DuyNgo" w:date="2012-08-10T07:25:00Z"/>
                    <w:b w:val="0"/>
                    <w:bCs w:val="0"/>
                  </w:rPr>
                </w:rPrChange>
              </w:rPr>
              <w:pPrChange w:id="14871" w:author="DuyNgo" w:date="2012-08-10T07:28:00Z">
                <w:pPr>
                  <w:spacing w:before="120" w:after="200" w:line="276" w:lineRule="auto"/>
                  <w:cnfStyle w:val="001000100000" w:firstRow="0" w:lastRow="0" w:firstColumn="1" w:lastColumn="0" w:oddVBand="0" w:evenVBand="0" w:oddHBand="1" w:evenHBand="0" w:firstRowFirstColumn="0" w:firstRowLastColumn="0" w:lastRowFirstColumn="0" w:lastRowLastColumn="0"/>
                </w:pPr>
              </w:pPrChange>
            </w:pPr>
            <w:ins w:id="14872" w:author="DuyNgo" w:date="2012-08-10T07:25:00Z">
              <w:r w:rsidRPr="00657B96">
                <w:rPr>
                  <w:rFonts w:ascii="Times New Roman" w:hAnsi="Times New Roman" w:cs="Times New Roman"/>
                  <w:sz w:val="24"/>
                  <w:szCs w:val="24"/>
                  <w:rPrChange w:id="14873" w:author="DuyNgo" w:date="2012-08-10T08:15:00Z">
                    <w:rPr/>
                  </w:rPrChange>
                </w:rPr>
                <w:t>TABLES AND FIGURES</w:t>
              </w:r>
            </w:ins>
          </w:p>
        </w:tc>
      </w:tr>
      <w:tr w:rsidR="009C0AD9" w:rsidRPr="00657B96" w:rsidTr="00BA0282">
        <w:trPr>
          <w:ins w:id="14874"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14875" w:author="DuyNgo" w:date="2012-08-10T07:29:00Z">
              <w:tcPr>
                <w:tcW w:w="850" w:type="dxa"/>
              </w:tcPr>
            </w:tcPrChange>
          </w:tcPr>
          <w:p w:rsidR="009C0AD9" w:rsidRPr="00657B96" w:rsidRDefault="009C0AD9">
            <w:pPr>
              <w:jc w:val="center"/>
              <w:rPr>
                <w:ins w:id="14876" w:author="DuyNgo" w:date="2012-08-10T07:25:00Z"/>
                <w:rFonts w:ascii="Times New Roman" w:hAnsi="Times New Roman" w:cs="Times New Roman"/>
                <w:b w:val="0"/>
                <w:sz w:val="24"/>
                <w:szCs w:val="24"/>
                <w:lang w:eastAsia="ja-JP"/>
                <w:rPrChange w:id="14877" w:author="DuyNgo" w:date="2012-08-10T08:15:00Z">
                  <w:rPr>
                    <w:ins w:id="14878" w:author="DuyNgo" w:date="2012-08-10T07:25:00Z"/>
                    <w:rFonts w:cstheme="minorHAnsi"/>
                    <w:b w:val="0"/>
                    <w:bCs w:val="0"/>
                    <w:lang w:eastAsia="ja-JP"/>
                  </w:rPr>
                </w:rPrChange>
              </w:rPr>
              <w:pPrChange w:id="14879" w:author="DuyNgo" w:date="2012-08-10T07:28:00Z">
                <w:pPr>
                  <w:spacing w:after="200" w:line="276" w:lineRule="auto"/>
                  <w:jc w:val="center"/>
                </w:pPr>
              </w:pPrChange>
            </w:pPr>
            <w:ins w:id="14880" w:author="DuyNgo" w:date="2012-08-10T07:25:00Z">
              <w:r w:rsidRPr="00657B96">
                <w:rPr>
                  <w:rFonts w:ascii="Times New Roman" w:hAnsi="Times New Roman" w:cs="Times New Roman"/>
                  <w:sz w:val="24"/>
                  <w:szCs w:val="24"/>
                  <w:lang w:eastAsia="ja-JP"/>
                  <w:rPrChange w:id="14881" w:author="DuyNgo" w:date="2012-08-10T08:15:00Z">
                    <w:rPr>
                      <w:rFonts w:cstheme="minorHAnsi"/>
                      <w:lang w:eastAsia="ja-JP"/>
                    </w:rPr>
                  </w:rPrChange>
                </w:rPr>
                <w:t>1</w:t>
              </w:r>
            </w:ins>
          </w:p>
        </w:tc>
        <w:tc>
          <w:tcPr>
            <w:tcW w:w="5348" w:type="dxa"/>
            <w:vAlign w:val="bottom"/>
            <w:tcPrChange w:id="14882" w:author="DuyNgo" w:date="2012-08-10T07:29:00Z">
              <w:tcPr>
                <w:tcW w:w="5348" w:type="dxa"/>
                <w:vAlign w:val="bottom"/>
              </w:tcPr>
            </w:tcPrChange>
          </w:tcPr>
          <w:p w:rsidR="009C0AD9" w:rsidRPr="00657B96" w:rsidRDefault="009C0AD9">
            <w:pPr>
              <w:cnfStyle w:val="000000000000" w:firstRow="0" w:lastRow="0" w:firstColumn="0" w:lastColumn="0" w:oddVBand="0" w:evenVBand="0" w:oddHBand="0" w:evenHBand="0" w:firstRowFirstColumn="0" w:firstRowLastColumn="0" w:lastRowFirstColumn="0" w:lastRowLastColumn="0"/>
              <w:rPr>
                <w:ins w:id="14883" w:author="DuyNgo" w:date="2012-08-10T07:25:00Z"/>
                <w:rFonts w:ascii="Times New Roman" w:hAnsi="Times New Roman" w:cs="Times New Roman"/>
                <w:sz w:val="24"/>
                <w:szCs w:val="24"/>
                <w:lang w:eastAsia="ja-JP"/>
                <w:rPrChange w:id="14884" w:author="DuyNgo" w:date="2012-08-10T08:15:00Z">
                  <w:rPr>
                    <w:ins w:id="14885" w:author="DuyNgo" w:date="2012-08-10T07:25:00Z"/>
                    <w:rFonts w:ascii="Tahoma" w:hAnsi="Tahoma" w:cstheme="minorHAnsi"/>
                    <w:color w:val="000000"/>
                    <w:sz w:val="20"/>
                    <w:szCs w:val="20"/>
                    <w:lang w:eastAsia="ja-JP"/>
                  </w:rPr>
                </w:rPrChange>
              </w:rPr>
              <w:pPrChange w:id="14886"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14887" w:author="DuyNgo" w:date="2012-08-10T07:25:00Z">
              <w:r w:rsidRPr="00657B96">
                <w:rPr>
                  <w:rFonts w:ascii="Times New Roman" w:hAnsi="Times New Roman" w:cs="Times New Roman"/>
                  <w:sz w:val="24"/>
                  <w:szCs w:val="24"/>
                  <w:lang w:eastAsia="ja-JP"/>
                  <w:rPrChange w:id="14888" w:author="DuyNgo" w:date="2012-08-10T08:15:00Z">
                    <w:rPr>
                      <w:rFonts w:cstheme="minorHAnsi"/>
                      <w:lang w:eastAsia="ja-JP"/>
                    </w:rPr>
                  </w:rPrChange>
                </w:rPr>
                <w:t>Does every table column, including the stub column, have a heading?</w:t>
              </w:r>
            </w:ins>
          </w:p>
        </w:tc>
        <w:tc>
          <w:tcPr>
            <w:tcW w:w="759" w:type="dxa"/>
            <w:vAlign w:val="bottom"/>
            <w:tcPrChange w:id="14889" w:author="DuyNgo" w:date="2012-08-10T07:29:00Z">
              <w:tcPr>
                <w:tcW w:w="759" w:type="dxa"/>
                <w:vAlign w:val="bottom"/>
              </w:tcPr>
            </w:tcPrChange>
          </w:tcPr>
          <w:p w:rsidR="009C0AD9" w:rsidRPr="00657B96" w:rsidRDefault="00E524BC">
            <w:pPr>
              <w:cnfStyle w:val="000000000000" w:firstRow="0" w:lastRow="0" w:firstColumn="0" w:lastColumn="0" w:oddVBand="0" w:evenVBand="0" w:oddHBand="0" w:evenHBand="0" w:firstRowFirstColumn="0" w:firstRowLastColumn="0" w:lastRowFirstColumn="0" w:lastRowLastColumn="0"/>
              <w:rPr>
                <w:ins w:id="14890" w:author="DuyNgo" w:date="2012-08-10T07:25:00Z"/>
                <w:rFonts w:ascii="Times New Roman" w:hAnsi="Times New Roman" w:cs="Times New Roman"/>
                <w:sz w:val="24"/>
                <w:szCs w:val="24"/>
                <w:lang w:eastAsia="ja-JP"/>
                <w:rPrChange w:id="14891" w:author="DuyNgo" w:date="2012-08-10T08:15:00Z">
                  <w:rPr>
                    <w:ins w:id="14892" w:author="DuyNgo" w:date="2012-08-10T07:25:00Z"/>
                    <w:rFonts w:ascii="Tahoma" w:hAnsi="Tahoma" w:cstheme="minorHAnsi"/>
                    <w:color w:val="000000"/>
                    <w:sz w:val="20"/>
                    <w:szCs w:val="20"/>
                    <w:lang w:eastAsia="ja-JP"/>
                  </w:rPr>
                </w:rPrChange>
              </w:rPr>
              <w:pPrChange w:id="14893" w:author="DuyNgo" w:date="2012-08-10T07:28:00Z">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pPr>
              </w:pPrChange>
            </w:pPr>
            <w:r w:rsidRPr="00657B96">
              <w:rPr>
                <w:rFonts w:ascii="Times New Roman" w:hAnsi="Times New Roman" w:cs="Times New Roman"/>
                <w:sz w:val="24"/>
                <w:szCs w:val="24"/>
                <w:lang w:eastAsia="ja-JP"/>
              </w:rPr>
              <w:t>X</w:t>
            </w:r>
          </w:p>
        </w:tc>
        <w:tc>
          <w:tcPr>
            <w:tcW w:w="759" w:type="dxa"/>
            <w:vAlign w:val="bottom"/>
            <w:tcPrChange w:id="14894" w:author="DuyNgo" w:date="2012-08-10T07:29:00Z">
              <w:tcPr>
                <w:tcW w:w="759" w:type="dxa"/>
                <w:vAlign w:val="bottom"/>
              </w:tcPr>
            </w:tcPrChange>
          </w:tcPr>
          <w:p w:rsidR="009C0AD9" w:rsidRPr="00657B96" w:rsidRDefault="009C0AD9">
            <w:pPr>
              <w:cnfStyle w:val="000000000000" w:firstRow="0" w:lastRow="0" w:firstColumn="0" w:lastColumn="0" w:oddVBand="0" w:evenVBand="0" w:oddHBand="0" w:evenHBand="0" w:firstRowFirstColumn="0" w:firstRowLastColumn="0" w:lastRowFirstColumn="0" w:lastRowLastColumn="0"/>
              <w:rPr>
                <w:ins w:id="14895" w:author="DuyNgo" w:date="2012-08-10T07:25:00Z"/>
                <w:rFonts w:ascii="Times New Roman" w:hAnsi="Times New Roman" w:cs="Times New Roman"/>
                <w:sz w:val="24"/>
                <w:szCs w:val="24"/>
                <w:lang w:eastAsia="ja-JP"/>
                <w:rPrChange w:id="14896" w:author="DuyNgo" w:date="2012-08-10T08:15:00Z">
                  <w:rPr>
                    <w:ins w:id="14897" w:author="DuyNgo" w:date="2012-08-10T07:25:00Z"/>
                    <w:rFonts w:cstheme="minorHAnsi"/>
                    <w:lang w:eastAsia="ja-JP"/>
                  </w:rPr>
                </w:rPrChange>
              </w:rPr>
              <w:pPrChange w:id="14898"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c>
          <w:tcPr>
            <w:tcW w:w="759" w:type="dxa"/>
            <w:vAlign w:val="bottom"/>
            <w:tcPrChange w:id="14899" w:author="DuyNgo" w:date="2012-08-10T07:29:00Z">
              <w:tcPr>
                <w:tcW w:w="759" w:type="dxa"/>
                <w:vAlign w:val="bottom"/>
              </w:tcPr>
            </w:tcPrChange>
          </w:tcPr>
          <w:p w:rsidR="009C0AD9" w:rsidRPr="00657B96" w:rsidRDefault="009C0AD9">
            <w:pPr>
              <w:cnfStyle w:val="000000000000" w:firstRow="0" w:lastRow="0" w:firstColumn="0" w:lastColumn="0" w:oddVBand="0" w:evenVBand="0" w:oddHBand="0" w:evenHBand="0" w:firstRowFirstColumn="0" w:firstRowLastColumn="0" w:lastRowFirstColumn="0" w:lastRowLastColumn="0"/>
              <w:rPr>
                <w:ins w:id="14900" w:author="DuyNgo" w:date="2012-08-10T07:25:00Z"/>
                <w:rFonts w:ascii="Times New Roman" w:hAnsi="Times New Roman" w:cs="Times New Roman"/>
                <w:sz w:val="24"/>
                <w:szCs w:val="24"/>
                <w:lang w:eastAsia="ja-JP"/>
                <w:rPrChange w:id="14901" w:author="DuyNgo" w:date="2012-08-10T08:15:00Z">
                  <w:rPr>
                    <w:ins w:id="14902" w:author="DuyNgo" w:date="2012-08-10T07:25:00Z"/>
                    <w:rFonts w:cstheme="minorHAnsi"/>
                    <w:lang w:eastAsia="ja-JP"/>
                  </w:rPr>
                </w:rPrChange>
              </w:rPr>
              <w:pPrChange w:id="14903"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r>
      <w:tr w:rsidR="009C0AD9" w:rsidRPr="00657B96" w:rsidTr="00BA0282">
        <w:trPr>
          <w:cnfStyle w:val="000000100000" w:firstRow="0" w:lastRow="0" w:firstColumn="0" w:lastColumn="0" w:oddVBand="0" w:evenVBand="0" w:oddHBand="1" w:evenHBand="0" w:firstRowFirstColumn="0" w:firstRowLastColumn="0" w:lastRowFirstColumn="0" w:lastRowLastColumn="0"/>
          <w:ins w:id="14904"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14905" w:author="DuyNgo" w:date="2012-08-10T07:29:00Z">
              <w:tcPr>
                <w:tcW w:w="850" w:type="dxa"/>
              </w:tcPr>
            </w:tcPrChange>
          </w:tcPr>
          <w:p w:rsidR="009C0AD9" w:rsidRPr="00657B96" w:rsidRDefault="009C0AD9">
            <w:pPr>
              <w:jc w:val="center"/>
              <w:cnfStyle w:val="001000100000" w:firstRow="0" w:lastRow="0" w:firstColumn="1" w:lastColumn="0" w:oddVBand="0" w:evenVBand="0" w:oddHBand="1" w:evenHBand="0" w:firstRowFirstColumn="0" w:firstRowLastColumn="0" w:lastRowFirstColumn="0" w:lastRowLastColumn="0"/>
              <w:rPr>
                <w:ins w:id="14906" w:author="DuyNgo" w:date="2012-08-10T07:25:00Z"/>
                <w:rFonts w:ascii="Times New Roman" w:hAnsi="Times New Roman" w:cs="Times New Roman"/>
                <w:b w:val="0"/>
                <w:sz w:val="24"/>
                <w:szCs w:val="24"/>
                <w:lang w:eastAsia="ja-JP"/>
                <w:rPrChange w:id="14907" w:author="DuyNgo" w:date="2012-08-10T08:15:00Z">
                  <w:rPr>
                    <w:ins w:id="14908" w:author="DuyNgo" w:date="2012-08-10T07:25:00Z"/>
                    <w:rFonts w:cstheme="minorHAnsi"/>
                    <w:b w:val="0"/>
                    <w:bCs w:val="0"/>
                    <w:lang w:eastAsia="ja-JP"/>
                  </w:rPr>
                </w:rPrChange>
              </w:rPr>
              <w:pPrChange w:id="14909"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14910" w:author="DuyNgo" w:date="2012-08-10T07:25:00Z">
              <w:r w:rsidRPr="00657B96">
                <w:rPr>
                  <w:rFonts w:ascii="Times New Roman" w:hAnsi="Times New Roman" w:cs="Times New Roman"/>
                  <w:sz w:val="24"/>
                  <w:szCs w:val="24"/>
                  <w:lang w:eastAsia="ja-JP"/>
                  <w:rPrChange w:id="14911" w:author="DuyNgo" w:date="2012-08-10T08:15:00Z">
                    <w:rPr>
                      <w:rFonts w:cstheme="minorHAnsi"/>
                      <w:lang w:eastAsia="ja-JP"/>
                    </w:rPr>
                  </w:rPrChange>
                </w:rPr>
                <w:t>2</w:t>
              </w:r>
            </w:ins>
          </w:p>
        </w:tc>
        <w:tc>
          <w:tcPr>
            <w:tcW w:w="5348" w:type="dxa"/>
            <w:vAlign w:val="bottom"/>
            <w:tcPrChange w:id="14912" w:author="DuyNgo" w:date="2012-08-10T07:29:00Z">
              <w:tcPr>
                <w:tcW w:w="5348" w:type="dxa"/>
                <w:vAlign w:val="bottom"/>
              </w:tcPr>
            </w:tcPrChange>
          </w:tcPr>
          <w:p w:rsidR="009C0AD9" w:rsidRPr="00657B96" w:rsidRDefault="009C0AD9">
            <w:pPr>
              <w:cnfStyle w:val="000000100000" w:firstRow="0" w:lastRow="0" w:firstColumn="0" w:lastColumn="0" w:oddVBand="0" w:evenVBand="0" w:oddHBand="1" w:evenHBand="0" w:firstRowFirstColumn="0" w:firstRowLastColumn="0" w:lastRowFirstColumn="0" w:lastRowLastColumn="0"/>
              <w:rPr>
                <w:ins w:id="14913" w:author="DuyNgo" w:date="2012-08-10T07:25:00Z"/>
                <w:rFonts w:ascii="Times New Roman" w:hAnsi="Times New Roman" w:cs="Times New Roman"/>
                <w:sz w:val="24"/>
                <w:szCs w:val="24"/>
                <w:lang w:eastAsia="ja-JP"/>
                <w:rPrChange w:id="14914" w:author="DuyNgo" w:date="2012-08-10T08:15:00Z">
                  <w:rPr>
                    <w:ins w:id="14915" w:author="DuyNgo" w:date="2012-08-10T07:25:00Z"/>
                    <w:rFonts w:ascii="Tahoma" w:hAnsi="Tahoma" w:cstheme="minorHAnsi"/>
                    <w:color w:val="000000"/>
                    <w:sz w:val="20"/>
                    <w:szCs w:val="20"/>
                    <w:lang w:eastAsia="ja-JP"/>
                  </w:rPr>
                </w:rPrChange>
              </w:rPr>
              <w:pPrChange w:id="14916"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14917" w:author="DuyNgo" w:date="2012-08-10T07:25:00Z">
              <w:r w:rsidRPr="00657B96">
                <w:rPr>
                  <w:rFonts w:ascii="Times New Roman" w:hAnsi="Times New Roman" w:cs="Times New Roman"/>
                  <w:sz w:val="24"/>
                  <w:szCs w:val="24"/>
                  <w:lang w:eastAsia="ja-JP"/>
                  <w:rPrChange w:id="14918" w:author="DuyNgo" w:date="2012-08-10T08:15:00Z">
                    <w:rPr>
                      <w:rFonts w:cstheme="minorHAnsi"/>
                      <w:lang w:eastAsia="ja-JP"/>
                    </w:rPr>
                  </w:rPrChange>
                </w:rPr>
                <w:t>Are all tables referred to in text?</w:t>
              </w:r>
            </w:ins>
          </w:p>
        </w:tc>
        <w:tc>
          <w:tcPr>
            <w:tcW w:w="759" w:type="dxa"/>
            <w:vAlign w:val="bottom"/>
            <w:tcPrChange w:id="14919" w:author="DuyNgo" w:date="2012-08-10T07:29:00Z">
              <w:tcPr>
                <w:tcW w:w="759" w:type="dxa"/>
                <w:vAlign w:val="bottom"/>
              </w:tcPr>
            </w:tcPrChange>
          </w:tcPr>
          <w:p w:rsidR="009C0AD9" w:rsidRPr="00657B96" w:rsidRDefault="00E524BC">
            <w:pPr>
              <w:cnfStyle w:val="000000100000" w:firstRow="0" w:lastRow="0" w:firstColumn="0" w:lastColumn="0" w:oddVBand="0" w:evenVBand="0" w:oddHBand="1" w:evenHBand="0" w:firstRowFirstColumn="0" w:firstRowLastColumn="0" w:lastRowFirstColumn="0" w:lastRowLastColumn="0"/>
              <w:rPr>
                <w:ins w:id="14920" w:author="DuyNgo" w:date="2012-08-10T07:25:00Z"/>
                <w:rFonts w:ascii="Times New Roman" w:hAnsi="Times New Roman" w:cs="Times New Roman"/>
                <w:sz w:val="24"/>
                <w:szCs w:val="24"/>
                <w:lang w:eastAsia="ja-JP"/>
                <w:rPrChange w:id="14921" w:author="DuyNgo" w:date="2012-08-10T08:15:00Z">
                  <w:rPr>
                    <w:ins w:id="14922" w:author="DuyNgo" w:date="2012-08-10T07:25:00Z"/>
                    <w:rFonts w:ascii="Tahoma" w:hAnsi="Tahoma" w:cstheme="minorHAnsi"/>
                    <w:color w:val="000000"/>
                    <w:sz w:val="20"/>
                    <w:szCs w:val="20"/>
                    <w:lang w:eastAsia="ja-JP"/>
                  </w:rPr>
                </w:rPrChange>
              </w:rPr>
              <w:pPrChange w:id="14923" w:author="DuyNgo" w:date="2012-08-10T07:28:00Z">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pPr>
              </w:pPrChange>
            </w:pPr>
            <w:r w:rsidRPr="00657B96">
              <w:rPr>
                <w:rFonts w:ascii="Times New Roman" w:hAnsi="Times New Roman" w:cs="Times New Roman"/>
                <w:sz w:val="24"/>
                <w:szCs w:val="24"/>
                <w:lang w:eastAsia="ja-JP"/>
              </w:rPr>
              <w:t>X</w:t>
            </w:r>
          </w:p>
        </w:tc>
        <w:tc>
          <w:tcPr>
            <w:tcW w:w="759" w:type="dxa"/>
            <w:vAlign w:val="bottom"/>
            <w:tcPrChange w:id="14924" w:author="DuyNgo" w:date="2012-08-10T07:29:00Z">
              <w:tcPr>
                <w:tcW w:w="759" w:type="dxa"/>
                <w:vAlign w:val="bottom"/>
              </w:tcPr>
            </w:tcPrChange>
          </w:tcPr>
          <w:p w:rsidR="009C0AD9" w:rsidRPr="00657B96" w:rsidRDefault="009C0AD9">
            <w:pPr>
              <w:cnfStyle w:val="000000100000" w:firstRow="0" w:lastRow="0" w:firstColumn="0" w:lastColumn="0" w:oddVBand="0" w:evenVBand="0" w:oddHBand="1" w:evenHBand="0" w:firstRowFirstColumn="0" w:firstRowLastColumn="0" w:lastRowFirstColumn="0" w:lastRowLastColumn="0"/>
              <w:rPr>
                <w:ins w:id="14925" w:author="DuyNgo" w:date="2012-08-10T07:25:00Z"/>
                <w:rFonts w:ascii="Times New Roman" w:hAnsi="Times New Roman" w:cs="Times New Roman"/>
                <w:sz w:val="24"/>
                <w:szCs w:val="24"/>
                <w:lang w:eastAsia="ja-JP"/>
                <w:rPrChange w:id="14926" w:author="DuyNgo" w:date="2012-08-10T08:15:00Z">
                  <w:rPr>
                    <w:ins w:id="14927" w:author="DuyNgo" w:date="2012-08-10T07:25:00Z"/>
                    <w:rFonts w:cstheme="minorHAnsi"/>
                    <w:lang w:eastAsia="ja-JP"/>
                  </w:rPr>
                </w:rPrChange>
              </w:rPr>
              <w:pPrChange w:id="14928"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c>
          <w:tcPr>
            <w:tcW w:w="759" w:type="dxa"/>
            <w:vAlign w:val="bottom"/>
            <w:tcPrChange w:id="14929" w:author="DuyNgo" w:date="2012-08-10T07:29:00Z">
              <w:tcPr>
                <w:tcW w:w="759" w:type="dxa"/>
                <w:vAlign w:val="bottom"/>
              </w:tcPr>
            </w:tcPrChange>
          </w:tcPr>
          <w:p w:rsidR="009C0AD9" w:rsidRPr="00657B96" w:rsidRDefault="009C0AD9">
            <w:pPr>
              <w:cnfStyle w:val="000000100000" w:firstRow="0" w:lastRow="0" w:firstColumn="0" w:lastColumn="0" w:oddVBand="0" w:evenVBand="0" w:oddHBand="1" w:evenHBand="0" w:firstRowFirstColumn="0" w:firstRowLastColumn="0" w:lastRowFirstColumn="0" w:lastRowLastColumn="0"/>
              <w:rPr>
                <w:ins w:id="14930" w:author="DuyNgo" w:date="2012-08-10T07:25:00Z"/>
                <w:rFonts w:ascii="Times New Roman" w:hAnsi="Times New Roman" w:cs="Times New Roman"/>
                <w:sz w:val="24"/>
                <w:szCs w:val="24"/>
                <w:lang w:eastAsia="ja-JP"/>
                <w:rPrChange w:id="14931" w:author="DuyNgo" w:date="2012-08-10T08:15:00Z">
                  <w:rPr>
                    <w:ins w:id="14932" w:author="DuyNgo" w:date="2012-08-10T07:25:00Z"/>
                    <w:rFonts w:cstheme="minorHAnsi"/>
                    <w:lang w:eastAsia="ja-JP"/>
                  </w:rPr>
                </w:rPrChange>
              </w:rPr>
              <w:pPrChange w:id="14933"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r>
      <w:tr w:rsidR="009C0AD9" w:rsidRPr="00657B96" w:rsidTr="00BA0282">
        <w:trPr>
          <w:ins w:id="14934"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14935" w:author="DuyNgo" w:date="2012-08-10T07:29:00Z">
              <w:tcPr>
                <w:tcW w:w="850" w:type="dxa"/>
              </w:tcPr>
            </w:tcPrChange>
          </w:tcPr>
          <w:p w:rsidR="009C0AD9" w:rsidRPr="00657B96" w:rsidRDefault="009C0AD9">
            <w:pPr>
              <w:jc w:val="center"/>
              <w:rPr>
                <w:ins w:id="14936" w:author="DuyNgo" w:date="2012-08-10T07:25:00Z"/>
                <w:rFonts w:ascii="Times New Roman" w:hAnsi="Times New Roman" w:cs="Times New Roman"/>
                <w:b w:val="0"/>
                <w:sz w:val="24"/>
                <w:szCs w:val="24"/>
                <w:lang w:eastAsia="ja-JP"/>
                <w:rPrChange w:id="14937" w:author="DuyNgo" w:date="2012-08-10T08:15:00Z">
                  <w:rPr>
                    <w:ins w:id="14938" w:author="DuyNgo" w:date="2012-08-10T07:25:00Z"/>
                    <w:rFonts w:cstheme="minorHAnsi"/>
                    <w:b w:val="0"/>
                    <w:bCs w:val="0"/>
                    <w:lang w:eastAsia="ja-JP"/>
                  </w:rPr>
                </w:rPrChange>
              </w:rPr>
              <w:pPrChange w:id="14939" w:author="DuyNgo" w:date="2012-08-10T07:28:00Z">
                <w:pPr>
                  <w:spacing w:after="200" w:line="276" w:lineRule="auto"/>
                  <w:jc w:val="center"/>
                </w:pPr>
              </w:pPrChange>
            </w:pPr>
            <w:ins w:id="14940" w:author="DuyNgo" w:date="2012-08-10T07:25:00Z">
              <w:r w:rsidRPr="00657B96">
                <w:rPr>
                  <w:rFonts w:ascii="Times New Roman" w:hAnsi="Times New Roman" w:cs="Times New Roman"/>
                  <w:sz w:val="24"/>
                  <w:szCs w:val="24"/>
                  <w:lang w:eastAsia="ja-JP"/>
                  <w:rPrChange w:id="14941" w:author="DuyNgo" w:date="2012-08-10T08:15:00Z">
                    <w:rPr>
                      <w:rFonts w:cstheme="minorHAnsi"/>
                      <w:lang w:eastAsia="ja-JP"/>
                    </w:rPr>
                  </w:rPrChange>
                </w:rPr>
                <w:t>3</w:t>
              </w:r>
            </w:ins>
          </w:p>
        </w:tc>
        <w:tc>
          <w:tcPr>
            <w:tcW w:w="5348" w:type="dxa"/>
            <w:vAlign w:val="bottom"/>
            <w:tcPrChange w:id="14942" w:author="DuyNgo" w:date="2012-08-10T07:29:00Z">
              <w:tcPr>
                <w:tcW w:w="5348" w:type="dxa"/>
                <w:vAlign w:val="bottom"/>
              </w:tcPr>
            </w:tcPrChange>
          </w:tcPr>
          <w:p w:rsidR="009C0AD9" w:rsidRPr="00657B96" w:rsidRDefault="009C0AD9">
            <w:pPr>
              <w:cnfStyle w:val="000000000000" w:firstRow="0" w:lastRow="0" w:firstColumn="0" w:lastColumn="0" w:oddVBand="0" w:evenVBand="0" w:oddHBand="0" w:evenHBand="0" w:firstRowFirstColumn="0" w:firstRowLastColumn="0" w:lastRowFirstColumn="0" w:lastRowLastColumn="0"/>
              <w:rPr>
                <w:ins w:id="14943" w:author="DuyNgo" w:date="2012-08-10T07:25:00Z"/>
                <w:rFonts w:ascii="Times New Roman" w:hAnsi="Times New Roman" w:cs="Times New Roman"/>
                <w:sz w:val="24"/>
                <w:szCs w:val="24"/>
                <w:lang w:eastAsia="ja-JP"/>
                <w:rPrChange w:id="14944" w:author="DuyNgo" w:date="2012-08-10T08:15:00Z">
                  <w:rPr>
                    <w:ins w:id="14945" w:author="DuyNgo" w:date="2012-08-10T07:25:00Z"/>
                    <w:rFonts w:ascii="Tahoma" w:hAnsi="Tahoma" w:cstheme="minorHAnsi"/>
                    <w:color w:val="000000"/>
                    <w:sz w:val="20"/>
                    <w:szCs w:val="20"/>
                    <w:lang w:eastAsia="ja-JP"/>
                  </w:rPr>
                </w:rPrChange>
              </w:rPr>
              <w:pPrChange w:id="14946"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14947" w:author="DuyNgo" w:date="2012-08-10T07:25:00Z">
              <w:r w:rsidRPr="00657B96">
                <w:rPr>
                  <w:rFonts w:ascii="Times New Roman" w:hAnsi="Times New Roman" w:cs="Times New Roman"/>
                  <w:sz w:val="24"/>
                  <w:szCs w:val="24"/>
                  <w:lang w:eastAsia="ja-JP"/>
                  <w:rPrChange w:id="14948" w:author="DuyNgo" w:date="2012-08-10T08:15:00Z">
                    <w:rPr>
                      <w:rFonts w:cstheme="minorHAnsi"/>
                      <w:lang w:eastAsia="ja-JP"/>
                    </w:rPr>
                  </w:rPrChange>
                </w:rPr>
                <w:t>Are the elements in the figures large enough to remain legible after the figure has been reduced to the width of a journal column or page?</w:t>
              </w:r>
            </w:ins>
          </w:p>
        </w:tc>
        <w:tc>
          <w:tcPr>
            <w:tcW w:w="759" w:type="dxa"/>
            <w:vAlign w:val="bottom"/>
            <w:tcPrChange w:id="14949" w:author="DuyNgo" w:date="2012-08-10T07:29:00Z">
              <w:tcPr>
                <w:tcW w:w="759" w:type="dxa"/>
                <w:vAlign w:val="bottom"/>
              </w:tcPr>
            </w:tcPrChange>
          </w:tcPr>
          <w:p w:rsidR="009C0AD9" w:rsidRPr="00657B96" w:rsidRDefault="00E524BC">
            <w:pPr>
              <w:cnfStyle w:val="000000000000" w:firstRow="0" w:lastRow="0" w:firstColumn="0" w:lastColumn="0" w:oddVBand="0" w:evenVBand="0" w:oddHBand="0" w:evenHBand="0" w:firstRowFirstColumn="0" w:firstRowLastColumn="0" w:lastRowFirstColumn="0" w:lastRowLastColumn="0"/>
              <w:rPr>
                <w:ins w:id="14950" w:author="DuyNgo" w:date="2012-08-10T07:25:00Z"/>
                <w:rFonts w:ascii="Times New Roman" w:hAnsi="Times New Roman" w:cs="Times New Roman"/>
                <w:sz w:val="24"/>
                <w:szCs w:val="24"/>
                <w:lang w:eastAsia="ja-JP"/>
                <w:rPrChange w:id="14951" w:author="DuyNgo" w:date="2012-08-10T08:15:00Z">
                  <w:rPr>
                    <w:ins w:id="14952" w:author="DuyNgo" w:date="2012-08-10T07:25:00Z"/>
                    <w:rFonts w:ascii="Tahoma" w:hAnsi="Tahoma" w:cstheme="minorHAnsi"/>
                    <w:color w:val="000000"/>
                    <w:sz w:val="20"/>
                    <w:szCs w:val="20"/>
                    <w:lang w:eastAsia="ja-JP"/>
                  </w:rPr>
                </w:rPrChange>
              </w:rPr>
              <w:pPrChange w:id="14953" w:author="DuyNgo" w:date="2012-08-10T07:28:00Z">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pPr>
              </w:pPrChange>
            </w:pPr>
            <w:r w:rsidRPr="00657B96">
              <w:rPr>
                <w:rFonts w:ascii="Times New Roman" w:hAnsi="Times New Roman" w:cs="Times New Roman"/>
                <w:sz w:val="24"/>
                <w:szCs w:val="24"/>
                <w:lang w:eastAsia="ja-JP"/>
              </w:rPr>
              <w:t>X</w:t>
            </w:r>
          </w:p>
        </w:tc>
        <w:tc>
          <w:tcPr>
            <w:tcW w:w="759" w:type="dxa"/>
            <w:vAlign w:val="bottom"/>
            <w:tcPrChange w:id="14954" w:author="DuyNgo" w:date="2012-08-10T07:29:00Z">
              <w:tcPr>
                <w:tcW w:w="759" w:type="dxa"/>
                <w:vAlign w:val="bottom"/>
              </w:tcPr>
            </w:tcPrChange>
          </w:tcPr>
          <w:p w:rsidR="009C0AD9" w:rsidRPr="00657B96" w:rsidRDefault="009C0AD9">
            <w:pPr>
              <w:cnfStyle w:val="000000000000" w:firstRow="0" w:lastRow="0" w:firstColumn="0" w:lastColumn="0" w:oddVBand="0" w:evenVBand="0" w:oddHBand="0" w:evenHBand="0" w:firstRowFirstColumn="0" w:firstRowLastColumn="0" w:lastRowFirstColumn="0" w:lastRowLastColumn="0"/>
              <w:rPr>
                <w:ins w:id="14955" w:author="DuyNgo" w:date="2012-08-10T07:25:00Z"/>
                <w:rFonts w:ascii="Times New Roman" w:hAnsi="Times New Roman" w:cs="Times New Roman"/>
                <w:sz w:val="24"/>
                <w:szCs w:val="24"/>
                <w:lang w:eastAsia="ja-JP"/>
                <w:rPrChange w:id="14956" w:author="DuyNgo" w:date="2012-08-10T08:15:00Z">
                  <w:rPr>
                    <w:ins w:id="14957" w:author="DuyNgo" w:date="2012-08-10T07:25:00Z"/>
                    <w:rFonts w:cstheme="minorHAnsi"/>
                    <w:lang w:eastAsia="ja-JP"/>
                  </w:rPr>
                </w:rPrChange>
              </w:rPr>
              <w:pPrChange w:id="14958"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c>
          <w:tcPr>
            <w:tcW w:w="759" w:type="dxa"/>
            <w:vAlign w:val="bottom"/>
            <w:tcPrChange w:id="14959" w:author="DuyNgo" w:date="2012-08-10T07:29:00Z">
              <w:tcPr>
                <w:tcW w:w="759" w:type="dxa"/>
                <w:vAlign w:val="bottom"/>
              </w:tcPr>
            </w:tcPrChange>
          </w:tcPr>
          <w:p w:rsidR="009C0AD9" w:rsidRPr="00657B96" w:rsidRDefault="009C0AD9">
            <w:pPr>
              <w:cnfStyle w:val="000000000000" w:firstRow="0" w:lastRow="0" w:firstColumn="0" w:lastColumn="0" w:oddVBand="0" w:evenVBand="0" w:oddHBand="0" w:evenHBand="0" w:firstRowFirstColumn="0" w:firstRowLastColumn="0" w:lastRowFirstColumn="0" w:lastRowLastColumn="0"/>
              <w:rPr>
                <w:ins w:id="14960" w:author="DuyNgo" w:date="2012-08-10T07:25:00Z"/>
                <w:rFonts w:ascii="Times New Roman" w:hAnsi="Times New Roman" w:cs="Times New Roman"/>
                <w:sz w:val="24"/>
                <w:szCs w:val="24"/>
                <w:lang w:eastAsia="ja-JP"/>
                <w:rPrChange w:id="14961" w:author="DuyNgo" w:date="2012-08-10T08:15:00Z">
                  <w:rPr>
                    <w:ins w:id="14962" w:author="DuyNgo" w:date="2012-08-10T07:25:00Z"/>
                    <w:rFonts w:cstheme="minorHAnsi"/>
                    <w:lang w:eastAsia="ja-JP"/>
                  </w:rPr>
                </w:rPrChange>
              </w:rPr>
              <w:pPrChange w:id="14963"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r>
      <w:tr w:rsidR="009C0AD9" w:rsidRPr="00657B96" w:rsidTr="00BA0282">
        <w:trPr>
          <w:cnfStyle w:val="000000100000" w:firstRow="0" w:lastRow="0" w:firstColumn="0" w:lastColumn="0" w:oddVBand="0" w:evenVBand="0" w:oddHBand="1" w:evenHBand="0" w:firstRowFirstColumn="0" w:firstRowLastColumn="0" w:lastRowFirstColumn="0" w:lastRowLastColumn="0"/>
          <w:ins w:id="14964"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14965" w:author="DuyNgo" w:date="2012-08-10T07:29:00Z">
              <w:tcPr>
                <w:tcW w:w="850" w:type="dxa"/>
              </w:tcPr>
            </w:tcPrChange>
          </w:tcPr>
          <w:p w:rsidR="009C0AD9" w:rsidRPr="00657B96" w:rsidRDefault="009C0AD9">
            <w:pPr>
              <w:jc w:val="center"/>
              <w:cnfStyle w:val="001000100000" w:firstRow="0" w:lastRow="0" w:firstColumn="1" w:lastColumn="0" w:oddVBand="0" w:evenVBand="0" w:oddHBand="1" w:evenHBand="0" w:firstRowFirstColumn="0" w:firstRowLastColumn="0" w:lastRowFirstColumn="0" w:lastRowLastColumn="0"/>
              <w:rPr>
                <w:ins w:id="14966" w:author="DuyNgo" w:date="2012-08-10T07:25:00Z"/>
                <w:rFonts w:ascii="Times New Roman" w:hAnsi="Times New Roman" w:cs="Times New Roman"/>
                <w:b w:val="0"/>
                <w:sz w:val="24"/>
                <w:szCs w:val="24"/>
                <w:lang w:eastAsia="ja-JP"/>
                <w:rPrChange w:id="14967" w:author="DuyNgo" w:date="2012-08-10T08:15:00Z">
                  <w:rPr>
                    <w:ins w:id="14968" w:author="DuyNgo" w:date="2012-08-10T07:25:00Z"/>
                    <w:rFonts w:cstheme="minorHAnsi"/>
                    <w:b w:val="0"/>
                    <w:bCs w:val="0"/>
                    <w:lang w:eastAsia="ja-JP"/>
                  </w:rPr>
                </w:rPrChange>
              </w:rPr>
              <w:pPrChange w:id="14969"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14970" w:author="DuyNgo" w:date="2012-08-10T07:25:00Z">
              <w:r w:rsidRPr="00657B96">
                <w:rPr>
                  <w:rFonts w:ascii="Times New Roman" w:hAnsi="Times New Roman" w:cs="Times New Roman"/>
                  <w:sz w:val="24"/>
                  <w:szCs w:val="24"/>
                  <w:lang w:eastAsia="ja-JP"/>
                  <w:rPrChange w:id="14971" w:author="DuyNgo" w:date="2012-08-10T08:15:00Z">
                    <w:rPr>
                      <w:rFonts w:cstheme="minorHAnsi"/>
                      <w:lang w:eastAsia="ja-JP"/>
                    </w:rPr>
                  </w:rPrChange>
                </w:rPr>
                <w:t>4</w:t>
              </w:r>
            </w:ins>
          </w:p>
        </w:tc>
        <w:tc>
          <w:tcPr>
            <w:tcW w:w="5348" w:type="dxa"/>
            <w:vAlign w:val="bottom"/>
            <w:tcPrChange w:id="14972" w:author="DuyNgo" w:date="2012-08-10T07:29:00Z">
              <w:tcPr>
                <w:tcW w:w="5348" w:type="dxa"/>
                <w:vAlign w:val="bottom"/>
              </w:tcPr>
            </w:tcPrChange>
          </w:tcPr>
          <w:p w:rsidR="009C0AD9" w:rsidRPr="00657B96" w:rsidRDefault="009C0AD9">
            <w:pPr>
              <w:cnfStyle w:val="000000100000" w:firstRow="0" w:lastRow="0" w:firstColumn="0" w:lastColumn="0" w:oddVBand="0" w:evenVBand="0" w:oddHBand="1" w:evenHBand="0" w:firstRowFirstColumn="0" w:firstRowLastColumn="0" w:lastRowFirstColumn="0" w:lastRowLastColumn="0"/>
              <w:rPr>
                <w:ins w:id="14973" w:author="DuyNgo" w:date="2012-08-10T07:25:00Z"/>
                <w:rFonts w:ascii="Times New Roman" w:hAnsi="Times New Roman" w:cs="Times New Roman"/>
                <w:sz w:val="24"/>
                <w:szCs w:val="24"/>
                <w:lang w:eastAsia="ja-JP"/>
                <w:rPrChange w:id="14974" w:author="DuyNgo" w:date="2012-08-10T08:15:00Z">
                  <w:rPr>
                    <w:ins w:id="14975" w:author="DuyNgo" w:date="2012-08-10T07:25:00Z"/>
                    <w:rFonts w:ascii="Tahoma" w:hAnsi="Tahoma" w:cstheme="minorHAnsi"/>
                    <w:color w:val="000000"/>
                    <w:sz w:val="20"/>
                    <w:szCs w:val="20"/>
                    <w:lang w:eastAsia="ja-JP"/>
                  </w:rPr>
                </w:rPrChange>
              </w:rPr>
              <w:pPrChange w:id="14976"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14977" w:author="DuyNgo" w:date="2012-08-10T07:25:00Z">
              <w:r w:rsidRPr="00657B96">
                <w:rPr>
                  <w:rFonts w:ascii="Times New Roman" w:hAnsi="Times New Roman" w:cs="Times New Roman"/>
                  <w:sz w:val="24"/>
                  <w:szCs w:val="24"/>
                  <w:lang w:eastAsia="ja-JP"/>
                  <w:rPrChange w:id="14978" w:author="DuyNgo" w:date="2012-08-10T08:15:00Z">
                    <w:rPr>
                      <w:rFonts w:cstheme="minorHAnsi"/>
                      <w:lang w:eastAsia="ja-JP"/>
                    </w:rPr>
                  </w:rPrChange>
                </w:rPr>
                <w:t>Is lettering in a figure no smaller than 8 points and no larger than 14 points?</w:t>
              </w:r>
            </w:ins>
          </w:p>
        </w:tc>
        <w:tc>
          <w:tcPr>
            <w:tcW w:w="759" w:type="dxa"/>
            <w:vAlign w:val="bottom"/>
            <w:tcPrChange w:id="14979" w:author="DuyNgo" w:date="2012-08-10T07:29:00Z">
              <w:tcPr>
                <w:tcW w:w="759" w:type="dxa"/>
                <w:vAlign w:val="bottom"/>
              </w:tcPr>
            </w:tcPrChange>
          </w:tcPr>
          <w:p w:rsidR="009C0AD9" w:rsidRPr="00657B96" w:rsidRDefault="00E524BC">
            <w:pPr>
              <w:cnfStyle w:val="000000100000" w:firstRow="0" w:lastRow="0" w:firstColumn="0" w:lastColumn="0" w:oddVBand="0" w:evenVBand="0" w:oddHBand="1" w:evenHBand="0" w:firstRowFirstColumn="0" w:firstRowLastColumn="0" w:lastRowFirstColumn="0" w:lastRowLastColumn="0"/>
              <w:rPr>
                <w:ins w:id="14980" w:author="DuyNgo" w:date="2012-08-10T07:25:00Z"/>
                <w:rFonts w:ascii="Times New Roman" w:hAnsi="Times New Roman" w:cs="Times New Roman"/>
                <w:sz w:val="24"/>
                <w:szCs w:val="24"/>
                <w:lang w:eastAsia="ja-JP"/>
                <w:rPrChange w:id="14981" w:author="DuyNgo" w:date="2012-08-10T08:15:00Z">
                  <w:rPr>
                    <w:ins w:id="14982" w:author="DuyNgo" w:date="2012-08-10T07:25:00Z"/>
                    <w:rFonts w:ascii="Tahoma" w:hAnsi="Tahoma" w:cstheme="minorHAnsi"/>
                    <w:color w:val="000000"/>
                    <w:sz w:val="20"/>
                    <w:szCs w:val="20"/>
                    <w:lang w:eastAsia="ja-JP"/>
                  </w:rPr>
                </w:rPrChange>
              </w:rPr>
              <w:pPrChange w:id="14983" w:author="DuyNgo" w:date="2012-08-10T07:28:00Z">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pPr>
              </w:pPrChange>
            </w:pPr>
            <w:r w:rsidRPr="00657B96">
              <w:rPr>
                <w:rFonts w:ascii="Times New Roman" w:hAnsi="Times New Roman" w:cs="Times New Roman"/>
                <w:sz w:val="24"/>
                <w:szCs w:val="24"/>
                <w:lang w:eastAsia="ja-JP"/>
              </w:rPr>
              <w:t>X</w:t>
            </w:r>
          </w:p>
        </w:tc>
        <w:tc>
          <w:tcPr>
            <w:tcW w:w="759" w:type="dxa"/>
            <w:vAlign w:val="bottom"/>
            <w:tcPrChange w:id="14984" w:author="DuyNgo" w:date="2012-08-10T07:29:00Z">
              <w:tcPr>
                <w:tcW w:w="759" w:type="dxa"/>
                <w:vAlign w:val="bottom"/>
              </w:tcPr>
            </w:tcPrChange>
          </w:tcPr>
          <w:p w:rsidR="009C0AD9" w:rsidRPr="00657B96" w:rsidRDefault="009C0AD9">
            <w:pPr>
              <w:cnfStyle w:val="000000100000" w:firstRow="0" w:lastRow="0" w:firstColumn="0" w:lastColumn="0" w:oddVBand="0" w:evenVBand="0" w:oddHBand="1" w:evenHBand="0" w:firstRowFirstColumn="0" w:firstRowLastColumn="0" w:lastRowFirstColumn="0" w:lastRowLastColumn="0"/>
              <w:rPr>
                <w:ins w:id="14985" w:author="DuyNgo" w:date="2012-08-10T07:25:00Z"/>
                <w:rFonts w:ascii="Times New Roman" w:hAnsi="Times New Roman" w:cs="Times New Roman"/>
                <w:sz w:val="24"/>
                <w:szCs w:val="24"/>
                <w:lang w:eastAsia="ja-JP"/>
                <w:rPrChange w:id="14986" w:author="DuyNgo" w:date="2012-08-10T08:15:00Z">
                  <w:rPr>
                    <w:ins w:id="14987" w:author="DuyNgo" w:date="2012-08-10T07:25:00Z"/>
                    <w:rFonts w:cstheme="minorHAnsi"/>
                    <w:lang w:eastAsia="ja-JP"/>
                  </w:rPr>
                </w:rPrChange>
              </w:rPr>
              <w:pPrChange w:id="14988"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c>
          <w:tcPr>
            <w:tcW w:w="759" w:type="dxa"/>
            <w:vAlign w:val="bottom"/>
            <w:tcPrChange w:id="14989" w:author="DuyNgo" w:date="2012-08-10T07:29:00Z">
              <w:tcPr>
                <w:tcW w:w="759" w:type="dxa"/>
                <w:vAlign w:val="bottom"/>
              </w:tcPr>
            </w:tcPrChange>
          </w:tcPr>
          <w:p w:rsidR="009C0AD9" w:rsidRPr="00657B96" w:rsidRDefault="009C0AD9">
            <w:pPr>
              <w:cnfStyle w:val="000000100000" w:firstRow="0" w:lastRow="0" w:firstColumn="0" w:lastColumn="0" w:oddVBand="0" w:evenVBand="0" w:oddHBand="1" w:evenHBand="0" w:firstRowFirstColumn="0" w:firstRowLastColumn="0" w:lastRowFirstColumn="0" w:lastRowLastColumn="0"/>
              <w:rPr>
                <w:ins w:id="14990" w:author="DuyNgo" w:date="2012-08-10T07:25:00Z"/>
                <w:rFonts w:ascii="Times New Roman" w:hAnsi="Times New Roman" w:cs="Times New Roman"/>
                <w:sz w:val="24"/>
                <w:szCs w:val="24"/>
                <w:lang w:eastAsia="ja-JP"/>
                <w:rPrChange w:id="14991" w:author="DuyNgo" w:date="2012-08-10T08:15:00Z">
                  <w:rPr>
                    <w:ins w:id="14992" w:author="DuyNgo" w:date="2012-08-10T07:25:00Z"/>
                    <w:rFonts w:cstheme="minorHAnsi"/>
                    <w:lang w:eastAsia="ja-JP"/>
                  </w:rPr>
                </w:rPrChange>
              </w:rPr>
              <w:pPrChange w:id="14993"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r>
      <w:tr w:rsidR="009C0AD9" w:rsidRPr="00657B96" w:rsidTr="00BA0282">
        <w:trPr>
          <w:ins w:id="14994"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14995" w:author="DuyNgo" w:date="2012-08-10T07:29:00Z">
              <w:tcPr>
                <w:tcW w:w="850" w:type="dxa"/>
              </w:tcPr>
            </w:tcPrChange>
          </w:tcPr>
          <w:p w:rsidR="009C0AD9" w:rsidRPr="00657B96" w:rsidRDefault="009C0AD9">
            <w:pPr>
              <w:jc w:val="center"/>
              <w:rPr>
                <w:ins w:id="14996" w:author="DuyNgo" w:date="2012-08-10T07:25:00Z"/>
                <w:rFonts w:ascii="Times New Roman" w:hAnsi="Times New Roman" w:cs="Times New Roman"/>
                <w:b w:val="0"/>
                <w:sz w:val="24"/>
                <w:szCs w:val="24"/>
                <w:lang w:eastAsia="ja-JP"/>
                <w:rPrChange w:id="14997" w:author="DuyNgo" w:date="2012-08-10T08:15:00Z">
                  <w:rPr>
                    <w:ins w:id="14998" w:author="DuyNgo" w:date="2012-08-10T07:25:00Z"/>
                    <w:rFonts w:cstheme="minorHAnsi"/>
                    <w:b w:val="0"/>
                    <w:bCs w:val="0"/>
                    <w:lang w:eastAsia="ja-JP"/>
                  </w:rPr>
                </w:rPrChange>
              </w:rPr>
              <w:pPrChange w:id="14999" w:author="DuyNgo" w:date="2012-08-10T07:28:00Z">
                <w:pPr>
                  <w:spacing w:after="200" w:line="276" w:lineRule="auto"/>
                  <w:jc w:val="center"/>
                </w:pPr>
              </w:pPrChange>
            </w:pPr>
            <w:ins w:id="15000" w:author="DuyNgo" w:date="2012-08-10T07:25:00Z">
              <w:r w:rsidRPr="00657B96">
                <w:rPr>
                  <w:rFonts w:ascii="Times New Roman" w:hAnsi="Times New Roman" w:cs="Times New Roman"/>
                  <w:sz w:val="24"/>
                  <w:szCs w:val="24"/>
                  <w:lang w:eastAsia="ja-JP"/>
                  <w:rPrChange w:id="15001" w:author="DuyNgo" w:date="2012-08-10T08:15:00Z">
                    <w:rPr>
                      <w:rFonts w:cstheme="minorHAnsi"/>
                      <w:lang w:eastAsia="ja-JP"/>
                    </w:rPr>
                  </w:rPrChange>
                </w:rPr>
                <w:t>5</w:t>
              </w:r>
            </w:ins>
          </w:p>
        </w:tc>
        <w:tc>
          <w:tcPr>
            <w:tcW w:w="5348" w:type="dxa"/>
            <w:vAlign w:val="bottom"/>
            <w:tcPrChange w:id="15002" w:author="DuyNgo" w:date="2012-08-10T07:29:00Z">
              <w:tcPr>
                <w:tcW w:w="5348" w:type="dxa"/>
                <w:vAlign w:val="bottom"/>
              </w:tcPr>
            </w:tcPrChange>
          </w:tcPr>
          <w:p w:rsidR="009C0AD9" w:rsidRPr="00657B96" w:rsidRDefault="009C0AD9">
            <w:pPr>
              <w:cnfStyle w:val="000000000000" w:firstRow="0" w:lastRow="0" w:firstColumn="0" w:lastColumn="0" w:oddVBand="0" w:evenVBand="0" w:oddHBand="0" w:evenHBand="0" w:firstRowFirstColumn="0" w:firstRowLastColumn="0" w:lastRowFirstColumn="0" w:lastRowLastColumn="0"/>
              <w:rPr>
                <w:ins w:id="15003" w:author="DuyNgo" w:date="2012-08-10T07:25:00Z"/>
                <w:rFonts w:ascii="Times New Roman" w:hAnsi="Times New Roman" w:cs="Times New Roman"/>
                <w:sz w:val="24"/>
                <w:szCs w:val="24"/>
                <w:lang w:eastAsia="ja-JP"/>
                <w:rPrChange w:id="15004" w:author="DuyNgo" w:date="2012-08-10T08:15:00Z">
                  <w:rPr>
                    <w:ins w:id="15005" w:author="DuyNgo" w:date="2012-08-10T07:25:00Z"/>
                    <w:rFonts w:ascii="Tahoma" w:hAnsi="Tahoma" w:cstheme="minorHAnsi"/>
                    <w:color w:val="000000"/>
                    <w:sz w:val="20"/>
                    <w:szCs w:val="20"/>
                    <w:lang w:eastAsia="ja-JP"/>
                  </w:rPr>
                </w:rPrChange>
              </w:rPr>
              <w:pPrChange w:id="15006"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15007" w:author="DuyNgo" w:date="2012-08-10T07:25:00Z">
              <w:r w:rsidRPr="00657B96">
                <w:rPr>
                  <w:rFonts w:ascii="Times New Roman" w:hAnsi="Times New Roman" w:cs="Times New Roman"/>
                  <w:sz w:val="24"/>
                  <w:szCs w:val="24"/>
                  <w:lang w:eastAsia="ja-JP"/>
                  <w:rPrChange w:id="15008" w:author="DuyNgo" w:date="2012-08-10T08:15:00Z">
                    <w:rPr>
                      <w:rFonts w:cstheme="minorHAnsi"/>
                      <w:lang w:eastAsia="ja-JP"/>
                    </w:rPr>
                  </w:rPrChange>
                </w:rPr>
                <w:t>Are the figures being submitted in a file format acceptable to the publisher?</w:t>
              </w:r>
            </w:ins>
          </w:p>
        </w:tc>
        <w:tc>
          <w:tcPr>
            <w:tcW w:w="759" w:type="dxa"/>
            <w:vAlign w:val="bottom"/>
            <w:tcPrChange w:id="15009" w:author="DuyNgo" w:date="2012-08-10T07:29:00Z">
              <w:tcPr>
                <w:tcW w:w="759" w:type="dxa"/>
                <w:vAlign w:val="bottom"/>
              </w:tcPr>
            </w:tcPrChange>
          </w:tcPr>
          <w:p w:rsidR="009C0AD9" w:rsidRPr="00657B96" w:rsidRDefault="00E524BC">
            <w:pPr>
              <w:cnfStyle w:val="000000000000" w:firstRow="0" w:lastRow="0" w:firstColumn="0" w:lastColumn="0" w:oddVBand="0" w:evenVBand="0" w:oddHBand="0" w:evenHBand="0" w:firstRowFirstColumn="0" w:firstRowLastColumn="0" w:lastRowFirstColumn="0" w:lastRowLastColumn="0"/>
              <w:rPr>
                <w:ins w:id="15010" w:author="DuyNgo" w:date="2012-08-10T07:25:00Z"/>
                <w:rFonts w:ascii="Times New Roman" w:hAnsi="Times New Roman" w:cs="Times New Roman"/>
                <w:sz w:val="24"/>
                <w:szCs w:val="24"/>
                <w:lang w:eastAsia="ja-JP"/>
                <w:rPrChange w:id="15011" w:author="DuyNgo" w:date="2012-08-10T08:15:00Z">
                  <w:rPr>
                    <w:ins w:id="15012" w:author="DuyNgo" w:date="2012-08-10T07:25:00Z"/>
                    <w:rFonts w:ascii="Tahoma" w:hAnsi="Tahoma" w:cstheme="minorHAnsi"/>
                    <w:color w:val="000000"/>
                    <w:sz w:val="20"/>
                    <w:szCs w:val="20"/>
                    <w:lang w:eastAsia="ja-JP"/>
                  </w:rPr>
                </w:rPrChange>
              </w:rPr>
              <w:pPrChange w:id="15013" w:author="DuyNgo" w:date="2012-08-10T07:28:00Z">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pPr>
              </w:pPrChange>
            </w:pPr>
            <w:r w:rsidRPr="00657B96">
              <w:rPr>
                <w:rFonts w:ascii="Times New Roman" w:hAnsi="Times New Roman" w:cs="Times New Roman"/>
                <w:sz w:val="24"/>
                <w:szCs w:val="24"/>
                <w:lang w:eastAsia="ja-JP"/>
              </w:rPr>
              <w:t>X</w:t>
            </w:r>
          </w:p>
        </w:tc>
        <w:tc>
          <w:tcPr>
            <w:tcW w:w="759" w:type="dxa"/>
            <w:vAlign w:val="bottom"/>
            <w:tcPrChange w:id="15014" w:author="DuyNgo" w:date="2012-08-10T07:29:00Z">
              <w:tcPr>
                <w:tcW w:w="759" w:type="dxa"/>
                <w:vAlign w:val="bottom"/>
              </w:tcPr>
            </w:tcPrChange>
          </w:tcPr>
          <w:p w:rsidR="009C0AD9" w:rsidRPr="00657B96" w:rsidRDefault="009C0AD9">
            <w:pPr>
              <w:cnfStyle w:val="000000000000" w:firstRow="0" w:lastRow="0" w:firstColumn="0" w:lastColumn="0" w:oddVBand="0" w:evenVBand="0" w:oddHBand="0" w:evenHBand="0" w:firstRowFirstColumn="0" w:firstRowLastColumn="0" w:lastRowFirstColumn="0" w:lastRowLastColumn="0"/>
              <w:rPr>
                <w:ins w:id="15015" w:author="DuyNgo" w:date="2012-08-10T07:25:00Z"/>
                <w:rFonts w:ascii="Times New Roman" w:hAnsi="Times New Roman" w:cs="Times New Roman"/>
                <w:sz w:val="24"/>
                <w:szCs w:val="24"/>
                <w:lang w:eastAsia="ja-JP"/>
                <w:rPrChange w:id="15016" w:author="DuyNgo" w:date="2012-08-10T08:15:00Z">
                  <w:rPr>
                    <w:ins w:id="15017" w:author="DuyNgo" w:date="2012-08-10T07:25:00Z"/>
                    <w:rFonts w:cstheme="minorHAnsi"/>
                    <w:lang w:eastAsia="ja-JP"/>
                  </w:rPr>
                </w:rPrChange>
              </w:rPr>
              <w:pPrChange w:id="15018"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c>
          <w:tcPr>
            <w:tcW w:w="759" w:type="dxa"/>
            <w:vAlign w:val="bottom"/>
            <w:tcPrChange w:id="15019" w:author="DuyNgo" w:date="2012-08-10T07:29:00Z">
              <w:tcPr>
                <w:tcW w:w="759" w:type="dxa"/>
                <w:vAlign w:val="bottom"/>
              </w:tcPr>
            </w:tcPrChange>
          </w:tcPr>
          <w:p w:rsidR="009C0AD9" w:rsidRPr="00657B96" w:rsidRDefault="009C0AD9">
            <w:pPr>
              <w:cnfStyle w:val="000000000000" w:firstRow="0" w:lastRow="0" w:firstColumn="0" w:lastColumn="0" w:oddVBand="0" w:evenVBand="0" w:oddHBand="0" w:evenHBand="0" w:firstRowFirstColumn="0" w:firstRowLastColumn="0" w:lastRowFirstColumn="0" w:lastRowLastColumn="0"/>
              <w:rPr>
                <w:ins w:id="15020" w:author="DuyNgo" w:date="2012-08-10T07:25:00Z"/>
                <w:rFonts w:ascii="Times New Roman" w:hAnsi="Times New Roman" w:cs="Times New Roman"/>
                <w:sz w:val="24"/>
                <w:szCs w:val="24"/>
                <w:lang w:eastAsia="ja-JP"/>
                <w:rPrChange w:id="15021" w:author="DuyNgo" w:date="2012-08-10T08:15:00Z">
                  <w:rPr>
                    <w:ins w:id="15022" w:author="DuyNgo" w:date="2012-08-10T07:25:00Z"/>
                    <w:rFonts w:cstheme="minorHAnsi"/>
                    <w:lang w:eastAsia="ja-JP"/>
                  </w:rPr>
                </w:rPrChange>
              </w:rPr>
              <w:pPrChange w:id="15023"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r>
      <w:tr w:rsidR="009C0AD9" w:rsidRPr="00657B96" w:rsidTr="00BA0282">
        <w:trPr>
          <w:cnfStyle w:val="000000100000" w:firstRow="0" w:lastRow="0" w:firstColumn="0" w:lastColumn="0" w:oddVBand="0" w:evenVBand="0" w:oddHBand="1" w:evenHBand="0" w:firstRowFirstColumn="0" w:firstRowLastColumn="0" w:lastRowFirstColumn="0" w:lastRowLastColumn="0"/>
          <w:ins w:id="15024"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15025" w:author="DuyNgo" w:date="2012-08-10T07:29:00Z">
              <w:tcPr>
                <w:tcW w:w="850" w:type="dxa"/>
              </w:tcPr>
            </w:tcPrChange>
          </w:tcPr>
          <w:p w:rsidR="009C0AD9" w:rsidRPr="00657B96" w:rsidRDefault="009C0AD9">
            <w:pPr>
              <w:jc w:val="center"/>
              <w:cnfStyle w:val="001000100000" w:firstRow="0" w:lastRow="0" w:firstColumn="1" w:lastColumn="0" w:oddVBand="0" w:evenVBand="0" w:oddHBand="1" w:evenHBand="0" w:firstRowFirstColumn="0" w:firstRowLastColumn="0" w:lastRowFirstColumn="0" w:lastRowLastColumn="0"/>
              <w:rPr>
                <w:ins w:id="15026" w:author="DuyNgo" w:date="2012-08-10T07:25:00Z"/>
                <w:rFonts w:ascii="Times New Roman" w:hAnsi="Times New Roman" w:cs="Times New Roman"/>
                <w:b w:val="0"/>
                <w:sz w:val="24"/>
                <w:szCs w:val="24"/>
                <w:lang w:eastAsia="ja-JP"/>
                <w:rPrChange w:id="15027" w:author="DuyNgo" w:date="2012-08-10T08:15:00Z">
                  <w:rPr>
                    <w:ins w:id="15028" w:author="DuyNgo" w:date="2012-08-10T07:25:00Z"/>
                    <w:rFonts w:cstheme="minorHAnsi"/>
                    <w:b w:val="0"/>
                    <w:bCs w:val="0"/>
                    <w:lang w:eastAsia="ja-JP"/>
                  </w:rPr>
                </w:rPrChange>
              </w:rPr>
              <w:pPrChange w:id="15029"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15030" w:author="DuyNgo" w:date="2012-08-10T07:25:00Z">
              <w:r w:rsidRPr="00657B96">
                <w:rPr>
                  <w:rFonts w:ascii="Times New Roman" w:hAnsi="Times New Roman" w:cs="Times New Roman"/>
                  <w:sz w:val="24"/>
                  <w:szCs w:val="24"/>
                  <w:lang w:eastAsia="ja-JP"/>
                  <w:rPrChange w:id="15031" w:author="DuyNgo" w:date="2012-08-10T08:15:00Z">
                    <w:rPr>
                      <w:rFonts w:cstheme="minorHAnsi"/>
                      <w:lang w:eastAsia="ja-JP"/>
                    </w:rPr>
                  </w:rPrChange>
                </w:rPr>
                <w:t>6</w:t>
              </w:r>
            </w:ins>
          </w:p>
        </w:tc>
        <w:tc>
          <w:tcPr>
            <w:tcW w:w="5348" w:type="dxa"/>
            <w:vAlign w:val="bottom"/>
            <w:tcPrChange w:id="15032" w:author="DuyNgo" w:date="2012-08-10T07:29:00Z">
              <w:tcPr>
                <w:tcW w:w="5348" w:type="dxa"/>
                <w:vAlign w:val="bottom"/>
              </w:tcPr>
            </w:tcPrChange>
          </w:tcPr>
          <w:p w:rsidR="009C0AD9" w:rsidRPr="00657B96" w:rsidRDefault="009C0AD9">
            <w:pPr>
              <w:cnfStyle w:val="000000100000" w:firstRow="0" w:lastRow="0" w:firstColumn="0" w:lastColumn="0" w:oddVBand="0" w:evenVBand="0" w:oddHBand="1" w:evenHBand="0" w:firstRowFirstColumn="0" w:firstRowLastColumn="0" w:lastRowFirstColumn="0" w:lastRowLastColumn="0"/>
              <w:rPr>
                <w:ins w:id="15033" w:author="DuyNgo" w:date="2012-08-10T07:25:00Z"/>
                <w:rFonts w:ascii="Times New Roman" w:hAnsi="Times New Roman" w:cs="Times New Roman"/>
                <w:sz w:val="24"/>
                <w:szCs w:val="24"/>
                <w:lang w:eastAsia="ja-JP"/>
                <w:rPrChange w:id="15034" w:author="DuyNgo" w:date="2012-08-10T08:15:00Z">
                  <w:rPr>
                    <w:ins w:id="15035" w:author="DuyNgo" w:date="2012-08-10T07:25:00Z"/>
                    <w:rFonts w:ascii="Tahoma" w:hAnsi="Tahoma" w:cstheme="minorHAnsi"/>
                    <w:color w:val="000000"/>
                    <w:sz w:val="20"/>
                    <w:szCs w:val="20"/>
                    <w:lang w:eastAsia="ja-JP"/>
                  </w:rPr>
                </w:rPrChange>
              </w:rPr>
              <w:pPrChange w:id="15036"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15037" w:author="DuyNgo" w:date="2012-08-10T07:25:00Z">
              <w:r w:rsidRPr="00657B96">
                <w:rPr>
                  <w:rFonts w:ascii="Times New Roman" w:hAnsi="Times New Roman" w:cs="Times New Roman"/>
                  <w:sz w:val="24"/>
                  <w:szCs w:val="24"/>
                  <w:lang w:eastAsia="ja-JP"/>
                  <w:rPrChange w:id="15038" w:author="DuyNgo" w:date="2012-08-10T08:15:00Z">
                    <w:rPr>
                      <w:rFonts w:cstheme="minorHAnsi"/>
                      <w:lang w:eastAsia="ja-JP"/>
                    </w:rPr>
                  </w:rPrChange>
                </w:rPr>
                <w:t>Has the figure been prepared at a resolution sufficient to produce a high-quality image?</w:t>
              </w:r>
            </w:ins>
          </w:p>
        </w:tc>
        <w:tc>
          <w:tcPr>
            <w:tcW w:w="759" w:type="dxa"/>
            <w:vAlign w:val="bottom"/>
            <w:tcPrChange w:id="15039" w:author="DuyNgo" w:date="2012-08-10T07:29:00Z">
              <w:tcPr>
                <w:tcW w:w="759" w:type="dxa"/>
                <w:vAlign w:val="bottom"/>
              </w:tcPr>
            </w:tcPrChange>
          </w:tcPr>
          <w:p w:rsidR="009C0AD9" w:rsidRPr="00657B96" w:rsidRDefault="00E524BC">
            <w:pPr>
              <w:cnfStyle w:val="000000100000" w:firstRow="0" w:lastRow="0" w:firstColumn="0" w:lastColumn="0" w:oddVBand="0" w:evenVBand="0" w:oddHBand="1" w:evenHBand="0" w:firstRowFirstColumn="0" w:firstRowLastColumn="0" w:lastRowFirstColumn="0" w:lastRowLastColumn="0"/>
              <w:rPr>
                <w:ins w:id="15040" w:author="DuyNgo" w:date="2012-08-10T07:25:00Z"/>
                <w:rFonts w:ascii="Times New Roman" w:hAnsi="Times New Roman" w:cs="Times New Roman"/>
                <w:sz w:val="24"/>
                <w:szCs w:val="24"/>
                <w:lang w:eastAsia="ja-JP"/>
                <w:rPrChange w:id="15041" w:author="DuyNgo" w:date="2012-08-10T08:15:00Z">
                  <w:rPr>
                    <w:ins w:id="15042" w:author="DuyNgo" w:date="2012-08-10T07:25:00Z"/>
                    <w:rFonts w:ascii="Tahoma" w:hAnsi="Tahoma" w:cstheme="minorHAnsi"/>
                    <w:color w:val="000000"/>
                    <w:sz w:val="20"/>
                    <w:szCs w:val="20"/>
                    <w:lang w:eastAsia="ja-JP"/>
                  </w:rPr>
                </w:rPrChange>
              </w:rPr>
              <w:pPrChange w:id="15043" w:author="DuyNgo" w:date="2012-08-10T07:28:00Z">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pPr>
              </w:pPrChange>
            </w:pPr>
            <w:r w:rsidRPr="00657B96">
              <w:rPr>
                <w:rFonts w:ascii="Times New Roman" w:hAnsi="Times New Roman" w:cs="Times New Roman"/>
                <w:sz w:val="24"/>
                <w:szCs w:val="24"/>
                <w:lang w:eastAsia="ja-JP"/>
              </w:rPr>
              <w:t>X</w:t>
            </w:r>
          </w:p>
        </w:tc>
        <w:tc>
          <w:tcPr>
            <w:tcW w:w="759" w:type="dxa"/>
            <w:vAlign w:val="bottom"/>
            <w:tcPrChange w:id="15044" w:author="DuyNgo" w:date="2012-08-10T07:29:00Z">
              <w:tcPr>
                <w:tcW w:w="759" w:type="dxa"/>
                <w:vAlign w:val="bottom"/>
              </w:tcPr>
            </w:tcPrChange>
          </w:tcPr>
          <w:p w:rsidR="009C0AD9" w:rsidRPr="00657B96" w:rsidRDefault="009C0AD9">
            <w:pPr>
              <w:cnfStyle w:val="000000100000" w:firstRow="0" w:lastRow="0" w:firstColumn="0" w:lastColumn="0" w:oddVBand="0" w:evenVBand="0" w:oddHBand="1" w:evenHBand="0" w:firstRowFirstColumn="0" w:firstRowLastColumn="0" w:lastRowFirstColumn="0" w:lastRowLastColumn="0"/>
              <w:rPr>
                <w:ins w:id="15045" w:author="DuyNgo" w:date="2012-08-10T07:25:00Z"/>
                <w:rFonts w:ascii="Times New Roman" w:hAnsi="Times New Roman" w:cs="Times New Roman"/>
                <w:sz w:val="24"/>
                <w:szCs w:val="24"/>
                <w:lang w:eastAsia="ja-JP"/>
                <w:rPrChange w:id="15046" w:author="DuyNgo" w:date="2012-08-10T08:15:00Z">
                  <w:rPr>
                    <w:ins w:id="15047" w:author="DuyNgo" w:date="2012-08-10T07:25:00Z"/>
                    <w:rFonts w:cstheme="minorHAnsi"/>
                    <w:lang w:eastAsia="ja-JP"/>
                  </w:rPr>
                </w:rPrChange>
              </w:rPr>
              <w:pPrChange w:id="15048"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c>
          <w:tcPr>
            <w:tcW w:w="759" w:type="dxa"/>
            <w:vAlign w:val="bottom"/>
            <w:tcPrChange w:id="15049" w:author="DuyNgo" w:date="2012-08-10T07:29:00Z">
              <w:tcPr>
                <w:tcW w:w="759" w:type="dxa"/>
                <w:vAlign w:val="bottom"/>
              </w:tcPr>
            </w:tcPrChange>
          </w:tcPr>
          <w:p w:rsidR="009C0AD9" w:rsidRPr="00657B96" w:rsidRDefault="009C0AD9">
            <w:pPr>
              <w:cnfStyle w:val="000000100000" w:firstRow="0" w:lastRow="0" w:firstColumn="0" w:lastColumn="0" w:oddVBand="0" w:evenVBand="0" w:oddHBand="1" w:evenHBand="0" w:firstRowFirstColumn="0" w:firstRowLastColumn="0" w:lastRowFirstColumn="0" w:lastRowLastColumn="0"/>
              <w:rPr>
                <w:ins w:id="15050" w:author="DuyNgo" w:date="2012-08-10T07:25:00Z"/>
                <w:rFonts w:ascii="Times New Roman" w:hAnsi="Times New Roman" w:cs="Times New Roman"/>
                <w:sz w:val="24"/>
                <w:szCs w:val="24"/>
                <w:lang w:eastAsia="ja-JP"/>
                <w:rPrChange w:id="15051" w:author="DuyNgo" w:date="2012-08-10T08:15:00Z">
                  <w:rPr>
                    <w:ins w:id="15052" w:author="DuyNgo" w:date="2012-08-10T07:25:00Z"/>
                    <w:rFonts w:cstheme="minorHAnsi"/>
                    <w:lang w:eastAsia="ja-JP"/>
                  </w:rPr>
                </w:rPrChange>
              </w:rPr>
              <w:pPrChange w:id="15053"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r>
      <w:tr w:rsidR="009C0AD9" w:rsidRPr="00657B96" w:rsidTr="00BA0282">
        <w:trPr>
          <w:ins w:id="15054"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15055" w:author="DuyNgo" w:date="2012-08-10T07:29:00Z">
              <w:tcPr>
                <w:tcW w:w="850" w:type="dxa"/>
              </w:tcPr>
            </w:tcPrChange>
          </w:tcPr>
          <w:p w:rsidR="009C0AD9" w:rsidRPr="00657B96" w:rsidRDefault="009C0AD9">
            <w:pPr>
              <w:jc w:val="center"/>
              <w:rPr>
                <w:ins w:id="15056" w:author="DuyNgo" w:date="2012-08-10T07:25:00Z"/>
                <w:rFonts w:ascii="Times New Roman" w:hAnsi="Times New Roman" w:cs="Times New Roman"/>
                <w:b w:val="0"/>
                <w:sz w:val="24"/>
                <w:szCs w:val="24"/>
                <w:lang w:eastAsia="ja-JP"/>
                <w:rPrChange w:id="15057" w:author="DuyNgo" w:date="2012-08-10T08:15:00Z">
                  <w:rPr>
                    <w:ins w:id="15058" w:author="DuyNgo" w:date="2012-08-10T07:25:00Z"/>
                    <w:rFonts w:cstheme="minorHAnsi"/>
                    <w:b w:val="0"/>
                    <w:bCs w:val="0"/>
                    <w:lang w:eastAsia="ja-JP"/>
                  </w:rPr>
                </w:rPrChange>
              </w:rPr>
              <w:pPrChange w:id="15059" w:author="DuyNgo" w:date="2012-08-10T07:28:00Z">
                <w:pPr>
                  <w:spacing w:after="200" w:line="276" w:lineRule="auto"/>
                  <w:jc w:val="center"/>
                </w:pPr>
              </w:pPrChange>
            </w:pPr>
            <w:ins w:id="15060" w:author="DuyNgo" w:date="2012-08-10T07:25:00Z">
              <w:r w:rsidRPr="00657B96">
                <w:rPr>
                  <w:rFonts w:ascii="Times New Roman" w:hAnsi="Times New Roman" w:cs="Times New Roman"/>
                  <w:sz w:val="24"/>
                  <w:szCs w:val="24"/>
                  <w:lang w:eastAsia="ja-JP"/>
                  <w:rPrChange w:id="15061" w:author="DuyNgo" w:date="2012-08-10T08:15:00Z">
                    <w:rPr>
                      <w:rFonts w:cstheme="minorHAnsi"/>
                      <w:lang w:eastAsia="ja-JP"/>
                    </w:rPr>
                  </w:rPrChange>
                </w:rPr>
                <w:t>7</w:t>
              </w:r>
            </w:ins>
          </w:p>
        </w:tc>
        <w:tc>
          <w:tcPr>
            <w:tcW w:w="5348" w:type="dxa"/>
            <w:vAlign w:val="bottom"/>
            <w:tcPrChange w:id="15062" w:author="DuyNgo" w:date="2012-08-10T07:29:00Z">
              <w:tcPr>
                <w:tcW w:w="5348" w:type="dxa"/>
                <w:vAlign w:val="bottom"/>
              </w:tcPr>
            </w:tcPrChange>
          </w:tcPr>
          <w:p w:rsidR="009C0AD9" w:rsidRPr="00657B96" w:rsidRDefault="009C0AD9">
            <w:pPr>
              <w:cnfStyle w:val="000000000000" w:firstRow="0" w:lastRow="0" w:firstColumn="0" w:lastColumn="0" w:oddVBand="0" w:evenVBand="0" w:oddHBand="0" w:evenHBand="0" w:firstRowFirstColumn="0" w:firstRowLastColumn="0" w:lastRowFirstColumn="0" w:lastRowLastColumn="0"/>
              <w:rPr>
                <w:ins w:id="15063" w:author="DuyNgo" w:date="2012-08-10T07:25:00Z"/>
                <w:rFonts w:ascii="Times New Roman" w:hAnsi="Times New Roman" w:cs="Times New Roman"/>
                <w:sz w:val="24"/>
                <w:szCs w:val="24"/>
                <w:lang w:eastAsia="ja-JP"/>
                <w:rPrChange w:id="15064" w:author="DuyNgo" w:date="2012-08-10T08:15:00Z">
                  <w:rPr>
                    <w:ins w:id="15065" w:author="DuyNgo" w:date="2012-08-10T07:25:00Z"/>
                    <w:rFonts w:ascii="Tahoma" w:hAnsi="Tahoma" w:cstheme="minorHAnsi"/>
                    <w:color w:val="000000"/>
                    <w:sz w:val="20"/>
                    <w:szCs w:val="20"/>
                    <w:lang w:eastAsia="ja-JP"/>
                  </w:rPr>
                </w:rPrChange>
              </w:rPr>
              <w:pPrChange w:id="15066"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15067" w:author="DuyNgo" w:date="2012-08-10T07:25:00Z">
              <w:r w:rsidRPr="00657B96">
                <w:rPr>
                  <w:rFonts w:ascii="Times New Roman" w:hAnsi="Times New Roman" w:cs="Times New Roman"/>
                  <w:sz w:val="24"/>
                  <w:szCs w:val="24"/>
                  <w:lang w:eastAsia="ja-JP"/>
                  <w:rPrChange w:id="15068" w:author="DuyNgo" w:date="2012-08-10T08:15:00Z">
                    <w:rPr>
                      <w:rFonts w:cstheme="minorHAnsi"/>
                      <w:lang w:eastAsia="ja-JP"/>
                    </w:rPr>
                  </w:rPrChange>
                </w:rPr>
                <w:t>Are all figures numbered consecutively with Arabic numerals?</w:t>
              </w:r>
            </w:ins>
          </w:p>
        </w:tc>
        <w:tc>
          <w:tcPr>
            <w:tcW w:w="759" w:type="dxa"/>
            <w:vAlign w:val="bottom"/>
            <w:tcPrChange w:id="15069" w:author="DuyNgo" w:date="2012-08-10T07:29:00Z">
              <w:tcPr>
                <w:tcW w:w="759" w:type="dxa"/>
                <w:vAlign w:val="bottom"/>
              </w:tcPr>
            </w:tcPrChange>
          </w:tcPr>
          <w:p w:rsidR="009C0AD9" w:rsidRPr="00657B96" w:rsidRDefault="00E524BC">
            <w:pPr>
              <w:cnfStyle w:val="000000000000" w:firstRow="0" w:lastRow="0" w:firstColumn="0" w:lastColumn="0" w:oddVBand="0" w:evenVBand="0" w:oddHBand="0" w:evenHBand="0" w:firstRowFirstColumn="0" w:firstRowLastColumn="0" w:lastRowFirstColumn="0" w:lastRowLastColumn="0"/>
              <w:rPr>
                <w:ins w:id="15070" w:author="DuyNgo" w:date="2012-08-10T07:25:00Z"/>
                <w:rFonts w:ascii="Times New Roman" w:hAnsi="Times New Roman" w:cs="Times New Roman"/>
                <w:sz w:val="24"/>
                <w:szCs w:val="24"/>
                <w:lang w:eastAsia="ja-JP"/>
                <w:rPrChange w:id="15071" w:author="DuyNgo" w:date="2012-08-10T08:15:00Z">
                  <w:rPr>
                    <w:ins w:id="15072" w:author="DuyNgo" w:date="2012-08-10T07:25:00Z"/>
                    <w:rFonts w:ascii="Tahoma" w:hAnsi="Tahoma" w:cstheme="minorHAnsi"/>
                    <w:color w:val="000000"/>
                    <w:sz w:val="20"/>
                    <w:szCs w:val="20"/>
                    <w:lang w:eastAsia="ja-JP"/>
                  </w:rPr>
                </w:rPrChange>
              </w:rPr>
              <w:pPrChange w:id="15073" w:author="DuyNgo" w:date="2012-08-10T07:28:00Z">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pPr>
              </w:pPrChange>
            </w:pPr>
            <w:r w:rsidRPr="00657B96">
              <w:rPr>
                <w:rFonts w:ascii="Times New Roman" w:hAnsi="Times New Roman" w:cs="Times New Roman"/>
                <w:sz w:val="24"/>
                <w:szCs w:val="24"/>
                <w:lang w:eastAsia="ja-JP"/>
              </w:rPr>
              <w:t>X</w:t>
            </w:r>
          </w:p>
        </w:tc>
        <w:tc>
          <w:tcPr>
            <w:tcW w:w="759" w:type="dxa"/>
            <w:vAlign w:val="bottom"/>
            <w:tcPrChange w:id="15074" w:author="DuyNgo" w:date="2012-08-10T07:29:00Z">
              <w:tcPr>
                <w:tcW w:w="759" w:type="dxa"/>
                <w:vAlign w:val="bottom"/>
              </w:tcPr>
            </w:tcPrChange>
          </w:tcPr>
          <w:p w:rsidR="009C0AD9" w:rsidRPr="00657B96" w:rsidRDefault="009C0AD9">
            <w:pPr>
              <w:cnfStyle w:val="000000000000" w:firstRow="0" w:lastRow="0" w:firstColumn="0" w:lastColumn="0" w:oddVBand="0" w:evenVBand="0" w:oddHBand="0" w:evenHBand="0" w:firstRowFirstColumn="0" w:firstRowLastColumn="0" w:lastRowFirstColumn="0" w:lastRowLastColumn="0"/>
              <w:rPr>
                <w:ins w:id="15075" w:author="DuyNgo" w:date="2012-08-10T07:25:00Z"/>
                <w:rFonts w:ascii="Times New Roman" w:hAnsi="Times New Roman" w:cs="Times New Roman"/>
                <w:sz w:val="24"/>
                <w:szCs w:val="24"/>
                <w:lang w:eastAsia="ja-JP"/>
                <w:rPrChange w:id="15076" w:author="DuyNgo" w:date="2012-08-10T08:15:00Z">
                  <w:rPr>
                    <w:ins w:id="15077" w:author="DuyNgo" w:date="2012-08-10T07:25:00Z"/>
                    <w:rFonts w:cstheme="minorHAnsi"/>
                    <w:lang w:eastAsia="ja-JP"/>
                  </w:rPr>
                </w:rPrChange>
              </w:rPr>
              <w:pPrChange w:id="15078"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c>
          <w:tcPr>
            <w:tcW w:w="759" w:type="dxa"/>
            <w:vAlign w:val="bottom"/>
            <w:tcPrChange w:id="15079" w:author="DuyNgo" w:date="2012-08-10T07:29:00Z">
              <w:tcPr>
                <w:tcW w:w="759" w:type="dxa"/>
                <w:vAlign w:val="bottom"/>
              </w:tcPr>
            </w:tcPrChange>
          </w:tcPr>
          <w:p w:rsidR="009C0AD9" w:rsidRPr="00657B96" w:rsidRDefault="009C0AD9">
            <w:pPr>
              <w:cnfStyle w:val="000000000000" w:firstRow="0" w:lastRow="0" w:firstColumn="0" w:lastColumn="0" w:oddVBand="0" w:evenVBand="0" w:oddHBand="0" w:evenHBand="0" w:firstRowFirstColumn="0" w:firstRowLastColumn="0" w:lastRowFirstColumn="0" w:lastRowLastColumn="0"/>
              <w:rPr>
                <w:ins w:id="15080" w:author="DuyNgo" w:date="2012-08-10T07:25:00Z"/>
                <w:rFonts w:ascii="Times New Roman" w:hAnsi="Times New Roman" w:cs="Times New Roman"/>
                <w:sz w:val="24"/>
                <w:szCs w:val="24"/>
                <w:lang w:eastAsia="ja-JP"/>
                <w:rPrChange w:id="15081" w:author="DuyNgo" w:date="2012-08-10T08:15:00Z">
                  <w:rPr>
                    <w:ins w:id="15082" w:author="DuyNgo" w:date="2012-08-10T07:25:00Z"/>
                    <w:rFonts w:cstheme="minorHAnsi"/>
                    <w:lang w:eastAsia="ja-JP"/>
                  </w:rPr>
                </w:rPrChange>
              </w:rPr>
              <w:pPrChange w:id="15083"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r>
      <w:tr w:rsidR="009C0AD9" w:rsidRPr="00657B96" w:rsidTr="00BA0282">
        <w:trPr>
          <w:cnfStyle w:val="000000100000" w:firstRow="0" w:lastRow="0" w:firstColumn="0" w:lastColumn="0" w:oddVBand="0" w:evenVBand="0" w:oddHBand="1" w:evenHBand="0" w:firstRowFirstColumn="0" w:firstRowLastColumn="0" w:lastRowFirstColumn="0" w:lastRowLastColumn="0"/>
          <w:ins w:id="15084"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15085" w:author="DuyNgo" w:date="2012-08-10T07:29:00Z">
              <w:tcPr>
                <w:tcW w:w="850" w:type="dxa"/>
              </w:tcPr>
            </w:tcPrChange>
          </w:tcPr>
          <w:p w:rsidR="009C0AD9" w:rsidRPr="00657B96" w:rsidRDefault="009C0AD9">
            <w:pPr>
              <w:jc w:val="center"/>
              <w:cnfStyle w:val="001000100000" w:firstRow="0" w:lastRow="0" w:firstColumn="1" w:lastColumn="0" w:oddVBand="0" w:evenVBand="0" w:oddHBand="1" w:evenHBand="0" w:firstRowFirstColumn="0" w:firstRowLastColumn="0" w:lastRowFirstColumn="0" w:lastRowLastColumn="0"/>
              <w:rPr>
                <w:ins w:id="15086" w:author="DuyNgo" w:date="2012-08-10T07:25:00Z"/>
                <w:rFonts w:ascii="Times New Roman" w:hAnsi="Times New Roman" w:cs="Times New Roman"/>
                <w:b w:val="0"/>
                <w:sz w:val="24"/>
                <w:szCs w:val="24"/>
                <w:lang w:eastAsia="ja-JP"/>
                <w:rPrChange w:id="15087" w:author="DuyNgo" w:date="2012-08-10T08:15:00Z">
                  <w:rPr>
                    <w:ins w:id="15088" w:author="DuyNgo" w:date="2012-08-10T07:25:00Z"/>
                    <w:rFonts w:cstheme="minorHAnsi"/>
                    <w:b w:val="0"/>
                    <w:bCs w:val="0"/>
                    <w:lang w:eastAsia="ja-JP"/>
                  </w:rPr>
                </w:rPrChange>
              </w:rPr>
              <w:pPrChange w:id="15089"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15090" w:author="DuyNgo" w:date="2012-08-10T07:25:00Z">
              <w:r w:rsidRPr="00657B96">
                <w:rPr>
                  <w:rFonts w:ascii="Times New Roman" w:hAnsi="Times New Roman" w:cs="Times New Roman"/>
                  <w:sz w:val="24"/>
                  <w:szCs w:val="24"/>
                  <w:lang w:eastAsia="ja-JP"/>
                  <w:rPrChange w:id="15091" w:author="DuyNgo" w:date="2012-08-10T08:15:00Z">
                    <w:rPr>
                      <w:rFonts w:cstheme="minorHAnsi"/>
                      <w:lang w:eastAsia="ja-JP"/>
                    </w:rPr>
                  </w:rPrChange>
                </w:rPr>
                <w:t>8</w:t>
              </w:r>
            </w:ins>
          </w:p>
        </w:tc>
        <w:tc>
          <w:tcPr>
            <w:tcW w:w="5348" w:type="dxa"/>
            <w:vAlign w:val="bottom"/>
            <w:tcPrChange w:id="15092" w:author="DuyNgo" w:date="2012-08-10T07:29:00Z">
              <w:tcPr>
                <w:tcW w:w="5348" w:type="dxa"/>
                <w:vAlign w:val="bottom"/>
              </w:tcPr>
            </w:tcPrChange>
          </w:tcPr>
          <w:p w:rsidR="009C0AD9" w:rsidRPr="00657B96" w:rsidRDefault="009C0AD9">
            <w:pPr>
              <w:cnfStyle w:val="000000100000" w:firstRow="0" w:lastRow="0" w:firstColumn="0" w:lastColumn="0" w:oddVBand="0" w:evenVBand="0" w:oddHBand="1" w:evenHBand="0" w:firstRowFirstColumn="0" w:firstRowLastColumn="0" w:lastRowFirstColumn="0" w:lastRowLastColumn="0"/>
              <w:rPr>
                <w:ins w:id="15093" w:author="DuyNgo" w:date="2012-08-10T07:25:00Z"/>
                <w:rFonts w:ascii="Times New Roman" w:hAnsi="Times New Roman" w:cs="Times New Roman"/>
                <w:sz w:val="24"/>
                <w:szCs w:val="24"/>
                <w:lang w:eastAsia="ja-JP"/>
                <w:rPrChange w:id="15094" w:author="DuyNgo" w:date="2012-08-10T08:15:00Z">
                  <w:rPr>
                    <w:ins w:id="15095" w:author="DuyNgo" w:date="2012-08-10T07:25:00Z"/>
                    <w:rFonts w:ascii="Tahoma" w:hAnsi="Tahoma" w:cstheme="minorHAnsi"/>
                    <w:color w:val="000000"/>
                    <w:sz w:val="20"/>
                    <w:szCs w:val="20"/>
                    <w:lang w:eastAsia="ja-JP"/>
                  </w:rPr>
                </w:rPrChange>
              </w:rPr>
              <w:pPrChange w:id="15096"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15097" w:author="DuyNgo" w:date="2012-08-10T07:25:00Z">
              <w:r w:rsidRPr="00657B96">
                <w:rPr>
                  <w:rFonts w:ascii="Times New Roman" w:hAnsi="Times New Roman" w:cs="Times New Roman"/>
                  <w:sz w:val="24"/>
                  <w:szCs w:val="24"/>
                  <w:lang w:eastAsia="ja-JP"/>
                  <w:rPrChange w:id="15098" w:author="DuyNgo" w:date="2012-08-10T08:15:00Z">
                    <w:rPr>
                      <w:rFonts w:cstheme="minorHAnsi"/>
                      <w:lang w:eastAsia="ja-JP"/>
                    </w:rPr>
                  </w:rPrChange>
                </w:rPr>
                <w:t>Are all figures and tables mentioned in the text and numbered in the order in which they are mentioned?</w:t>
              </w:r>
            </w:ins>
          </w:p>
        </w:tc>
        <w:tc>
          <w:tcPr>
            <w:tcW w:w="759" w:type="dxa"/>
            <w:vAlign w:val="bottom"/>
            <w:tcPrChange w:id="15099" w:author="DuyNgo" w:date="2012-08-10T07:29:00Z">
              <w:tcPr>
                <w:tcW w:w="759" w:type="dxa"/>
                <w:vAlign w:val="bottom"/>
              </w:tcPr>
            </w:tcPrChange>
          </w:tcPr>
          <w:p w:rsidR="009C0AD9" w:rsidRPr="00657B96" w:rsidRDefault="00E524BC">
            <w:pPr>
              <w:cnfStyle w:val="000000100000" w:firstRow="0" w:lastRow="0" w:firstColumn="0" w:lastColumn="0" w:oddVBand="0" w:evenVBand="0" w:oddHBand="1" w:evenHBand="0" w:firstRowFirstColumn="0" w:firstRowLastColumn="0" w:lastRowFirstColumn="0" w:lastRowLastColumn="0"/>
              <w:rPr>
                <w:ins w:id="15100" w:author="DuyNgo" w:date="2012-08-10T07:25:00Z"/>
                <w:rFonts w:ascii="Times New Roman" w:hAnsi="Times New Roman" w:cs="Times New Roman"/>
                <w:sz w:val="24"/>
                <w:szCs w:val="24"/>
                <w:lang w:eastAsia="ja-JP"/>
                <w:rPrChange w:id="15101" w:author="DuyNgo" w:date="2012-08-10T08:15:00Z">
                  <w:rPr>
                    <w:ins w:id="15102" w:author="DuyNgo" w:date="2012-08-10T07:25:00Z"/>
                    <w:rFonts w:ascii="Tahoma" w:hAnsi="Tahoma" w:cstheme="minorHAnsi"/>
                    <w:color w:val="000000"/>
                    <w:sz w:val="20"/>
                    <w:szCs w:val="20"/>
                    <w:lang w:eastAsia="ja-JP"/>
                  </w:rPr>
                </w:rPrChange>
              </w:rPr>
              <w:pPrChange w:id="15103" w:author="DuyNgo" w:date="2012-08-10T07:28:00Z">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pPr>
              </w:pPrChange>
            </w:pPr>
            <w:r w:rsidRPr="00657B96">
              <w:rPr>
                <w:rFonts w:ascii="Times New Roman" w:hAnsi="Times New Roman" w:cs="Times New Roman"/>
                <w:sz w:val="24"/>
                <w:szCs w:val="24"/>
                <w:lang w:eastAsia="ja-JP"/>
              </w:rPr>
              <w:t>X</w:t>
            </w:r>
          </w:p>
        </w:tc>
        <w:tc>
          <w:tcPr>
            <w:tcW w:w="759" w:type="dxa"/>
            <w:vAlign w:val="bottom"/>
            <w:tcPrChange w:id="15104" w:author="DuyNgo" w:date="2012-08-10T07:29:00Z">
              <w:tcPr>
                <w:tcW w:w="759" w:type="dxa"/>
                <w:vAlign w:val="bottom"/>
              </w:tcPr>
            </w:tcPrChange>
          </w:tcPr>
          <w:p w:rsidR="009C0AD9" w:rsidRPr="00657B96" w:rsidRDefault="009C0AD9">
            <w:pPr>
              <w:cnfStyle w:val="000000100000" w:firstRow="0" w:lastRow="0" w:firstColumn="0" w:lastColumn="0" w:oddVBand="0" w:evenVBand="0" w:oddHBand="1" w:evenHBand="0" w:firstRowFirstColumn="0" w:firstRowLastColumn="0" w:lastRowFirstColumn="0" w:lastRowLastColumn="0"/>
              <w:rPr>
                <w:ins w:id="15105" w:author="DuyNgo" w:date="2012-08-10T07:25:00Z"/>
                <w:rFonts w:ascii="Times New Roman" w:hAnsi="Times New Roman" w:cs="Times New Roman"/>
                <w:sz w:val="24"/>
                <w:szCs w:val="24"/>
                <w:lang w:eastAsia="ja-JP"/>
                <w:rPrChange w:id="15106" w:author="DuyNgo" w:date="2012-08-10T08:15:00Z">
                  <w:rPr>
                    <w:ins w:id="15107" w:author="DuyNgo" w:date="2012-08-10T07:25:00Z"/>
                    <w:rFonts w:cstheme="minorHAnsi"/>
                    <w:lang w:eastAsia="ja-JP"/>
                  </w:rPr>
                </w:rPrChange>
              </w:rPr>
              <w:pPrChange w:id="15108"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c>
          <w:tcPr>
            <w:tcW w:w="759" w:type="dxa"/>
            <w:vAlign w:val="bottom"/>
            <w:tcPrChange w:id="15109" w:author="DuyNgo" w:date="2012-08-10T07:29:00Z">
              <w:tcPr>
                <w:tcW w:w="759" w:type="dxa"/>
                <w:vAlign w:val="bottom"/>
              </w:tcPr>
            </w:tcPrChange>
          </w:tcPr>
          <w:p w:rsidR="009C0AD9" w:rsidRPr="00657B96" w:rsidRDefault="009C0AD9">
            <w:pPr>
              <w:cnfStyle w:val="000000100000" w:firstRow="0" w:lastRow="0" w:firstColumn="0" w:lastColumn="0" w:oddVBand="0" w:evenVBand="0" w:oddHBand="1" w:evenHBand="0" w:firstRowFirstColumn="0" w:firstRowLastColumn="0" w:lastRowFirstColumn="0" w:lastRowLastColumn="0"/>
              <w:rPr>
                <w:ins w:id="15110" w:author="DuyNgo" w:date="2012-08-10T07:25:00Z"/>
                <w:rFonts w:ascii="Times New Roman" w:hAnsi="Times New Roman" w:cs="Times New Roman"/>
                <w:sz w:val="24"/>
                <w:szCs w:val="24"/>
                <w:lang w:eastAsia="ja-JP"/>
                <w:rPrChange w:id="15111" w:author="DuyNgo" w:date="2012-08-10T08:15:00Z">
                  <w:rPr>
                    <w:ins w:id="15112" w:author="DuyNgo" w:date="2012-08-10T07:25:00Z"/>
                    <w:rFonts w:cstheme="minorHAnsi"/>
                    <w:lang w:eastAsia="ja-JP"/>
                  </w:rPr>
                </w:rPrChange>
              </w:rPr>
              <w:pPrChange w:id="15113"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r>
      <w:tr w:rsidR="009C0AD9" w:rsidRPr="00657B96" w:rsidTr="00BA0282">
        <w:trPr>
          <w:ins w:id="15114" w:author="DuyNgo" w:date="2012-08-10T07:25:00Z"/>
        </w:trPr>
        <w:tc>
          <w:tcPr>
            <w:cnfStyle w:val="001000000000" w:firstRow="0" w:lastRow="0" w:firstColumn="1" w:lastColumn="0" w:oddVBand="0" w:evenVBand="0" w:oddHBand="0" w:evenHBand="0" w:firstRowFirstColumn="0" w:firstRowLastColumn="0" w:lastRowFirstColumn="0" w:lastRowLastColumn="0"/>
            <w:tcW w:w="8475" w:type="dxa"/>
            <w:gridSpan w:val="5"/>
            <w:tcPrChange w:id="15115" w:author="DuyNgo" w:date="2012-08-10T07:29:00Z">
              <w:tcPr>
                <w:tcW w:w="8475" w:type="dxa"/>
                <w:gridSpan w:val="5"/>
              </w:tcPr>
            </w:tcPrChange>
          </w:tcPr>
          <w:p w:rsidR="009C0AD9" w:rsidRPr="00657B96" w:rsidRDefault="009C0AD9">
            <w:pPr>
              <w:spacing w:before="120" w:line="276" w:lineRule="auto"/>
              <w:rPr>
                <w:ins w:id="15116" w:author="DuyNgo" w:date="2012-08-10T07:25:00Z"/>
                <w:rFonts w:ascii="Times New Roman" w:hAnsi="Times New Roman" w:cs="Times New Roman"/>
                <w:sz w:val="24"/>
                <w:szCs w:val="24"/>
                <w:rPrChange w:id="15117" w:author="DuyNgo" w:date="2012-08-10T08:15:00Z">
                  <w:rPr>
                    <w:ins w:id="15118" w:author="DuyNgo" w:date="2012-08-10T07:25:00Z"/>
                    <w:b w:val="0"/>
                    <w:bCs w:val="0"/>
                  </w:rPr>
                </w:rPrChange>
              </w:rPr>
              <w:pPrChange w:id="15119" w:author="DuyNgo" w:date="2012-08-10T07:28:00Z">
                <w:pPr>
                  <w:spacing w:before="120" w:after="200" w:line="276" w:lineRule="auto"/>
                </w:pPr>
              </w:pPrChange>
            </w:pPr>
            <w:ins w:id="15120" w:author="DuyNgo" w:date="2012-08-10T07:25:00Z">
              <w:r w:rsidRPr="00657B96">
                <w:rPr>
                  <w:rFonts w:ascii="Times New Roman" w:hAnsi="Times New Roman" w:cs="Times New Roman"/>
                  <w:sz w:val="24"/>
                  <w:szCs w:val="24"/>
                  <w:rPrChange w:id="15121" w:author="DuyNgo" w:date="2012-08-10T08:15:00Z">
                    <w:rPr/>
                  </w:rPrChange>
                </w:rPr>
                <w:t>REFERENCES</w:t>
              </w:r>
            </w:ins>
          </w:p>
        </w:tc>
      </w:tr>
      <w:tr w:rsidR="009C0AD9" w:rsidRPr="00657B96" w:rsidTr="00BA0282">
        <w:trPr>
          <w:cnfStyle w:val="000000100000" w:firstRow="0" w:lastRow="0" w:firstColumn="0" w:lastColumn="0" w:oddVBand="0" w:evenVBand="0" w:oddHBand="1" w:evenHBand="0" w:firstRowFirstColumn="0" w:firstRowLastColumn="0" w:lastRowFirstColumn="0" w:lastRowLastColumn="0"/>
          <w:ins w:id="15122"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15123" w:author="DuyNgo" w:date="2012-08-10T07:29:00Z">
              <w:tcPr>
                <w:tcW w:w="850" w:type="dxa"/>
              </w:tcPr>
            </w:tcPrChange>
          </w:tcPr>
          <w:p w:rsidR="009C0AD9" w:rsidRPr="00657B96" w:rsidRDefault="009C0AD9">
            <w:pPr>
              <w:jc w:val="center"/>
              <w:cnfStyle w:val="001000100000" w:firstRow="0" w:lastRow="0" w:firstColumn="1" w:lastColumn="0" w:oddVBand="0" w:evenVBand="0" w:oddHBand="1" w:evenHBand="0" w:firstRowFirstColumn="0" w:firstRowLastColumn="0" w:lastRowFirstColumn="0" w:lastRowLastColumn="0"/>
              <w:rPr>
                <w:ins w:id="15124" w:author="DuyNgo" w:date="2012-08-10T07:25:00Z"/>
                <w:rFonts w:ascii="Times New Roman" w:hAnsi="Times New Roman" w:cs="Times New Roman"/>
                <w:b w:val="0"/>
                <w:sz w:val="24"/>
                <w:szCs w:val="24"/>
                <w:lang w:eastAsia="ja-JP"/>
                <w:rPrChange w:id="15125" w:author="DuyNgo" w:date="2012-08-10T08:15:00Z">
                  <w:rPr>
                    <w:ins w:id="15126" w:author="DuyNgo" w:date="2012-08-10T07:25:00Z"/>
                    <w:rFonts w:cstheme="minorHAnsi"/>
                    <w:b w:val="0"/>
                    <w:bCs w:val="0"/>
                    <w:lang w:eastAsia="ja-JP"/>
                  </w:rPr>
                </w:rPrChange>
              </w:rPr>
              <w:pPrChange w:id="15127"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15128" w:author="DuyNgo" w:date="2012-08-10T07:25:00Z">
              <w:r w:rsidRPr="00657B96">
                <w:rPr>
                  <w:rFonts w:ascii="Times New Roman" w:hAnsi="Times New Roman" w:cs="Times New Roman"/>
                  <w:sz w:val="24"/>
                  <w:szCs w:val="24"/>
                  <w:lang w:eastAsia="ja-JP"/>
                  <w:rPrChange w:id="15129" w:author="DuyNgo" w:date="2012-08-10T08:15:00Z">
                    <w:rPr>
                      <w:rFonts w:cstheme="minorHAnsi"/>
                      <w:lang w:eastAsia="ja-JP"/>
                    </w:rPr>
                  </w:rPrChange>
                </w:rPr>
                <w:t>1</w:t>
              </w:r>
            </w:ins>
          </w:p>
        </w:tc>
        <w:tc>
          <w:tcPr>
            <w:tcW w:w="5348" w:type="dxa"/>
            <w:vAlign w:val="bottom"/>
            <w:tcPrChange w:id="15130" w:author="DuyNgo" w:date="2012-08-10T07:29:00Z">
              <w:tcPr>
                <w:tcW w:w="5348" w:type="dxa"/>
                <w:vAlign w:val="bottom"/>
              </w:tcPr>
            </w:tcPrChange>
          </w:tcPr>
          <w:p w:rsidR="009C0AD9" w:rsidRPr="00657B96" w:rsidRDefault="009C0AD9">
            <w:pPr>
              <w:cnfStyle w:val="000000100000" w:firstRow="0" w:lastRow="0" w:firstColumn="0" w:lastColumn="0" w:oddVBand="0" w:evenVBand="0" w:oddHBand="1" w:evenHBand="0" w:firstRowFirstColumn="0" w:firstRowLastColumn="0" w:lastRowFirstColumn="0" w:lastRowLastColumn="0"/>
              <w:rPr>
                <w:ins w:id="15131" w:author="DuyNgo" w:date="2012-08-10T07:25:00Z"/>
                <w:rFonts w:ascii="Times New Roman" w:hAnsi="Times New Roman" w:cs="Times New Roman"/>
                <w:sz w:val="24"/>
                <w:szCs w:val="24"/>
                <w:lang w:eastAsia="ja-JP"/>
                <w:rPrChange w:id="15132" w:author="DuyNgo" w:date="2012-08-10T08:15:00Z">
                  <w:rPr>
                    <w:ins w:id="15133" w:author="DuyNgo" w:date="2012-08-10T07:25:00Z"/>
                    <w:rFonts w:ascii="Tahoma" w:hAnsi="Tahoma" w:cstheme="minorHAnsi"/>
                    <w:color w:val="000000"/>
                    <w:sz w:val="20"/>
                    <w:szCs w:val="20"/>
                    <w:lang w:eastAsia="ja-JP"/>
                  </w:rPr>
                </w:rPrChange>
              </w:rPr>
              <w:pPrChange w:id="15134"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15135" w:author="DuyNgo" w:date="2012-08-10T07:25:00Z">
              <w:r w:rsidRPr="00657B96">
                <w:rPr>
                  <w:rFonts w:ascii="Times New Roman" w:hAnsi="Times New Roman" w:cs="Times New Roman"/>
                  <w:sz w:val="24"/>
                  <w:szCs w:val="24"/>
                  <w:lang w:eastAsia="ja-JP"/>
                  <w:rPrChange w:id="15136" w:author="DuyNgo" w:date="2012-08-10T08:15:00Z">
                    <w:rPr>
                      <w:rFonts w:cstheme="minorHAnsi"/>
                      <w:lang w:eastAsia="ja-JP"/>
                    </w:rPr>
                  </w:rPrChange>
                </w:rPr>
                <w:t>Are references cited both in text and in the reference list?</w:t>
              </w:r>
            </w:ins>
          </w:p>
        </w:tc>
        <w:tc>
          <w:tcPr>
            <w:tcW w:w="759" w:type="dxa"/>
            <w:vAlign w:val="bottom"/>
            <w:tcPrChange w:id="15137" w:author="DuyNgo" w:date="2012-08-10T07:29:00Z">
              <w:tcPr>
                <w:tcW w:w="759" w:type="dxa"/>
                <w:vAlign w:val="bottom"/>
              </w:tcPr>
            </w:tcPrChange>
          </w:tcPr>
          <w:p w:rsidR="009C0AD9" w:rsidRPr="00657B96" w:rsidRDefault="009C0AD9">
            <w:pPr>
              <w:jc w:val="center"/>
              <w:cnfStyle w:val="000000100000" w:firstRow="0" w:lastRow="0" w:firstColumn="0" w:lastColumn="0" w:oddVBand="0" w:evenVBand="0" w:oddHBand="1" w:evenHBand="0" w:firstRowFirstColumn="0" w:firstRowLastColumn="0" w:lastRowFirstColumn="0" w:lastRowLastColumn="0"/>
              <w:rPr>
                <w:ins w:id="15138" w:author="DuyNgo" w:date="2012-08-10T07:25:00Z"/>
                <w:rFonts w:ascii="Times New Roman" w:hAnsi="Times New Roman" w:cs="Times New Roman"/>
                <w:sz w:val="24"/>
                <w:szCs w:val="24"/>
                <w:lang w:eastAsia="ja-JP"/>
                <w:rPrChange w:id="15139" w:author="DuyNgo" w:date="2012-08-10T08:15:00Z">
                  <w:rPr>
                    <w:ins w:id="15140" w:author="DuyNgo" w:date="2012-08-10T07:25:00Z"/>
                    <w:rFonts w:ascii="Tahoma" w:hAnsi="Tahoma" w:cstheme="minorHAnsi"/>
                    <w:color w:val="000000"/>
                    <w:sz w:val="20"/>
                    <w:szCs w:val="20"/>
                    <w:lang w:eastAsia="ja-JP"/>
                  </w:rPr>
                </w:rPrChange>
              </w:rPr>
              <w:pPrChange w:id="15141"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15142" w:author="DuyNgo" w:date="2012-08-10T07:25:00Z">
              <w:r w:rsidRPr="00657B96">
                <w:rPr>
                  <w:rFonts w:ascii="Times New Roman" w:hAnsi="Times New Roman" w:cs="Times New Roman"/>
                  <w:sz w:val="24"/>
                  <w:szCs w:val="24"/>
                  <w:lang w:eastAsia="ja-JP"/>
                  <w:rPrChange w:id="15143" w:author="DuyNgo" w:date="2012-08-10T08:15:00Z">
                    <w:rPr>
                      <w:rFonts w:cstheme="minorHAnsi"/>
                      <w:lang w:eastAsia="ja-JP"/>
                    </w:rPr>
                  </w:rPrChange>
                </w:rPr>
                <w:t> </w:t>
              </w:r>
            </w:ins>
          </w:p>
        </w:tc>
        <w:tc>
          <w:tcPr>
            <w:tcW w:w="759" w:type="dxa"/>
            <w:vAlign w:val="bottom"/>
            <w:tcPrChange w:id="15144" w:author="DuyNgo" w:date="2012-08-10T07:29:00Z">
              <w:tcPr>
                <w:tcW w:w="759" w:type="dxa"/>
                <w:vAlign w:val="bottom"/>
              </w:tcPr>
            </w:tcPrChange>
          </w:tcPr>
          <w:p w:rsidR="009C0AD9" w:rsidRPr="00657B96" w:rsidRDefault="009C0AD9">
            <w:pPr>
              <w:jc w:val="center"/>
              <w:cnfStyle w:val="000000100000" w:firstRow="0" w:lastRow="0" w:firstColumn="0" w:lastColumn="0" w:oddVBand="0" w:evenVBand="0" w:oddHBand="1" w:evenHBand="0" w:firstRowFirstColumn="0" w:firstRowLastColumn="0" w:lastRowFirstColumn="0" w:lastRowLastColumn="0"/>
              <w:rPr>
                <w:ins w:id="15145" w:author="DuyNgo" w:date="2012-08-10T07:25:00Z"/>
                <w:rFonts w:ascii="Times New Roman" w:hAnsi="Times New Roman" w:cs="Times New Roman"/>
                <w:sz w:val="24"/>
                <w:szCs w:val="24"/>
                <w:lang w:eastAsia="ja-JP"/>
                <w:rPrChange w:id="15146" w:author="DuyNgo" w:date="2012-08-10T08:15:00Z">
                  <w:rPr>
                    <w:ins w:id="15147" w:author="DuyNgo" w:date="2012-08-10T07:25:00Z"/>
                    <w:rFonts w:ascii="Tahoma" w:hAnsi="Tahoma" w:cstheme="minorHAnsi"/>
                    <w:color w:val="000000"/>
                    <w:sz w:val="20"/>
                    <w:szCs w:val="20"/>
                    <w:lang w:eastAsia="ja-JP"/>
                  </w:rPr>
                </w:rPrChange>
              </w:rPr>
              <w:pPrChange w:id="15148"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15149" w:author="DuyNgo" w:date="2012-08-10T07:25:00Z">
              <w:r w:rsidRPr="00657B96">
                <w:rPr>
                  <w:rFonts w:ascii="Times New Roman" w:hAnsi="Times New Roman" w:cs="Times New Roman"/>
                  <w:sz w:val="24"/>
                  <w:szCs w:val="24"/>
                  <w:lang w:eastAsia="ja-JP"/>
                  <w:rPrChange w:id="15150" w:author="DuyNgo" w:date="2012-08-10T08:15:00Z">
                    <w:rPr>
                      <w:rFonts w:cstheme="minorHAnsi"/>
                      <w:lang w:eastAsia="ja-JP"/>
                    </w:rPr>
                  </w:rPrChange>
                </w:rPr>
                <w:t> </w:t>
              </w:r>
            </w:ins>
          </w:p>
        </w:tc>
        <w:tc>
          <w:tcPr>
            <w:tcW w:w="759" w:type="dxa"/>
            <w:vAlign w:val="bottom"/>
            <w:tcPrChange w:id="15151" w:author="DuyNgo" w:date="2012-08-10T07:29:00Z">
              <w:tcPr>
                <w:tcW w:w="759" w:type="dxa"/>
                <w:vAlign w:val="bottom"/>
              </w:tcPr>
            </w:tcPrChange>
          </w:tcPr>
          <w:p w:rsidR="009C0AD9" w:rsidRPr="00657B96" w:rsidRDefault="009C0AD9">
            <w:pPr>
              <w:jc w:val="center"/>
              <w:cnfStyle w:val="000000100000" w:firstRow="0" w:lastRow="0" w:firstColumn="0" w:lastColumn="0" w:oddVBand="0" w:evenVBand="0" w:oddHBand="1" w:evenHBand="0" w:firstRowFirstColumn="0" w:firstRowLastColumn="0" w:lastRowFirstColumn="0" w:lastRowLastColumn="0"/>
              <w:rPr>
                <w:ins w:id="15152" w:author="DuyNgo" w:date="2012-08-10T07:25:00Z"/>
                <w:rFonts w:ascii="Times New Roman" w:hAnsi="Times New Roman" w:cs="Times New Roman"/>
                <w:sz w:val="24"/>
                <w:szCs w:val="24"/>
                <w:lang w:eastAsia="ja-JP"/>
                <w:rPrChange w:id="15153" w:author="DuyNgo" w:date="2012-08-10T08:15:00Z">
                  <w:rPr>
                    <w:ins w:id="15154" w:author="DuyNgo" w:date="2012-08-10T07:25:00Z"/>
                    <w:rFonts w:ascii="Tahoma" w:hAnsi="Tahoma" w:cstheme="minorHAnsi"/>
                    <w:color w:val="000000"/>
                    <w:sz w:val="20"/>
                    <w:szCs w:val="20"/>
                    <w:lang w:eastAsia="ja-JP"/>
                  </w:rPr>
                </w:rPrChange>
              </w:rPr>
              <w:pPrChange w:id="15155"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15156" w:author="DuyNgo" w:date="2012-08-10T07:25:00Z">
              <w:r w:rsidRPr="00657B96">
                <w:rPr>
                  <w:rFonts w:ascii="Times New Roman" w:hAnsi="Times New Roman" w:cs="Times New Roman"/>
                  <w:sz w:val="24"/>
                  <w:szCs w:val="24"/>
                  <w:lang w:eastAsia="ja-JP"/>
                  <w:rPrChange w:id="15157" w:author="DuyNgo" w:date="2012-08-10T08:15:00Z">
                    <w:rPr>
                      <w:rFonts w:cstheme="minorHAnsi"/>
                      <w:lang w:eastAsia="ja-JP"/>
                    </w:rPr>
                  </w:rPrChange>
                </w:rPr>
                <w:t>x</w:t>
              </w:r>
            </w:ins>
          </w:p>
        </w:tc>
      </w:tr>
      <w:tr w:rsidR="009C0AD9" w:rsidRPr="00657B96" w:rsidTr="00BA0282">
        <w:trPr>
          <w:ins w:id="15158"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15159" w:author="DuyNgo" w:date="2012-08-10T07:29:00Z">
              <w:tcPr>
                <w:tcW w:w="850" w:type="dxa"/>
              </w:tcPr>
            </w:tcPrChange>
          </w:tcPr>
          <w:p w:rsidR="009C0AD9" w:rsidRPr="00657B96" w:rsidRDefault="009C0AD9">
            <w:pPr>
              <w:jc w:val="center"/>
              <w:rPr>
                <w:ins w:id="15160" w:author="DuyNgo" w:date="2012-08-10T07:25:00Z"/>
                <w:rFonts w:ascii="Times New Roman" w:hAnsi="Times New Roman" w:cs="Times New Roman"/>
                <w:b w:val="0"/>
                <w:sz w:val="24"/>
                <w:szCs w:val="24"/>
                <w:lang w:eastAsia="ja-JP"/>
                <w:rPrChange w:id="15161" w:author="DuyNgo" w:date="2012-08-10T08:15:00Z">
                  <w:rPr>
                    <w:ins w:id="15162" w:author="DuyNgo" w:date="2012-08-10T07:25:00Z"/>
                    <w:rFonts w:cstheme="minorHAnsi"/>
                    <w:b w:val="0"/>
                    <w:bCs w:val="0"/>
                    <w:lang w:eastAsia="ja-JP"/>
                  </w:rPr>
                </w:rPrChange>
              </w:rPr>
              <w:pPrChange w:id="15163" w:author="DuyNgo" w:date="2012-08-10T07:28:00Z">
                <w:pPr>
                  <w:spacing w:after="200" w:line="276" w:lineRule="auto"/>
                  <w:jc w:val="center"/>
                </w:pPr>
              </w:pPrChange>
            </w:pPr>
            <w:ins w:id="15164" w:author="DuyNgo" w:date="2012-08-10T07:25:00Z">
              <w:r w:rsidRPr="00657B96">
                <w:rPr>
                  <w:rFonts w:ascii="Times New Roman" w:hAnsi="Times New Roman" w:cs="Times New Roman"/>
                  <w:sz w:val="24"/>
                  <w:szCs w:val="24"/>
                  <w:lang w:eastAsia="ja-JP"/>
                  <w:rPrChange w:id="15165" w:author="DuyNgo" w:date="2012-08-10T08:15:00Z">
                    <w:rPr>
                      <w:rFonts w:cstheme="minorHAnsi"/>
                      <w:lang w:eastAsia="ja-JP"/>
                    </w:rPr>
                  </w:rPrChange>
                </w:rPr>
                <w:t>2</w:t>
              </w:r>
            </w:ins>
          </w:p>
        </w:tc>
        <w:tc>
          <w:tcPr>
            <w:tcW w:w="5348" w:type="dxa"/>
            <w:vAlign w:val="bottom"/>
            <w:tcPrChange w:id="15166" w:author="DuyNgo" w:date="2012-08-10T07:29:00Z">
              <w:tcPr>
                <w:tcW w:w="5348" w:type="dxa"/>
                <w:vAlign w:val="bottom"/>
              </w:tcPr>
            </w:tcPrChange>
          </w:tcPr>
          <w:p w:rsidR="009C0AD9" w:rsidRPr="00657B96" w:rsidRDefault="009C0AD9">
            <w:pPr>
              <w:cnfStyle w:val="000000000000" w:firstRow="0" w:lastRow="0" w:firstColumn="0" w:lastColumn="0" w:oddVBand="0" w:evenVBand="0" w:oddHBand="0" w:evenHBand="0" w:firstRowFirstColumn="0" w:firstRowLastColumn="0" w:lastRowFirstColumn="0" w:lastRowLastColumn="0"/>
              <w:rPr>
                <w:ins w:id="15167" w:author="DuyNgo" w:date="2012-08-10T07:25:00Z"/>
                <w:rFonts w:ascii="Times New Roman" w:hAnsi="Times New Roman" w:cs="Times New Roman"/>
                <w:sz w:val="24"/>
                <w:szCs w:val="24"/>
                <w:lang w:eastAsia="ja-JP"/>
                <w:rPrChange w:id="15168" w:author="DuyNgo" w:date="2012-08-10T08:15:00Z">
                  <w:rPr>
                    <w:ins w:id="15169" w:author="DuyNgo" w:date="2012-08-10T07:25:00Z"/>
                    <w:rFonts w:ascii="Tahoma" w:hAnsi="Tahoma" w:cstheme="minorHAnsi"/>
                    <w:color w:val="000000"/>
                    <w:sz w:val="20"/>
                    <w:szCs w:val="20"/>
                    <w:lang w:eastAsia="ja-JP"/>
                  </w:rPr>
                </w:rPrChange>
              </w:rPr>
              <w:pPrChange w:id="15170"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15171" w:author="DuyNgo" w:date="2012-08-10T07:25:00Z">
              <w:r w:rsidRPr="00657B96">
                <w:rPr>
                  <w:rFonts w:ascii="Times New Roman" w:hAnsi="Times New Roman" w:cs="Times New Roman"/>
                  <w:sz w:val="24"/>
                  <w:szCs w:val="24"/>
                  <w:lang w:eastAsia="ja-JP"/>
                  <w:rPrChange w:id="15172" w:author="DuyNgo" w:date="2012-08-10T08:15:00Z">
                    <w:rPr>
                      <w:rFonts w:cstheme="minorHAnsi"/>
                      <w:lang w:eastAsia="ja-JP"/>
                    </w:rPr>
                  </w:rPrChange>
                </w:rPr>
                <w:t>Do the text citations and reference list entries agree both in spelling and in date?</w:t>
              </w:r>
            </w:ins>
          </w:p>
        </w:tc>
        <w:tc>
          <w:tcPr>
            <w:tcW w:w="759" w:type="dxa"/>
            <w:vAlign w:val="bottom"/>
            <w:tcPrChange w:id="15173" w:author="DuyNgo" w:date="2012-08-10T07:29:00Z">
              <w:tcPr>
                <w:tcW w:w="759" w:type="dxa"/>
                <w:vAlign w:val="bottom"/>
              </w:tcPr>
            </w:tcPrChange>
          </w:tcPr>
          <w:p w:rsidR="009C0AD9" w:rsidRPr="00657B96" w:rsidRDefault="009C0AD9">
            <w:pPr>
              <w:jc w:val="center"/>
              <w:cnfStyle w:val="000000000000" w:firstRow="0" w:lastRow="0" w:firstColumn="0" w:lastColumn="0" w:oddVBand="0" w:evenVBand="0" w:oddHBand="0" w:evenHBand="0" w:firstRowFirstColumn="0" w:firstRowLastColumn="0" w:lastRowFirstColumn="0" w:lastRowLastColumn="0"/>
              <w:rPr>
                <w:ins w:id="15174" w:author="DuyNgo" w:date="2012-08-10T07:25:00Z"/>
                <w:rFonts w:ascii="Times New Roman" w:hAnsi="Times New Roman" w:cs="Times New Roman"/>
                <w:sz w:val="24"/>
                <w:szCs w:val="24"/>
                <w:lang w:eastAsia="ja-JP"/>
                <w:rPrChange w:id="15175" w:author="DuyNgo" w:date="2012-08-10T08:15:00Z">
                  <w:rPr>
                    <w:ins w:id="15176" w:author="DuyNgo" w:date="2012-08-10T07:25:00Z"/>
                    <w:rFonts w:ascii="Tahoma" w:hAnsi="Tahoma" w:cstheme="minorHAnsi"/>
                    <w:color w:val="000000"/>
                    <w:sz w:val="20"/>
                    <w:szCs w:val="20"/>
                    <w:lang w:eastAsia="ja-JP"/>
                  </w:rPr>
                </w:rPrChange>
              </w:rPr>
              <w:pPrChange w:id="15177"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15178" w:author="DuyNgo" w:date="2012-08-10T07:25:00Z">
              <w:r w:rsidRPr="00657B96">
                <w:rPr>
                  <w:rFonts w:ascii="Times New Roman" w:hAnsi="Times New Roman" w:cs="Times New Roman"/>
                  <w:sz w:val="24"/>
                  <w:szCs w:val="24"/>
                  <w:lang w:eastAsia="ja-JP"/>
                  <w:rPrChange w:id="15179" w:author="DuyNgo" w:date="2012-08-10T08:15:00Z">
                    <w:rPr>
                      <w:rFonts w:cstheme="minorHAnsi"/>
                      <w:lang w:eastAsia="ja-JP"/>
                    </w:rPr>
                  </w:rPrChange>
                </w:rPr>
                <w:t> </w:t>
              </w:r>
            </w:ins>
          </w:p>
        </w:tc>
        <w:tc>
          <w:tcPr>
            <w:tcW w:w="759" w:type="dxa"/>
            <w:vAlign w:val="bottom"/>
            <w:tcPrChange w:id="15180" w:author="DuyNgo" w:date="2012-08-10T07:29:00Z">
              <w:tcPr>
                <w:tcW w:w="759" w:type="dxa"/>
                <w:vAlign w:val="bottom"/>
              </w:tcPr>
            </w:tcPrChange>
          </w:tcPr>
          <w:p w:rsidR="009C0AD9" w:rsidRPr="00657B96" w:rsidRDefault="009C0AD9">
            <w:pPr>
              <w:jc w:val="center"/>
              <w:cnfStyle w:val="000000000000" w:firstRow="0" w:lastRow="0" w:firstColumn="0" w:lastColumn="0" w:oddVBand="0" w:evenVBand="0" w:oddHBand="0" w:evenHBand="0" w:firstRowFirstColumn="0" w:firstRowLastColumn="0" w:lastRowFirstColumn="0" w:lastRowLastColumn="0"/>
              <w:rPr>
                <w:ins w:id="15181" w:author="DuyNgo" w:date="2012-08-10T07:25:00Z"/>
                <w:rFonts w:ascii="Times New Roman" w:hAnsi="Times New Roman" w:cs="Times New Roman"/>
                <w:sz w:val="24"/>
                <w:szCs w:val="24"/>
                <w:lang w:eastAsia="ja-JP"/>
                <w:rPrChange w:id="15182" w:author="DuyNgo" w:date="2012-08-10T08:15:00Z">
                  <w:rPr>
                    <w:ins w:id="15183" w:author="DuyNgo" w:date="2012-08-10T07:25:00Z"/>
                    <w:rFonts w:ascii="Tahoma" w:hAnsi="Tahoma" w:cstheme="minorHAnsi"/>
                    <w:color w:val="000000"/>
                    <w:sz w:val="20"/>
                    <w:szCs w:val="20"/>
                    <w:lang w:eastAsia="ja-JP"/>
                  </w:rPr>
                </w:rPrChange>
              </w:rPr>
              <w:pPrChange w:id="15184"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15185" w:author="DuyNgo" w:date="2012-08-10T07:25:00Z">
              <w:r w:rsidRPr="00657B96">
                <w:rPr>
                  <w:rFonts w:ascii="Times New Roman" w:hAnsi="Times New Roman" w:cs="Times New Roman"/>
                  <w:sz w:val="24"/>
                  <w:szCs w:val="24"/>
                  <w:lang w:eastAsia="ja-JP"/>
                  <w:rPrChange w:id="15186" w:author="DuyNgo" w:date="2012-08-10T08:15:00Z">
                    <w:rPr>
                      <w:rFonts w:cstheme="minorHAnsi"/>
                      <w:lang w:eastAsia="ja-JP"/>
                    </w:rPr>
                  </w:rPrChange>
                </w:rPr>
                <w:t> </w:t>
              </w:r>
            </w:ins>
          </w:p>
        </w:tc>
        <w:tc>
          <w:tcPr>
            <w:tcW w:w="759" w:type="dxa"/>
            <w:vAlign w:val="bottom"/>
            <w:tcPrChange w:id="15187" w:author="DuyNgo" w:date="2012-08-10T07:29:00Z">
              <w:tcPr>
                <w:tcW w:w="759" w:type="dxa"/>
                <w:vAlign w:val="bottom"/>
              </w:tcPr>
            </w:tcPrChange>
          </w:tcPr>
          <w:p w:rsidR="009C0AD9" w:rsidRPr="00657B96" w:rsidRDefault="009C0AD9">
            <w:pPr>
              <w:jc w:val="center"/>
              <w:cnfStyle w:val="000000000000" w:firstRow="0" w:lastRow="0" w:firstColumn="0" w:lastColumn="0" w:oddVBand="0" w:evenVBand="0" w:oddHBand="0" w:evenHBand="0" w:firstRowFirstColumn="0" w:firstRowLastColumn="0" w:lastRowFirstColumn="0" w:lastRowLastColumn="0"/>
              <w:rPr>
                <w:ins w:id="15188" w:author="DuyNgo" w:date="2012-08-10T07:25:00Z"/>
                <w:rFonts w:ascii="Times New Roman" w:hAnsi="Times New Roman" w:cs="Times New Roman"/>
                <w:sz w:val="24"/>
                <w:szCs w:val="24"/>
                <w:lang w:eastAsia="ja-JP"/>
                <w:rPrChange w:id="15189" w:author="DuyNgo" w:date="2012-08-10T08:15:00Z">
                  <w:rPr>
                    <w:ins w:id="15190" w:author="DuyNgo" w:date="2012-08-10T07:25:00Z"/>
                    <w:rFonts w:ascii="Tahoma" w:hAnsi="Tahoma" w:cstheme="minorHAnsi"/>
                    <w:color w:val="000000"/>
                    <w:sz w:val="20"/>
                    <w:szCs w:val="20"/>
                    <w:lang w:eastAsia="ja-JP"/>
                  </w:rPr>
                </w:rPrChange>
              </w:rPr>
              <w:pPrChange w:id="15191"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15192" w:author="DuyNgo" w:date="2012-08-10T07:25:00Z">
              <w:r w:rsidRPr="00657B96">
                <w:rPr>
                  <w:rFonts w:ascii="Times New Roman" w:hAnsi="Times New Roman" w:cs="Times New Roman"/>
                  <w:sz w:val="24"/>
                  <w:szCs w:val="24"/>
                  <w:lang w:eastAsia="ja-JP"/>
                  <w:rPrChange w:id="15193" w:author="DuyNgo" w:date="2012-08-10T08:15:00Z">
                    <w:rPr>
                      <w:rFonts w:cstheme="minorHAnsi"/>
                      <w:lang w:eastAsia="ja-JP"/>
                    </w:rPr>
                  </w:rPrChange>
                </w:rPr>
                <w:t>x</w:t>
              </w:r>
            </w:ins>
          </w:p>
        </w:tc>
      </w:tr>
      <w:tr w:rsidR="009C0AD9" w:rsidRPr="00657B96" w:rsidTr="00BA0282">
        <w:trPr>
          <w:cnfStyle w:val="000000100000" w:firstRow="0" w:lastRow="0" w:firstColumn="0" w:lastColumn="0" w:oddVBand="0" w:evenVBand="0" w:oddHBand="1" w:evenHBand="0" w:firstRowFirstColumn="0" w:firstRowLastColumn="0" w:lastRowFirstColumn="0" w:lastRowLastColumn="0"/>
          <w:ins w:id="15194"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15195" w:author="DuyNgo" w:date="2012-08-10T07:29:00Z">
              <w:tcPr>
                <w:tcW w:w="850" w:type="dxa"/>
              </w:tcPr>
            </w:tcPrChange>
          </w:tcPr>
          <w:p w:rsidR="009C0AD9" w:rsidRPr="00657B96" w:rsidRDefault="009C0AD9">
            <w:pPr>
              <w:jc w:val="center"/>
              <w:cnfStyle w:val="001000100000" w:firstRow="0" w:lastRow="0" w:firstColumn="1" w:lastColumn="0" w:oddVBand="0" w:evenVBand="0" w:oddHBand="1" w:evenHBand="0" w:firstRowFirstColumn="0" w:firstRowLastColumn="0" w:lastRowFirstColumn="0" w:lastRowLastColumn="0"/>
              <w:rPr>
                <w:ins w:id="15196" w:author="DuyNgo" w:date="2012-08-10T07:25:00Z"/>
                <w:rFonts w:ascii="Times New Roman" w:hAnsi="Times New Roman" w:cs="Times New Roman"/>
                <w:b w:val="0"/>
                <w:sz w:val="24"/>
                <w:szCs w:val="24"/>
                <w:lang w:eastAsia="ja-JP"/>
                <w:rPrChange w:id="15197" w:author="DuyNgo" w:date="2012-08-10T08:15:00Z">
                  <w:rPr>
                    <w:ins w:id="15198" w:author="DuyNgo" w:date="2012-08-10T07:25:00Z"/>
                    <w:rFonts w:cstheme="minorHAnsi"/>
                    <w:b w:val="0"/>
                    <w:bCs w:val="0"/>
                    <w:lang w:eastAsia="ja-JP"/>
                  </w:rPr>
                </w:rPrChange>
              </w:rPr>
              <w:pPrChange w:id="15199"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15200" w:author="DuyNgo" w:date="2012-08-10T07:25:00Z">
              <w:r w:rsidRPr="00657B96">
                <w:rPr>
                  <w:rFonts w:ascii="Times New Roman" w:hAnsi="Times New Roman" w:cs="Times New Roman"/>
                  <w:sz w:val="24"/>
                  <w:szCs w:val="24"/>
                  <w:lang w:eastAsia="ja-JP"/>
                  <w:rPrChange w:id="15201" w:author="DuyNgo" w:date="2012-08-10T08:15:00Z">
                    <w:rPr>
                      <w:rFonts w:cstheme="minorHAnsi"/>
                      <w:lang w:eastAsia="ja-JP"/>
                    </w:rPr>
                  </w:rPrChange>
                </w:rPr>
                <w:t>3</w:t>
              </w:r>
            </w:ins>
          </w:p>
        </w:tc>
        <w:tc>
          <w:tcPr>
            <w:tcW w:w="5348" w:type="dxa"/>
            <w:vAlign w:val="bottom"/>
            <w:tcPrChange w:id="15202" w:author="DuyNgo" w:date="2012-08-10T07:29:00Z">
              <w:tcPr>
                <w:tcW w:w="5348" w:type="dxa"/>
                <w:vAlign w:val="bottom"/>
              </w:tcPr>
            </w:tcPrChange>
          </w:tcPr>
          <w:p w:rsidR="009C0AD9" w:rsidRPr="00657B96" w:rsidRDefault="009C0AD9">
            <w:pPr>
              <w:cnfStyle w:val="000000100000" w:firstRow="0" w:lastRow="0" w:firstColumn="0" w:lastColumn="0" w:oddVBand="0" w:evenVBand="0" w:oddHBand="1" w:evenHBand="0" w:firstRowFirstColumn="0" w:firstRowLastColumn="0" w:lastRowFirstColumn="0" w:lastRowLastColumn="0"/>
              <w:rPr>
                <w:ins w:id="15203" w:author="DuyNgo" w:date="2012-08-10T07:25:00Z"/>
                <w:rFonts w:ascii="Times New Roman" w:hAnsi="Times New Roman" w:cs="Times New Roman"/>
                <w:sz w:val="24"/>
                <w:szCs w:val="24"/>
                <w:lang w:eastAsia="ja-JP"/>
                <w:rPrChange w:id="15204" w:author="DuyNgo" w:date="2012-08-10T08:15:00Z">
                  <w:rPr>
                    <w:ins w:id="15205" w:author="DuyNgo" w:date="2012-08-10T07:25:00Z"/>
                    <w:rFonts w:ascii="Tahoma" w:hAnsi="Tahoma" w:cstheme="minorHAnsi"/>
                    <w:color w:val="000000"/>
                    <w:sz w:val="20"/>
                    <w:szCs w:val="20"/>
                    <w:lang w:eastAsia="ja-JP"/>
                  </w:rPr>
                </w:rPrChange>
              </w:rPr>
              <w:pPrChange w:id="15206"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15207" w:author="DuyNgo" w:date="2012-08-10T07:25:00Z">
              <w:r w:rsidRPr="00657B96">
                <w:rPr>
                  <w:rFonts w:ascii="Times New Roman" w:hAnsi="Times New Roman" w:cs="Times New Roman"/>
                  <w:sz w:val="24"/>
                  <w:szCs w:val="24"/>
                  <w:lang w:eastAsia="ja-JP"/>
                  <w:rPrChange w:id="15208" w:author="DuyNgo" w:date="2012-08-10T08:15:00Z">
                    <w:rPr>
                      <w:rFonts w:cstheme="minorHAnsi"/>
                      <w:lang w:eastAsia="ja-JP"/>
                    </w:rPr>
                  </w:rPrChange>
                </w:rPr>
                <w:t>Are journal titles in the reference list spelled out fully?</w:t>
              </w:r>
            </w:ins>
          </w:p>
        </w:tc>
        <w:tc>
          <w:tcPr>
            <w:tcW w:w="759" w:type="dxa"/>
            <w:vAlign w:val="bottom"/>
            <w:tcPrChange w:id="15209" w:author="DuyNgo" w:date="2012-08-10T07:29:00Z">
              <w:tcPr>
                <w:tcW w:w="759" w:type="dxa"/>
                <w:vAlign w:val="bottom"/>
              </w:tcPr>
            </w:tcPrChange>
          </w:tcPr>
          <w:p w:rsidR="009C0AD9" w:rsidRPr="00657B96" w:rsidRDefault="009C0AD9">
            <w:pPr>
              <w:jc w:val="center"/>
              <w:cnfStyle w:val="000000100000" w:firstRow="0" w:lastRow="0" w:firstColumn="0" w:lastColumn="0" w:oddVBand="0" w:evenVBand="0" w:oddHBand="1" w:evenHBand="0" w:firstRowFirstColumn="0" w:firstRowLastColumn="0" w:lastRowFirstColumn="0" w:lastRowLastColumn="0"/>
              <w:rPr>
                <w:ins w:id="15210" w:author="DuyNgo" w:date="2012-08-10T07:25:00Z"/>
                <w:rFonts w:ascii="Times New Roman" w:hAnsi="Times New Roman" w:cs="Times New Roman"/>
                <w:sz w:val="24"/>
                <w:szCs w:val="24"/>
                <w:lang w:eastAsia="ja-JP"/>
                <w:rPrChange w:id="15211" w:author="DuyNgo" w:date="2012-08-10T08:15:00Z">
                  <w:rPr>
                    <w:ins w:id="15212" w:author="DuyNgo" w:date="2012-08-10T07:25:00Z"/>
                    <w:rFonts w:ascii="Tahoma" w:hAnsi="Tahoma" w:cstheme="minorHAnsi"/>
                    <w:color w:val="000000"/>
                    <w:sz w:val="20"/>
                    <w:szCs w:val="20"/>
                    <w:lang w:eastAsia="ja-JP"/>
                  </w:rPr>
                </w:rPrChange>
              </w:rPr>
              <w:pPrChange w:id="15213"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15214" w:author="DuyNgo" w:date="2012-08-10T07:25:00Z">
              <w:r w:rsidRPr="00657B96">
                <w:rPr>
                  <w:rFonts w:ascii="Times New Roman" w:hAnsi="Times New Roman" w:cs="Times New Roman"/>
                  <w:sz w:val="24"/>
                  <w:szCs w:val="24"/>
                  <w:lang w:eastAsia="ja-JP"/>
                  <w:rPrChange w:id="15215" w:author="DuyNgo" w:date="2012-08-10T08:15:00Z">
                    <w:rPr>
                      <w:rFonts w:cstheme="minorHAnsi"/>
                      <w:lang w:eastAsia="ja-JP"/>
                    </w:rPr>
                  </w:rPrChange>
                </w:rPr>
                <w:t> </w:t>
              </w:r>
            </w:ins>
          </w:p>
        </w:tc>
        <w:tc>
          <w:tcPr>
            <w:tcW w:w="759" w:type="dxa"/>
            <w:vAlign w:val="bottom"/>
            <w:tcPrChange w:id="15216" w:author="DuyNgo" w:date="2012-08-10T07:29:00Z">
              <w:tcPr>
                <w:tcW w:w="759" w:type="dxa"/>
                <w:vAlign w:val="bottom"/>
              </w:tcPr>
            </w:tcPrChange>
          </w:tcPr>
          <w:p w:rsidR="009C0AD9" w:rsidRPr="00657B96" w:rsidRDefault="009C0AD9">
            <w:pPr>
              <w:jc w:val="center"/>
              <w:cnfStyle w:val="000000100000" w:firstRow="0" w:lastRow="0" w:firstColumn="0" w:lastColumn="0" w:oddVBand="0" w:evenVBand="0" w:oddHBand="1" w:evenHBand="0" w:firstRowFirstColumn="0" w:firstRowLastColumn="0" w:lastRowFirstColumn="0" w:lastRowLastColumn="0"/>
              <w:rPr>
                <w:ins w:id="15217" w:author="DuyNgo" w:date="2012-08-10T07:25:00Z"/>
                <w:rFonts w:ascii="Times New Roman" w:hAnsi="Times New Roman" w:cs="Times New Roman"/>
                <w:sz w:val="24"/>
                <w:szCs w:val="24"/>
                <w:lang w:eastAsia="ja-JP"/>
                <w:rPrChange w:id="15218" w:author="DuyNgo" w:date="2012-08-10T08:15:00Z">
                  <w:rPr>
                    <w:ins w:id="15219" w:author="DuyNgo" w:date="2012-08-10T07:25:00Z"/>
                    <w:rFonts w:ascii="Tahoma" w:hAnsi="Tahoma" w:cstheme="minorHAnsi"/>
                    <w:color w:val="000000"/>
                    <w:sz w:val="20"/>
                    <w:szCs w:val="20"/>
                    <w:lang w:eastAsia="ja-JP"/>
                  </w:rPr>
                </w:rPrChange>
              </w:rPr>
              <w:pPrChange w:id="15220"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15221" w:author="DuyNgo" w:date="2012-08-10T07:25:00Z">
              <w:r w:rsidRPr="00657B96">
                <w:rPr>
                  <w:rFonts w:ascii="Times New Roman" w:hAnsi="Times New Roman" w:cs="Times New Roman"/>
                  <w:sz w:val="24"/>
                  <w:szCs w:val="24"/>
                  <w:lang w:eastAsia="ja-JP"/>
                  <w:rPrChange w:id="15222" w:author="DuyNgo" w:date="2012-08-10T08:15:00Z">
                    <w:rPr>
                      <w:rFonts w:cstheme="minorHAnsi"/>
                      <w:lang w:eastAsia="ja-JP"/>
                    </w:rPr>
                  </w:rPrChange>
                </w:rPr>
                <w:t>x</w:t>
              </w:r>
            </w:ins>
          </w:p>
        </w:tc>
        <w:tc>
          <w:tcPr>
            <w:tcW w:w="759" w:type="dxa"/>
            <w:vAlign w:val="bottom"/>
            <w:tcPrChange w:id="15223" w:author="DuyNgo" w:date="2012-08-10T07:29:00Z">
              <w:tcPr>
                <w:tcW w:w="759" w:type="dxa"/>
                <w:vAlign w:val="bottom"/>
              </w:tcPr>
            </w:tcPrChange>
          </w:tcPr>
          <w:p w:rsidR="009C0AD9" w:rsidRPr="00657B96" w:rsidRDefault="009C0AD9">
            <w:pPr>
              <w:jc w:val="center"/>
              <w:cnfStyle w:val="000000100000" w:firstRow="0" w:lastRow="0" w:firstColumn="0" w:lastColumn="0" w:oddVBand="0" w:evenVBand="0" w:oddHBand="1" w:evenHBand="0" w:firstRowFirstColumn="0" w:firstRowLastColumn="0" w:lastRowFirstColumn="0" w:lastRowLastColumn="0"/>
              <w:rPr>
                <w:ins w:id="15224" w:author="DuyNgo" w:date="2012-08-10T07:25:00Z"/>
                <w:rFonts w:ascii="Times New Roman" w:hAnsi="Times New Roman" w:cs="Times New Roman"/>
                <w:sz w:val="24"/>
                <w:szCs w:val="24"/>
                <w:lang w:eastAsia="ja-JP"/>
                <w:rPrChange w:id="15225" w:author="DuyNgo" w:date="2012-08-10T08:15:00Z">
                  <w:rPr>
                    <w:ins w:id="15226" w:author="DuyNgo" w:date="2012-08-10T07:25:00Z"/>
                    <w:rFonts w:ascii="Tahoma" w:hAnsi="Tahoma" w:cstheme="minorHAnsi"/>
                    <w:color w:val="000000"/>
                    <w:sz w:val="20"/>
                    <w:szCs w:val="20"/>
                    <w:lang w:eastAsia="ja-JP"/>
                  </w:rPr>
                </w:rPrChange>
              </w:rPr>
              <w:pPrChange w:id="15227"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15228" w:author="DuyNgo" w:date="2012-08-10T07:25:00Z">
              <w:r w:rsidRPr="00657B96">
                <w:rPr>
                  <w:rFonts w:ascii="Times New Roman" w:hAnsi="Times New Roman" w:cs="Times New Roman"/>
                  <w:sz w:val="24"/>
                  <w:szCs w:val="24"/>
                  <w:lang w:eastAsia="ja-JP"/>
                  <w:rPrChange w:id="15229" w:author="DuyNgo" w:date="2012-08-10T08:15:00Z">
                    <w:rPr>
                      <w:rFonts w:cstheme="minorHAnsi"/>
                      <w:lang w:eastAsia="ja-JP"/>
                    </w:rPr>
                  </w:rPrChange>
                </w:rPr>
                <w:t> </w:t>
              </w:r>
            </w:ins>
          </w:p>
        </w:tc>
      </w:tr>
      <w:tr w:rsidR="009C0AD9" w:rsidRPr="00657B96" w:rsidTr="00BA0282">
        <w:trPr>
          <w:ins w:id="15230"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15231" w:author="DuyNgo" w:date="2012-08-10T07:29:00Z">
              <w:tcPr>
                <w:tcW w:w="850" w:type="dxa"/>
              </w:tcPr>
            </w:tcPrChange>
          </w:tcPr>
          <w:p w:rsidR="009C0AD9" w:rsidRPr="00657B96" w:rsidRDefault="009C0AD9">
            <w:pPr>
              <w:jc w:val="center"/>
              <w:rPr>
                <w:ins w:id="15232" w:author="DuyNgo" w:date="2012-08-10T07:25:00Z"/>
                <w:rFonts w:ascii="Times New Roman" w:hAnsi="Times New Roman" w:cs="Times New Roman"/>
                <w:b w:val="0"/>
                <w:sz w:val="24"/>
                <w:szCs w:val="24"/>
                <w:lang w:eastAsia="ja-JP"/>
                <w:rPrChange w:id="15233" w:author="DuyNgo" w:date="2012-08-10T08:15:00Z">
                  <w:rPr>
                    <w:ins w:id="15234" w:author="DuyNgo" w:date="2012-08-10T07:25:00Z"/>
                    <w:rFonts w:cstheme="minorHAnsi"/>
                    <w:b w:val="0"/>
                    <w:bCs w:val="0"/>
                    <w:lang w:eastAsia="ja-JP"/>
                  </w:rPr>
                </w:rPrChange>
              </w:rPr>
              <w:pPrChange w:id="15235" w:author="DuyNgo" w:date="2012-08-10T07:28:00Z">
                <w:pPr>
                  <w:spacing w:after="200" w:line="276" w:lineRule="auto"/>
                  <w:jc w:val="center"/>
                </w:pPr>
              </w:pPrChange>
            </w:pPr>
            <w:ins w:id="15236" w:author="DuyNgo" w:date="2012-08-10T07:25:00Z">
              <w:r w:rsidRPr="00657B96">
                <w:rPr>
                  <w:rFonts w:ascii="Times New Roman" w:hAnsi="Times New Roman" w:cs="Times New Roman"/>
                  <w:sz w:val="24"/>
                  <w:szCs w:val="24"/>
                  <w:lang w:eastAsia="ja-JP"/>
                  <w:rPrChange w:id="15237" w:author="DuyNgo" w:date="2012-08-10T08:15:00Z">
                    <w:rPr>
                      <w:rFonts w:cstheme="minorHAnsi"/>
                      <w:lang w:eastAsia="ja-JP"/>
                    </w:rPr>
                  </w:rPrChange>
                </w:rPr>
                <w:lastRenderedPageBreak/>
                <w:t>4</w:t>
              </w:r>
            </w:ins>
          </w:p>
        </w:tc>
        <w:tc>
          <w:tcPr>
            <w:tcW w:w="5348" w:type="dxa"/>
            <w:vAlign w:val="bottom"/>
            <w:tcPrChange w:id="15238" w:author="DuyNgo" w:date="2012-08-10T07:29:00Z">
              <w:tcPr>
                <w:tcW w:w="5348" w:type="dxa"/>
                <w:vAlign w:val="bottom"/>
              </w:tcPr>
            </w:tcPrChange>
          </w:tcPr>
          <w:p w:rsidR="009C0AD9" w:rsidRPr="00657B96" w:rsidRDefault="009C0AD9">
            <w:pPr>
              <w:cnfStyle w:val="000000000000" w:firstRow="0" w:lastRow="0" w:firstColumn="0" w:lastColumn="0" w:oddVBand="0" w:evenVBand="0" w:oddHBand="0" w:evenHBand="0" w:firstRowFirstColumn="0" w:firstRowLastColumn="0" w:lastRowFirstColumn="0" w:lastRowLastColumn="0"/>
              <w:rPr>
                <w:ins w:id="15239" w:author="DuyNgo" w:date="2012-08-10T07:25:00Z"/>
                <w:rFonts w:ascii="Times New Roman" w:hAnsi="Times New Roman" w:cs="Times New Roman"/>
                <w:sz w:val="24"/>
                <w:szCs w:val="24"/>
                <w:lang w:eastAsia="ja-JP"/>
                <w:rPrChange w:id="15240" w:author="DuyNgo" w:date="2012-08-10T08:15:00Z">
                  <w:rPr>
                    <w:ins w:id="15241" w:author="DuyNgo" w:date="2012-08-10T07:25:00Z"/>
                    <w:rFonts w:ascii="Tahoma" w:hAnsi="Tahoma" w:cstheme="minorHAnsi"/>
                    <w:color w:val="000000"/>
                    <w:sz w:val="20"/>
                    <w:szCs w:val="20"/>
                    <w:lang w:eastAsia="ja-JP"/>
                  </w:rPr>
                </w:rPrChange>
              </w:rPr>
              <w:pPrChange w:id="15242"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15243" w:author="DuyNgo" w:date="2012-08-10T07:25:00Z">
              <w:r w:rsidRPr="00657B96">
                <w:rPr>
                  <w:rFonts w:ascii="Times New Roman" w:hAnsi="Times New Roman" w:cs="Times New Roman"/>
                  <w:sz w:val="24"/>
                  <w:szCs w:val="24"/>
                  <w:lang w:eastAsia="ja-JP"/>
                  <w:rPrChange w:id="15244" w:author="DuyNgo" w:date="2012-08-10T08:15:00Z">
                    <w:rPr>
                      <w:rFonts w:cstheme="minorHAnsi"/>
                      <w:lang w:eastAsia="ja-JP"/>
                    </w:rPr>
                  </w:rPrChange>
                </w:rPr>
                <w:t>Are the references (both in the parenthetical text citations and in the reference list) ordered alphabetically by the authors’ surnames?</w:t>
              </w:r>
            </w:ins>
          </w:p>
        </w:tc>
        <w:tc>
          <w:tcPr>
            <w:tcW w:w="759" w:type="dxa"/>
            <w:vAlign w:val="bottom"/>
            <w:tcPrChange w:id="15245" w:author="DuyNgo" w:date="2012-08-10T07:29:00Z">
              <w:tcPr>
                <w:tcW w:w="759" w:type="dxa"/>
                <w:vAlign w:val="bottom"/>
              </w:tcPr>
            </w:tcPrChange>
          </w:tcPr>
          <w:p w:rsidR="009C0AD9" w:rsidRPr="00657B96" w:rsidRDefault="009C0AD9">
            <w:pPr>
              <w:jc w:val="center"/>
              <w:cnfStyle w:val="000000000000" w:firstRow="0" w:lastRow="0" w:firstColumn="0" w:lastColumn="0" w:oddVBand="0" w:evenVBand="0" w:oddHBand="0" w:evenHBand="0" w:firstRowFirstColumn="0" w:firstRowLastColumn="0" w:lastRowFirstColumn="0" w:lastRowLastColumn="0"/>
              <w:rPr>
                <w:ins w:id="15246" w:author="DuyNgo" w:date="2012-08-10T07:25:00Z"/>
                <w:rFonts w:ascii="Times New Roman" w:hAnsi="Times New Roman" w:cs="Times New Roman"/>
                <w:sz w:val="24"/>
                <w:szCs w:val="24"/>
                <w:lang w:eastAsia="ja-JP"/>
                <w:rPrChange w:id="15247" w:author="DuyNgo" w:date="2012-08-10T08:15:00Z">
                  <w:rPr>
                    <w:ins w:id="15248" w:author="DuyNgo" w:date="2012-08-10T07:25:00Z"/>
                    <w:rFonts w:ascii="Tahoma" w:hAnsi="Tahoma" w:cstheme="minorHAnsi"/>
                    <w:color w:val="000000"/>
                    <w:sz w:val="20"/>
                    <w:szCs w:val="20"/>
                    <w:lang w:eastAsia="ja-JP"/>
                  </w:rPr>
                </w:rPrChange>
              </w:rPr>
              <w:pPrChange w:id="15249"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15250" w:author="DuyNgo" w:date="2012-08-10T07:25:00Z">
              <w:r w:rsidRPr="00657B96">
                <w:rPr>
                  <w:rFonts w:ascii="Times New Roman" w:hAnsi="Times New Roman" w:cs="Times New Roman"/>
                  <w:sz w:val="24"/>
                  <w:szCs w:val="24"/>
                  <w:lang w:eastAsia="ja-JP"/>
                  <w:rPrChange w:id="15251" w:author="DuyNgo" w:date="2012-08-10T08:15:00Z">
                    <w:rPr>
                      <w:rFonts w:cstheme="minorHAnsi"/>
                      <w:lang w:eastAsia="ja-JP"/>
                    </w:rPr>
                  </w:rPrChange>
                </w:rPr>
                <w:t> </w:t>
              </w:r>
            </w:ins>
          </w:p>
        </w:tc>
        <w:tc>
          <w:tcPr>
            <w:tcW w:w="759" w:type="dxa"/>
            <w:vAlign w:val="bottom"/>
            <w:tcPrChange w:id="15252" w:author="DuyNgo" w:date="2012-08-10T07:29:00Z">
              <w:tcPr>
                <w:tcW w:w="759" w:type="dxa"/>
                <w:vAlign w:val="bottom"/>
              </w:tcPr>
            </w:tcPrChange>
          </w:tcPr>
          <w:p w:rsidR="009C0AD9" w:rsidRPr="00657B96" w:rsidRDefault="009C0AD9">
            <w:pPr>
              <w:jc w:val="center"/>
              <w:cnfStyle w:val="000000000000" w:firstRow="0" w:lastRow="0" w:firstColumn="0" w:lastColumn="0" w:oddVBand="0" w:evenVBand="0" w:oddHBand="0" w:evenHBand="0" w:firstRowFirstColumn="0" w:firstRowLastColumn="0" w:lastRowFirstColumn="0" w:lastRowLastColumn="0"/>
              <w:rPr>
                <w:ins w:id="15253" w:author="DuyNgo" w:date="2012-08-10T07:25:00Z"/>
                <w:rFonts w:ascii="Times New Roman" w:hAnsi="Times New Roman" w:cs="Times New Roman"/>
                <w:sz w:val="24"/>
                <w:szCs w:val="24"/>
                <w:lang w:eastAsia="ja-JP"/>
                <w:rPrChange w:id="15254" w:author="DuyNgo" w:date="2012-08-10T08:15:00Z">
                  <w:rPr>
                    <w:ins w:id="15255" w:author="DuyNgo" w:date="2012-08-10T07:25:00Z"/>
                    <w:rFonts w:ascii="Tahoma" w:hAnsi="Tahoma" w:cstheme="minorHAnsi"/>
                    <w:color w:val="000000"/>
                    <w:sz w:val="20"/>
                    <w:szCs w:val="20"/>
                    <w:lang w:eastAsia="ja-JP"/>
                  </w:rPr>
                </w:rPrChange>
              </w:rPr>
              <w:pPrChange w:id="15256"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15257" w:author="DuyNgo" w:date="2012-08-10T07:25:00Z">
              <w:r w:rsidRPr="00657B96">
                <w:rPr>
                  <w:rFonts w:ascii="Times New Roman" w:hAnsi="Times New Roman" w:cs="Times New Roman"/>
                  <w:sz w:val="24"/>
                  <w:szCs w:val="24"/>
                  <w:lang w:eastAsia="ja-JP"/>
                  <w:rPrChange w:id="15258" w:author="DuyNgo" w:date="2012-08-10T08:15:00Z">
                    <w:rPr>
                      <w:rFonts w:cstheme="minorHAnsi"/>
                      <w:lang w:eastAsia="ja-JP"/>
                    </w:rPr>
                  </w:rPrChange>
                </w:rPr>
                <w:t>x</w:t>
              </w:r>
            </w:ins>
          </w:p>
        </w:tc>
        <w:tc>
          <w:tcPr>
            <w:tcW w:w="759" w:type="dxa"/>
            <w:vAlign w:val="bottom"/>
            <w:tcPrChange w:id="15259" w:author="DuyNgo" w:date="2012-08-10T07:29:00Z">
              <w:tcPr>
                <w:tcW w:w="759" w:type="dxa"/>
                <w:vAlign w:val="bottom"/>
              </w:tcPr>
            </w:tcPrChange>
          </w:tcPr>
          <w:p w:rsidR="009C0AD9" w:rsidRPr="00657B96" w:rsidRDefault="009C0AD9">
            <w:pPr>
              <w:jc w:val="center"/>
              <w:cnfStyle w:val="000000000000" w:firstRow="0" w:lastRow="0" w:firstColumn="0" w:lastColumn="0" w:oddVBand="0" w:evenVBand="0" w:oddHBand="0" w:evenHBand="0" w:firstRowFirstColumn="0" w:firstRowLastColumn="0" w:lastRowFirstColumn="0" w:lastRowLastColumn="0"/>
              <w:rPr>
                <w:ins w:id="15260" w:author="DuyNgo" w:date="2012-08-10T07:25:00Z"/>
                <w:rFonts w:ascii="Times New Roman" w:hAnsi="Times New Roman" w:cs="Times New Roman"/>
                <w:sz w:val="24"/>
                <w:szCs w:val="24"/>
                <w:lang w:eastAsia="ja-JP"/>
                <w:rPrChange w:id="15261" w:author="DuyNgo" w:date="2012-08-10T08:15:00Z">
                  <w:rPr>
                    <w:ins w:id="15262" w:author="DuyNgo" w:date="2012-08-10T07:25:00Z"/>
                    <w:rFonts w:ascii="Tahoma" w:hAnsi="Tahoma" w:cstheme="minorHAnsi"/>
                    <w:color w:val="000000"/>
                    <w:sz w:val="20"/>
                    <w:szCs w:val="20"/>
                    <w:lang w:eastAsia="ja-JP"/>
                  </w:rPr>
                </w:rPrChange>
              </w:rPr>
              <w:pPrChange w:id="15263"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15264" w:author="DuyNgo" w:date="2012-08-10T07:25:00Z">
              <w:r w:rsidRPr="00657B96">
                <w:rPr>
                  <w:rFonts w:ascii="Times New Roman" w:hAnsi="Times New Roman" w:cs="Times New Roman"/>
                  <w:sz w:val="24"/>
                  <w:szCs w:val="24"/>
                  <w:lang w:eastAsia="ja-JP"/>
                  <w:rPrChange w:id="15265" w:author="DuyNgo" w:date="2012-08-10T08:15:00Z">
                    <w:rPr>
                      <w:rFonts w:cstheme="minorHAnsi"/>
                      <w:lang w:eastAsia="ja-JP"/>
                    </w:rPr>
                  </w:rPrChange>
                </w:rPr>
                <w:t> </w:t>
              </w:r>
            </w:ins>
          </w:p>
        </w:tc>
      </w:tr>
      <w:tr w:rsidR="009C0AD9" w:rsidRPr="00657B96" w:rsidTr="00BA0282">
        <w:trPr>
          <w:cnfStyle w:val="000000100000" w:firstRow="0" w:lastRow="0" w:firstColumn="0" w:lastColumn="0" w:oddVBand="0" w:evenVBand="0" w:oddHBand="1" w:evenHBand="0" w:firstRowFirstColumn="0" w:firstRowLastColumn="0" w:lastRowFirstColumn="0" w:lastRowLastColumn="0"/>
          <w:ins w:id="15266"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15267" w:author="DuyNgo" w:date="2012-08-10T07:29:00Z">
              <w:tcPr>
                <w:tcW w:w="850" w:type="dxa"/>
              </w:tcPr>
            </w:tcPrChange>
          </w:tcPr>
          <w:p w:rsidR="009C0AD9" w:rsidRPr="00657B96" w:rsidRDefault="009C0AD9">
            <w:pPr>
              <w:jc w:val="center"/>
              <w:cnfStyle w:val="001000100000" w:firstRow="0" w:lastRow="0" w:firstColumn="1" w:lastColumn="0" w:oddVBand="0" w:evenVBand="0" w:oddHBand="1" w:evenHBand="0" w:firstRowFirstColumn="0" w:firstRowLastColumn="0" w:lastRowFirstColumn="0" w:lastRowLastColumn="0"/>
              <w:rPr>
                <w:ins w:id="15268" w:author="DuyNgo" w:date="2012-08-10T07:25:00Z"/>
                <w:rFonts w:ascii="Times New Roman" w:hAnsi="Times New Roman" w:cs="Times New Roman"/>
                <w:b w:val="0"/>
                <w:sz w:val="24"/>
                <w:szCs w:val="24"/>
                <w:lang w:eastAsia="ja-JP"/>
                <w:rPrChange w:id="15269" w:author="DuyNgo" w:date="2012-08-10T08:15:00Z">
                  <w:rPr>
                    <w:ins w:id="15270" w:author="DuyNgo" w:date="2012-08-10T07:25:00Z"/>
                    <w:rFonts w:cstheme="minorHAnsi"/>
                    <w:b w:val="0"/>
                    <w:bCs w:val="0"/>
                    <w:lang w:eastAsia="ja-JP"/>
                  </w:rPr>
                </w:rPrChange>
              </w:rPr>
              <w:pPrChange w:id="15271"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15272" w:author="DuyNgo" w:date="2012-08-10T07:25:00Z">
              <w:r w:rsidRPr="00657B96">
                <w:rPr>
                  <w:rFonts w:ascii="Times New Roman" w:hAnsi="Times New Roman" w:cs="Times New Roman"/>
                  <w:sz w:val="24"/>
                  <w:szCs w:val="24"/>
                  <w:lang w:eastAsia="ja-JP"/>
                  <w:rPrChange w:id="15273" w:author="DuyNgo" w:date="2012-08-10T08:15:00Z">
                    <w:rPr>
                      <w:rFonts w:cstheme="minorHAnsi"/>
                      <w:lang w:eastAsia="ja-JP"/>
                    </w:rPr>
                  </w:rPrChange>
                </w:rPr>
                <w:t>5</w:t>
              </w:r>
            </w:ins>
          </w:p>
        </w:tc>
        <w:tc>
          <w:tcPr>
            <w:tcW w:w="5348" w:type="dxa"/>
            <w:vAlign w:val="bottom"/>
            <w:tcPrChange w:id="15274" w:author="DuyNgo" w:date="2012-08-10T07:29:00Z">
              <w:tcPr>
                <w:tcW w:w="5348" w:type="dxa"/>
                <w:vAlign w:val="bottom"/>
              </w:tcPr>
            </w:tcPrChange>
          </w:tcPr>
          <w:p w:rsidR="009C0AD9" w:rsidRPr="00657B96" w:rsidRDefault="009C0AD9">
            <w:pPr>
              <w:cnfStyle w:val="000000100000" w:firstRow="0" w:lastRow="0" w:firstColumn="0" w:lastColumn="0" w:oddVBand="0" w:evenVBand="0" w:oddHBand="1" w:evenHBand="0" w:firstRowFirstColumn="0" w:firstRowLastColumn="0" w:lastRowFirstColumn="0" w:lastRowLastColumn="0"/>
              <w:rPr>
                <w:ins w:id="15275" w:author="DuyNgo" w:date="2012-08-10T07:25:00Z"/>
                <w:rFonts w:ascii="Times New Roman" w:hAnsi="Times New Roman" w:cs="Times New Roman"/>
                <w:sz w:val="24"/>
                <w:szCs w:val="24"/>
                <w:lang w:eastAsia="ja-JP"/>
                <w:rPrChange w:id="15276" w:author="DuyNgo" w:date="2012-08-10T08:15:00Z">
                  <w:rPr>
                    <w:ins w:id="15277" w:author="DuyNgo" w:date="2012-08-10T07:25:00Z"/>
                    <w:rFonts w:ascii="Tahoma" w:hAnsi="Tahoma" w:cstheme="minorHAnsi"/>
                    <w:color w:val="000000"/>
                    <w:sz w:val="20"/>
                    <w:szCs w:val="20"/>
                    <w:lang w:eastAsia="ja-JP"/>
                  </w:rPr>
                </w:rPrChange>
              </w:rPr>
              <w:pPrChange w:id="15278"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15279" w:author="DuyNgo" w:date="2012-08-10T07:25:00Z">
              <w:r w:rsidRPr="00657B96">
                <w:rPr>
                  <w:rFonts w:ascii="Times New Roman" w:hAnsi="Times New Roman" w:cs="Times New Roman"/>
                  <w:sz w:val="24"/>
                  <w:szCs w:val="24"/>
                  <w:lang w:eastAsia="ja-JP"/>
                  <w:rPrChange w:id="15280" w:author="DuyNgo" w:date="2012-08-10T08:15:00Z">
                    <w:rPr>
                      <w:rFonts w:cstheme="minorHAnsi"/>
                      <w:lang w:eastAsia="ja-JP"/>
                    </w:rPr>
                  </w:rPrChange>
                </w:rPr>
                <w:t>Are inclusive page numbers for all articles or chapters in books provided in the reference list?</w:t>
              </w:r>
            </w:ins>
          </w:p>
        </w:tc>
        <w:tc>
          <w:tcPr>
            <w:tcW w:w="759" w:type="dxa"/>
            <w:vAlign w:val="bottom"/>
            <w:tcPrChange w:id="15281" w:author="DuyNgo" w:date="2012-08-10T07:29:00Z">
              <w:tcPr>
                <w:tcW w:w="759" w:type="dxa"/>
                <w:vAlign w:val="bottom"/>
              </w:tcPr>
            </w:tcPrChange>
          </w:tcPr>
          <w:p w:rsidR="009C0AD9" w:rsidRPr="00657B96" w:rsidRDefault="009C0AD9">
            <w:pPr>
              <w:jc w:val="center"/>
              <w:cnfStyle w:val="000000100000" w:firstRow="0" w:lastRow="0" w:firstColumn="0" w:lastColumn="0" w:oddVBand="0" w:evenVBand="0" w:oddHBand="1" w:evenHBand="0" w:firstRowFirstColumn="0" w:firstRowLastColumn="0" w:lastRowFirstColumn="0" w:lastRowLastColumn="0"/>
              <w:rPr>
                <w:ins w:id="15282" w:author="DuyNgo" w:date="2012-08-10T07:25:00Z"/>
                <w:rFonts w:ascii="Times New Roman" w:hAnsi="Times New Roman" w:cs="Times New Roman"/>
                <w:sz w:val="24"/>
                <w:szCs w:val="24"/>
                <w:lang w:eastAsia="ja-JP"/>
                <w:rPrChange w:id="15283" w:author="DuyNgo" w:date="2012-08-10T08:15:00Z">
                  <w:rPr>
                    <w:ins w:id="15284" w:author="DuyNgo" w:date="2012-08-10T07:25:00Z"/>
                    <w:rFonts w:ascii="Tahoma" w:hAnsi="Tahoma" w:cstheme="minorHAnsi"/>
                    <w:color w:val="000000"/>
                    <w:sz w:val="20"/>
                    <w:szCs w:val="20"/>
                    <w:lang w:eastAsia="ja-JP"/>
                  </w:rPr>
                </w:rPrChange>
              </w:rPr>
              <w:pPrChange w:id="15285"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15286" w:author="DuyNgo" w:date="2012-08-10T07:25:00Z">
              <w:r w:rsidRPr="00657B96">
                <w:rPr>
                  <w:rFonts w:ascii="Times New Roman" w:hAnsi="Times New Roman" w:cs="Times New Roman"/>
                  <w:sz w:val="24"/>
                  <w:szCs w:val="24"/>
                  <w:lang w:eastAsia="ja-JP"/>
                  <w:rPrChange w:id="15287" w:author="DuyNgo" w:date="2012-08-10T08:15:00Z">
                    <w:rPr>
                      <w:rFonts w:cstheme="minorHAnsi"/>
                      <w:lang w:eastAsia="ja-JP"/>
                    </w:rPr>
                  </w:rPrChange>
                </w:rPr>
                <w:t> </w:t>
              </w:r>
            </w:ins>
          </w:p>
        </w:tc>
        <w:tc>
          <w:tcPr>
            <w:tcW w:w="759" w:type="dxa"/>
            <w:vAlign w:val="bottom"/>
            <w:tcPrChange w:id="15288" w:author="DuyNgo" w:date="2012-08-10T07:29:00Z">
              <w:tcPr>
                <w:tcW w:w="759" w:type="dxa"/>
                <w:vAlign w:val="bottom"/>
              </w:tcPr>
            </w:tcPrChange>
          </w:tcPr>
          <w:p w:rsidR="009C0AD9" w:rsidRPr="00657B96" w:rsidRDefault="009C0AD9">
            <w:pPr>
              <w:jc w:val="center"/>
              <w:cnfStyle w:val="000000100000" w:firstRow="0" w:lastRow="0" w:firstColumn="0" w:lastColumn="0" w:oddVBand="0" w:evenVBand="0" w:oddHBand="1" w:evenHBand="0" w:firstRowFirstColumn="0" w:firstRowLastColumn="0" w:lastRowFirstColumn="0" w:lastRowLastColumn="0"/>
              <w:rPr>
                <w:ins w:id="15289" w:author="DuyNgo" w:date="2012-08-10T07:25:00Z"/>
                <w:rFonts w:ascii="Times New Roman" w:hAnsi="Times New Roman" w:cs="Times New Roman"/>
                <w:sz w:val="24"/>
                <w:szCs w:val="24"/>
                <w:lang w:eastAsia="ja-JP"/>
                <w:rPrChange w:id="15290" w:author="DuyNgo" w:date="2012-08-10T08:15:00Z">
                  <w:rPr>
                    <w:ins w:id="15291" w:author="DuyNgo" w:date="2012-08-10T07:25:00Z"/>
                    <w:rFonts w:ascii="Tahoma" w:hAnsi="Tahoma" w:cstheme="minorHAnsi"/>
                    <w:color w:val="000000"/>
                    <w:sz w:val="20"/>
                    <w:szCs w:val="20"/>
                    <w:lang w:eastAsia="ja-JP"/>
                  </w:rPr>
                </w:rPrChange>
              </w:rPr>
              <w:pPrChange w:id="15292"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15293" w:author="DuyNgo" w:date="2012-08-10T07:25:00Z">
              <w:r w:rsidRPr="00657B96">
                <w:rPr>
                  <w:rFonts w:ascii="Times New Roman" w:hAnsi="Times New Roman" w:cs="Times New Roman"/>
                  <w:sz w:val="24"/>
                  <w:szCs w:val="24"/>
                  <w:lang w:eastAsia="ja-JP"/>
                  <w:rPrChange w:id="15294" w:author="DuyNgo" w:date="2012-08-10T08:15:00Z">
                    <w:rPr>
                      <w:rFonts w:cstheme="minorHAnsi"/>
                      <w:lang w:eastAsia="ja-JP"/>
                    </w:rPr>
                  </w:rPrChange>
                </w:rPr>
                <w:t>x</w:t>
              </w:r>
            </w:ins>
          </w:p>
        </w:tc>
        <w:tc>
          <w:tcPr>
            <w:tcW w:w="759" w:type="dxa"/>
            <w:vAlign w:val="bottom"/>
            <w:tcPrChange w:id="15295" w:author="DuyNgo" w:date="2012-08-10T07:29:00Z">
              <w:tcPr>
                <w:tcW w:w="759" w:type="dxa"/>
                <w:vAlign w:val="bottom"/>
              </w:tcPr>
            </w:tcPrChange>
          </w:tcPr>
          <w:p w:rsidR="009C0AD9" w:rsidRPr="00657B96" w:rsidRDefault="009C0AD9">
            <w:pPr>
              <w:jc w:val="center"/>
              <w:cnfStyle w:val="000000100000" w:firstRow="0" w:lastRow="0" w:firstColumn="0" w:lastColumn="0" w:oddVBand="0" w:evenVBand="0" w:oddHBand="1" w:evenHBand="0" w:firstRowFirstColumn="0" w:firstRowLastColumn="0" w:lastRowFirstColumn="0" w:lastRowLastColumn="0"/>
              <w:rPr>
                <w:ins w:id="15296" w:author="DuyNgo" w:date="2012-08-10T07:25:00Z"/>
                <w:rFonts w:ascii="Times New Roman" w:hAnsi="Times New Roman" w:cs="Times New Roman"/>
                <w:sz w:val="24"/>
                <w:szCs w:val="24"/>
                <w:lang w:eastAsia="ja-JP"/>
                <w:rPrChange w:id="15297" w:author="DuyNgo" w:date="2012-08-10T08:15:00Z">
                  <w:rPr>
                    <w:ins w:id="15298" w:author="DuyNgo" w:date="2012-08-10T07:25:00Z"/>
                    <w:rFonts w:ascii="Tahoma" w:hAnsi="Tahoma" w:cstheme="minorHAnsi"/>
                    <w:color w:val="000000"/>
                    <w:sz w:val="20"/>
                    <w:szCs w:val="20"/>
                    <w:lang w:eastAsia="ja-JP"/>
                  </w:rPr>
                </w:rPrChange>
              </w:rPr>
              <w:pPrChange w:id="15299"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15300" w:author="DuyNgo" w:date="2012-08-10T07:25:00Z">
              <w:r w:rsidRPr="00657B96">
                <w:rPr>
                  <w:rFonts w:ascii="Times New Roman" w:hAnsi="Times New Roman" w:cs="Times New Roman"/>
                  <w:sz w:val="24"/>
                  <w:szCs w:val="24"/>
                  <w:lang w:eastAsia="ja-JP"/>
                  <w:rPrChange w:id="15301" w:author="DuyNgo" w:date="2012-08-10T08:15:00Z">
                    <w:rPr>
                      <w:rFonts w:cstheme="minorHAnsi"/>
                      <w:lang w:eastAsia="ja-JP"/>
                    </w:rPr>
                  </w:rPrChange>
                </w:rPr>
                <w:t> </w:t>
              </w:r>
            </w:ins>
          </w:p>
        </w:tc>
      </w:tr>
      <w:tr w:rsidR="009C0AD9" w:rsidRPr="00657B96" w:rsidTr="00BA0282">
        <w:trPr>
          <w:ins w:id="15302"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15303" w:author="DuyNgo" w:date="2012-08-10T07:29:00Z">
              <w:tcPr>
                <w:tcW w:w="850" w:type="dxa"/>
              </w:tcPr>
            </w:tcPrChange>
          </w:tcPr>
          <w:p w:rsidR="009C0AD9" w:rsidRPr="00657B96" w:rsidRDefault="009C0AD9">
            <w:pPr>
              <w:jc w:val="center"/>
              <w:rPr>
                <w:ins w:id="15304" w:author="DuyNgo" w:date="2012-08-10T07:25:00Z"/>
                <w:rFonts w:ascii="Times New Roman" w:hAnsi="Times New Roman" w:cs="Times New Roman"/>
                <w:b w:val="0"/>
                <w:sz w:val="24"/>
                <w:szCs w:val="24"/>
                <w:lang w:eastAsia="ja-JP"/>
                <w:rPrChange w:id="15305" w:author="DuyNgo" w:date="2012-08-10T08:15:00Z">
                  <w:rPr>
                    <w:ins w:id="15306" w:author="DuyNgo" w:date="2012-08-10T07:25:00Z"/>
                    <w:rFonts w:cstheme="minorHAnsi"/>
                    <w:b w:val="0"/>
                    <w:bCs w:val="0"/>
                    <w:lang w:eastAsia="ja-JP"/>
                  </w:rPr>
                </w:rPrChange>
              </w:rPr>
              <w:pPrChange w:id="15307" w:author="DuyNgo" w:date="2012-08-10T07:28:00Z">
                <w:pPr>
                  <w:spacing w:after="200" w:line="276" w:lineRule="auto"/>
                  <w:jc w:val="center"/>
                </w:pPr>
              </w:pPrChange>
            </w:pPr>
            <w:ins w:id="15308" w:author="DuyNgo" w:date="2012-08-10T07:25:00Z">
              <w:r w:rsidRPr="00657B96">
                <w:rPr>
                  <w:rFonts w:ascii="Times New Roman" w:hAnsi="Times New Roman" w:cs="Times New Roman"/>
                  <w:sz w:val="24"/>
                  <w:szCs w:val="24"/>
                  <w:lang w:eastAsia="ja-JP"/>
                  <w:rPrChange w:id="15309" w:author="DuyNgo" w:date="2012-08-10T08:15:00Z">
                    <w:rPr>
                      <w:rFonts w:cstheme="minorHAnsi"/>
                      <w:lang w:eastAsia="ja-JP"/>
                    </w:rPr>
                  </w:rPrChange>
                </w:rPr>
                <w:t>6</w:t>
              </w:r>
            </w:ins>
          </w:p>
        </w:tc>
        <w:tc>
          <w:tcPr>
            <w:tcW w:w="5348" w:type="dxa"/>
            <w:vAlign w:val="bottom"/>
            <w:tcPrChange w:id="15310" w:author="DuyNgo" w:date="2012-08-10T07:29:00Z">
              <w:tcPr>
                <w:tcW w:w="5348" w:type="dxa"/>
                <w:vAlign w:val="bottom"/>
              </w:tcPr>
            </w:tcPrChange>
          </w:tcPr>
          <w:p w:rsidR="009C0AD9" w:rsidRPr="00657B96" w:rsidRDefault="009C0AD9">
            <w:pPr>
              <w:cnfStyle w:val="000000000000" w:firstRow="0" w:lastRow="0" w:firstColumn="0" w:lastColumn="0" w:oddVBand="0" w:evenVBand="0" w:oddHBand="0" w:evenHBand="0" w:firstRowFirstColumn="0" w:firstRowLastColumn="0" w:lastRowFirstColumn="0" w:lastRowLastColumn="0"/>
              <w:rPr>
                <w:ins w:id="15311" w:author="DuyNgo" w:date="2012-08-10T07:25:00Z"/>
                <w:rFonts w:ascii="Times New Roman" w:hAnsi="Times New Roman" w:cs="Times New Roman"/>
                <w:sz w:val="24"/>
                <w:szCs w:val="24"/>
                <w:lang w:eastAsia="ja-JP"/>
                <w:rPrChange w:id="15312" w:author="DuyNgo" w:date="2012-08-10T08:15:00Z">
                  <w:rPr>
                    <w:ins w:id="15313" w:author="DuyNgo" w:date="2012-08-10T07:25:00Z"/>
                    <w:rFonts w:ascii="Tahoma" w:hAnsi="Tahoma" w:cstheme="minorHAnsi"/>
                    <w:color w:val="000000"/>
                    <w:sz w:val="20"/>
                    <w:szCs w:val="20"/>
                    <w:lang w:eastAsia="ja-JP"/>
                  </w:rPr>
                </w:rPrChange>
              </w:rPr>
              <w:pPrChange w:id="15314"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15315" w:author="DuyNgo" w:date="2012-08-10T07:25:00Z">
              <w:r w:rsidRPr="00657B96">
                <w:rPr>
                  <w:rFonts w:ascii="Times New Roman" w:hAnsi="Times New Roman" w:cs="Times New Roman"/>
                  <w:sz w:val="24"/>
                  <w:szCs w:val="24"/>
                  <w:lang w:eastAsia="ja-JP"/>
                  <w:rPrChange w:id="15316" w:author="DuyNgo" w:date="2012-08-10T08:15:00Z">
                    <w:rPr>
                      <w:rFonts w:cstheme="minorHAnsi"/>
                      <w:lang w:eastAsia="ja-JP"/>
                    </w:rPr>
                  </w:rPrChange>
                </w:rPr>
                <w:t>Are references to studies included in your meta-analysis preceded by an asterisk?</w:t>
              </w:r>
            </w:ins>
          </w:p>
        </w:tc>
        <w:tc>
          <w:tcPr>
            <w:tcW w:w="759" w:type="dxa"/>
            <w:vAlign w:val="bottom"/>
            <w:tcPrChange w:id="15317" w:author="DuyNgo" w:date="2012-08-10T07:29:00Z">
              <w:tcPr>
                <w:tcW w:w="759" w:type="dxa"/>
                <w:vAlign w:val="bottom"/>
              </w:tcPr>
            </w:tcPrChange>
          </w:tcPr>
          <w:p w:rsidR="009C0AD9" w:rsidRPr="00657B96" w:rsidRDefault="009C0AD9">
            <w:pPr>
              <w:jc w:val="center"/>
              <w:cnfStyle w:val="000000000000" w:firstRow="0" w:lastRow="0" w:firstColumn="0" w:lastColumn="0" w:oddVBand="0" w:evenVBand="0" w:oddHBand="0" w:evenHBand="0" w:firstRowFirstColumn="0" w:firstRowLastColumn="0" w:lastRowFirstColumn="0" w:lastRowLastColumn="0"/>
              <w:rPr>
                <w:ins w:id="15318" w:author="DuyNgo" w:date="2012-08-10T07:25:00Z"/>
                <w:rFonts w:ascii="Times New Roman" w:hAnsi="Times New Roman" w:cs="Times New Roman"/>
                <w:sz w:val="24"/>
                <w:szCs w:val="24"/>
                <w:lang w:eastAsia="ja-JP"/>
                <w:rPrChange w:id="15319" w:author="DuyNgo" w:date="2012-08-10T08:15:00Z">
                  <w:rPr>
                    <w:ins w:id="15320" w:author="DuyNgo" w:date="2012-08-10T07:25:00Z"/>
                    <w:rFonts w:ascii="Tahoma" w:hAnsi="Tahoma" w:cstheme="minorHAnsi"/>
                    <w:color w:val="000000"/>
                    <w:sz w:val="20"/>
                    <w:szCs w:val="20"/>
                    <w:lang w:eastAsia="ja-JP"/>
                  </w:rPr>
                </w:rPrChange>
              </w:rPr>
              <w:pPrChange w:id="15321"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15322" w:author="DuyNgo" w:date="2012-08-10T07:25:00Z">
              <w:r w:rsidRPr="00657B96">
                <w:rPr>
                  <w:rFonts w:ascii="Times New Roman" w:hAnsi="Times New Roman" w:cs="Times New Roman"/>
                  <w:sz w:val="24"/>
                  <w:szCs w:val="24"/>
                  <w:lang w:eastAsia="ja-JP"/>
                  <w:rPrChange w:id="15323" w:author="DuyNgo" w:date="2012-08-10T08:15:00Z">
                    <w:rPr>
                      <w:rFonts w:cstheme="minorHAnsi"/>
                      <w:lang w:eastAsia="ja-JP"/>
                    </w:rPr>
                  </w:rPrChange>
                </w:rPr>
                <w:t> </w:t>
              </w:r>
            </w:ins>
          </w:p>
        </w:tc>
        <w:tc>
          <w:tcPr>
            <w:tcW w:w="759" w:type="dxa"/>
            <w:vAlign w:val="bottom"/>
            <w:tcPrChange w:id="15324" w:author="DuyNgo" w:date="2012-08-10T07:29:00Z">
              <w:tcPr>
                <w:tcW w:w="759" w:type="dxa"/>
                <w:vAlign w:val="bottom"/>
              </w:tcPr>
            </w:tcPrChange>
          </w:tcPr>
          <w:p w:rsidR="009C0AD9" w:rsidRPr="00657B96" w:rsidRDefault="009C0AD9">
            <w:pPr>
              <w:jc w:val="center"/>
              <w:cnfStyle w:val="000000000000" w:firstRow="0" w:lastRow="0" w:firstColumn="0" w:lastColumn="0" w:oddVBand="0" w:evenVBand="0" w:oddHBand="0" w:evenHBand="0" w:firstRowFirstColumn="0" w:firstRowLastColumn="0" w:lastRowFirstColumn="0" w:lastRowLastColumn="0"/>
              <w:rPr>
                <w:ins w:id="15325" w:author="DuyNgo" w:date="2012-08-10T07:25:00Z"/>
                <w:rFonts w:ascii="Times New Roman" w:hAnsi="Times New Roman" w:cs="Times New Roman"/>
                <w:sz w:val="24"/>
                <w:szCs w:val="24"/>
                <w:lang w:eastAsia="ja-JP"/>
                <w:rPrChange w:id="15326" w:author="DuyNgo" w:date="2012-08-10T08:15:00Z">
                  <w:rPr>
                    <w:ins w:id="15327" w:author="DuyNgo" w:date="2012-08-10T07:25:00Z"/>
                    <w:rFonts w:ascii="Tahoma" w:hAnsi="Tahoma" w:cstheme="minorHAnsi"/>
                    <w:color w:val="000000"/>
                    <w:sz w:val="20"/>
                    <w:szCs w:val="20"/>
                    <w:lang w:eastAsia="ja-JP"/>
                  </w:rPr>
                </w:rPrChange>
              </w:rPr>
              <w:pPrChange w:id="15328"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15329" w:author="DuyNgo" w:date="2012-08-10T07:25:00Z">
              <w:r w:rsidRPr="00657B96">
                <w:rPr>
                  <w:rFonts w:ascii="Times New Roman" w:hAnsi="Times New Roman" w:cs="Times New Roman"/>
                  <w:sz w:val="24"/>
                  <w:szCs w:val="24"/>
                  <w:lang w:eastAsia="ja-JP"/>
                  <w:rPrChange w:id="15330" w:author="DuyNgo" w:date="2012-08-10T08:15:00Z">
                    <w:rPr>
                      <w:rFonts w:cstheme="minorHAnsi"/>
                      <w:lang w:eastAsia="ja-JP"/>
                    </w:rPr>
                  </w:rPrChange>
                </w:rPr>
                <w:t>x</w:t>
              </w:r>
            </w:ins>
          </w:p>
        </w:tc>
        <w:tc>
          <w:tcPr>
            <w:tcW w:w="759" w:type="dxa"/>
            <w:vAlign w:val="bottom"/>
            <w:tcPrChange w:id="15331" w:author="DuyNgo" w:date="2012-08-10T07:29:00Z">
              <w:tcPr>
                <w:tcW w:w="759" w:type="dxa"/>
                <w:vAlign w:val="bottom"/>
              </w:tcPr>
            </w:tcPrChange>
          </w:tcPr>
          <w:p w:rsidR="009C0AD9" w:rsidRPr="00657B96" w:rsidRDefault="009C0AD9">
            <w:pPr>
              <w:jc w:val="center"/>
              <w:cnfStyle w:val="000000000000" w:firstRow="0" w:lastRow="0" w:firstColumn="0" w:lastColumn="0" w:oddVBand="0" w:evenVBand="0" w:oddHBand="0" w:evenHBand="0" w:firstRowFirstColumn="0" w:firstRowLastColumn="0" w:lastRowFirstColumn="0" w:lastRowLastColumn="0"/>
              <w:rPr>
                <w:ins w:id="15332" w:author="DuyNgo" w:date="2012-08-10T07:25:00Z"/>
                <w:rFonts w:ascii="Times New Roman" w:hAnsi="Times New Roman" w:cs="Times New Roman"/>
                <w:sz w:val="24"/>
                <w:szCs w:val="24"/>
                <w:lang w:eastAsia="ja-JP"/>
                <w:rPrChange w:id="15333" w:author="DuyNgo" w:date="2012-08-10T08:15:00Z">
                  <w:rPr>
                    <w:ins w:id="15334" w:author="DuyNgo" w:date="2012-08-10T07:25:00Z"/>
                    <w:rFonts w:ascii="Tahoma" w:hAnsi="Tahoma" w:cstheme="minorHAnsi"/>
                    <w:color w:val="000000"/>
                    <w:sz w:val="20"/>
                    <w:szCs w:val="20"/>
                    <w:lang w:eastAsia="ja-JP"/>
                  </w:rPr>
                </w:rPrChange>
              </w:rPr>
              <w:pPrChange w:id="15335"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15336" w:author="DuyNgo" w:date="2012-08-10T07:25:00Z">
              <w:r w:rsidRPr="00657B96">
                <w:rPr>
                  <w:rFonts w:ascii="Times New Roman" w:hAnsi="Times New Roman" w:cs="Times New Roman"/>
                  <w:sz w:val="24"/>
                  <w:szCs w:val="24"/>
                  <w:lang w:eastAsia="ja-JP"/>
                  <w:rPrChange w:id="15337" w:author="DuyNgo" w:date="2012-08-10T08:15:00Z">
                    <w:rPr>
                      <w:rFonts w:cstheme="minorHAnsi"/>
                      <w:lang w:eastAsia="ja-JP"/>
                    </w:rPr>
                  </w:rPrChange>
                </w:rPr>
                <w:t> </w:t>
              </w:r>
            </w:ins>
          </w:p>
        </w:tc>
      </w:tr>
      <w:tr w:rsidR="009C0AD9" w:rsidRPr="00657B96" w:rsidTr="00BA0282">
        <w:trPr>
          <w:cnfStyle w:val="000000100000" w:firstRow="0" w:lastRow="0" w:firstColumn="0" w:lastColumn="0" w:oddVBand="0" w:evenVBand="0" w:oddHBand="1" w:evenHBand="0" w:firstRowFirstColumn="0" w:firstRowLastColumn="0" w:lastRowFirstColumn="0" w:lastRowLastColumn="0"/>
          <w:ins w:id="15338" w:author="DuyNgo" w:date="2012-08-10T07:25:00Z"/>
        </w:trPr>
        <w:tc>
          <w:tcPr>
            <w:cnfStyle w:val="001000000000" w:firstRow="0" w:lastRow="0" w:firstColumn="1" w:lastColumn="0" w:oddVBand="0" w:evenVBand="0" w:oddHBand="0" w:evenHBand="0" w:firstRowFirstColumn="0" w:firstRowLastColumn="0" w:lastRowFirstColumn="0" w:lastRowLastColumn="0"/>
            <w:tcW w:w="8475" w:type="dxa"/>
            <w:gridSpan w:val="5"/>
            <w:tcPrChange w:id="15339" w:author="DuyNgo" w:date="2012-08-10T07:29:00Z">
              <w:tcPr>
                <w:tcW w:w="8475" w:type="dxa"/>
                <w:gridSpan w:val="5"/>
              </w:tcPr>
            </w:tcPrChange>
          </w:tcPr>
          <w:p w:rsidR="009C0AD9" w:rsidRPr="00657B96" w:rsidRDefault="009C0AD9">
            <w:pPr>
              <w:spacing w:before="120" w:line="276" w:lineRule="auto"/>
              <w:cnfStyle w:val="001000100000" w:firstRow="0" w:lastRow="0" w:firstColumn="1" w:lastColumn="0" w:oddVBand="0" w:evenVBand="0" w:oddHBand="1" w:evenHBand="0" w:firstRowFirstColumn="0" w:firstRowLastColumn="0" w:lastRowFirstColumn="0" w:lastRowLastColumn="0"/>
              <w:rPr>
                <w:ins w:id="15340" w:author="DuyNgo" w:date="2012-08-10T07:25:00Z"/>
                <w:rFonts w:ascii="Times New Roman" w:hAnsi="Times New Roman" w:cs="Times New Roman"/>
                <w:sz w:val="24"/>
                <w:szCs w:val="24"/>
                <w:rPrChange w:id="15341" w:author="DuyNgo" w:date="2012-08-10T08:15:00Z">
                  <w:rPr>
                    <w:ins w:id="15342" w:author="DuyNgo" w:date="2012-08-10T07:25:00Z"/>
                    <w:b w:val="0"/>
                    <w:bCs w:val="0"/>
                  </w:rPr>
                </w:rPrChange>
              </w:rPr>
              <w:pPrChange w:id="15343" w:author="DuyNgo" w:date="2012-08-10T07:28:00Z">
                <w:pPr>
                  <w:spacing w:before="120" w:after="200" w:line="276" w:lineRule="auto"/>
                  <w:cnfStyle w:val="001000100000" w:firstRow="0" w:lastRow="0" w:firstColumn="1" w:lastColumn="0" w:oddVBand="0" w:evenVBand="0" w:oddHBand="1" w:evenHBand="0" w:firstRowFirstColumn="0" w:firstRowLastColumn="0" w:lastRowFirstColumn="0" w:lastRowLastColumn="0"/>
                </w:pPr>
              </w:pPrChange>
            </w:pPr>
            <w:ins w:id="15344" w:author="DuyNgo" w:date="2012-08-10T07:25:00Z">
              <w:r w:rsidRPr="00657B96">
                <w:rPr>
                  <w:rFonts w:ascii="Times New Roman" w:hAnsi="Times New Roman" w:cs="Times New Roman"/>
                  <w:sz w:val="24"/>
                  <w:szCs w:val="24"/>
                  <w:rPrChange w:id="15345" w:author="DuyNgo" w:date="2012-08-10T08:15:00Z">
                    <w:rPr/>
                  </w:rPrChange>
                </w:rPr>
                <w:t>FORMAT</w:t>
              </w:r>
            </w:ins>
          </w:p>
        </w:tc>
      </w:tr>
      <w:tr w:rsidR="009C0AD9" w:rsidRPr="00657B96" w:rsidTr="00BA0282">
        <w:trPr>
          <w:ins w:id="15346"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15347" w:author="DuyNgo" w:date="2012-08-10T07:29:00Z">
              <w:tcPr>
                <w:tcW w:w="850" w:type="dxa"/>
              </w:tcPr>
            </w:tcPrChange>
          </w:tcPr>
          <w:p w:rsidR="009C0AD9" w:rsidRPr="00657B96" w:rsidRDefault="009C0AD9">
            <w:pPr>
              <w:ind w:firstLineChars="100" w:firstLine="241"/>
              <w:rPr>
                <w:ins w:id="15348" w:author="DuyNgo" w:date="2012-08-10T07:25:00Z"/>
                <w:rFonts w:ascii="Times New Roman" w:hAnsi="Times New Roman" w:cs="Times New Roman"/>
                <w:b w:val="0"/>
                <w:sz w:val="24"/>
                <w:szCs w:val="24"/>
                <w:lang w:eastAsia="ja-JP"/>
                <w:rPrChange w:id="15349" w:author="DuyNgo" w:date="2012-08-10T08:15:00Z">
                  <w:rPr>
                    <w:ins w:id="15350" w:author="DuyNgo" w:date="2012-08-10T07:25:00Z"/>
                    <w:rFonts w:cstheme="minorHAnsi"/>
                    <w:b w:val="0"/>
                    <w:bCs w:val="0"/>
                    <w:lang w:eastAsia="ja-JP"/>
                  </w:rPr>
                </w:rPrChange>
              </w:rPr>
              <w:pPrChange w:id="15351" w:author="DuyNgo" w:date="2012-08-10T07:41:00Z">
                <w:pPr>
                  <w:spacing w:after="200" w:line="276" w:lineRule="auto"/>
                  <w:ind w:firstLineChars="100" w:firstLine="221"/>
                </w:pPr>
              </w:pPrChange>
            </w:pPr>
            <w:ins w:id="15352" w:author="DuyNgo" w:date="2012-08-10T07:25:00Z">
              <w:r w:rsidRPr="00657B96">
                <w:rPr>
                  <w:rFonts w:ascii="Times New Roman" w:hAnsi="Times New Roman" w:cs="Times New Roman"/>
                  <w:sz w:val="24"/>
                  <w:szCs w:val="24"/>
                  <w:lang w:eastAsia="ja-JP"/>
                  <w:rPrChange w:id="15353" w:author="DuyNgo" w:date="2012-08-10T08:15:00Z">
                    <w:rPr>
                      <w:rFonts w:cstheme="minorHAnsi"/>
                      <w:lang w:eastAsia="ja-JP"/>
                    </w:rPr>
                  </w:rPrChange>
                </w:rPr>
                <w:t>1</w:t>
              </w:r>
            </w:ins>
          </w:p>
        </w:tc>
        <w:tc>
          <w:tcPr>
            <w:tcW w:w="5348" w:type="dxa"/>
            <w:vAlign w:val="bottom"/>
            <w:tcPrChange w:id="15354" w:author="DuyNgo" w:date="2012-08-10T07:29:00Z">
              <w:tcPr>
                <w:tcW w:w="5348" w:type="dxa"/>
                <w:vAlign w:val="bottom"/>
              </w:tcPr>
            </w:tcPrChange>
          </w:tcPr>
          <w:p w:rsidR="009C0AD9" w:rsidRPr="00657B96" w:rsidRDefault="009C0AD9">
            <w:pPr>
              <w:cnfStyle w:val="000000000000" w:firstRow="0" w:lastRow="0" w:firstColumn="0" w:lastColumn="0" w:oddVBand="0" w:evenVBand="0" w:oddHBand="0" w:evenHBand="0" w:firstRowFirstColumn="0" w:firstRowLastColumn="0" w:lastRowFirstColumn="0" w:lastRowLastColumn="0"/>
              <w:rPr>
                <w:ins w:id="15355" w:author="DuyNgo" w:date="2012-08-10T07:25:00Z"/>
                <w:rFonts w:ascii="Times New Roman" w:hAnsi="Times New Roman" w:cs="Times New Roman"/>
                <w:sz w:val="24"/>
                <w:szCs w:val="24"/>
                <w:lang w:eastAsia="ja-JP"/>
                <w:rPrChange w:id="15356" w:author="DuyNgo" w:date="2012-08-10T08:15:00Z">
                  <w:rPr>
                    <w:ins w:id="15357" w:author="DuyNgo" w:date="2012-08-10T07:25:00Z"/>
                    <w:rFonts w:ascii="Tahoma" w:hAnsi="Tahoma" w:cstheme="minorHAnsi"/>
                    <w:color w:val="000000"/>
                    <w:sz w:val="20"/>
                    <w:szCs w:val="20"/>
                    <w:lang w:eastAsia="ja-JP"/>
                  </w:rPr>
                </w:rPrChange>
              </w:rPr>
              <w:pPrChange w:id="15358"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15359" w:author="DuyNgo" w:date="2012-08-10T07:25:00Z">
              <w:r w:rsidRPr="00657B96">
                <w:rPr>
                  <w:rFonts w:ascii="Times New Roman" w:hAnsi="Times New Roman" w:cs="Times New Roman"/>
                  <w:sz w:val="24"/>
                  <w:szCs w:val="24"/>
                  <w:lang w:eastAsia="ja-JP"/>
                  <w:rPrChange w:id="15360" w:author="DuyNgo" w:date="2012-08-10T08:15:00Z">
                    <w:rPr>
                      <w:rFonts w:cstheme="minorHAnsi"/>
                      <w:lang w:eastAsia="ja-JP"/>
                    </w:rPr>
                  </w:rPrChange>
                </w:rPr>
                <w:t>Have you checked the journal’s website for instructions to authors regarding specific formatting requirements for submission?</w:t>
              </w:r>
            </w:ins>
          </w:p>
        </w:tc>
        <w:tc>
          <w:tcPr>
            <w:tcW w:w="759" w:type="dxa"/>
            <w:vAlign w:val="bottom"/>
            <w:tcPrChange w:id="15361" w:author="DuyNgo" w:date="2012-08-10T07:29:00Z">
              <w:tcPr>
                <w:tcW w:w="759" w:type="dxa"/>
                <w:vAlign w:val="bottom"/>
              </w:tcPr>
            </w:tcPrChange>
          </w:tcPr>
          <w:p w:rsidR="009C0AD9" w:rsidRPr="00657B96" w:rsidRDefault="009C0AD9">
            <w:pPr>
              <w:jc w:val="center"/>
              <w:cnfStyle w:val="000000000000" w:firstRow="0" w:lastRow="0" w:firstColumn="0" w:lastColumn="0" w:oddVBand="0" w:evenVBand="0" w:oddHBand="0" w:evenHBand="0" w:firstRowFirstColumn="0" w:firstRowLastColumn="0" w:lastRowFirstColumn="0" w:lastRowLastColumn="0"/>
              <w:rPr>
                <w:ins w:id="15362" w:author="DuyNgo" w:date="2012-08-10T07:25:00Z"/>
                <w:rFonts w:ascii="Times New Roman" w:hAnsi="Times New Roman" w:cs="Times New Roman"/>
                <w:sz w:val="24"/>
                <w:szCs w:val="24"/>
                <w:lang w:eastAsia="ja-JP"/>
                <w:rPrChange w:id="15363" w:author="DuyNgo" w:date="2012-08-10T08:15:00Z">
                  <w:rPr>
                    <w:ins w:id="15364" w:author="DuyNgo" w:date="2012-08-10T07:25:00Z"/>
                    <w:rFonts w:ascii="Tahoma" w:hAnsi="Tahoma" w:cstheme="minorHAnsi"/>
                    <w:color w:val="000000"/>
                    <w:sz w:val="20"/>
                    <w:szCs w:val="20"/>
                    <w:lang w:eastAsia="ja-JP"/>
                  </w:rPr>
                </w:rPrChange>
              </w:rPr>
              <w:pPrChange w:id="15365"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15366" w:author="DuyNgo" w:date="2012-08-10T07:25:00Z">
              <w:r w:rsidRPr="00657B96">
                <w:rPr>
                  <w:rFonts w:ascii="Times New Roman" w:hAnsi="Times New Roman" w:cs="Times New Roman"/>
                  <w:sz w:val="24"/>
                  <w:szCs w:val="24"/>
                  <w:lang w:eastAsia="ja-JP"/>
                  <w:rPrChange w:id="15367" w:author="DuyNgo" w:date="2012-08-10T08:15:00Z">
                    <w:rPr>
                      <w:rFonts w:cstheme="minorHAnsi"/>
                      <w:lang w:eastAsia="ja-JP"/>
                    </w:rPr>
                  </w:rPrChange>
                </w:rPr>
                <w:t> </w:t>
              </w:r>
            </w:ins>
          </w:p>
        </w:tc>
        <w:tc>
          <w:tcPr>
            <w:tcW w:w="759" w:type="dxa"/>
            <w:vAlign w:val="bottom"/>
            <w:tcPrChange w:id="15368" w:author="DuyNgo" w:date="2012-08-10T07:29:00Z">
              <w:tcPr>
                <w:tcW w:w="759" w:type="dxa"/>
                <w:vAlign w:val="bottom"/>
              </w:tcPr>
            </w:tcPrChange>
          </w:tcPr>
          <w:p w:rsidR="009C0AD9" w:rsidRPr="00657B96" w:rsidRDefault="009C0AD9">
            <w:pPr>
              <w:jc w:val="center"/>
              <w:cnfStyle w:val="000000000000" w:firstRow="0" w:lastRow="0" w:firstColumn="0" w:lastColumn="0" w:oddVBand="0" w:evenVBand="0" w:oddHBand="0" w:evenHBand="0" w:firstRowFirstColumn="0" w:firstRowLastColumn="0" w:lastRowFirstColumn="0" w:lastRowLastColumn="0"/>
              <w:rPr>
                <w:ins w:id="15369" w:author="DuyNgo" w:date="2012-08-10T07:25:00Z"/>
                <w:rFonts w:ascii="Times New Roman" w:hAnsi="Times New Roman" w:cs="Times New Roman"/>
                <w:sz w:val="24"/>
                <w:szCs w:val="24"/>
                <w:lang w:eastAsia="ja-JP"/>
                <w:rPrChange w:id="15370" w:author="DuyNgo" w:date="2012-08-10T08:15:00Z">
                  <w:rPr>
                    <w:ins w:id="15371" w:author="DuyNgo" w:date="2012-08-10T07:25:00Z"/>
                    <w:rFonts w:ascii="Tahoma" w:hAnsi="Tahoma" w:cstheme="minorHAnsi"/>
                    <w:color w:val="000000"/>
                    <w:sz w:val="20"/>
                    <w:szCs w:val="20"/>
                    <w:lang w:eastAsia="ja-JP"/>
                  </w:rPr>
                </w:rPrChange>
              </w:rPr>
              <w:pPrChange w:id="15372"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15373" w:author="DuyNgo" w:date="2012-08-10T07:25:00Z">
              <w:r w:rsidRPr="00657B96">
                <w:rPr>
                  <w:rFonts w:ascii="Times New Roman" w:hAnsi="Times New Roman" w:cs="Times New Roman"/>
                  <w:sz w:val="24"/>
                  <w:szCs w:val="24"/>
                  <w:lang w:eastAsia="ja-JP"/>
                  <w:rPrChange w:id="15374" w:author="DuyNgo" w:date="2012-08-10T08:15:00Z">
                    <w:rPr>
                      <w:rFonts w:cstheme="minorHAnsi"/>
                      <w:lang w:eastAsia="ja-JP"/>
                    </w:rPr>
                  </w:rPrChange>
                </w:rPr>
                <w:t>x</w:t>
              </w:r>
            </w:ins>
          </w:p>
        </w:tc>
        <w:tc>
          <w:tcPr>
            <w:tcW w:w="759" w:type="dxa"/>
            <w:vAlign w:val="bottom"/>
            <w:tcPrChange w:id="15375" w:author="DuyNgo" w:date="2012-08-10T07:29:00Z">
              <w:tcPr>
                <w:tcW w:w="759" w:type="dxa"/>
                <w:vAlign w:val="bottom"/>
              </w:tcPr>
            </w:tcPrChange>
          </w:tcPr>
          <w:p w:rsidR="009C0AD9" w:rsidRPr="00657B96" w:rsidRDefault="009C0AD9">
            <w:pPr>
              <w:jc w:val="center"/>
              <w:cnfStyle w:val="000000000000" w:firstRow="0" w:lastRow="0" w:firstColumn="0" w:lastColumn="0" w:oddVBand="0" w:evenVBand="0" w:oddHBand="0" w:evenHBand="0" w:firstRowFirstColumn="0" w:firstRowLastColumn="0" w:lastRowFirstColumn="0" w:lastRowLastColumn="0"/>
              <w:rPr>
                <w:ins w:id="15376" w:author="DuyNgo" w:date="2012-08-10T07:25:00Z"/>
                <w:rFonts w:ascii="Times New Roman" w:hAnsi="Times New Roman" w:cs="Times New Roman"/>
                <w:sz w:val="24"/>
                <w:szCs w:val="24"/>
                <w:lang w:eastAsia="ja-JP"/>
                <w:rPrChange w:id="15377" w:author="DuyNgo" w:date="2012-08-10T08:15:00Z">
                  <w:rPr>
                    <w:ins w:id="15378" w:author="DuyNgo" w:date="2012-08-10T07:25:00Z"/>
                    <w:rFonts w:ascii="Tahoma" w:hAnsi="Tahoma" w:cstheme="minorHAnsi"/>
                    <w:color w:val="000000"/>
                    <w:sz w:val="20"/>
                    <w:szCs w:val="20"/>
                    <w:lang w:eastAsia="ja-JP"/>
                  </w:rPr>
                </w:rPrChange>
              </w:rPr>
              <w:pPrChange w:id="15379"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15380" w:author="DuyNgo" w:date="2012-08-10T07:25:00Z">
              <w:r w:rsidRPr="00657B96">
                <w:rPr>
                  <w:rFonts w:ascii="Times New Roman" w:hAnsi="Times New Roman" w:cs="Times New Roman"/>
                  <w:sz w:val="24"/>
                  <w:szCs w:val="24"/>
                  <w:lang w:eastAsia="ja-JP"/>
                  <w:rPrChange w:id="15381" w:author="DuyNgo" w:date="2012-08-10T08:15:00Z">
                    <w:rPr>
                      <w:rFonts w:cstheme="minorHAnsi"/>
                      <w:lang w:eastAsia="ja-JP"/>
                    </w:rPr>
                  </w:rPrChange>
                </w:rPr>
                <w:t> </w:t>
              </w:r>
            </w:ins>
          </w:p>
        </w:tc>
      </w:tr>
      <w:tr w:rsidR="009C0AD9" w:rsidRPr="00657B96" w:rsidTr="00BA0282">
        <w:trPr>
          <w:cnfStyle w:val="000000100000" w:firstRow="0" w:lastRow="0" w:firstColumn="0" w:lastColumn="0" w:oddVBand="0" w:evenVBand="0" w:oddHBand="1" w:evenHBand="0" w:firstRowFirstColumn="0" w:firstRowLastColumn="0" w:lastRowFirstColumn="0" w:lastRowLastColumn="0"/>
          <w:ins w:id="15382"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15383" w:author="DuyNgo" w:date="2012-08-10T07:29:00Z">
              <w:tcPr>
                <w:tcW w:w="850" w:type="dxa"/>
              </w:tcPr>
            </w:tcPrChange>
          </w:tcPr>
          <w:p w:rsidR="009C0AD9" w:rsidRPr="00657B96" w:rsidRDefault="009C0AD9">
            <w:pPr>
              <w:ind w:firstLineChars="100" w:firstLine="241"/>
              <w:cnfStyle w:val="001000100000" w:firstRow="0" w:lastRow="0" w:firstColumn="1" w:lastColumn="0" w:oddVBand="0" w:evenVBand="0" w:oddHBand="1" w:evenHBand="0" w:firstRowFirstColumn="0" w:firstRowLastColumn="0" w:lastRowFirstColumn="0" w:lastRowLastColumn="0"/>
              <w:rPr>
                <w:ins w:id="15384" w:author="DuyNgo" w:date="2012-08-10T07:25:00Z"/>
                <w:rFonts w:ascii="Times New Roman" w:hAnsi="Times New Roman" w:cs="Times New Roman"/>
                <w:b w:val="0"/>
                <w:sz w:val="24"/>
                <w:szCs w:val="24"/>
                <w:lang w:eastAsia="ja-JP"/>
                <w:rPrChange w:id="15385" w:author="DuyNgo" w:date="2012-08-10T08:15:00Z">
                  <w:rPr>
                    <w:ins w:id="15386" w:author="DuyNgo" w:date="2012-08-10T07:25:00Z"/>
                    <w:rFonts w:cstheme="minorHAnsi"/>
                    <w:b w:val="0"/>
                    <w:bCs w:val="0"/>
                    <w:lang w:eastAsia="ja-JP"/>
                  </w:rPr>
                </w:rPrChange>
              </w:rPr>
              <w:pPrChange w:id="15387" w:author="DuyNgo" w:date="2012-08-10T07:41:00Z">
                <w:pPr>
                  <w:spacing w:after="200" w:line="276" w:lineRule="auto"/>
                  <w:ind w:firstLineChars="100" w:firstLine="221"/>
                  <w:cnfStyle w:val="001000100000" w:firstRow="0" w:lastRow="0" w:firstColumn="1" w:lastColumn="0" w:oddVBand="0" w:evenVBand="0" w:oddHBand="1" w:evenHBand="0" w:firstRowFirstColumn="0" w:firstRowLastColumn="0" w:lastRowFirstColumn="0" w:lastRowLastColumn="0"/>
                </w:pPr>
              </w:pPrChange>
            </w:pPr>
            <w:ins w:id="15388" w:author="DuyNgo" w:date="2012-08-10T07:25:00Z">
              <w:r w:rsidRPr="00657B96">
                <w:rPr>
                  <w:rFonts w:ascii="Times New Roman" w:hAnsi="Times New Roman" w:cs="Times New Roman"/>
                  <w:sz w:val="24"/>
                  <w:szCs w:val="24"/>
                  <w:lang w:eastAsia="ja-JP"/>
                  <w:rPrChange w:id="15389" w:author="DuyNgo" w:date="2012-08-10T08:15:00Z">
                    <w:rPr>
                      <w:rFonts w:cstheme="minorHAnsi"/>
                      <w:lang w:eastAsia="ja-JP"/>
                    </w:rPr>
                  </w:rPrChange>
                </w:rPr>
                <w:t>2</w:t>
              </w:r>
            </w:ins>
          </w:p>
        </w:tc>
        <w:tc>
          <w:tcPr>
            <w:tcW w:w="5348" w:type="dxa"/>
            <w:vAlign w:val="bottom"/>
            <w:tcPrChange w:id="15390" w:author="DuyNgo" w:date="2012-08-10T07:29:00Z">
              <w:tcPr>
                <w:tcW w:w="5348" w:type="dxa"/>
                <w:vAlign w:val="bottom"/>
              </w:tcPr>
            </w:tcPrChange>
          </w:tcPr>
          <w:p w:rsidR="009C0AD9" w:rsidRPr="00657B96" w:rsidRDefault="009C0AD9">
            <w:pPr>
              <w:cnfStyle w:val="000000100000" w:firstRow="0" w:lastRow="0" w:firstColumn="0" w:lastColumn="0" w:oddVBand="0" w:evenVBand="0" w:oddHBand="1" w:evenHBand="0" w:firstRowFirstColumn="0" w:firstRowLastColumn="0" w:lastRowFirstColumn="0" w:lastRowLastColumn="0"/>
              <w:rPr>
                <w:ins w:id="15391" w:author="DuyNgo" w:date="2012-08-10T07:25:00Z"/>
                <w:rFonts w:ascii="Times New Roman" w:hAnsi="Times New Roman" w:cs="Times New Roman"/>
                <w:sz w:val="24"/>
                <w:szCs w:val="24"/>
                <w:lang w:eastAsia="ja-JP"/>
                <w:rPrChange w:id="15392" w:author="DuyNgo" w:date="2012-08-10T08:15:00Z">
                  <w:rPr>
                    <w:ins w:id="15393" w:author="DuyNgo" w:date="2012-08-10T07:25:00Z"/>
                    <w:rFonts w:ascii="Tahoma" w:hAnsi="Tahoma" w:cstheme="minorHAnsi"/>
                    <w:color w:val="000000"/>
                    <w:sz w:val="20"/>
                    <w:szCs w:val="20"/>
                    <w:lang w:eastAsia="ja-JP"/>
                  </w:rPr>
                </w:rPrChange>
              </w:rPr>
              <w:pPrChange w:id="15394"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15395" w:author="DuyNgo" w:date="2012-08-10T07:25:00Z">
              <w:r w:rsidRPr="00657B96">
                <w:rPr>
                  <w:rFonts w:ascii="Times New Roman" w:hAnsi="Times New Roman" w:cs="Times New Roman"/>
                  <w:sz w:val="24"/>
                  <w:szCs w:val="24"/>
                  <w:lang w:eastAsia="ja-JP"/>
                  <w:rPrChange w:id="15396" w:author="DuyNgo" w:date="2012-08-10T08:15:00Z">
                    <w:rPr>
                      <w:rFonts w:cstheme="minorHAnsi"/>
                      <w:lang w:eastAsia="ja-JP"/>
                    </w:rPr>
                  </w:rPrChange>
                </w:rPr>
                <w:t>Is the entire manuscript—including quotations, references, author note, content footnotes, and figure captions—double-spaced? Is the manuscript neatly prepared?</w:t>
              </w:r>
            </w:ins>
          </w:p>
        </w:tc>
        <w:tc>
          <w:tcPr>
            <w:tcW w:w="759" w:type="dxa"/>
            <w:vAlign w:val="bottom"/>
            <w:tcPrChange w:id="15397" w:author="DuyNgo" w:date="2012-08-10T07:29:00Z">
              <w:tcPr>
                <w:tcW w:w="759" w:type="dxa"/>
                <w:vAlign w:val="bottom"/>
              </w:tcPr>
            </w:tcPrChange>
          </w:tcPr>
          <w:p w:rsidR="009C0AD9" w:rsidRPr="00657B96" w:rsidRDefault="009C0AD9">
            <w:pPr>
              <w:jc w:val="center"/>
              <w:cnfStyle w:val="000000100000" w:firstRow="0" w:lastRow="0" w:firstColumn="0" w:lastColumn="0" w:oddVBand="0" w:evenVBand="0" w:oddHBand="1" w:evenHBand="0" w:firstRowFirstColumn="0" w:firstRowLastColumn="0" w:lastRowFirstColumn="0" w:lastRowLastColumn="0"/>
              <w:rPr>
                <w:ins w:id="15398" w:author="DuyNgo" w:date="2012-08-10T07:25:00Z"/>
                <w:rFonts w:ascii="Times New Roman" w:hAnsi="Times New Roman" w:cs="Times New Roman"/>
                <w:sz w:val="24"/>
                <w:szCs w:val="24"/>
                <w:lang w:eastAsia="ja-JP"/>
                <w:rPrChange w:id="15399" w:author="DuyNgo" w:date="2012-08-10T08:15:00Z">
                  <w:rPr>
                    <w:ins w:id="15400" w:author="DuyNgo" w:date="2012-08-10T07:25:00Z"/>
                    <w:rFonts w:ascii="Tahoma" w:hAnsi="Tahoma" w:cstheme="minorHAnsi"/>
                    <w:color w:val="000000"/>
                    <w:sz w:val="20"/>
                    <w:szCs w:val="20"/>
                    <w:lang w:eastAsia="ja-JP"/>
                  </w:rPr>
                </w:rPrChange>
              </w:rPr>
              <w:pPrChange w:id="15401"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15402" w:author="DuyNgo" w:date="2012-08-10T07:25:00Z">
              <w:r w:rsidRPr="00657B96">
                <w:rPr>
                  <w:rFonts w:ascii="Times New Roman" w:hAnsi="Times New Roman" w:cs="Times New Roman"/>
                  <w:sz w:val="24"/>
                  <w:szCs w:val="24"/>
                  <w:lang w:eastAsia="ja-JP"/>
                  <w:rPrChange w:id="15403" w:author="DuyNgo" w:date="2012-08-10T08:15:00Z">
                    <w:rPr>
                      <w:rFonts w:cstheme="minorHAnsi"/>
                      <w:lang w:eastAsia="ja-JP"/>
                    </w:rPr>
                  </w:rPrChange>
                </w:rPr>
                <w:t> </w:t>
              </w:r>
            </w:ins>
          </w:p>
        </w:tc>
        <w:tc>
          <w:tcPr>
            <w:tcW w:w="759" w:type="dxa"/>
            <w:vAlign w:val="bottom"/>
            <w:tcPrChange w:id="15404" w:author="DuyNgo" w:date="2012-08-10T07:29:00Z">
              <w:tcPr>
                <w:tcW w:w="759" w:type="dxa"/>
                <w:vAlign w:val="bottom"/>
              </w:tcPr>
            </w:tcPrChange>
          </w:tcPr>
          <w:p w:rsidR="009C0AD9" w:rsidRPr="00657B96" w:rsidRDefault="009C0AD9">
            <w:pPr>
              <w:jc w:val="center"/>
              <w:cnfStyle w:val="000000100000" w:firstRow="0" w:lastRow="0" w:firstColumn="0" w:lastColumn="0" w:oddVBand="0" w:evenVBand="0" w:oddHBand="1" w:evenHBand="0" w:firstRowFirstColumn="0" w:firstRowLastColumn="0" w:lastRowFirstColumn="0" w:lastRowLastColumn="0"/>
              <w:rPr>
                <w:ins w:id="15405" w:author="DuyNgo" w:date="2012-08-10T07:25:00Z"/>
                <w:rFonts w:ascii="Times New Roman" w:hAnsi="Times New Roman" w:cs="Times New Roman"/>
                <w:sz w:val="24"/>
                <w:szCs w:val="24"/>
                <w:lang w:eastAsia="ja-JP"/>
                <w:rPrChange w:id="15406" w:author="DuyNgo" w:date="2012-08-10T08:15:00Z">
                  <w:rPr>
                    <w:ins w:id="15407" w:author="DuyNgo" w:date="2012-08-10T07:25:00Z"/>
                    <w:rFonts w:ascii="Tahoma" w:hAnsi="Tahoma" w:cstheme="minorHAnsi"/>
                    <w:color w:val="000000"/>
                    <w:sz w:val="20"/>
                    <w:szCs w:val="20"/>
                    <w:lang w:eastAsia="ja-JP"/>
                  </w:rPr>
                </w:rPrChange>
              </w:rPr>
              <w:pPrChange w:id="15408"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15409" w:author="DuyNgo" w:date="2012-08-10T07:25:00Z">
              <w:r w:rsidRPr="00657B96">
                <w:rPr>
                  <w:rFonts w:ascii="Times New Roman" w:hAnsi="Times New Roman" w:cs="Times New Roman"/>
                  <w:sz w:val="24"/>
                  <w:szCs w:val="24"/>
                  <w:lang w:eastAsia="ja-JP"/>
                  <w:rPrChange w:id="15410" w:author="DuyNgo" w:date="2012-08-10T08:15:00Z">
                    <w:rPr>
                      <w:rFonts w:cstheme="minorHAnsi"/>
                      <w:lang w:eastAsia="ja-JP"/>
                    </w:rPr>
                  </w:rPrChange>
                </w:rPr>
                <w:t>x</w:t>
              </w:r>
            </w:ins>
          </w:p>
        </w:tc>
        <w:tc>
          <w:tcPr>
            <w:tcW w:w="759" w:type="dxa"/>
            <w:vAlign w:val="bottom"/>
            <w:tcPrChange w:id="15411" w:author="DuyNgo" w:date="2012-08-10T07:29:00Z">
              <w:tcPr>
                <w:tcW w:w="759" w:type="dxa"/>
                <w:vAlign w:val="bottom"/>
              </w:tcPr>
            </w:tcPrChange>
          </w:tcPr>
          <w:p w:rsidR="009C0AD9" w:rsidRPr="00657B96" w:rsidRDefault="009C0AD9">
            <w:pPr>
              <w:jc w:val="center"/>
              <w:cnfStyle w:val="000000100000" w:firstRow="0" w:lastRow="0" w:firstColumn="0" w:lastColumn="0" w:oddVBand="0" w:evenVBand="0" w:oddHBand="1" w:evenHBand="0" w:firstRowFirstColumn="0" w:firstRowLastColumn="0" w:lastRowFirstColumn="0" w:lastRowLastColumn="0"/>
              <w:rPr>
                <w:ins w:id="15412" w:author="DuyNgo" w:date="2012-08-10T07:25:00Z"/>
                <w:rFonts w:ascii="Times New Roman" w:hAnsi="Times New Roman" w:cs="Times New Roman"/>
                <w:sz w:val="24"/>
                <w:szCs w:val="24"/>
                <w:lang w:eastAsia="ja-JP"/>
                <w:rPrChange w:id="15413" w:author="DuyNgo" w:date="2012-08-10T08:15:00Z">
                  <w:rPr>
                    <w:ins w:id="15414" w:author="DuyNgo" w:date="2012-08-10T07:25:00Z"/>
                    <w:rFonts w:ascii="Tahoma" w:hAnsi="Tahoma" w:cstheme="minorHAnsi"/>
                    <w:color w:val="000000"/>
                    <w:sz w:val="20"/>
                    <w:szCs w:val="20"/>
                    <w:lang w:eastAsia="ja-JP"/>
                  </w:rPr>
                </w:rPrChange>
              </w:rPr>
              <w:pPrChange w:id="15415"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15416" w:author="DuyNgo" w:date="2012-08-10T07:25:00Z">
              <w:r w:rsidRPr="00657B96">
                <w:rPr>
                  <w:rFonts w:ascii="Times New Roman" w:hAnsi="Times New Roman" w:cs="Times New Roman"/>
                  <w:sz w:val="24"/>
                  <w:szCs w:val="24"/>
                  <w:lang w:eastAsia="ja-JP"/>
                  <w:rPrChange w:id="15417" w:author="DuyNgo" w:date="2012-08-10T08:15:00Z">
                    <w:rPr>
                      <w:rFonts w:cstheme="minorHAnsi"/>
                      <w:lang w:eastAsia="ja-JP"/>
                    </w:rPr>
                  </w:rPrChange>
                </w:rPr>
                <w:t> </w:t>
              </w:r>
            </w:ins>
          </w:p>
        </w:tc>
      </w:tr>
      <w:tr w:rsidR="009C0AD9" w:rsidRPr="00657B96" w:rsidTr="00BA0282">
        <w:trPr>
          <w:ins w:id="15418"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15419" w:author="DuyNgo" w:date="2012-08-10T07:29:00Z">
              <w:tcPr>
                <w:tcW w:w="850" w:type="dxa"/>
              </w:tcPr>
            </w:tcPrChange>
          </w:tcPr>
          <w:p w:rsidR="009C0AD9" w:rsidRPr="00657B96" w:rsidRDefault="009C0AD9">
            <w:pPr>
              <w:ind w:firstLineChars="100" w:firstLine="241"/>
              <w:rPr>
                <w:ins w:id="15420" w:author="DuyNgo" w:date="2012-08-10T07:25:00Z"/>
                <w:rFonts w:ascii="Times New Roman" w:hAnsi="Times New Roman" w:cs="Times New Roman"/>
                <w:b w:val="0"/>
                <w:sz w:val="24"/>
                <w:szCs w:val="24"/>
                <w:lang w:eastAsia="ja-JP"/>
                <w:rPrChange w:id="15421" w:author="DuyNgo" w:date="2012-08-10T08:15:00Z">
                  <w:rPr>
                    <w:ins w:id="15422" w:author="DuyNgo" w:date="2012-08-10T07:25:00Z"/>
                    <w:rFonts w:cstheme="minorHAnsi"/>
                    <w:b w:val="0"/>
                    <w:bCs w:val="0"/>
                    <w:lang w:eastAsia="ja-JP"/>
                  </w:rPr>
                </w:rPrChange>
              </w:rPr>
              <w:pPrChange w:id="15423" w:author="DuyNgo" w:date="2012-08-10T07:41:00Z">
                <w:pPr>
                  <w:spacing w:after="200" w:line="276" w:lineRule="auto"/>
                  <w:ind w:firstLineChars="100" w:firstLine="221"/>
                </w:pPr>
              </w:pPrChange>
            </w:pPr>
            <w:ins w:id="15424" w:author="DuyNgo" w:date="2012-08-10T07:25:00Z">
              <w:r w:rsidRPr="00657B96">
                <w:rPr>
                  <w:rFonts w:ascii="Times New Roman" w:hAnsi="Times New Roman" w:cs="Times New Roman"/>
                  <w:sz w:val="24"/>
                  <w:szCs w:val="24"/>
                  <w:lang w:eastAsia="ja-JP"/>
                  <w:rPrChange w:id="15425" w:author="DuyNgo" w:date="2012-08-10T08:15:00Z">
                    <w:rPr>
                      <w:rFonts w:cstheme="minorHAnsi"/>
                      <w:lang w:eastAsia="ja-JP"/>
                    </w:rPr>
                  </w:rPrChange>
                </w:rPr>
                <w:t>3</w:t>
              </w:r>
            </w:ins>
          </w:p>
        </w:tc>
        <w:tc>
          <w:tcPr>
            <w:tcW w:w="5348" w:type="dxa"/>
            <w:vAlign w:val="bottom"/>
            <w:tcPrChange w:id="15426" w:author="DuyNgo" w:date="2012-08-10T07:29:00Z">
              <w:tcPr>
                <w:tcW w:w="5348" w:type="dxa"/>
                <w:vAlign w:val="bottom"/>
              </w:tcPr>
            </w:tcPrChange>
          </w:tcPr>
          <w:p w:rsidR="009C0AD9" w:rsidRPr="00657B96" w:rsidRDefault="009C0AD9">
            <w:pPr>
              <w:cnfStyle w:val="000000000000" w:firstRow="0" w:lastRow="0" w:firstColumn="0" w:lastColumn="0" w:oddVBand="0" w:evenVBand="0" w:oddHBand="0" w:evenHBand="0" w:firstRowFirstColumn="0" w:firstRowLastColumn="0" w:lastRowFirstColumn="0" w:lastRowLastColumn="0"/>
              <w:rPr>
                <w:ins w:id="15427" w:author="DuyNgo" w:date="2012-08-10T07:25:00Z"/>
                <w:rFonts w:ascii="Times New Roman" w:hAnsi="Times New Roman" w:cs="Times New Roman"/>
                <w:sz w:val="24"/>
                <w:szCs w:val="24"/>
                <w:lang w:eastAsia="ja-JP"/>
                <w:rPrChange w:id="15428" w:author="DuyNgo" w:date="2012-08-10T08:15:00Z">
                  <w:rPr>
                    <w:ins w:id="15429" w:author="DuyNgo" w:date="2012-08-10T07:25:00Z"/>
                    <w:rFonts w:ascii="Tahoma" w:hAnsi="Tahoma" w:cstheme="minorHAnsi"/>
                    <w:color w:val="000000"/>
                    <w:sz w:val="20"/>
                    <w:szCs w:val="20"/>
                    <w:lang w:eastAsia="ja-JP"/>
                  </w:rPr>
                </w:rPrChange>
              </w:rPr>
              <w:pPrChange w:id="15430"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15431" w:author="DuyNgo" w:date="2012-08-10T07:25:00Z">
              <w:r w:rsidRPr="00657B96">
                <w:rPr>
                  <w:rFonts w:ascii="Times New Roman" w:hAnsi="Times New Roman" w:cs="Times New Roman"/>
                  <w:sz w:val="24"/>
                  <w:szCs w:val="24"/>
                  <w:lang w:eastAsia="ja-JP"/>
                  <w:rPrChange w:id="15432" w:author="DuyNgo" w:date="2012-08-10T08:15:00Z">
                    <w:rPr>
                      <w:rFonts w:cstheme="minorHAnsi"/>
                      <w:lang w:eastAsia="ja-JP"/>
                    </w:rPr>
                  </w:rPrChange>
                </w:rPr>
                <w:t>Are the margins at least 1 in. (2.54 cm)?</w:t>
              </w:r>
            </w:ins>
          </w:p>
        </w:tc>
        <w:tc>
          <w:tcPr>
            <w:tcW w:w="759" w:type="dxa"/>
            <w:vAlign w:val="bottom"/>
            <w:tcPrChange w:id="15433" w:author="DuyNgo" w:date="2012-08-10T07:29:00Z">
              <w:tcPr>
                <w:tcW w:w="759" w:type="dxa"/>
                <w:vAlign w:val="bottom"/>
              </w:tcPr>
            </w:tcPrChange>
          </w:tcPr>
          <w:p w:rsidR="009C0AD9" w:rsidRPr="00657B96" w:rsidRDefault="009C0AD9">
            <w:pPr>
              <w:jc w:val="center"/>
              <w:cnfStyle w:val="000000000000" w:firstRow="0" w:lastRow="0" w:firstColumn="0" w:lastColumn="0" w:oddVBand="0" w:evenVBand="0" w:oddHBand="0" w:evenHBand="0" w:firstRowFirstColumn="0" w:firstRowLastColumn="0" w:lastRowFirstColumn="0" w:lastRowLastColumn="0"/>
              <w:rPr>
                <w:ins w:id="15434" w:author="DuyNgo" w:date="2012-08-10T07:25:00Z"/>
                <w:rFonts w:ascii="Times New Roman" w:hAnsi="Times New Roman" w:cs="Times New Roman"/>
                <w:sz w:val="24"/>
                <w:szCs w:val="24"/>
                <w:lang w:eastAsia="ja-JP"/>
                <w:rPrChange w:id="15435" w:author="DuyNgo" w:date="2012-08-10T08:15:00Z">
                  <w:rPr>
                    <w:ins w:id="15436" w:author="DuyNgo" w:date="2012-08-10T07:25:00Z"/>
                    <w:rFonts w:ascii="Tahoma" w:hAnsi="Tahoma" w:cstheme="minorHAnsi"/>
                    <w:color w:val="000000"/>
                    <w:sz w:val="20"/>
                    <w:szCs w:val="20"/>
                    <w:lang w:eastAsia="ja-JP"/>
                  </w:rPr>
                </w:rPrChange>
              </w:rPr>
              <w:pPrChange w:id="15437"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15438" w:author="DuyNgo" w:date="2012-08-10T07:25:00Z">
              <w:r w:rsidRPr="00657B96">
                <w:rPr>
                  <w:rFonts w:ascii="Times New Roman" w:hAnsi="Times New Roman" w:cs="Times New Roman"/>
                  <w:sz w:val="24"/>
                  <w:szCs w:val="24"/>
                  <w:lang w:eastAsia="ja-JP"/>
                  <w:rPrChange w:id="15439" w:author="DuyNgo" w:date="2012-08-10T08:15:00Z">
                    <w:rPr>
                      <w:rFonts w:cstheme="minorHAnsi"/>
                      <w:lang w:eastAsia="ja-JP"/>
                    </w:rPr>
                  </w:rPrChange>
                </w:rPr>
                <w:t> </w:t>
              </w:r>
            </w:ins>
          </w:p>
        </w:tc>
        <w:tc>
          <w:tcPr>
            <w:tcW w:w="759" w:type="dxa"/>
            <w:vAlign w:val="bottom"/>
            <w:tcPrChange w:id="15440" w:author="DuyNgo" w:date="2012-08-10T07:29:00Z">
              <w:tcPr>
                <w:tcW w:w="759" w:type="dxa"/>
                <w:vAlign w:val="bottom"/>
              </w:tcPr>
            </w:tcPrChange>
          </w:tcPr>
          <w:p w:rsidR="009C0AD9" w:rsidRPr="00657B96" w:rsidRDefault="009C0AD9">
            <w:pPr>
              <w:jc w:val="center"/>
              <w:cnfStyle w:val="000000000000" w:firstRow="0" w:lastRow="0" w:firstColumn="0" w:lastColumn="0" w:oddVBand="0" w:evenVBand="0" w:oddHBand="0" w:evenHBand="0" w:firstRowFirstColumn="0" w:firstRowLastColumn="0" w:lastRowFirstColumn="0" w:lastRowLastColumn="0"/>
              <w:rPr>
                <w:ins w:id="15441" w:author="DuyNgo" w:date="2012-08-10T07:25:00Z"/>
                <w:rFonts w:ascii="Times New Roman" w:hAnsi="Times New Roman" w:cs="Times New Roman"/>
                <w:sz w:val="24"/>
                <w:szCs w:val="24"/>
                <w:lang w:eastAsia="ja-JP"/>
                <w:rPrChange w:id="15442" w:author="DuyNgo" w:date="2012-08-10T08:15:00Z">
                  <w:rPr>
                    <w:ins w:id="15443" w:author="DuyNgo" w:date="2012-08-10T07:25:00Z"/>
                    <w:rFonts w:ascii="Tahoma" w:hAnsi="Tahoma" w:cstheme="minorHAnsi"/>
                    <w:color w:val="000000"/>
                    <w:sz w:val="20"/>
                    <w:szCs w:val="20"/>
                    <w:lang w:eastAsia="ja-JP"/>
                  </w:rPr>
                </w:rPrChange>
              </w:rPr>
              <w:pPrChange w:id="15444"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15445" w:author="DuyNgo" w:date="2012-08-10T07:25:00Z">
              <w:r w:rsidRPr="00657B96">
                <w:rPr>
                  <w:rFonts w:ascii="Times New Roman" w:hAnsi="Times New Roman" w:cs="Times New Roman"/>
                  <w:sz w:val="24"/>
                  <w:szCs w:val="24"/>
                  <w:lang w:eastAsia="ja-JP"/>
                  <w:rPrChange w:id="15446" w:author="DuyNgo" w:date="2012-08-10T08:15:00Z">
                    <w:rPr>
                      <w:rFonts w:cstheme="minorHAnsi"/>
                      <w:lang w:eastAsia="ja-JP"/>
                    </w:rPr>
                  </w:rPrChange>
                </w:rPr>
                <w:t> </w:t>
              </w:r>
            </w:ins>
          </w:p>
        </w:tc>
        <w:tc>
          <w:tcPr>
            <w:tcW w:w="759" w:type="dxa"/>
            <w:vAlign w:val="bottom"/>
            <w:tcPrChange w:id="15447" w:author="DuyNgo" w:date="2012-08-10T07:29:00Z">
              <w:tcPr>
                <w:tcW w:w="759" w:type="dxa"/>
                <w:vAlign w:val="bottom"/>
              </w:tcPr>
            </w:tcPrChange>
          </w:tcPr>
          <w:p w:rsidR="009C0AD9" w:rsidRPr="00657B96" w:rsidRDefault="009C0AD9">
            <w:pPr>
              <w:jc w:val="center"/>
              <w:cnfStyle w:val="000000000000" w:firstRow="0" w:lastRow="0" w:firstColumn="0" w:lastColumn="0" w:oddVBand="0" w:evenVBand="0" w:oddHBand="0" w:evenHBand="0" w:firstRowFirstColumn="0" w:firstRowLastColumn="0" w:lastRowFirstColumn="0" w:lastRowLastColumn="0"/>
              <w:rPr>
                <w:ins w:id="15448" w:author="DuyNgo" w:date="2012-08-10T07:25:00Z"/>
                <w:rFonts w:ascii="Times New Roman" w:hAnsi="Times New Roman" w:cs="Times New Roman"/>
                <w:sz w:val="24"/>
                <w:szCs w:val="24"/>
                <w:lang w:eastAsia="ja-JP"/>
                <w:rPrChange w:id="15449" w:author="DuyNgo" w:date="2012-08-10T08:15:00Z">
                  <w:rPr>
                    <w:ins w:id="15450" w:author="DuyNgo" w:date="2012-08-10T07:25:00Z"/>
                    <w:rFonts w:ascii="Tahoma" w:hAnsi="Tahoma" w:cstheme="minorHAnsi"/>
                    <w:color w:val="000000"/>
                    <w:sz w:val="20"/>
                    <w:szCs w:val="20"/>
                    <w:lang w:eastAsia="ja-JP"/>
                  </w:rPr>
                </w:rPrChange>
              </w:rPr>
              <w:pPrChange w:id="15451"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15452" w:author="DuyNgo" w:date="2012-08-10T07:25:00Z">
              <w:r w:rsidRPr="00657B96">
                <w:rPr>
                  <w:rFonts w:ascii="Times New Roman" w:hAnsi="Times New Roman" w:cs="Times New Roman"/>
                  <w:sz w:val="24"/>
                  <w:szCs w:val="24"/>
                  <w:lang w:eastAsia="ja-JP"/>
                  <w:rPrChange w:id="15453" w:author="DuyNgo" w:date="2012-08-10T08:15:00Z">
                    <w:rPr>
                      <w:rFonts w:cstheme="minorHAnsi"/>
                      <w:lang w:eastAsia="ja-JP"/>
                    </w:rPr>
                  </w:rPrChange>
                </w:rPr>
                <w:t>x</w:t>
              </w:r>
            </w:ins>
          </w:p>
        </w:tc>
      </w:tr>
      <w:tr w:rsidR="009C0AD9" w:rsidRPr="00657B96" w:rsidTr="00BA0282">
        <w:trPr>
          <w:cnfStyle w:val="000000100000" w:firstRow="0" w:lastRow="0" w:firstColumn="0" w:lastColumn="0" w:oddVBand="0" w:evenVBand="0" w:oddHBand="1" w:evenHBand="0" w:firstRowFirstColumn="0" w:firstRowLastColumn="0" w:lastRowFirstColumn="0" w:lastRowLastColumn="0"/>
          <w:ins w:id="15454"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15455" w:author="DuyNgo" w:date="2012-08-10T07:29:00Z">
              <w:tcPr>
                <w:tcW w:w="850" w:type="dxa"/>
              </w:tcPr>
            </w:tcPrChange>
          </w:tcPr>
          <w:p w:rsidR="009C0AD9" w:rsidRPr="00657B96" w:rsidRDefault="009C0AD9">
            <w:pPr>
              <w:ind w:firstLineChars="100" w:firstLine="241"/>
              <w:cnfStyle w:val="001000100000" w:firstRow="0" w:lastRow="0" w:firstColumn="1" w:lastColumn="0" w:oddVBand="0" w:evenVBand="0" w:oddHBand="1" w:evenHBand="0" w:firstRowFirstColumn="0" w:firstRowLastColumn="0" w:lastRowFirstColumn="0" w:lastRowLastColumn="0"/>
              <w:rPr>
                <w:ins w:id="15456" w:author="DuyNgo" w:date="2012-08-10T07:25:00Z"/>
                <w:rFonts w:ascii="Times New Roman" w:hAnsi="Times New Roman" w:cs="Times New Roman"/>
                <w:b w:val="0"/>
                <w:sz w:val="24"/>
                <w:szCs w:val="24"/>
                <w:lang w:eastAsia="ja-JP"/>
                <w:rPrChange w:id="15457" w:author="DuyNgo" w:date="2012-08-10T08:15:00Z">
                  <w:rPr>
                    <w:ins w:id="15458" w:author="DuyNgo" w:date="2012-08-10T07:25:00Z"/>
                    <w:rFonts w:cstheme="minorHAnsi"/>
                    <w:b w:val="0"/>
                    <w:bCs w:val="0"/>
                    <w:lang w:eastAsia="ja-JP"/>
                  </w:rPr>
                </w:rPrChange>
              </w:rPr>
              <w:pPrChange w:id="15459" w:author="DuyNgo" w:date="2012-08-10T07:41:00Z">
                <w:pPr>
                  <w:spacing w:after="200" w:line="276" w:lineRule="auto"/>
                  <w:ind w:firstLineChars="100" w:firstLine="221"/>
                  <w:cnfStyle w:val="001000100000" w:firstRow="0" w:lastRow="0" w:firstColumn="1" w:lastColumn="0" w:oddVBand="0" w:evenVBand="0" w:oddHBand="1" w:evenHBand="0" w:firstRowFirstColumn="0" w:firstRowLastColumn="0" w:lastRowFirstColumn="0" w:lastRowLastColumn="0"/>
                </w:pPr>
              </w:pPrChange>
            </w:pPr>
            <w:ins w:id="15460" w:author="DuyNgo" w:date="2012-08-10T07:25:00Z">
              <w:r w:rsidRPr="00657B96">
                <w:rPr>
                  <w:rFonts w:ascii="Times New Roman" w:hAnsi="Times New Roman" w:cs="Times New Roman"/>
                  <w:sz w:val="24"/>
                  <w:szCs w:val="24"/>
                  <w:lang w:eastAsia="ja-JP"/>
                  <w:rPrChange w:id="15461" w:author="DuyNgo" w:date="2012-08-10T08:15:00Z">
                    <w:rPr>
                      <w:rFonts w:cstheme="minorHAnsi"/>
                      <w:lang w:eastAsia="ja-JP"/>
                    </w:rPr>
                  </w:rPrChange>
                </w:rPr>
                <w:t>4</w:t>
              </w:r>
            </w:ins>
          </w:p>
        </w:tc>
        <w:tc>
          <w:tcPr>
            <w:tcW w:w="5348" w:type="dxa"/>
            <w:vAlign w:val="bottom"/>
            <w:tcPrChange w:id="15462" w:author="DuyNgo" w:date="2012-08-10T07:29:00Z">
              <w:tcPr>
                <w:tcW w:w="5348" w:type="dxa"/>
                <w:vAlign w:val="bottom"/>
              </w:tcPr>
            </w:tcPrChange>
          </w:tcPr>
          <w:p w:rsidR="009C0AD9" w:rsidRPr="00657B96" w:rsidRDefault="009C0AD9">
            <w:pPr>
              <w:cnfStyle w:val="000000100000" w:firstRow="0" w:lastRow="0" w:firstColumn="0" w:lastColumn="0" w:oddVBand="0" w:evenVBand="0" w:oddHBand="1" w:evenHBand="0" w:firstRowFirstColumn="0" w:firstRowLastColumn="0" w:lastRowFirstColumn="0" w:lastRowLastColumn="0"/>
              <w:rPr>
                <w:ins w:id="15463" w:author="DuyNgo" w:date="2012-08-10T07:25:00Z"/>
                <w:rFonts w:ascii="Times New Roman" w:hAnsi="Times New Roman" w:cs="Times New Roman"/>
                <w:sz w:val="24"/>
                <w:szCs w:val="24"/>
                <w:lang w:eastAsia="ja-JP"/>
                <w:rPrChange w:id="15464" w:author="DuyNgo" w:date="2012-08-10T08:15:00Z">
                  <w:rPr>
                    <w:ins w:id="15465" w:author="DuyNgo" w:date="2012-08-10T07:25:00Z"/>
                    <w:rFonts w:ascii="Tahoma" w:hAnsi="Tahoma" w:cstheme="minorHAnsi"/>
                    <w:color w:val="000000"/>
                    <w:sz w:val="20"/>
                    <w:szCs w:val="20"/>
                    <w:lang w:eastAsia="ja-JP"/>
                  </w:rPr>
                </w:rPrChange>
              </w:rPr>
              <w:pPrChange w:id="15466"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15467" w:author="DuyNgo" w:date="2012-08-10T07:25:00Z">
              <w:r w:rsidRPr="00657B96">
                <w:rPr>
                  <w:rFonts w:ascii="Times New Roman" w:hAnsi="Times New Roman" w:cs="Times New Roman"/>
                  <w:sz w:val="24"/>
                  <w:szCs w:val="24"/>
                  <w:lang w:eastAsia="ja-JP"/>
                  <w:rPrChange w:id="15468" w:author="DuyNgo" w:date="2012-08-10T08:15:00Z">
                    <w:rPr>
                      <w:rFonts w:cstheme="minorHAnsi"/>
                      <w:lang w:eastAsia="ja-JP"/>
                    </w:rPr>
                  </w:rPrChange>
                </w:rPr>
                <w:t>Are the title pages, abstracts,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ins>
          </w:p>
        </w:tc>
        <w:tc>
          <w:tcPr>
            <w:tcW w:w="759" w:type="dxa"/>
            <w:vAlign w:val="bottom"/>
            <w:tcPrChange w:id="15469" w:author="DuyNgo" w:date="2012-08-10T07:29:00Z">
              <w:tcPr>
                <w:tcW w:w="759" w:type="dxa"/>
                <w:vAlign w:val="bottom"/>
              </w:tcPr>
            </w:tcPrChange>
          </w:tcPr>
          <w:p w:rsidR="009C0AD9" w:rsidRPr="00657B96" w:rsidRDefault="009C0AD9">
            <w:pPr>
              <w:jc w:val="center"/>
              <w:cnfStyle w:val="000000100000" w:firstRow="0" w:lastRow="0" w:firstColumn="0" w:lastColumn="0" w:oddVBand="0" w:evenVBand="0" w:oddHBand="1" w:evenHBand="0" w:firstRowFirstColumn="0" w:firstRowLastColumn="0" w:lastRowFirstColumn="0" w:lastRowLastColumn="0"/>
              <w:rPr>
                <w:ins w:id="15470" w:author="DuyNgo" w:date="2012-08-10T07:25:00Z"/>
                <w:rFonts w:ascii="Times New Roman" w:hAnsi="Times New Roman" w:cs="Times New Roman"/>
                <w:sz w:val="24"/>
                <w:szCs w:val="24"/>
                <w:lang w:eastAsia="ja-JP"/>
                <w:rPrChange w:id="15471" w:author="DuyNgo" w:date="2012-08-10T08:15:00Z">
                  <w:rPr>
                    <w:ins w:id="15472" w:author="DuyNgo" w:date="2012-08-10T07:25:00Z"/>
                    <w:rFonts w:ascii="Tahoma" w:hAnsi="Tahoma" w:cstheme="minorHAnsi"/>
                    <w:color w:val="000000"/>
                    <w:sz w:val="20"/>
                    <w:szCs w:val="20"/>
                    <w:lang w:eastAsia="ja-JP"/>
                  </w:rPr>
                </w:rPrChange>
              </w:rPr>
              <w:pPrChange w:id="15473"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15474" w:author="DuyNgo" w:date="2012-08-10T07:25:00Z">
              <w:r w:rsidRPr="00657B96">
                <w:rPr>
                  <w:rFonts w:ascii="Times New Roman" w:hAnsi="Times New Roman" w:cs="Times New Roman"/>
                  <w:sz w:val="24"/>
                  <w:szCs w:val="24"/>
                  <w:lang w:eastAsia="ja-JP"/>
                  <w:rPrChange w:id="15475" w:author="DuyNgo" w:date="2012-08-10T08:15:00Z">
                    <w:rPr>
                      <w:rFonts w:cstheme="minorHAnsi"/>
                      <w:lang w:eastAsia="ja-JP"/>
                    </w:rPr>
                  </w:rPrChange>
                </w:rPr>
                <w:t> </w:t>
              </w:r>
            </w:ins>
          </w:p>
        </w:tc>
        <w:tc>
          <w:tcPr>
            <w:tcW w:w="759" w:type="dxa"/>
            <w:vAlign w:val="bottom"/>
            <w:tcPrChange w:id="15476" w:author="DuyNgo" w:date="2012-08-10T07:29:00Z">
              <w:tcPr>
                <w:tcW w:w="759" w:type="dxa"/>
                <w:vAlign w:val="bottom"/>
              </w:tcPr>
            </w:tcPrChange>
          </w:tcPr>
          <w:p w:rsidR="009C0AD9" w:rsidRPr="00657B96" w:rsidRDefault="009C0AD9">
            <w:pPr>
              <w:jc w:val="center"/>
              <w:cnfStyle w:val="000000100000" w:firstRow="0" w:lastRow="0" w:firstColumn="0" w:lastColumn="0" w:oddVBand="0" w:evenVBand="0" w:oddHBand="1" w:evenHBand="0" w:firstRowFirstColumn="0" w:firstRowLastColumn="0" w:lastRowFirstColumn="0" w:lastRowLastColumn="0"/>
              <w:rPr>
                <w:ins w:id="15477" w:author="DuyNgo" w:date="2012-08-10T07:25:00Z"/>
                <w:rFonts w:ascii="Times New Roman" w:hAnsi="Times New Roman" w:cs="Times New Roman"/>
                <w:sz w:val="24"/>
                <w:szCs w:val="24"/>
                <w:lang w:eastAsia="ja-JP"/>
                <w:rPrChange w:id="15478" w:author="DuyNgo" w:date="2012-08-10T08:15:00Z">
                  <w:rPr>
                    <w:ins w:id="15479" w:author="DuyNgo" w:date="2012-08-10T07:25:00Z"/>
                    <w:rFonts w:ascii="Tahoma" w:hAnsi="Tahoma" w:cstheme="minorHAnsi"/>
                    <w:color w:val="000000"/>
                    <w:sz w:val="20"/>
                    <w:szCs w:val="20"/>
                    <w:lang w:eastAsia="ja-JP"/>
                  </w:rPr>
                </w:rPrChange>
              </w:rPr>
              <w:pPrChange w:id="15480"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15481" w:author="DuyNgo" w:date="2012-08-10T07:25:00Z">
              <w:r w:rsidRPr="00657B96">
                <w:rPr>
                  <w:rFonts w:ascii="Times New Roman" w:hAnsi="Times New Roman" w:cs="Times New Roman"/>
                  <w:sz w:val="24"/>
                  <w:szCs w:val="24"/>
                  <w:lang w:eastAsia="ja-JP"/>
                  <w:rPrChange w:id="15482" w:author="DuyNgo" w:date="2012-08-10T08:15:00Z">
                    <w:rPr>
                      <w:rFonts w:cstheme="minorHAnsi"/>
                      <w:lang w:eastAsia="ja-JP"/>
                    </w:rPr>
                  </w:rPrChange>
                </w:rPr>
                <w:t> </w:t>
              </w:r>
            </w:ins>
          </w:p>
        </w:tc>
        <w:tc>
          <w:tcPr>
            <w:tcW w:w="759" w:type="dxa"/>
            <w:vAlign w:val="bottom"/>
            <w:tcPrChange w:id="15483" w:author="DuyNgo" w:date="2012-08-10T07:29:00Z">
              <w:tcPr>
                <w:tcW w:w="759" w:type="dxa"/>
                <w:vAlign w:val="bottom"/>
              </w:tcPr>
            </w:tcPrChange>
          </w:tcPr>
          <w:p w:rsidR="009C0AD9" w:rsidRPr="00657B96" w:rsidRDefault="009C0AD9">
            <w:pPr>
              <w:jc w:val="center"/>
              <w:cnfStyle w:val="000000100000" w:firstRow="0" w:lastRow="0" w:firstColumn="0" w:lastColumn="0" w:oddVBand="0" w:evenVBand="0" w:oddHBand="1" w:evenHBand="0" w:firstRowFirstColumn="0" w:firstRowLastColumn="0" w:lastRowFirstColumn="0" w:lastRowLastColumn="0"/>
              <w:rPr>
                <w:ins w:id="15484" w:author="DuyNgo" w:date="2012-08-10T07:25:00Z"/>
                <w:rFonts w:ascii="Times New Roman" w:hAnsi="Times New Roman" w:cs="Times New Roman"/>
                <w:sz w:val="24"/>
                <w:szCs w:val="24"/>
                <w:lang w:eastAsia="ja-JP"/>
                <w:rPrChange w:id="15485" w:author="DuyNgo" w:date="2012-08-10T08:15:00Z">
                  <w:rPr>
                    <w:ins w:id="15486" w:author="DuyNgo" w:date="2012-08-10T07:25:00Z"/>
                    <w:rFonts w:ascii="Tahoma" w:hAnsi="Tahoma" w:cstheme="minorHAnsi"/>
                    <w:color w:val="000000"/>
                    <w:sz w:val="20"/>
                    <w:szCs w:val="20"/>
                    <w:lang w:eastAsia="ja-JP"/>
                  </w:rPr>
                </w:rPrChange>
              </w:rPr>
              <w:pPrChange w:id="15487"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15488" w:author="DuyNgo" w:date="2012-08-10T07:25:00Z">
              <w:r w:rsidRPr="00657B96">
                <w:rPr>
                  <w:rFonts w:ascii="Times New Roman" w:hAnsi="Times New Roman" w:cs="Times New Roman"/>
                  <w:sz w:val="24"/>
                  <w:szCs w:val="24"/>
                  <w:lang w:eastAsia="ja-JP"/>
                  <w:rPrChange w:id="15489" w:author="DuyNgo" w:date="2012-08-10T08:15:00Z">
                    <w:rPr>
                      <w:rFonts w:cstheme="minorHAnsi"/>
                      <w:lang w:eastAsia="ja-JP"/>
                    </w:rPr>
                  </w:rPrChange>
                </w:rPr>
                <w:t>x</w:t>
              </w:r>
            </w:ins>
          </w:p>
        </w:tc>
      </w:tr>
      <w:tr w:rsidR="009C0AD9" w:rsidRPr="00657B96" w:rsidTr="00BA0282">
        <w:trPr>
          <w:ins w:id="15490"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15491" w:author="DuyNgo" w:date="2012-08-10T07:29:00Z">
              <w:tcPr>
                <w:tcW w:w="850" w:type="dxa"/>
              </w:tcPr>
            </w:tcPrChange>
          </w:tcPr>
          <w:p w:rsidR="009C0AD9" w:rsidRPr="00657B96" w:rsidRDefault="009C0AD9">
            <w:pPr>
              <w:ind w:firstLineChars="100" w:firstLine="241"/>
              <w:rPr>
                <w:ins w:id="15492" w:author="DuyNgo" w:date="2012-08-10T07:25:00Z"/>
                <w:rFonts w:ascii="Times New Roman" w:hAnsi="Times New Roman" w:cs="Times New Roman"/>
                <w:b w:val="0"/>
                <w:sz w:val="24"/>
                <w:szCs w:val="24"/>
                <w:lang w:eastAsia="ja-JP"/>
                <w:rPrChange w:id="15493" w:author="DuyNgo" w:date="2012-08-10T08:15:00Z">
                  <w:rPr>
                    <w:ins w:id="15494" w:author="DuyNgo" w:date="2012-08-10T07:25:00Z"/>
                    <w:rFonts w:cstheme="minorHAnsi"/>
                    <w:b w:val="0"/>
                    <w:bCs w:val="0"/>
                    <w:lang w:eastAsia="ja-JP"/>
                  </w:rPr>
                </w:rPrChange>
              </w:rPr>
              <w:pPrChange w:id="15495" w:author="DuyNgo" w:date="2012-08-10T07:41:00Z">
                <w:pPr>
                  <w:spacing w:after="200" w:line="276" w:lineRule="auto"/>
                  <w:ind w:firstLineChars="100" w:firstLine="221"/>
                </w:pPr>
              </w:pPrChange>
            </w:pPr>
            <w:ins w:id="15496" w:author="DuyNgo" w:date="2012-08-10T07:25:00Z">
              <w:r w:rsidRPr="00657B96">
                <w:rPr>
                  <w:rFonts w:ascii="Times New Roman" w:hAnsi="Times New Roman" w:cs="Times New Roman"/>
                  <w:sz w:val="24"/>
                  <w:szCs w:val="24"/>
                  <w:lang w:eastAsia="ja-JP"/>
                  <w:rPrChange w:id="15497" w:author="DuyNgo" w:date="2012-08-10T08:15:00Z">
                    <w:rPr>
                      <w:rFonts w:cstheme="minorHAnsi"/>
                      <w:lang w:eastAsia="ja-JP"/>
                    </w:rPr>
                  </w:rPrChange>
                </w:rPr>
                <w:t>5</w:t>
              </w:r>
            </w:ins>
          </w:p>
        </w:tc>
        <w:tc>
          <w:tcPr>
            <w:tcW w:w="5348" w:type="dxa"/>
            <w:vAlign w:val="bottom"/>
            <w:tcPrChange w:id="15498" w:author="DuyNgo" w:date="2012-08-10T07:29:00Z">
              <w:tcPr>
                <w:tcW w:w="5348" w:type="dxa"/>
                <w:vAlign w:val="bottom"/>
              </w:tcPr>
            </w:tcPrChange>
          </w:tcPr>
          <w:p w:rsidR="009C0AD9" w:rsidRPr="00657B96" w:rsidRDefault="009C0AD9">
            <w:pPr>
              <w:cnfStyle w:val="000000000000" w:firstRow="0" w:lastRow="0" w:firstColumn="0" w:lastColumn="0" w:oddVBand="0" w:evenVBand="0" w:oddHBand="0" w:evenHBand="0" w:firstRowFirstColumn="0" w:firstRowLastColumn="0" w:lastRowFirstColumn="0" w:lastRowLastColumn="0"/>
              <w:rPr>
                <w:ins w:id="15499" w:author="DuyNgo" w:date="2012-08-10T07:25:00Z"/>
                <w:rFonts w:ascii="Times New Roman" w:hAnsi="Times New Roman" w:cs="Times New Roman"/>
                <w:sz w:val="24"/>
                <w:szCs w:val="24"/>
                <w:lang w:eastAsia="ja-JP"/>
                <w:rPrChange w:id="15500" w:author="DuyNgo" w:date="2012-08-10T08:15:00Z">
                  <w:rPr>
                    <w:ins w:id="15501" w:author="DuyNgo" w:date="2012-08-10T07:25:00Z"/>
                    <w:rFonts w:ascii="Tahoma" w:hAnsi="Tahoma" w:cstheme="minorHAnsi"/>
                    <w:color w:val="000000"/>
                    <w:sz w:val="20"/>
                    <w:szCs w:val="20"/>
                    <w:lang w:eastAsia="ja-JP"/>
                  </w:rPr>
                </w:rPrChange>
              </w:rPr>
              <w:pPrChange w:id="15502"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15503" w:author="DuyNgo" w:date="2012-08-10T07:25:00Z">
              <w:r w:rsidRPr="00657B96">
                <w:rPr>
                  <w:rFonts w:ascii="Times New Roman" w:hAnsi="Times New Roman" w:cs="Times New Roman"/>
                  <w:sz w:val="24"/>
                  <w:szCs w:val="24"/>
                  <w:lang w:eastAsia="ja-JP"/>
                  <w:rPrChange w:id="15504" w:author="DuyNgo" w:date="2012-08-10T08:15:00Z">
                    <w:rPr>
                      <w:rFonts w:cstheme="minorHAnsi"/>
                      <w:lang w:eastAsia="ja-JP"/>
                    </w:rPr>
                  </w:rPrChange>
                </w:rPr>
                <w:t>Are all pages numbered in sequence, starting with the title page?</w:t>
              </w:r>
            </w:ins>
          </w:p>
        </w:tc>
        <w:tc>
          <w:tcPr>
            <w:tcW w:w="759" w:type="dxa"/>
            <w:vAlign w:val="bottom"/>
            <w:tcPrChange w:id="15505" w:author="DuyNgo" w:date="2012-08-10T07:29:00Z">
              <w:tcPr>
                <w:tcW w:w="759" w:type="dxa"/>
                <w:vAlign w:val="bottom"/>
              </w:tcPr>
            </w:tcPrChange>
          </w:tcPr>
          <w:p w:rsidR="009C0AD9" w:rsidRPr="00657B96" w:rsidRDefault="009C0AD9">
            <w:pPr>
              <w:jc w:val="center"/>
              <w:cnfStyle w:val="000000000000" w:firstRow="0" w:lastRow="0" w:firstColumn="0" w:lastColumn="0" w:oddVBand="0" w:evenVBand="0" w:oddHBand="0" w:evenHBand="0" w:firstRowFirstColumn="0" w:firstRowLastColumn="0" w:lastRowFirstColumn="0" w:lastRowLastColumn="0"/>
              <w:rPr>
                <w:ins w:id="15506" w:author="DuyNgo" w:date="2012-08-10T07:25:00Z"/>
                <w:rFonts w:ascii="Times New Roman" w:hAnsi="Times New Roman" w:cs="Times New Roman"/>
                <w:sz w:val="24"/>
                <w:szCs w:val="24"/>
                <w:lang w:eastAsia="ja-JP"/>
                <w:rPrChange w:id="15507" w:author="DuyNgo" w:date="2012-08-10T08:15:00Z">
                  <w:rPr>
                    <w:ins w:id="15508" w:author="DuyNgo" w:date="2012-08-10T07:25:00Z"/>
                    <w:rFonts w:ascii="Tahoma" w:hAnsi="Tahoma" w:cstheme="minorHAnsi"/>
                    <w:color w:val="000000"/>
                    <w:sz w:val="20"/>
                    <w:szCs w:val="20"/>
                    <w:lang w:eastAsia="ja-JP"/>
                  </w:rPr>
                </w:rPrChange>
              </w:rPr>
              <w:pPrChange w:id="15509"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15510" w:author="DuyNgo" w:date="2012-08-10T07:25:00Z">
              <w:r w:rsidRPr="00657B96">
                <w:rPr>
                  <w:rFonts w:ascii="Times New Roman" w:hAnsi="Times New Roman" w:cs="Times New Roman"/>
                  <w:sz w:val="24"/>
                  <w:szCs w:val="24"/>
                  <w:lang w:eastAsia="ja-JP"/>
                  <w:rPrChange w:id="15511" w:author="DuyNgo" w:date="2012-08-10T08:15:00Z">
                    <w:rPr>
                      <w:rFonts w:cstheme="minorHAnsi"/>
                      <w:lang w:eastAsia="ja-JP"/>
                    </w:rPr>
                  </w:rPrChange>
                </w:rPr>
                <w:t>x</w:t>
              </w:r>
            </w:ins>
          </w:p>
        </w:tc>
        <w:tc>
          <w:tcPr>
            <w:tcW w:w="759" w:type="dxa"/>
            <w:vAlign w:val="bottom"/>
            <w:tcPrChange w:id="15512" w:author="DuyNgo" w:date="2012-08-10T07:29:00Z">
              <w:tcPr>
                <w:tcW w:w="759" w:type="dxa"/>
                <w:vAlign w:val="bottom"/>
              </w:tcPr>
            </w:tcPrChange>
          </w:tcPr>
          <w:p w:rsidR="009C0AD9" w:rsidRPr="00657B96" w:rsidRDefault="009C0AD9">
            <w:pPr>
              <w:jc w:val="center"/>
              <w:cnfStyle w:val="000000000000" w:firstRow="0" w:lastRow="0" w:firstColumn="0" w:lastColumn="0" w:oddVBand="0" w:evenVBand="0" w:oddHBand="0" w:evenHBand="0" w:firstRowFirstColumn="0" w:firstRowLastColumn="0" w:lastRowFirstColumn="0" w:lastRowLastColumn="0"/>
              <w:rPr>
                <w:ins w:id="15513" w:author="DuyNgo" w:date="2012-08-10T07:25:00Z"/>
                <w:rFonts w:ascii="Times New Roman" w:hAnsi="Times New Roman" w:cs="Times New Roman"/>
                <w:sz w:val="24"/>
                <w:szCs w:val="24"/>
                <w:lang w:eastAsia="ja-JP"/>
                <w:rPrChange w:id="15514" w:author="DuyNgo" w:date="2012-08-10T08:15:00Z">
                  <w:rPr>
                    <w:ins w:id="15515" w:author="DuyNgo" w:date="2012-08-10T07:25:00Z"/>
                    <w:rFonts w:ascii="Tahoma" w:hAnsi="Tahoma" w:cstheme="minorHAnsi"/>
                    <w:color w:val="000000"/>
                    <w:sz w:val="20"/>
                    <w:szCs w:val="20"/>
                    <w:lang w:eastAsia="ja-JP"/>
                  </w:rPr>
                </w:rPrChange>
              </w:rPr>
              <w:pPrChange w:id="15516"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15517" w:author="DuyNgo" w:date="2012-08-10T07:25:00Z">
              <w:r w:rsidRPr="00657B96">
                <w:rPr>
                  <w:rFonts w:ascii="Times New Roman" w:hAnsi="Times New Roman" w:cs="Times New Roman"/>
                  <w:sz w:val="24"/>
                  <w:szCs w:val="24"/>
                  <w:lang w:eastAsia="ja-JP"/>
                  <w:rPrChange w:id="15518" w:author="DuyNgo" w:date="2012-08-10T08:15:00Z">
                    <w:rPr>
                      <w:rFonts w:cstheme="minorHAnsi"/>
                      <w:lang w:eastAsia="ja-JP"/>
                    </w:rPr>
                  </w:rPrChange>
                </w:rPr>
                <w:t> </w:t>
              </w:r>
            </w:ins>
          </w:p>
        </w:tc>
        <w:tc>
          <w:tcPr>
            <w:tcW w:w="759" w:type="dxa"/>
            <w:vAlign w:val="bottom"/>
            <w:tcPrChange w:id="15519" w:author="DuyNgo" w:date="2012-08-10T07:29:00Z">
              <w:tcPr>
                <w:tcW w:w="759" w:type="dxa"/>
                <w:vAlign w:val="bottom"/>
              </w:tcPr>
            </w:tcPrChange>
          </w:tcPr>
          <w:p w:rsidR="009C0AD9" w:rsidRPr="00657B96" w:rsidRDefault="009C0AD9">
            <w:pPr>
              <w:jc w:val="center"/>
              <w:cnfStyle w:val="000000000000" w:firstRow="0" w:lastRow="0" w:firstColumn="0" w:lastColumn="0" w:oddVBand="0" w:evenVBand="0" w:oddHBand="0" w:evenHBand="0" w:firstRowFirstColumn="0" w:firstRowLastColumn="0" w:lastRowFirstColumn="0" w:lastRowLastColumn="0"/>
              <w:rPr>
                <w:ins w:id="15520" w:author="DuyNgo" w:date="2012-08-10T07:25:00Z"/>
                <w:rFonts w:ascii="Times New Roman" w:hAnsi="Times New Roman" w:cs="Times New Roman"/>
                <w:sz w:val="24"/>
                <w:szCs w:val="24"/>
                <w:lang w:eastAsia="ja-JP"/>
                <w:rPrChange w:id="15521" w:author="DuyNgo" w:date="2012-08-10T08:15:00Z">
                  <w:rPr>
                    <w:ins w:id="15522" w:author="DuyNgo" w:date="2012-08-10T07:25:00Z"/>
                    <w:rFonts w:ascii="Tahoma" w:hAnsi="Tahoma" w:cstheme="minorHAnsi"/>
                    <w:color w:val="000000"/>
                    <w:sz w:val="20"/>
                    <w:szCs w:val="20"/>
                    <w:lang w:eastAsia="ja-JP"/>
                  </w:rPr>
                </w:rPrChange>
              </w:rPr>
              <w:pPrChange w:id="15523"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15524" w:author="DuyNgo" w:date="2012-08-10T07:25:00Z">
              <w:r w:rsidRPr="00657B96">
                <w:rPr>
                  <w:rFonts w:ascii="Times New Roman" w:hAnsi="Times New Roman" w:cs="Times New Roman"/>
                  <w:sz w:val="24"/>
                  <w:szCs w:val="24"/>
                  <w:lang w:eastAsia="ja-JP"/>
                  <w:rPrChange w:id="15525" w:author="DuyNgo" w:date="2012-08-10T08:15:00Z">
                    <w:rPr>
                      <w:rFonts w:cstheme="minorHAnsi"/>
                      <w:lang w:eastAsia="ja-JP"/>
                    </w:rPr>
                  </w:rPrChange>
                </w:rPr>
                <w:t> </w:t>
              </w:r>
            </w:ins>
          </w:p>
        </w:tc>
      </w:tr>
      <w:tr w:rsidR="009C0AD9" w:rsidRPr="00657B96" w:rsidTr="00BA0282">
        <w:trPr>
          <w:cnfStyle w:val="000000100000" w:firstRow="0" w:lastRow="0" w:firstColumn="0" w:lastColumn="0" w:oddVBand="0" w:evenVBand="0" w:oddHBand="1" w:evenHBand="0" w:firstRowFirstColumn="0" w:firstRowLastColumn="0" w:lastRowFirstColumn="0" w:lastRowLastColumn="0"/>
          <w:ins w:id="15526" w:author="DuyNgo" w:date="2012-08-10T07:25:00Z"/>
        </w:trPr>
        <w:tc>
          <w:tcPr>
            <w:cnfStyle w:val="001000000000" w:firstRow="0" w:lastRow="0" w:firstColumn="1" w:lastColumn="0" w:oddVBand="0" w:evenVBand="0" w:oddHBand="0" w:evenHBand="0" w:firstRowFirstColumn="0" w:firstRowLastColumn="0" w:lastRowFirstColumn="0" w:lastRowLastColumn="0"/>
            <w:tcW w:w="8475" w:type="dxa"/>
            <w:gridSpan w:val="5"/>
            <w:tcPrChange w:id="15527" w:author="DuyNgo" w:date="2012-08-10T07:29:00Z">
              <w:tcPr>
                <w:tcW w:w="8475" w:type="dxa"/>
                <w:gridSpan w:val="5"/>
              </w:tcPr>
            </w:tcPrChange>
          </w:tcPr>
          <w:p w:rsidR="009C0AD9" w:rsidRPr="00657B96" w:rsidRDefault="009C0AD9">
            <w:pPr>
              <w:spacing w:before="120" w:line="276" w:lineRule="auto"/>
              <w:cnfStyle w:val="001000100000" w:firstRow="0" w:lastRow="0" w:firstColumn="1" w:lastColumn="0" w:oddVBand="0" w:evenVBand="0" w:oddHBand="1" w:evenHBand="0" w:firstRowFirstColumn="0" w:firstRowLastColumn="0" w:lastRowFirstColumn="0" w:lastRowLastColumn="0"/>
              <w:rPr>
                <w:ins w:id="15528" w:author="DuyNgo" w:date="2012-08-10T07:25:00Z"/>
                <w:rFonts w:ascii="Times New Roman" w:hAnsi="Times New Roman" w:cs="Times New Roman"/>
                <w:sz w:val="24"/>
                <w:szCs w:val="24"/>
                <w:rPrChange w:id="15529" w:author="DuyNgo" w:date="2012-08-10T08:15:00Z">
                  <w:rPr>
                    <w:ins w:id="15530" w:author="DuyNgo" w:date="2012-08-10T07:25:00Z"/>
                    <w:b w:val="0"/>
                    <w:bCs w:val="0"/>
                  </w:rPr>
                </w:rPrChange>
              </w:rPr>
              <w:pPrChange w:id="15531" w:author="DuyNgo" w:date="2012-08-10T07:28:00Z">
                <w:pPr>
                  <w:spacing w:before="120" w:after="200" w:line="276" w:lineRule="auto"/>
                  <w:cnfStyle w:val="001000100000" w:firstRow="0" w:lastRow="0" w:firstColumn="1" w:lastColumn="0" w:oddVBand="0" w:evenVBand="0" w:oddHBand="1" w:evenHBand="0" w:firstRowFirstColumn="0" w:firstRowLastColumn="0" w:lastRowFirstColumn="0" w:lastRowLastColumn="0"/>
                </w:pPr>
              </w:pPrChange>
            </w:pPr>
            <w:ins w:id="15532" w:author="DuyNgo" w:date="2012-08-10T07:25:00Z">
              <w:r w:rsidRPr="00657B96">
                <w:rPr>
                  <w:rFonts w:ascii="Times New Roman" w:hAnsi="Times New Roman" w:cs="Times New Roman"/>
                  <w:sz w:val="24"/>
                  <w:szCs w:val="24"/>
                  <w:rPrChange w:id="15533" w:author="DuyNgo" w:date="2012-08-10T08:15:00Z">
                    <w:rPr/>
                  </w:rPrChange>
                </w:rPr>
                <w:t>PARAGRAPHS AND HEADINGS</w:t>
              </w:r>
            </w:ins>
          </w:p>
        </w:tc>
      </w:tr>
      <w:tr w:rsidR="009C0AD9" w:rsidRPr="00657B96" w:rsidTr="00BA0282">
        <w:trPr>
          <w:ins w:id="15534"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15535" w:author="DuyNgo" w:date="2012-08-10T07:29:00Z">
              <w:tcPr>
                <w:tcW w:w="850" w:type="dxa"/>
              </w:tcPr>
            </w:tcPrChange>
          </w:tcPr>
          <w:p w:rsidR="009C0AD9" w:rsidRPr="00657B96" w:rsidRDefault="009C0AD9">
            <w:pPr>
              <w:ind w:firstLineChars="100" w:firstLine="241"/>
              <w:rPr>
                <w:ins w:id="15536" w:author="DuyNgo" w:date="2012-08-10T07:25:00Z"/>
                <w:rFonts w:ascii="Times New Roman" w:hAnsi="Times New Roman" w:cs="Times New Roman"/>
                <w:b w:val="0"/>
                <w:sz w:val="24"/>
                <w:szCs w:val="24"/>
                <w:lang w:eastAsia="ja-JP"/>
                <w:rPrChange w:id="15537" w:author="DuyNgo" w:date="2012-08-10T08:15:00Z">
                  <w:rPr>
                    <w:ins w:id="15538" w:author="DuyNgo" w:date="2012-08-10T07:25:00Z"/>
                    <w:rFonts w:cstheme="minorHAnsi"/>
                    <w:b w:val="0"/>
                    <w:bCs w:val="0"/>
                    <w:lang w:eastAsia="ja-JP"/>
                  </w:rPr>
                </w:rPrChange>
              </w:rPr>
              <w:pPrChange w:id="15539" w:author="DuyNgo" w:date="2012-08-10T07:41:00Z">
                <w:pPr>
                  <w:spacing w:after="200" w:line="276" w:lineRule="auto"/>
                  <w:ind w:firstLineChars="100" w:firstLine="221"/>
                </w:pPr>
              </w:pPrChange>
            </w:pPr>
            <w:ins w:id="15540" w:author="DuyNgo" w:date="2012-08-10T07:25:00Z">
              <w:r w:rsidRPr="00657B96">
                <w:rPr>
                  <w:rFonts w:ascii="Times New Roman" w:hAnsi="Times New Roman" w:cs="Times New Roman"/>
                  <w:sz w:val="24"/>
                  <w:szCs w:val="24"/>
                  <w:lang w:eastAsia="ja-JP"/>
                  <w:rPrChange w:id="15541" w:author="DuyNgo" w:date="2012-08-10T08:15:00Z">
                    <w:rPr>
                      <w:rFonts w:cstheme="minorHAnsi"/>
                      <w:lang w:eastAsia="ja-JP"/>
                    </w:rPr>
                  </w:rPrChange>
                </w:rPr>
                <w:t>1</w:t>
              </w:r>
            </w:ins>
          </w:p>
        </w:tc>
        <w:tc>
          <w:tcPr>
            <w:tcW w:w="5348" w:type="dxa"/>
            <w:vAlign w:val="bottom"/>
            <w:tcPrChange w:id="15542" w:author="DuyNgo" w:date="2012-08-10T07:29:00Z">
              <w:tcPr>
                <w:tcW w:w="5348" w:type="dxa"/>
                <w:vAlign w:val="bottom"/>
              </w:tcPr>
            </w:tcPrChange>
          </w:tcPr>
          <w:p w:rsidR="009C0AD9" w:rsidRPr="00657B96" w:rsidRDefault="009C0AD9">
            <w:pPr>
              <w:ind w:leftChars="-49" w:left="-108"/>
              <w:cnfStyle w:val="000000000000" w:firstRow="0" w:lastRow="0" w:firstColumn="0" w:lastColumn="0" w:oddVBand="0" w:evenVBand="0" w:oddHBand="0" w:evenHBand="0" w:firstRowFirstColumn="0" w:firstRowLastColumn="0" w:lastRowFirstColumn="0" w:lastRowLastColumn="0"/>
              <w:rPr>
                <w:ins w:id="15543" w:author="DuyNgo" w:date="2012-08-10T07:25:00Z"/>
                <w:rFonts w:ascii="Times New Roman" w:hAnsi="Times New Roman" w:cs="Times New Roman"/>
                <w:sz w:val="24"/>
                <w:szCs w:val="24"/>
                <w:lang w:eastAsia="ja-JP"/>
                <w:rPrChange w:id="15544" w:author="DuyNgo" w:date="2012-08-10T08:15:00Z">
                  <w:rPr>
                    <w:ins w:id="15545" w:author="DuyNgo" w:date="2012-08-10T07:25:00Z"/>
                    <w:rFonts w:ascii="Tahoma" w:hAnsi="Tahoma" w:cstheme="minorHAnsi"/>
                    <w:color w:val="000000"/>
                    <w:sz w:val="20"/>
                    <w:szCs w:val="20"/>
                    <w:lang w:eastAsia="ja-JP"/>
                  </w:rPr>
                </w:rPrChange>
              </w:rPr>
              <w:pPrChange w:id="15546" w:author="DuyNgo" w:date="2012-08-10T07:28:00Z">
                <w:pPr>
                  <w:shd w:val="clear" w:color="FFFFCC" w:fill="FFFFFF"/>
                  <w:spacing w:before="100" w:beforeAutospacing="1" w:after="100" w:afterAutospacing="1"/>
                  <w:ind w:leftChars="-49" w:left="-108"/>
                  <w:cnfStyle w:val="000000000000" w:firstRow="0" w:lastRow="0" w:firstColumn="0" w:lastColumn="0" w:oddVBand="0" w:evenVBand="0" w:oddHBand="0" w:evenHBand="0" w:firstRowFirstColumn="0" w:firstRowLastColumn="0" w:lastRowFirstColumn="0" w:lastRowLastColumn="0"/>
                </w:pPr>
              </w:pPrChange>
            </w:pPr>
            <w:ins w:id="15547" w:author="DuyNgo" w:date="2012-08-10T07:25:00Z">
              <w:r w:rsidRPr="00657B96">
                <w:rPr>
                  <w:rFonts w:ascii="Times New Roman" w:hAnsi="Times New Roman" w:cs="Times New Roman"/>
                  <w:sz w:val="24"/>
                  <w:szCs w:val="24"/>
                  <w:lang w:eastAsia="ja-JP"/>
                  <w:rPrChange w:id="15548" w:author="DuyNgo" w:date="2012-08-10T08:15:00Z">
                    <w:rPr>
                      <w:rFonts w:cstheme="minorHAnsi"/>
                      <w:lang w:eastAsia="ja-JP"/>
                    </w:rPr>
                  </w:rPrChange>
                </w:rPr>
                <w:t>Is each paragraph longer than a single sentence but not longer than one manuscript page?</w:t>
              </w:r>
            </w:ins>
          </w:p>
        </w:tc>
        <w:tc>
          <w:tcPr>
            <w:tcW w:w="759" w:type="dxa"/>
            <w:vAlign w:val="bottom"/>
            <w:tcPrChange w:id="15549" w:author="DuyNgo" w:date="2012-08-10T07:29:00Z">
              <w:tcPr>
                <w:tcW w:w="759" w:type="dxa"/>
                <w:vAlign w:val="bottom"/>
              </w:tcPr>
            </w:tcPrChange>
          </w:tcPr>
          <w:p w:rsidR="009C0AD9" w:rsidRPr="00657B96" w:rsidRDefault="009C0AD9">
            <w:pPr>
              <w:jc w:val="center"/>
              <w:cnfStyle w:val="000000000000" w:firstRow="0" w:lastRow="0" w:firstColumn="0" w:lastColumn="0" w:oddVBand="0" w:evenVBand="0" w:oddHBand="0" w:evenHBand="0" w:firstRowFirstColumn="0" w:firstRowLastColumn="0" w:lastRowFirstColumn="0" w:lastRowLastColumn="0"/>
              <w:rPr>
                <w:ins w:id="15550" w:author="DuyNgo" w:date="2012-08-10T07:25:00Z"/>
                <w:rFonts w:ascii="Times New Roman" w:hAnsi="Times New Roman" w:cs="Times New Roman"/>
                <w:sz w:val="24"/>
                <w:szCs w:val="24"/>
                <w:lang w:eastAsia="ja-JP"/>
                <w:rPrChange w:id="15551" w:author="DuyNgo" w:date="2012-08-10T08:15:00Z">
                  <w:rPr>
                    <w:ins w:id="15552" w:author="DuyNgo" w:date="2012-08-10T07:25:00Z"/>
                    <w:rFonts w:ascii="Tahoma" w:hAnsi="Tahoma" w:cstheme="minorHAnsi"/>
                    <w:color w:val="000000"/>
                    <w:sz w:val="20"/>
                    <w:szCs w:val="20"/>
                    <w:lang w:eastAsia="ja-JP"/>
                  </w:rPr>
                </w:rPrChange>
              </w:rPr>
              <w:pPrChange w:id="15553"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15554" w:author="DuyNgo" w:date="2012-08-10T07:25:00Z">
              <w:r w:rsidRPr="00657B96">
                <w:rPr>
                  <w:rFonts w:ascii="Times New Roman" w:hAnsi="Times New Roman" w:cs="Times New Roman"/>
                  <w:sz w:val="24"/>
                  <w:szCs w:val="24"/>
                  <w:lang w:eastAsia="ja-JP"/>
                  <w:rPrChange w:id="15555" w:author="DuyNgo" w:date="2012-08-10T08:15:00Z">
                    <w:rPr>
                      <w:rFonts w:cstheme="minorHAnsi"/>
                      <w:lang w:eastAsia="ja-JP"/>
                    </w:rPr>
                  </w:rPrChange>
                </w:rPr>
                <w:t> </w:t>
              </w:r>
            </w:ins>
          </w:p>
        </w:tc>
        <w:tc>
          <w:tcPr>
            <w:tcW w:w="759" w:type="dxa"/>
            <w:vAlign w:val="bottom"/>
            <w:tcPrChange w:id="15556" w:author="DuyNgo" w:date="2012-08-10T07:29:00Z">
              <w:tcPr>
                <w:tcW w:w="759" w:type="dxa"/>
                <w:vAlign w:val="bottom"/>
              </w:tcPr>
            </w:tcPrChange>
          </w:tcPr>
          <w:p w:rsidR="009C0AD9" w:rsidRPr="00657B96" w:rsidRDefault="009C0AD9">
            <w:pPr>
              <w:jc w:val="center"/>
              <w:cnfStyle w:val="000000000000" w:firstRow="0" w:lastRow="0" w:firstColumn="0" w:lastColumn="0" w:oddVBand="0" w:evenVBand="0" w:oddHBand="0" w:evenHBand="0" w:firstRowFirstColumn="0" w:firstRowLastColumn="0" w:lastRowFirstColumn="0" w:lastRowLastColumn="0"/>
              <w:rPr>
                <w:ins w:id="15557" w:author="DuyNgo" w:date="2012-08-10T07:25:00Z"/>
                <w:rFonts w:ascii="Times New Roman" w:hAnsi="Times New Roman" w:cs="Times New Roman"/>
                <w:sz w:val="24"/>
                <w:szCs w:val="24"/>
                <w:lang w:eastAsia="ja-JP"/>
                <w:rPrChange w:id="15558" w:author="DuyNgo" w:date="2012-08-10T08:15:00Z">
                  <w:rPr>
                    <w:ins w:id="15559" w:author="DuyNgo" w:date="2012-08-10T07:25:00Z"/>
                    <w:rFonts w:ascii="Tahoma" w:hAnsi="Tahoma" w:cstheme="minorHAnsi"/>
                    <w:color w:val="000000"/>
                    <w:sz w:val="20"/>
                    <w:szCs w:val="20"/>
                    <w:lang w:eastAsia="ja-JP"/>
                  </w:rPr>
                </w:rPrChange>
              </w:rPr>
              <w:pPrChange w:id="15560"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15561" w:author="DuyNgo" w:date="2012-08-10T07:25:00Z">
              <w:r w:rsidRPr="00657B96">
                <w:rPr>
                  <w:rFonts w:ascii="Times New Roman" w:hAnsi="Times New Roman" w:cs="Times New Roman"/>
                  <w:sz w:val="24"/>
                  <w:szCs w:val="24"/>
                  <w:lang w:eastAsia="ja-JP"/>
                  <w:rPrChange w:id="15562" w:author="DuyNgo" w:date="2012-08-10T08:15:00Z">
                    <w:rPr>
                      <w:rFonts w:cstheme="minorHAnsi"/>
                      <w:lang w:eastAsia="ja-JP"/>
                    </w:rPr>
                  </w:rPrChange>
                </w:rPr>
                <w:t> </w:t>
              </w:r>
            </w:ins>
          </w:p>
        </w:tc>
        <w:tc>
          <w:tcPr>
            <w:tcW w:w="759" w:type="dxa"/>
            <w:vAlign w:val="bottom"/>
            <w:tcPrChange w:id="15563" w:author="DuyNgo" w:date="2012-08-10T07:29:00Z">
              <w:tcPr>
                <w:tcW w:w="759" w:type="dxa"/>
                <w:vAlign w:val="bottom"/>
              </w:tcPr>
            </w:tcPrChange>
          </w:tcPr>
          <w:p w:rsidR="009C0AD9" w:rsidRPr="00657B96" w:rsidRDefault="009C0AD9">
            <w:pPr>
              <w:jc w:val="center"/>
              <w:cnfStyle w:val="000000000000" w:firstRow="0" w:lastRow="0" w:firstColumn="0" w:lastColumn="0" w:oddVBand="0" w:evenVBand="0" w:oddHBand="0" w:evenHBand="0" w:firstRowFirstColumn="0" w:firstRowLastColumn="0" w:lastRowFirstColumn="0" w:lastRowLastColumn="0"/>
              <w:rPr>
                <w:ins w:id="15564" w:author="DuyNgo" w:date="2012-08-10T07:25:00Z"/>
                <w:rFonts w:ascii="Times New Roman" w:hAnsi="Times New Roman" w:cs="Times New Roman"/>
                <w:sz w:val="24"/>
                <w:szCs w:val="24"/>
                <w:lang w:eastAsia="ja-JP"/>
                <w:rPrChange w:id="15565" w:author="DuyNgo" w:date="2012-08-10T08:15:00Z">
                  <w:rPr>
                    <w:ins w:id="15566" w:author="DuyNgo" w:date="2012-08-10T07:25:00Z"/>
                    <w:rFonts w:ascii="Tahoma" w:hAnsi="Tahoma" w:cstheme="minorHAnsi"/>
                    <w:color w:val="000000"/>
                    <w:sz w:val="20"/>
                    <w:szCs w:val="20"/>
                    <w:lang w:eastAsia="ja-JP"/>
                  </w:rPr>
                </w:rPrChange>
              </w:rPr>
              <w:pPrChange w:id="15567"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15568" w:author="DuyNgo" w:date="2012-08-10T07:25:00Z">
              <w:r w:rsidRPr="00657B96">
                <w:rPr>
                  <w:rFonts w:ascii="Times New Roman" w:hAnsi="Times New Roman" w:cs="Times New Roman"/>
                  <w:sz w:val="24"/>
                  <w:szCs w:val="24"/>
                  <w:lang w:eastAsia="ja-JP"/>
                  <w:rPrChange w:id="15569" w:author="DuyNgo" w:date="2012-08-10T08:15:00Z">
                    <w:rPr>
                      <w:rFonts w:cstheme="minorHAnsi"/>
                      <w:lang w:eastAsia="ja-JP"/>
                    </w:rPr>
                  </w:rPrChange>
                </w:rPr>
                <w:t>x</w:t>
              </w:r>
            </w:ins>
          </w:p>
        </w:tc>
      </w:tr>
      <w:tr w:rsidR="009C0AD9" w:rsidRPr="00657B96" w:rsidTr="00BA0282">
        <w:trPr>
          <w:cnfStyle w:val="000000100000" w:firstRow="0" w:lastRow="0" w:firstColumn="0" w:lastColumn="0" w:oddVBand="0" w:evenVBand="0" w:oddHBand="1" w:evenHBand="0" w:firstRowFirstColumn="0" w:firstRowLastColumn="0" w:lastRowFirstColumn="0" w:lastRowLastColumn="0"/>
          <w:ins w:id="15570"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15571" w:author="DuyNgo" w:date="2012-08-10T07:29:00Z">
              <w:tcPr>
                <w:tcW w:w="850" w:type="dxa"/>
              </w:tcPr>
            </w:tcPrChange>
          </w:tcPr>
          <w:p w:rsidR="009C0AD9" w:rsidRPr="00657B96" w:rsidRDefault="009C0AD9">
            <w:pPr>
              <w:ind w:firstLineChars="100" w:firstLine="241"/>
              <w:cnfStyle w:val="001000100000" w:firstRow="0" w:lastRow="0" w:firstColumn="1" w:lastColumn="0" w:oddVBand="0" w:evenVBand="0" w:oddHBand="1" w:evenHBand="0" w:firstRowFirstColumn="0" w:firstRowLastColumn="0" w:lastRowFirstColumn="0" w:lastRowLastColumn="0"/>
              <w:rPr>
                <w:ins w:id="15572" w:author="DuyNgo" w:date="2012-08-10T07:25:00Z"/>
                <w:rFonts w:ascii="Times New Roman" w:hAnsi="Times New Roman" w:cs="Times New Roman"/>
                <w:b w:val="0"/>
                <w:sz w:val="24"/>
                <w:szCs w:val="24"/>
                <w:lang w:eastAsia="ja-JP"/>
                <w:rPrChange w:id="15573" w:author="DuyNgo" w:date="2012-08-10T08:15:00Z">
                  <w:rPr>
                    <w:ins w:id="15574" w:author="DuyNgo" w:date="2012-08-10T07:25:00Z"/>
                    <w:rFonts w:cstheme="minorHAnsi"/>
                    <w:b w:val="0"/>
                    <w:bCs w:val="0"/>
                    <w:lang w:eastAsia="ja-JP"/>
                  </w:rPr>
                </w:rPrChange>
              </w:rPr>
              <w:pPrChange w:id="15575" w:author="DuyNgo" w:date="2012-08-10T07:41:00Z">
                <w:pPr>
                  <w:spacing w:after="200" w:line="276" w:lineRule="auto"/>
                  <w:ind w:firstLineChars="100" w:firstLine="221"/>
                  <w:cnfStyle w:val="001000100000" w:firstRow="0" w:lastRow="0" w:firstColumn="1" w:lastColumn="0" w:oddVBand="0" w:evenVBand="0" w:oddHBand="1" w:evenHBand="0" w:firstRowFirstColumn="0" w:firstRowLastColumn="0" w:lastRowFirstColumn="0" w:lastRowLastColumn="0"/>
                </w:pPr>
              </w:pPrChange>
            </w:pPr>
            <w:ins w:id="15576" w:author="DuyNgo" w:date="2012-08-10T07:25:00Z">
              <w:r w:rsidRPr="00657B96">
                <w:rPr>
                  <w:rFonts w:ascii="Times New Roman" w:hAnsi="Times New Roman" w:cs="Times New Roman"/>
                  <w:sz w:val="24"/>
                  <w:szCs w:val="24"/>
                  <w:lang w:eastAsia="ja-JP"/>
                  <w:rPrChange w:id="15577" w:author="DuyNgo" w:date="2012-08-10T08:15:00Z">
                    <w:rPr>
                      <w:rFonts w:cstheme="minorHAnsi"/>
                      <w:lang w:eastAsia="ja-JP"/>
                    </w:rPr>
                  </w:rPrChange>
                </w:rPr>
                <w:t>2</w:t>
              </w:r>
            </w:ins>
          </w:p>
        </w:tc>
        <w:tc>
          <w:tcPr>
            <w:tcW w:w="5348" w:type="dxa"/>
            <w:vAlign w:val="bottom"/>
            <w:tcPrChange w:id="15578" w:author="DuyNgo" w:date="2012-08-10T07:29:00Z">
              <w:tcPr>
                <w:tcW w:w="5348" w:type="dxa"/>
                <w:vAlign w:val="bottom"/>
              </w:tcPr>
            </w:tcPrChange>
          </w:tcPr>
          <w:p w:rsidR="009C0AD9" w:rsidRPr="00657B96" w:rsidRDefault="009C0AD9">
            <w:pPr>
              <w:ind w:leftChars="-49" w:left="-108"/>
              <w:cnfStyle w:val="000000100000" w:firstRow="0" w:lastRow="0" w:firstColumn="0" w:lastColumn="0" w:oddVBand="0" w:evenVBand="0" w:oddHBand="1" w:evenHBand="0" w:firstRowFirstColumn="0" w:firstRowLastColumn="0" w:lastRowFirstColumn="0" w:lastRowLastColumn="0"/>
              <w:rPr>
                <w:ins w:id="15579" w:author="DuyNgo" w:date="2012-08-10T07:25:00Z"/>
                <w:rFonts w:ascii="Times New Roman" w:hAnsi="Times New Roman" w:cs="Times New Roman"/>
                <w:sz w:val="24"/>
                <w:szCs w:val="24"/>
                <w:lang w:eastAsia="ja-JP"/>
                <w:rPrChange w:id="15580" w:author="DuyNgo" w:date="2012-08-10T08:15:00Z">
                  <w:rPr>
                    <w:ins w:id="15581" w:author="DuyNgo" w:date="2012-08-10T07:25:00Z"/>
                    <w:rFonts w:ascii="Tahoma" w:hAnsi="Tahoma" w:cstheme="minorHAnsi"/>
                    <w:color w:val="000000"/>
                    <w:sz w:val="20"/>
                    <w:szCs w:val="20"/>
                    <w:lang w:eastAsia="ja-JP"/>
                  </w:rPr>
                </w:rPrChange>
              </w:rPr>
              <w:pPrChange w:id="15582" w:author="DuyNgo" w:date="2012-08-10T07:28:00Z">
                <w:pPr>
                  <w:shd w:val="clear" w:color="FFFFCC" w:fill="FFFFFF"/>
                  <w:spacing w:before="100" w:beforeAutospacing="1" w:after="100" w:afterAutospacing="1"/>
                  <w:ind w:leftChars="-49" w:left="-108"/>
                  <w:cnfStyle w:val="000000100000" w:firstRow="0" w:lastRow="0" w:firstColumn="0" w:lastColumn="0" w:oddVBand="0" w:evenVBand="0" w:oddHBand="1" w:evenHBand="0" w:firstRowFirstColumn="0" w:firstRowLastColumn="0" w:lastRowFirstColumn="0" w:lastRowLastColumn="0"/>
                </w:pPr>
              </w:pPrChange>
            </w:pPr>
            <w:ins w:id="15583" w:author="DuyNgo" w:date="2012-08-10T07:25:00Z">
              <w:r w:rsidRPr="00657B96">
                <w:rPr>
                  <w:rFonts w:ascii="Times New Roman" w:hAnsi="Times New Roman" w:cs="Times New Roman"/>
                  <w:sz w:val="24"/>
                  <w:szCs w:val="24"/>
                  <w:lang w:eastAsia="ja-JP"/>
                  <w:rPrChange w:id="15584" w:author="DuyNgo" w:date="2012-08-10T08:15:00Z">
                    <w:rPr>
                      <w:rFonts w:cstheme="minorHAnsi"/>
                      <w:lang w:eastAsia="ja-JP"/>
                    </w:rPr>
                  </w:rPrChange>
                </w:rPr>
                <w:t>Do the levels of headings accurately reflect the organization of the paper?</w:t>
              </w:r>
            </w:ins>
          </w:p>
        </w:tc>
        <w:tc>
          <w:tcPr>
            <w:tcW w:w="759" w:type="dxa"/>
            <w:vAlign w:val="bottom"/>
            <w:tcPrChange w:id="15585" w:author="DuyNgo" w:date="2012-08-10T07:29:00Z">
              <w:tcPr>
                <w:tcW w:w="759" w:type="dxa"/>
                <w:vAlign w:val="bottom"/>
              </w:tcPr>
            </w:tcPrChange>
          </w:tcPr>
          <w:p w:rsidR="009C0AD9" w:rsidRPr="00657B96" w:rsidRDefault="009C0AD9">
            <w:pPr>
              <w:jc w:val="center"/>
              <w:cnfStyle w:val="000000100000" w:firstRow="0" w:lastRow="0" w:firstColumn="0" w:lastColumn="0" w:oddVBand="0" w:evenVBand="0" w:oddHBand="1" w:evenHBand="0" w:firstRowFirstColumn="0" w:firstRowLastColumn="0" w:lastRowFirstColumn="0" w:lastRowLastColumn="0"/>
              <w:rPr>
                <w:ins w:id="15586" w:author="DuyNgo" w:date="2012-08-10T07:25:00Z"/>
                <w:rFonts w:ascii="Times New Roman" w:hAnsi="Times New Roman" w:cs="Times New Roman"/>
                <w:sz w:val="24"/>
                <w:szCs w:val="24"/>
                <w:lang w:eastAsia="ja-JP"/>
                <w:rPrChange w:id="15587" w:author="DuyNgo" w:date="2012-08-10T08:15:00Z">
                  <w:rPr>
                    <w:ins w:id="15588" w:author="DuyNgo" w:date="2012-08-10T07:25:00Z"/>
                    <w:rFonts w:ascii="Tahoma" w:hAnsi="Tahoma" w:cstheme="minorHAnsi"/>
                    <w:color w:val="000000"/>
                    <w:sz w:val="20"/>
                    <w:szCs w:val="20"/>
                    <w:lang w:eastAsia="ja-JP"/>
                  </w:rPr>
                </w:rPrChange>
              </w:rPr>
              <w:pPrChange w:id="15589"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15590" w:author="DuyNgo" w:date="2012-08-10T07:25:00Z">
              <w:r w:rsidRPr="00657B96">
                <w:rPr>
                  <w:rFonts w:ascii="Times New Roman" w:hAnsi="Times New Roman" w:cs="Times New Roman"/>
                  <w:sz w:val="24"/>
                  <w:szCs w:val="24"/>
                  <w:lang w:eastAsia="ja-JP"/>
                  <w:rPrChange w:id="15591" w:author="DuyNgo" w:date="2012-08-10T08:15:00Z">
                    <w:rPr>
                      <w:rFonts w:cstheme="minorHAnsi"/>
                      <w:lang w:eastAsia="ja-JP"/>
                    </w:rPr>
                  </w:rPrChange>
                </w:rPr>
                <w:t>x</w:t>
              </w:r>
            </w:ins>
          </w:p>
        </w:tc>
        <w:tc>
          <w:tcPr>
            <w:tcW w:w="759" w:type="dxa"/>
            <w:vAlign w:val="bottom"/>
            <w:tcPrChange w:id="15592" w:author="DuyNgo" w:date="2012-08-10T07:29:00Z">
              <w:tcPr>
                <w:tcW w:w="759" w:type="dxa"/>
                <w:vAlign w:val="bottom"/>
              </w:tcPr>
            </w:tcPrChange>
          </w:tcPr>
          <w:p w:rsidR="009C0AD9" w:rsidRPr="00657B96" w:rsidRDefault="009C0AD9">
            <w:pPr>
              <w:jc w:val="center"/>
              <w:cnfStyle w:val="000000100000" w:firstRow="0" w:lastRow="0" w:firstColumn="0" w:lastColumn="0" w:oddVBand="0" w:evenVBand="0" w:oddHBand="1" w:evenHBand="0" w:firstRowFirstColumn="0" w:firstRowLastColumn="0" w:lastRowFirstColumn="0" w:lastRowLastColumn="0"/>
              <w:rPr>
                <w:ins w:id="15593" w:author="DuyNgo" w:date="2012-08-10T07:25:00Z"/>
                <w:rFonts w:ascii="Times New Roman" w:hAnsi="Times New Roman" w:cs="Times New Roman"/>
                <w:color w:val="0000FF"/>
                <w:sz w:val="24"/>
                <w:szCs w:val="24"/>
                <w:lang w:eastAsia="ja-JP"/>
                <w:rPrChange w:id="15594" w:author="DuyNgo" w:date="2012-08-10T08:15:00Z">
                  <w:rPr>
                    <w:ins w:id="15595" w:author="DuyNgo" w:date="2012-08-10T07:25:00Z"/>
                    <w:rFonts w:ascii="Tahoma" w:hAnsi="Tahoma" w:cstheme="minorHAnsi"/>
                    <w:color w:val="0000FF"/>
                    <w:sz w:val="20"/>
                    <w:szCs w:val="20"/>
                    <w:lang w:eastAsia="ja-JP"/>
                  </w:rPr>
                </w:rPrChange>
              </w:rPr>
              <w:pPrChange w:id="15596"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15597" w:author="DuyNgo" w:date="2012-08-10T07:25:00Z">
              <w:r w:rsidRPr="00657B96">
                <w:rPr>
                  <w:rFonts w:ascii="Times New Roman" w:hAnsi="Times New Roman" w:cs="Times New Roman"/>
                  <w:color w:val="0000FF"/>
                  <w:sz w:val="24"/>
                  <w:szCs w:val="24"/>
                  <w:lang w:eastAsia="ja-JP"/>
                  <w:rPrChange w:id="15598" w:author="DuyNgo" w:date="2012-08-10T08:15:00Z">
                    <w:rPr>
                      <w:rFonts w:cstheme="minorHAnsi"/>
                      <w:color w:val="0000FF"/>
                      <w:lang w:eastAsia="ja-JP"/>
                    </w:rPr>
                  </w:rPrChange>
                </w:rPr>
                <w:t> </w:t>
              </w:r>
            </w:ins>
          </w:p>
        </w:tc>
        <w:tc>
          <w:tcPr>
            <w:tcW w:w="759" w:type="dxa"/>
            <w:vAlign w:val="bottom"/>
            <w:tcPrChange w:id="15599" w:author="DuyNgo" w:date="2012-08-10T07:29:00Z">
              <w:tcPr>
                <w:tcW w:w="759" w:type="dxa"/>
                <w:vAlign w:val="bottom"/>
              </w:tcPr>
            </w:tcPrChange>
          </w:tcPr>
          <w:p w:rsidR="009C0AD9" w:rsidRPr="00657B96" w:rsidRDefault="009C0AD9">
            <w:pPr>
              <w:jc w:val="center"/>
              <w:cnfStyle w:val="000000100000" w:firstRow="0" w:lastRow="0" w:firstColumn="0" w:lastColumn="0" w:oddVBand="0" w:evenVBand="0" w:oddHBand="1" w:evenHBand="0" w:firstRowFirstColumn="0" w:firstRowLastColumn="0" w:lastRowFirstColumn="0" w:lastRowLastColumn="0"/>
              <w:rPr>
                <w:ins w:id="15600" w:author="DuyNgo" w:date="2012-08-10T07:25:00Z"/>
                <w:rFonts w:ascii="Times New Roman" w:hAnsi="Times New Roman" w:cs="Times New Roman"/>
                <w:color w:val="0000FF"/>
                <w:sz w:val="24"/>
                <w:szCs w:val="24"/>
                <w:lang w:eastAsia="ja-JP"/>
                <w:rPrChange w:id="15601" w:author="DuyNgo" w:date="2012-08-10T08:15:00Z">
                  <w:rPr>
                    <w:ins w:id="15602" w:author="DuyNgo" w:date="2012-08-10T07:25:00Z"/>
                    <w:rFonts w:ascii="Tahoma" w:hAnsi="Tahoma" w:cstheme="minorHAnsi"/>
                    <w:color w:val="0000FF"/>
                    <w:sz w:val="20"/>
                    <w:szCs w:val="20"/>
                    <w:lang w:eastAsia="ja-JP"/>
                  </w:rPr>
                </w:rPrChange>
              </w:rPr>
              <w:pPrChange w:id="15603"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15604" w:author="DuyNgo" w:date="2012-08-10T07:25:00Z">
              <w:r w:rsidRPr="00657B96">
                <w:rPr>
                  <w:rFonts w:ascii="Times New Roman" w:hAnsi="Times New Roman" w:cs="Times New Roman"/>
                  <w:color w:val="0000FF"/>
                  <w:sz w:val="24"/>
                  <w:szCs w:val="24"/>
                  <w:lang w:eastAsia="ja-JP"/>
                  <w:rPrChange w:id="15605" w:author="DuyNgo" w:date="2012-08-10T08:15:00Z">
                    <w:rPr>
                      <w:rFonts w:cstheme="minorHAnsi"/>
                      <w:color w:val="0000FF"/>
                      <w:lang w:eastAsia="ja-JP"/>
                    </w:rPr>
                  </w:rPrChange>
                </w:rPr>
                <w:t> </w:t>
              </w:r>
            </w:ins>
          </w:p>
        </w:tc>
      </w:tr>
      <w:tr w:rsidR="009C0AD9" w:rsidRPr="00657B96" w:rsidTr="00BA0282">
        <w:trPr>
          <w:ins w:id="15606"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15607" w:author="DuyNgo" w:date="2012-08-10T07:29:00Z">
              <w:tcPr>
                <w:tcW w:w="850" w:type="dxa"/>
              </w:tcPr>
            </w:tcPrChange>
          </w:tcPr>
          <w:p w:rsidR="009C0AD9" w:rsidRPr="00657B96" w:rsidRDefault="009C0AD9">
            <w:pPr>
              <w:ind w:firstLineChars="100" w:firstLine="241"/>
              <w:rPr>
                <w:ins w:id="15608" w:author="DuyNgo" w:date="2012-08-10T07:25:00Z"/>
                <w:rFonts w:ascii="Times New Roman" w:hAnsi="Times New Roman" w:cs="Times New Roman"/>
                <w:b w:val="0"/>
                <w:sz w:val="24"/>
                <w:szCs w:val="24"/>
                <w:lang w:eastAsia="ja-JP"/>
                <w:rPrChange w:id="15609" w:author="DuyNgo" w:date="2012-08-10T08:15:00Z">
                  <w:rPr>
                    <w:ins w:id="15610" w:author="DuyNgo" w:date="2012-08-10T07:25:00Z"/>
                    <w:rFonts w:cstheme="minorHAnsi"/>
                    <w:b w:val="0"/>
                    <w:bCs w:val="0"/>
                    <w:lang w:eastAsia="ja-JP"/>
                  </w:rPr>
                </w:rPrChange>
              </w:rPr>
              <w:pPrChange w:id="15611" w:author="DuyNgo" w:date="2012-08-10T07:41:00Z">
                <w:pPr>
                  <w:spacing w:after="200" w:line="276" w:lineRule="auto"/>
                  <w:ind w:firstLineChars="100" w:firstLine="221"/>
                </w:pPr>
              </w:pPrChange>
            </w:pPr>
            <w:ins w:id="15612" w:author="DuyNgo" w:date="2012-08-10T07:25:00Z">
              <w:r w:rsidRPr="00657B96">
                <w:rPr>
                  <w:rFonts w:ascii="Times New Roman" w:hAnsi="Times New Roman" w:cs="Times New Roman"/>
                  <w:sz w:val="24"/>
                  <w:szCs w:val="24"/>
                  <w:lang w:eastAsia="ja-JP"/>
                  <w:rPrChange w:id="15613" w:author="DuyNgo" w:date="2012-08-10T08:15:00Z">
                    <w:rPr>
                      <w:rFonts w:cstheme="minorHAnsi"/>
                      <w:lang w:eastAsia="ja-JP"/>
                    </w:rPr>
                  </w:rPrChange>
                </w:rPr>
                <w:t>3</w:t>
              </w:r>
            </w:ins>
          </w:p>
        </w:tc>
        <w:tc>
          <w:tcPr>
            <w:tcW w:w="5348" w:type="dxa"/>
            <w:vAlign w:val="bottom"/>
            <w:tcPrChange w:id="15614" w:author="DuyNgo" w:date="2012-08-10T07:29:00Z">
              <w:tcPr>
                <w:tcW w:w="5348" w:type="dxa"/>
                <w:vAlign w:val="bottom"/>
              </w:tcPr>
            </w:tcPrChange>
          </w:tcPr>
          <w:p w:rsidR="009C0AD9" w:rsidRPr="00657B96" w:rsidRDefault="009C0AD9">
            <w:pPr>
              <w:ind w:leftChars="-49" w:left="-108"/>
              <w:cnfStyle w:val="000000000000" w:firstRow="0" w:lastRow="0" w:firstColumn="0" w:lastColumn="0" w:oddVBand="0" w:evenVBand="0" w:oddHBand="0" w:evenHBand="0" w:firstRowFirstColumn="0" w:firstRowLastColumn="0" w:lastRowFirstColumn="0" w:lastRowLastColumn="0"/>
              <w:rPr>
                <w:ins w:id="15615" w:author="DuyNgo" w:date="2012-08-10T07:25:00Z"/>
                <w:rFonts w:ascii="Times New Roman" w:hAnsi="Times New Roman" w:cs="Times New Roman"/>
                <w:sz w:val="24"/>
                <w:szCs w:val="24"/>
                <w:lang w:eastAsia="ja-JP"/>
                <w:rPrChange w:id="15616" w:author="DuyNgo" w:date="2012-08-10T08:15:00Z">
                  <w:rPr>
                    <w:ins w:id="15617" w:author="DuyNgo" w:date="2012-08-10T07:25:00Z"/>
                    <w:rFonts w:ascii="Tahoma" w:hAnsi="Tahoma" w:cstheme="minorHAnsi"/>
                    <w:color w:val="000000"/>
                    <w:sz w:val="20"/>
                    <w:szCs w:val="20"/>
                    <w:lang w:eastAsia="ja-JP"/>
                  </w:rPr>
                </w:rPrChange>
              </w:rPr>
              <w:pPrChange w:id="15618" w:author="DuyNgo" w:date="2012-08-10T07:28:00Z">
                <w:pPr>
                  <w:shd w:val="clear" w:color="FFFFCC" w:fill="FFFFFF"/>
                  <w:spacing w:before="100" w:beforeAutospacing="1" w:after="100" w:afterAutospacing="1"/>
                  <w:ind w:leftChars="-49" w:left="-108"/>
                  <w:cnfStyle w:val="000000000000" w:firstRow="0" w:lastRow="0" w:firstColumn="0" w:lastColumn="0" w:oddVBand="0" w:evenVBand="0" w:oddHBand="0" w:evenHBand="0" w:firstRowFirstColumn="0" w:firstRowLastColumn="0" w:lastRowFirstColumn="0" w:lastRowLastColumn="0"/>
                </w:pPr>
              </w:pPrChange>
            </w:pPr>
            <w:ins w:id="15619" w:author="DuyNgo" w:date="2012-08-10T07:25:00Z">
              <w:r w:rsidRPr="00657B96">
                <w:rPr>
                  <w:rFonts w:ascii="Times New Roman" w:hAnsi="Times New Roman" w:cs="Times New Roman"/>
                  <w:sz w:val="24"/>
                  <w:szCs w:val="24"/>
                  <w:lang w:eastAsia="ja-JP"/>
                  <w:rPrChange w:id="15620" w:author="DuyNgo" w:date="2012-08-10T08:15:00Z">
                    <w:rPr>
                      <w:rFonts w:cstheme="minorHAnsi"/>
                      <w:lang w:eastAsia="ja-JP"/>
                    </w:rPr>
                  </w:rPrChange>
                </w:rPr>
                <w:t>Do all headings of the same level appear in the same format?</w:t>
              </w:r>
            </w:ins>
          </w:p>
        </w:tc>
        <w:tc>
          <w:tcPr>
            <w:tcW w:w="759" w:type="dxa"/>
            <w:vAlign w:val="bottom"/>
            <w:tcPrChange w:id="15621" w:author="DuyNgo" w:date="2012-08-10T07:29:00Z">
              <w:tcPr>
                <w:tcW w:w="759" w:type="dxa"/>
                <w:vAlign w:val="bottom"/>
              </w:tcPr>
            </w:tcPrChange>
          </w:tcPr>
          <w:p w:rsidR="009C0AD9" w:rsidRPr="00657B96" w:rsidRDefault="009C0AD9">
            <w:pPr>
              <w:jc w:val="center"/>
              <w:cnfStyle w:val="000000000000" w:firstRow="0" w:lastRow="0" w:firstColumn="0" w:lastColumn="0" w:oddVBand="0" w:evenVBand="0" w:oddHBand="0" w:evenHBand="0" w:firstRowFirstColumn="0" w:firstRowLastColumn="0" w:lastRowFirstColumn="0" w:lastRowLastColumn="0"/>
              <w:rPr>
                <w:ins w:id="15622" w:author="DuyNgo" w:date="2012-08-10T07:25:00Z"/>
                <w:rFonts w:ascii="Times New Roman" w:hAnsi="Times New Roman" w:cs="Times New Roman"/>
                <w:sz w:val="24"/>
                <w:szCs w:val="24"/>
                <w:lang w:eastAsia="ja-JP"/>
                <w:rPrChange w:id="15623" w:author="DuyNgo" w:date="2012-08-10T08:15:00Z">
                  <w:rPr>
                    <w:ins w:id="15624" w:author="DuyNgo" w:date="2012-08-10T07:25:00Z"/>
                    <w:rFonts w:ascii="Tahoma" w:hAnsi="Tahoma" w:cstheme="minorHAnsi"/>
                    <w:color w:val="000000"/>
                    <w:sz w:val="20"/>
                    <w:szCs w:val="20"/>
                    <w:lang w:eastAsia="ja-JP"/>
                  </w:rPr>
                </w:rPrChange>
              </w:rPr>
              <w:pPrChange w:id="15625"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15626" w:author="DuyNgo" w:date="2012-08-10T07:25:00Z">
              <w:r w:rsidRPr="00657B96">
                <w:rPr>
                  <w:rFonts w:ascii="Times New Roman" w:hAnsi="Times New Roman" w:cs="Times New Roman"/>
                  <w:sz w:val="24"/>
                  <w:szCs w:val="24"/>
                  <w:lang w:eastAsia="ja-JP"/>
                  <w:rPrChange w:id="15627" w:author="DuyNgo" w:date="2012-08-10T08:15:00Z">
                    <w:rPr>
                      <w:rFonts w:cstheme="minorHAnsi"/>
                      <w:lang w:eastAsia="ja-JP"/>
                    </w:rPr>
                  </w:rPrChange>
                </w:rPr>
                <w:t>x</w:t>
              </w:r>
            </w:ins>
          </w:p>
        </w:tc>
        <w:tc>
          <w:tcPr>
            <w:tcW w:w="759" w:type="dxa"/>
            <w:vAlign w:val="bottom"/>
            <w:tcPrChange w:id="15628" w:author="DuyNgo" w:date="2012-08-10T07:29:00Z">
              <w:tcPr>
                <w:tcW w:w="759" w:type="dxa"/>
                <w:vAlign w:val="bottom"/>
              </w:tcPr>
            </w:tcPrChange>
          </w:tcPr>
          <w:p w:rsidR="009C0AD9" w:rsidRPr="00657B96" w:rsidRDefault="009C0AD9">
            <w:pPr>
              <w:jc w:val="center"/>
              <w:cnfStyle w:val="000000000000" w:firstRow="0" w:lastRow="0" w:firstColumn="0" w:lastColumn="0" w:oddVBand="0" w:evenVBand="0" w:oddHBand="0" w:evenHBand="0" w:firstRowFirstColumn="0" w:firstRowLastColumn="0" w:lastRowFirstColumn="0" w:lastRowLastColumn="0"/>
              <w:rPr>
                <w:ins w:id="15629" w:author="DuyNgo" w:date="2012-08-10T07:25:00Z"/>
                <w:rFonts w:ascii="Times New Roman" w:hAnsi="Times New Roman" w:cs="Times New Roman"/>
                <w:sz w:val="24"/>
                <w:szCs w:val="24"/>
                <w:lang w:eastAsia="ja-JP"/>
                <w:rPrChange w:id="15630" w:author="DuyNgo" w:date="2012-08-10T08:15:00Z">
                  <w:rPr>
                    <w:ins w:id="15631" w:author="DuyNgo" w:date="2012-08-10T07:25:00Z"/>
                    <w:rFonts w:ascii="Tahoma" w:hAnsi="Tahoma" w:cstheme="minorHAnsi"/>
                    <w:color w:val="000000"/>
                    <w:sz w:val="20"/>
                    <w:szCs w:val="20"/>
                    <w:lang w:eastAsia="ja-JP"/>
                  </w:rPr>
                </w:rPrChange>
              </w:rPr>
              <w:pPrChange w:id="15632"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15633" w:author="DuyNgo" w:date="2012-08-10T07:25:00Z">
              <w:r w:rsidRPr="00657B96">
                <w:rPr>
                  <w:rFonts w:ascii="Times New Roman" w:hAnsi="Times New Roman" w:cs="Times New Roman"/>
                  <w:sz w:val="24"/>
                  <w:szCs w:val="24"/>
                  <w:lang w:eastAsia="ja-JP"/>
                  <w:rPrChange w:id="15634" w:author="DuyNgo" w:date="2012-08-10T08:15:00Z">
                    <w:rPr>
                      <w:rFonts w:cstheme="minorHAnsi"/>
                      <w:lang w:eastAsia="ja-JP"/>
                    </w:rPr>
                  </w:rPrChange>
                </w:rPr>
                <w:t> </w:t>
              </w:r>
            </w:ins>
          </w:p>
        </w:tc>
        <w:tc>
          <w:tcPr>
            <w:tcW w:w="759" w:type="dxa"/>
            <w:vAlign w:val="bottom"/>
            <w:tcPrChange w:id="15635" w:author="DuyNgo" w:date="2012-08-10T07:29:00Z">
              <w:tcPr>
                <w:tcW w:w="759" w:type="dxa"/>
                <w:vAlign w:val="bottom"/>
              </w:tcPr>
            </w:tcPrChange>
          </w:tcPr>
          <w:p w:rsidR="009C0AD9" w:rsidRPr="00657B96" w:rsidRDefault="009C0AD9">
            <w:pPr>
              <w:jc w:val="center"/>
              <w:cnfStyle w:val="000000000000" w:firstRow="0" w:lastRow="0" w:firstColumn="0" w:lastColumn="0" w:oddVBand="0" w:evenVBand="0" w:oddHBand="0" w:evenHBand="0" w:firstRowFirstColumn="0" w:firstRowLastColumn="0" w:lastRowFirstColumn="0" w:lastRowLastColumn="0"/>
              <w:rPr>
                <w:ins w:id="15636" w:author="DuyNgo" w:date="2012-08-10T07:25:00Z"/>
                <w:rFonts w:ascii="Times New Roman" w:hAnsi="Times New Roman" w:cs="Times New Roman"/>
                <w:sz w:val="24"/>
                <w:szCs w:val="24"/>
                <w:lang w:eastAsia="ja-JP"/>
                <w:rPrChange w:id="15637" w:author="DuyNgo" w:date="2012-08-10T08:15:00Z">
                  <w:rPr>
                    <w:ins w:id="15638" w:author="DuyNgo" w:date="2012-08-10T07:25:00Z"/>
                    <w:rFonts w:ascii="Tahoma" w:hAnsi="Tahoma" w:cstheme="minorHAnsi"/>
                    <w:color w:val="000000"/>
                    <w:sz w:val="20"/>
                    <w:szCs w:val="20"/>
                    <w:lang w:eastAsia="ja-JP"/>
                  </w:rPr>
                </w:rPrChange>
              </w:rPr>
              <w:pPrChange w:id="15639"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15640" w:author="DuyNgo" w:date="2012-08-10T07:25:00Z">
              <w:r w:rsidRPr="00657B96">
                <w:rPr>
                  <w:rFonts w:ascii="Times New Roman" w:hAnsi="Times New Roman" w:cs="Times New Roman"/>
                  <w:sz w:val="24"/>
                  <w:szCs w:val="24"/>
                  <w:lang w:eastAsia="ja-JP"/>
                  <w:rPrChange w:id="15641" w:author="DuyNgo" w:date="2012-08-10T08:15:00Z">
                    <w:rPr>
                      <w:rFonts w:cstheme="minorHAnsi"/>
                      <w:lang w:eastAsia="ja-JP"/>
                    </w:rPr>
                  </w:rPrChange>
                </w:rPr>
                <w:t> </w:t>
              </w:r>
            </w:ins>
          </w:p>
        </w:tc>
      </w:tr>
    </w:tbl>
    <w:p w:rsidR="00BB76A0" w:rsidRPr="00657B96" w:rsidRDefault="00BB76A0">
      <w:pPr>
        <w:rPr>
          <w:ins w:id="15642" w:author="DuyNgo" w:date="2012-08-10T07:30:00Z"/>
          <w:rFonts w:ascii="Times New Roman" w:hAnsi="Times New Roman" w:cs="Times New Roman"/>
          <w:sz w:val="24"/>
          <w:szCs w:val="24"/>
        </w:rPr>
        <w:pPrChange w:id="15643" w:author="DuyNgo" w:date="2012-08-10T07:38:00Z">
          <w:pPr>
            <w:pStyle w:val="Heading1"/>
            <w:numPr>
              <w:numId w:val="2"/>
            </w:numPr>
            <w:tabs>
              <w:tab w:val="left" w:pos="709"/>
            </w:tabs>
            <w:ind w:left="720" w:firstLine="284"/>
            <w:jc w:val="both"/>
          </w:pPr>
        </w:pPrChange>
      </w:pPr>
    </w:p>
    <w:p w:rsidR="00D82B3B" w:rsidRPr="00657B96" w:rsidRDefault="00CF19F8">
      <w:pPr>
        <w:pStyle w:val="Heading2"/>
        <w:rPr>
          <w:ins w:id="15644" w:author="DuyNgo" w:date="2012-08-10T07:30:00Z"/>
          <w:rFonts w:ascii="Times New Roman" w:hAnsi="Times New Roman" w:cs="Times New Roman"/>
          <w:sz w:val="24"/>
          <w:szCs w:val="24"/>
        </w:rPr>
        <w:pPrChange w:id="15645" w:author="DuyNgo" w:date="2012-08-10T07:29:00Z">
          <w:pPr>
            <w:pStyle w:val="Heading1"/>
            <w:numPr>
              <w:numId w:val="2"/>
            </w:numPr>
            <w:tabs>
              <w:tab w:val="left" w:pos="709"/>
            </w:tabs>
            <w:ind w:left="720" w:firstLine="284"/>
            <w:jc w:val="both"/>
          </w:pPr>
        </w:pPrChange>
      </w:pPr>
      <w:bookmarkStart w:id="15646" w:name="_Toc332775112"/>
      <w:ins w:id="15647" w:author="DuyNgo" w:date="2012-08-10T07:37:00Z">
        <w:r w:rsidRPr="00657B96">
          <w:rPr>
            <w:rFonts w:ascii="Times New Roman" w:hAnsi="Times New Roman" w:cs="Times New Roman"/>
            <w:sz w:val="24"/>
            <w:szCs w:val="24"/>
            <w:rPrChange w:id="15648" w:author="DuyNgo" w:date="2012-08-10T08:15:00Z">
              <w:rPr>
                <w:rFonts w:asciiTheme="minorHAnsi" w:hAnsiTheme="minorHAnsi" w:cstheme="minorHAnsi"/>
                <w:sz w:val="24"/>
                <w:szCs w:val="24"/>
              </w:rPr>
            </w:rPrChange>
          </w:rPr>
          <w:t xml:space="preserve">7. </w:t>
        </w:r>
      </w:ins>
      <w:ins w:id="15649" w:author="DuyNgo" w:date="2012-08-10T07:26:00Z">
        <w:r w:rsidR="00D82B3B" w:rsidRPr="00657B96">
          <w:rPr>
            <w:rFonts w:ascii="Times New Roman" w:hAnsi="Times New Roman" w:cs="Times New Roman"/>
            <w:sz w:val="24"/>
            <w:szCs w:val="24"/>
            <w:rPrChange w:id="15650" w:author="DuyNgo" w:date="2012-08-10T08:15:00Z">
              <w:rPr/>
            </w:rPrChange>
          </w:rPr>
          <w:t>Defect Log</w:t>
        </w:r>
      </w:ins>
      <w:bookmarkEnd w:id="15646"/>
    </w:p>
    <w:p w:rsidR="00E13723" w:rsidRPr="00657B96" w:rsidRDefault="00E13723" w:rsidP="00E13723">
      <w:pPr>
        <w:spacing w:after="0"/>
        <w:ind w:left="360"/>
        <w:rPr>
          <w:ins w:id="15651" w:author="DuyNgo" w:date="2012-08-10T07:31:00Z"/>
          <w:rFonts w:ascii="Times New Roman" w:hAnsi="Times New Roman" w:cs="Times New Roman"/>
          <w:sz w:val="24"/>
          <w:szCs w:val="24"/>
          <w:rPrChange w:id="15652" w:author="DuyNgo" w:date="2012-08-10T08:15:00Z">
            <w:rPr>
              <w:ins w:id="15653" w:author="DuyNgo" w:date="2012-08-10T07:31:00Z"/>
              <w:rFonts w:ascii="Calibri" w:hAnsi="Calibri" w:cs="Calibri"/>
              <w:sz w:val="24"/>
              <w:szCs w:val="24"/>
            </w:rPr>
          </w:rPrChange>
        </w:rPr>
      </w:pPr>
      <w:ins w:id="15654" w:author="DuyNgo" w:date="2012-08-10T07:31:00Z">
        <w:r w:rsidRPr="00657B96">
          <w:rPr>
            <w:rFonts w:ascii="Times New Roman" w:hAnsi="Times New Roman" w:cs="Times New Roman"/>
            <w:sz w:val="24"/>
            <w:szCs w:val="24"/>
            <w:rPrChange w:id="15655" w:author="DuyNgo" w:date="2012-08-10T08:15:00Z">
              <w:rPr>
                <w:rFonts w:ascii="Calibri" w:eastAsiaTheme="majorEastAsia" w:hAnsi="Calibri" w:cs="Calibri"/>
                <w:b/>
                <w:bCs/>
                <w:color w:val="365F91" w:themeColor="accent1" w:themeShade="BF"/>
                <w:sz w:val="24"/>
                <w:szCs w:val="24"/>
              </w:rPr>
            </w:rPrChange>
          </w:rPr>
          <w:t>Refer to OOPMS_Defects.</w:t>
        </w:r>
      </w:ins>
    </w:p>
    <w:tbl>
      <w:tblPr>
        <w:tblW w:w="17731" w:type="dxa"/>
        <w:tblInd w:w="-522" w:type="dxa"/>
        <w:tblLook w:val="04A0" w:firstRow="1" w:lastRow="0" w:firstColumn="1" w:lastColumn="0" w:noHBand="0" w:noVBand="1"/>
        <w:tblPrChange w:id="15656" w:author="DuyNgo" w:date="2012-08-10T07:31:00Z">
          <w:tblPr>
            <w:tblW w:w="18016" w:type="dxa"/>
            <w:tblInd w:w="93" w:type="dxa"/>
            <w:tblLook w:val="04A0" w:firstRow="1" w:lastRow="0" w:firstColumn="1" w:lastColumn="0" w:noHBand="0" w:noVBand="1"/>
          </w:tblPr>
        </w:tblPrChange>
      </w:tblPr>
      <w:tblGrid>
        <w:gridCol w:w="630"/>
        <w:gridCol w:w="950"/>
        <w:gridCol w:w="1149"/>
        <w:gridCol w:w="1030"/>
        <w:gridCol w:w="2049"/>
        <w:gridCol w:w="12498"/>
        <w:tblGridChange w:id="15657">
          <w:tblGrid>
            <w:gridCol w:w="960"/>
            <w:gridCol w:w="862"/>
            <w:gridCol w:w="1066"/>
            <w:gridCol w:w="971"/>
            <w:gridCol w:w="1922"/>
            <w:gridCol w:w="12498"/>
          </w:tblGrid>
        </w:tblGridChange>
      </w:tblGrid>
      <w:tr w:rsidR="00E13723" w:rsidRPr="00657B96" w:rsidTr="00E13723">
        <w:trPr>
          <w:trHeight w:val="300"/>
          <w:ins w:id="15658" w:author="DuyNgo" w:date="2012-08-10T07:31:00Z"/>
          <w:trPrChange w:id="1565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5660"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rPr>
                <w:ins w:id="15661" w:author="DuyNgo" w:date="2012-08-10T07:31:00Z"/>
                <w:rFonts w:ascii="Times New Roman" w:eastAsia="Times New Roman" w:hAnsi="Times New Roman" w:cs="Times New Roman"/>
                <w:color w:val="000000"/>
                <w:sz w:val="24"/>
                <w:szCs w:val="24"/>
                <w:lang w:eastAsia="ja-JP"/>
                <w:rPrChange w:id="15662" w:author="DuyNgo" w:date="2012-08-10T08:15:00Z">
                  <w:rPr>
                    <w:ins w:id="15663" w:author="DuyNgo" w:date="2012-08-10T07:31:00Z"/>
                    <w:rFonts w:ascii="Calibri" w:eastAsia="Times New Roman" w:hAnsi="Calibri" w:cs="Calibri"/>
                    <w:color w:val="000000"/>
                    <w:lang w:eastAsia="ja-JP"/>
                  </w:rPr>
                </w:rPrChange>
              </w:rPr>
            </w:pPr>
            <w:ins w:id="15664" w:author="DuyNgo" w:date="2012-08-10T07:31:00Z">
              <w:r w:rsidRPr="00657B96">
                <w:rPr>
                  <w:rFonts w:ascii="Times New Roman" w:eastAsia="Times New Roman" w:hAnsi="Times New Roman" w:cs="Times New Roman"/>
                  <w:color w:val="000000"/>
                  <w:sz w:val="24"/>
                  <w:szCs w:val="24"/>
                  <w:lang w:eastAsia="ja-JP"/>
                  <w:rPrChange w:id="15665" w:author="DuyNgo" w:date="2012-08-10T08:15:00Z">
                    <w:rPr>
                      <w:rFonts w:ascii="Calibri" w:eastAsia="Times New Roman" w:hAnsi="Calibri" w:cs="Calibri"/>
                      <w:b/>
                      <w:bCs/>
                      <w:color w:val="000000"/>
                      <w:sz w:val="28"/>
                      <w:szCs w:val="28"/>
                      <w:lang w:eastAsia="ja-JP"/>
                    </w:rPr>
                  </w:rPrChange>
                </w:rPr>
                <w:t>ID</w:t>
              </w:r>
            </w:ins>
          </w:p>
        </w:tc>
        <w:tc>
          <w:tcPr>
            <w:tcW w:w="862" w:type="dxa"/>
            <w:tcBorders>
              <w:top w:val="nil"/>
              <w:left w:val="nil"/>
              <w:bottom w:val="nil"/>
              <w:right w:val="nil"/>
            </w:tcBorders>
            <w:shd w:val="clear" w:color="auto" w:fill="auto"/>
            <w:noWrap/>
            <w:vAlign w:val="bottom"/>
            <w:hideMark/>
            <w:tcPrChange w:id="15666"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rPr>
                <w:ins w:id="15667" w:author="DuyNgo" w:date="2012-08-10T07:31:00Z"/>
                <w:rFonts w:ascii="Times New Roman" w:eastAsia="Times New Roman" w:hAnsi="Times New Roman" w:cs="Times New Roman"/>
                <w:color w:val="000000"/>
                <w:sz w:val="24"/>
                <w:szCs w:val="24"/>
                <w:lang w:eastAsia="ja-JP"/>
                <w:rPrChange w:id="15668" w:author="DuyNgo" w:date="2012-08-10T08:15:00Z">
                  <w:rPr>
                    <w:ins w:id="15669" w:author="DuyNgo" w:date="2012-08-10T07:31:00Z"/>
                    <w:rFonts w:ascii="Calibri" w:eastAsia="Times New Roman" w:hAnsi="Calibri" w:cs="Calibri"/>
                    <w:color w:val="000000"/>
                    <w:lang w:eastAsia="ja-JP"/>
                  </w:rPr>
                </w:rPrChange>
              </w:rPr>
            </w:pPr>
            <w:ins w:id="15670" w:author="DuyNgo" w:date="2012-08-10T07:31:00Z">
              <w:r w:rsidRPr="00657B96">
                <w:rPr>
                  <w:rFonts w:ascii="Times New Roman" w:eastAsia="Times New Roman" w:hAnsi="Times New Roman" w:cs="Times New Roman"/>
                  <w:color w:val="000000"/>
                  <w:sz w:val="24"/>
                  <w:szCs w:val="24"/>
                  <w:lang w:eastAsia="ja-JP"/>
                  <w:rPrChange w:id="15671" w:author="DuyNgo" w:date="2012-08-10T08:15:00Z">
                    <w:rPr>
                      <w:rFonts w:ascii="Calibri" w:eastAsia="Times New Roman" w:hAnsi="Calibri" w:cs="Calibri"/>
                      <w:b/>
                      <w:bCs/>
                      <w:color w:val="000000"/>
                      <w:sz w:val="28"/>
                      <w:szCs w:val="28"/>
                      <w:lang w:eastAsia="ja-JP"/>
                    </w:rPr>
                  </w:rPrChange>
                </w:rPr>
                <w:t>Type</w:t>
              </w:r>
            </w:ins>
          </w:p>
        </w:tc>
        <w:tc>
          <w:tcPr>
            <w:tcW w:w="848" w:type="dxa"/>
            <w:tcBorders>
              <w:top w:val="nil"/>
              <w:left w:val="nil"/>
              <w:bottom w:val="nil"/>
              <w:right w:val="nil"/>
            </w:tcBorders>
            <w:shd w:val="clear" w:color="auto" w:fill="auto"/>
            <w:noWrap/>
            <w:vAlign w:val="bottom"/>
            <w:hideMark/>
            <w:tcPrChange w:id="15672"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rPr>
                <w:ins w:id="15673" w:author="DuyNgo" w:date="2012-08-10T07:31:00Z"/>
                <w:rFonts w:ascii="Times New Roman" w:eastAsia="Times New Roman" w:hAnsi="Times New Roman" w:cs="Times New Roman"/>
                <w:color w:val="000000"/>
                <w:sz w:val="24"/>
                <w:szCs w:val="24"/>
                <w:lang w:eastAsia="ja-JP"/>
                <w:rPrChange w:id="15674" w:author="DuyNgo" w:date="2012-08-10T08:15:00Z">
                  <w:rPr>
                    <w:ins w:id="15675" w:author="DuyNgo" w:date="2012-08-10T07:31:00Z"/>
                    <w:rFonts w:ascii="Calibri" w:eastAsia="Times New Roman" w:hAnsi="Calibri" w:cs="Calibri"/>
                    <w:color w:val="000000"/>
                    <w:lang w:eastAsia="ja-JP"/>
                  </w:rPr>
                </w:rPrChange>
              </w:rPr>
            </w:pPr>
            <w:ins w:id="15676" w:author="DuyNgo" w:date="2012-08-10T07:31:00Z">
              <w:r w:rsidRPr="00657B96">
                <w:rPr>
                  <w:rFonts w:ascii="Times New Roman" w:eastAsia="Times New Roman" w:hAnsi="Times New Roman" w:cs="Times New Roman"/>
                  <w:color w:val="000000"/>
                  <w:sz w:val="24"/>
                  <w:szCs w:val="24"/>
                  <w:lang w:eastAsia="ja-JP"/>
                  <w:rPrChange w:id="15677" w:author="DuyNgo" w:date="2012-08-10T08:15:00Z">
                    <w:rPr>
                      <w:rFonts w:ascii="Calibri" w:eastAsia="Times New Roman" w:hAnsi="Calibri" w:cs="Calibri"/>
                      <w:b/>
                      <w:bCs/>
                      <w:color w:val="000000"/>
                      <w:sz w:val="28"/>
                      <w:szCs w:val="28"/>
                      <w:lang w:eastAsia="ja-JP"/>
                    </w:rPr>
                  </w:rPrChange>
                </w:rPr>
                <w:t>Status</w:t>
              </w:r>
            </w:ins>
          </w:p>
        </w:tc>
        <w:tc>
          <w:tcPr>
            <w:tcW w:w="971" w:type="dxa"/>
            <w:tcBorders>
              <w:top w:val="nil"/>
              <w:left w:val="nil"/>
              <w:bottom w:val="nil"/>
              <w:right w:val="nil"/>
            </w:tcBorders>
            <w:shd w:val="clear" w:color="auto" w:fill="auto"/>
            <w:noWrap/>
            <w:vAlign w:val="bottom"/>
            <w:hideMark/>
            <w:tcPrChange w:id="15678"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rPr>
                <w:ins w:id="15679" w:author="DuyNgo" w:date="2012-08-10T07:31:00Z"/>
                <w:rFonts w:ascii="Times New Roman" w:eastAsia="Times New Roman" w:hAnsi="Times New Roman" w:cs="Times New Roman"/>
                <w:color w:val="000000"/>
                <w:sz w:val="24"/>
                <w:szCs w:val="24"/>
                <w:lang w:eastAsia="ja-JP"/>
                <w:rPrChange w:id="15680" w:author="DuyNgo" w:date="2012-08-10T08:15:00Z">
                  <w:rPr>
                    <w:ins w:id="15681" w:author="DuyNgo" w:date="2012-08-10T07:31:00Z"/>
                    <w:rFonts w:ascii="Calibri" w:eastAsia="Times New Roman" w:hAnsi="Calibri" w:cs="Calibri"/>
                    <w:color w:val="000000"/>
                    <w:lang w:eastAsia="ja-JP"/>
                  </w:rPr>
                </w:rPrChange>
              </w:rPr>
            </w:pPr>
            <w:ins w:id="15682" w:author="DuyNgo" w:date="2012-08-10T07:31:00Z">
              <w:r w:rsidRPr="00657B96">
                <w:rPr>
                  <w:rFonts w:ascii="Times New Roman" w:eastAsia="Times New Roman" w:hAnsi="Times New Roman" w:cs="Times New Roman"/>
                  <w:color w:val="000000"/>
                  <w:sz w:val="24"/>
                  <w:szCs w:val="24"/>
                  <w:lang w:eastAsia="ja-JP"/>
                  <w:rPrChange w:id="15683" w:author="DuyNgo" w:date="2012-08-10T08:15:00Z">
                    <w:rPr>
                      <w:rFonts w:ascii="Calibri" w:eastAsia="Times New Roman" w:hAnsi="Calibri" w:cs="Calibri"/>
                      <w:b/>
                      <w:bCs/>
                      <w:color w:val="000000"/>
                      <w:sz w:val="28"/>
                      <w:szCs w:val="28"/>
                      <w:lang w:eastAsia="ja-JP"/>
                    </w:rPr>
                  </w:rPrChange>
                </w:rPr>
                <w:t>Priority</w:t>
              </w:r>
            </w:ins>
          </w:p>
        </w:tc>
        <w:tc>
          <w:tcPr>
            <w:tcW w:w="1922" w:type="dxa"/>
            <w:tcBorders>
              <w:top w:val="nil"/>
              <w:left w:val="nil"/>
              <w:bottom w:val="nil"/>
              <w:right w:val="nil"/>
            </w:tcBorders>
            <w:shd w:val="clear" w:color="auto" w:fill="auto"/>
            <w:noWrap/>
            <w:vAlign w:val="bottom"/>
            <w:hideMark/>
            <w:tcPrChange w:id="15684"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rPr>
                <w:ins w:id="15685" w:author="DuyNgo" w:date="2012-08-10T07:31:00Z"/>
                <w:rFonts w:ascii="Times New Roman" w:eastAsia="Times New Roman" w:hAnsi="Times New Roman" w:cs="Times New Roman"/>
                <w:color w:val="000000"/>
                <w:sz w:val="24"/>
                <w:szCs w:val="24"/>
                <w:lang w:eastAsia="ja-JP"/>
                <w:rPrChange w:id="15686" w:author="DuyNgo" w:date="2012-08-10T08:15:00Z">
                  <w:rPr>
                    <w:ins w:id="15687" w:author="DuyNgo" w:date="2012-08-10T07:31:00Z"/>
                    <w:rFonts w:ascii="Calibri" w:eastAsia="Times New Roman" w:hAnsi="Calibri" w:cs="Calibri"/>
                    <w:color w:val="000000"/>
                    <w:lang w:eastAsia="ja-JP"/>
                  </w:rPr>
                </w:rPrChange>
              </w:rPr>
            </w:pPr>
            <w:ins w:id="15688" w:author="DuyNgo" w:date="2012-08-10T07:31:00Z">
              <w:r w:rsidRPr="00657B96">
                <w:rPr>
                  <w:rFonts w:ascii="Times New Roman" w:eastAsia="Times New Roman" w:hAnsi="Times New Roman" w:cs="Times New Roman"/>
                  <w:color w:val="000000"/>
                  <w:sz w:val="24"/>
                  <w:szCs w:val="24"/>
                  <w:lang w:eastAsia="ja-JP"/>
                  <w:rPrChange w:id="15689" w:author="DuyNgo" w:date="2012-08-10T08:15:00Z">
                    <w:rPr>
                      <w:rFonts w:ascii="Calibri" w:eastAsia="Times New Roman" w:hAnsi="Calibri" w:cs="Calibri"/>
                      <w:b/>
                      <w:bCs/>
                      <w:color w:val="000000"/>
                      <w:sz w:val="28"/>
                      <w:szCs w:val="28"/>
                      <w:lang w:eastAsia="ja-JP"/>
                    </w:rPr>
                  </w:rPrChange>
                </w:rPr>
                <w:t>Owner</w:t>
              </w:r>
            </w:ins>
          </w:p>
        </w:tc>
        <w:tc>
          <w:tcPr>
            <w:tcW w:w="12498" w:type="dxa"/>
            <w:tcBorders>
              <w:top w:val="nil"/>
              <w:left w:val="nil"/>
              <w:bottom w:val="nil"/>
              <w:right w:val="nil"/>
            </w:tcBorders>
            <w:shd w:val="clear" w:color="auto" w:fill="auto"/>
            <w:noWrap/>
            <w:vAlign w:val="bottom"/>
            <w:hideMark/>
            <w:tcPrChange w:id="15690"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rPr>
                <w:ins w:id="15691" w:author="DuyNgo" w:date="2012-08-10T07:31:00Z"/>
                <w:rFonts w:ascii="Times New Roman" w:eastAsia="Times New Roman" w:hAnsi="Times New Roman" w:cs="Times New Roman"/>
                <w:color w:val="000000"/>
                <w:sz w:val="24"/>
                <w:szCs w:val="24"/>
                <w:lang w:eastAsia="ja-JP"/>
                <w:rPrChange w:id="15692" w:author="DuyNgo" w:date="2012-08-10T08:15:00Z">
                  <w:rPr>
                    <w:ins w:id="15693" w:author="DuyNgo" w:date="2012-08-10T07:31:00Z"/>
                    <w:rFonts w:ascii="Calibri" w:eastAsia="Times New Roman" w:hAnsi="Calibri" w:cs="Calibri"/>
                    <w:color w:val="000000"/>
                    <w:lang w:eastAsia="ja-JP"/>
                  </w:rPr>
                </w:rPrChange>
              </w:rPr>
            </w:pPr>
            <w:ins w:id="15694" w:author="DuyNgo" w:date="2012-08-10T07:31:00Z">
              <w:r w:rsidRPr="00657B96">
                <w:rPr>
                  <w:rFonts w:ascii="Times New Roman" w:eastAsia="Times New Roman" w:hAnsi="Times New Roman" w:cs="Times New Roman"/>
                  <w:color w:val="000000"/>
                  <w:sz w:val="24"/>
                  <w:szCs w:val="24"/>
                  <w:lang w:eastAsia="ja-JP"/>
                  <w:rPrChange w:id="15695" w:author="DuyNgo" w:date="2012-08-10T08:15:00Z">
                    <w:rPr>
                      <w:rFonts w:ascii="Calibri" w:eastAsia="Times New Roman" w:hAnsi="Calibri" w:cs="Calibri"/>
                      <w:b/>
                      <w:bCs/>
                      <w:color w:val="000000"/>
                      <w:sz w:val="28"/>
                      <w:szCs w:val="28"/>
                      <w:lang w:eastAsia="ja-JP"/>
                    </w:rPr>
                  </w:rPrChange>
                </w:rPr>
                <w:t>Summary</w:t>
              </w:r>
            </w:ins>
          </w:p>
        </w:tc>
      </w:tr>
      <w:tr w:rsidR="00E13723" w:rsidRPr="00657B96" w:rsidTr="00E13723">
        <w:trPr>
          <w:trHeight w:val="300"/>
          <w:ins w:id="15696" w:author="DuyNgo" w:date="2012-08-10T07:31:00Z"/>
          <w:trPrChange w:id="1569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5698"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5699" w:author="DuyNgo" w:date="2012-08-10T07:31:00Z"/>
                <w:rFonts w:ascii="Times New Roman" w:eastAsia="Times New Roman" w:hAnsi="Times New Roman" w:cs="Times New Roman"/>
                <w:color w:val="000000"/>
                <w:sz w:val="24"/>
                <w:szCs w:val="24"/>
                <w:lang w:eastAsia="ja-JP"/>
                <w:rPrChange w:id="15700" w:author="DuyNgo" w:date="2012-08-10T08:15:00Z">
                  <w:rPr>
                    <w:ins w:id="15701" w:author="DuyNgo" w:date="2012-08-10T07:31:00Z"/>
                    <w:rFonts w:ascii="Calibri" w:eastAsia="Times New Roman" w:hAnsi="Calibri" w:cs="Calibri"/>
                    <w:color w:val="000000"/>
                    <w:lang w:eastAsia="ja-JP"/>
                  </w:rPr>
                </w:rPrChange>
              </w:rPr>
            </w:pPr>
            <w:ins w:id="15702" w:author="DuyNgo" w:date="2012-08-10T07:31:00Z">
              <w:r w:rsidRPr="00657B96">
                <w:rPr>
                  <w:rFonts w:ascii="Times New Roman" w:eastAsia="Times New Roman" w:hAnsi="Times New Roman" w:cs="Times New Roman"/>
                  <w:color w:val="000000"/>
                  <w:sz w:val="24"/>
                  <w:szCs w:val="24"/>
                  <w:lang w:eastAsia="ja-JP"/>
                  <w:rPrChange w:id="15703" w:author="DuyNgo" w:date="2012-08-10T08:15:00Z">
                    <w:rPr>
                      <w:rFonts w:ascii="Calibri" w:eastAsia="Times New Roman" w:hAnsi="Calibri" w:cs="Calibri"/>
                      <w:b/>
                      <w:bCs/>
                      <w:color w:val="000000"/>
                      <w:sz w:val="28"/>
                      <w:szCs w:val="28"/>
                      <w:lang w:eastAsia="ja-JP"/>
                    </w:rPr>
                  </w:rPrChange>
                </w:rPr>
                <w:t>1</w:t>
              </w:r>
            </w:ins>
          </w:p>
        </w:tc>
        <w:tc>
          <w:tcPr>
            <w:tcW w:w="862" w:type="dxa"/>
            <w:tcBorders>
              <w:top w:val="nil"/>
              <w:left w:val="nil"/>
              <w:bottom w:val="nil"/>
              <w:right w:val="nil"/>
            </w:tcBorders>
            <w:shd w:val="clear" w:color="auto" w:fill="auto"/>
            <w:noWrap/>
            <w:vAlign w:val="bottom"/>
            <w:hideMark/>
            <w:tcPrChange w:id="15704"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705" w:author="DuyNgo" w:date="2012-08-10T07:31:00Z"/>
                <w:rFonts w:ascii="Times New Roman" w:eastAsia="Times New Roman" w:hAnsi="Times New Roman" w:cs="Times New Roman"/>
                <w:color w:val="000000"/>
                <w:sz w:val="24"/>
                <w:szCs w:val="24"/>
                <w:lang w:eastAsia="ja-JP"/>
                <w:rPrChange w:id="15706" w:author="DuyNgo" w:date="2012-08-10T08:15:00Z">
                  <w:rPr>
                    <w:ins w:id="15707" w:author="DuyNgo" w:date="2012-08-10T07:31:00Z"/>
                    <w:rFonts w:ascii="Calibri" w:eastAsia="Times New Roman" w:hAnsi="Calibri" w:cs="Calibri"/>
                    <w:color w:val="000000"/>
                    <w:sz w:val="20"/>
                    <w:szCs w:val="20"/>
                    <w:lang w:eastAsia="ja-JP"/>
                  </w:rPr>
                </w:rPrChange>
              </w:rPr>
            </w:pPr>
            <w:ins w:id="15708" w:author="DuyNgo" w:date="2012-08-10T07:31:00Z">
              <w:r w:rsidRPr="00657B96">
                <w:rPr>
                  <w:rFonts w:ascii="Times New Roman" w:eastAsia="Times New Roman" w:hAnsi="Times New Roman" w:cs="Times New Roman"/>
                  <w:color w:val="000000"/>
                  <w:sz w:val="24"/>
                  <w:szCs w:val="24"/>
                  <w:lang w:eastAsia="ja-JP"/>
                  <w:rPrChange w:id="1570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5710"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711" w:author="DuyNgo" w:date="2012-08-10T07:31:00Z"/>
                <w:rFonts w:ascii="Times New Roman" w:eastAsia="Times New Roman" w:hAnsi="Times New Roman" w:cs="Times New Roman"/>
                <w:color w:val="000000"/>
                <w:sz w:val="24"/>
                <w:szCs w:val="24"/>
                <w:lang w:eastAsia="ja-JP"/>
                <w:rPrChange w:id="15712" w:author="DuyNgo" w:date="2012-08-10T08:15:00Z">
                  <w:rPr>
                    <w:ins w:id="15713" w:author="DuyNgo" w:date="2012-08-10T07:31:00Z"/>
                    <w:rFonts w:ascii="Calibri" w:eastAsia="Times New Roman" w:hAnsi="Calibri" w:cs="Calibri"/>
                    <w:color w:val="000000"/>
                    <w:sz w:val="20"/>
                    <w:szCs w:val="20"/>
                    <w:lang w:eastAsia="ja-JP"/>
                  </w:rPr>
                </w:rPrChange>
              </w:rPr>
            </w:pPr>
            <w:ins w:id="15714" w:author="DuyNgo" w:date="2012-08-10T07:31:00Z">
              <w:r w:rsidRPr="00657B96">
                <w:rPr>
                  <w:rFonts w:ascii="Times New Roman" w:eastAsia="Times New Roman" w:hAnsi="Times New Roman" w:cs="Times New Roman"/>
                  <w:color w:val="000000"/>
                  <w:sz w:val="24"/>
                  <w:szCs w:val="24"/>
                  <w:lang w:eastAsia="ja-JP"/>
                  <w:rPrChange w:id="1571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5716"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717" w:author="DuyNgo" w:date="2012-08-10T07:31:00Z"/>
                <w:rFonts w:ascii="Times New Roman" w:eastAsia="Times New Roman" w:hAnsi="Times New Roman" w:cs="Times New Roman"/>
                <w:color w:val="000000"/>
                <w:sz w:val="24"/>
                <w:szCs w:val="24"/>
                <w:lang w:eastAsia="ja-JP"/>
                <w:rPrChange w:id="15718" w:author="DuyNgo" w:date="2012-08-10T08:15:00Z">
                  <w:rPr>
                    <w:ins w:id="15719" w:author="DuyNgo" w:date="2012-08-10T07:31:00Z"/>
                    <w:rFonts w:ascii="Calibri" w:eastAsia="Times New Roman" w:hAnsi="Calibri" w:cs="Calibri"/>
                    <w:color w:val="000000"/>
                    <w:sz w:val="20"/>
                    <w:szCs w:val="20"/>
                    <w:lang w:eastAsia="ja-JP"/>
                  </w:rPr>
                </w:rPrChange>
              </w:rPr>
            </w:pPr>
            <w:ins w:id="15720" w:author="DuyNgo" w:date="2012-08-10T07:31:00Z">
              <w:r w:rsidRPr="00657B96">
                <w:rPr>
                  <w:rFonts w:ascii="Times New Roman" w:eastAsia="Times New Roman" w:hAnsi="Times New Roman" w:cs="Times New Roman"/>
                  <w:color w:val="000000"/>
                  <w:sz w:val="24"/>
                  <w:szCs w:val="24"/>
                  <w:lang w:eastAsia="ja-JP"/>
                  <w:rPrChange w:id="15721"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15722"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723" w:author="DuyNgo" w:date="2012-08-10T07:31:00Z"/>
                <w:rFonts w:ascii="Times New Roman" w:eastAsia="Times New Roman" w:hAnsi="Times New Roman" w:cs="Times New Roman"/>
                <w:color w:val="000000"/>
                <w:sz w:val="24"/>
                <w:szCs w:val="24"/>
                <w:lang w:eastAsia="ja-JP"/>
                <w:rPrChange w:id="15724" w:author="DuyNgo" w:date="2012-08-10T08:15:00Z">
                  <w:rPr>
                    <w:ins w:id="15725" w:author="DuyNgo" w:date="2012-08-10T07:31:00Z"/>
                    <w:rFonts w:ascii="Calibri" w:eastAsia="Times New Roman" w:hAnsi="Calibri" w:cs="Calibri"/>
                    <w:color w:val="000000"/>
                    <w:sz w:val="20"/>
                    <w:szCs w:val="20"/>
                    <w:lang w:eastAsia="ja-JP"/>
                  </w:rPr>
                </w:rPrChange>
              </w:rPr>
            </w:pPr>
            <w:ins w:id="15726" w:author="DuyNgo" w:date="2012-08-10T07:31:00Z">
              <w:r w:rsidRPr="00657B96">
                <w:rPr>
                  <w:rFonts w:ascii="Times New Roman" w:eastAsia="Times New Roman" w:hAnsi="Times New Roman" w:cs="Times New Roman"/>
                  <w:color w:val="000000"/>
                  <w:sz w:val="24"/>
                  <w:szCs w:val="24"/>
                  <w:lang w:eastAsia="ja-JP"/>
                  <w:rPrChange w:id="15727"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15728"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729" w:author="DuyNgo" w:date="2012-08-10T07:31:00Z"/>
                <w:rFonts w:ascii="Times New Roman" w:eastAsia="Times New Roman" w:hAnsi="Times New Roman" w:cs="Times New Roman"/>
                <w:color w:val="000000"/>
                <w:sz w:val="24"/>
                <w:szCs w:val="24"/>
                <w:lang w:eastAsia="ja-JP"/>
                <w:rPrChange w:id="15730" w:author="DuyNgo" w:date="2012-08-10T08:15:00Z">
                  <w:rPr>
                    <w:ins w:id="15731" w:author="DuyNgo" w:date="2012-08-10T07:31:00Z"/>
                    <w:rFonts w:ascii="Calibri" w:eastAsia="Times New Roman" w:hAnsi="Calibri" w:cs="Calibri"/>
                    <w:color w:val="000000"/>
                    <w:sz w:val="20"/>
                    <w:szCs w:val="20"/>
                    <w:lang w:eastAsia="ja-JP"/>
                  </w:rPr>
                </w:rPrChange>
              </w:rPr>
            </w:pPr>
            <w:ins w:id="15732" w:author="DuyNgo" w:date="2012-08-10T07:31:00Z">
              <w:r w:rsidRPr="00657B96">
                <w:rPr>
                  <w:rFonts w:ascii="Times New Roman" w:eastAsia="Times New Roman" w:hAnsi="Times New Roman" w:cs="Times New Roman"/>
                  <w:color w:val="000000"/>
                  <w:sz w:val="24"/>
                  <w:szCs w:val="24"/>
                  <w:lang w:eastAsia="ja-JP"/>
                  <w:rPrChange w:id="15733" w:author="DuyNgo" w:date="2012-08-10T08:15:00Z">
                    <w:rPr>
                      <w:rFonts w:ascii="Calibri" w:eastAsia="Times New Roman" w:hAnsi="Calibri" w:cs="Calibri"/>
                      <w:b/>
                      <w:bCs/>
                      <w:color w:val="000000"/>
                      <w:sz w:val="28"/>
                      <w:szCs w:val="28"/>
                      <w:lang w:eastAsia="ja-JP"/>
                    </w:rPr>
                  </w:rPrChange>
                </w:rPr>
                <w:t>[TimeSheetPortlet] Import is never used</w:t>
              </w:r>
            </w:ins>
          </w:p>
        </w:tc>
      </w:tr>
      <w:tr w:rsidR="00E13723" w:rsidRPr="00657B96" w:rsidTr="00E13723">
        <w:trPr>
          <w:trHeight w:val="300"/>
          <w:ins w:id="15734" w:author="DuyNgo" w:date="2012-08-10T07:31:00Z"/>
          <w:trPrChange w:id="1573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5736"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5737" w:author="DuyNgo" w:date="2012-08-10T07:31:00Z"/>
                <w:rFonts w:ascii="Times New Roman" w:eastAsia="Times New Roman" w:hAnsi="Times New Roman" w:cs="Times New Roman"/>
                <w:color w:val="000000"/>
                <w:sz w:val="24"/>
                <w:szCs w:val="24"/>
                <w:lang w:eastAsia="ja-JP"/>
                <w:rPrChange w:id="15738" w:author="DuyNgo" w:date="2012-08-10T08:15:00Z">
                  <w:rPr>
                    <w:ins w:id="15739" w:author="DuyNgo" w:date="2012-08-10T07:31:00Z"/>
                    <w:rFonts w:ascii="Calibri" w:eastAsia="Times New Roman" w:hAnsi="Calibri" w:cs="Calibri"/>
                    <w:color w:val="000000"/>
                    <w:lang w:eastAsia="ja-JP"/>
                  </w:rPr>
                </w:rPrChange>
              </w:rPr>
            </w:pPr>
            <w:ins w:id="15740" w:author="DuyNgo" w:date="2012-08-10T07:31:00Z">
              <w:r w:rsidRPr="00657B96">
                <w:rPr>
                  <w:rFonts w:ascii="Times New Roman" w:eastAsia="Times New Roman" w:hAnsi="Times New Roman" w:cs="Times New Roman"/>
                  <w:color w:val="000000"/>
                  <w:sz w:val="24"/>
                  <w:szCs w:val="24"/>
                  <w:lang w:eastAsia="ja-JP"/>
                  <w:rPrChange w:id="15741" w:author="DuyNgo" w:date="2012-08-10T08:15:00Z">
                    <w:rPr>
                      <w:rFonts w:ascii="Calibri" w:eastAsia="Times New Roman" w:hAnsi="Calibri" w:cs="Calibri"/>
                      <w:b/>
                      <w:bCs/>
                      <w:color w:val="000000"/>
                      <w:sz w:val="28"/>
                      <w:szCs w:val="28"/>
                      <w:lang w:eastAsia="ja-JP"/>
                    </w:rPr>
                  </w:rPrChange>
                </w:rPr>
                <w:t>2</w:t>
              </w:r>
            </w:ins>
          </w:p>
        </w:tc>
        <w:tc>
          <w:tcPr>
            <w:tcW w:w="862" w:type="dxa"/>
            <w:tcBorders>
              <w:top w:val="nil"/>
              <w:left w:val="nil"/>
              <w:bottom w:val="nil"/>
              <w:right w:val="nil"/>
            </w:tcBorders>
            <w:shd w:val="clear" w:color="auto" w:fill="auto"/>
            <w:noWrap/>
            <w:vAlign w:val="bottom"/>
            <w:hideMark/>
            <w:tcPrChange w:id="15742"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743" w:author="DuyNgo" w:date="2012-08-10T07:31:00Z"/>
                <w:rFonts w:ascii="Times New Roman" w:eastAsia="Times New Roman" w:hAnsi="Times New Roman" w:cs="Times New Roman"/>
                <w:color w:val="000000"/>
                <w:sz w:val="24"/>
                <w:szCs w:val="24"/>
                <w:lang w:eastAsia="ja-JP"/>
                <w:rPrChange w:id="15744" w:author="DuyNgo" w:date="2012-08-10T08:15:00Z">
                  <w:rPr>
                    <w:ins w:id="15745" w:author="DuyNgo" w:date="2012-08-10T07:31:00Z"/>
                    <w:rFonts w:ascii="Calibri" w:eastAsia="Times New Roman" w:hAnsi="Calibri" w:cs="Calibri"/>
                    <w:color w:val="000000"/>
                    <w:sz w:val="20"/>
                    <w:szCs w:val="20"/>
                    <w:lang w:eastAsia="ja-JP"/>
                  </w:rPr>
                </w:rPrChange>
              </w:rPr>
            </w:pPr>
            <w:ins w:id="15746" w:author="DuyNgo" w:date="2012-08-10T07:31:00Z">
              <w:r w:rsidRPr="00657B96">
                <w:rPr>
                  <w:rFonts w:ascii="Times New Roman" w:eastAsia="Times New Roman" w:hAnsi="Times New Roman" w:cs="Times New Roman"/>
                  <w:color w:val="000000"/>
                  <w:sz w:val="24"/>
                  <w:szCs w:val="24"/>
                  <w:lang w:eastAsia="ja-JP"/>
                  <w:rPrChange w:id="1574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5748"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749" w:author="DuyNgo" w:date="2012-08-10T07:31:00Z"/>
                <w:rFonts w:ascii="Times New Roman" w:eastAsia="Times New Roman" w:hAnsi="Times New Roman" w:cs="Times New Roman"/>
                <w:color w:val="000000"/>
                <w:sz w:val="24"/>
                <w:szCs w:val="24"/>
                <w:lang w:eastAsia="ja-JP"/>
                <w:rPrChange w:id="15750" w:author="DuyNgo" w:date="2012-08-10T08:15:00Z">
                  <w:rPr>
                    <w:ins w:id="15751" w:author="DuyNgo" w:date="2012-08-10T07:31:00Z"/>
                    <w:rFonts w:ascii="Calibri" w:eastAsia="Times New Roman" w:hAnsi="Calibri" w:cs="Calibri"/>
                    <w:color w:val="000000"/>
                    <w:sz w:val="20"/>
                    <w:szCs w:val="20"/>
                    <w:lang w:eastAsia="ja-JP"/>
                  </w:rPr>
                </w:rPrChange>
              </w:rPr>
            </w:pPr>
            <w:ins w:id="15752" w:author="DuyNgo" w:date="2012-08-10T07:31:00Z">
              <w:r w:rsidRPr="00657B96">
                <w:rPr>
                  <w:rFonts w:ascii="Times New Roman" w:eastAsia="Times New Roman" w:hAnsi="Times New Roman" w:cs="Times New Roman"/>
                  <w:color w:val="000000"/>
                  <w:sz w:val="24"/>
                  <w:szCs w:val="24"/>
                  <w:lang w:eastAsia="ja-JP"/>
                  <w:rPrChange w:id="15753" w:author="DuyNgo" w:date="2012-08-10T08:15:00Z">
                    <w:rPr>
                      <w:rFonts w:ascii="Calibri" w:eastAsia="Times New Roman" w:hAnsi="Calibri" w:cs="Calibri"/>
                      <w:b/>
                      <w:bCs/>
                      <w:color w:val="000000"/>
                      <w:sz w:val="28"/>
                      <w:szCs w:val="28"/>
                      <w:lang w:eastAsia="ja-JP"/>
                    </w:rPr>
                  </w:rPrChange>
                </w:rPr>
                <w:t>Accepted</w:t>
              </w:r>
            </w:ins>
          </w:p>
        </w:tc>
        <w:tc>
          <w:tcPr>
            <w:tcW w:w="971" w:type="dxa"/>
            <w:tcBorders>
              <w:top w:val="nil"/>
              <w:left w:val="nil"/>
              <w:bottom w:val="nil"/>
              <w:right w:val="nil"/>
            </w:tcBorders>
            <w:shd w:val="clear" w:color="auto" w:fill="auto"/>
            <w:noWrap/>
            <w:vAlign w:val="bottom"/>
            <w:hideMark/>
            <w:tcPrChange w:id="15754"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755" w:author="DuyNgo" w:date="2012-08-10T07:31:00Z"/>
                <w:rFonts w:ascii="Times New Roman" w:eastAsia="Times New Roman" w:hAnsi="Times New Roman" w:cs="Times New Roman"/>
                <w:color w:val="000000"/>
                <w:sz w:val="24"/>
                <w:szCs w:val="24"/>
                <w:lang w:eastAsia="ja-JP"/>
                <w:rPrChange w:id="15756" w:author="DuyNgo" w:date="2012-08-10T08:15:00Z">
                  <w:rPr>
                    <w:ins w:id="15757" w:author="DuyNgo" w:date="2012-08-10T07:31:00Z"/>
                    <w:rFonts w:ascii="Calibri" w:eastAsia="Times New Roman" w:hAnsi="Calibri" w:cs="Calibri"/>
                    <w:color w:val="000000"/>
                    <w:sz w:val="20"/>
                    <w:szCs w:val="20"/>
                    <w:lang w:eastAsia="ja-JP"/>
                  </w:rPr>
                </w:rPrChange>
              </w:rPr>
            </w:pPr>
            <w:ins w:id="15758" w:author="DuyNgo" w:date="2012-08-10T07:31:00Z">
              <w:r w:rsidRPr="00657B96">
                <w:rPr>
                  <w:rFonts w:ascii="Times New Roman" w:eastAsia="Times New Roman" w:hAnsi="Times New Roman" w:cs="Times New Roman"/>
                  <w:color w:val="000000"/>
                  <w:sz w:val="24"/>
                  <w:szCs w:val="24"/>
                  <w:lang w:eastAsia="ja-JP"/>
                  <w:rPrChange w:id="15759" w:author="DuyNgo" w:date="2012-08-10T08:15:00Z">
                    <w:rPr>
                      <w:rFonts w:ascii="Calibri" w:eastAsia="Times New Roman" w:hAnsi="Calibri" w:cs="Calibri"/>
                      <w:b/>
                      <w:bCs/>
                      <w:color w:val="000000"/>
                      <w:sz w:val="28"/>
                      <w:szCs w:val="28"/>
                      <w:lang w:eastAsia="ja-JP"/>
                    </w:rPr>
                  </w:rPrChange>
                </w:rPr>
                <w:t>Critical</w:t>
              </w:r>
            </w:ins>
          </w:p>
        </w:tc>
        <w:tc>
          <w:tcPr>
            <w:tcW w:w="1922" w:type="dxa"/>
            <w:tcBorders>
              <w:top w:val="nil"/>
              <w:left w:val="nil"/>
              <w:bottom w:val="nil"/>
              <w:right w:val="nil"/>
            </w:tcBorders>
            <w:shd w:val="clear" w:color="auto" w:fill="auto"/>
            <w:noWrap/>
            <w:vAlign w:val="bottom"/>
            <w:hideMark/>
            <w:tcPrChange w:id="15760"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761" w:author="DuyNgo" w:date="2012-08-10T07:31:00Z"/>
                <w:rFonts w:ascii="Times New Roman" w:eastAsia="Times New Roman" w:hAnsi="Times New Roman" w:cs="Times New Roman"/>
                <w:color w:val="000000"/>
                <w:sz w:val="24"/>
                <w:szCs w:val="24"/>
                <w:lang w:eastAsia="ja-JP"/>
                <w:rPrChange w:id="15762" w:author="DuyNgo" w:date="2012-08-10T08:15:00Z">
                  <w:rPr>
                    <w:ins w:id="15763" w:author="DuyNgo" w:date="2012-08-10T07:31:00Z"/>
                    <w:rFonts w:ascii="Calibri" w:eastAsia="Times New Roman" w:hAnsi="Calibri" w:cs="Calibri"/>
                    <w:color w:val="000000"/>
                    <w:sz w:val="20"/>
                    <w:szCs w:val="20"/>
                    <w:lang w:eastAsia="ja-JP"/>
                  </w:rPr>
                </w:rPrChange>
              </w:rPr>
            </w:pPr>
            <w:ins w:id="15764" w:author="DuyNgo" w:date="2012-08-10T07:31:00Z">
              <w:r w:rsidRPr="00657B96">
                <w:rPr>
                  <w:rFonts w:ascii="Times New Roman" w:eastAsia="Times New Roman" w:hAnsi="Times New Roman" w:cs="Times New Roman"/>
                  <w:color w:val="000000"/>
                  <w:sz w:val="24"/>
                  <w:szCs w:val="24"/>
                  <w:lang w:eastAsia="ja-JP"/>
                  <w:rPrChange w:id="15765"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15766"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767" w:author="DuyNgo" w:date="2012-08-10T07:31:00Z"/>
                <w:rFonts w:ascii="Times New Roman" w:eastAsia="Times New Roman" w:hAnsi="Times New Roman" w:cs="Times New Roman"/>
                <w:color w:val="000000"/>
                <w:sz w:val="24"/>
                <w:szCs w:val="24"/>
                <w:lang w:eastAsia="ja-JP"/>
                <w:rPrChange w:id="15768" w:author="DuyNgo" w:date="2012-08-10T08:15:00Z">
                  <w:rPr>
                    <w:ins w:id="15769" w:author="DuyNgo" w:date="2012-08-10T07:31:00Z"/>
                    <w:rFonts w:ascii="Calibri" w:eastAsia="Times New Roman" w:hAnsi="Calibri" w:cs="Calibri"/>
                    <w:color w:val="000000"/>
                    <w:sz w:val="20"/>
                    <w:szCs w:val="20"/>
                    <w:lang w:eastAsia="ja-JP"/>
                  </w:rPr>
                </w:rPrChange>
              </w:rPr>
            </w:pPr>
            <w:ins w:id="15770" w:author="DuyNgo" w:date="2012-08-10T07:31:00Z">
              <w:r w:rsidRPr="00657B96">
                <w:rPr>
                  <w:rFonts w:ascii="Times New Roman" w:eastAsia="Times New Roman" w:hAnsi="Times New Roman" w:cs="Times New Roman"/>
                  <w:color w:val="000000"/>
                  <w:sz w:val="24"/>
                  <w:szCs w:val="24"/>
                  <w:lang w:eastAsia="ja-JP"/>
                  <w:rPrChange w:id="15771" w:author="DuyNgo" w:date="2012-08-10T08:15:00Z">
                    <w:rPr>
                      <w:rFonts w:ascii="Calibri" w:eastAsia="Times New Roman" w:hAnsi="Calibri" w:cs="Calibri"/>
                      <w:b/>
                      <w:bCs/>
                      <w:color w:val="000000"/>
                      <w:sz w:val="28"/>
                      <w:szCs w:val="28"/>
                      <w:lang w:eastAsia="ja-JP"/>
                    </w:rPr>
                  </w:rPrChange>
                </w:rPr>
                <w:t>[TimeSheetPortlet] Missing important features</w:t>
              </w:r>
            </w:ins>
          </w:p>
        </w:tc>
      </w:tr>
      <w:tr w:rsidR="00E13723" w:rsidRPr="00657B96" w:rsidTr="00E13723">
        <w:trPr>
          <w:trHeight w:val="300"/>
          <w:ins w:id="15772" w:author="DuyNgo" w:date="2012-08-10T07:31:00Z"/>
          <w:trPrChange w:id="1577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5774"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5775" w:author="DuyNgo" w:date="2012-08-10T07:31:00Z"/>
                <w:rFonts w:ascii="Times New Roman" w:eastAsia="Times New Roman" w:hAnsi="Times New Roman" w:cs="Times New Roman"/>
                <w:color w:val="000000"/>
                <w:sz w:val="24"/>
                <w:szCs w:val="24"/>
                <w:lang w:eastAsia="ja-JP"/>
                <w:rPrChange w:id="15776" w:author="DuyNgo" w:date="2012-08-10T08:15:00Z">
                  <w:rPr>
                    <w:ins w:id="15777" w:author="DuyNgo" w:date="2012-08-10T07:31:00Z"/>
                    <w:rFonts w:ascii="Calibri" w:eastAsia="Times New Roman" w:hAnsi="Calibri" w:cs="Calibri"/>
                    <w:color w:val="000000"/>
                    <w:lang w:eastAsia="ja-JP"/>
                  </w:rPr>
                </w:rPrChange>
              </w:rPr>
            </w:pPr>
            <w:ins w:id="15778" w:author="DuyNgo" w:date="2012-08-10T07:31:00Z">
              <w:r w:rsidRPr="00657B96">
                <w:rPr>
                  <w:rFonts w:ascii="Times New Roman" w:eastAsia="Times New Roman" w:hAnsi="Times New Roman" w:cs="Times New Roman"/>
                  <w:color w:val="000000"/>
                  <w:sz w:val="24"/>
                  <w:szCs w:val="24"/>
                  <w:lang w:eastAsia="ja-JP"/>
                  <w:rPrChange w:id="15779" w:author="DuyNgo" w:date="2012-08-10T08:15:00Z">
                    <w:rPr>
                      <w:rFonts w:ascii="Calibri" w:eastAsia="Times New Roman" w:hAnsi="Calibri" w:cs="Calibri"/>
                      <w:b/>
                      <w:bCs/>
                      <w:color w:val="000000"/>
                      <w:sz w:val="28"/>
                      <w:szCs w:val="28"/>
                      <w:lang w:eastAsia="ja-JP"/>
                    </w:rPr>
                  </w:rPrChange>
                </w:rPr>
                <w:t>3</w:t>
              </w:r>
            </w:ins>
          </w:p>
        </w:tc>
        <w:tc>
          <w:tcPr>
            <w:tcW w:w="862" w:type="dxa"/>
            <w:tcBorders>
              <w:top w:val="nil"/>
              <w:left w:val="nil"/>
              <w:bottom w:val="nil"/>
              <w:right w:val="nil"/>
            </w:tcBorders>
            <w:shd w:val="clear" w:color="auto" w:fill="auto"/>
            <w:noWrap/>
            <w:vAlign w:val="bottom"/>
            <w:hideMark/>
            <w:tcPrChange w:id="15780"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781" w:author="DuyNgo" w:date="2012-08-10T07:31:00Z"/>
                <w:rFonts w:ascii="Times New Roman" w:eastAsia="Times New Roman" w:hAnsi="Times New Roman" w:cs="Times New Roman"/>
                <w:color w:val="000000"/>
                <w:sz w:val="24"/>
                <w:szCs w:val="24"/>
                <w:lang w:eastAsia="ja-JP"/>
                <w:rPrChange w:id="15782" w:author="DuyNgo" w:date="2012-08-10T08:15:00Z">
                  <w:rPr>
                    <w:ins w:id="15783" w:author="DuyNgo" w:date="2012-08-10T07:31:00Z"/>
                    <w:rFonts w:ascii="Calibri" w:eastAsia="Times New Roman" w:hAnsi="Calibri" w:cs="Calibri"/>
                    <w:color w:val="000000"/>
                    <w:sz w:val="20"/>
                    <w:szCs w:val="20"/>
                    <w:lang w:eastAsia="ja-JP"/>
                  </w:rPr>
                </w:rPrChange>
              </w:rPr>
            </w:pPr>
            <w:ins w:id="15784" w:author="DuyNgo" w:date="2012-08-10T07:31:00Z">
              <w:r w:rsidRPr="00657B96">
                <w:rPr>
                  <w:rFonts w:ascii="Times New Roman" w:eastAsia="Times New Roman" w:hAnsi="Times New Roman" w:cs="Times New Roman"/>
                  <w:color w:val="000000"/>
                  <w:sz w:val="24"/>
                  <w:szCs w:val="24"/>
                  <w:lang w:eastAsia="ja-JP"/>
                  <w:rPrChange w:id="1578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5786"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787" w:author="DuyNgo" w:date="2012-08-10T07:31:00Z"/>
                <w:rFonts w:ascii="Times New Roman" w:eastAsia="Times New Roman" w:hAnsi="Times New Roman" w:cs="Times New Roman"/>
                <w:color w:val="000000"/>
                <w:sz w:val="24"/>
                <w:szCs w:val="24"/>
                <w:lang w:eastAsia="ja-JP"/>
                <w:rPrChange w:id="15788" w:author="DuyNgo" w:date="2012-08-10T08:15:00Z">
                  <w:rPr>
                    <w:ins w:id="15789" w:author="DuyNgo" w:date="2012-08-10T07:31:00Z"/>
                    <w:rFonts w:ascii="Calibri" w:eastAsia="Times New Roman" w:hAnsi="Calibri" w:cs="Calibri"/>
                    <w:color w:val="000000"/>
                    <w:sz w:val="20"/>
                    <w:szCs w:val="20"/>
                    <w:lang w:eastAsia="ja-JP"/>
                  </w:rPr>
                </w:rPrChange>
              </w:rPr>
            </w:pPr>
            <w:ins w:id="15790" w:author="DuyNgo" w:date="2012-08-10T07:31:00Z">
              <w:r w:rsidRPr="00657B96">
                <w:rPr>
                  <w:rFonts w:ascii="Times New Roman" w:eastAsia="Times New Roman" w:hAnsi="Times New Roman" w:cs="Times New Roman"/>
                  <w:color w:val="000000"/>
                  <w:sz w:val="24"/>
                  <w:szCs w:val="24"/>
                  <w:lang w:eastAsia="ja-JP"/>
                  <w:rPrChange w:id="15791"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15792"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793" w:author="DuyNgo" w:date="2012-08-10T07:31:00Z"/>
                <w:rFonts w:ascii="Times New Roman" w:eastAsia="Times New Roman" w:hAnsi="Times New Roman" w:cs="Times New Roman"/>
                <w:color w:val="000000"/>
                <w:sz w:val="24"/>
                <w:szCs w:val="24"/>
                <w:lang w:eastAsia="ja-JP"/>
                <w:rPrChange w:id="15794" w:author="DuyNgo" w:date="2012-08-10T08:15:00Z">
                  <w:rPr>
                    <w:ins w:id="15795" w:author="DuyNgo" w:date="2012-08-10T07:31:00Z"/>
                    <w:rFonts w:ascii="Calibri" w:eastAsia="Times New Roman" w:hAnsi="Calibri" w:cs="Calibri"/>
                    <w:color w:val="000000"/>
                    <w:sz w:val="20"/>
                    <w:szCs w:val="20"/>
                    <w:lang w:eastAsia="ja-JP"/>
                  </w:rPr>
                </w:rPrChange>
              </w:rPr>
            </w:pPr>
            <w:ins w:id="15796" w:author="DuyNgo" w:date="2012-08-10T07:31:00Z">
              <w:r w:rsidRPr="00657B96">
                <w:rPr>
                  <w:rFonts w:ascii="Times New Roman" w:eastAsia="Times New Roman" w:hAnsi="Times New Roman" w:cs="Times New Roman"/>
                  <w:color w:val="000000"/>
                  <w:sz w:val="24"/>
                  <w:szCs w:val="24"/>
                  <w:lang w:eastAsia="ja-JP"/>
                  <w:rPrChange w:id="15797"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15798"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799" w:author="DuyNgo" w:date="2012-08-10T07:31:00Z"/>
                <w:rFonts w:ascii="Times New Roman" w:eastAsia="Times New Roman" w:hAnsi="Times New Roman" w:cs="Times New Roman"/>
                <w:color w:val="000000"/>
                <w:sz w:val="24"/>
                <w:szCs w:val="24"/>
                <w:lang w:eastAsia="ja-JP"/>
                <w:rPrChange w:id="15800" w:author="DuyNgo" w:date="2012-08-10T08:15:00Z">
                  <w:rPr>
                    <w:ins w:id="15801" w:author="DuyNgo" w:date="2012-08-10T07:31:00Z"/>
                    <w:rFonts w:ascii="Calibri" w:eastAsia="Times New Roman" w:hAnsi="Calibri" w:cs="Calibri"/>
                    <w:color w:val="000000"/>
                    <w:sz w:val="20"/>
                    <w:szCs w:val="20"/>
                    <w:lang w:eastAsia="ja-JP"/>
                  </w:rPr>
                </w:rPrChange>
              </w:rPr>
            </w:pPr>
            <w:ins w:id="15802" w:author="DuyNgo" w:date="2012-08-10T07:31:00Z">
              <w:r w:rsidRPr="00657B96">
                <w:rPr>
                  <w:rFonts w:ascii="Times New Roman" w:eastAsia="Times New Roman" w:hAnsi="Times New Roman" w:cs="Times New Roman"/>
                  <w:color w:val="000000"/>
                  <w:sz w:val="24"/>
                  <w:szCs w:val="24"/>
                  <w:lang w:eastAsia="ja-JP"/>
                  <w:rPrChange w:id="15803" w:author="DuyNgo" w:date="2012-08-10T08:15:00Z">
                    <w:rPr>
                      <w:rFonts w:ascii="Calibri" w:eastAsia="Times New Roman" w:hAnsi="Calibri" w:cs="Calibri"/>
                      <w:b/>
                      <w:bCs/>
                      <w:color w:val="000000"/>
                      <w:sz w:val="28"/>
                      <w:szCs w:val="28"/>
                      <w:lang w:eastAsia="ja-JP"/>
                    </w:rPr>
                  </w:rPrChange>
                </w:rPr>
                <w:t>thachln</w:t>
              </w:r>
            </w:ins>
          </w:p>
        </w:tc>
        <w:tc>
          <w:tcPr>
            <w:tcW w:w="12498" w:type="dxa"/>
            <w:tcBorders>
              <w:top w:val="nil"/>
              <w:left w:val="nil"/>
              <w:bottom w:val="nil"/>
              <w:right w:val="nil"/>
            </w:tcBorders>
            <w:shd w:val="clear" w:color="auto" w:fill="auto"/>
            <w:noWrap/>
            <w:vAlign w:val="bottom"/>
            <w:hideMark/>
            <w:tcPrChange w:id="15804"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805" w:author="DuyNgo" w:date="2012-08-10T07:31:00Z"/>
                <w:rFonts w:ascii="Times New Roman" w:eastAsia="Times New Roman" w:hAnsi="Times New Roman" w:cs="Times New Roman"/>
                <w:color w:val="000000"/>
                <w:sz w:val="24"/>
                <w:szCs w:val="24"/>
                <w:lang w:eastAsia="ja-JP"/>
                <w:rPrChange w:id="15806" w:author="DuyNgo" w:date="2012-08-10T08:15:00Z">
                  <w:rPr>
                    <w:ins w:id="15807" w:author="DuyNgo" w:date="2012-08-10T07:31:00Z"/>
                    <w:rFonts w:ascii="Calibri" w:eastAsia="Times New Roman" w:hAnsi="Calibri" w:cs="Calibri"/>
                    <w:color w:val="000000"/>
                    <w:sz w:val="20"/>
                    <w:szCs w:val="20"/>
                    <w:lang w:eastAsia="ja-JP"/>
                  </w:rPr>
                </w:rPrChange>
              </w:rPr>
            </w:pPr>
            <w:ins w:id="15808" w:author="DuyNgo" w:date="2012-08-10T07:31:00Z">
              <w:r w:rsidRPr="00657B96">
                <w:rPr>
                  <w:rFonts w:ascii="Times New Roman" w:eastAsia="Times New Roman" w:hAnsi="Times New Roman" w:cs="Times New Roman"/>
                  <w:color w:val="000000"/>
                  <w:sz w:val="24"/>
                  <w:szCs w:val="24"/>
                  <w:lang w:eastAsia="ja-JP"/>
                  <w:rPrChange w:id="15809" w:author="DuyNgo" w:date="2012-08-10T08:15:00Z">
                    <w:rPr>
                      <w:rFonts w:ascii="Calibri" w:eastAsia="Times New Roman" w:hAnsi="Calibri" w:cs="Calibri"/>
                      <w:b/>
                      <w:bCs/>
                      <w:color w:val="000000"/>
                      <w:sz w:val="28"/>
                      <w:szCs w:val="28"/>
                      <w:lang w:eastAsia="ja-JP"/>
                    </w:rPr>
                  </w:rPrChange>
                </w:rPr>
                <w:t>[TimeSheetPortlet] Not re-use the logon user of the portal</w:t>
              </w:r>
            </w:ins>
          </w:p>
        </w:tc>
      </w:tr>
      <w:tr w:rsidR="00E13723" w:rsidRPr="00657B96" w:rsidTr="00E13723">
        <w:trPr>
          <w:trHeight w:val="300"/>
          <w:ins w:id="15810" w:author="DuyNgo" w:date="2012-08-10T07:31:00Z"/>
          <w:trPrChange w:id="1581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5812"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5813" w:author="DuyNgo" w:date="2012-08-10T07:31:00Z"/>
                <w:rFonts w:ascii="Times New Roman" w:eastAsia="Times New Roman" w:hAnsi="Times New Roman" w:cs="Times New Roman"/>
                <w:color w:val="000000"/>
                <w:sz w:val="24"/>
                <w:szCs w:val="24"/>
                <w:lang w:eastAsia="ja-JP"/>
                <w:rPrChange w:id="15814" w:author="DuyNgo" w:date="2012-08-10T08:15:00Z">
                  <w:rPr>
                    <w:ins w:id="15815" w:author="DuyNgo" w:date="2012-08-10T07:31:00Z"/>
                    <w:rFonts w:ascii="Calibri" w:eastAsia="Times New Roman" w:hAnsi="Calibri" w:cs="Calibri"/>
                    <w:color w:val="000000"/>
                    <w:lang w:eastAsia="ja-JP"/>
                  </w:rPr>
                </w:rPrChange>
              </w:rPr>
            </w:pPr>
            <w:ins w:id="15816" w:author="DuyNgo" w:date="2012-08-10T07:31:00Z">
              <w:r w:rsidRPr="00657B96">
                <w:rPr>
                  <w:rFonts w:ascii="Times New Roman" w:eastAsia="Times New Roman" w:hAnsi="Times New Roman" w:cs="Times New Roman"/>
                  <w:color w:val="000000"/>
                  <w:sz w:val="24"/>
                  <w:szCs w:val="24"/>
                  <w:lang w:eastAsia="ja-JP"/>
                  <w:rPrChange w:id="15817" w:author="DuyNgo" w:date="2012-08-10T08:15:00Z">
                    <w:rPr>
                      <w:rFonts w:ascii="Calibri" w:eastAsia="Times New Roman" w:hAnsi="Calibri" w:cs="Calibri"/>
                      <w:b/>
                      <w:bCs/>
                      <w:color w:val="000000"/>
                      <w:sz w:val="28"/>
                      <w:szCs w:val="28"/>
                      <w:lang w:eastAsia="ja-JP"/>
                    </w:rPr>
                  </w:rPrChange>
                </w:rPr>
                <w:t>4</w:t>
              </w:r>
            </w:ins>
          </w:p>
        </w:tc>
        <w:tc>
          <w:tcPr>
            <w:tcW w:w="862" w:type="dxa"/>
            <w:tcBorders>
              <w:top w:val="nil"/>
              <w:left w:val="nil"/>
              <w:bottom w:val="nil"/>
              <w:right w:val="nil"/>
            </w:tcBorders>
            <w:shd w:val="clear" w:color="auto" w:fill="auto"/>
            <w:noWrap/>
            <w:vAlign w:val="bottom"/>
            <w:hideMark/>
            <w:tcPrChange w:id="15818"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819" w:author="DuyNgo" w:date="2012-08-10T07:31:00Z"/>
                <w:rFonts w:ascii="Times New Roman" w:eastAsia="Times New Roman" w:hAnsi="Times New Roman" w:cs="Times New Roman"/>
                <w:color w:val="000000"/>
                <w:sz w:val="24"/>
                <w:szCs w:val="24"/>
                <w:lang w:eastAsia="ja-JP"/>
                <w:rPrChange w:id="15820" w:author="DuyNgo" w:date="2012-08-10T08:15:00Z">
                  <w:rPr>
                    <w:ins w:id="15821" w:author="DuyNgo" w:date="2012-08-10T07:31:00Z"/>
                    <w:rFonts w:ascii="Calibri" w:eastAsia="Times New Roman" w:hAnsi="Calibri" w:cs="Calibri"/>
                    <w:color w:val="000000"/>
                    <w:sz w:val="20"/>
                    <w:szCs w:val="20"/>
                    <w:lang w:eastAsia="ja-JP"/>
                  </w:rPr>
                </w:rPrChange>
              </w:rPr>
            </w:pPr>
            <w:ins w:id="15822" w:author="DuyNgo" w:date="2012-08-10T07:31:00Z">
              <w:r w:rsidRPr="00657B96">
                <w:rPr>
                  <w:rFonts w:ascii="Times New Roman" w:eastAsia="Times New Roman" w:hAnsi="Times New Roman" w:cs="Times New Roman"/>
                  <w:color w:val="000000"/>
                  <w:sz w:val="24"/>
                  <w:szCs w:val="24"/>
                  <w:lang w:eastAsia="ja-JP"/>
                  <w:rPrChange w:id="1582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5824"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825" w:author="DuyNgo" w:date="2012-08-10T07:31:00Z"/>
                <w:rFonts w:ascii="Times New Roman" w:eastAsia="Times New Roman" w:hAnsi="Times New Roman" w:cs="Times New Roman"/>
                <w:color w:val="000000"/>
                <w:sz w:val="24"/>
                <w:szCs w:val="24"/>
                <w:lang w:eastAsia="ja-JP"/>
                <w:rPrChange w:id="15826" w:author="DuyNgo" w:date="2012-08-10T08:15:00Z">
                  <w:rPr>
                    <w:ins w:id="15827" w:author="DuyNgo" w:date="2012-08-10T07:31:00Z"/>
                    <w:rFonts w:ascii="Calibri" w:eastAsia="Times New Roman" w:hAnsi="Calibri" w:cs="Calibri"/>
                    <w:color w:val="000000"/>
                    <w:sz w:val="20"/>
                    <w:szCs w:val="20"/>
                    <w:lang w:eastAsia="ja-JP"/>
                  </w:rPr>
                </w:rPrChange>
              </w:rPr>
            </w:pPr>
            <w:ins w:id="15828" w:author="DuyNgo" w:date="2012-08-10T07:31:00Z">
              <w:r w:rsidRPr="00657B96">
                <w:rPr>
                  <w:rFonts w:ascii="Times New Roman" w:eastAsia="Times New Roman" w:hAnsi="Times New Roman" w:cs="Times New Roman"/>
                  <w:color w:val="000000"/>
                  <w:sz w:val="24"/>
                  <w:szCs w:val="24"/>
                  <w:lang w:eastAsia="ja-JP"/>
                  <w:rPrChange w:id="1582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5830"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831" w:author="DuyNgo" w:date="2012-08-10T07:31:00Z"/>
                <w:rFonts w:ascii="Times New Roman" w:eastAsia="Times New Roman" w:hAnsi="Times New Roman" w:cs="Times New Roman"/>
                <w:color w:val="000000"/>
                <w:sz w:val="24"/>
                <w:szCs w:val="24"/>
                <w:lang w:eastAsia="ja-JP"/>
                <w:rPrChange w:id="15832" w:author="DuyNgo" w:date="2012-08-10T08:15:00Z">
                  <w:rPr>
                    <w:ins w:id="15833" w:author="DuyNgo" w:date="2012-08-10T07:31:00Z"/>
                    <w:rFonts w:ascii="Calibri" w:eastAsia="Times New Roman" w:hAnsi="Calibri" w:cs="Calibri"/>
                    <w:color w:val="000000"/>
                    <w:sz w:val="20"/>
                    <w:szCs w:val="20"/>
                    <w:lang w:eastAsia="ja-JP"/>
                  </w:rPr>
                </w:rPrChange>
              </w:rPr>
            </w:pPr>
            <w:ins w:id="15834" w:author="DuyNgo" w:date="2012-08-10T07:31:00Z">
              <w:r w:rsidRPr="00657B96">
                <w:rPr>
                  <w:rFonts w:ascii="Times New Roman" w:eastAsia="Times New Roman" w:hAnsi="Times New Roman" w:cs="Times New Roman"/>
                  <w:color w:val="000000"/>
                  <w:sz w:val="24"/>
                  <w:szCs w:val="24"/>
                  <w:lang w:eastAsia="ja-JP"/>
                  <w:rPrChange w:id="15835"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15836"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837" w:author="DuyNgo" w:date="2012-08-10T07:31:00Z"/>
                <w:rFonts w:ascii="Times New Roman" w:eastAsia="Times New Roman" w:hAnsi="Times New Roman" w:cs="Times New Roman"/>
                <w:color w:val="000000"/>
                <w:sz w:val="24"/>
                <w:szCs w:val="24"/>
                <w:lang w:eastAsia="ja-JP"/>
                <w:rPrChange w:id="15838" w:author="DuyNgo" w:date="2012-08-10T08:15:00Z">
                  <w:rPr>
                    <w:ins w:id="15839" w:author="DuyNgo" w:date="2012-08-10T07:31:00Z"/>
                    <w:rFonts w:ascii="Calibri" w:eastAsia="Times New Roman" w:hAnsi="Calibri" w:cs="Calibri"/>
                    <w:color w:val="000000"/>
                    <w:sz w:val="20"/>
                    <w:szCs w:val="20"/>
                    <w:lang w:eastAsia="ja-JP"/>
                  </w:rPr>
                </w:rPrChange>
              </w:rPr>
            </w:pPr>
            <w:ins w:id="15840" w:author="DuyNgo" w:date="2012-08-10T07:31:00Z">
              <w:r w:rsidRPr="00657B96">
                <w:rPr>
                  <w:rFonts w:ascii="Times New Roman" w:eastAsia="Times New Roman" w:hAnsi="Times New Roman" w:cs="Times New Roman"/>
                  <w:color w:val="000000"/>
                  <w:sz w:val="24"/>
                  <w:szCs w:val="24"/>
                  <w:lang w:eastAsia="ja-JP"/>
                  <w:rPrChange w:id="15841"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15842"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843" w:author="DuyNgo" w:date="2012-08-10T07:31:00Z"/>
                <w:rFonts w:ascii="Times New Roman" w:eastAsia="Times New Roman" w:hAnsi="Times New Roman" w:cs="Times New Roman"/>
                <w:color w:val="000000"/>
                <w:sz w:val="24"/>
                <w:szCs w:val="24"/>
                <w:lang w:eastAsia="ja-JP"/>
                <w:rPrChange w:id="15844" w:author="DuyNgo" w:date="2012-08-10T08:15:00Z">
                  <w:rPr>
                    <w:ins w:id="15845" w:author="DuyNgo" w:date="2012-08-10T07:31:00Z"/>
                    <w:rFonts w:ascii="Calibri" w:eastAsia="Times New Roman" w:hAnsi="Calibri" w:cs="Calibri"/>
                    <w:color w:val="000000"/>
                    <w:sz w:val="20"/>
                    <w:szCs w:val="20"/>
                    <w:lang w:eastAsia="ja-JP"/>
                  </w:rPr>
                </w:rPrChange>
              </w:rPr>
            </w:pPr>
            <w:ins w:id="15846" w:author="DuyNgo" w:date="2012-08-10T07:31:00Z">
              <w:r w:rsidRPr="00657B96">
                <w:rPr>
                  <w:rFonts w:ascii="Times New Roman" w:eastAsia="Times New Roman" w:hAnsi="Times New Roman" w:cs="Times New Roman"/>
                  <w:color w:val="000000"/>
                  <w:sz w:val="24"/>
                  <w:szCs w:val="24"/>
                  <w:lang w:eastAsia="ja-JP"/>
                  <w:rPrChange w:id="15847" w:author="DuyNgo" w:date="2012-08-10T08:15:00Z">
                    <w:rPr>
                      <w:rFonts w:ascii="Calibri" w:eastAsia="Times New Roman" w:hAnsi="Calibri" w:cs="Calibri"/>
                      <w:b/>
                      <w:bCs/>
                      <w:color w:val="000000"/>
                      <w:sz w:val="28"/>
                      <w:szCs w:val="28"/>
                      <w:lang w:eastAsia="ja-JP"/>
                    </w:rPr>
                  </w:rPrChange>
                </w:rPr>
                <w:t>[ProjectEyePortlet]  Java build path of project is configured not well</w:t>
              </w:r>
            </w:ins>
          </w:p>
        </w:tc>
      </w:tr>
      <w:tr w:rsidR="00E13723" w:rsidRPr="00657B96" w:rsidTr="00E13723">
        <w:trPr>
          <w:trHeight w:val="300"/>
          <w:ins w:id="15848" w:author="DuyNgo" w:date="2012-08-10T07:31:00Z"/>
          <w:trPrChange w:id="1584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5850"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5851" w:author="DuyNgo" w:date="2012-08-10T07:31:00Z"/>
                <w:rFonts w:ascii="Times New Roman" w:eastAsia="Times New Roman" w:hAnsi="Times New Roman" w:cs="Times New Roman"/>
                <w:color w:val="000000"/>
                <w:sz w:val="24"/>
                <w:szCs w:val="24"/>
                <w:lang w:eastAsia="ja-JP"/>
                <w:rPrChange w:id="15852" w:author="DuyNgo" w:date="2012-08-10T08:15:00Z">
                  <w:rPr>
                    <w:ins w:id="15853" w:author="DuyNgo" w:date="2012-08-10T07:31:00Z"/>
                    <w:rFonts w:ascii="Calibri" w:eastAsia="Times New Roman" w:hAnsi="Calibri" w:cs="Calibri"/>
                    <w:color w:val="000000"/>
                    <w:lang w:eastAsia="ja-JP"/>
                  </w:rPr>
                </w:rPrChange>
              </w:rPr>
            </w:pPr>
            <w:ins w:id="15854" w:author="DuyNgo" w:date="2012-08-10T07:31:00Z">
              <w:r w:rsidRPr="00657B96">
                <w:rPr>
                  <w:rFonts w:ascii="Times New Roman" w:eastAsia="Times New Roman" w:hAnsi="Times New Roman" w:cs="Times New Roman"/>
                  <w:color w:val="000000"/>
                  <w:sz w:val="24"/>
                  <w:szCs w:val="24"/>
                  <w:lang w:eastAsia="ja-JP"/>
                  <w:rPrChange w:id="15855" w:author="DuyNgo" w:date="2012-08-10T08:15:00Z">
                    <w:rPr>
                      <w:rFonts w:ascii="Calibri" w:eastAsia="Times New Roman" w:hAnsi="Calibri" w:cs="Calibri"/>
                      <w:b/>
                      <w:bCs/>
                      <w:color w:val="000000"/>
                      <w:sz w:val="28"/>
                      <w:szCs w:val="28"/>
                      <w:lang w:eastAsia="ja-JP"/>
                    </w:rPr>
                  </w:rPrChange>
                </w:rPr>
                <w:t>5</w:t>
              </w:r>
            </w:ins>
          </w:p>
        </w:tc>
        <w:tc>
          <w:tcPr>
            <w:tcW w:w="862" w:type="dxa"/>
            <w:tcBorders>
              <w:top w:val="nil"/>
              <w:left w:val="nil"/>
              <w:bottom w:val="nil"/>
              <w:right w:val="nil"/>
            </w:tcBorders>
            <w:shd w:val="clear" w:color="auto" w:fill="auto"/>
            <w:noWrap/>
            <w:vAlign w:val="bottom"/>
            <w:hideMark/>
            <w:tcPrChange w:id="15856"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857" w:author="DuyNgo" w:date="2012-08-10T07:31:00Z"/>
                <w:rFonts w:ascii="Times New Roman" w:eastAsia="Times New Roman" w:hAnsi="Times New Roman" w:cs="Times New Roman"/>
                <w:color w:val="000000"/>
                <w:sz w:val="24"/>
                <w:szCs w:val="24"/>
                <w:lang w:eastAsia="ja-JP"/>
                <w:rPrChange w:id="15858" w:author="DuyNgo" w:date="2012-08-10T08:15:00Z">
                  <w:rPr>
                    <w:ins w:id="15859" w:author="DuyNgo" w:date="2012-08-10T07:31:00Z"/>
                    <w:rFonts w:ascii="Calibri" w:eastAsia="Times New Roman" w:hAnsi="Calibri" w:cs="Calibri"/>
                    <w:color w:val="000000"/>
                    <w:sz w:val="20"/>
                    <w:szCs w:val="20"/>
                    <w:lang w:eastAsia="ja-JP"/>
                  </w:rPr>
                </w:rPrChange>
              </w:rPr>
            </w:pPr>
            <w:ins w:id="15860" w:author="DuyNgo" w:date="2012-08-10T07:31:00Z">
              <w:r w:rsidRPr="00657B96">
                <w:rPr>
                  <w:rFonts w:ascii="Times New Roman" w:eastAsia="Times New Roman" w:hAnsi="Times New Roman" w:cs="Times New Roman"/>
                  <w:color w:val="000000"/>
                  <w:sz w:val="24"/>
                  <w:szCs w:val="24"/>
                  <w:lang w:eastAsia="ja-JP"/>
                  <w:rPrChange w:id="1586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5862"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863" w:author="DuyNgo" w:date="2012-08-10T07:31:00Z"/>
                <w:rFonts w:ascii="Times New Roman" w:eastAsia="Times New Roman" w:hAnsi="Times New Roman" w:cs="Times New Roman"/>
                <w:color w:val="000000"/>
                <w:sz w:val="24"/>
                <w:szCs w:val="24"/>
                <w:lang w:eastAsia="ja-JP"/>
                <w:rPrChange w:id="15864" w:author="DuyNgo" w:date="2012-08-10T08:15:00Z">
                  <w:rPr>
                    <w:ins w:id="15865" w:author="DuyNgo" w:date="2012-08-10T07:31:00Z"/>
                    <w:rFonts w:ascii="Calibri" w:eastAsia="Times New Roman" w:hAnsi="Calibri" w:cs="Calibri"/>
                    <w:color w:val="000000"/>
                    <w:sz w:val="20"/>
                    <w:szCs w:val="20"/>
                    <w:lang w:eastAsia="ja-JP"/>
                  </w:rPr>
                </w:rPrChange>
              </w:rPr>
            </w:pPr>
            <w:ins w:id="15866" w:author="DuyNgo" w:date="2012-08-10T07:31:00Z">
              <w:r w:rsidRPr="00657B96">
                <w:rPr>
                  <w:rFonts w:ascii="Times New Roman" w:eastAsia="Times New Roman" w:hAnsi="Times New Roman" w:cs="Times New Roman"/>
                  <w:color w:val="000000"/>
                  <w:sz w:val="24"/>
                  <w:szCs w:val="24"/>
                  <w:lang w:eastAsia="ja-JP"/>
                  <w:rPrChange w:id="15867"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15868"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869" w:author="DuyNgo" w:date="2012-08-10T07:31:00Z"/>
                <w:rFonts w:ascii="Times New Roman" w:eastAsia="Times New Roman" w:hAnsi="Times New Roman" w:cs="Times New Roman"/>
                <w:color w:val="000000"/>
                <w:sz w:val="24"/>
                <w:szCs w:val="24"/>
                <w:lang w:eastAsia="ja-JP"/>
                <w:rPrChange w:id="15870" w:author="DuyNgo" w:date="2012-08-10T08:15:00Z">
                  <w:rPr>
                    <w:ins w:id="15871" w:author="DuyNgo" w:date="2012-08-10T07:31:00Z"/>
                    <w:rFonts w:ascii="Calibri" w:eastAsia="Times New Roman" w:hAnsi="Calibri" w:cs="Calibri"/>
                    <w:color w:val="000000"/>
                    <w:sz w:val="20"/>
                    <w:szCs w:val="20"/>
                    <w:lang w:eastAsia="ja-JP"/>
                  </w:rPr>
                </w:rPrChange>
              </w:rPr>
            </w:pPr>
            <w:ins w:id="15872" w:author="DuyNgo" w:date="2012-08-10T07:31:00Z">
              <w:r w:rsidRPr="00657B96">
                <w:rPr>
                  <w:rFonts w:ascii="Times New Roman" w:eastAsia="Times New Roman" w:hAnsi="Times New Roman" w:cs="Times New Roman"/>
                  <w:color w:val="000000"/>
                  <w:sz w:val="24"/>
                  <w:szCs w:val="24"/>
                  <w:lang w:eastAsia="ja-JP"/>
                  <w:rPrChange w:id="15873"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15874"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875" w:author="DuyNgo" w:date="2012-08-10T07:31:00Z"/>
                <w:rFonts w:ascii="Times New Roman" w:eastAsia="Times New Roman" w:hAnsi="Times New Roman" w:cs="Times New Roman"/>
                <w:color w:val="000000"/>
                <w:sz w:val="24"/>
                <w:szCs w:val="24"/>
                <w:lang w:eastAsia="ja-JP"/>
                <w:rPrChange w:id="15876" w:author="DuyNgo" w:date="2012-08-10T08:15:00Z">
                  <w:rPr>
                    <w:ins w:id="15877" w:author="DuyNgo" w:date="2012-08-10T07:31:00Z"/>
                    <w:rFonts w:ascii="Calibri" w:eastAsia="Times New Roman" w:hAnsi="Calibri" w:cs="Calibri"/>
                    <w:color w:val="000000"/>
                    <w:sz w:val="20"/>
                    <w:szCs w:val="20"/>
                    <w:lang w:eastAsia="ja-JP"/>
                  </w:rPr>
                </w:rPrChange>
              </w:rPr>
            </w:pPr>
            <w:ins w:id="15878" w:author="DuyNgo" w:date="2012-08-10T07:31:00Z">
              <w:r w:rsidRPr="00657B96">
                <w:rPr>
                  <w:rFonts w:ascii="Times New Roman" w:eastAsia="Times New Roman" w:hAnsi="Times New Roman" w:cs="Times New Roman"/>
                  <w:color w:val="000000"/>
                  <w:sz w:val="24"/>
                  <w:szCs w:val="24"/>
                  <w:lang w:eastAsia="ja-JP"/>
                  <w:rPrChange w:id="15879"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15880"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881" w:author="DuyNgo" w:date="2012-08-10T07:31:00Z"/>
                <w:rFonts w:ascii="Times New Roman" w:eastAsia="Times New Roman" w:hAnsi="Times New Roman" w:cs="Times New Roman"/>
                <w:color w:val="000000"/>
                <w:sz w:val="24"/>
                <w:szCs w:val="24"/>
                <w:lang w:eastAsia="ja-JP"/>
                <w:rPrChange w:id="15882" w:author="DuyNgo" w:date="2012-08-10T08:15:00Z">
                  <w:rPr>
                    <w:ins w:id="15883" w:author="DuyNgo" w:date="2012-08-10T07:31:00Z"/>
                    <w:rFonts w:ascii="Calibri" w:eastAsia="Times New Roman" w:hAnsi="Calibri" w:cs="Calibri"/>
                    <w:color w:val="000000"/>
                    <w:sz w:val="20"/>
                    <w:szCs w:val="20"/>
                    <w:lang w:eastAsia="ja-JP"/>
                  </w:rPr>
                </w:rPrChange>
              </w:rPr>
            </w:pPr>
            <w:ins w:id="15884" w:author="DuyNgo" w:date="2012-08-10T07:31:00Z">
              <w:r w:rsidRPr="00657B96">
                <w:rPr>
                  <w:rFonts w:ascii="Times New Roman" w:eastAsia="Times New Roman" w:hAnsi="Times New Roman" w:cs="Times New Roman"/>
                  <w:color w:val="000000"/>
                  <w:sz w:val="24"/>
                  <w:szCs w:val="24"/>
                  <w:lang w:eastAsia="ja-JP"/>
                  <w:rPrChange w:id="15885" w:author="DuyNgo" w:date="2012-08-10T08:15:00Z">
                    <w:rPr>
                      <w:rFonts w:ascii="Calibri" w:eastAsia="Times New Roman" w:hAnsi="Calibri" w:cs="Calibri"/>
                      <w:b/>
                      <w:bCs/>
                      <w:color w:val="000000"/>
                      <w:sz w:val="28"/>
                      <w:szCs w:val="28"/>
                      <w:lang w:eastAsia="ja-JP"/>
                    </w:rPr>
                  </w:rPrChange>
                </w:rPr>
                <w:t>[ProjectEyePortlet] Done re-use DAO layer in DaoCommon</w:t>
              </w:r>
            </w:ins>
          </w:p>
        </w:tc>
      </w:tr>
      <w:tr w:rsidR="00E13723" w:rsidRPr="00657B96" w:rsidTr="00E13723">
        <w:trPr>
          <w:trHeight w:val="300"/>
          <w:ins w:id="15886" w:author="DuyNgo" w:date="2012-08-10T07:31:00Z"/>
          <w:trPrChange w:id="1588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5888"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5889" w:author="DuyNgo" w:date="2012-08-10T07:31:00Z"/>
                <w:rFonts w:ascii="Times New Roman" w:eastAsia="Times New Roman" w:hAnsi="Times New Roman" w:cs="Times New Roman"/>
                <w:color w:val="000000"/>
                <w:sz w:val="24"/>
                <w:szCs w:val="24"/>
                <w:lang w:eastAsia="ja-JP"/>
                <w:rPrChange w:id="15890" w:author="DuyNgo" w:date="2012-08-10T08:15:00Z">
                  <w:rPr>
                    <w:ins w:id="15891" w:author="DuyNgo" w:date="2012-08-10T07:31:00Z"/>
                    <w:rFonts w:ascii="Calibri" w:eastAsia="Times New Roman" w:hAnsi="Calibri" w:cs="Calibri"/>
                    <w:color w:val="000000"/>
                    <w:lang w:eastAsia="ja-JP"/>
                  </w:rPr>
                </w:rPrChange>
              </w:rPr>
            </w:pPr>
            <w:ins w:id="15892" w:author="DuyNgo" w:date="2012-08-10T07:31:00Z">
              <w:r w:rsidRPr="00657B96">
                <w:rPr>
                  <w:rFonts w:ascii="Times New Roman" w:eastAsia="Times New Roman" w:hAnsi="Times New Roman" w:cs="Times New Roman"/>
                  <w:color w:val="000000"/>
                  <w:sz w:val="24"/>
                  <w:szCs w:val="24"/>
                  <w:lang w:eastAsia="ja-JP"/>
                  <w:rPrChange w:id="15893" w:author="DuyNgo" w:date="2012-08-10T08:15:00Z">
                    <w:rPr>
                      <w:rFonts w:ascii="Calibri" w:eastAsia="Times New Roman" w:hAnsi="Calibri" w:cs="Calibri"/>
                      <w:b/>
                      <w:bCs/>
                      <w:color w:val="000000"/>
                      <w:sz w:val="28"/>
                      <w:szCs w:val="28"/>
                      <w:lang w:eastAsia="ja-JP"/>
                    </w:rPr>
                  </w:rPrChange>
                </w:rPr>
                <w:t>6</w:t>
              </w:r>
            </w:ins>
          </w:p>
        </w:tc>
        <w:tc>
          <w:tcPr>
            <w:tcW w:w="862" w:type="dxa"/>
            <w:tcBorders>
              <w:top w:val="nil"/>
              <w:left w:val="nil"/>
              <w:bottom w:val="nil"/>
              <w:right w:val="nil"/>
            </w:tcBorders>
            <w:shd w:val="clear" w:color="auto" w:fill="auto"/>
            <w:noWrap/>
            <w:vAlign w:val="bottom"/>
            <w:hideMark/>
            <w:tcPrChange w:id="15894"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895" w:author="DuyNgo" w:date="2012-08-10T07:31:00Z"/>
                <w:rFonts w:ascii="Times New Roman" w:eastAsia="Times New Roman" w:hAnsi="Times New Roman" w:cs="Times New Roman"/>
                <w:color w:val="000000"/>
                <w:sz w:val="24"/>
                <w:szCs w:val="24"/>
                <w:lang w:eastAsia="ja-JP"/>
                <w:rPrChange w:id="15896" w:author="DuyNgo" w:date="2012-08-10T08:15:00Z">
                  <w:rPr>
                    <w:ins w:id="15897" w:author="DuyNgo" w:date="2012-08-10T07:31:00Z"/>
                    <w:rFonts w:ascii="Calibri" w:eastAsia="Times New Roman" w:hAnsi="Calibri" w:cs="Calibri"/>
                    <w:color w:val="000000"/>
                    <w:sz w:val="20"/>
                    <w:szCs w:val="20"/>
                    <w:lang w:eastAsia="ja-JP"/>
                  </w:rPr>
                </w:rPrChange>
              </w:rPr>
            </w:pPr>
            <w:ins w:id="15898" w:author="DuyNgo" w:date="2012-08-10T07:31:00Z">
              <w:r w:rsidRPr="00657B96">
                <w:rPr>
                  <w:rFonts w:ascii="Times New Roman" w:eastAsia="Times New Roman" w:hAnsi="Times New Roman" w:cs="Times New Roman"/>
                  <w:color w:val="000000"/>
                  <w:sz w:val="24"/>
                  <w:szCs w:val="24"/>
                  <w:lang w:eastAsia="ja-JP"/>
                  <w:rPrChange w:id="1589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5900"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901" w:author="DuyNgo" w:date="2012-08-10T07:31:00Z"/>
                <w:rFonts w:ascii="Times New Roman" w:eastAsia="Times New Roman" w:hAnsi="Times New Roman" w:cs="Times New Roman"/>
                <w:color w:val="000000"/>
                <w:sz w:val="24"/>
                <w:szCs w:val="24"/>
                <w:lang w:eastAsia="ja-JP"/>
                <w:rPrChange w:id="15902" w:author="DuyNgo" w:date="2012-08-10T08:15:00Z">
                  <w:rPr>
                    <w:ins w:id="15903" w:author="DuyNgo" w:date="2012-08-10T07:31:00Z"/>
                    <w:rFonts w:ascii="Calibri" w:eastAsia="Times New Roman" w:hAnsi="Calibri" w:cs="Calibri"/>
                    <w:color w:val="000000"/>
                    <w:sz w:val="20"/>
                    <w:szCs w:val="20"/>
                    <w:lang w:eastAsia="ja-JP"/>
                  </w:rPr>
                </w:rPrChange>
              </w:rPr>
            </w:pPr>
            <w:ins w:id="15904" w:author="DuyNgo" w:date="2012-08-10T07:31:00Z">
              <w:r w:rsidRPr="00657B96">
                <w:rPr>
                  <w:rFonts w:ascii="Times New Roman" w:eastAsia="Times New Roman" w:hAnsi="Times New Roman" w:cs="Times New Roman"/>
                  <w:color w:val="000000"/>
                  <w:sz w:val="24"/>
                  <w:szCs w:val="24"/>
                  <w:lang w:eastAsia="ja-JP"/>
                  <w:rPrChange w:id="1590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5906"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907" w:author="DuyNgo" w:date="2012-08-10T07:31:00Z"/>
                <w:rFonts w:ascii="Times New Roman" w:eastAsia="Times New Roman" w:hAnsi="Times New Roman" w:cs="Times New Roman"/>
                <w:color w:val="000000"/>
                <w:sz w:val="24"/>
                <w:szCs w:val="24"/>
                <w:lang w:eastAsia="ja-JP"/>
                <w:rPrChange w:id="15908" w:author="DuyNgo" w:date="2012-08-10T08:15:00Z">
                  <w:rPr>
                    <w:ins w:id="15909" w:author="DuyNgo" w:date="2012-08-10T07:31:00Z"/>
                    <w:rFonts w:ascii="Calibri" w:eastAsia="Times New Roman" w:hAnsi="Calibri" w:cs="Calibri"/>
                    <w:color w:val="000000"/>
                    <w:sz w:val="20"/>
                    <w:szCs w:val="20"/>
                    <w:lang w:eastAsia="ja-JP"/>
                  </w:rPr>
                </w:rPrChange>
              </w:rPr>
            </w:pPr>
            <w:ins w:id="15910" w:author="DuyNgo" w:date="2012-08-10T07:31:00Z">
              <w:r w:rsidRPr="00657B96">
                <w:rPr>
                  <w:rFonts w:ascii="Times New Roman" w:eastAsia="Times New Roman" w:hAnsi="Times New Roman" w:cs="Times New Roman"/>
                  <w:color w:val="000000"/>
                  <w:sz w:val="24"/>
                  <w:szCs w:val="24"/>
                  <w:lang w:eastAsia="ja-JP"/>
                  <w:rPrChange w:id="15911"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15912"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913" w:author="DuyNgo" w:date="2012-08-10T07:31:00Z"/>
                <w:rFonts w:ascii="Times New Roman" w:eastAsia="Times New Roman" w:hAnsi="Times New Roman" w:cs="Times New Roman"/>
                <w:color w:val="000000"/>
                <w:sz w:val="24"/>
                <w:szCs w:val="24"/>
                <w:lang w:eastAsia="ja-JP"/>
                <w:rPrChange w:id="15914" w:author="DuyNgo" w:date="2012-08-10T08:15:00Z">
                  <w:rPr>
                    <w:ins w:id="15915" w:author="DuyNgo" w:date="2012-08-10T07:31:00Z"/>
                    <w:rFonts w:ascii="Calibri" w:eastAsia="Times New Roman" w:hAnsi="Calibri" w:cs="Calibri"/>
                    <w:color w:val="000000"/>
                    <w:sz w:val="20"/>
                    <w:szCs w:val="20"/>
                    <w:lang w:eastAsia="ja-JP"/>
                  </w:rPr>
                </w:rPrChange>
              </w:rPr>
            </w:pPr>
            <w:ins w:id="15916" w:author="DuyNgo" w:date="2012-08-10T07:31:00Z">
              <w:r w:rsidRPr="00657B96">
                <w:rPr>
                  <w:rFonts w:ascii="Times New Roman" w:eastAsia="Times New Roman" w:hAnsi="Times New Roman" w:cs="Times New Roman"/>
                  <w:color w:val="000000"/>
                  <w:sz w:val="24"/>
                  <w:szCs w:val="24"/>
                  <w:lang w:eastAsia="ja-JP"/>
                  <w:rPrChange w:id="15917"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15918"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919" w:author="DuyNgo" w:date="2012-08-10T07:31:00Z"/>
                <w:rFonts w:ascii="Times New Roman" w:eastAsia="Times New Roman" w:hAnsi="Times New Roman" w:cs="Times New Roman"/>
                <w:color w:val="000000"/>
                <w:sz w:val="24"/>
                <w:szCs w:val="24"/>
                <w:lang w:eastAsia="ja-JP"/>
                <w:rPrChange w:id="15920" w:author="DuyNgo" w:date="2012-08-10T08:15:00Z">
                  <w:rPr>
                    <w:ins w:id="15921" w:author="DuyNgo" w:date="2012-08-10T07:31:00Z"/>
                    <w:rFonts w:ascii="Calibri" w:eastAsia="Times New Roman" w:hAnsi="Calibri" w:cs="Calibri"/>
                    <w:color w:val="000000"/>
                    <w:sz w:val="20"/>
                    <w:szCs w:val="20"/>
                    <w:lang w:eastAsia="ja-JP"/>
                  </w:rPr>
                </w:rPrChange>
              </w:rPr>
            </w:pPr>
            <w:ins w:id="15922" w:author="DuyNgo" w:date="2012-08-10T07:31:00Z">
              <w:r w:rsidRPr="00657B96">
                <w:rPr>
                  <w:rFonts w:ascii="Times New Roman" w:eastAsia="Times New Roman" w:hAnsi="Times New Roman" w:cs="Times New Roman"/>
                  <w:color w:val="000000"/>
                  <w:sz w:val="24"/>
                  <w:szCs w:val="24"/>
                  <w:lang w:eastAsia="ja-JP"/>
                  <w:rPrChange w:id="15923" w:author="DuyNgo" w:date="2012-08-10T08:15:00Z">
                    <w:rPr>
                      <w:rFonts w:ascii="Calibri" w:eastAsia="Times New Roman" w:hAnsi="Calibri" w:cs="Calibri"/>
                      <w:b/>
                      <w:bCs/>
                      <w:color w:val="000000"/>
                      <w:sz w:val="28"/>
                      <w:szCs w:val="28"/>
                      <w:lang w:eastAsia="ja-JP"/>
                    </w:rPr>
                  </w:rPrChange>
                </w:rPr>
                <w:t>[ProjectEyePortlet] Output file of Log4j is configured not good</w:t>
              </w:r>
            </w:ins>
          </w:p>
        </w:tc>
      </w:tr>
      <w:tr w:rsidR="00E13723" w:rsidRPr="00657B96" w:rsidTr="00E13723">
        <w:trPr>
          <w:trHeight w:val="300"/>
          <w:ins w:id="15924" w:author="DuyNgo" w:date="2012-08-10T07:31:00Z"/>
          <w:trPrChange w:id="1592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5926"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5927" w:author="DuyNgo" w:date="2012-08-10T07:31:00Z"/>
                <w:rFonts w:ascii="Times New Roman" w:eastAsia="Times New Roman" w:hAnsi="Times New Roman" w:cs="Times New Roman"/>
                <w:color w:val="000000"/>
                <w:sz w:val="24"/>
                <w:szCs w:val="24"/>
                <w:lang w:eastAsia="ja-JP"/>
                <w:rPrChange w:id="15928" w:author="DuyNgo" w:date="2012-08-10T08:15:00Z">
                  <w:rPr>
                    <w:ins w:id="15929" w:author="DuyNgo" w:date="2012-08-10T07:31:00Z"/>
                    <w:rFonts w:ascii="Calibri" w:eastAsia="Times New Roman" w:hAnsi="Calibri" w:cs="Calibri"/>
                    <w:color w:val="000000"/>
                    <w:lang w:eastAsia="ja-JP"/>
                  </w:rPr>
                </w:rPrChange>
              </w:rPr>
            </w:pPr>
            <w:ins w:id="15930" w:author="DuyNgo" w:date="2012-08-10T07:31:00Z">
              <w:r w:rsidRPr="00657B96">
                <w:rPr>
                  <w:rFonts w:ascii="Times New Roman" w:eastAsia="Times New Roman" w:hAnsi="Times New Roman" w:cs="Times New Roman"/>
                  <w:color w:val="000000"/>
                  <w:sz w:val="24"/>
                  <w:szCs w:val="24"/>
                  <w:lang w:eastAsia="ja-JP"/>
                  <w:rPrChange w:id="15931" w:author="DuyNgo" w:date="2012-08-10T08:15:00Z">
                    <w:rPr>
                      <w:rFonts w:ascii="Calibri" w:eastAsia="Times New Roman" w:hAnsi="Calibri" w:cs="Calibri"/>
                      <w:b/>
                      <w:bCs/>
                      <w:color w:val="000000"/>
                      <w:sz w:val="28"/>
                      <w:szCs w:val="28"/>
                      <w:lang w:eastAsia="ja-JP"/>
                    </w:rPr>
                  </w:rPrChange>
                </w:rPr>
                <w:t>7</w:t>
              </w:r>
            </w:ins>
          </w:p>
        </w:tc>
        <w:tc>
          <w:tcPr>
            <w:tcW w:w="862" w:type="dxa"/>
            <w:tcBorders>
              <w:top w:val="nil"/>
              <w:left w:val="nil"/>
              <w:bottom w:val="nil"/>
              <w:right w:val="nil"/>
            </w:tcBorders>
            <w:shd w:val="clear" w:color="auto" w:fill="auto"/>
            <w:noWrap/>
            <w:vAlign w:val="bottom"/>
            <w:hideMark/>
            <w:tcPrChange w:id="15932"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933" w:author="DuyNgo" w:date="2012-08-10T07:31:00Z"/>
                <w:rFonts w:ascii="Times New Roman" w:eastAsia="Times New Roman" w:hAnsi="Times New Roman" w:cs="Times New Roman"/>
                <w:color w:val="000000"/>
                <w:sz w:val="24"/>
                <w:szCs w:val="24"/>
                <w:lang w:eastAsia="ja-JP"/>
                <w:rPrChange w:id="15934" w:author="DuyNgo" w:date="2012-08-10T08:15:00Z">
                  <w:rPr>
                    <w:ins w:id="15935" w:author="DuyNgo" w:date="2012-08-10T07:31:00Z"/>
                    <w:rFonts w:ascii="Calibri" w:eastAsia="Times New Roman" w:hAnsi="Calibri" w:cs="Calibri"/>
                    <w:color w:val="000000"/>
                    <w:sz w:val="20"/>
                    <w:szCs w:val="20"/>
                    <w:lang w:eastAsia="ja-JP"/>
                  </w:rPr>
                </w:rPrChange>
              </w:rPr>
            </w:pPr>
            <w:ins w:id="15936" w:author="DuyNgo" w:date="2012-08-10T07:31:00Z">
              <w:r w:rsidRPr="00657B96">
                <w:rPr>
                  <w:rFonts w:ascii="Times New Roman" w:eastAsia="Times New Roman" w:hAnsi="Times New Roman" w:cs="Times New Roman"/>
                  <w:color w:val="000000"/>
                  <w:sz w:val="24"/>
                  <w:szCs w:val="24"/>
                  <w:lang w:eastAsia="ja-JP"/>
                  <w:rPrChange w:id="1593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5938"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939" w:author="DuyNgo" w:date="2012-08-10T07:31:00Z"/>
                <w:rFonts w:ascii="Times New Roman" w:eastAsia="Times New Roman" w:hAnsi="Times New Roman" w:cs="Times New Roman"/>
                <w:color w:val="000000"/>
                <w:sz w:val="24"/>
                <w:szCs w:val="24"/>
                <w:lang w:eastAsia="ja-JP"/>
                <w:rPrChange w:id="15940" w:author="DuyNgo" w:date="2012-08-10T08:15:00Z">
                  <w:rPr>
                    <w:ins w:id="15941" w:author="DuyNgo" w:date="2012-08-10T07:31:00Z"/>
                    <w:rFonts w:ascii="Calibri" w:eastAsia="Times New Roman" w:hAnsi="Calibri" w:cs="Calibri"/>
                    <w:color w:val="000000"/>
                    <w:sz w:val="20"/>
                    <w:szCs w:val="20"/>
                    <w:lang w:eastAsia="ja-JP"/>
                  </w:rPr>
                </w:rPrChange>
              </w:rPr>
            </w:pPr>
            <w:ins w:id="15942" w:author="DuyNgo" w:date="2012-08-10T07:31:00Z">
              <w:r w:rsidRPr="00657B96">
                <w:rPr>
                  <w:rFonts w:ascii="Times New Roman" w:eastAsia="Times New Roman" w:hAnsi="Times New Roman" w:cs="Times New Roman"/>
                  <w:color w:val="000000"/>
                  <w:sz w:val="24"/>
                  <w:szCs w:val="24"/>
                  <w:lang w:eastAsia="ja-JP"/>
                  <w:rPrChange w:id="1594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5944"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945" w:author="DuyNgo" w:date="2012-08-10T07:31:00Z"/>
                <w:rFonts w:ascii="Times New Roman" w:eastAsia="Times New Roman" w:hAnsi="Times New Roman" w:cs="Times New Roman"/>
                <w:color w:val="000000"/>
                <w:sz w:val="24"/>
                <w:szCs w:val="24"/>
                <w:lang w:eastAsia="ja-JP"/>
                <w:rPrChange w:id="15946" w:author="DuyNgo" w:date="2012-08-10T08:15:00Z">
                  <w:rPr>
                    <w:ins w:id="15947" w:author="DuyNgo" w:date="2012-08-10T07:31:00Z"/>
                    <w:rFonts w:ascii="Calibri" w:eastAsia="Times New Roman" w:hAnsi="Calibri" w:cs="Calibri"/>
                    <w:color w:val="000000"/>
                    <w:sz w:val="20"/>
                    <w:szCs w:val="20"/>
                    <w:lang w:eastAsia="ja-JP"/>
                  </w:rPr>
                </w:rPrChange>
              </w:rPr>
            </w:pPr>
            <w:ins w:id="15948" w:author="DuyNgo" w:date="2012-08-10T07:31:00Z">
              <w:r w:rsidRPr="00657B96">
                <w:rPr>
                  <w:rFonts w:ascii="Times New Roman" w:eastAsia="Times New Roman" w:hAnsi="Times New Roman" w:cs="Times New Roman"/>
                  <w:color w:val="000000"/>
                  <w:sz w:val="24"/>
                  <w:szCs w:val="24"/>
                  <w:lang w:eastAsia="ja-JP"/>
                  <w:rPrChange w:id="1594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5950"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951" w:author="DuyNgo" w:date="2012-08-10T07:31:00Z"/>
                <w:rFonts w:ascii="Times New Roman" w:eastAsia="Times New Roman" w:hAnsi="Times New Roman" w:cs="Times New Roman"/>
                <w:color w:val="000000"/>
                <w:sz w:val="24"/>
                <w:szCs w:val="24"/>
                <w:lang w:eastAsia="ja-JP"/>
                <w:rPrChange w:id="15952" w:author="DuyNgo" w:date="2012-08-10T08:15:00Z">
                  <w:rPr>
                    <w:ins w:id="15953" w:author="DuyNgo" w:date="2012-08-10T07:31:00Z"/>
                    <w:rFonts w:ascii="Calibri" w:eastAsia="Times New Roman" w:hAnsi="Calibri" w:cs="Calibri"/>
                    <w:color w:val="000000"/>
                    <w:sz w:val="20"/>
                    <w:szCs w:val="20"/>
                    <w:lang w:eastAsia="ja-JP"/>
                  </w:rPr>
                </w:rPrChange>
              </w:rPr>
            </w:pPr>
            <w:ins w:id="15954" w:author="DuyNgo" w:date="2012-08-10T07:31:00Z">
              <w:r w:rsidRPr="00657B96">
                <w:rPr>
                  <w:rFonts w:ascii="Times New Roman" w:eastAsia="Times New Roman" w:hAnsi="Times New Roman" w:cs="Times New Roman"/>
                  <w:color w:val="000000"/>
                  <w:sz w:val="24"/>
                  <w:szCs w:val="24"/>
                  <w:lang w:eastAsia="ja-JP"/>
                  <w:rPrChange w:id="15955"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15956"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957" w:author="DuyNgo" w:date="2012-08-10T07:31:00Z"/>
                <w:rFonts w:ascii="Times New Roman" w:eastAsia="Times New Roman" w:hAnsi="Times New Roman" w:cs="Times New Roman"/>
                <w:color w:val="000000"/>
                <w:sz w:val="24"/>
                <w:szCs w:val="24"/>
                <w:lang w:eastAsia="ja-JP"/>
                <w:rPrChange w:id="15958" w:author="DuyNgo" w:date="2012-08-10T08:15:00Z">
                  <w:rPr>
                    <w:ins w:id="15959" w:author="DuyNgo" w:date="2012-08-10T07:31:00Z"/>
                    <w:rFonts w:ascii="Calibri" w:eastAsia="Times New Roman" w:hAnsi="Calibri" w:cs="Calibri"/>
                    <w:color w:val="000000"/>
                    <w:sz w:val="20"/>
                    <w:szCs w:val="20"/>
                    <w:lang w:eastAsia="ja-JP"/>
                  </w:rPr>
                </w:rPrChange>
              </w:rPr>
            </w:pPr>
            <w:ins w:id="15960" w:author="DuyNgo" w:date="2012-08-10T07:31:00Z">
              <w:r w:rsidRPr="00657B96">
                <w:rPr>
                  <w:rFonts w:ascii="Times New Roman" w:eastAsia="Times New Roman" w:hAnsi="Times New Roman" w:cs="Times New Roman"/>
                  <w:color w:val="000000"/>
                  <w:sz w:val="24"/>
                  <w:szCs w:val="24"/>
                  <w:lang w:eastAsia="ja-JP"/>
                  <w:rPrChange w:id="15961" w:author="DuyNgo" w:date="2012-08-10T08:15:00Z">
                    <w:rPr>
                      <w:rFonts w:ascii="Calibri" w:eastAsia="Times New Roman" w:hAnsi="Calibri" w:cs="Calibri"/>
                      <w:b/>
                      <w:bCs/>
                      <w:color w:val="000000"/>
                      <w:sz w:val="28"/>
                      <w:szCs w:val="28"/>
                      <w:lang w:eastAsia="ja-JP"/>
                    </w:rPr>
                  </w:rPrChange>
                </w:rPr>
                <w:t>[ProjectEyePortlet] There is no use CSS of uPortal</w:t>
              </w:r>
            </w:ins>
          </w:p>
        </w:tc>
      </w:tr>
      <w:tr w:rsidR="00E13723" w:rsidRPr="00657B96" w:rsidTr="00E13723">
        <w:trPr>
          <w:trHeight w:val="300"/>
          <w:ins w:id="15962" w:author="DuyNgo" w:date="2012-08-10T07:31:00Z"/>
          <w:trPrChange w:id="1596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5964"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5965" w:author="DuyNgo" w:date="2012-08-10T07:31:00Z"/>
                <w:rFonts w:ascii="Times New Roman" w:eastAsia="Times New Roman" w:hAnsi="Times New Roman" w:cs="Times New Roman"/>
                <w:color w:val="000000"/>
                <w:sz w:val="24"/>
                <w:szCs w:val="24"/>
                <w:lang w:eastAsia="ja-JP"/>
                <w:rPrChange w:id="15966" w:author="DuyNgo" w:date="2012-08-10T08:15:00Z">
                  <w:rPr>
                    <w:ins w:id="15967" w:author="DuyNgo" w:date="2012-08-10T07:31:00Z"/>
                    <w:rFonts w:ascii="Calibri" w:eastAsia="Times New Roman" w:hAnsi="Calibri" w:cs="Calibri"/>
                    <w:color w:val="000000"/>
                    <w:lang w:eastAsia="ja-JP"/>
                  </w:rPr>
                </w:rPrChange>
              </w:rPr>
            </w:pPr>
            <w:ins w:id="15968" w:author="DuyNgo" w:date="2012-08-10T07:31:00Z">
              <w:r w:rsidRPr="00657B96">
                <w:rPr>
                  <w:rFonts w:ascii="Times New Roman" w:eastAsia="Times New Roman" w:hAnsi="Times New Roman" w:cs="Times New Roman"/>
                  <w:color w:val="000000"/>
                  <w:sz w:val="24"/>
                  <w:szCs w:val="24"/>
                  <w:lang w:eastAsia="ja-JP"/>
                  <w:rPrChange w:id="15969" w:author="DuyNgo" w:date="2012-08-10T08:15:00Z">
                    <w:rPr>
                      <w:rFonts w:ascii="Calibri" w:eastAsia="Times New Roman" w:hAnsi="Calibri" w:cs="Calibri"/>
                      <w:b/>
                      <w:bCs/>
                      <w:color w:val="000000"/>
                      <w:sz w:val="28"/>
                      <w:szCs w:val="28"/>
                      <w:lang w:eastAsia="ja-JP"/>
                    </w:rPr>
                  </w:rPrChange>
                </w:rPr>
                <w:t>8</w:t>
              </w:r>
            </w:ins>
          </w:p>
        </w:tc>
        <w:tc>
          <w:tcPr>
            <w:tcW w:w="862" w:type="dxa"/>
            <w:tcBorders>
              <w:top w:val="nil"/>
              <w:left w:val="nil"/>
              <w:bottom w:val="nil"/>
              <w:right w:val="nil"/>
            </w:tcBorders>
            <w:shd w:val="clear" w:color="auto" w:fill="auto"/>
            <w:noWrap/>
            <w:vAlign w:val="bottom"/>
            <w:hideMark/>
            <w:tcPrChange w:id="15970"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971" w:author="DuyNgo" w:date="2012-08-10T07:31:00Z"/>
                <w:rFonts w:ascii="Times New Roman" w:eastAsia="Times New Roman" w:hAnsi="Times New Roman" w:cs="Times New Roman"/>
                <w:color w:val="000000"/>
                <w:sz w:val="24"/>
                <w:szCs w:val="24"/>
                <w:lang w:eastAsia="ja-JP"/>
                <w:rPrChange w:id="15972" w:author="DuyNgo" w:date="2012-08-10T08:15:00Z">
                  <w:rPr>
                    <w:ins w:id="15973" w:author="DuyNgo" w:date="2012-08-10T07:31:00Z"/>
                    <w:rFonts w:ascii="Calibri" w:eastAsia="Times New Roman" w:hAnsi="Calibri" w:cs="Calibri"/>
                    <w:color w:val="000000"/>
                    <w:sz w:val="20"/>
                    <w:szCs w:val="20"/>
                    <w:lang w:eastAsia="ja-JP"/>
                  </w:rPr>
                </w:rPrChange>
              </w:rPr>
            </w:pPr>
            <w:ins w:id="15974" w:author="DuyNgo" w:date="2012-08-10T07:31:00Z">
              <w:r w:rsidRPr="00657B96">
                <w:rPr>
                  <w:rFonts w:ascii="Times New Roman" w:eastAsia="Times New Roman" w:hAnsi="Times New Roman" w:cs="Times New Roman"/>
                  <w:color w:val="000000"/>
                  <w:sz w:val="24"/>
                  <w:szCs w:val="24"/>
                  <w:lang w:eastAsia="ja-JP"/>
                  <w:rPrChange w:id="1597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5976"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977" w:author="DuyNgo" w:date="2012-08-10T07:31:00Z"/>
                <w:rFonts w:ascii="Times New Roman" w:eastAsia="Times New Roman" w:hAnsi="Times New Roman" w:cs="Times New Roman"/>
                <w:color w:val="000000"/>
                <w:sz w:val="24"/>
                <w:szCs w:val="24"/>
                <w:lang w:eastAsia="ja-JP"/>
                <w:rPrChange w:id="15978" w:author="DuyNgo" w:date="2012-08-10T08:15:00Z">
                  <w:rPr>
                    <w:ins w:id="15979" w:author="DuyNgo" w:date="2012-08-10T07:31:00Z"/>
                    <w:rFonts w:ascii="Calibri" w:eastAsia="Times New Roman" w:hAnsi="Calibri" w:cs="Calibri"/>
                    <w:color w:val="000000"/>
                    <w:sz w:val="20"/>
                    <w:szCs w:val="20"/>
                    <w:lang w:eastAsia="ja-JP"/>
                  </w:rPr>
                </w:rPrChange>
              </w:rPr>
            </w:pPr>
            <w:ins w:id="15980" w:author="DuyNgo" w:date="2012-08-10T07:31:00Z">
              <w:r w:rsidRPr="00657B96">
                <w:rPr>
                  <w:rFonts w:ascii="Times New Roman" w:eastAsia="Times New Roman" w:hAnsi="Times New Roman" w:cs="Times New Roman"/>
                  <w:color w:val="000000"/>
                  <w:sz w:val="24"/>
                  <w:szCs w:val="24"/>
                  <w:lang w:eastAsia="ja-JP"/>
                  <w:rPrChange w:id="1598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5982"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983" w:author="DuyNgo" w:date="2012-08-10T07:31:00Z"/>
                <w:rFonts w:ascii="Times New Roman" w:eastAsia="Times New Roman" w:hAnsi="Times New Roman" w:cs="Times New Roman"/>
                <w:color w:val="000000"/>
                <w:sz w:val="24"/>
                <w:szCs w:val="24"/>
                <w:lang w:eastAsia="ja-JP"/>
                <w:rPrChange w:id="15984" w:author="DuyNgo" w:date="2012-08-10T08:15:00Z">
                  <w:rPr>
                    <w:ins w:id="15985" w:author="DuyNgo" w:date="2012-08-10T07:31:00Z"/>
                    <w:rFonts w:ascii="Calibri" w:eastAsia="Times New Roman" w:hAnsi="Calibri" w:cs="Calibri"/>
                    <w:color w:val="000000"/>
                    <w:sz w:val="20"/>
                    <w:szCs w:val="20"/>
                    <w:lang w:eastAsia="ja-JP"/>
                  </w:rPr>
                </w:rPrChange>
              </w:rPr>
            </w:pPr>
            <w:ins w:id="15986" w:author="DuyNgo" w:date="2012-08-10T07:31:00Z">
              <w:r w:rsidRPr="00657B96">
                <w:rPr>
                  <w:rFonts w:ascii="Times New Roman" w:eastAsia="Times New Roman" w:hAnsi="Times New Roman" w:cs="Times New Roman"/>
                  <w:color w:val="000000"/>
                  <w:sz w:val="24"/>
                  <w:szCs w:val="24"/>
                  <w:lang w:eastAsia="ja-JP"/>
                  <w:rPrChange w:id="15987"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15988"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989" w:author="DuyNgo" w:date="2012-08-10T07:31:00Z"/>
                <w:rFonts w:ascii="Times New Roman" w:eastAsia="Times New Roman" w:hAnsi="Times New Roman" w:cs="Times New Roman"/>
                <w:color w:val="000000"/>
                <w:sz w:val="24"/>
                <w:szCs w:val="24"/>
                <w:lang w:eastAsia="ja-JP"/>
                <w:rPrChange w:id="15990" w:author="DuyNgo" w:date="2012-08-10T08:15:00Z">
                  <w:rPr>
                    <w:ins w:id="15991" w:author="DuyNgo" w:date="2012-08-10T07:31:00Z"/>
                    <w:rFonts w:ascii="Calibri" w:eastAsia="Times New Roman" w:hAnsi="Calibri" w:cs="Calibri"/>
                    <w:color w:val="000000"/>
                    <w:sz w:val="20"/>
                    <w:szCs w:val="20"/>
                    <w:lang w:eastAsia="ja-JP"/>
                  </w:rPr>
                </w:rPrChange>
              </w:rPr>
            </w:pPr>
            <w:ins w:id="15992" w:author="DuyNgo" w:date="2012-08-10T07:31:00Z">
              <w:r w:rsidRPr="00657B96">
                <w:rPr>
                  <w:rFonts w:ascii="Times New Roman" w:eastAsia="Times New Roman" w:hAnsi="Times New Roman" w:cs="Times New Roman"/>
                  <w:color w:val="000000"/>
                  <w:sz w:val="24"/>
                  <w:szCs w:val="24"/>
                  <w:lang w:eastAsia="ja-JP"/>
                  <w:rPrChange w:id="15993"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15994"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5995" w:author="DuyNgo" w:date="2012-08-10T07:31:00Z"/>
                <w:rFonts w:ascii="Times New Roman" w:eastAsia="Times New Roman" w:hAnsi="Times New Roman" w:cs="Times New Roman"/>
                <w:color w:val="000000"/>
                <w:sz w:val="24"/>
                <w:szCs w:val="24"/>
                <w:lang w:eastAsia="ja-JP"/>
                <w:rPrChange w:id="15996" w:author="DuyNgo" w:date="2012-08-10T08:15:00Z">
                  <w:rPr>
                    <w:ins w:id="15997" w:author="DuyNgo" w:date="2012-08-10T07:31:00Z"/>
                    <w:rFonts w:ascii="Calibri" w:eastAsia="Times New Roman" w:hAnsi="Calibri" w:cs="Calibri"/>
                    <w:color w:val="000000"/>
                    <w:sz w:val="20"/>
                    <w:szCs w:val="20"/>
                    <w:lang w:eastAsia="ja-JP"/>
                  </w:rPr>
                </w:rPrChange>
              </w:rPr>
            </w:pPr>
            <w:ins w:id="15998" w:author="DuyNgo" w:date="2012-08-10T07:31:00Z">
              <w:r w:rsidRPr="00657B96">
                <w:rPr>
                  <w:rFonts w:ascii="Times New Roman" w:eastAsia="Times New Roman" w:hAnsi="Times New Roman" w:cs="Times New Roman"/>
                  <w:color w:val="000000"/>
                  <w:sz w:val="24"/>
                  <w:szCs w:val="24"/>
                  <w:lang w:eastAsia="ja-JP"/>
                  <w:rPrChange w:id="15999" w:author="DuyNgo" w:date="2012-08-10T08:15:00Z">
                    <w:rPr>
                      <w:rFonts w:ascii="Calibri" w:eastAsia="Times New Roman" w:hAnsi="Calibri" w:cs="Calibri"/>
                      <w:b/>
                      <w:bCs/>
                      <w:color w:val="000000"/>
                      <w:sz w:val="28"/>
                      <w:szCs w:val="28"/>
                      <w:lang w:eastAsia="ja-JP"/>
                    </w:rPr>
                  </w:rPrChange>
                </w:rPr>
                <w:t>[ProjectEyePortlet]  Could not make distribution by ANT tool</w:t>
              </w:r>
            </w:ins>
          </w:p>
        </w:tc>
      </w:tr>
      <w:tr w:rsidR="00E13723" w:rsidRPr="00657B96" w:rsidTr="00E13723">
        <w:trPr>
          <w:trHeight w:val="300"/>
          <w:ins w:id="16000" w:author="DuyNgo" w:date="2012-08-10T07:31:00Z"/>
          <w:trPrChange w:id="1600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6002"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6003" w:author="DuyNgo" w:date="2012-08-10T07:31:00Z"/>
                <w:rFonts w:ascii="Times New Roman" w:eastAsia="Times New Roman" w:hAnsi="Times New Roman" w:cs="Times New Roman"/>
                <w:color w:val="000000"/>
                <w:sz w:val="24"/>
                <w:szCs w:val="24"/>
                <w:lang w:eastAsia="ja-JP"/>
                <w:rPrChange w:id="16004" w:author="DuyNgo" w:date="2012-08-10T08:15:00Z">
                  <w:rPr>
                    <w:ins w:id="16005" w:author="DuyNgo" w:date="2012-08-10T07:31:00Z"/>
                    <w:rFonts w:ascii="Calibri" w:eastAsia="Times New Roman" w:hAnsi="Calibri" w:cs="Calibri"/>
                    <w:color w:val="000000"/>
                    <w:lang w:eastAsia="ja-JP"/>
                  </w:rPr>
                </w:rPrChange>
              </w:rPr>
            </w:pPr>
            <w:ins w:id="16006" w:author="DuyNgo" w:date="2012-08-10T07:31:00Z">
              <w:r w:rsidRPr="00657B96">
                <w:rPr>
                  <w:rFonts w:ascii="Times New Roman" w:eastAsia="Times New Roman" w:hAnsi="Times New Roman" w:cs="Times New Roman"/>
                  <w:color w:val="000000"/>
                  <w:sz w:val="24"/>
                  <w:szCs w:val="24"/>
                  <w:lang w:eastAsia="ja-JP"/>
                  <w:rPrChange w:id="16007" w:author="DuyNgo" w:date="2012-08-10T08:15:00Z">
                    <w:rPr>
                      <w:rFonts w:ascii="Calibri" w:eastAsia="Times New Roman" w:hAnsi="Calibri" w:cs="Calibri"/>
                      <w:b/>
                      <w:bCs/>
                      <w:color w:val="000000"/>
                      <w:sz w:val="28"/>
                      <w:szCs w:val="28"/>
                      <w:lang w:eastAsia="ja-JP"/>
                    </w:rPr>
                  </w:rPrChange>
                </w:rPr>
                <w:t>9</w:t>
              </w:r>
            </w:ins>
          </w:p>
        </w:tc>
        <w:tc>
          <w:tcPr>
            <w:tcW w:w="862" w:type="dxa"/>
            <w:tcBorders>
              <w:top w:val="nil"/>
              <w:left w:val="nil"/>
              <w:bottom w:val="nil"/>
              <w:right w:val="nil"/>
            </w:tcBorders>
            <w:shd w:val="clear" w:color="auto" w:fill="auto"/>
            <w:noWrap/>
            <w:vAlign w:val="bottom"/>
            <w:hideMark/>
            <w:tcPrChange w:id="16008"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009" w:author="DuyNgo" w:date="2012-08-10T07:31:00Z"/>
                <w:rFonts w:ascii="Times New Roman" w:eastAsia="Times New Roman" w:hAnsi="Times New Roman" w:cs="Times New Roman"/>
                <w:color w:val="000000"/>
                <w:sz w:val="24"/>
                <w:szCs w:val="24"/>
                <w:lang w:eastAsia="ja-JP"/>
                <w:rPrChange w:id="16010" w:author="DuyNgo" w:date="2012-08-10T08:15:00Z">
                  <w:rPr>
                    <w:ins w:id="16011" w:author="DuyNgo" w:date="2012-08-10T07:31:00Z"/>
                    <w:rFonts w:ascii="Calibri" w:eastAsia="Times New Roman" w:hAnsi="Calibri" w:cs="Calibri"/>
                    <w:color w:val="000000"/>
                    <w:sz w:val="20"/>
                    <w:szCs w:val="20"/>
                    <w:lang w:eastAsia="ja-JP"/>
                  </w:rPr>
                </w:rPrChange>
              </w:rPr>
            </w:pPr>
            <w:ins w:id="16012" w:author="DuyNgo" w:date="2012-08-10T07:31:00Z">
              <w:r w:rsidRPr="00657B96">
                <w:rPr>
                  <w:rFonts w:ascii="Times New Roman" w:eastAsia="Times New Roman" w:hAnsi="Times New Roman" w:cs="Times New Roman"/>
                  <w:color w:val="000000"/>
                  <w:sz w:val="24"/>
                  <w:szCs w:val="24"/>
                  <w:lang w:eastAsia="ja-JP"/>
                  <w:rPrChange w:id="1601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6014"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015" w:author="DuyNgo" w:date="2012-08-10T07:31:00Z"/>
                <w:rFonts w:ascii="Times New Roman" w:eastAsia="Times New Roman" w:hAnsi="Times New Roman" w:cs="Times New Roman"/>
                <w:color w:val="000000"/>
                <w:sz w:val="24"/>
                <w:szCs w:val="24"/>
                <w:lang w:eastAsia="ja-JP"/>
                <w:rPrChange w:id="16016" w:author="DuyNgo" w:date="2012-08-10T08:15:00Z">
                  <w:rPr>
                    <w:ins w:id="16017" w:author="DuyNgo" w:date="2012-08-10T07:31:00Z"/>
                    <w:rFonts w:ascii="Calibri" w:eastAsia="Times New Roman" w:hAnsi="Calibri" w:cs="Calibri"/>
                    <w:color w:val="000000"/>
                    <w:sz w:val="20"/>
                    <w:szCs w:val="20"/>
                    <w:lang w:eastAsia="ja-JP"/>
                  </w:rPr>
                </w:rPrChange>
              </w:rPr>
            </w:pPr>
            <w:ins w:id="16018" w:author="DuyNgo" w:date="2012-08-10T07:31:00Z">
              <w:r w:rsidRPr="00657B96">
                <w:rPr>
                  <w:rFonts w:ascii="Times New Roman" w:eastAsia="Times New Roman" w:hAnsi="Times New Roman" w:cs="Times New Roman"/>
                  <w:color w:val="000000"/>
                  <w:sz w:val="24"/>
                  <w:szCs w:val="24"/>
                  <w:lang w:eastAsia="ja-JP"/>
                  <w:rPrChange w:id="1601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6020"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021" w:author="DuyNgo" w:date="2012-08-10T07:31:00Z"/>
                <w:rFonts w:ascii="Times New Roman" w:eastAsia="Times New Roman" w:hAnsi="Times New Roman" w:cs="Times New Roman"/>
                <w:color w:val="000000"/>
                <w:sz w:val="24"/>
                <w:szCs w:val="24"/>
                <w:lang w:eastAsia="ja-JP"/>
                <w:rPrChange w:id="16022" w:author="DuyNgo" w:date="2012-08-10T08:15:00Z">
                  <w:rPr>
                    <w:ins w:id="16023" w:author="DuyNgo" w:date="2012-08-10T07:31:00Z"/>
                    <w:rFonts w:ascii="Calibri" w:eastAsia="Times New Roman" w:hAnsi="Calibri" w:cs="Calibri"/>
                    <w:color w:val="000000"/>
                    <w:sz w:val="20"/>
                    <w:szCs w:val="20"/>
                    <w:lang w:eastAsia="ja-JP"/>
                  </w:rPr>
                </w:rPrChange>
              </w:rPr>
            </w:pPr>
            <w:ins w:id="16024" w:author="DuyNgo" w:date="2012-08-10T07:31:00Z">
              <w:r w:rsidRPr="00657B96">
                <w:rPr>
                  <w:rFonts w:ascii="Times New Roman" w:eastAsia="Times New Roman" w:hAnsi="Times New Roman" w:cs="Times New Roman"/>
                  <w:color w:val="000000"/>
                  <w:sz w:val="24"/>
                  <w:szCs w:val="24"/>
                  <w:lang w:eastAsia="ja-JP"/>
                  <w:rPrChange w:id="1602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6026"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027" w:author="DuyNgo" w:date="2012-08-10T07:31:00Z"/>
                <w:rFonts w:ascii="Times New Roman" w:eastAsia="Times New Roman" w:hAnsi="Times New Roman" w:cs="Times New Roman"/>
                <w:color w:val="000000"/>
                <w:sz w:val="24"/>
                <w:szCs w:val="24"/>
                <w:lang w:eastAsia="ja-JP"/>
                <w:rPrChange w:id="16028" w:author="DuyNgo" w:date="2012-08-10T08:15:00Z">
                  <w:rPr>
                    <w:ins w:id="16029" w:author="DuyNgo" w:date="2012-08-10T07:31:00Z"/>
                    <w:rFonts w:ascii="Calibri" w:eastAsia="Times New Roman" w:hAnsi="Calibri" w:cs="Calibri"/>
                    <w:color w:val="000000"/>
                    <w:sz w:val="20"/>
                    <w:szCs w:val="20"/>
                    <w:lang w:eastAsia="ja-JP"/>
                  </w:rPr>
                </w:rPrChange>
              </w:rPr>
            </w:pPr>
            <w:ins w:id="16030" w:author="DuyNgo" w:date="2012-08-10T07:31:00Z">
              <w:r w:rsidRPr="00657B96">
                <w:rPr>
                  <w:rFonts w:ascii="Times New Roman" w:eastAsia="Times New Roman" w:hAnsi="Times New Roman" w:cs="Times New Roman"/>
                  <w:color w:val="000000"/>
                  <w:sz w:val="24"/>
                  <w:szCs w:val="24"/>
                  <w:lang w:eastAsia="ja-JP"/>
                  <w:rPrChange w:id="16031"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16032"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033" w:author="DuyNgo" w:date="2012-08-10T07:31:00Z"/>
                <w:rFonts w:ascii="Times New Roman" w:eastAsia="Times New Roman" w:hAnsi="Times New Roman" w:cs="Times New Roman"/>
                <w:color w:val="000000"/>
                <w:sz w:val="24"/>
                <w:szCs w:val="24"/>
                <w:lang w:eastAsia="ja-JP"/>
                <w:rPrChange w:id="16034" w:author="DuyNgo" w:date="2012-08-10T08:15:00Z">
                  <w:rPr>
                    <w:ins w:id="16035" w:author="DuyNgo" w:date="2012-08-10T07:31:00Z"/>
                    <w:rFonts w:ascii="Calibri" w:eastAsia="Times New Roman" w:hAnsi="Calibri" w:cs="Calibri"/>
                    <w:color w:val="000000"/>
                    <w:sz w:val="20"/>
                    <w:szCs w:val="20"/>
                    <w:lang w:eastAsia="ja-JP"/>
                  </w:rPr>
                </w:rPrChange>
              </w:rPr>
            </w:pPr>
            <w:ins w:id="16036" w:author="DuyNgo" w:date="2012-08-10T07:31:00Z">
              <w:r w:rsidRPr="00657B96">
                <w:rPr>
                  <w:rFonts w:ascii="Times New Roman" w:eastAsia="Times New Roman" w:hAnsi="Times New Roman" w:cs="Times New Roman"/>
                  <w:color w:val="000000"/>
                  <w:sz w:val="24"/>
                  <w:szCs w:val="24"/>
                  <w:lang w:eastAsia="ja-JP"/>
                  <w:rPrChange w:id="16037" w:author="DuyNgo" w:date="2012-08-10T08:15:00Z">
                    <w:rPr>
                      <w:rFonts w:ascii="Calibri" w:eastAsia="Times New Roman" w:hAnsi="Calibri" w:cs="Calibri"/>
                      <w:b/>
                      <w:bCs/>
                      <w:color w:val="000000"/>
                      <w:sz w:val="28"/>
                      <w:szCs w:val="28"/>
                      <w:lang w:eastAsia="ja-JP"/>
                    </w:rPr>
                  </w:rPrChange>
                </w:rPr>
                <w:t>[ProjectEyePortlet]  Unnecessary folder in SVN</w:t>
              </w:r>
            </w:ins>
          </w:p>
        </w:tc>
      </w:tr>
      <w:tr w:rsidR="00E13723" w:rsidRPr="00657B96" w:rsidTr="00E13723">
        <w:trPr>
          <w:trHeight w:val="300"/>
          <w:ins w:id="16038" w:author="DuyNgo" w:date="2012-08-10T07:31:00Z"/>
          <w:trPrChange w:id="1603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6040"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6041" w:author="DuyNgo" w:date="2012-08-10T07:31:00Z"/>
                <w:rFonts w:ascii="Times New Roman" w:eastAsia="Times New Roman" w:hAnsi="Times New Roman" w:cs="Times New Roman"/>
                <w:color w:val="000000"/>
                <w:sz w:val="24"/>
                <w:szCs w:val="24"/>
                <w:lang w:eastAsia="ja-JP"/>
                <w:rPrChange w:id="16042" w:author="DuyNgo" w:date="2012-08-10T08:15:00Z">
                  <w:rPr>
                    <w:ins w:id="16043" w:author="DuyNgo" w:date="2012-08-10T07:31:00Z"/>
                    <w:rFonts w:ascii="Calibri" w:eastAsia="Times New Roman" w:hAnsi="Calibri" w:cs="Calibri"/>
                    <w:color w:val="000000"/>
                    <w:lang w:eastAsia="ja-JP"/>
                  </w:rPr>
                </w:rPrChange>
              </w:rPr>
            </w:pPr>
            <w:ins w:id="16044" w:author="DuyNgo" w:date="2012-08-10T07:31:00Z">
              <w:r w:rsidRPr="00657B96">
                <w:rPr>
                  <w:rFonts w:ascii="Times New Roman" w:eastAsia="Times New Roman" w:hAnsi="Times New Roman" w:cs="Times New Roman"/>
                  <w:color w:val="000000"/>
                  <w:sz w:val="24"/>
                  <w:szCs w:val="24"/>
                  <w:lang w:eastAsia="ja-JP"/>
                  <w:rPrChange w:id="16045" w:author="DuyNgo" w:date="2012-08-10T08:15:00Z">
                    <w:rPr>
                      <w:rFonts w:ascii="Calibri" w:eastAsia="Times New Roman" w:hAnsi="Calibri" w:cs="Calibri"/>
                      <w:b/>
                      <w:bCs/>
                      <w:color w:val="000000"/>
                      <w:sz w:val="28"/>
                      <w:szCs w:val="28"/>
                      <w:lang w:eastAsia="ja-JP"/>
                    </w:rPr>
                  </w:rPrChange>
                </w:rPr>
                <w:lastRenderedPageBreak/>
                <w:t>10</w:t>
              </w:r>
            </w:ins>
          </w:p>
        </w:tc>
        <w:tc>
          <w:tcPr>
            <w:tcW w:w="862" w:type="dxa"/>
            <w:tcBorders>
              <w:top w:val="nil"/>
              <w:left w:val="nil"/>
              <w:bottom w:val="nil"/>
              <w:right w:val="nil"/>
            </w:tcBorders>
            <w:shd w:val="clear" w:color="auto" w:fill="auto"/>
            <w:noWrap/>
            <w:vAlign w:val="bottom"/>
            <w:hideMark/>
            <w:tcPrChange w:id="16046"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047" w:author="DuyNgo" w:date="2012-08-10T07:31:00Z"/>
                <w:rFonts w:ascii="Times New Roman" w:eastAsia="Times New Roman" w:hAnsi="Times New Roman" w:cs="Times New Roman"/>
                <w:color w:val="000000"/>
                <w:sz w:val="24"/>
                <w:szCs w:val="24"/>
                <w:lang w:eastAsia="ja-JP"/>
                <w:rPrChange w:id="16048" w:author="DuyNgo" w:date="2012-08-10T08:15:00Z">
                  <w:rPr>
                    <w:ins w:id="16049" w:author="DuyNgo" w:date="2012-08-10T07:31:00Z"/>
                    <w:rFonts w:ascii="Calibri" w:eastAsia="Times New Roman" w:hAnsi="Calibri" w:cs="Calibri"/>
                    <w:color w:val="000000"/>
                    <w:sz w:val="20"/>
                    <w:szCs w:val="20"/>
                    <w:lang w:eastAsia="ja-JP"/>
                  </w:rPr>
                </w:rPrChange>
              </w:rPr>
            </w:pPr>
            <w:ins w:id="16050" w:author="DuyNgo" w:date="2012-08-10T07:31:00Z">
              <w:r w:rsidRPr="00657B96">
                <w:rPr>
                  <w:rFonts w:ascii="Times New Roman" w:eastAsia="Times New Roman" w:hAnsi="Times New Roman" w:cs="Times New Roman"/>
                  <w:color w:val="000000"/>
                  <w:sz w:val="24"/>
                  <w:szCs w:val="24"/>
                  <w:lang w:eastAsia="ja-JP"/>
                  <w:rPrChange w:id="1605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6052"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053" w:author="DuyNgo" w:date="2012-08-10T07:31:00Z"/>
                <w:rFonts w:ascii="Times New Roman" w:eastAsia="Times New Roman" w:hAnsi="Times New Roman" w:cs="Times New Roman"/>
                <w:color w:val="000000"/>
                <w:sz w:val="24"/>
                <w:szCs w:val="24"/>
                <w:lang w:eastAsia="ja-JP"/>
                <w:rPrChange w:id="16054" w:author="DuyNgo" w:date="2012-08-10T08:15:00Z">
                  <w:rPr>
                    <w:ins w:id="16055" w:author="DuyNgo" w:date="2012-08-10T07:31:00Z"/>
                    <w:rFonts w:ascii="Calibri" w:eastAsia="Times New Roman" w:hAnsi="Calibri" w:cs="Calibri"/>
                    <w:color w:val="000000"/>
                    <w:sz w:val="20"/>
                    <w:szCs w:val="20"/>
                    <w:lang w:eastAsia="ja-JP"/>
                  </w:rPr>
                </w:rPrChange>
              </w:rPr>
            </w:pPr>
            <w:ins w:id="16056" w:author="DuyNgo" w:date="2012-08-10T07:31:00Z">
              <w:r w:rsidRPr="00657B96">
                <w:rPr>
                  <w:rFonts w:ascii="Times New Roman" w:eastAsia="Times New Roman" w:hAnsi="Times New Roman" w:cs="Times New Roman"/>
                  <w:color w:val="000000"/>
                  <w:sz w:val="24"/>
                  <w:szCs w:val="24"/>
                  <w:lang w:eastAsia="ja-JP"/>
                  <w:rPrChange w:id="16057"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6058"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059" w:author="DuyNgo" w:date="2012-08-10T07:31:00Z"/>
                <w:rFonts w:ascii="Times New Roman" w:eastAsia="Times New Roman" w:hAnsi="Times New Roman" w:cs="Times New Roman"/>
                <w:color w:val="000000"/>
                <w:sz w:val="24"/>
                <w:szCs w:val="24"/>
                <w:lang w:eastAsia="ja-JP"/>
                <w:rPrChange w:id="16060" w:author="DuyNgo" w:date="2012-08-10T08:15:00Z">
                  <w:rPr>
                    <w:ins w:id="16061" w:author="DuyNgo" w:date="2012-08-10T07:31:00Z"/>
                    <w:rFonts w:ascii="Calibri" w:eastAsia="Times New Roman" w:hAnsi="Calibri" w:cs="Calibri"/>
                    <w:color w:val="000000"/>
                    <w:sz w:val="20"/>
                    <w:szCs w:val="20"/>
                    <w:lang w:eastAsia="ja-JP"/>
                  </w:rPr>
                </w:rPrChange>
              </w:rPr>
            </w:pPr>
            <w:ins w:id="16062" w:author="DuyNgo" w:date="2012-08-10T07:31:00Z">
              <w:r w:rsidRPr="00657B96">
                <w:rPr>
                  <w:rFonts w:ascii="Times New Roman" w:eastAsia="Times New Roman" w:hAnsi="Times New Roman" w:cs="Times New Roman"/>
                  <w:color w:val="000000"/>
                  <w:sz w:val="24"/>
                  <w:szCs w:val="24"/>
                  <w:lang w:eastAsia="ja-JP"/>
                  <w:rPrChange w:id="16063"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6064"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065" w:author="DuyNgo" w:date="2012-08-10T07:31:00Z"/>
                <w:rFonts w:ascii="Times New Roman" w:eastAsia="Times New Roman" w:hAnsi="Times New Roman" w:cs="Times New Roman"/>
                <w:color w:val="000000"/>
                <w:sz w:val="24"/>
                <w:szCs w:val="24"/>
                <w:lang w:eastAsia="ja-JP"/>
                <w:rPrChange w:id="16066" w:author="DuyNgo" w:date="2012-08-10T08:15:00Z">
                  <w:rPr>
                    <w:ins w:id="16067" w:author="DuyNgo" w:date="2012-08-10T07:31:00Z"/>
                    <w:rFonts w:ascii="Calibri" w:eastAsia="Times New Roman" w:hAnsi="Calibri" w:cs="Calibri"/>
                    <w:color w:val="000000"/>
                    <w:sz w:val="20"/>
                    <w:szCs w:val="20"/>
                    <w:lang w:eastAsia="ja-JP"/>
                  </w:rPr>
                </w:rPrChange>
              </w:rPr>
            </w:pPr>
            <w:ins w:id="16068" w:author="DuyNgo" w:date="2012-08-10T07:31:00Z">
              <w:r w:rsidRPr="00657B96">
                <w:rPr>
                  <w:rFonts w:ascii="Times New Roman" w:eastAsia="Times New Roman" w:hAnsi="Times New Roman" w:cs="Times New Roman"/>
                  <w:color w:val="000000"/>
                  <w:sz w:val="24"/>
                  <w:szCs w:val="24"/>
                  <w:lang w:eastAsia="ja-JP"/>
                  <w:rPrChange w:id="16069"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16070"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071" w:author="DuyNgo" w:date="2012-08-10T07:31:00Z"/>
                <w:rFonts w:ascii="Times New Roman" w:eastAsia="Times New Roman" w:hAnsi="Times New Roman" w:cs="Times New Roman"/>
                <w:color w:val="000000"/>
                <w:sz w:val="24"/>
                <w:szCs w:val="24"/>
                <w:lang w:eastAsia="ja-JP"/>
                <w:rPrChange w:id="16072" w:author="DuyNgo" w:date="2012-08-10T08:15:00Z">
                  <w:rPr>
                    <w:ins w:id="16073" w:author="DuyNgo" w:date="2012-08-10T07:31:00Z"/>
                    <w:rFonts w:ascii="Calibri" w:eastAsia="Times New Roman" w:hAnsi="Calibri" w:cs="Calibri"/>
                    <w:color w:val="000000"/>
                    <w:sz w:val="20"/>
                    <w:szCs w:val="20"/>
                    <w:lang w:eastAsia="ja-JP"/>
                  </w:rPr>
                </w:rPrChange>
              </w:rPr>
            </w:pPr>
            <w:ins w:id="16074" w:author="DuyNgo" w:date="2012-08-10T07:31:00Z">
              <w:r w:rsidRPr="00657B96">
                <w:rPr>
                  <w:rFonts w:ascii="Times New Roman" w:eastAsia="Times New Roman" w:hAnsi="Times New Roman" w:cs="Times New Roman"/>
                  <w:color w:val="000000"/>
                  <w:sz w:val="24"/>
                  <w:szCs w:val="24"/>
                  <w:lang w:eastAsia="ja-JP"/>
                  <w:rPrChange w:id="16075" w:author="DuyNgo" w:date="2012-08-10T08:15:00Z">
                    <w:rPr>
                      <w:rFonts w:ascii="Calibri" w:eastAsia="Times New Roman" w:hAnsi="Calibri" w:cs="Calibri"/>
                      <w:b/>
                      <w:bCs/>
                      <w:color w:val="000000"/>
                      <w:sz w:val="28"/>
                      <w:szCs w:val="28"/>
                      <w:lang w:eastAsia="ja-JP"/>
                    </w:rPr>
                  </w:rPrChange>
                </w:rPr>
                <w:t>[ProjectEyePortlet]  Unclear error message</w:t>
              </w:r>
            </w:ins>
          </w:p>
        </w:tc>
      </w:tr>
      <w:tr w:rsidR="00E13723" w:rsidRPr="00657B96" w:rsidTr="00E13723">
        <w:trPr>
          <w:trHeight w:val="300"/>
          <w:ins w:id="16076" w:author="DuyNgo" w:date="2012-08-10T07:31:00Z"/>
          <w:trPrChange w:id="1607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6078"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6079" w:author="DuyNgo" w:date="2012-08-10T07:31:00Z"/>
                <w:rFonts w:ascii="Times New Roman" w:eastAsia="Times New Roman" w:hAnsi="Times New Roman" w:cs="Times New Roman"/>
                <w:color w:val="000000"/>
                <w:sz w:val="24"/>
                <w:szCs w:val="24"/>
                <w:lang w:eastAsia="ja-JP"/>
                <w:rPrChange w:id="16080" w:author="DuyNgo" w:date="2012-08-10T08:15:00Z">
                  <w:rPr>
                    <w:ins w:id="16081" w:author="DuyNgo" w:date="2012-08-10T07:31:00Z"/>
                    <w:rFonts w:ascii="Calibri" w:eastAsia="Times New Roman" w:hAnsi="Calibri" w:cs="Calibri"/>
                    <w:color w:val="000000"/>
                    <w:lang w:eastAsia="ja-JP"/>
                  </w:rPr>
                </w:rPrChange>
              </w:rPr>
            </w:pPr>
            <w:ins w:id="16082" w:author="DuyNgo" w:date="2012-08-10T07:31:00Z">
              <w:r w:rsidRPr="00657B96">
                <w:rPr>
                  <w:rFonts w:ascii="Times New Roman" w:eastAsia="Times New Roman" w:hAnsi="Times New Roman" w:cs="Times New Roman"/>
                  <w:color w:val="000000"/>
                  <w:sz w:val="24"/>
                  <w:szCs w:val="24"/>
                  <w:lang w:eastAsia="ja-JP"/>
                  <w:rPrChange w:id="16083" w:author="DuyNgo" w:date="2012-08-10T08:15:00Z">
                    <w:rPr>
                      <w:rFonts w:ascii="Calibri" w:eastAsia="Times New Roman" w:hAnsi="Calibri" w:cs="Calibri"/>
                      <w:b/>
                      <w:bCs/>
                      <w:color w:val="000000"/>
                      <w:sz w:val="28"/>
                      <w:szCs w:val="28"/>
                      <w:lang w:eastAsia="ja-JP"/>
                    </w:rPr>
                  </w:rPrChange>
                </w:rPr>
                <w:t>11</w:t>
              </w:r>
            </w:ins>
          </w:p>
        </w:tc>
        <w:tc>
          <w:tcPr>
            <w:tcW w:w="862" w:type="dxa"/>
            <w:tcBorders>
              <w:top w:val="nil"/>
              <w:left w:val="nil"/>
              <w:bottom w:val="nil"/>
              <w:right w:val="nil"/>
            </w:tcBorders>
            <w:shd w:val="clear" w:color="auto" w:fill="auto"/>
            <w:noWrap/>
            <w:vAlign w:val="bottom"/>
            <w:hideMark/>
            <w:tcPrChange w:id="16084"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085" w:author="DuyNgo" w:date="2012-08-10T07:31:00Z"/>
                <w:rFonts w:ascii="Times New Roman" w:eastAsia="Times New Roman" w:hAnsi="Times New Roman" w:cs="Times New Roman"/>
                <w:color w:val="000000"/>
                <w:sz w:val="24"/>
                <w:szCs w:val="24"/>
                <w:lang w:eastAsia="ja-JP"/>
                <w:rPrChange w:id="16086" w:author="DuyNgo" w:date="2012-08-10T08:15:00Z">
                  <w:rPr>
                    <w:ins w:id="16087" w:author="DuyNgo" w:date="2012-08-10T07:31:00Z"/>
                    <w:rFonts w:ascii="Calibri" w:eastAsia="Times New Roman" w:hAnsi="Calibri" w:cs="Calibri"/>
                    <w:color w:val="000000"/>
                    <w:sz w:val="20"/>
                    <w:szCs w:val="20"/>
                    <w:lang w:eastAsia="ja-JP"/>
                  </w:rPr>
                </w:rPrChange>
              </w:rPr>
            </w:pPr>
            <w:ins w:id="16088" w:author="DuyNgo" w:date="2012-08-10T07:31:00Z">
              <w:r w:rsidRPr="00657B96">
                <w:rPr>
                  <w:rFonts w:ascii="Times New Roman" w:eastAsia="Times New Roman" w:hAnsi="Times New Roman" w:cs="Times New Roman"/>
                  <w:color w:val="000000"/>
                  <w:sz w:val="24"/>
                  <w:szCs w:val="24"/>
                  <w:lang w:eastAsia="ja-JP"/>
                  <w:rPrChange w:id="1608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6090"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091" w:author="DuyNgo" w:date="2012-08-10T07:31:00Z"/>
                <w:rFonts w:ascii="Times New Roman" w:eastAsia="Times New Roman" w:hAnsi="Times New Roman" w:cs="Times New Roman"/>
                <w:color w:val="000000"/>
                <w:sz w:val="24"/>
                <w:szCs w:val="24"/>
                <w:lang w:eastAsia="ja-JP"/>
                <w:rPrChange w:id="16092" w:author="DuyNgo" w:date="2012-08-10T08:15:00Z">
                  <w:rPr>
                    <w:ins w:id="16093" w:author="DuyNgo" w:date="2012-08-10T07:31:00Z"/>
                    <w:rFonts w:ascii="Calibri" w:eastAsia="Times New Roman" w:hAnsi="Calibri" w:cs="Calibri"/>
                    <w:color w:val="000000"/>
                    <w:sz w:val="20"/>
                    <w:szCs w:val="20"/>
                    <w:lang w:eastAsia="ja-JP"/>
                  </w:rPr>
                </w:rPrChange>
              </w:rPr>
            </w:pPr>
            <w:ins w:id="16094" w:author="DuyNgo" w:date="2012-08-10T07:31:00Z">
              <w:r w:rsidRPr="00657B96">
                <w:rPr>
                  <w:rFonts w:ascii="Times New Roman" w:eastAsia="Times New Roman" w:hAnsi="Times New Roman" w:cs="Times New Roman"/>
                  <w:color w:val="000000"/>
                  <w:sz w:val="24"/>
                  <w:szCs w:val="24"/>
                  <w:lang w:eastAsia="ja-JP"/>
                  <w:rPrChange w:id="16095" w:author="DuyNgo" w:date="2012-08-10T08:15:00Z">
                    <w:rPr>
                      <w:rFonts w:ascii="Calibri" w:eastAsia="Times New Roman" w:hAnsi="Calibri" w:cs="Calibri"/>
                      <w:b/>
                      <w:bCs/>
                      <w:color w:val="000000"/>
                      <w:sz w:val="28"/>
                      <w:szCs w:val="28"/>
                      <w:lang w:eastAsia="ja-JP"/>
                    </w:rPr>
                  </w:rPrChange>
                </w:rPr>
                <w:t>Invalid</w:t>
              </w:r>
            </w:ins>
          </w:p>
        </w:tc>
        <w:tc>
          <w:tcPr>
            <w:tcW w:w="971" w:type="dxa"/>
            <w:tcBorders>
              <w:top w:val="nil"/>
              <w:left w:val="nil"/>
              <w:bottom w:val="nil"/>
              <w:right w:val="nil"/>
            </w:tcBorders>
            <w:shd w:val="clear" w:color="auto" w:fill="auto"/>
            <w:noWrap/>
            <w:vAlign w:val="bottom"/>
            <w:hideMark/>
            <w:tcPrChange w:id="16096"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097" w:author="DuyNgo" w:date="2012-08-10T07:31:00Z"/>
                <w:rFonts w:ascii="Times New Roman" w:eastAsia="Times New Roman" w:hAnsi="Times New Roman" w:cs="Times New Roman"/>
                <w:color w:val="000000"/>
                <w:sz w:val="24"/>
                <w:szCs w:val="24"/>
                <w:lang w:eastAsia="ja-JP"/>
                <w:rPrChange w:id="16098" w:author="DuyNgo" w:date="2012-08-10T08:15:00Z">
                  <w:rPr>
                    <w:ins w:id="16099" w:author="DuyNgo" w:date="2012-08-10T07:31:00Z"/>
                    <w:rFonts w:ascii="Calibri" w:eastAsia="Times New Roman" w:hAnsi="Calibri" w:cs="Calibri"/>
                    <w:color w:val="000000"/>
                    <w:sz w:val="20"/>
                    <w:szCs w:val="20"/>
                    <w:lang w:eastAsia="ja-JP"/>
                  </w:rPr>
                </w:rPrChange>
              </w:rPr>
            </w:pPr>
            <w:ins w:id="16100" w:author="DuyNgo" w:date="2012-08-10T07:31:00Z">
              <w:r w:rsidRPr="00657B96">
                <w:rPr>
                  <w:rFonts w:ascii="Times New Roman" w:eastAsia="Times New Roman" w:hAnsi="Times New Roman" w:cs="Times New Roman"/>
                  <w:color w:val="000000"/>
                  <w:sz w:val="24"/>
                  <w:szCs w:val="24"/>
                  <w:lang w:eastAsia="ja-JP"/>
                  <w:rPrChange w:id="1610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6102"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103" w:author="DuyNgo" w:date="2012-08-10T07:31:00Z"/>
                <w:rFonts w:ascii="Times New Roman" w:eastAsia="Times New Roman" w:hAnsi="Times New Roman" w:cs="Times New Roman"/>
                <w:color w:val="000000"/>
                <w:sz w:val="24"/>
                <w:szCs w:val="24"/>
                <w:lang w:eastAsia="ja-JP"/>
                <w:rPrChange w:id="16104" w:author="DuyNgo" w:date="2012-08-10T08:15:00Z">
                  <w:rPr>
                    <w:ins w:id="16105" w:author="DuyNgo" w:date="2012-08-10T07:31:00Z"/>
                    <w:rFonts w:ascii="Calibri" w:eastAsia="Times New Roman" w:hAnsi="Calibri" w:cs="Calibri"/>
                    <w:color w:val="000000"/>
                    <w:sz w:val="20"/>
                    <w:szCs w:val="20"/>
                    <w:lang w:eastAsia="ja-JP"/>
                  </w:rPr>
                </w:rPrChange>
              </w:rPr>
            </w:pPr>
            <w:ins w:id="16106" w:author="DuyNgo" w:date="2012-08-10T07:31:00Z">
              <w:r w:rsidRPr="00657B96">
                <w:rPr>
                  <w:rFonts w:ascii="Times New Roman" w:eastAsia="Times New Roman" w:hAnsi="Times New Roman" w:cs="Times New Roman"/>
                  <w:color w:val="000000"/>
                  <w:sz w:val="24"/>
                  <w:szCs w:val="24"/>
                  <w:lang w:eastAsia="ja-JP"/>
                  <w:rPrChange w:id="16107"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16108"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109" w:author="DuyNgo" w:date="2012-08-10T07:31:00Z"/>
                <w:rFonts w:ascii="Times New Roman" w:eastAsia="Times New Roman" w:hAnsi="Times New Roman" w:cs="Times New Roman"/>
                <w:color w:val="000000"/>
                <w:sz w:val="24"/>
                <w:szCs w:val="24"/>
                <w:lang w:eastAsia="ja-JP"/>
                <w:rPrChange w:id="16110" w:author="DuyNgo" w:date="2012-08-10T08:15:00Z">
                  <w:rPr>
                    <w:ins w:id="16111" w:author="DuyNgo" w:date="2012-08-10T07:31:00Z"/>
                    <w:rFonts w:ascii="Calibri" w:eastAsia="Times New Roman" w:hAnsi="Calibri" w:cs="Calibri"/>
                    <w:color w:val="000000"/>
                    <w:sz w:val="20"/>
                    <w:szCs w:val="20"/>
                    <w:lang w:eastAsia="ja-JP"/>
                  </w:rPr>
                </w:rPrChange>
              </w:rPr>
            </w:pPr>
            <w:ins w:id="16112" w:author="DuyNgo" w:date="2012-08-10T07:31:00Z">
              <w:r w:rsidRPr="00657B96">
                <w:rPr>
                  <w:rFonts w:ascii="Times New Roman" w:eastAsia="Times New Roman" w:hAnsi="Times New Roman" w:cs="Times New Roman"/>
                  <w:color w:val="000000"/>
                  <w:sz w:val="24"/>
                  <w:szCs w:val="24"/>
                  <w:lang w:eastAsia="ja-JP"/>
                  <w:rPrChange w:id="16113" w:author="DuyNgo" w:date="2012-08-10T08:15:00Z">
                    <w:rPr>
                      <w:rFonts w:ascii="Calibri" w:eastAsia="Times New Roman" w:hAnsi="Calibri" w:cs="Calibri"/>
                      <w:b/>
                      <w:bCs/>
                      <w:color w:val="000000"/>
                      <w:sz w:val="28"/>
                      <w:szCs w:val="28"/>
                      <w:lang w:eastAsia="ja-JP"/>
                    </w:rPr>
                  </w:rPrChange>
                </w:rPr>
                <w:t xml:space="preserve">[ProjectEyePortlet] Encapsulate properties of Project into a object </w:t>
              </w:r>
            </w:ins>
          </w:p>
        </w:tc>
      </w:tr>
      <w:tr w:rsidR="00E13723" w:rsidRPr="00657B96" w:rsidTr="00E13723">
        <w:trPr>
          <w:trHeight w:val="300"/>
          <w:ins w:id="16114" w:author="DuyNgo" w:date="2012-08-10T07:31:00Z"/>
          <w:trPrChange w:id="1611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6116"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6117" w:author="DuyNgo" w:date="2012-08-10T07:31:00Z"/>
                <w:rFonts w:ascii="Times New Roman" w:eastAsia="Times New Roman" w:hAnsi="Times New Roman" w:cs="Times New Roman"/>
                <w:color w:val="000000"/>
                <w:sz w:val="24"/>
                <w:szCs w:val="24"/>
                <w:lang w:eastAsia="ja-JP"/>
                <w:rPrChange w:id="16118" w:author="DuyNgo" w:date="2012-08-10T08:15:00Z">
                  <w:rPr>
                    <w:ins w:id="16119" w:author="DuyNgo" w:date="2012-08-10T07:31:00Z"/>
                    <w:rFonts w:ascii="Calibri" w:eastAsia="Times New Roman" w:hAnsi="Calibri" w:cs="Calibri"/>
                    <w:color w:val="000000"/>
                    <w:lang w:eastAsia="ja-JP"/>
                  </w:rPr>
                </w:rPrChange>
              </w:rPr>
            </w:pPr>
            <w:ins w:id="16120" w:author="DuyNgo" w:date="2012-08-10T07:31:00Z">
              <w:r w:rsidRPr="00657B96">
                <w:rPr>
                  <w:rFonts w:ascii="Times New Roman" w:eastAsia="Times New Roman" w:hAnsi="Times New Roman" w:cs="Times New Roman"/>
                  <w:color w:val="000000"/>
                  <w:sz w:val="24"/>
                  <w:szCs w:val="24"/>
                  <w:lang w:eastAsia="ja-JP"/>
                  <w:rPrChange w:id="16121" w:author="DuyNgo" w:date="2012-08-10T08:15:00Z">
                    <w:rPr>
                      <w:rFonts w:ascii="Calibri" w:eastAsia="Times New Roman" w:hAnsi="Calibri" w:cs="Calibri"/>
                      <w:b/>
                      <w:bCs/>
                      <w:color w:val="000000"/>
                      <w:sz w:val="28"/>
                      <w:szCs w:val="28"/>
                      <w:lang w:eastAsia="ja-JP"/>
                    </w:rPr>
                  </w:rPrChange>
                </w:rPr>
                <w:t>12</w:t>
              </w:r>
            </w:ins>
          </w:p>
        </w:tc>
        <w:tc>
          <w:tcPr>
            <w:tcW w:w="862" w:type="dxa"/>
            <w:tcBorders>
              <w:top w:val="nil"/>
              <w:left w:val="nil"/>
              <w:bottom w:val="nil"/>
              <w:right w:val="nil"/>
            </w:tcBorders>
            <w:shd w:val="clear" w:color="auto" w:fill="auto"/>
            <w:noWrap/>
            <w:vAlign w:val="bottom"/>
            <w:hideMark/>
            <w:tcPrChange w:id="16122"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123" w:author="DuyNgo" w:date="2012-08-10T07:31:00Z"/>
                <w:rFonts w:ascii="Times New Roman" w:eastAsia="Times New Roman" w:hAnsi="Times New Roman" w:cs="Times New Roman"/>
                <w:color w:val="000000"/>
                <w:sz w:val="24"/>
                <w:szCs w:val="24"/>
                <w:lang w:eastAsia="ja-JP"/>
                <w:rPrChange w:id="16124" w:author="DuyNgo" w:date="2012-08-10T08:15:00Z">
                  <w:rPr>
                    <w:ins w:id="16125" w:author="DuyNgo" w:date="2012-08-10T07:31:00Z"/>
                    <w:rFonts w:ascii="Calibri" w:eastAsia="Times New Roman" w:hAnsi="Calibri" w:cs="Calibri"/>
                    <w:color w:val="000000"/>
                    <w:sz w:val="20"/>
                    <w:szCs w:val="20"/>
                    <w:lang w:eastAsia="ja-JP"/>
                  </w:rPr>
                </w:rPrChange>
              </w:rPr>
            </w:pPr>
            <w:ins w:id="16126" w:author="DuyNgo" w:date="2012-08-10T07:31:00Z">
              <w:r w:rsidRPr="00657B96">
                <w:rPr>
                  <w:rFonts w:ascii="Times New Roman" w:eastAsia="Times New Roman" w:hAnsi="Times New Roman" w:cs="Times New Roman"/>
                  <w:color w:val="000000"/>
                  <w:sz w:val="24"/>
                  <w:szCs w:val="24"/>
                  <w:lang w:eastAsia="ja-JP"/>
                  <w:rPrChange w:id="1612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6128"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129" w:author="DuyNgo" w:date="2012-08-10T07:31:00Z"/>
                <w:rFonts w:ascii="Times New Roman" w:eastAsia="Times New Roman" w:hAnsi="Times New Roman" w:cs="Times New Roman"/>
                <w:color w:val="000000"/>
                <w:sz w:val="24"/>
                <w:szCs w:val="24"/>
                <w:lang w:eastAsia="ja-JP"/>
                <w:rPrChange w:id="16130" w:author="DuyNgo" w:date="2012-08-10T08:15:00Z">
                  <w:rPr>
                    <w:ins w:id="16131" w:author="DuyNgo" w:date="2012-08-10T07:31:00Z"/>
                    <w:rFonts w:ascii="Calibri" w:eastAsia="Times New Roman" w:hAnsi="Calibri" w:cs="Calibri"/>
                    <w:color w:val="000000"/>
                    <w:sz w:val="20"/>
                    <w:szCs w:val="20"/>
                    <w:lang w:eastAsia="ja-JP"/>
                  </w:rPr>
                </w:rPrChange>
              </w:rPr>
            </w:pPr>
            <w:ins w:id="16132" w:author="DuyNgo" w:date="2012-08-10T07:31:00Z">
              <w:r w:rsidRPr="00657B96">
                <w:rPr>
                  <w:rFonts w:ascii="Times New Roman" w:eastAsia="Times New Roman" w:hAnsi="Times New Roman" w:cs="Times New Roman"/>
                  <w:color w:val="000000"/>
                  <w:sz w:val="24"/>
                  <w:szCs w:val="24"/>
                  <w:lang w:eastAsia="ja-JP"/>
                  <w:rPrChange w:id="1613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6134"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135" w:author="DuyNgo" w:date="2012-08-10T07:31:00Z"/>
                <w:rFonts w:ascii="Times New Roman" w:eastAsia="Times New Roman" w:hAnsi="Times New Roman" w:cs="Times New Roman"/>
                <w:color w:val="000000"/>
                <w:sz w:val="24"/>
                <w:szCs w:val="24"/>
                <w:lang w:eastAsia="ja-JP"/>
                <w:rPrChange w:id="16136" w:author="DuyNgo" w:date="2012-08-10T08:15:00Z">
                  <w:rPr>
                    <w:ins w:id="16137" w:author="DuyNgo" w:date="2012-08-10T07:31:00Z"/>
                    <w:rFonts w:ascii="Calibri" w:eastAsia="Times New Roman" w:hAnsi="Calibri" w:cs="Calibri"/>
                    <w:color w:val="000000"/>
                    <w:sz w:val="20"/>
                    <w:szCs w:val="20"/>
                    <w:lang w:eastAsia="ja-JP"/>
                  </w:rPr>
                </w:rPrChange>
              </w:rPr>
            </w:pPr>
            <w:ins w:id="16138" w:author="DuyNgo" w:date="2012-08-10T07:31:00Z">
              <w:r w:rsidRPr="00657B96">
                <w:rPr>
                  <w:rFonts w:ascii="Times New Roman" w:eastAsia="Times New Roman" w:hAnsi="Times New Roman" w:cs="Times New Roman"/>
                  <w:color w:val="000000"/>
                  <w:sz w:val="24"/>
                  <w:szCs w:val="24"/>
                  <w:lang w:eastAsia="ja-JP"/>
                  <w:rPrChange w:id="16139"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16140"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141" w:author="DuyNgo" w:date="2012-08-10T07:31:00Z"/>
                <w:rFonts w:ascii="Times New Roman" w:eastAsia="Times New Roman" w:hAnsi="Times New Roman" w:cs="Times New Roman"/>
                <w:color w:val="000000"/>
                <w:sz w:val="24"/>
                <w:szCs w:val="24"/>
                <w:lang w:eastAsia="ja-JP"/>
                <w:rPrChange w:id="16142" w:author="DuyNgo" w:date="2012-08-10T08:15:00Z">
                  <w:rPr>
                    <w:ins w:id="16143" w:author="DuyNgo" w:date="2012-08-10T07:31:00Z"/>
                    <w:rFonts w:ascii="Calibri" w:eastAsia="Times New Roman" w:hAnsi="Calibri" w:cs="Calibri"/>
                    <w:color w:val="000000"/>
                    <w:sz w:val="20"/>
                    <w:szCs w:val="20"/>
                    <w:lang w:eastAsia="ja-JP"/>
                  </w:rPr>
                </w:rPrChange>
              </w:rPr>
            </w:pPr>
            <w:ins w:id="16144" w:author="DuyNgo" w:date="2012-08-10T07:31:00Z">
              <w:r w:rsidRPr="00657B96">
                <w:rPr>
                  <w:rFonts w:ascii="Times New Roman" w:eastAsia="Times New Roman" w:hAnsi="Times New Roman" w:cs="Times New Roman"/>
                  <w:color w:val="000000"/>
                  <w:sz w:val="24"/>
                  <w:szCs w:val="24"/>
                  <w:lang w:eastAsia="ja-JP"/>
                  <w:rPrChange w:id="16145"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16146"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147" w:author="DuyNgo" w:date="2012-08-10T07:31:00Z"/>
                <w:rFonts w:ascii="Times New Roman" w:eastAsia="Times New Roman" w:hAnsi="Times New Roman" w:cs="Times New Roman"/>
                <w:color w:val="000000"/>
                <w:sz w:val="24"/>
                <w:szCs w:val="24"/>
                <w:lang w:eastAsia="ja-JP"/>
                <w:rPrChange w:id="16148" w:author="DuyNgo" w:date="2012-08-10T08:15:00Z">
                  <w:rPr>
                    <w:ins w:id="16149" w:author="DuyNgo" w:date="2012-08-10T07:31:00Z"/>
                    <w:rFonts w:ascii="Calibri" w:eastAsia="Times New Roman" w:hAnsi="Calibri" w:cs="Calibri"/>
                    <w:color w:val="000000"/>
                    <w:sz w:val="20"/>
                    <w:szCs w:val="20"/>
                    <w:lang w:eastAsia="ja-JP"/>
                  </w:rPr>
                </w:rPrChange>
              </w:rPr>
            </w:pPr>
            <w:ins w:id="16150" w:author="DuyNgo" w:date="2012-08-10T07:31:00Z">
              <w:r w:rsidRPr="00657B96">
                <w:rPr>
                  <w:rFonts w:ascii="Times New Roman" w:eastAsia="Times New Roman" w:hAnsi="Times New Roman" w:cs="Times New Roman"/>
                  <w:color w:val="000000"/>
                  <w:sz w:val="24"/>
                  <w:szCs w:val="24"/>
                  <w:lang w:eastAsia="ja-JP"/>
                  <w:rPrChange w:id="16151" w:author="DuyNgo" w:date="2012-08-10T08:15:00Z">
                    <w:rPr>
                      <w:rFonts w:ascii="Calibri" w:eastAsia="Times New Roman" w:hAnsi="Calibri" w:cs="Calibri"/>
                      <w:b/>
                      <w:bCs/>
                      <w:color w:val="000000"/>
                      <w:sz w:val="28"/>
                      <w:szCs w:val="28"/>
                      <w:lang w:eastAsia="ja-JP"/>
                    </w:rPr>
                  </w:rPrChange>
                </w:rPr>
                <w:t>[ProjectEyePortlet] No data validation and display error in Create project screen</w:t>
              </w:r>
            </w:ins>
          </w:p>
        </w:tc>
      </w:tr>
      <w:tr w:rsidR="00E13723" w:rsidRPr="00657B96" w:rsidTr="00E13723">
        <w:trPr>
          <w:trHeight w:val="300"/>
          <w:ins w:id="16152" w:author="DuyNgo" w:date="2012-08-10T07:31:00Z"/>
          <w:trPrChange w:id="1615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6154"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6155" w:author="DuyNgo" w:date="2012-08-10T07:31:00Z"/>
                <w:rFonts w:ascii="Times New Roman" w:eastAsia="Times New Roman" w:hAnsi="Times New Roman" w:cs="Times New Roman"/>
                <w:color w:val="000000"/>
                <w:sz w:val="24"/>
                <w:szCs w:val="24"/>
                <w:lang w:eastAsia="ja-JP"/>
                <w:rPrChange w:id="16156" w:author="DuyNgo" w:date="2012-08-10T08:15:00Z">
                  <w:rPr>
                    <w:ins w:id="16157" w:author="DuyNgo" w:date="2012-08-10T07:31:00Z"/>
                    <w:rFonts w:ascii="Calibri" w:eastAsia="Times New Roman" w:hAnsi="Calibri" w:cs="Calibri"/>
                    <w:color w:val="000000"/>
                    <w:lang w:eastAsia="ja-JP"/>
                  </w:rPr>
                </w:rPrChange>
              </w:rPr>
            </w:pPr>
            <w:ins w:id="16158" w:author="DuyNgo" w:date="2012-08-10T07:31:00Z">
              <w:r w:rsidRPr="00657B96">
                <w:rPr>
                  <w:rFonts w:ascii="Times New Roman" w:eastAsia="Times New Roman" w:hAnsi="Times New Roman" w:cs="Times New Roman"/>
                  <w:color w:val="000000"/>
                  <w:sz w:val="24"/>
                  <w:szCs w:val="24"/>
                  <w:lang w:eastAsia="ja-JP"/>
                  <w:rPrChange w:id="16159" w:author="DuyNgo" w:date="2012-08-10T08:15:00Z">
                    <w:rPr>
                      <w:rFonts w:ascii="Calibri" w:eastAsia="Times New Roman" w:hAnsi="Calibri" w:cs="Calibri"/>
                      <w:b/>
                      <w:bCs/>
                      <w:color w:val="000000"/>
                      <w:sz w:val="28"/>
                      <w:szCs w:val="28"/>
                      <w:lang w:eastAsia="ja-JP"/>
                    </w:rPr>
                  </w:rPrChange>
                </w:rPr>
                <w:t>13</w:t>
              </w:r>
            </w:ins>
          </w:p>
        </w:tc>
        <w:tc>
          <w:tcPr>
            <w:tcW w:w="862" w:type="dxa"/>
            <w:tcBorders>
              <w:top w:val="nil"/>
              <w:left w:val="nil"/>
              <w:bottom w:val="nil"/>
              <w:right w:val="nil"/>
            </w:tcBorders>
            <w:shd w:val="clear" w:color="auto" w:fill="auto"/>
            <w:noWrap/>
            <w:vAlign w:val="bottom"/>
            <w:hideMark/>
            <w:tcPrChange w:id="16160"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161" w:author="DuyNgo" w:date="2012-08-10T07:31:00Z"/>
                <w:rFonts w:ascii="Times New Roman" w:eastAsia="Times New Roman" w:hAnsi="Times New Roman" w:cs="Times New Roman"/>
                <w:color w:val="000000"/>
                <w:sz w:val="24"/>
                <w:szCs w:val="24"/>
                <w:lang w:eastAsia="ja-JP"/>
                <w:rPrChange w:id="16162" w:author="DuyNgo" w:date="2012-08-10T08:15:00Z">
                  <w:rPr>
                    <w:ins w:id="16163" w:author="DuyNgo" w:date="2012-08-10T07:31:00Z"/>
                    <w:rFonts w:ascii="Calibri" w:eastAsia="Times New Roman" w:hAnsi="Calibri" w:cs="Calibri"/>
                    <w:color w:val="000000"/>
                    <w:sz w:val="20"/>
                    <w:szCs w:val="20"/>
                    <w:lang w:eastAsia="ja-JP"/>
                  </w:rPr>
                </w:rPrChange>
              </w:rPr>
            </w:pPr>
            <w:ins w:id="16164" w:author="DuyNgo" w:date="2012-08-10T07:31:00Z">
              <w:r w:rsidRPr="00657B96">
                <w:rPr>
                  <w:rFonts w:ascii="Times New Roman" w:eastAsia="Times New Roman" w:hAnsi="Times New Roman" w:cs="Times New Roman"/>
                  <w:color w:val="000000"/>
                  <w:sz w:val="24"/>
                  <w:szCs w:val="24"/>
                  <w:lang w:eastAsia="ja-JP"/>
                  <w:rPrChange w:id="1616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6166"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167" w:author="DuyNgo" w:date="2012-08-10T07:31:00Z"/>
                <w:rFonts w:ascii="Times New Roman" w:eastAsia="Times New Roman" w:hAnsi="Times New Roman" w:cs="Times New Roman"/>
                <w:color w:val="000000"/>
                <w:sz w:val="24"/>
                <w:szCs w:val="24"/>
                <w:lang w:eastAsia="ja-JP"/>
                <w:rPrChange w:id="16168" w:author="DuyNgo" w:date="2012-08-10T08:15:00Z">
                  <w:rPr>
                    <w:ins w:id="16169" w:author="DuyNgo" w:date="2012-08-10T07:31:00Z"/>
                    <w:rFonts w:ascii="Calibri" w:eastAsia="Times New Roman" w:hAnsi="Calibri" w:cs="Calibri"/>
                    <w:color w:val="000000"/>
                    <w:sz w:val="20"/>
                    <w:szCs w:val="20"/>
                    <w:lang w:eastAsia="ja-JP"/>
                  </w:rPr>
                </w:rPrChange>
              </w:rPr>
            </w:pPr>
            <w:ins w:id="16170" w:author="DuyNgo" w:date="2012-08-10T07:31:00Z">
              <w:r w:rsidRPr="00657B96">
                <w:rPr>
                  <w:rFonts w:ascii="Times New Roman" w:eastAsia="Times New Roman" w:hAnsi="Times New Roman" w:cs="Times New Roman"/>
                  <w:color w:val="000000"/>
                  <w:sz w:val="24"/>
                  <w:szCs w:val="24"/>
                  <w:lang w:eastAsia="ja-JP"/>
                  <w:rPrChange w:id="16171"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16172"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173" w:author="DuyNgo" w:date="2012-08-10T07:31:00Z"/>
                <w:rFonts w:ascii="Times New Roman" w:eastAsia="Times New Roman" w:hAnsi="Times New Roman" w:cs="Times New Roman"/>
                <w:color w:val="000000"/>
                <w:sz w:val="24"/>
                <w:szCs w:val="24"/>
                <w:lang w:eastAsia="ja-JP"/>
                <w:rPrChange w:id="16174" w:author="DuyNgo" w:date="2012-08-10T08:15:00Z">
                  <w:rPr>
                    <w:ins w:id="16175" w:author="DuyNgo" w:date="2012-08-10T07:31:00Z"/>
                    <w:rFonts w:ascii="Calibri" w:eastAsia="Times New Roman" w:hAnsi="Calibri" w:cs="Calibri"/>
                    <w:color w:val="000000"/>
                    <w:sz w:val="20"/>
                    <w:szCs w:val="20"/>
                    <w:lang w:eastAsia="ja-JP"/>
                  </w:rPr>
                </w:rPrChange>
              </w:rPr>
            </w:pPr>
            <w:ins w:id="16176" w:author="DuyNgo" w:date="2012-08-10T07:31:00Z">
              <w:r w:rsidRPr="00657B96">
                <w:rPr>
                  <w:rFonts w:ascii="Times New Roman" w:eastAsia="Times New Roman" w:hAnsi="Times New Roman" w:cs="Times New Roman"/>
                  <w:color w:val="000000"/>
                  <w:sz w:val="24"/>
                  <w:szCs w:val="24"/>
                  <w:lang w:eastAsia="ja-JP"/>
                  <w:rPrChange w:id="16177"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6178"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179" w:author="DuyNgo" w:date="2012-08-10T07:31:00Z"/>
                <w:rFonts w:ascii="Times New Roman" w:eastAsia="Times New Roman" w:hAnsi="Times New Roman" w:cs="Times New Roman"/>
                <w:color w:val="000000"/>
                <w:sz w:val="24"/>
                <w:szCs w:val="24"/>
                <w:lang w:eastAsia="ja-JP"/>
                <w:rPrChange w:id="16180" w:author="DuyNgo" w:date="2012-08-10T08:15:00Z">
                  <w:rPr>
                    <w:ins w:id="16181" w:author="DuyNgo" w:date="2012-08-10T07:31:00Z"/>
                    <w:rFonts w:ascii="Calibri" w:eastAsia="Times New Roman" w:hAnsi="Calibri" w:cs="Calibri"/>
                    <w:color w:val="000000"/>
                    <w:sz w:val="20"/>
                    <w:szCs w:val="20"/>
                    <w:lang w:eastAsia="ja-JP"/>
                  </w:rPr>
                </w:rPrChange>
              </w:rPr>
            </w:pPr>
            <w:ins w:id="16182" w:author="DuyNgo" w:date="2012-08-10T07:31:00Z">
              <w:r w:rsidRPr="00657B96">
                <w:rPr>
                  <w:rFonts w:ascii="Times New Roman" w:eastAsia="Times New Roman" w:hAnsi="Times New Roman" w:cs="Times New Roman"/>
                  <w:color w:val="000000"/>
                  <w:sz w:val="24"/>
                  <w:szCs w:val="24"/>
                  <w:lang w:eastAsia="ja-JP"/>
                  <w:rPrChange w:id="16183"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16184"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185" w:author="DuyNgo" w:date="2012-08-10T07:31:00Z"/>
                <w:rFonts w:ascii="Times New Roman" w:eastAsia="Times New Roman" w:hAnsi="Times New Roman" w:cs="Times New Roman"/>
                <w:color w:val="000000"/>
                <w:sz w:val="24"/>
                <w:szCs w:val="24"/>
                <w:lang w:eastAsia="ja-JP"/>
                <w:rPrChange w:id="16186" w:author="DuyNgo" w:date="2012-08-10T08:15:00Z">
                  <w:rPr>
                    <w:ins w:id="16187" w:author="DuyNgo" w:date="2012-08-10T07:31:00Z"/>
                    <w:rFonts w:ascii="Calibri" w:eastAsia="Times New Roman" w:hAnsi="Calibri" w:cs="Calibri"/>
                    <w:color w:val="000000"/>
                    <w:sz w:val="20"/>
                    <w:szCs w:val="20"/>
                    <w:lang w:eastAsia="ja-JP"/>
                  </w:rPr>
                </w:rPrChange>
              </w:rPr>
            </w:pPr>
            <w:ins w:id="16188" w:author="DuyNgo" w:date="2012-08-10T07:31:00Z">
              <w:r w:rsidRPr="00657B96">
                <w:rPr>
                  <w:rFonts w:ascii="Times New Roman" w:eastAsia="Times New Roman" w:hAnsi="Times New Roman" w:cs="Times New Roman"/>
                  <w:color w:val="000000"/>
                  <w:sz w:val="24"/>
                  <w:szCs w:val="24"/>
                  <w:lang w:eastAsia="ja-JP"/>
                  <w:rPrChange w:id="16189" w:author="DuyNgo" w:date="2012-08-10T08:15:00Z">
                    <w:rPr>
                      <w:rFonts w:ascii="Calibri" w:eastAsia="Times New Roman" w:hAnsi="Calibri" w:cs="Calibri"/>
                      <w:b/>
                      <w:bCs/>
                      <w:color w:val="000000"/>
                      <w:sz w:val="28"/>
                      <w:szCs w:val="28"/>
                      <w:lang w:eastAsia="ja-JP"/>
                    </w:rPr>
                  </w:rPrChange>
                </w:rPr>
                <w:t>[ProjectEyePortlet] Error when logon user has not existed in database</w:t>
              </w:r>
            </w:ins>
          </w:p>
        </w:tc>
      </w:tr>
      <w:tr w:rsidR="00E13723" w:rsidRPr="00657B96" w:rsidTr="00E13723">
        <w:trPr>
          <w:trHeight w:val="300"/>
          <w:ins w:id="16190" w:author="DuyNgo" w:date="2012-08-10T07:31:00Z"/>
          <w:trPrChange w:id="1619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6192"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6193" w:author="DuyNgo" w:date="2012-08-10T07:31:00Z"/>
                <w:rFonts w:ascii="Times New Roman" w:eastAsia="Times New Roman" w:hAnsi="Times New Roman" w:cs="Times New Roman"/>
                <w:color w:val="000000"/>
                <w:sz w:val="24"/>
                <w:szCs w:val="24"/>
                <w:lang w:eastAsia="ja-JP"/>
                <w:rPrChange w:id="16194" w:author="DuyNgo" w:date="2012-08-10T08:15:00Z">
                  <w:rPr>
                    <w:ins w:id="16195" w:author="DuyNgo" w:date="2012-08-10T07:31:00Z"/>
                    <w:rFonts w:ascii="Calibri" w:eastAsia="Times New Roman" w:hAnsi="Calibri" w:cs="Calibri"/>
                    <w:color w:val="000000"/>
                    <w:lang w:eastAsia="ja-JP"/>
                  </w:rPr>
                </w:rPrChange>
              </w:rPr>
            </w:pPr>
            <w:ins w:id="16196" w:author="DuyNgo" w:date="2012-08-10T07:31:00Z">
              <w:r w:rsidRPr="00657B96">
                <w:rPr>
                  <w:rFonts w:ascii="Times New Roman" w:eastAsia="Times New Roman" w:hAnsi="Times New Roman" w:cs="Times New Roman"/>
                  <w:color w:val="000000"/>
                  <w:sz w:val="24"/>
                  <w:szCs w:val="24"/>
                  <w:lang w:eastAsia="ja-JP"/>
                  <w:rPrChange w:id="16197" w:author="DuyNgo" w:date="2012-08-10T08:15:00Z">
                    <w:rPr>
                      <w:rFonts w:ascii="Calibri" w:eastAsia="Times New Roman" w:hAnsi="Calibri" w:cs="Calibri"/>
                      <w:b/>
                      <w:bCs/>
                      <w:color w:val="000000"/>
                      <w:sz w:val="28"/>
                      <w:szCs w:val="28"/>
                      <w:lang w:eastAsia="ja-JP"/>
                    </w:rPr>
                  </w:rPrChange>
                </w:rPr>
                <w:t>14</w:t>
              </w:r>
            </w:ins>
          </w:p>
        </w:tc>
        <w:tc>
          <w:tcPr>
            <w:tcW w:w="862" w:type="dxa"/>
            <w:tcBorders>
              <w:top w:val="nil"/>
              <w:left w:val="nil"/>
              <w:bottom w:val="nil"/>
              <w:right w:val="nil"/>
            </w:tcBorders>
            <w:shd w:val="clear" w:color="auto" w:fill="auto"/>
            <w:noWrap/>
            <w:vAlign w:val="bottom"/>
            <w:hideMark/>
            <w:tcPrChange w:id="16198"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199" w:author="DuyNgo" w:date="2012-08-10T07:31:00Z"/>
                <w:rFonts w:ascii="Times New Roman" w:eastAsia="Times New Roman" w:hAnsi="Times New Roman" w:cs="Times New Roman"/>
                <w:color w:val="000000"/>
                <w:sz w:val="24"/>
                <w:szCs w:val="24"/>
                <w:lang w:eastAsia="ja-JP"/>
                <w:rPrChange w:id="16200" w:author="DuyNgo" w:date="2012-08-10T08:15:00Z">
                  <w:rPr>
                    <w:ins w:id="16201" w:author="DuyNgo" w:date="2012-08-10T07:31:00Z"/>
                    <w:rFonts w:ascii="Calibri" w:eastAsia="Times New Roman" w:hAnsi="Calibri" w:cs="Calibri"/>
                    <w:color w:val="000000"/>
                    <w:sz w:val="20"/>
                    <w:szCs w:val="20"/>
                    <w:lang w:eastAsia="ja-JP"/>
                  </w:rPr>
                </w:rPrChange>
              </w:rPr>
            </w:pPr>
            <w:ins w:id="16202" w:author="DuyNgo" w:date="2012-08-10T07:31:00Z">
              <w:r w:rsidRPr="00657B96">
                <w:rPr>
                  <w:rFonts w:ascii="Times New Roman" w:eastAsia="Times New Roman" w:hAnsi="Times New Roman" w:cs="Times New Roman"/>
                  <w:color w:val="000000"/>
                  <w:sz w:val="24"/>
                  <w:szCs w:val="24"/>
                  <w:lang w:eastAsia="ja-JP"/>
                  <w:rPrChange w:id="1620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6204"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205" w:author="DuyNgo" w:date="2012-08-10T07:31:00Z"/>
                <w:rFonts w:ascii="Times New Roman" w:eastAsia="Times New Roman" w:hAnsi="Times New Roman" w:cs="Times New Roman"/>
                <w:color w:val="000000"/>
                <w:sz w:val="24"/>
                <w:szCs w:val="24"/>
                <w:lang w:eastAsia="ja-JP"/>
                <w:rPrChange w:id="16206" w:author="DuyNgo" w:date="2012-08-10T08:15:00Z">
                  <w:rPr>
                    <w:ins w:id="16207" w:author="DuyNgo" w:date="2012-08-10T07:31:00Z"/>
                    <w:rFonts w:ascii="Calibri" w:eastAsia="Times New Roman" w:hAnsi="Calibri" w:cs="Calibri"/>
                    <w:color w:val="000000"/>
                    <w:sz w:val="20"/>
                    <w:szCs w:val="20"/>
                    <w:lang w:eastAsia="ja-JP"/>
                  </w:rPr>
                </w:rPrChange>
              </w:rPr>
            </w:pPr>
            <w:ins w:id="16208" w:author="DuyNgo" w:date="2012-08-10T07:31:00Z">
              <w:r w:rsidRPr="00657B96">
                <w:rPr>
                  <w:rFonts w:ascii="Times New Roman" w:eastAsia="Times New Roman" w:hAnsi="Times New Roman" w:cs="Times New Roman"/>
                  <w:color w:val="000000"/>
                  <w:sz w:val="24"/>
                  <w:szCs w:val="24"/>
                  <w:lang w:eastAsia="ja-JP"/>
                  <w:rPrChange w:id="1620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6210"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211" w:author="DuyNgo" w:date="2012-08-10T07:31:00Z"/>
                <w:rFonts w:ascii="Times New Roman" w:eastAsia="Times New Roman" w:hAnsi="Times New Roman" w:cs="Times New Roman"/>
                <w:color w:val="000000"/>
                <w:sz w:val="24"/>
                <w:szCs w:val="24"/>
                <w:lang w:eastAsia="ja-JP"/>
                <w:rPrChange w:id="16212" w:author="DuyNgo" w:date="2012-08-10T08:15:00Z">
                  <w:rPr>
                    <w:ins w:id="16213" w:author="DuyNgo" w:date="2012-08-10T07:31:00Z"/>
                    <w:rFonts w:ascii="Calibri" w:eastAsia="Times New Roman" w:hAnsi="Calibri" w:cs="Calibri"/>
                    <w:color w:val="000000"/>
                    <w:sz w:val="20"/>
                    <w:szCs w:val="20"/>
                    <w:lang w:eastAsia="ja-JP"/>
                  </w:rPr>
                </w:rPrChange>
              </w:rPr>
            </w:pPr>
            <w:ins w:id="16214" w:author="DuyNgo" w:date="2012-08-10T07:31:00Z">
              <w:r w:rsidRPr="00657B96">
                <w:rPr>
                  <w:rFonts w:ascii="Times New Roman" w:eastAsia="Times New Roman" w:hAnsi="Times New Roman" w:cs="Times New Roman"/>
                  <w:color w:val="000000"/>
                  <w:sz w:val="24"/>
                  <w:szCs w:val="24"/>
                  <w:lang w:eastAsia="ja-JP"/>
                  <w:rPrChange w:id="16215"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16216"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217" w:author="DuyNgo" w:date="2012-08-10T07:31:00Z"/>
                <w:rFonts w:ascii="Times New Roman" w:eastAsia="Times New Roman" w:hAnsi="Times New Roman" w:cs="Times New Roman"/>
                <w:color w:val="000000"/>
                <w:sz w:val="24"/>
                <w:szCs w:val="24"/>
                <w:lang w:eastAsia="ja-JP"/>
                <w:rPrChange w:id="16218" w:author="DuyNgo" w:date="2012-08-10T08:15:00Z">
                  <w:rPr>
                    <w:ins w:id="16219" w:author="DuyNgo" w:date="2012-08-10T07:31:00Z"/>
                    <w:rFonts w:ascii="Calibri" w:eastAsia="Times New Roman" w:hAnsi="Calibri" w:cs="Calibri"/>
                    <w:color w:val="000000"/>
                    <w:sz w:val="20"/>
                    <w:szCs w:val="20"/>
                    <w:lang w:eastAsia="ja-JP"/>
                  </w:rPr>
                </w:rPrChange>
              </w:rPr>
            </w:pPr>
            <w:ins w:id="16220" w:author="DuyNgo" w:date="2012-08-10T07:31:00Z">
              <w:r w:rsidRPr="00657B96">
                <w:rPr>
                  <w:rFonts w:ascii="Times New Roman" w:eastAsia="Times New Roman" w:hAnsi="Times New Roman" w:cs="Times New Roman"/>
                  <w:color w:val="000000"/>
                  <w:sz w:val="24"/>
                  <w:szCs w:val="24"/>
                  <w:lang w:eastAsia="ja-JP"/>
                  <w:rPrChange w:id="16221" w:author="DuyNgo" w:date="2012-08-10T08:15:00Z">
                    <w:rPr>
                      <w:rFonts w:ascii="Calibri" w:eastAsia="Times New Roman" w:hAnsi="Calibri" w:cs="Calibri"/>
                      <w:b/>
                      <w:bCs/>
                      <w:color w:val="000000"/>
                      <w:sz w:val="28"/>
                      <w:szCs w:val="28"/>
                      <w:lang w:eastAsia="ja-JP"/>
                    </w:rPr>
                  </w:rPrChange>
                </w:rPr>
                <w:t>giang.phamnguyen</w:t>
              </w:r>
            </w:ins>
          </w:p>
        </w:tc>
        <w:tc>
          <w:tcPr>
            <w:tcW w:w="12498" w:type="dxa"/>
            <w:tcBorders>
              <w:top w:val="nil"/>
              <w:left w:val="nil"/>
              <w:bottom w:val="nil"/>
              <w:right w:val="nil"/>
            </w:tcBorders>
            <w:shd w:val="clear" w:color="auto" w:fill="auto"/>
            <w:noWrap/>
            <w:vAlign w:val="bottom"/>
            <w:hideMark/>
            <w:tcPrChange w:id="16222"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223" w:author="DuyNgo" w:date="2012-08-10T07:31:00Z"/>
                <w:rFonts w:ascii="Times New Roman" w:eastAsia="Times New Roman" w:hAnsi="Times New Roman" w:cs="Times New Roman"/>
                <w:color w:val="000000"/>
                <w:sz w:val="24"/>
                <w:szCs w:val="24"/>
                <w:lang w:eastAsia="ja-JP"/>
                <w:rPrChange w:id="16224" w:author="DuyNgo" w:date="2012-08-10T08:15:00Z">
                  <w:rPr>
                    <w:ins w:id="16225" w:author="DuyNgo" w:date="2012-08-10T07:31:00Z"/>
                    <w:rFonts w:ascii="Calibri" w:eastAsia="Times New Roman" w:hAnsi="Calibri" w:cs="Calibri"/>
                    <w:color w:val="000000"/>
                    <w:sz w:val="20"/>
                    <w:szCs w:val="20"/>
                    <w:lang w:eastAsia="ja-JP"/>
                  </w:rPr>
                </w:rPrChange>
              </w:rPr>
            </w:pPr>
            <w:ins w:id="16226" w:author="DuyNgo" w:date="2012-08-10T07:31:00Z">
              <w:r w:rsidRPr="00657B96">
                <w:rPr>
                  <w:rFonts w:ascii="Times New Roman" w:eastAsia="Times New Roman" w:hAnsi="Times New Roman" w:cs="Times New Roman"/>
                  <w:color w:val="000000"/>
                  <w:sz w:val="24"/>
                  <w:szCs w:val="24"/>
                  <w:lang w:eastAsia="ja-JP"/>
                  <w:rPrChange w:id="16227" w:author="DuyNgo" w:date="2012-08-10T08:15:00Z">
                    <w:rPr>
                      <w:rFonts w:ascii="Calibri" w:eastAsia="Times New Roman" w:hAnsi="Calibri" w:cs="Calibri"/>
                      <w:b/>
                      <w:bCs/>
                      <w:color w:val="000000"/>
                      <w:sz w:val="28"/>
                      <w:szCs w:val="28"/>
                      <w:lang w:eastAsia="ja-JP"/>
                    </w:rPr>
                  </w:rPrChange>
                </w:rPr>
                <w:t>[Planner] Could not make distribution</w:t>
              </w:r>
            </w:ins>
          </w:p>
        </w:tc>
      </w:tr>
      <w:tr w:rsidR="00E13723" w:rsidRPr="00657B96" w:rsidTr="00E13723">
        <w:trPr>
          <w:trHeight w:val="300"/>
          <w:ins w:id="16228" w:author="DuyNgo" w:date="2012-08-10T07:31:00Z"/>
          <w:trPrChange w:id="1622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6230"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6231" w:author="DuyNgo" w:date="2012-08-10T07:31:00Z"/>
                <w:rFonts w:ascii="Times New Roman" w:eastAsia="Times New Roman" w:hAnsi="Times New Roman" w:cs="Times New Roman"/>
                <w:color w:val="000000"/>
                <w:sz w:val="24"/>
                <w:szCs w:val="24"/>
                <w:lang w:eastAsia="ja-JP"/>
                <w:rPrChange w:id="16232" w:author="DuyNgo" w:date="2012-08-10T08:15:00Z">
                  <w:rPr>
                    <w:ins w:id="16233" w:author="DuyNgo" w:date="2012-08-10T07:31:00Z"/>
                    <w:rFonts w:ascii="Calibri" w:eastAsia="Times New Roman" w:hAnsi="Calibri" w:cs="Calibri"/>
                    <w:color w:val="000000"/>
                    <w:lang w:eastAsia="ja-JP"/>
                  </w:rPr>
                </w:rPrChange>
              </w:rPr>
            </w:pPr>
            <w:ins w:id="16234" w:author="DuyNgo" w:date="2012-08-10T07:31:00Z">
              <w:r w:rsidRPr="00657B96">
                <w:rPr>
                  <w:rFonts w:ascii="Times New Roman" w:eastAsia="Times New Roman" w:hAnsi="Times New Roman" w:cs="Times New Roman"/>
                  <w:color w:val="000000"/>
                  <w:sz w:val="24"/>
                  <w:szCs w:val="24"/>
                  <w:lang w:eastAsia="ja-JP"/>
                  <w:rPrChange w:id="16235" w:author="DuyNgo" w:date="2012-08-10T08:15:00Z">
                    <w:rPr>
                      <w:rFonts w:ascii="Calibri" w:eastAsia="Times New Roman" w:hAnsi="Calibri" w:cs="Calibri"/>
                      <w:b/>
                      <w:bCs/>
                      <w:color w:val="000000"/>
                      <w:sz w:val="28"/>
                      <w:szCs w:val="28"/>
                      <w:lang w:eastAsia="ja-JP"/>
                    </w:rPr>
                  </w:rPrChange>
                </w:rPr>
                <w:t>15</w:t>
              </w:r>
            </w:ins>
          </w:p>
        </w:tc>
        <w:tc>
          <w:tcPr>
            <w:tcW w:w="862" w:type="dxa"/>
            <w:tcBorders>
              <w:top w:val="nil"/>
              <w:left w:val="nil"/>
              <w:bottom w:val="nil"/>
              <w:right w:val="nil"/>
            </w:tcBorders>
            <w:shd w:val="clear" w:color="auto" w:fill="auto"/>
            <w:noWrap/>
            <w:vAlign w:val="bottom"/>
            <w:hideMark/>
            <w:tcPrChange w:id="16236"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237" w:author="DuyNgo" w:date="2012-08-10T07:31:00Z"/>
                <w:rFonts w:ascii="Times New Roman" w:eastAsia="Times New Roman" w:hAnsi="Times New Roman" w:cs="Times New Roman"/>
                <w:color w:val="000000"/>
                <w:sz w:val="24"/>
                <w:szCs w:val="24"/>
                <w:lang w:eastAsia="ja-JP"/>
                <w:rPrChange w:id="16238" w:author="DuyNgo" w:date="2012-08-10T08:15:00Z">
                  <w:rPr>
                    <w:ins w:id="16239" w:author="DuyNgo" w:date="2012-08-10T07:31:00Z"/>
                    <w:rFonts w:ascii="Calibri" w:eastAsia="Times New Roman" w:hAnsi="Calibri" w:cs="Calibri"/>
                    <w:color w:val="000000"/>
                    <w:sz w:val="20"/>
                    <w:szCs w:val="20"/>
                    <w:lang w:eastAsia="ja-JP"/>
                  </w:rPr>
                </w:rPrChange>
              </w:rPr>
            </w:pPr>
            <w:ins w:id="16240" w:author="DuyNgo" w:date="2012-08-10T07:31:00Z">
              <w:r w:rsidRPr="00657B96">
                <w:rPr>
                  <w:rFonts w:ascii="Times New Roman" w:eastAsia="Times New Roman" w:hAnsi="Times New Roman" w:cs="Times New Roman"/>
                  <w:color w:val="000000"/>
                  <w:sz w:val="24"/>
                  <w:szCs w:val="24"/>
                  <w:lang w:eastAsia="ja-JP"/>
                  <w:rPrChange w:id="1624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6242"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243" w:author="DuyNgo" w:date="2012-08-10T07:31:00Z"/>
                <w:rFonts w:ascii="Times New Roman" w:eastAsia="Times New Roman" w:hAnsi="Times New Roman" w:cs="Times New Roman"/>
                <w:color w:val="000000"/>
                <w:sz w:val="24"/>
                <w:szCs w:val="24"/>
                <w:lang w:eastAsia="ja-JP"/>
                <w:rPrChange w:id="16244" w:author="DuyNgo" w:date="2012-08-10T08:15:00Z">
                  <w:rPr>
                    <w:ins w:id="16245" w:author="DuyNgo" w:date="2012-08-10T07:31:00Z"/>
                    <w:rFonts w:ascii="Calibri" w:eastAsia="Times New Roman" w:hAnsi="Calibri" w:cs="Calibri"/>
                    <w:color w:val="000000"/>
                    <w:sz w:val="20"/>
                    <w:szCs w:val="20"/>
                    <w:lang w:eastAsia="ja-JP"/>
                  </w:rPr>
                </w:rPrChange>
              </w:rPr>
            </w:pPr>
            <w:ins w:id="16246" w:author="DuyNgo" w:date="2012-08-10T07:31:00Z">
              <w:r w:rsidRPr="00657B96">
                <w:rPr>
                  <w:rFonts w:ascii="Times New Roman" w:eastAsia="Times New Roman" w:hAnsi="Times New Roman" w:cs="Times New Roman"/>
                  <w:color w:val="000000"/>
                  <w:sz w:val="24"/>
                  <w:szCs w:val="24"/>
                  <w:lang w:eastAsia="ja-JP"/>
                  <w:rPrChange w:id="16247"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6248"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249" w:author="DuyNgo" w:date="2012-08-10T07:31:00Z"/>
                <w:rFonts w:ascii="Times New Roman" w:eastAsia="Times New Roman" w:hAnsi="Times New Roman" w:cs="Times New Roman"/>
                <w:color w:val="000000"/>
                <w:sz w:val="24"/>
                <w:szCs w:val="24"/>
                <w:lang w:eastAsia="ja-JP"/>
                <w:rPrChange w:id="16250" w:author="DuyNgo" w:date="2012-08-10T08:15:00Z">
                  <w:rPr>
                    <w:ins w:id="16251" w:author="DuyNgo" w:date="2012-08-10T07:31:00Z"/>
                    <w:rFonts w:ascii="Calibri" w:eastAsia="Times New Roman" w:hAnsi="Calibri" w:cs="Calibri"/>
                    <w:color w:val="000000"/>
                    <w:sz w:val="20"/>
                    <w:szCs w:val="20"/>
                    <w:lang w:eastAsia="ja-JP"/>
                  </w:rPr>
                </w:rPrChange>
              </w:rPr>
            </w:pPr>
            <w:ins w:id="16252" w:author="DuyNgo" w:date="2012-08-10T07:31:00Z">
              <w:r w:rsidRPr="00657B96">
                <w:rPr>
                  <w:rFonts w:ascii="Times New Roman" w:eastAsia="Times New Roman" w:hAnsi="Times New Roman" w:cs="Times New Roman"/>
                  <w:color w:val="000000"/>
                  <w:sz w:val="24"/>
                  <w:szCs w:val="24"/>
                  <w:lang w:eastAsia="ja-JP"/>
                  <w:rPrChange w:id="16253"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6254"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255" w:author="DuyNgo" w:date="2012-08-10T07:31:00Z"/>
                <w:rFonts w:ascii="Times New Roman" w:eastAsia="Times New Roman" w:hAnsi="Times New Roman" w:cs="Times New Roman"/>
                <w:color w:val="000000"/>
                <w:sz w:val="24"/>
                <w:szCs w:val="24"/>
                <w:lang w:eastAsia="ja-JP"/>
                <w:rPrChange w:id="16256" w:author="DuyNgo" w:date="2012-08-10T08:15:00Z">
                  <w:rPr>
                    <w:ins w:id="16257" w:author="DuyNgo" w:date="2012-08-10T07:31:00Z"/>
                    <w:rFonts w:ascii="Calibri" w:eastAsia="Times New Roman" w:hAnsi="Calibri" w:cs="Calibri"/>
                    <w:color w:val="000000"/>
                    <w:sz w:val="20"/>
                    <w:szCs w:val="20"/>
                    <w:lang w:eastAsia="ja-JP"/>
                  </w:rPr>
                </w:rPrChange>
              </w:rPr>
            </w:pPr>
            <w:ins w:id="16258" w:author="DuyNgo" w:date="2012-08-10T07:31:00Z">
              <w:r w:rsidRPr="00657B96">
                <w:rPr>
                  <w:rFonts w:ascii="Times New Roman" w:eastAsia="Times New Roman" w:hAnsi="Times New Roman" w:cs="Times New Roman"/>
                  <w:color w:val="000000"/>
                  <w:sz w:val="24"/>
                  <w:szCs w:val="24"/>
                  <w:lang w:eastAsia="ja-JP"/>
                  <w:rPrChange w:id="16259" w:author="DuyNgo" w:date="2012-08-10T08:15:00Z">
                    <w:rPr>
                      <w:rFonts w:ascii="Calibri" w:eastAsia="Times New Roman" w:hAnsi="Calibri" w:cs="Calibri"/>
                      <w:b/>
                      <w:bCs/>
                      <w:color w:val="000000"/>
                      <w:sz w:val="28"/>
                      <w:szCs w:val="28"/>
                      <w:lang w:eastAsia="ja-JP"/>
                    </w:rPr>
                  </w:rPrChange>
                </w:rPr>
                <w:t>giang.phamnguyen</w:t>
              </w:r>
            </w:ins>
          </w:p>
        </w:tc>
        <w:tc>
          <w:tcPr>
            <w:tcW w:w="12498" w:type="dxa"/>
            <w:tcBorders>
              <w:top w:val="nil"/>
              <w:left w:val="nil"/>
              <w:bottom w:val="nil"/>
              <w:right w:val="nil"/>
            </w:tcBorders>
            <w:shd w:val="clear" w:color="auto" w:fill="auto"/>
            <w:noWrap/>
            <w:vAlign w:val="bottom"/>
            <w:hideMark/>
            <w:tcPrChange w:id="16260"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261" w:author="DuyNgo" w:date="2012-08-10T07:31:00Z"/>
                <w:rFonts w:ascii="Times New Roman" w:eastAsia="Times New Roman" w:hAnsi="Times New Roman" w:cs="Times New Roman"/>
                <w:color w:val="000000"/>
                <w:sz w:val="24"/>
                <w:szCs w:val="24"/>
                <w:lang w:eastAsia="ja-JP"/>
                <w:rPrChange w:id="16262" w:author="DuyNgo" w:date="2012-08-10T08:15:00Z">
                  <w:rPr>
                    <w:ins w:id="16263" w:author="DuyNgo" w:date="2012-08-10T07:31:00Z"/>
                    <w:rFonts w:ascii="Calibri" w:eastAsia="Times New Roman" w:hAnsi="Calibri" w:cs="Calibri"/>
                    <w:color w:val="000000"/>
                    <w:sz w:val="20"/>
                    <w:szCs w:val="20"/>
                    <w:lang w:eastAsia="ja-JP"/>
                  </w:rPr>
                </w:rPrChange>
              </w:rPr>
            </w:pPr>
            <w:ins w:id="16264" w:author="DuyNgo" w:date="2012-08-10T07:31:00Z">
              <w:r w:rsidRPr="00657B96">
                <w:rPr>
                  <w:rFonts w:ascii="Times New Roman" w:eastAsia="Times New Roman" w:hAnsi="Times New Roman" w:cs="Times New Roman"/>
                  <w:color w:val="000000"/>
                  <w:sz w:val="24"/>
                  <w:szCs w:val="24"/>
                  <w:lang w:eastAsia="ja-JP"/>
                  <w:rPrChange w:id="16265" w:author="DuyNgo" w:date="2012-08-10T08:15:00Z">
                    <w:rPr>
                      <w:rFonts w:ascii="Calibri" w:eastAsia="Times New Roman" w:hAnsi="Calibri" w:cs="Calibri"/>
                      <w:b/>
                      <w:bCs/>
                      <w:color w:val="000000"/>
                      <w:sz w:val="28"/>
                      <w:szCs w:val="28"/>
                      <w:lang w:eastAsia="ja-JP"/>
                    </w:rPr>
                  </w:rPrChange>
                </w:rPr>
                <w:t>[Planner] Java build path of project is configured not well</w:t>
              </w:r>
            </w:ins>
          </w:p>
        </w:tc>
      </w:tr>
      <w:tr w:rsidR="00E13723" w:rsidRPr="00657B96" w:rsidTr="00E13723">
        <w:trPr>
          <w:trHeight w:val="300"/>
          <w:ins w:id="16266" w:author="DuyNgo" w:date="2012-08-10T07:31:00Z"/>
          <w:trPrChange w:id="1626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6268"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6269" w:author="DuyNgo" w:date="2012-08-10T07:31:00Z"/>
                <w:rFonts w:ascii="Times New Roman" w:eastAsia="Times New Roman" w:hAnsi="Times New Roman" w:cs="Times New Roman"/>
                <w:color w:val="000000"/>
                <w:sz w:val="24"/>
                <w:szCs w:val="24"/>
                <w:lang w:eastAsia="ja-JP"/>
                <w:rPrChange w:id="16270" w:author="DuyNgo" w:date="2012-08-10T08:15:00Z">
                  <w:rPr>
                    <w:ins w:id="16271" w:author="DuyNgo" w:date="2012-08-10T07:31:00Z"/>
                    <w:rFonts w:ascii="Calibri" w:eastAsia="Times New Roman" w:hAnsi="Calibri" w:cs="Calibri"/>
                    <w:color w:val="000000"/>
                    <w:lang w:eastAsia="ja-JP"/>
                  </w:rPr>
                </w:rPrChange>
              </w:rPr>
            </w:pPr>
            <w:ins w:id="16272" w:author="DuyNgo" w:date="2012-08-10T07:31:00Z">
              <w:r w:rsidRPr="00657B96">
                <w:rPr>
                  <w:rFonts w:ascii="Times New Roman" w:eastAsia="Times New Roman" w:hAnsi="Times New Roman" w:cs="Times New Roman"/>
                  <w:color w:val="000000"/>
                  <w:sz w:val="24"/>
                  <w:szCs w:val="24"/>
                  <w:lang w:eastAsia="ja-JP"/>
                  <w:rPrChange w:id="16273" w:author="DuyNgo" w:date="2012-08-10T08:15:00Z">
                    <w:rPr>
                      <w:rFonts w:ascii="Calibri" w:eastAsia="Times New Roman" w:hAnsi="Calibri" w:cs="Calibri"/>
                      <w:b/>
                      <w:bCs/>
                      <w:color w:val="000000"/>
                      <w:sz w:val="28"/>
                      <w:szCs w:val="28"/>
                      <w:lang w:eastAsia="ja-JP"/>
                    </w:rPr>
                  </w:rPrChange>
                </w:rPr>
                <w:t>16</w:t>
              </w:r>
            </w:ins>
          </w:p>
        </w:tc>
        <w:tc>
          <w:tcPr>
            <w:tcW w:w="862" w:type="dxa"/>
            <w:tcBorders>
              <w:top w:val="nil"/>
              <w:left w:val="nil"/>
              <w:bottom w:val="nil"/>
              <w:right w:val="nil"/>
            </w:tcBorders>
            <w:shd w:val="clear" w:color="auto" w:fill="auto"/>
            <w:noWrap/>
            <w:vAlign w:val="bottom"/>
            <w:hideMark/>
            <w:tcPrChange w:id="16274"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275" w:author="DuyNgo" w:date="2012-08-10T07:31:00Z"/>
                <w:rFonts w:ascii="Times New Roman" w:eastAsia="Times New Roman" w:hAnsi="Times New Roman" w:cs="Times New Roman"/>
                <w:color w:val="000000"/>
                <w:sz w:val="24"/>
                <w:szCs w:val="24"/>
                <w:lang w:eastAsia="ja-JP"/>
                <w:rPrChange w:id="16276" w:author="DuyNgo" w:date="2012-08-10T08:15:00Z">
                  <w:rPr>
                    <w:ins w:id="16277" w:author="DuyNgo" w:date="2012-08-10T07:31:00Z"/>
                    <w:rFonts w:ascii="Calibri" w:eastAsia="Times New Roman" w:hAnsi="Calibri" w:cs="Calibri"/>
                    <w:color w:val="000000"/>
                    <w:sz w:val="20"/>
                    <w:szCs w:val="20"/>
                    <w:lang w:eastAsia="ja-JP"/>
                  </w:rPr>
                </w:rPrChange>
              </w:rPr>
            </w:pPr>
            <w:ins w:id="16278" w:author="DuyNgo" w:date="2012-08-10T07:31:00Z">
              <w:r w:rsidRPr="00657B96">
                <w:rPr>
                  <w:rFonts w:ascii="Times New Roman" w:eastAsia="Times New Roman" w:hAnsi="Times New Roman" w:cs="Times New Roman"/>
                  <w:color w:val="000000"/>
                  <w:sz w:val="24"/>
                  <w:szCs w:val="24"/>
                  <w:lang w:eastAsia="ja-JP"/>
                  <w:rPrChange w:id="1627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6280"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281" w:author="DuyNgo" w:date="2012-08-10T07:31:00Z"/>
                <w:rFonts w:ascii="Times New Roman" w:eastAsia="Times New Roman" w:hAnsi="Times New Roman" w:cs="Times New Roman"/>
                <w:color w:val="000000"/>
                <w:sz w:val="24"/>
                <w:szCs w:val="24"/>
                <w:lang w:eastAsia="ja-JP"/>
                <w:rPrChange w:id="16282" w:author="DuyNgo" w:date="2012-08-10T08:15:00Z">
                  <w:rPr>
                    <w:ins w:id="16283" w:author="DuyNgo" w:date="2012-08-10T07:31:00Z"/>
                    <w:rFonts w:ascii="Calibri" w:eastAsia="Times New Roman" w:hAnsi="Calibri" w:cs="Calibri"/>
                    <w:color w:val="000000"/>
                    <w:sz w:val="20"/>
                    <w:szCs w:val="20"/>
                    <w:lang w:eastAsia="ja-JP"/>
                  </w:rPr>
                </w:rPrChange>
              </w:rPr>
            </w:pPr>
            <w:ins w:id="16284" w:author="DuyNgo" w:date="2012-08-10T07:31:00Z">
              <w:r w:rsidRPr="00657B96">
                <w:rPr>
                  <w:rFonts w:ascii="Times New Roman" w:eastAsia="Times New Roman" w:hAnsi="Times New Roman" w:cs="Times New Roman"/>
                  <w:color w:val="000000"/>
                  <w:sz w:val="24"/>
                  <w:szCs w:val="24"/>
                  <w:lang w:eastAsia="ja-JP"/>
                  <w:rPrChange w:id="1628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6286"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287" w:author="DuyNgo" w:date="2012-08-10T07:31:00Z"/>
                <w:rFonts w:ascii="Times New Roman" w:eastAsia="Times New Roman" w:hAnsi="Times New Roman" w:cs="Times New Roman"/>
                <w:color w:val="000000"/>
                <w:sz w:val="24"/>
                <w:szCs w:val="24"/>
                <w:lang w:eastAsia="ja-JP"/>
                <w:rPrChange w:id="16288" w:author="DuyNgo" w:date="2012-08-10T08:15:00Z">
                  <w:rPr>
                    <w:ins w:id="16289" w:author="DuyNgo" w:date="2012-08-10T07:31:00Z"/>
                    <w:rFonts w:ascii="Calibri" w:eastAsia="Times New Roman" w:hAnsi="Calibri" w:cs="Calibri"/>
                    <w:color w:val="000000"/>
                    <w:sz w:val="20"/>
                    <w:szCs w:val="20"/>
                    <w:lang w:eastAsia="ja-JP"/>
                  </w:rPr>
                </w:rPrChange>
              </w:rPr>
            </w:pPr>
            <w:ins w:id="16290" w:author="DuyNgo" w:date="2012-08-10T07:31:00Z">
              <w:r w:rsidRPr="00657B96">
                <w:rPr>
                  <w:rFonts w:ascii="Times New Roman" w:eastAsia="Times New Roman" w:hAnsi="Times New Roman" w:cs="Times New Roman"/>
                  <w:color w:val="000000"/>
                  <w:sz w:val="24"/>
                  <w:szCs w:val="24"/>
                  <w:lang w:eastAsia="ja-JP"/>
                  <w:rPrChange w:id="16291"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16292"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293" w:author="DuyNgo" w:date="2012-08-10T07:31:00Z"/>
                <w:rFonts w:ascii="Times New Roman" w:eastAsia="Times New Roman" w:hAnsi="Times New Roman" w:cs="Times New Roman"/>
                <w:color w:val="000000"/>
                <w:sz w:val="24"/>
                <w:szCs w:val="24"/>
                <w:lang w:eastAsia="ja-JP"/>
                <w:rPrChange w:id="16294" w:author="DuyNgo" w:date="2012-08-10T08:15:00Z">
                  <w:rPr>
                    <w:ins w:id="16295" w:author="DuyNgo" w:date="2012-08-10T07:31:00Z"/>
                    <w:rFonts w:ascii="Calibri" w:eastAsia="Times New Roman" w:hAnsi="Calibri" w:cs="Calibri"/>
                    <w:color w:val="000000"/>
                    <w:sz w:val="20"/>
                    <w:szCs w:val="20"/>
                    <w:lang w:eastAsia="ja-JP"/>
                  </w:rPr>
                </w:rPrChange>
              </w:rPr>
            </w:pPr>
            <w:ins w:id="16296" w:author="DuyNgo" w:date="2012-08-10T07:31:00Z">
              <w:r w:rsidRPr="00657B96">
                <w:rPr>
                  <w:rFonts w:ascii="Times New Roman" w:eastAsia="Times New Roman" w:hAnsi="Times New Roman" w:cs="Times New Roman"/>
                  <w:color w:val="000000"/>
                  <w:sz w:val="24"/>
                  <w:szCs w:val="24"/>
                  <w:lang w:eastAsia="ja-JP"/>
                  <w:rPrChange w:id="16297" w:author="DuyNgo" w:date="2012-08-10T08:15:00Z">
                    <w:rPr>
                      <w:rFonts w:ascii="Calibri" w:eastAsia="Times New Roman" w:hAnsi="Calibri" w:cs="Calibri"/>
                      <w:b/>
                      <w:bCs/>
                      <w:color w:val="000000"/>
                      <w:sz w:val="28"/>
                      <w:szCs w:val="28"/>
                      <w:lang w:eastAsia="ja-JP"/>
                    </w:rPr>
                  </w:rPrChange>
                </w:rPr>
                <w:t>giang.phamnguyen</w:t>
              </w:r>
            </w:ins>
          </w:p>
        </w:tc>
        <w:tc>
          <w:tcPr>
            <w:tcW w:w="12498" w:type="dxa"/>
            <w:tcBorders>
              <w:top w:val="nil"/>
              <w:left w:val="nil"/>
              <w:bottom w:val="nil"/>
              <w:right w:val="nil"/>
            </w:tcBorders>
            <w:shd w:val="clear" w:color="auto" w:fill="auto"/>
            <w:noWrap/>
            <w:vAlign w:val="bottom"/>
            <w:hideMark/>
            <w:tcPrChange w:id="16298"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299" w:author="DuyNgo" w:date="2012-08-10T07:31:00Z"/>
                <w:rFonts w:ascii="Times New Roman" w:eastAsia="Times New Roman" w:hAnsi="Times New Roman" w:cs="Times New Roman"/>
                <w:color w:val="000000"/>
                <w:sz w:val="24"/>
                <w:szCs w:val="24"/>
                <w:lang w:eastAsia="ja-JP"/>
                <w:rPrChange w:id="16300" w:author="DuyNgo" w:date="2012-08-10T08:15:00Z">
                  <w:rPr>
                    <w:ins w:id="16301" w:author="DuyNgo" w:date="2012-08-10T07:31:00Z"/>
                    <w:rFonts w:ascii="Calibri" w:eastAsia="Times New Roman" w:hAnsi="Calibri" w:cs="Calibri"/>
                    <w:color w:val="000000"/>
                    <w:sz w:val="20"/>
                    <w:szCs w:val="20"/>
                    <w:lang w:eastAsia="ja-JP"/>
                  </w:rPr>
                </w:rPrChange>
              </w:rPr>
            </w:pPr>
            <w:ins w:id="16302" w:author="DuyNgo" w:date="2012-08-10T07:31:00Z">
              <w:r w:rsidRPr="00657B96">
                <w:rPr>
                  <w:rFonts w:ascii="Times New Roman" w:eastAsia="Times New Roman" w:hAnsi="Times New Roman" w:cs="Times New Roman"/>
                  <w:color w:val="000000"/>
                  <w:sz w:val="24"/>
                  <w:szCs w:val="24"/>
                  <w:lang w:eastAsia="ja-JP"/>
                  <w:rPrChange w:id="16303" w:author="DuyNgo" w:date="2012-08-10T08:15:00Z">
                    <w:rPr>
                      <w:rFonts w:ascii="Calibri" w:eastAsia="Times New Roman" w:hAnsi="Calibri" w:cs="Calibri"/>
                      <w:b/>
                      <w:bCs/>
                      <w:color w:val="000000"/>
                      <w:sz w:val="28"/>
                      <w:szCs w:val="28"/>
                      <w:lang w:eastAsia="ja-JP"/>
                    </w:rPr>
                  </w:rPrChange>
                </w:rPr>
                <w:t>[Planner] Project name/Project folder is not true</w:t>
              </w:r>
            </w:ins>
          </w:p>
        </w:tc>
      </w:tr>
      <w:tr w:rsidR="00E13723" w:rsidRPr="00657B96" w:rsidTr="00E13723">
        <w:trPr>
          <w:trHeight w:val="300"/>
          <w:ins w:id="16304" w:author="DuyNgo" w:date="2012-08-10T07:31:00Z"/>
          <w:trPrChange w:id="1630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6306"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6307" w:author="DuyNgo" w:date="2012-08-10T07:31:00Z"/>
                <w:rFonts w:ascii="Times New Roman" w:eastAsia="Times New Roman" w:hAnsi="Times New Roman" w:cs="Times New Roman"/>
                <w:color w:val="000000"/>
                <w:sz w:val="24"/>
                <w:szCs w:val="24"/>
                <w:lang w:eastAsia="ja-JP"/>
                <w:rPrChange w:id="16308" w:author="DuyNgo" w:date="2012-08-10T08:15:00Z">
                  <w:rPr>
                    <w:ins w:id="16309" w:author="DuyNgo" w:date="2012-08-10T07:31:00Z"/>
                    <w:rFonts w:ascii="Calibri" w:eastAsia="Times New Roman" w:hAnsi="Calibri" w:cs="Calibri"/>
                    <w:color w:val="000000"/>
                    <w:lang w:eastAsia="ja-JP"/>
                  </w:rPr>
                </w:rPrChange>
              </w:rPr>
            </w:pPr>
            <w:ins w:id="16310" w:author="DuyNgo" w:date="2012-08-10T07:31:00Z">
              <w:r w:rsidRPr="00657B96">
                <w:rPr>
                  <w:rFonts w:ascii="Times New Roman" w:eastAsia="Times New Roman" w:hAnsi="Times New Roman" w:cs="Times New Roman"/>
                  <w:color w:val="000000"/>
                  <w:sz w:val="24"/>
                  <w:szCs w:val="24"/>
                  <w:lang w:eastAsia="ja-JP"/>
                  <w:rPrChange w:id="16311" w:author="DuyNgo" w:date="2012-08-10T08:15:00Z">
                    <w:rPr>
                      <w:rFonts w:ascii="Calibri" w:eastAsia="Times New Roman" w:hAnsi="Calibri" w:cs="Calibri"/>
                      <w:b/>
                      <w:bCs/>
                      <w:color w:val="000000"/>
                      <w:sz w:val="28"/>
                      <w:szCs w:val="28"/>
                      <w:lang w:eastAsia="ja-JP"/>
                    </w:rPr>
                  </w:rPrChange>
                </w:rPr>
                <w:t>17</w:t>
              </w:r>
            </w:ins>
          </w:p>
        </w:tc>
        <w:tc>
          <w:tcPr>
            <w:tcW w:w="862" w:type="dxa"/>
            <w:tcBorders>
              <w:top w:val="nil"/>
              <w:left w:val="nil"/>
              <w:bottom w:val="nil"/>
              <w:right w:val="nil"/>
            </w:tcBorders>
            <w:shd w:val="clear" w:color="auto" w:fill="auto"/>
            <w:noWrap/>
            <w:vAlign w:val="bottom"/>
            <w:hideMark/>
            <w:tcPrChange w:id="16312"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313" w:author="DuyNgo" w:date="2012-08-10T07:31:00Z"/>
                <w:rFonts w:ascii="Times New Roman" w:eastAsia="Times New Roman" w:hAnsi="Times New Roman" w:cs="Times New Roman"/>
                <w:color w:val="000000"/>
                <w:sz w:val="24"/>
                <w:szCs w:val="24"/>
                <w:lang w:eastAsia="ja-JP"/>
                <w:rPrChange w:id="16314" w:author="DuyNgo" w:date="2012-08-10T08:15:00Z">
                  <w:rPr>
                    <w:ins w:id="16315" w:author="DuyNgo" w:date="2012-08-10T07:31:00Z"/>
                    <w:rFonts w:ascii="Calibri" w:eastAsia="Times New Roman" w:hAnsi="Calibri" w:cs="Calibri"/>
                    <w:color w:val="000000"/>
                    <w:sz w:val="20"/>
                    <w:szCs w:val="20"/>
                    <w:lang w:eastAsia="ja-JP"/>
                  </w:rPr>
                </w:rPrChange>
              </w:rPr>
            </w:pPr>
            <w:ins w:id="16316" w:author="DuyNgo" w:date="2012-08-10T07:31:00Z">
              <w:r w:rsidRPr="00657B96">
                <w:rPr>
                  <w:rFonts w:ascii="Times New Roman" w:eastAsia="Times New Roman" w:hAnsi="Times New Roman" w:cs="Times New Roman"/>
                  <w:color w:val="000000"/>
                  <w:sz w:val="24"/>
                  <w:szCs w:val="24"/>
                  <w:lang w:eastAsia="ja-JP"/>
                  <w:rPrChange w:id="1631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6318"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319" w:author="DuyNgo" w:date="2012-08-10T07:31:00Z"/>
                <w:rFonts w:ascii="Times New Roman" w:eastAsia="Times New Roman" w:hAnsi="Times New Roman" w:cs="Times New Roman"/>
                <w:color w:val="000000"/>
                <w:sz w:val="24"/>
                <w:szCs w:val="24"/>
                <w:lang w:eastAsia="ja-JP"/>
                <w:rPrChange w:id="16320" w:author="DuyNgo" w:date="2012-08-10T08:15:00Z">
                  <w:rPr>
                    <w:ins w:id="16321" w:author="DuyNgo" w:date="2012-08-10T07:31:00Z"/>
                    <w:rFonts w:ascii="Calibri" w:eastAsia="Times New Roman" w:hAnsi="Calibri" w:cs="Calibri"/>
                    <w:color w:val="000000"/>
                    <w:sz w:val="20"/>
                    <w:szCs w:val="20"/>
                    <w:lang w:eastAsia="ja-JP"/>
                  </w:rPr>
                </w:rPrChange>
              </w:rPr>
            </w:pPr>
            <w:ins w:id="16322" w:author="DuyNgo" w:date="2012-08-10T07:31:00Z">
              <w:r w:rsidRPr="00657B96">
                <w:rPr>
                  <w:rFonts w:ascii="Times New Roman" w:eastAsia="Times New Roman" w:hAnsi="Times New Roman" w:cs="Times New Roman"/>
                  <w:color w:val="000000"/>
                  <w:sz w:val="24"/>
                  <w:szCs w:val="24"/>
                  <w:lang w:eastAsia="ja-JP"/>
                  <w:rPrChange w:id="1632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6324"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325" w:author="DuyNgo" w:date="2012-08-10T07:31:00Z"/>
                <w:rFonts w:ascii="Times New Roman" w:eastAsia="Times New Roman" w:hAnsi="Times New Roman" w:cs="Times New Roman"/>
                <w:color w:val="000000"/>
                <w:sz w:val="24"/>
                <w:szCs w:val="24"/>
                <w:lang w:eastAsia="ja-JP"/>
                <w:rPrChange w:id="16326" w:author="DuyNgo" w:date="2012-08-10T08:15:00Z">
                  <w:rPr>
                    <w:ins w:id="16327" w:author="DuyNgo" w:date="2012-08-10T07:31:00Z"/>
                    <w:rFonts w:ascii="Calibri" w:eastAsia="Times New Roman" w:hAnsi="Calibri" w:cs="Calibri"/>
                    <w:color w:val="000000"/>
                    <w:sz w:val="20"/>
                    <w:szCs w:val="20"/>
                    <w:lang w:eastAsia="ja-JP"/>
                  </w:rPr>
                </w:rPrChange>
              </w:rPr>
            </w:pPr>
            <w:ins w:id="16328" w:author="DuyNgo" w:date="2012-08-10T07:31:00Z">
              <w:r w:rsidRPr="00657B96">
                <w:rPr>
                  <w:rFonts w:ascii="Times New Roman" w:eastAsia="Times New Roman" w:hAnsi="Times New Roman" w:cs="Times New Roman"/>
                  <w:color w:val="000000"/>
                  <w:sz w:val="24"/>
                  <w:szCs w:val="24"/>
                  <w:lang w:eastAsia="ja-JP"/>
                  <w:rPrChange w:id="1632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6330"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331" w:author="DuyNgo" w:date="2012-08-10T07:31:00Z"/>
                <w:rFonts w:ascii="Times New Roman" w:eastAsia="Times New Roman" w:hAnsi="Times New Roman" w:cs="Times New Roman"/>
                <w:color w:val="000000"/>
                <w:sz w:val="24"/>
                <w:szCs w:val="24"/>
                <w:lang w:eastAsia="ja-JP"/>
                <w:rPrChange w:id="16332" w:author="DuyNgo" w:date="2012-08-10T08:15:00Z">
                  <w:rPr>
                    <w:ins w:id="16333" w:author="DuyNgo" w:date="2012-08-10T07:31:00Z"/>
                    <w:rFonts w:ascii="Calibri" w:eastAsia="Times New Roman" w:hAnsi="Calibri" w:cs="Calibri"/>
                    <w:color w:val="000000"/>
                    <w:sz w:val="20"/>
                    <w:szCs w:val="20"/>
                    <w:lang w:eastAsia="ja-JP"/>
                  </w:rPr>
                </w:rPrChange>
              </w:rPr>
            </w:pPr>
            <w:ins w:id="16334" w:author="DuyNgo" w:date="2012-08-10T07:31:00Z">
              <w:r w:rsidRPr="00657B96">
                <w:rPr>
                  <w:rFonts w:ascii="Times New Roman" w:eastAsia="Times New Roman" w:hAnsi="Times New Roman" w:cs="Times New Roman"/>
                  <w:color w:val="000000"/>
                  <w:sz w:val="24"/>
                  <w:szCs w:val="24"/>
                  <w:lang w:eastAsia="ja-JP"/>
                  <w:rPrChange w:id="16335" w:author="DuyNgo" w:date="2012-08-10T08:15:00Z">
                    <w:rPr>
                      <w:rFonts w:ascii="Calibri" w:eastAsia="Times New Roman" w:hAnsi="Calibri" w:cs="Calibri"/>
                      <w:b/>
                      <w:bCs/>
                      <w:color w:val="000000"/>
                      <w:sz w:val="28"/>
                      <w:szCs w:val="28"/>
                      <w:lang w:eastAsia="ja-JP"/>
                    </w:rPr>
                  </w:rPrChange>
                </w:rPr>
                <w:t>giang.phamnguyen</w:t>
              </w:r>
            </w:ins>
          </w:p>
        </w:tc>
        <w:tc>
          <w:tcPr>
            <w:tcW w:w="12498" w:type="dxa"/>
            <w:tcBorders>
              <w:top w:val="nil"/>
              <w:left w:val="nil"/>
              <w:bottom w:val="nil"/>
              <w:right w:val="nil"/>
            </w:tcBorders>
            <w:shd w:val="clear" w:color="auto" w:fill="auto"/>
            <w:noWrap/>
            <w:vAlign w:val="bottom"/>
            <w:hideMark/>
            <w:tcPrChange w:id="16336"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337" w:author="DuyNgo" w:date="2012-08-10T07:31:00Z"/>
                <w:rFonts w:ascii="Times New Roman" w:eastAsia="Times New Roman" w:hAnsi="Times New Roman" w:cs="Times New Roman"/>
                <w:color w:val="000000"/>
                <w:sz w:val="24"/>
                <w:szCs w:val="24"/>
                <w:lang w:eastAsia="ja-JP"/>
                <w:rPrChange w:id="16338" w:author="DuyNgo" w:date="2012-08-10T08:15:00Z">
                  <w:rPr>
                    <w:ins w:id="16339" w:author="DuyNgo" w:date="2012-08-10T07:31:00Z"/>
                    <w:rFonts w:ascii="Calibri" w:eastAsia="Times New Roman" w:hAnsi="Calibri" w:cs="Calibri"/>
                    <w:color w:val="000000"/>
                    <w:sz w:val="20"/>
                    <w:szCs w:val="20"/>
                    <w:lang w:eastAsia="ja-JP"/>
                  </w:rPr>
                </w:rPrChange>
              </w:rPr>
            </w:pPr>
            <w:ins w:id="16340" w:author="DuyNgo" w:date="2012-08-10T07:31:00Z">
              <w:r w:rsidRPr="00657B96">
                <w:rPr>
                  <w:rFonts w:ascii="Times New Roman" w:eastAsia="Times New Roman" w:hAnsi="Times New Roman" w:cs="Times New Roman"/>
                  <w:color w:val="000000"/>
                  <w:sz w:val="24"/>
                  <w:szCs w:val="24"/>
                  <w:lang w:eastAsia="ja-JP"/>
                  <w:rPrChange w:id="16341" w:author="DuyNgo" w:date="2012-08-10T08:15:00Z">
                    <w:rPr>
                      <w:rFonts w:ascii="Calibri" w:eastAsia="Times New Roman" w:hAnsi="Calibri" w:cs="Calibri"/>
                      <w:b/>
                      <w:bCs/>
                      <w:color w:val="000000"/>
                      <w:sz w:val="28"/>
                      <w:szCs w:val="28"/>
                      <w:lang w:eastAsia="ja-JP"/>
                    </w:rPr>
                  </w:rPrChange>
                </w:rPr>
                <w:t>[Planner] Home page of the Planner Portlet is not good</w:t>
              </w:r>
            </w:ins>
          </w:p>
        </w:tc>
      </w:tr>
      <w:tr w:rsidR="00E13723" w:rsidRPr="00657B96" w:rsidTr="00E13723">
        <w:trPr>
          <w:trHeight w:val="300"/>
          <w:ins w:id="16342" w:author="DuyNgo" w:date="2012-08-10T07:31:00Z"/>
          <w:trPrChange w:id="1634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6344"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6345" w:author="DuyNgo" w:date="2012-08-10T07:31:00Z"/>
                <w:rFonts w:ascii="Times New Roman" w:eastAsia="Times New Roman" w:hAnsi="Times New Roman" w:cs="Times New Roman"/>
                <w:color w:val="000000"/>
                <w:sz w:val="24"/>
                <w:szCs w:val="24"/>
                <w:lang w:eastAsia="ja-JP"/>
                <w:rPrChange w:id="16346" w:author="DuyNgo" w:date="2012-08-10T08:15:00Z">
                  <w:rPr>
                    <w:ins w:id="16347" w:author="DuyNgo" w:date="2012-08-10T07:31:00Z"/>
                    <w:rFonts w:ascii="Calibri" w:eastAsia="Times New Roman" w:hAnsi="Calibri" w:cs="Calibri"/>
                    <w:color w:val="000000"/>
                    <w:lang w:eastAsia="ja-JP"/>
                  </w:rPr>
                </w:rPrChange>
              </w:rPr>
            </w:pPr>
            <w:ins w:id="16348" w:author="DuyNgo" w:date="2012-08-10T07:31:00Z">
              <w:r w:rsidRPr="00657B96">
                <w:rPr>
                  <w:rFonts w:ascii="Times New Roman" w:eastAsia="Times New Roman" w:hAnsi="Times New Roman" w:cs="Times New Roman"/>
                  <w:color w:val="000000"/>
                  <w:sz w:val="24"/>
                  <w:szCs w:val="24"/>
                  <w:lang w:eastAsia="ja-JP"/>
                  <w:rPrChange w:id="16349" w:author="DuyNgo" w:date="2012-08-10T08:15:00Z">
                    <w:rPr>
                      <w:rFonts w:ascii="Calibri" w:eastAsia="Times New Roman" w:hAnsi="Calibri" w:cs="Calibri"/>
                      <w:b/>
                      <w:bCs/>
                      <w:color w:val="000000"/>
                      <w:sz w:val="28"/>
                      <w:szCs w:val="28"/>
                      <w:lang w:eastAsia="ja-JP"/>
                    </w:rPr>
                  </w:rPrChange>
                </w:rPr>
                <w:t>18</w:t>
              </w:r>
            </w:ins>
          </w:p>
        </w:tc>
        <w:tc>
          <w:tcPr>
            <w:tcW w:w="862" w:type="dxa"/>
            <w:tcBorders>
              <w:top w:val="nil"/>
              <w:left w:val="nil"/>
              <w:bottom w:val="nil"/>
              <w:right w:val="nil"/>
            </w:tcBorders>
            <w:shd w:val="clear" w:color="auto" w:fill="auto"/>
            <w:noWrap/>
            <w:vAlign w:val="bottom"/>
            <w:hideMark/>
            <w:tcPrChange w:id="16350"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351" w:author="DuyNgo" w:date="2012-08-10T07:31:00Z"/>
                <w:rFonts w:ascii="Times New Roman" w:eastAsia="Times New Roman" w:hAnsi="Times New Roman" w:cs="Times New Roman"/>
                <w:color w:val="000000"/>
                <w:sz w:val="24"/>
                <w:szCs w:val="24"/>
                <w:lang w:eastAsia="ja-JP"/>
                <w:rPrChange w:id="16352" w:author="DuyNgo" w:date="2012-08-10T08:15:00Z">
                  <w:rPr>
                    <w:ins w:id="16353" w:author="DuyNgo" w:date="2012-08-10T07:31:00Z"/>
                    <w:rFonts w:ascii="Calibri" w:eastAsia="Times New Roman" w:hAnsi="Calibri" w:cs="Calibri"/>
                    <w:color w:val="000000"/>
                    <w:sz w:val="20"/>
                    <w:szCs w:val="20"/>
                    <w:lang w:eastAsia="ja-JP"/>
                  </w:rPr>
                </w:rPrChange>
              </w:rPr>
            </w:pPr>
            <w:ins w:id="16354" w:author="DuyNgo" w:date="2012-08-10T07:31:00Z">
              <w:r w:rsidRPr="00657B96">
                <w:rPr>
                  <w:rFonts w:ascii="Times New Roman" w:eastAsia="Times New Roman" w:hAnsi="Times New Roman" w:cs="Times New Roman"/>
                  <w:color w:val="000000"/>
                  <w:sz w:val="24"/>
                  <w:szCs w:val="24"/>
                  <w:lang w:eastAsia="ja-JP"/>
                  <w:rPrChange w:id="1635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6356"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357" w:author="DuyNgo" w:date="2012-08-10T07:31:00Z"/>
                <w:rFonts w:ascii="Times New Roman" w:eastAsia="Times New Roman" w:hAnsi="Times New Roman" w:cs="Times New Roman"/>
                <w:color w:val="000000"/>
                <w:sz w:val="24"/>
                <w:szCs w:val="24"/>
                <w:lang w:eastAsia="ja-JP"/>
                <w:rPrChange w:id="16358" w:author="DuyNgo" w:date="2012-08-10T08:15:00Z">
                  <w:rPr>
                    <w:ins w:id="16359" w:author="DuyNgo" w:date="2012-08-10T07:31:00Z"/>
                    <w:rFonts w:ascii="Calibri" w:eastAsia="Times New Roman" w:hAnsi="Calibri" w:cs="Calibri"/>
                    <w:color w:val="000000"/>
                    <w:sz w:val="20"/>
                    <w:szCs w:val="20"/>
                    <w:lang w:eastAsia="ja-JP"/>
                  </w:rPr>
                </w:rPrChange>
              </w:rPr>
            </w:pPr>
            <w:ins w:id="16360" w:author="DuyNgo" w:date="2012-08-10T07:31:00Z">
              <w:r w:rsidRPr="00657B96">
                <w:rPr>
                  <w:rFonts w:ascii="Times New Roman" w:eastAsia="Times New Roman" w:hAnsi="Times New Roman" w:cs="Times New Roman"/>
                  <w:color w:val="000000"/>
                  <w:sz w:val="24"/>
                  <w:szCs w:val="24"/>
                  <w:lang w:eastAsia="ja-JP"/>
                  <w:rPrChange w:id="1636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6362"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363" w:author="DuyNgo" w:date="2012-08-10T07:31:00Z"/>
                <w:rFonts w:ascii="Times New Roman" w:eastAsia="Times New Roman" w:hAnsi="Times New Roman" w:cs="Times New Roman"/>
                <w:color w:val="000000"/>
                <w:sz w:val="24"/>
                <w:szCs w:val="24"/>
                <w:lang w:eastAsia="ja-JP"/>
                <w:rPrChange w:id="16364" w:author="DuyNgo" w:date="2012-08-10T08:15:00Z">
                  <w:rPr>
                    <w:ins w:id="16365" w:author="DuyNgo" w:date="2012-08-10T07:31:00Z"/>
                    <w:rFonts w:ascii="Calibri" w:eastAsia="Times New Roman" w:hAnsi="Calibri" w:cs="Calibri"/>
                    <w:color w:val="000000"/>
                    <w:sz w:val="20"/>
                    <w:szCs w:val="20"/>
                    <w:lang w:eastAsia="ja-JP"/>
                  </w:rPr>
                </w:rPrChange>
              </w:rPr>
            </w:pPr>
            <w:ins w:id="16366" w:author="DuyNgo" w:date="2012-08-10T07:31:00Z">
              <w:r w:rsidRPr="00657B96">
                <w:rPr>
                  <w:rFonts w:ascii="Times New Roman" w:eastAsia="Times New Roman" w:hAnsi="Times New Roman" w:cs="Times New Roman"/>
                  <w:color w:val="000000"/>
                  <w:sz w:val="24"/>
                  <w:szCs w:val="24"/>
                  <w:lang w:eastAsia="ja-JP"/>
                  <w:rPrChange w:id="16367"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6368"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369" w:author="DuyNgo" w:date="2012-08-10T07:31:00Z"/>
                <w:rFonts w:ascii="Times New Roman" w:eastAsia="Times New Roman" w:hAnsi="Times New Roman" w:cs="Times New Roman"/>
                <w:color w:val="000000"/>
                <w:sz w:val="24"/>
                <w:szCs w:val="24"/>
                <w:lang w:eastAsia="ja-JP"/>
                <w:rPrChange w:id="16370" w:author="DuyNgo" w:date="2012-08-10T08:15:00Z">
                  <w:rPr>
                    <w:ins w:id="16371" w:author="DuyNgo" w:date="2012-08-10T07:31:00Z"/>
                    <w:rFonts w:ascii="Calibri" w:eastAsia="Times New Roman" w:hAnsi="Calibri" w:cs="Calibri"/>
                    <w:color w:val="000000"/>
                    <w:sz w:val="20"/>
                    <w:szCs w:val="20"/>
                    <w:lang w:eastAsia="ja-JP"/>
                  </w:rPr>
                </w:rPrChange>
              </w:rPr>
            </w:pPr>
            <w:ins w:id="16372" w:author="DuyNgo" w:date="2012-08-10T07:31:00Z">
              <w:r w:rsidRPr="00657B96">
                <w:rPr>
                  <w:rFonts w:ascii="Times New Roman" w:eastAsia="Times New Roman" w:hAnsi="Times New Roman" w:cs="Times New Roman"/>
                  <w:color w:val="000000"/>
                  <w:sz w:val="24"/>
                  <w:szCs w:val="24"/>
                  <w:lang w:eastAsia="ja-JP"/>
                  <w:rPrChange w:id="16373" w:author="DuyNgo" w:date="2012-08-10T08:15:00Z">
                    <w:rPr>
                      <w:rFonts w:ascii="Calibri" w:eastAsia="Times New Roman" w:hAnsi="Calibri" w:cs="Calibri"/>
                      <w:b/>
                      <w:bCs/>
                      <w:color w:val="000000"/>
                      <w:sz w:val="28"/>
                      <w:szCs w:val="28"/>
                      <w:lang w:eastAsia="ja-JP"/>
                    </w:rPr>
                  </w:rPrChange>
                </w:rPr>
                <w:t>giang.phamnguyen</w:t>
              </w:r>
            </w:ins>
          </w:p>
        </w:tc>
        <w:tc>
          <w:tcPr>
            <w:tcW w:w="12498" w:type="dxa"/>
            <w:tcBorders>
              <w:top w:val="nil"/>
              <w:left w:val="nil"/>
              <w:bottom w:val="nil"/>
              <w:right w:val="nil"/>
            </w:tcBorders>
            <w:shd w:val="clear" w:color="auto" w:fill="auto"/>
            <w:noWrap/>
            <w:vAlign w:val="bottom"/>
            <w:hideMark/>
            <w:tcPrChange w:id="16374"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375" w:author="DuyNgo" w:date="2012-08-10T07:31:00Z"/>
                <w:rFonts w:ascii="Times New Roman" w:eastAsia="Times New Roman" w:hAnsi="Times New Roman" w:cs="Times New Roman"/>
                <w:color w:val="000000"/>
                <w:sz w:val="24"/>
                <w:szCs w:val="24"/>
                <w:lang w:eastAsia="ja-JP"/>
                <w:rPrChange w:id="16376" w:author="DuyNgo" w:date="2012-08-10T08:15:00Z">
                  <w:rPr>
                    <w:ins w:id="16377" w:author="DuyNgo" w:date="2012-08-10T07:31:00Z"/>
                    <w:rFonts w:ascii="Calibri" w:eastAsia="Times New Roman" w:hAnsi="Calibri" w:cs="Calibri"/>
                    <w:color w:val="000000"/>
                    <w:sz w:val="20"/>
                    <w:szCs w:val="20"/>
                    <w:lang w:eastAsia="ja-JP"/>
                  </w:rPr>
                </w:rPrChange>
              </w:rPr>
            </w:pPr>
            <w:ins w:id="16378" w:author="DuyNgo" w:date="2012-08-10T07:31:00Z">
              <w:r w:rsidRPr="00657B96">
                <w:rPr>
                  <w:rFonts w:ascii="Times New Roman" w:eastAsia="Times New Roman" w:hAnsi="Times New Roman" w:cs="Times New Roman"/>
                  <w:color w:val="000000"/>
                  <w:sz w:val="24"/>
                  <w:szCs w:val="24"/>
                  <w:lang w:eastAsia="ja-JP"/>
                  <w:rPrChange w:id="16379" w:author="DuyNgo" w:date="2012-08-10T08:15:00Z">
                    <w:rPr>
                      <w:rFonts w:ascii="Calibri" w:eastAsia="Times New Roman" w:hAnsi="Calibri" w:cs="Calibri"/>
                      <w:b/>
                      <w:bCs/>
                      <w:color w:val="000000"/>
                      <w:sz w:val="28"/>
                      <w:szCs w:val="28"/>
                      <w:lang w:eastAsia="ja-JP"/>
                    </w:rPr>
                  </w:rPrChange>
                </w:rPr>
                <w:t>[Planner] Unclear error message</w:t>
              </w:r>
            </w:ins>
          </w:p>
        </w:tc>
      </w:tr>
      <w:tr w:rsidR="00E13723" w:rsidRPr="00657B96" w:rsidTr="00E13723">
        <w:trPr>
          <w:trHeight w:val="300"/>
          <w:ins w:id="16380" w:author="DuyNgo" w:date="2012-08-10T07:31:00Z"/>
          <w:trPrChange w:id="1638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6382"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6383" w:author="DuyNgo" w:date="2012-08-10T07:31:00Z"/>
                <w:rFonts w:ascii="Times New Roman" w:eastAsia="Times New Roman" w:hAnsi="Times New Roman" w:cs="Times New Roman"/>
                <w:color w:val="000000"/>
                <w:sz w:val="24"/>
                <w:szCs w:val="24"/>
                <w:lang w:eastAsia="ja-JP"/>
                <w:rPrChange w:id="16384" w:author="DuyNgo" w:date="2012-08-10T08:15:00Z">
                  <w:rPr>
                    <w:ins w:id="16385" w:author="DuyNgo" w:date="2012-08-10T07:31:00Z"/>
                    <w:rFonts w:ascii="Calibri" w:eastAsia="Times New Roman" w:hAnsi="Calibri" w:cs="Calibri"/>
                    <w:color w:val="000000"/>
                    <w:lang w:eastAsia="ja-JP"/>
                  </w:rPr>
                </w:rPrChange>
              </w:rPr>
            </w:pPr>
            <w:ins w:id="16386" w:author="DuyNgo" w:date="2012-08-10T07:31:00Z">
              <w:r w:rsidRPr="00657B96">
                <w:rPr>
                  <w:rFonts w:ascii="Times New Roman" w:eastAsia="Times New Roman" w:hAnsi="Times New Roman" w:cs="Times New Roman"/>
                  <w:color w:val="000000"/>
                  <w:sz w:val="24"/>
                  <w:szCs w:val="24"/>
                  <w:lang w:eastAsia="ja-JP"/>
                  <w:rPrChange w:id="16387" w:author="DuyNgo" w:date="2012-08-10T08:15:00Z">
                    <w:rPr>
                      <w:rFonts w:ascii="Calibri" w:eastAsia="Times New Roman" w:hAnsi="Calibri" w:cs="Calibri"/>
                      <w:b/>
                      <w:bCs/>
                      <w:color w:val="000000"/>
                      <w:sz w:val="28"/>
                      <w:szCs w:val="28"/>
                      <w:lang w:eastAsia="ja-JP"/>
                    </w:rPr>
                  </w:rPrChange>
                </w:rPr>
                <w:t>19</w:t>
              </w:r>
            </w:ins>
          </w:p>
        </w:tc>
        <w:tc>
          <w:tcPr>
            <w:tcW w:w="862" w:type="dxa"/>
            <w:tcBorders>
              <w:top w:val="nil"/>
              <w:left w:val="nil"/>
              <w:bottom w:val="nil"/>
              <w:right w:val="nil"/>
            </w:tcBorders>
            <w:shd w:val="clear" w:color="auto" w:fill="auto"/>
            <w:noWrap/>
            <w:vAlign w:val="bottom"/>
            <w:hideMark/>
            <w:tcPrChange w:id="16388"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389" w:author="DuyNgo" w:date="2012-08-10T07:31:00Z"/>
                <w:rFonts w:ascii="Times New Roman" w:eastAsia="Times New Roman" w:hAnsi="Times New Roman" w:cs="Times New Roman"/>
                <w:color w:val="000000"/>
                <w:sz w:val="24"/>
                <w:szCs w:val="24"/>
                <w:lang w:eastAsia="ja-JP"/>
                <w:rPrChange w:id="16390" w:author="DuyNgo" w:date="2012-08-10T08:15:00Z">
                  <w:rPr>
                    <w:ins w:id="16391" w:author="DuyNgo" w:date="2012-08-10T07:31:00Z"/>
                    <w:rFonts w:ascii="Calibri" w:eastAsia="Times New Roman" w:hAnsi="Calibri" w:cs="Calibri"/>
                    <w:color w:val="000000"/>
                    <w:sz w:val="20"/>
                    <w:szCs w:val="20"/>
                    <w:lang w:eastAsia="ja-JP"/>
                  </w:rPr>
                </w:rPrChange>
              </w:rPr>
            </w:pPr>
            <w:ins w:id="16392" w:author="DuyNgo" w:date="2012-08-10T07:31:00Z">
              <w:r w:rsidRPr="00657B96">
                <w:rPr>
                  <w:rFonts w:ascii="Times New Roman" w:eastAsia="Times New Roman" w:hAnsi="Times New Roman" w:cs="Times New Roman"/>
                  <w:color w:val="000000"/>
                  <w:sz w:val="24"/>
                  <w:szCs w:val="24"/>
                  <w:lang w:eastAsia="ja-JP"/>
                  <w:rPrChange w:id="1639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6394"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395" w:author="DuyNgo" w:date="2012-08-10T07:31:00Z"/>
                <w:rFonts w:ascii="Times New Roman" w:eastAsia="Times New Roman" w:hAnsi="Times New Roman" w:cs="Times New Roman"/>
                <w:color w:val="000000"/>
                <w:sz w:val="24"/>
                <w:szCs w:val="24"/>
                <w:lang w:eastAsia="ja-JP"/>
                <w:rPrChange w:id="16396" w:author="DuyNgo" w:date="2012-08-10T08:15:00Z">
                  <w:rPr>
                    <w:ins w:id="16397" w:author="DuyNgo" w:date="2012-08-10T07:31:00Z"/>
                    <w:rFonts w:ascii="Calibri" w:eastAsia="Times New Roman" w:hAnsi="Calibri" w:cs="Calibri"/>
                    <w:color w:val="000000"/>
                    <w:sz w:val="20"/>
                    <w:szCs w:val="20"/>
                    <w:lang w:eastAsia="ja-JP"/>
                  </w:rPr>
                </w:rPrChange>
              </w:rPr>
            </w:pPr>
            <w:ins w:id="16398" w:author="DuyNgo" w:date="2012-08-10T07:31:00Z">
              <w:r w:rsidRPr="00657B96">
                <w:rPr>
                  <w:rFonts w:ascii="Times New Roman" w:eastAsia="Times New Roman" w:hAnsi="Times New Roman" w:cs="Times New Roman"/>
                  <w:color w:val="000000"/>
                  <w:sz w:val="24"/>
                  <w:szCs w:val="24"/>
                  <w:lang w:eastAsia="ja-JP"/>
                  <w:rPrChange w:id="1639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6400"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401" w:author="DuyNgo" w:date="2012-08-10T07:31:00Z"/>
                <w:rFonts w:ascii="Times New Roman" w:eastAsia="Times New Roman" w:hAnsi="Times New Roman" w:cs="Times New Roman"/>
                <w:color w:val="000000"/>
                <w:sz w:val="24"/>
                <w:szCs w:val="24"/>
                <w:lang w:eastAsia="ja-JP"/>
                <w:rPrChange w:id="16402" w:author="DuyNgo" w:date="2012-08-10T08:15:00Z">
                  <w:rPr>
                    <w:ins w:id="16403" w:author="DuyNgo" w:date="2012-08-10T07:31:00Z"/>
                    <w:rFonts w:ascii="Calibri" w:eastAsia="Times New Roman" w:hAnsi="Calibri" w:cs="Calibri"/>
                    <w:color w:val="000000"/>
                    <w:sz w:val="20"/>
                    <w:szCs w:val="20"/>
                    <w:lang w:eastAsia="ja-JP"/>
                  </w:rPr>
                </w:rPrChange>
              </w:rPr>
            </w:pPr>
            <w:ins w:id="16404" w:author="DuyNgo" w:date="2012-08-10T07:31:00Z">
              <w:r w:rsidRPr="00657B96">
                <w:rPr>
                  <w:rFonts w:ascii="Times New Roman" w:eastAsia="Times New Roman" w:hAnsi="Times New Roman" w:cs="Times New Roman"/>
                  <w:color w:val="000000"/>
                  <w:sz w:val="24"/>
                  <w:szCs w:val="24"/>
                  <w:lang w:eastAsia="ja-JP"/>
                  <w:rPrChange w:id="16405" w:author="DuyNgo" w:date="2012-08-10T08:15:00Z">
                    <w:rPr>
                      <w:rFonts w:ascii="Calibri" w:eastAsia="Times New Roman" w:hAnsi="Calibri" w:cs="Calibri"/>
                      <w:b/>
                      <w:bCs/>
                      <w:color w:val="000000"/>
                      <w:sz w:val="28"/>
                      <w:szCs w:val="28"/>
                      <w:lang w:eastAsia="ja-JP"/>
                    </w:rPr>
                  </w:rPrChange>
                </w:rPr>
                <w:t>Critical</w:t>
              </w:r>
            </w:ins>
          </w:p>
        </w:tc>
        <w:tc>
          <w:tcPr>
            <w:tcW w:w="1922" w:type="dxa"/>
            <w:tcBorders>
              <w:top w:val="nil"/>
              <w:left w:val="nil"/>
              <w:bottom w:val="nil"/>
              <w:right w:val="nil"/>
            </w:tcBorders>
            <w:shd w:val="clear" w:color="auto" w:fill="auto"/>
            <w:noWrap/>
            <w:vAlign w:val="bottom"/>
            <w:hideMark/>
            <w:tcPrChange w:id="16406"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407" w:author="DuyNgo" w:date="2012-08-10T07:31:00Z"/>
                <w:rFonts w:ascii="Times New Roman" w:eastAsia="Times New Roman" w:hAnsi="Times New Roman" w:cs="Times New Roman"/>
                <w:color w:val="000000"/>
                <w:sz w:val="24"/>
                <w:szCs w:val="24"/>
                <w:lang w:eastAsia="ja-JP"/>
                <w:rPrChange w:id="16408" w:author="DuyNgo" w:date="2012-08-10T08:15:00Z">
                  <w:rPr>
                    <w:ins w:id="16409" w:author="DuyNgo" w:date="2012-08-10T07:31:00Z"/>
                    <w:rFonts w:ascii="Calibri" w:eastAsia="Times New Roman" w:hAnsi="Calibri" w:cs="Calibri"/>
                    <w:color w:val="000000"/>
                    <w:sz w:val="20"/>
                    <w:szCs w:val="20"/>
                    <w:lang w:eastAsia="ja-JP"/>
                  </w:rPr>
                </w:rPrChange>
              </w:rPr>
            </w:pPr>
            <w:ins w:id="16410" w:author="DuyNgo" w:date="2012-08-10T07:31:00Z">
              <w:r w:rsidRPr="00657B96">
                <w:rPr>
                  <w:rFonts w:ascii="Times New Roman" w:eastAsia="Times New Roman" w:hAnsi="Times New Roman" w:cs="Times New Roman"/>
                  <w:color w:val="000000"/>
                  <w:sz w:val="24"/>
                  <w:szCs w:val="24"/>
                  <w:lang w:eastAsia="ja-JP"/>
                  <w:rPrChange w:id="16411"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16412"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413" w:author="DuyNgo" w:date="2012-08-10T07:31:00Z"/>
                <w:rFonts w:ascii="Times New Roman" w:eastAsia="Times New Roman" w:hAnsi="Times New Roman" w:cs="Times New Roman"/>
                <w:color w:val="000000"/>
                <w:sz w:val="24"/>
                <w:szCs w:val="24"/>
                <w:lang w:eastAsia="ja-JP"/>
                <w:rPrChange w:id="16414" w:author="DuyNgo" w:date="2012-08-10T08:15:00Z">
                  <w:rPr>
                    <w:ins w:id="16415" w:author="DuyNgo" w:date="2012-08-10T07:31:00Z"/>
                    <w:rFonts w:ascii="Calibri" w:eastAsia="Times New Roman" w:hAnsi="Calibri" w:cs="Calibri"/>
                    <w:color w:val="000000"/>
                    <w:sz w:val="20"/>
                    <w:szCs w:val="20"/>
                    <w:lang w:eastAsia="ja-JP"/>
                  </w:rPr>
                </w:rPrChange>
              </w:rPr>
            </w:pPr>
            <w:ins w:id="16416" w:author="DuyNgo" w:date="2012-08-10T07:31:00Z">
              <w:r w:rsidRPr="00657B96">
                <w:rPr>
                  <w:rFonts w:ascii="Times New Roman" w:eastAsia="Times New Roman" w:hAnsi="Times New Roman" w:cs="Times New Roman"/>
                  <w:color w:val="000000"/>
                  <w:sz w:val="24"/>
                  <w:szCs w:val="24"/>
                  <w:lang w:eastAsia="ja-JP"/>
                  <w:rPrChange w:id="16417" w:author="DuyNgo" w:date="2012-08-10T08:15:00Z">
                    <w:rPr>
                      <w:rFonts w:ascii="Calibri" w:eastAsia="Times New Roman" w:hAnsi="Calibri" w:cs="Calibri"/>
                      <w:b/>
                      <w:bCs/>
                      <w:color w:val="000000"/>
                      <w:sz w:val="28"/>
                      <w:szCs w:val="28"/>
                      <w:lang w:eastAsia="ja-JP"/>
                    </w:rPr>
                  </w:rPrChange>
                </w:rPr>
                <w:t>[RequirementPortlet] Add button doesnot work properly</w:t>
              </w:r>
            </w:ins>
          </w:p>
        </w:tc>
      </w:tr>
      <w:tr w:rsidR="00E13723" w:rsidRPr="00657B96" w:rsidTr="00E13723">
        <w:trPr>
          <w:trHeight w:val="300"/>
          <w:ins w:id="16418" w:author="DuyNgo" w:date="2012-08-10T07:31:00Z"/>
          <w:trPrChange w:id="1641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6420"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6421" w:author="DuyNgo" w:date="2012-08-10T07:31:00Z"/>
                <w:rFonts w:ascii="Times New Roman" w:eastAsia="Times New Roman" w:hAnsi="Times New Roman" w:cs="Times New Roman"/>
                <w:color w:val="000000"/>
                <w:sz w:val="24"/>
                <w:szCs w:val="24"/>
                <w:lang w:eastAsia="ja-JP"/>
                <w:rPrChange w:id="16422" w:author="DuyNgo" w:date="2012-08-10T08:15:00Z">
                  <w:rPr>
                    <w:ins w:id="16423" w:author="DuyNgo" w:date="2012-08-10T07:31:00Z"/>
                    <w:rFonts w:ascii="Calibri" w:eastAsia="Times New Roman" w:hAnsi="Calibri" w:cs="Calibri"/>
                    <w:color w:val="000000"/>
                    <w:lang w:eastAsia="ja-JP"/>
                  </w:rPr>
                </w:rPrChange>
              </w:rPr>
            </w:pPr>
            <w:ins w:id="16424" w:author="DuyNgo" w:date="2012-08-10T07:31:00Z">
              <w:r w:rsidRPr="00657B96">
                <w:rPr>
                  <w:rFonts w:ascii="Times New Roman" w:eastAsia="Times New Roman" w:hAnsi="Times New Roman" w:cs="Times New Roman"/>
                  <w:color w:val="000000"/>
                  <w:sz w:val="24"/>
                  <w:szCs w:val="24"/>
                  <w:lang w:eastAsia="ja-JP"/>
                  <w:rPrChange w:id="16425" w:author="DuyNgo" w:date="2012-08-10T08:15:00Z">
                    <w:rPr>
                      <w:rFonts w:ascii="Calibri" w:eastAsia="Times New Roman" w:hAnsi="Calibri" w:cs="Calibri"/>
                      <w:b/>
                      <w:bCs/>
                      <w:color w:val="000000"/>
                      <w:sz w:val="28"/>
                      <w:szCs w:val="28"/>
                      <w:lang w:eastAsia="ja-JP"/>
                    </w:rPr>
                  </w:rPrChange>
                </w:rPr>
                <w:t>20</w:t>
              </w:r>
            </w:ins>
          </w:p>
        </w:tc>
        <w:tc>
          <w:tcPr>
            <w:tcW w:w="862" w:type="dxa"/>
            <w:tcBorders>
              <w:top w:val="nil"/>
              <w:left w:val="nil"/>
              <w:bottom w:val="nil"/>
              <w:right w:val="nil"/>
            </w:tcBorders>
            <w:shd w:val="clear" w:color="auto" w:fill="auto"/>
            <w:noWrap/>
            <w:vAlign w:val="bottom"/>
            <w:hideMark/>
            <w:tcPrChange w:id="16426"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427" w:author="DuyNgo" w:date="2012-08-10T07:31:00Z"/>
                <w:rFonts w:ascii="Times New Roman" w:eastAsia="Times New Roman" w:hAnsi="Times New Roman" w:cs="Times New Roman"/>
                <w:color w:val="000000"/>
                <w:sz w:val="24"/>
                <w:szCs w:val="24"/>
                <w:lang w:eastAsia="ja-JP"/>
                <w:rPrChange w:id="16428" w:author="DuyNgo" w:date="2012-08-10T08:15:00Z">
                  <w:rPr>
                    <w:ins w:id="16429" w:author="DuyNgo" w:date="2012-08-10T07:31:00Z"/>
                    <w:rFonts w:ascii="Calibri" w:eastAsia="Times New Roman" w:hAnsi="Calibri" w:cs="Calibri"/>
                    <w:color w:val="000000"/>
                    <w:sz w:val="20"/>
                    <w:szCs w:val="20"/>
                    <w:lang w:eastAsia="ja-JP"/>
                  </w:rPr>
                </w:rPrChange>
              </w:rPr>
            </w:pPr>
            <w:ins w:id="16430" w:author="DuyNgo" w:date="2012-08-10T07:31:00Z">
              <w:r w:rsidRPr="00657B96">
                <w:rPr>
                  <w:rFonts w:ascii="Times New Roman" w:eastAsia="Times New Roman" w:hAnsi="Times New Roman" w:cs="Times New Roman"/>
                  <w:color w:val="000000"/>
                  <w:sz w:val="24"/>
                  <w:szCs w:val="24"/>
                  <w:lang w:eastAsia="ja-JP"/>
                  <w:rPrChange w:id="1643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6432"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433" w:author="DuyNgo" w:date="2012-08-10T07:31:00Z"/>
                <w:rFonts w:ascii="Times New Roman" w:eastAsia="Times New Roman" w:hAnsi="Times New Roman" w:cs="Times New Roman"/>
                <w:color w:val="000000"/>
                <w:sz w:val="24"/>
                <w:szCs w:val="24"/>
                <w:lang w:eastAsia="ja-JP"/>
                <w:rPrChange w:id="16434" w:author="DuyNgo" w:date="2012-08-10T08:15:00Z">
                  <w:rPr>
                    <w:ins w:id="16435" w:author="DuyNgo" w:date="2012-08-10T07:31:00Z"/>
                    <w:rFonts w:ascii="Calibri" w:eastAsia="Times New Roman" w:hAnsi="Calibri" w:cs="Calibri"/>
                    <w:color w:val="000000"/>
                    <w:sz w:val="20"/>
                    <w:szCs w:val="20"/>
                    <w:lang w:eastAsia="ja-JP"/>
                  </w:rPr>
                </w:rPrChange>
              </w:rPr>
            </w:pPr>
            <w:ins w:id="16436" w:author="DuyNgo" w:date="2012-08-10T07:31:00Z">
              <w:r w:rsidRPr="00657B96">
                <w:rPr>
                  <w:rFonts w:ascii="Times New Roman" w:eastAsia="Times New Roman" w:hAnsi="Times New Roman" w:cs="Times New Roman"/>
                  <w:color w:val="000000"/>
                  <w:sz w:val="24"/>
                  <w:szCs w:val="24"/>
                  <w:lang w:eastAsia="ja-JP"/>
                  <w:rPrChange w:id="16437"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6438"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439" w:author="DuyNgo" w:date="2012-08-10T07:31:00Z"/>
                <w:rFonts w:ascii="Times New Roman" w:eastAsia="Times New Roman" w:hAnsi="Times New Roman" w:cs="Times New Roman"/>
                <w:color w:val="000000"/>
                <w:sz w:val="24"/>
                <w:szCs w:val="24"/>
                <w:lang w:eastAsia="ja-JP"/>
                <w:rPrChange w:id="16440" w:author="DuyNgo" w:date="2012-08-10T08:15:00Z">
                  <w:rPr>
                    <w:ins w:id="16441" w:author="DuyNgo" w:date="2012-08-10T07:31:00Z"/>
                    <w:rFonts w:ascii="Calibri" w:eastAsia="Times New Roman" w:hAnsi="Calibri" w:cs="Calibri"/>
                    <w:color w:val="000000"/>
                    <w:sz w:val="20"/>
                    <w:szCs w:val="20"/>
                    <w:lang w:eastAsia="ja-JP"/>
                  </w:rPr>
                </w:rPrChange>
              </w:rPr>
            </w:pPr>
            <w:ins w:id="16442" w:author="DuyNgo" w:date="2012-08-10T07:31:00Z">
              <w:r w:rsidRPr="00657B96">
                <w:rPr>
                  <w:rFonts w:ascii="Times New Roman" w:eastAsia="Times New Roman" w:hAnsi="Times New Roman" w:cs="Times New Roman"/>
                  <w:color w:val="000000"/>
                  <w:sz w:val="24"/>
                  <w:szCs w:val="24"/>
                  <w:lang w:eastAsia="ja-JP"/>
                  <w:rPrChange w:id="16443"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6444"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445" w:author="DuyNgo" w:date="2012-08-10T07:31:00Z"/>
                <w:rFonts w:ascii="Times New Roman" w:eastAsia="Times New Roman" w:hAnsi="Times New Roman" w:cs="Times New Roman"/>
                <w:color w:val="000000"/>
                <w:sz w:val="24"/>
                <w:szCs w:val="24"/>
                <w:lang w:eastAsia="ja-JP"/>
                <w:rPrChange w:id="16446" w:author="DuyNgo" w:date="2012-08-10T08:15:00Z">
                  <w:rPr>
                    <w:ins w:id="16447" w:author="DuyNgo" w:date="2012-08-10T07:31:00Z"/>
                    <w:rFonts w:ascii="Calibri" w:eastAsia="Times New Roman" w:hAnsi="Calibri" w:cs="Calibri"/>
                    <w:color w:val="000000"/>
                    <w:sz w:val="20"/>
                    <w:szCs w:val="20"/>
                    <w:lang w:eastAsia="ja-JP"/>
                  </w:rPr>
                </w:rPrChange>
              </w:rPr>
            </w:pPr>
            <w:ins w:id="16448" w:author="DuyNgo" w:date="2012-08-10T07:31:00Z">
              <w:r w:rsidRPr="00657B96">
                <w:rPr>
                  <w:rFonts w:ascii="Times New Roman" w:eastAsia="Times New Roman" w:hAnsi="Times New Roman" w:cs="Times New Roman"/>
                  <w:color w:val="000000"/>
                  <w:sz w:val="24"/>
                  <w:szCs w:val="24"/>
                  <w:lang w:eastAsia="ja-JP"/>
                  <w:rPrChange w:id="16449"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16450"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451" w:author="DuyNgo" w:date="2012-08-10T07:31:00Z"/>
                <w:rFonts w:ascii="Times New Roman" w:eastAsia="Times New Roman" w:hAnsi="Times New Roman" w:cs="Times New Roman"/>
                <w:color w:val="000000"/>
                <w:sz w:val="24"/>
                <w:szCs w:val="24"/>
                <w:lang w:eastAsia="ja-JP"/>
                <w:rPrChange w:id="16452" w:author="DuyNgo" w:date="2012-08-10T08:15:00Z">
                  <w:rPr>
                    <w:ins w:id="16453" w:author="DuyNgo" w:date="2012-08-10T07:31:00Z"/>
                    <w:rFonts w:ascii="Calibri" w:eastAsia="Times New Roman" w:hAnsi="Calibri" w:cs="Calibri"/>
                    <w:color w:val="000000"/>
                    <w:sz w:val="20"/>
                    <w:szCs w:val="20"/>
                    <w:lang w:eastAsia="ja-JP"/>
                  </w:rPr>
                </w:rPrChange>
              </w:rPr>
            </w:pPr>
            <w:ins w:id="16454" w:author="DuyNgo" w:date="2012-08-10T07:31:00Z">
              <w:r w:rsidRPr="00657B96">
                <w:rPr>
                  <w:rFonts w:ascii="Times New Roman" w:eastAsia="Times New Roman" w:hAnsi="Times New Roman" w:cs="Times New Roman"/>
                  <w:color w:val="000000"/>
                  <w:sz w:val="24"/>
                  <w:szCs w:val="24"/>
                  <w:lang w:eastAsia="ja-JP"/>
                  <w:rPrChange w:id="16455" w:author="DuyNgo" w:date="2012-08-10T08:15:00Z">
                    <w:rPr>
                      <w:rFonts w:ascii="Calibri" w:eastAsia="Times New Roman" w:hAnsi="Calibri" w:cs="Calibri"/>
                      <w:b/>
                      <w:bCs/>
                      <w:color w:val="000000"/>
                      <w:sz w:val="28"/>
                      <w:szCs w:val="28"/>
                      <w:lang w:eastAsia="ja-JP"/>
                    </w:rPr>
                  </w:rPrChange>
                </w:rPr>
                <w:t>[RequirementPortlet] Have not apply validation</w:t>
              </w:r>
            </w:ins>
          </w:p>
        </w:tc>
      </w:tr>
      <w:tr w:rsidR="00E13723" w:rsidRPr="00657B96" w:rsidTr="00E13723">
        <w:trPr>
          <w:trHeight w:val="300"/>
          <w:ins w:id="16456" w:author="DuyNgo" w:date="2012-08-10T07:31:00Z"/>
          <w:trPrChange w:id="1645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6458"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6459" w:author="DuyNgo" w:date="2012-08-10T07:31:00Z"/>
                <w:rFonts w:ascii="Times New Roman" w:eastAsia="Times New Roman" w:hAnsi="Times New Roman" w:cs="Times New Roman"/>
                <w:color w:val="000000"/>
                <w:sz w:val="24"/>
                <w:szCs w:val="24"/>
                <w:lang w:eastAsia="ja-JP"/>
                <w:rPrChange w:id="16460" w:author="DuyNgo" w:date="2012-08-10T08:15:00Z">
                  <w:rPr>
                    <w:ins w:id="16461" w:author="DuyNgo" w:date="2012-08-10T07:31:00Z"/>
                    <w:rFonts w:ascii="Calibri" w:eastAsia="Times New Roman" w:hAnsi="Calibri" w:cs="Calibri"/>
                    <w:color w:val="000000"/>
                    <w:lang w:eastAsia="ja-JP"/>
                  </w:rPr>
                </w:rPrChange>
              </w:rPr>
            </w:pPr>
            <w:ins w:id="16462" w:author="DuyNgo" w:date="2012-08-10T07:31:00Z">
              <w:r w:rsidRPr="00657B96">
                <w:rPr>
                  <w:rFonts w:ascii="Times New Roman" w:eastAsia="Times New Roman" w:hAnsi="Times New Roman" w:cs="Times New Roman"/>
                  <w:color w:val="000000"/>
                  <w:sz w:val="24"/>
                  <w:szCs w:val="24"/>
                  <w:lang w:eastAsia="ja-JP"/>
                  <w:rPrChange w:id="16463" w:author="DuyNgo" w:date="2012-08-10T08:15:00Z">
                    <w:rPr>
                      <w:rFonts w:ascii="Calibri" w:eastAsia="Times New Roman" w:hAnsi="Calibri" w:cs="Calibri"/>
                      <w:b/>
                      <w:bCs/>
                      <w:color w:val="000000"/>
                      <w:sz w:val="28"/>
                      <w:szCs w:val="28"/>
                      <w:lang w:eastAsia="ja-JP"/>
                    </w:rPr>
                  </w:rPrChange>
                </w:rPr>
                <w:t>21</w:t>
              </w:r>
            </w:ins>
          </w:p>
        </w:tc>
        <w:tc>
          <w:tcPr>
            <w:tcW w:w="862" w:type="dxa"/>
            <w:tcBorders>
              <w:top w:val="nil"/>
              <w:left w:val="nil"/>
              <w:bottom w:val="nil"/>
              <w:right w:val="nil"/>
            </w:tcBorders>
            <w:shd w:val="clear" w:color="auto" w:fill="auto"/>
            <w:noWrap/>
            <w:vAlign w:val="bottom"/>
            <w:hideMark/>
            <w:tcPrChange w:id="16464"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465" w:author="DuyNgo" w:date="2012-08-10T07:31:00Z"/>
                <w:rFonts w:ascii="Times New Roman" w:eastAsia="Times New Roman" w:hAnsi="Times New Roman" w:cs="Times New Roman"/>
                <w:color w:val="000000"/>
                <w:sz w:val="24"/>
                <w:szCs w:val="24"/>
                <w:lang w:eastAsia="ja-JP"/>
                <w:rPrChange w:id="16466" w:author="DuyNgo" w:date="2012-08-10T08:15:00Z">
                  <w:rPr>
                    <w:ins w:id="16467" w:author="DuyNgo" w:date="2012-08-10T07:31:00Z"/>
                    <w:rFonts w:ascii="Calibri" w:eastAsia="Times New Roman" w:hAnsi="Calibri" w:cs="Calibri"/>
                    <w:color w:val="000000"/>
                    <w:sz w:val="20"/>
                    <w:szCs w:val="20"/>
                    <w:lang w:eastAsia="ja-JP"/>
                  </w:rPr>
                </w:rPrChange>
              </w:rPr>
            </w:pPr>
            <w:ins w:id="16468" w:author="DuyNgo" w:date="2012-08-10T07:31:00Z">
              <w:r w:rsidRPr="00657B96">
                <w:rPr>
                  <w:rFonts w:ascii="Times New Roman" w:eastAsia="Times New Roman" w:hAnsi="Times New Roman" w:cs="Times New Roman"/>
                  <w:color w:val="000000"/>
                  <w:sz w:val="24"/>
                  <w:szCs w:val="24"/>
                  <w:lang w:eastAsia="ja-JP"/>
                  <w:rPrChange w:id="1646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6470"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471" w:author="DuyNgo" w:date="2012-08-10T07:31:00Z"/>
                <w:rFonts w:ascii="Times New Roman" w:eastAsia="Times New Roman" w:hAnsi="Times New Roman" w:cs="Times New Roman"/>
                <w:color w:val="000000"/>
                <w:sz w:val="24"/>
                <w:szCs w:val="24"/>
                <w:lang w:eastAsia="ja-JP"/>
                <w:rPrChange w:id="16472" w:author="DuyNgo" w:date="2012-08-10T08:15:00Z">
                  <w:rPr>
                    <w:ins w:id="16473" w:author="DuyNgo" w:date="2012-08-10T07:31:00Z"/>
                    <w:rFonts w:ascii="Calibri" w:eastAsia="Times New Roman" w:hAnsi="Calibri" w:cs="Calibri"/>
                    <w:color w:val="000000"/>
                    <w:sz w:val="20"/>
                    <w:szCs w:val="20"/>
                    <w:lang w:eastAsia="ja-JP"/>
                  </w:rPr>
                </w:rPrChange>
              </w:rPr>
            </w:pPr>
            <w:ins w:id="16474" w:author="DuyNgo" w:date="2012-08-10T07:31:00Z">
              <w:r w:rsidRPr="00657B96">
                <w:rPr>
                  <w:rFonts w:ascii="Times New Roman" w:eastAsia="Times New Roman" w:hAnsi="Times New Roman" w:cs="Times New Roman"/>
                  <w:color w:val="000000"/>
                  <w:sz w:val="24"/>
                  <w:szCs w:val="24"/>
                  <w:lang w:eastAsia="ja-JP"/>
                  <w:rPrChange w:id="1647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6476"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477" w:author="DuyNgo" w:date="2012-08-10T07:31:00Z"/>
                <w:rFonts w:ascii="Times New Roman" w:eastAsia="Times New Roman" w:hAnsi="Times New Roman" w:cs="Times New Roman"/>
                <w:color w:val="000000"/>
                <w:sz w:val="24"/>
                <w:szCs w:val="24"/>
                <w:lang w:eastAsia="ja-JP"/>
                <w:rPrChange w:id="16478" w:author="DuyNgo" w:date="2012-08-10T08:15:00Z">
                  <w:rPr>
                    <w:ins w:id="16479" w:author="DuyNgo" w:date="2012-08-10T07:31:00Z"/>
                    <w:rFonts w:ascii="Calibri" w:eastAsia="Times New Roman" w:hAnsi="Calibri" w:cs="Calibri"/>
                    <w:color w:val="000000"/>
                    <w:sz w:val="20"/>
                    <w:szCs w:val="20"/>
                    <w:lang w:eastAsia="ja-JP"/>
                  </w:rPr>
                </w:rPrChange>
              </w:rPr>
            </w:pPr>
            <w:ins w:id="16480" w:author="DuyNgo" w:date="2012-08-10T07:31:00Z">
              <w:r w:rsidRPr="00657B96">
                <w:rPr>
                  <w:rFonts w:ascii="Times New Roman" w:eastAsia="Times New Roman" w:hAnsi="Times New Roman" w:cs="Times New Roman"/>
                  <w:color w:val="000000"/>
                  <w:sz w:val="24"/>
                  <w:szCs w:val="24"/>
                  <w:lang w:eastAsia="ja-JP"/>
                  <w:rPrChange w:id="1648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6482"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483" w:author="DuyNgo" w:date="2012-08-10T07:31:00Z"/>
                <w:rFonts w:ascii="Times New Roman" w:eastAsia="Times New Roman" w:hAnsi="Times New Roman" w:cs="Times New Roman"/>
                <w:color w:val="000000"/>
                <w:sz w:val="24"/>
                <w:szCs w:val="24"/>
                <w:lang w:eastAsia="ja-JP"/>
                <w:rPrChange w:id="16484" w:author="DuyNgo" w:date="2012-08-10T08:15:00Z">
                  <w:rPr>
                    <w:ins w:id="16485" w:author="DuyNgo" w:date="2012-08-10T07:31:00Z"/>
                    <w:rFonts w:ascii="Calibri" w:eastAsia="Times New Roman" w:hAnsi="Calibri" w:cs="Calibri"/>
                    <w:color w:val="000000"/>
                    <w:sz w:val="20"/>
                    <w:szCs w:val="20"/>
                    <w:lang w:eastAsia="ja-JP"/>
                  </w:rPr>
                </w:rPrChange>
              </w:rPr>
            </w:pPr>
            <w:ins w:id="16486" w:author="DuyNgo" w:date="2012-08-10T07:31:00Z">
              <w:r w:rsidRPr="00657B96">
                <w:rPr>
                  <w:rFonts w:ascii="Times New Roman" w:eastAsia="Times New Roman" w:hAnsi="Times New Roman" w:cs="Times New Roman"/>
                  <w:color w:val="000000"/>
                  <w:sz w:val="24"/>
                  <w:szCs w:val="24"/>
                  <w:lang w:eastAsia="ja-JP"/>
                  <w:rPrChange w:id="16487"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16488"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489" w:author="DuyNgo" w:date="2012-08-10T07:31:00Z"/>
                <w:rFonts w:ascii="Times New Roman" w:eastAsia="Times New Roman" w:hAnsi="Times New Roman" w:cs="Times New Roman"/>
                <w:color w:val="000000"/>
                <w:sz w:val="24"/>
                <w:szCs w:val="24"/>
                <w:lang w:eastAsia="ja-JP"/>
                <w:rPrChange w:id="16490" w:author="DuyNgo" w:date="2012-08-10T08:15:00Z">
                  <w:rPr>
                    <w:ins w:id="16491" w:author="DuyNgo" w:date="2012-08-10T07:31:00Z"/>
                    <w:rFonts w:ascii="Calibri" w:eastAsia="Times New Roman" w:hAnsi="Calibri" w:cs="Calibri"/>
                    <w:color w:val="000000"/>
                    <w:sz w:val="20"/>
                    <w:szCs w:val="20"/>
                    <w:lang w:eastAsia="ja-JP"/>
                  </w:rPr>
                </w:rPrChange>
              </w:rPr>
            </w:pPr>
            <w:ins w:id="16492" w:author="DuyNgo" w:date="2012-08-10T07:31:00Z">
              <w:r w:rsidRPr="00657B96">
                <w:rPr>
                  <w:rFonts w:ascii="Times New Roman" w:eastAsia="Times New Roman" w:hAnsi="Times New Roman" w:cs="Times New Roman"/>
                  <w:color w:val="000000"/>
                  <w:sz w:val="24"/>
                  <w:szCs w:val="24"/>
                  <w:lang w:eastAsia="ja-JP"/>
                  <w:rPrChange w:id="16493" w:author="DuyNgo" w:date="2012-08-10T08:15:00Z">
                    <w:rPr>
                      <w:rFonts w:ascii="Calibri" w:eastAsia="Times New Roman" w:hAnsi="Calibri" w:cs="Calibri"/>
                      <w:b/>
                      <w:bCs/>
                      <w:color w:val="000000"/>
                      <w:sz w:val="28"/>
                      <w:szCs w:val="28"/>
                      <w:lang w:eastAsia="ja-JP"/>
                    </w:rPr>
                  </w:rPrChange>
                </w:rPr>
                <w:t>[RequirementPortlet] CSS problem</w:t>
              </w:r>
            </w:ins>
          </w:p>
        </w:tc>
      </w:tr>
      <w:tr w:rsidR="00E13723" w:rsidRPr="00657B96" w:rsidTr="00E13723">
        <w:trPr>
          <w:trHeight w:val="300"/>
          <w:ins w:id="16494" w:author="DuyNgo" w:date="2012-08-10T07:31:00Z"/>
          <w:trPrChange w:id="1649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6496"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6497" w:author="DuyNgo" w:date="2012-08-10T07:31:00Z"/>
                <w:rFonts w:ascii="Times New Roman" w:eastAsia="Times New Roman" w:hAnsi="Times New Roman" w:cs="Times New Roman"/>
                <w:color w:val="000000"/>
                <w:sz w:val="24"/>
                <w:szCs w:val="24"/>
                <w:lang w:eastAsia="ja-JP"/>
                <w:rPrChange w:id="16498" w:author="DuyNgo" w:date="2012-08-10T08:15:00Z">
                  <w:rPr>
                    <w:ins w:id="16499" w:author="DuyNgo" w:date="2012-08-10T07:31:00Z"/>
                    <w:rFonts w:ascii="Calibri" w:eastAsia="Times New Roman" w:hAnsi="Calibri" w:cs="Calibri"/>
                    <w:color w:val="000000"/>
                    <w:lang w:eastAsia="ja-JP"/>
                  </w:rPr>
                </w:rPrChange>
              </w:rPr>
            </w:pPr>
            <w:ins w:id="16500" w:author="DuyNgo" w:date="2012-08-10T07:31:00Z">
              <w:r w:rsidRPr="00657B96">
                <w:rPr>
                  <w:rFonts w:ascii="Times New Roman" w:eastAsia="Times New Roman" w:hAnsi="Times New Roman" w:cs="Times New Roman"/>
                  <w:color w:val="000000"/>
                  <w:sz w:val="24"/>
                  <w:szCs w:val="24"/>
                  <w:lang w:eastAsia="ja-JP"/>
                  <w:rPrChange w:id="16501" w:author="DuyNgo" w:date="2012-08-10T08:15:00Z">
                    <w:rPr>
                      <w:rFonts w:ascii="Calibri" w:eastAsia="Times New Roman" w:hAnsi="Calibri" w:cs="Calibri"/>
                      <w:b/>
                      <w:bCs/>
                      <w:color w:val="000000"/>
                      <w:sz w:val="28"/>
                      <w:szCs w:val="28"/>
                      <w:lang w:eastAsia="ja-JP"/>
                    </w:rPr>
                  </w:rPrChange>
                </w:rPr>
                <w:t>22</w:t>
              </w:r>
            </w:ins>
          </w:p>
        </w:tc>
        <w:tc>
          <w:tcPr>
            <w:tcW w:w="862" w:type="dxa"/>
            <w:tcBorders>
              <w:top w:val="nil"/>
              <w:left w:val="nil"/>
              <w:bottom w:val="nil"/>
              <w:right w:val="nil"/>
            </w:tcBorders>
            <w:shd w:val="clear" w:color="auto" w:fill="auto"/>
            <w:noWrap/>
            <w:vAlign w:val="bottom"/>
            <w:hideMark/>
            <w:tcPrChange w:id="16502"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503" w:author="DuyNgo" w:date="2012-08-10T07:31:00Z"/>
                <w:rFonts w:ascii="Times New Roman" w:eastAsia="Times New Roman" w:hAnsi="Times New Roman" w:cs="Times New Roman"/>
                <w:color w:val="000000"/>
                <w:sz w:val="24"/>
                <w:szCs w:val="24"/>
                <w:lang w:eastAsia="ja-JP"/>
                <w:rPrChange w:id="16504" w:author="DuyNgo" w:date="2012-08-10T08:15:00Z">
                  <w:rPr>
                    <w:ins w:id="16505" w:author="DuyNgo" w:date="2012-08-10T07:31:00Z"/>
                    <w:rFonts w:ascii="Calibri" w:eastAsia="Times New Roman" w:hAnsi="Calibri" w:cs="Calibri"/>
                    <w:color w:val="000000"/>
                    <w:sz w:val="20"/>
                    <w:szCs w:val="20"/>
                    <w:lang w:eastAsia="ja-JP"/>
                  </w:rPr>
                </w:rPrChange>
              </w:rPr>
            </w:pPr>
            <w:ins w:id="16506" w:author="DuyNgo" w:date="2012-08-10T07:31:00Z">
              <w:r w:rsidRPr="00657B96">
                <w:rPr>
                  <w:rFonts w:ascii="Times New Roman" w:eastAsia="Times New Roman" w:hAnsi="Times New Roman" w:cs="Times New Roman"/>
                  <w:color w:val="000000"/>
                  <w:sz w:val="24"/>
                  <w:szCs w:val="24"/>
                  <w:lang w:eastAsia="ja-JP"/>
                  <w:rPrChange w:id="1650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6508"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509" w:author="DuyNgo" w:date="2012-08-10T07:31:00Z"/>
                <w:rFonts w:ascii="Times New Roman" w:eastAsia="Times New Roman" w:hAnsi="Times New Roman" w:cs="Times New Roman"/>
                <w:color w:val="000000"/>
                <w:sz w:val="24"/>
                <w:szCs w:val="24"/>
                <w:lang w:eastAsia="ja-JP"/>
                <w:rPrChange w:id="16510" w:author="DuyNgo" w:date="2012-08-10T08:15:00Z">
                  <w:rPr>
                    <w:ins w:id="16511" w:author="DuyNgo" w:date="2012-08-10T07:31:00Z"/>
                    <w:rFonts w:ascii="Calibri" w:eastAsia="Times New Roman" w:hAnsi="Calibri" w:cs="Calibri"/>
                    <w:color w:val="000000"/>
                    <w:sz w:val="20"/>
                    <w:szCs w:val="20"/>
                    <w:lang w:eastAsia="ja-JP"/>
                  </w:rPr>
                </w:rPrChange>
              </w:rPr>
            </w:pPr>
            <w:ins w:id="16512" w:author="DuyNgo" w:date="2012-08-10T07:31:00Z">
              <w:r w:rsidRPr="00657B96">
                <w:rPr>
                  <w:rFonts w:ascii="Times New Roman" w:eastAsia="Times New Roman" w:hAnsi="Times New Roman" w:cs="Times New Roman"/>
                  <w:color w:val="000000"/>
                  <w:sz w:val="24"/>
                  <w:szCs w:val="24"/>
                  <w:lang w:eastAsia="ja-JP"/>
                  <w:rPrChange w:id="1651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6514"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515" w:author="DuyNgo" w:date="2012-08-10T07:31:00Z"/>
                <w:rFonts w:ascii="Times New Roman" w:eastAsia="Times New Roman" w:hAnsi="Times New Roman" w:cs="Times New Roman"/>
                <w:color w:val="000000"/>
                <w:sz w:val="24"/>
                <w:szCs w:val="24"/>
                <w:lang w:eastAsia="ja-JP"/>
                <w:rPrChange w:id="16516" w:author="DuyNgo" w:date="2012-08-10T08:15:00Z">
                  <w:rPr>
                    <w:ins w:id="16517" w:author="DuyNgo" w:date="2012-08-10T07:31:00Z"/>
                    <w:rFonts w:ascii="Calibri" w:eastAsia="Times New Roman" w:hAnsi="Calibri" w:cs="Calibri"/>
                    <w:color w:val="000000"/>
                    <w:sz w:val="20"/>
                    <w:szCs w:val="20"/>
                    <w:lang w:eastAsia="ja-JP"/>
                  </w:rPr>
                </w:rPrChange>
              </w:rPr>
            </w:pPr>
            <w:ins w:id="16518" w:author="DuyNgo" w:date="2012-08-10T07:31:00Z">
              <w:r w:rsidRPr="00657B96">
                <w:rPr>
                  <w:rFonts w:ascii="Times New Roman" w:eastAsia="Times New Roman" w:hAnsi="Times New Roman" w:cs="Times New Roman"/>
                  <w:color w:val="000000"/>
                  <w:sz w:val="24"/>
                  <w:szCs w:val="24"/>
                  <w:lang w:eastAsia="ja-JP"/>
                  <w:rPrChange w:id="16519"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16520"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521" w:author="DuyNgo" w:date="2012-08-10T07:31:00Z"/>
                <w:rFonts w:ascii="Times New Roman" w:eastAsia="Times New Roman" w:hAnsi="Times New Roman" w:cs="Times New Roman"/>
                <w:color w:val="000000"/>
                <w:sz w:val="24"/>
                <w:szCs w:val="24"/>
                <w:lang w:eastAsia="ja-JP"/>
                <w:rPrChange w:id="16522" w:author="DuyNgo" w:date="2012-08-10T08:15:00Z">
                  <w:rPr>
                    <w:ins w:id="16523" w:author="DuyNgo" w:date="2012-08-10T07:31:00Z"/>
                    <w:rFonts w:ascii="Calibri" w:eastAsia="Times New Roman" w:hAnsi="Calibri" w:cs="Calibri"/>
                    <w:color w:val="000000"/>
                    <w:sz w:val="20"/>
                    <w:szCs w:val="20"/>
                    <w:lang w:eastAsia="ja-JP"/>
                  </w:rPr>
                </w:rPrChange>
              </w:rPr>
            </w:pPr>
            <w:ins w:id="16524" w:author="DuyNgo" w:date="2012-08-10T07:31:00Z">
              <w:r w:rsidRPr="00657B96">
                <w:rPr>
                  <w:rFonts w:ascii="Times New Roman" w:eastAsia="Times New Roman" w:hAnsi="Times New Roman" w:cs="Times New Roman"/>
                  <w:color w:val="000000"/>
                  <w:sz w:val="24"/>
                  <w:szCs w:val="24"/>
                  <w:lang w:eastAsia="ja-JP"/>
                  <w:rPrChange w:id="16525"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16526"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527" w:author="DuyNgo" w:date="2012-08-10T07:31:00Z"/>
                <w:rFonts w:ascii="Times New Roman" w:eastAsia="Times New Roman" w:hAnsi="Times New Roman" w:cs="Times New Roman"/>
                <w:color w:val="000000"/>
                <w:sz w:val="24"/>
                <w:szCs w:val="24"/>
                <w:lang w:eastAsia="ja-JP"/>
                <w:rPrChange w:id="16528" w:author="DuyNgo" w:date="2012-08-10T08:15:00Z">
                  <w:rPr>
                    <w:ins w:id="16529" w:author="DuyNgo" w:date="2012-08-10T07:31:00Z"/>
                    <w:rFonts w:ascii="Calibri" w:eastAsia="Times New Roman" w:hAnsi="Calibri" w:cs="Calibri"/>
                    <w:color w:val="000000"/>
                    <w:sz w:val="20"/>
                    <w:szCs w:val="20"/>
                    <w:lang w:eastAsia="ja-JP"/>
                  </w:rPr>
                </w:rPrChange>
              </w:rPr>
            </w:pPr>
            <w:ins w:id="16530" w:author="DuyNgo" w:date="2012-08-10T07:31:00Z">
              <w:r w:rsidRPr="00657B96">
                <w:rPr>
                  <w:rFonts w:ascii="Times New Roman" w:eastAsia="Times New Roman" w:hAnsi="Times New Roman" w:cs="Times New Roman"/>
                  <w:color w:val="000000"/>
                  <w:sz w:val="24"/>
                  <w:szCs w:val="24"/>
                  <w:lang w:eastAsia="ja-JP"/>
                  <w:rPrChange w:id="16531" w:author="DuyNgo" w:date="2012-08-10T08:15:00Z">
                    <w:rPr>
                      <w:rFonts w:ascii="Calibri" w:eastAsia="Times New Roman" w:hAnsi="Calibri" w:cs="Calibri"/>
                      <w:b/>
                      <w:bCs/>
                      <w:color w:val="000000"/>
                      <w:sz w:val="28"/>
                      <w:szCs w:val="28"/>
                      <w:lang w:eastAsia="ja-JP"/>
                    </w:rPr>
                  </w:rPrChange>
                </w:rPr>
                <w:t>[RequirementPortlet] There are still test button, for test purpose</w:t>
              </w:r>
            </w:ins>
          </w:p>
        </w:tc>
      </w:tr>
      <w:tr w:rsidR="00E13723" w:rsidRPr="00657B96" w:rsidTr="00E13723">
        <w:trPr>
          <w:trHeight w:val="300"/>
          <w:ins w:id="16532" w:author="DuyNgo" w:date="2012-08-10T07:31:00Z"/>
          <w:trPrChange w:id="1653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6534"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6535" w:author="DuyNgo" w:date="2012-08-10T07:31:00Z"/>
                <w:rFonts w:ascii="Times New Roman" w:eastAsia="Times New Roman" w:hAnsi="Times New Roman" w:cs="Times New Roman"/>
                <w:color w:val="000000"/>
                <w:sz w:val="24"/>
                <w:szCs w:val="24"/>
                <w:lang w:eastAsia="ja-JP"/>
                <w:rPrChange w:id="16536" w:author="DuyNgo" w:date="2012-08-10T08:15:00Z">
                  <w:rPr>
                    <w:ins w:id="16537" w:author="DuyNgo" w:date="2012-08-10T07:31:00Z"/>
                    <w:rFonts w:ascii="Calibri" w:eastAsia="Times New Roman" w:hAnsi="Calibri" w:cs="Calibri"/>
                    <w:color w:val="000000"/>
                    <w:lang w:eastAsia="ja-JP"/>
                  </w:rPr>
                </w:rPrChange>
              </w:rPr>
            </w:pPr>
            <w:ins w:id="16538" w:author="DuyNgo" w:date="2012-08-10T07:31:00Z">
              <w:r w:rsidRPr="00657B96">
                <w:rPr>
                  <w:rFonts w:ascii="Times New Roman" w:eastAsia="Times New Roman" w:hAnsi="Times New Roman" w:cs="Times New Roman"/>
                  <w:color w:val="000000"/>
                  <w:sz w:val="24"/>
                  <w:szCs w:val="24"/>
                  <w:lang w:eastAsia="ja-JP"/>
                  <w:rPrChange w:id="16539" w:author="DuyNgo" w:date="2012-08-10T08:15:00Z">
                    <w:rPr>
                      <w:rFonts w:ascii="Calibri" w:eastAsia="Times New Roman" w:hAnsi="Calibri" w:cs="Calibri"/>
                      <w:b/>
                      <w:bCs/>
                      <w:color w:val="000000"/>
                      <w:sz w:val="28"/>
                      <w:szCs w:val="28"/>
                      <w:lang w:eastAsia="ja-JP"/>
                    </w:rPr>
                  </w:rPrChange>
                </w:rPr>
                <w:t>23</w:t>
              </w:r>
            </w:ins>
          </w:p>
        </w:tc>
        <w:tc>
          <w:tcPr>
            <w:tcW w:w="862" w:type="dxa"/>
            <w:tcBorders>
              <w:top w:val="nil"/>
              <w:left w:val="nil"/>
              <w:bottom w:val="nil"/>
              <w:right w:val="nil"/>
            </w:tcBorders>
            <w:shd w:val="clear" w:color="auto" w:fill="auto"/>
            <w:noWrap/>
            <w:vAlign w:val="bottom"/>
            <w:hideMark/>
            <w:tcPrChange w:id="16540"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541" w:author="DuyNgo" w:date="2012-08-10T07:31:00Z"/>
                <w:rFonts w:ascii="Times New Roman" w:eastAsia="Times New Roman" w:hAnsi="Times New Roman" w:cs="Times New Roman"/>
                <w:color w:val="000000"/>
                <w:sz w:val="24"/>
                <w:szCs w:val="24"/>
                <w:lang w:eastAsia="ja-JP"/>
                <w:rPrChange w:id="16542" w:author="DuyNgo" w:date="2012-08-10T08:15:00Z">
                  <w:rPr>
                    <w:ins w:id="16543" w:author="DuyNgo" w:date="2012-08-10T07:31:00Z"/>
                    <w:rFonts w:ascii="Calibri" w:eastAsia="Times New Roman" w:hAnsi="Calibri" w:cs="Calibri"/>
                    <w:color w:val="000000"/>
                    <w:sz w:val="20"/>
                    <w:szCs w:val="20"/>
                    <w:lang w:eastAsia="ja-JP"/>
                  </w:rPr>
                </w:rPrChange>
              </w:rPr>
            </w:pPr>
            <w:ins w:id="16544" w:author="DuyNgo" w:date="2012-08-10T07:31:00Z">
              <w:r w:rsidRPr="00657B96">
                <w:rPr>
                  <w:rFonts w:ascii="Times New Roman" w:eastAsia="Times New Roman" w:hAnsi="Times New Roman" w:cs="Times New Roman"/>
                  <w:color w:val="000000"/>
                  <w:sz w:val="24"/>
                  <w:szCs w:val="24"/>
                  <w:lang w:eastAsia="ja-JP"/>
                  <w:rPrChange w:id="1654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6546"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547" w:author="DuyNgo" w:date="2012-08-10T07:31:00Z"/>
                <w:rFonts w:ascii="Times New Roman" w:eastAsia="Times New Roman" w:hAnsi="Times New Roman" w:cs="Times New Roman"/>
                <w:color w:val="000000"/>
                <w:sz w:val="24"/>
                <w:szCs w:val="24"/>
                <w:lang w:eastAsia="ja-JP"/>
                <w:rPrChange w:id="16548" w:author="DuyNgo" w:date="2012-08-10T08:15:00Z">
                  <w:rPr>
                    <w:ins w:id="16549" w:author="DuyNgo" w:date="2012-08-10T07:31:00Z"/>
                    <w:rFonts w:ascii="Calibri" w:eastAsia="Times New Roman" w:hAnsi="Calibri" w:cs="Calibri"/>
                    <w:color w:val="000000"/>
                    <w:sz w:val="20"/>
                    <w:szCs w:val="20"/>
                    <w:lang w:eastAsia="ja-JP"/>
                  </w:rPr>
                </w:rPrChange>
              </w:rPr>
            </w:pPr>
            <w:ins w:id="16550" w:author="DuyNgo" w:date="2012-08-10T07:31:00Z">
              <w:r w:rsidRPr="00657B96">
                <w:rPr>
                  <w:rFonts w:ascii="Times New Roman" w:eastAsia="Times New Roman" w:hAnsi="Times New Roman" w:cs="Times New Roman"/>
                  <w:color w:val="000000"/>
                  <w:sz w:val="24"/>
                  <w:szCs w:val="24"/>
                  <w:lang w:eastAsia="ja-JP"/>
                  <w:rPrChange w:id="1655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6552"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553" w:author="DuyNgo" w:date="2012-08-10T07:31:00Z"/>
                <w:rFonts w:ascii="Times New Roman" w:eastAsia="Times New Roman" w:hAnsi="Times New Roman" w:cs="Times New Roman"/>
                <w:color w:val="000000"/>
                <w:sz w:val="24"/>
                <w:szCs w:val="24"/>
                <w:lang w:eastAsia="ja-JP"/>
                <w:rPrChange w:id="16554" w:author="DuyNgo" w:date="2012-08-10T08:15:00Z">
                  <w:rPr>
                    <w:ins w:id="16555" w:author="DuyNgo" w:date="2012-08-10T07:31:00Z"/>
                    <w:rFonts w:ascii="Calibri" w:eastAsia="Times New Roman" w:hAnsi="Calibri" w:cs="Calibri"/>
                    <w:color w:val="000000"/>
                    <w:sz w:val="20"/>
                    <w:szCs w:val="20"/>
                    <w:lang w:eastAsia="ja-JP"/>
                  </w:rPr>
                </w:rPrChange>
              </w:rPr>
            </w:pPr>
            <w:ins w:id="16556" w:author="DuyNgo" w:date="2012-08-10T07:31:00Z">
              <w:r w:rsidRPr="00657B96">
                <w:rPr>
                  <w:rFonts w:ascii="Times New Roman" w:eastAsia="Times New Roman" w:hAnsi="Times New Roman" w:cs="Times New Roman"/>
                  <w:color w:val="000000"/>
                  <w:sz w:val="24"/>
                  <w:szCs w:val="24"/>
                  <w:lang w:eastAsia="ja-JP"/>
                  <w:rPrChange w:id="16557"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6558"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559" w:author="DuyNgo" w:date="2012-08-10T07:31:00Z"/>
                <w:rFonts w:ascii="Times New Roman" w:eastAsia="Times New Roman" w:hAnsi="Times New Roman" w:cs="Times New Roman"/>
                <w:color w:val="000000"/>
                <w:sz w:val="24"/>
                <w:szCs w:val="24"/>
                <w:lang w:eastAsia="ja-JP"/>
                <w:rPrChange w:id="16560" w:author="DuyNgo" w:date="2012-08-10T08:15:00Z">
                  <w:rPr>
                    <w:ins w:id="16561" w:author="DuyNgo" w:date="2012-08-10T07:31:00Z"/>
                    <w:rFonts w:ascii="Calibri" w:eastAsia="Times New Roman" w:hAnsi="Calibri" w:cs="Calibri"/>
                    <w:color w:val="000000"/>
                    <w:sz w:val="20"/>
                    <w:szCs w:val="20"/>
                    <w:lang w:eastAsia="ja-JP"/>
                  </w:rPr>
                </w:rPrChange>
              </w:rPr>
            </w:pPr>
            <w:ins w:id="16562" w:author="DuyNgo" w:date="2012-08-10T07:31:00Z">
              <w:r w:rsidRPr="00657B96">
                <w:rPr>
                  <w:rFonts w:ascii="Times New Roman" w:eastAsia="Times New Roman" w:hAnsi="Times New Roman" w:cs="Times New Roman"/>
                  <w:color w:val="000000"/>
                  <w:sz w:val="24"/>
                  <w:szCs w:val="24"/>
                  <w:lang w:eastAsia="ja-JP"/>
                  <w:rPrChange w:id="16563"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16564"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565" w:author="DuyNgo" w:date="2012-08-10T07:31:00Z"/>
                <w:rFonts w:ascii="Times New Roman" w:eastAsia="Times New Roman" w:hAnsi="Times New Roman" w:cs="Times New Roman"/>
                <w:color w:val="000000"/>
                <w:sz w:val="24"/>
                <w:szCs w:val="24"/>
                <w:lang w:eastAsia="ja-JP"/>
                <w:rPrChange w:id="16566" w:author="DuyNgo" w:date="2012-08-10T08:15:00Z">
                  <w:rPr>
                    <w:ins w:id="16567" w:author="DuyNgo" w:date="2012-08-10T07:31:00Z"/>
                    <w:rFonts w:ascii="Calibri" w:eastAsia="Times New Roman" w:hAnsi="Calibri" w:cs="Calibri"/>
                    <w:color w:val="000000"/>
                    <w:sz w:val="20"/>
                    <w:szCs w:val="20"/>
                    <w:lang w:eastAsia="ja-JP"/>
                  </w:rPr>
                </w:rPrChange>
              </w:rPr>
            </w:pPr>
            <w:ins w:id="16568" w:author="DuyNgo" w:date="2012-08-10T07:31:00Z">
              <w:r w:rsidRPr="00657B96">
                <w:rPr>
                  <w:rFonts w:ascii="Times New Roman" w:eastAsia="Times New Roman" w:hAnsi="Times New Roman" w:cs="Times New Roman"/>
                  <w:color w:val="000000"/>
                  <w:sz w:val="24"/>
                  <w:szCs w:val="24"/>
                  <w:lang w:eastAsia="ja-JP"/>
                  <w:rPrChange w:id="16569" w:author="DuyNgo" w:date="2012-08-10T08:15:00Z">
                    <w:rPr>
                      <w:rFonts w:ascii="Calibri" w:eastAsia="Times New Roman" w:hAnsi="Calibri" w:cs="Calibri"/>
                      <w:b/>
                      <w:bCs/>
                      <w:color w:val="000000"/>
                      <w:sz w:val="28"/>
                      <w:szCs w:val="28"/>
                      <w:lang w:eastAsia="ja-JP"/>
                    </w:rPr>
                  </w:rPrChange>
                </w:rPr>
                <w:t>[ProjectEyePortlet] Have not validate create project</w:t>
              </w:r>
            </w:ins>
          </w:p>
        </w:tc>
      </w:tr>
      <w:tr w:rsidR="00E13723" w:rsidRPr="00657B96" w:rsidTr="00E13723">
        <w:trPr>
          <w:trHeight w:val="300"/>
          <w:ins w:id="16570" w:author="DuyNgo" w:date="2012-08-10T07:31:00Z"/>
          <w:trPrChange w:id="1657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6572"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6573" w:author="DuyNgo" w:date="2012-08-10T07:31:00Z"/>
                <w:rFonts w:ascii="Times New Roman" w:eastAsia="Times New Roman" w:hAnsi="Times New Roman" w:cs="Times New Roman"/>
                <w:color w:val="000000"/>
                <w:sz w:val="24"/>
                <w:szCs w:val="24"/>
                <w:lang w:eastAsia="ja-JP"/>
                <w:rPrChange w:id="16574" w:author="DuyNgo" w:date="2012-08-10T08:15:00Z">
                  <w:rPr>
                    <w:ins w:id="16575" w:author="DuyNgo" w:date="2012-08-10T07:31:00Z"/>
                    <w:rFonts w:ascii="Calibri" w:eastAsia="Times New Roman" w:hAnsi="Calibri" w:cs="Calibri"/>
                    <w:color w:val="000000"/>
                    <w:lang w:eastAsia="ja-JP"/>
                  </w:rPr>
                </w:rPrChange>
              </w:rPr>
            </w:pPr>
            <w:ins w:id="16576" w:author="DuyNgo" w:date="2012-08-10T07:31:00Z">
              <w:r w:rsidRPr="00657B96">
                <w:rPr>
                  <w:rFonts w:ascii="Times New Roman" w:eastAsia="Times New Roman" w:hAnsi="Times New Roman" w:cs="Times New Roman"/>
                  <w:color w:val="000000"/>
                  <w:sz w:val="24"/>
                  <w:szCs w:val="24"/>
                  <w:lang w:eastAsia="ja-JP"/>
                  <w:rPrChange w:id="16577" w:author="DuyNgo" w:date="2012-08-10T08:15:00Z">
                    <w:rPr>
                      <w:rFonts w:ascii="Calibri" w:eastAsia="Times New Roman" w:hAnsi="Calibri" w:cs="Calibri"/>
                      <w:b/>
                      <w:bCs/>
                      <w:color w:val="000000"/>
                      <w:sz w:val="28"/>
                      <w:szCs w:val="28"/>
                      <w:lang w:eastAsia="ja-JP"/>
                    </w:rPr>
                  </w:rPrChange>
                </w:rPr>
                <w:t>24</w:t>
              </w:r>
            </w:ins>
          </w:p>
        </w:tc>
        <w:tc>
          <w:tcPr>
            <w:tcW w:w="862" w:type="dxa"/>
            <w:tcBorders>
              <w:top w:val="nil"/>
              <w:left w:val="nil"/>
              <w:bottom w:val="nil"/>
              <w:right w:val="nil"/>
            </w:tcBorders>
            <w:shd w:val="clear" w:color="auto" w:fill="auto"/>
            <w:noWrap/>
            <w:vAlign w:val="bottom"/>
            <w:hideMark/>
            <w:tcPrChange w:id="16578"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579" w:author="DuyNgo" w:date="2012-08-10T07:31:00Z"/>
                <w:rFonts w:ascii="Times New Roman" w:eastAsia="Times New Roman" w:hAnsi="Times New Roman" w:cs="Times New Roman"/>
                <w:color w:val="000000"/>
                <w:sz w:val="24"/>
                <w:szCs w:val="24"/>
                <w:lang w:eastAsia="ja-JP"/>
                <w:rPrChange w:id="16580" w:author="DuyNgo" w:date="2012-08-10T08:15:00Z">
                  <w:rPr>
                    <w:ins w:id="16581" w:author="DuyNgo" w:date="2012-08-10T07:31:00Z"/>
                    <w:rFonts w:ascii="Calibri" w:eastAsia="Times New Roman" w:hAnsi="Calibri" w:cs="Calibri"/>
                    <w:color w:val="000000"/>
                    <w:sz w:val="20"/>
                    <w:szCs w:val="20"/>
                    <w:lang w:eastAsia="ja-JP"/>
                  </w:rPr>
                </w:rPrChange>
              </w:rPr>
            </w:pPr>
            <w:ins w:id="16582" w:author="DuyNgo" w:date="2012-08-10T07:31:00Z">
              <w:r w:rsidRPr="00657B96">
                <w:rPr>
                  <w:rFonts w:ascii="Times New Roman" w:eastAsia="Times New Roman" w:hAnsi="Times New Roman" w:cs="Times New Roman"/>
                  <w:color w:val="000000"/>
                  <w:sz w:val="24"/>
                  <w:szCs w:val="24"/>
                  <w:lang w:eastAsia="ja-JP"/>
                  <w:rPrChange w:id="1658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6584"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585" w:author="DuyNgo" w:date="2012-08-10T07:31:00Z"/>
                <w:rFonts w:ascii="Times New Roman" w:eastAsia="Times New Roman" w:hAnsi="Times New Roman" w:cs="Times New Roman"/>
                <w:color w:val="000000"/>
                <w:sz w:val="24"/>
                <w:szCs w:val="24"/>
                <w:lang w:eastAsia="ja-JP"/>
                <w:rPrChange w:id="16586" w:author="DuyNgo" w:date="2012-08-10T08:15:00Z">
                  <w:rPr>
                    <w:ins w:id="16587" w:author="DuyNgo" w:date="2012-08-10T07:31:00Z"/>
                    <w:rFonts w:ascii="Calibri" w:eastAsia="Times New Roman" w:hAnsi="Calibri" w:cs="Calibri"/>
                    <w:color w:val="000000"/>
                    <w:sz w:val="20"/>
                    <w:szCs w:val="20"/>
                    <w:lang w:eastAsia="ja-JP"/>
                  </w:rPr>
                </w:rPrChange>
              </w:rPr>
            </w:pPr>
            <w:ins w:id="16588" w:author="DuyNgo" w:date="2012-08-10T07:31:00Z">
              <w:r w:rsidRPr="00657B96">
                <w:rPr>
                  <w:rFonts w:ascii="Times New Roman" w:eastAsia="Times New Roman" w:hAnsi="Times New Roman" w:cs="Times New Roman"/>
                  <w:color w:val="000000"/>
                  <w:sz w:val="24"/>
                  <w:szCs w:val="24"/>
                  <w:lang w:eastAsia="ja-JP"/>
                  <w:rPrChange w:id="16589" w:author="DuyNgo" w:date="2012-08-10T08:15:00Z">
                    <w:rPr>
                      <w:rFonts w:ascii="Calibri" w:eastAsia="Times New Roman" w:hAnsi="Calibri" w:cs="Calibri"/>
                      <w:b/>
                      <w:bCs/>
                      <w:color w:val="000000"/>
                      <w:sz w:val="28"/>
                      <w:szCs w:val="28"/>
                      <w:lang w:eastAsia="ja-JP"/>
                    </w:rPr>
                  </w:rPrChange>
                </w:rPr>
                <w:t>Accepted</w:t>
              </w:r>
            </w:ins>
          </w:p>
        </w:tc>
        <w:tc>
          <w:tcPr>
            <w:tcW w:w="971" w:type="dxa"/>
            <w:tcBorders>
              <w:top w:val="nil"/>
              <w:left w:val="nil"/>
              <w:bottom w:val="nil"/>
              <w:right w:val="nil"/>
            </w:tcBorders>
            <w:shd w:val="clear" w:color="auto" w:fill="auto"/>
            <w:noWrap/>
            <w:vAlign w:val="bottom"/>
            <w:hideMark/>
            <w:tcPrChange w:id="16590"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591" w:author="DuyNgo" w:date="2012-08-10T07:31:00Z"/>
                <w:rFonts w:ascii="Times New Roman" w:eastAsia="Times New Roman" w:hAnsi="Times New Roman" w:cs="Times New Roman"/>
                <w:color w:val="000000"/>
                <w:sz w:val="24"/>
                <w:szCs w:val="24"/>
                <w:lang w:eastAsia="ja-JP"/>
                <w:rPrChange w:id="16592" w:author="DuyNgo" w:date="2012-08-10T08:15:00Z">
                  <w:rPr>
                    <w:ins w:id="16593" w:author="DuyNgo" w:date="2012-08-10T07:31:00Z"/>
                    <w:rFonts w:ascii="Calibri" w:eastAsia="Times New Roman" w:hAnsi="Calibri" w:cs="Calibri"/>
                    <w:color w:val="000000"/>
                    <w:sz w:val="20"/>
                    <w:szCs w:val="20"/>
                    <w:lang w:eastAsia="ja-JP"/>
                  </w:rPr>
                </w:rPrChange>
              </w:rPr>
            </w:pPr>
            <w:ins w:id="16594" w:author="DuyNgo" w:date="2012-08-10T07:31:00Z">
              <w:r w:rsidRPr="00657B96">
                <w:rPr>
                  <w:rFonts w:ascii="Times New Roman" w:eastAsia="Times New Roman" w:hAnsi="Times New Roman" w:cs="Times New Roman"/>
                  <w:color w:val="000000"/>
                  <w:sz w:val="24"/>
                  <w:szCs w:val="24"/>
                  <w:lang w:eastAsia="ja-JP"/>
                  <w:rPrChange w:id="16595"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16596"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597" w:author="DuyNgo" w:date="2012-08-10T07:31:00Z"/>
                <w:rFonts w:ascii="Times New Roman" w:eastAsia="Times New Roman" w:hAnsi="Times New Roman" w:cs="Times New Roman"/>
                <w:color w:val="000000"/>
                <w:sz w:val="24"/>
                <w:szCs w:val="24"/>
                <w:lang w:eastAsia="ja-JP"/>
                <w:rPrChange w:id="16598" w:author="DuyNgo" w:date="2012-08-10T08:15:00Z">
                  <w:rPr>
                    <w:ins w:id="16599" w:author="DuyNgo" w:date="2012-08-10T07:31:00Z"/>
                    <w:rFonts w:ascii="Calibri" w:eastAsia="Times New Roman" w:hAnsi="Calibri" w:cs="Calibri"/>
                    <w:color w:val="000000"/>
                    <w:sz w:val="20"/>
                    <w:szCs w:val="20"/>
                    <w:lang w:eastAsia="ja-JP"/>
                  </w:rPr>
                </w:rPrChange>
              </w:rPr>
            </w:pPr>
            <w:ins w:id="16600" w:author="DuyNgo" w:date="2012-08-10T07:31:00Z">
              <w:r w:rsidRPr="00657B96">
                <w:rPr>
                  <w:rFonts w:ascii="Times New Roman" w:eastAsia="Times New Roman" w:hAnsi="Times New Roman" w:cs="Times New Roman"/>
                  <w:color w:val="000000"/>
                  <w:sz w:val="24"/>
                  <w:szCs w:val="24"/>
                  <w:lang w:eastAsia="ja-JP"/>
                  <w:rPrChange w:id="16601"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16602"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603" w:author="DuyNgo" w:date="2012-08-10T07:31:00Z"/>
                <w:rFonts w:ascii="Times New Roman" w:eastAsia="Times New Roman" w:hAnsi="Times New Roman" w:cs="Times New Roman"/>
                <w:color w:val="000000"/>
                <w:sz w:val="24"/>
                <w:szCs w:val="24"/>
                <w:lang w:eastAsia="ja-JP"/>
                <w:rPrChange w:id="16604" w:author="DuyNgo" w:date="2012-08-10T08:15:00Z">
                  <w:rPr>
                    <w:ins w:id="16605" w:author="DuyNgo" w:date="2012-08-10T07:31:00Z"/>
                    <w:rFonts w:ascii="Calibri" w:eastAsia="Times New Roman" w:hAnsi="Calibri" w:cs="Calibri"/>
                    <w:color w:val="000000"/>
                    <w:sz w:val="20"/>
                    <w:szCs w:val="20"/>
                    <w:lang w:eastAsia="ja-JP"/>
                  </w:rPr>
                </w:rPrChange>
              </w:rPr>
            </w:pPr>
            <w:ins w:id="16606" w:author="DuyNgo" w:date="2012-08-10T07:31:00Z">
              <w:r w:rsidRPr="00657B96">
                <w:rPr>
                  <w:rFonts w:ascii="Times New Roman" w:eastAsia="Times New Roman" w:hAnsi="Times New Roman" w:cs="Times New Roman"/>
                  <w:color w:val="000000"/>
                  <w:sz w:val="24"/>
                  <w:szCs w:val="24"/>
                  <w:lang w:eastAsia="ja-JP"/>
                  <w:rPrChange w:id="16607" w:author="DuyNgo" w:date="2012-08-10T08:15:00Z">
                    <w:rPr>
                      <w:rFonts w:ascii="Calibri" w:eastAsia="Times New Roman" w:hAnsi="Calibri" w:cs="Calibri"/>
                      <w:b/>
                      <w:bCs/>
                      <w:color w:val="000000"/>
                      <w:sz w:val="28"/>
                      <w:szCs w:val="28"/>
                      <w:lang w:eastAsia="ja-JP"/>
                    </w:rPr>
                  </w:rPrChange>
                </w:rPr>
                <w:t>[RequirementPortlet] Have not use Daocommon</w:t>
              </w:r>
            </w:ins>
          </w:p>
        </w:tc>
      </w:tr>
      <w:tr w:rsidR="00E13723" w:rsidRPr="00657B96" w:rsidTr="00E13723">
        <w:trPr>
          <w:trHeight w:val="300"/>
          <w:ins w:id="16608" w:author="DuyNgo" w:date="2012-08-10T07:31:00Z"/>
          <w:trPrChange w:id="1660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6610"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6611" w:author="DuyNgo" w:date="2012-08-10T07:31:00Z"/>
                <w:rFonts w:ascii="Times New Roman" w:eastAsia="Times New Roman" w:hAnsi="Times New Roman" w:cs="Times New Roman"/>
                <w:color w:val="000000"/>
                <w:sz w:val="24"/>
                <w:szCs w:val="24"/>
                <w:lang w:eastAsia="ja-JP"/>
                <w:rPrChange w:id="16612" w:author="DuyNgo" w:date="2012-08-10T08:15:00Z">
                  <w:rPr>
                    <w:ins w:id="16613" w:author="DuyNgo" w:date="2012-08-10T07:31:00Z"/>
                    <w:rFonts w:ascii="Calibri" w:eastAsia="Times New Roman" w:hAnsi="Calibri" w:cs="Calibri"/>
                    <w:color w:val="000000"/>
                    <w:lang w:eastAsia="ja-JP"/>
                  </w:rPr>
                </w:rPrChange>
              </w:rPr>
            </w:pPr>
            <w:ins w:id="16614" w:author="DuyNgo" w:date="2012-08-10T07:31:00Z">
              <w:r w:rsidRPr="00657B96">
                <w:rPr>
                  <w:rFonts w:ascii="Times New Roman" w:eastAsia="Times New Roman" w:hAnsi="Times New Roman" w:cs="Times New Roman"/>
                  <w:color w:val="000000"/>
                  <w:sz w:val="24"/>
                  <w:szCs w:val="24"/>
                  <w:lang w:eastAsia="ja-JP"/>
                  <w:rPrChange w:id="16615" w:author="DuyNgo" w:date="2012-08-10T08:15:00Z">
                    <w:rPr>
                      <w:rFonts w:ascii="Calibri" w:eastAsia="Times New Roman" w:hAnsi="Calibri" w:cs="Calibri"/>
                      <w:b/>
                      <w:bCs/>
                      <w:color w:val="000000"/>
                      <w:sz w:val="28"/>
                      <w:szCs w:val="28"/>
                      <w:lang w:eastAsia="ja-JP"/>
                    </w:rPr>
                  </w:rPrChange>
                </w:rPr>
                <w:t>25</w:t>
              </w:r>
            </w:ins>
          </w:p>
        </w:tc>
        <w:tc>
          <w:tcPr>
            <w:tcW w:w="862" w:type="dxa"/>
            <w:tcBorders>
              <w:top w:val="nil"/>
              <w:left w:val="nil"/>
              <w:bottom w:val="nil"/>
              <w:right w:val="nil"/>
            </w:tcBorders>
            <w:shd w:val="clear" w:color="auto" w:fill="auto"/>
            <w:noWrap/>
            <w:vAlign w:val="bottom"/>
            <w:hideMark/>
            <w:tcPrChange w:id="16616"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617" w:author="DuyNgo" w:date="2012-08-10T07:31:00Z"/>
                <w:rFonts w:ascii="Times New Roman" w:eastAsia="Times New Roman" w:hAnsi="Times New Roman" w:cs="Times New Roman"/>
                <w:color w:val="000000"/>
                <w:sz w:val="24"/>
                <w:szCs w:val="24"/>
                <w:lang w:eastAsia="ja-JP"/>
                <w:rPrChange w:id="16618" w:author="DuyNgo" w:date="2012-08-10T08:15:00Z">
                  <w:rPr>
                    <w:ins w:id="16619" w:author="DuyNgo" w:date="2012-08-10T07:31:00Z"/>
                    <w:rFonts w:ascii="Calibri" w:eastAsia="Times New Roman" w:hAnsi="Calibri" w:cs="Calibri"/>
                    <w:color w:val="000000"/>
                    <w:sz w:val="20"/>
                    <w:szCs w:val="20"/>
                    <w:lang w:eastAsia="ja-JP"/>
                  </w:rPr>
                </w:rPrChange>
              </w:rPr>
            </w:pPr>
            <w:ins w:id="16620" w:author="DuyNgo" w:date="2012-08-10T07:31:00Z">
              <w:r w:rsidRPr="00657B96">
                <w:rPr>
                  <w:rFonts w:ascii="Times New Roman" w:eastAsia="Times New Roman" w:hAnsi="Times New Roman" w:cs="Times New Roman"/>
                  <w:color w:val="000000"/>
                  <w:sz w:val="24"/>
                  <w:szCs w:val="24"/>
                  <w:lang w:eastAsia="ja-JP"/>
                  <w:rPrChange w:id="1662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6622"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623" w:author="DuyNgo" w:date="2012-08-10T07:31:00Z"/>
                <w:rFonts w:ascii="Times New Roman" w:eastAsia="Times New Roman" w:hAnsi="Times New Roman" w:cs="Times New Roman"/>
                <w:color w:val="000000"/>
                <w:sz w:val="24"/>
                <w:szCs w:val="24"/>
                <w:lang w:eastAsia="ja-JP"/>
                <w:rPrChange w:id="16624" w:author="DuyNgo" w:date="2012-08-10T08:15:00Z">
                  <w:rPr>
                    <w:ins w:id="16625" w:author="DuyNgo" w:date="2012-08-10T07:31:00Z"/>
                    <w:rFonts w:ascii="Calibri" w:eastAsia="Times New Roman" w:hAnsi="Calibri" w:cs="Calibri"/>
                    <w:color w:val="000000"/>
                    <w:sz w:val="20"/>
                    <w:szCs w:val="20"/>
                    <w:lang w:eastAsia="ja-JP"/>
                  </w:rPr>
                </w:rPrChange>
              </w:rPr>
            </w:pPr>
            <w:ins w:id="16626" w:author="DuyNgo" w:date="2012-08-10T07:31:00Z">
              <w:r w:rsidRPr="00657B96">
                <w:rPr>
                  <w:rFonts w:ascii="Times New Roman" w:eastAsia="Times New Roman" w:hAnsi="Times New Roman" w:cs="Times New Roman"/>
                  <w:color w:val="000000"/>
                  <w:sz w:val="24"/>
                  <w:szCs w:val="24"/>
                  <w:lang w:eastAsia="ja-JP"/>
                  <w:rPrChange w:id="16627"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6628"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629" w:author="DuyNgo" w:date="2012-08-10T07:31:00Z"/>
                <w:rFonts w:ascii="Times New Roman" w:eastAsia="Times New Roman" w:hAnsi="Times New Roman" w:cs="Times New Roman"/>
                <w:color w:val="000000"/>
                <w:sz w:val="24"/>
                <w:szCs w:val="24"/>
                <w:lang w:eastAsia="ja-JP"/>
                <w:rPrChange w:id="16630" w:author="DuyNgo" w:date="2012-08-10T08:15:00Z">
                  <w:rPr>
                    <w:ins w:id="16631" w:author="DuyNgo" w:date="2012-08-10T07:31:00Z"/>
                    <w:rFonts w:ascii="Calibri" w:eastAsia="Times New Roman" w:hAnsi="Calibri" w:cs="Calibri"/>
                    <w:color w:val="000000"/>
                    <w:sz w:val="20"/>
                    <w:szCs w:val="20"/>
                    <w:lang w:eastAsia="ja-JP"/>
                  </w:rPr>
                </w:rPrChange>
              </w:rPr>
            </w:pPr>
            <w:ins w:id="16632" w:author="DuyNgo" w:date="2012-08-10T07:31:00Z">
              <w:r w:rsidRPr="00657B96">
                <w:rPr>
                  <w:rFonts w:ascii="Times New Roman" w:eastAsia="Times New Roman" w:hAnsi="Times New Roman" w:cs="Times New Roman"/>
                  <w:color w:val="000000"/>
                  <w:sz w:val="24"/>
                  <w:szCs w:val="24"/>
                  <w:lang w:eastAsia="ja-JP"/>
                  <w:rPrChange w:id="16633"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6634"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635" w:author="DuyNgo" w:date="2012-08-10T07:31:00Z"/>
                <w:rFonts w:ascii="Times New Roman" w:eastAsia="Times New Roman" w:hAnsi="Times New Roman" w:cs="Times New Roman"/>
                <w:color w:val="000000"/>
                <w:sz w:val="24"/>
                <w:szCs w:val="24"/>
                <w:lang w:eastAsia="ja-JP"/>
                <w:rPrChange w:id="16636" w:author="DuyNgo" w:date="2012-08-10T08:15:00Z">
                  <w:rPr>
                    <w:ins w:id="16637" w:author="DuyNgo" w:date="2012-08-10T07:31:00Z"/>
                    <w:rFonts w:ascii="Calibri" w:eastAsia="Times New Roman" w:hAnsi="Calibri" w:cs="Calibri"/>
                    <w:color w:val="000000"/>
                    <w:sz w:val="20"/>
                    <w:szCs w:val="20"/>
                    <w:lang w:eastAsia="ja-JP"/>
                  </w:rPr>
                </w:rPrChange>
              </w:rPr>
            </w:pPr>
            <w:ins w:id="16638" w:author="DuyNgo" w:date="2012-08-10T07:31:00Z">
              <w:r w:rsidRPr="00657B96">
                <w:rPr>
                  <w:rFonts w:ascii="Times New Roman" w:eastAsia="Times New Roman" w:hAnsi="Times New Roman" w:cs="Times New Roman"/>
                  <w:color w:val="000000"/>
                  <w:sz w:val="24"/>
                  <w:szCs w:val="24"/>
                  <w:lang w:eastAsia="ja-JP"/>
                  <w:rPrChange w:id="16639"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16640"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641" w:author="DuyNgo" w:date="2012-08-10T07:31:00Z"/>
                <w:rFonts w:ascii="Times New Roman" w:eastAsia="Times New Roman" w:hAnsi="Times New Roman" w:cs="Times New Roman"/>
                <w:color w:val="000000"/>
                <w:sz w:val="24"/>
                <w:szCs w:val="24"/>
                <w:lang w:eastAsia="ja-JP"/>
                <w:rPrChange w:id="16642" w:author="DuyNgo" w:date="2012-08-10T08:15:00Z">
                  <w:rPr>
                    <w:ins w:id="16643" w:author="DuyNgo" w:date="2012-08-10T07:31:00Z"/>
                    <w:rFonts w:ascii="Calibri" w:eastAsia="Times New Roman" w:hAnsi="Calibri" w:cs="Calibri"/>
                    <w:color w:val="000000"/>
                    <w:sz w:val="20"/>
                    <w:szCs w:val="20"/>
                    <w:lang w:eastAsia="ja-JP"/>
                  </w:rPr>
                </w:rPrChange>
              </w:rPr>
            </w:pPr>
            <w:ins w:id="16644" w:author="DuyNgo" w:date="2012-08-10T07:31:00Z">
              <w:r w:rsidRPr="00657B96">
                <w:rPr>
                  <w:rFonts w:ascii="Times New Roman" w:eastAsia="Times New Roman" w:hAnsi="Times New Roman" w:cs="Times New Roman"/>
                  <w:color w:val="000000"/>
                  <w:sz w:val="24"/>
                  <w:szCs w:val="24"/>
                  <w:lang w:eastAsia="ja-JP"/>
                  <w:rPrChange w:id="16645" w:author="DuyNgo" w:date="2012-08-10T08:15:00Z">
                    <w:rPr>
                      <w:rFonts w:ascii="Calibri" w:eastAsia="Times New Roman" w:hAnsi="Calibri" w:cs="Calibri"/>
                      <w:b/>
                      <w:bCs/>
                      <w:color w:val="000000"/>
                      <w:sz w:val="28"/>
                      <w:szCs w:val="28"/>
                      <w:lang w:eastAsia="ja-JP"/>
                    </w:rPr>
                  </w:rPrChange>
                </w:rPr>
                <w:t>[ProjectEyePortlet] Unable to update project detail</w:t>
              </w:r>
            </w:ins>
          </w:p>
        </w:tc>
      </w:tr>
      <w:tr w:rsidR="00E13723" w:rsidRPr="00657B96" w:rsidTr="00E13723">
        <w:trPr>
          <w:trHeight w:val="300"/>
          <w:ins w:id="16646" w:author="DuyNgo" w:date="2012-08-10T07:31:00Z"/>
          <w:trPrChange w:id="1664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6648"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6649" w:author="DuyNgo" w:date="2012-08-10T07:31:00Z"/>
                <w:rFonts w:ascii="Times New Roman" w:eastAsia="Times New Roman" w:hAnsi="Times New Roman" w:cs="Times New Roman"/>
                <w:color w:val="000000"/>
                <w:sz w:val="24"/>
                <w:szCs w:val="24"/>
                <w:lang w:eastAsia="ja-JP"/>
                <w:rPrChange w:id="16650" w:author="DuyNgo" w:date="2012-08-10T08:15:00Z">
                  <w:rPr>
                    <w:ins w:id="16651" w:author="DuyNgo" w:date="2012-08-10T07:31:00Z"/>
                    <w:rFonts w:ascii="Calibri" w:eastAsia="Times New Roman" w:hAnsi="Calibri" w:cs="Calibri"/>
                    <w:color w:val="000000"/>
                    <w:lang w:eastAsia="ja-JP"/>
                  </w:rPr>
                </w:rPrChange>
              </w:rPr>
            </w:pPr>
            <w:ins w:id="16652" w:author="DuyNgo" w:date="2012-08-10T07:31:00Z">
              <w:r w:rsidRPr="00657B96">
                <w:rPr>
                  <w:rFonts w:ascii="Times New Roman" w:eastAsia="Times New Roman" w:hAnsi="Times New Roman" w:cs="Times New Roman"/>
                  <w:color w:val="000000"/>
                  <w:sz w:val="24"/>
                  <w:szCs w:val="24"/>
                  <w:lang w:eastAsia="ja-JP"/>
                  <w:rPrChange w:id="16653" w:author="DuyNgo" w:date="2012-08-10T08:15:00Z">
                    <w:rPr>
                      <w:rFonts w:ascii="Calibri" w:eastAsia="Times New Roman" w:hAnsi="Calibri" w:cs="Calibri"/>
                      <w:b/>
                      <w:bCs/>
                      <w:color w:val="000000"/>
                      <w:sz w:val="28"/>
                      <w:szCs w:val="28"/>
                      <w:lang w:eastAsia="ja-JP"/>
                    </w:rPr>
                  </w:rPrChange>
                </w:rPr>
                <w:t>26</w:t>
              </w:r>
            </w:ins>
          </w:p>
        </w:tc>
        <w:tc>
          <w:tcPr>
            <w:tcW w:w="862" w:type="dxa"/>
            <w:tcBorders>
              <w:top w:val="nil"/>
              <w:left w:val="nil"/>
              <w:bottom w:val="nil"/>
              <w:right w:val="nil"/>
            </w:tcBorders>
            <w:shd w:val="clear" w:color="auto" w:fill="auto"/>
            <w:noWrap/>
            <w:vAlign w:val="bottom"/>
            <w:hideMark/>
            <w:tcPrChange w:id="16654"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655" w:author="DuyNgo" w:date="2012-08-10T07:31:00Z"/>
                <w:rFonts w:ascii="Times New Roman" w:eastAsia="Times New Roman" w:hAnsi="Times New Roman" w:cs="Times New Roman"/>
                <w:color w:val="000000"/>
                <w:sz w:val="24"/>
                <w:szCs w:val="24"/>
                <w:lang w:eastAsia="ja-JP"/>
                <w:rPrChange w:id="16656" w:author="DuyNgo" w:date="2012-08-10T08:15:00Z">
                  <w:rPr>
                    <w:ins w:id="16657" w:author="DuyNgo" w:date="2012-08-10T07:31:00Z"/>
                    <w:rFonts w:ascii="Calibri" w:eastAsia="Times New Roman" w:hAnsi="Calibri" w:cs="Calibri"/>
                    <w:color w:val="000000"/>
                    <w:sz w:val="20"/>
                    <w:szCs w:val="20"/>
                    <w:lang w:eastAsia="ja-JP"/>
                  </w:rPr>
                </w:rPrChange>
              </w:rPr>
            </w:pPr>
            <w:ins w:id="16658" w:author="DuyNgo" w:date="2012-08-10T07:31:00Z">
              <w:r w:rsidRPr="00657B96">
                <w:rPr>
                  <w:rFonts w:ascii="Times New Roman" w:eastAsia="Times New Roman" w:hAnsi="Times New Roman" w:cs="Times New Roman"/>
                  <w:color w:val="000000"/>
                  <w:sz w:val="24"/>
                  <w:szCs w:val="24"/>
                  <w:lang w:eastAsia="ja-JP"/>
                  <w:rPrChange w:id="1665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6660"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661" w:author="DuyNgo" w:date="2012-08-10T07:31:00Z"/>
                <w:rFonts w:ascii="Times New Roman" w:eastAsia="Times New Roman" w:hAnsi="Times New Roman" w:cs="Times New Roman"/>
                <w:color w:val="000000"/>
                <w:sz w:val="24"/>
                <w:szCs w:val="24"/>
                <w:lang w:eastAsia="ja-JP"/>
                <w:rPrChange w:id="16662" w:author="DuyNgo" w:date="2012-08-10T08:15:00Z">
                  <w:rPr>
                    <w:ins w:id="16663" w:author="DuyNgo" w:date="2012-08-10T07:31:00Z"/>
                    <w:rFonts w:ascii="Calibri" w:eastAsia="Times New Roman" w:hAnsi="Calibri" w:cs="Calibri"/>
                    <w:color w:val="000000"/>
                    <w:sz w:val="20"/>
                    <w:szCs w:val="20"/>
                    <w:lang w:eastAsia="ja-JP"/>
                  </w:rPr>
                </w:rPrChange>
              </w:rPr>
            </w:pPr>
            <w:ins w:id="16664" w:author="DuyNgo" w:date="2012-08-10T07:31:00Z">
              <w:r w:rsidRPr="00657B96">
                <w:rPr>
                  <w:rFonts w:ascii="Times New Roman" w:eastAsia="Times New Roman" w:hAnsi="Times New Roman" w:cs="Times New Roman"/>
                  <w:color w:val="000000"/>
                  <w:sz w:val="24"/>
                  <w:szCs w:val="24"/>
                  <w:lang w:eastAsia="ja-JP"/>
                  <w:rPrChange w:id="1666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6666"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667" w:author="DuyNgo" w:date="2012-08-10T07:31:00Z"/>
                <w:rFonts w:ascii="Times New Roman" w:eastAsia="Times New Roman" w:hAnsi="Times New Roman" w:cs="Times New Roman"/>
                <w:color w:val="000000"/>
                <w:sz w:val="24"/>
                <w:szCs w:val="24"/>
                <w:lang w:eastAsia="ja-JP"/>
                <w:rPrChange w:id="16668" w:author="DuyNgo" w:date="2012-08-10T08:15:00Z">
                  <w:rPr>
                    <w:ins w:id="16669" w:author="DuyNgo" w:date="2012-08-10T07:31:00Z"/>
                    <w:rFonts w:ascii="Calibri" w:eastAsia="Times New Roman" w:hAnsi="Calibri" w:cs="Calibri"/>
                    <w:color w:val="000000"/>
                    <w:sz w:val="20"/>
                    <w:szCs w:val="20"/>
                    <w:lang w:eastAsia="ja-JP"/>
                  </w:rPr>
                </w:rPrChange>
              </w:rPr>
            </w:pPr>
            <w:ins w:id="16670" w:author="DuyNgo" w:date="2012-08-10T07:31:00Z">
              <w:r w:rsidRPr="00657B96">
                <w:rPr>
                  <w:rFonts w:ascii="Times New Roman" w:eastAsia="Times New Roman" w:hAnsi="Times New Roman" w:cs="Times New Roman"/>
                  <w:color w:val="000000"/>
                  <w:sz w:val="24"/>
                  <w:szCs w:val="24"/>
                  <w:lang w:eastAsia="ja-JP"/>
                  <w:rPrChange w:id="16671"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16672"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673" w:author="DuyNgo" w:date="2012-08-10T07:31:00Z"/>
                <w:rFonts w:ascii="Times New Roman" w:eastAsia="Times New Roman" w:hAnsi="Times New Roman" w:cs="Times New Roman"/>
                <w:color w:val="000000"/>
                <w:sz w:val="24"/>
                <w:szCs w:val="24"/>
                <w:lang w:eastAsia="ja-JP"/>
                <w:rPrChange w:id="16674" w:author="DuyNgo" w:date="2012-08-10T08:15:00Z">
                  <w:rPr>
                    <w:ins w:id="16675" w:author="DuyNgo" w:date="2012-08-10T07:31:00Z"/>
                    <w:rFonts w:ascii="Calibri" w:eastAsia="Times New Roman" w:hAnsi="Calibri" w:cs="Calibri"/>
                    <w:color w:val="000000"/>
                    <w:sz w:val="20"/>
                    <w:szCs w:val="20"/>
                    <w:lang w:eastAsia="ja-JP"/>
                  </w:rPr>
                </w:rPrChange>
              </w:rPr>
            </w:pPr>
            <w:ins w:id="16676" w:author="DuyNgo" w:date="2012-08-10T07:31:00Z">
              <w:r w:rsidRPr="00657B96">
                <w:rPr>
                  <w:rFonts w:ascii="Times New Roman" w:eastAsia="Times New Roman" w:hAnsi="Times New Roman" w:cs="Times New Roman"/>
                  <w:color w:val="000000"/>
                  <w:sz w:val="24"/>
                  <w:szCs w:val="24"/>
                  <w:lang w:eastAsia="ja-JP"/>
                  <w:rPrChange w:id="16677"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16678"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679" w:author="DuyNgo" w:date="2012-08-10T07:31:00Z"/>
                <w:rFonts w:ascii="Times New Roman" w:eastAsia="Times New Roman" w:hAnsi="Times New Roman" w:cs="Times New Roman"/>
                <w:color w:val="000000"/>
                <w:sz w:val="24"/>
                <w:szCs w:val="24"/>
                <w:lang w:eastAsia="ja-JP"/>
                <w:rPrChange w:id="16680" w:author="DuyNgo" w:date="2012-08-10T08:15:00Z">
                  <w:rPr>
                    <w:ins w:id="16681" w:author="DuyNgo" w:date="2012-08-10T07:31:00Z"/>
                    <w:rFonts w:ascii="Calibri" w:eastAsia="Times New Roman" w:hAnsi="Calibri" w:cs="Calibri"/>
                    <w:color w:val="000000"/>
                    <w:sz w:val="20"/>
                    <w:szCs w:val="20"/>
                    <w:lang w:eastAsia="ja-JP"/>
                  </w:rPr>
                </w:rPrChange>
              </w:rPr>
            </w:pPr>
            <w:ins w:id="16682" w:author="DuyNgo" w:date="2012-08-10T07:31:00Z">
              <w:r w:rsidRPr="00657B96">
                <w:rPr>
                  <w:rFonts w:ascii="Times New Roman" w:eastAsia="Times New Roman" w:hAnsi="Times New Roman" w:cs="Times New Roman"/>
                  <w:color w:val="000000"/>
                  <w:sz w:val="24"/>
                  <w:szCs w:val="24"/>
                  <w:lang w:eastAsia="ja-JP"/>
                  <w:rPrChange w:id="16683" w:author="DuyNgo" w:date="2012-08-10T08:15:00Z">
                    <w:rPr>
                      <w:rFonts w:ascii="Calibri" w:eastAsia="Times New Roman" w:hAnsi="Calibri" w:cs="Calibri"/>
                      <w:b/>
                      <w:bCs/>
                      <w:color w:val="000000"/>
                      <w:sz w:val="28"/>
                      <w:szCs w:val="28"/>
                      <w:lang w:eastAsia="ja-JP"/>
                    </w:rPr>
                  </w:rPrChange>
                </w:rPr>
                <w:t>[RequirementPortlet] Init screen is not right</w:t>
              </w:r>
            </w:ins>
          </w:p>
        </w:tc>
      </w:tr>
      <w:tr w:rsidR="00E13723" w:rsidRPr="00657B96" w:rsidTr="00E13723">
        <w:trPr>
          <w:trHeight w:val="300"/>
          <w:ins w:id="16684" w:author="DuyNgo" w:date="2012-08-10T07:31:00Z"/>
          <w:trPrChange w:id="1668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6686"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6687" w:author="DuyNgo" w:date="2012-08-10T07:31:00Z"/>
                <w:rFonts w:ascii="Times New Roman" w:eastAsia="Times New Roman" w:hAnsi="Times New Roman" w:cs="Times New Roman"/>
                <w:color w:val="000000"/>
                <w:sz w:val="24"/>
                <w:szCs w:val="24"/>
                <w:lang w:eastAsia="ja-JP"/>
                <w:rPrChange w:id="16688" w:author="DuyNgo" w:date="2012-08-10T08:15:00Z">
                  <w:rPr>
                    <w:ins w:id="16689" w:author="DuyNgo" w:date="2012-08-10T07:31:00Z"/>
                    <w:rFonts w:ascii="Calibri" w:eastAsia="Times New Roman" w:hAnsi="Calibri" w:cs="Calibri"/>
                    <w:color w:val="000000"/>
                    <w:lang w:eastAsia="ja-JP"/>
                  </w:rPr>
                </w:rPrChange>
              </w:rPr>
            </w:pPr>
            <w:ins w:id="16690" w:author="DuyNgo" w:date="2012-08-10T07:31:00Z">
              <w:r w:rsidRPr="00657B96">
                <w:rPr>
                  <w:rFonts w:ascii="Times New Roman" w:eastAsia="Times New Roman" w:hAnsi="Times New Roman" w:cs="Times New Roman"/>
                  <w:color w:val="000000"/>
                  <w:sz w:val="24"/>
                  <w:szCs w:val="24"/>
                  <w:lang w:eastAsia="ja-JP"/>
                  <w:rPrChange w:id="16691" w:author="DuyNgo" w:date="2012-08-10T08:15:00Z">
                    <w:rPr>
                      <w:rFonts w:ascii="Calibri" w:eastAsia="Times New Roman" w:hAnsi="Calibri" w:cs="Calibri"/>
                      <w:b/>
                      <w:bCs/>
                      <w:color w:val="000000"/>
                      <w:sz w:val="28"/>
                      <w:szCs w:val="28"/>
                      <w:lang w:eastAsia="ja-JP"/>
                    </w:rPr>
                  </w:rPrChange>
                </w:rPr>
                <w:t>27</w:t>
              </w:r>
            </w:ins>
          </w:p>
        </w:tc>
        <w:tc>
          <w:tcPr>
            <w:tcW w:w="862" w:type="dxa"/>
            <w:tcBorders>
              <w:top w:val="nil"/>
              <w:left w:val="nil"/>
              <w:bottom w:val="nil"/>
              <w:right w:val="nil"/>
            </w:tcBorders>
            <w:shd w:val="clear" w:color="auto" w:fill="auto"/>
            <w:noWrap/>
            <w:vAlign w:val="bottom"/>
            <w:hideMark/>
            <w:tcPrChange w:id="16692"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693" w:author="DuyNgo" w:date="2012-08-10T07:31:00Z"/>
                <w:rFonts w:ascii="Times New Roman" w:eastAsia="Times New Roman" w:hAnsi="Times New Roman" w:cs="Times New Roman"/>
                <w:color w:val="000000"/>
                <w:sz w:val="24"/>
                <w:szCs w:val="24"/>
                <w:lang w:eastAsia="ja-JP"/>
                <w:rPrChange w:id="16694" w:author="DuyNgo" w:date="2012-08-10T08:15:00Z">
                  <w:rPr>
                    <w:ins w:id="16695" w:author="DuyNgo" w:date="2012-08-10T07:31:00Z"/>
                    <w:rFonts w:ascii="Calibri" w:eastAsia="Times New Roman" w:hAnsi="Calibri" w:cs="Calibri"/>
                    <w:color w:val="000000"/>
                    <w:sz w:val="20"/>
                    <w:szCs w:val="20"/>
                    <w:lang w:eastAsia="ja-JP"/>
                  </w:rPr>
                </w:rPrChange>
              </w:rPr>
            </w:pPr>
            <w:ins w:id="16696" w:author="DuyNgo" w:date="2012-08-10T07:31:00Z">
              <w:r w:rsidRPr="00657B96">
                <w:rPr>
                  <w:rFonts w:ascii="Times New Roman" w:eastAsia="Times New Roman" w:hAnsi="Times New Roman" w:cs="Times New Roman"/>
                  <w:color w:val="000000"/>
                  <w:sz w:val="24"/>
                  <w:szCs w:val="24"/>
                  <w:lang w:eastAsia="ja-JP"/>
                  <w:rPrChange w:id="1669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6698"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699" w:author="DuyNgo" w:date="2012-08-10T07:31:00Z"/>
                <w:rFonts w:ascii="Times New Roman" w:eastAsia="Times New Roman" w:hAnsi="Times New Roman" w:cs="Times New Roman"/>
                <w:color w:val="000000"/>
                <w:sz w:val="24"/>
                <w:szCs w:val="24"/>
                <w:lang w:eastAsia="ja-JP"/>
                <w:rPrChange w:id="16700" w:author="DuyNgo" w:date="2012-08-10T08:15:00Z">
                  <w:rPr>
                    <w:ins w:id="16701" w:author="DuyNgo" w:date="2012-08-10T07:31:00Z"/>
                    <w:rFonts w:ascii="Calibri" w:eastAsia="Times New Roman" w:hAnsi="Calibri" w:cs="Calibri"/>
                    <w:color w:val="000000"/>
                    <w:sz w:val="20"/>
                    <w:szCs w:val="20"/>
                    <w:lang w:eastAsia="ja-JP"/>
                  </w:rPr>
                </w:rPrChange>
              </w:rPr>
            </w:pPr>
            <w:ins w:id="16702" w:author="DuyNgo" w:date="2012-08-10T07:31:00Z">
              <w:r w:rsidRPr="00657B96">
                <w:rPr>
                  <w:rFonts w:ascii="Times New Roman" w:eastAsia="Times New Roman" w:hAnsi="Times New Roman" w:cs="Times New Roman"/>
                  <w:color w:val="000000"/>
                  <w:sz w:val="24"/>
                  <w:szCs w:val="24"/>
                  <w:lang w:eastAsia="ja-JP"/>
                  <w:rPrChange w:id="1670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6704"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705" w:author="DuyNgo" w:date="2012-08-10T07:31:00Z"/>
                <w:rFonts w:ascii="Times New Roman" w:eastAsia="Times New Roman" w:hAnsi="Times New Roman" w:cs="Times New Roman"/>
                <w:color w:val="000000"/>
                <w:sz w:val="24"/>
                <w:szCs w:val="24"/>
                <w:lang w:eastAsia="ja-JP"/>
                <w:rPrChange w:id="16706" w:author="DuyNgo" w:date="2012-08-10T08:15:00Z">
                  <w:rPr>
                    <w:ins w:id="16707" w:author="DuyNgo" w:date="2012-08-10T07:31:00Z"/>
                    <w:rFonts w:ascii="Calibri" w:eastAsia="Times New Roman" w:hAnsi="Calibri" w:cs="Calibri"/>
                    <w:color w:val="000000"/>
                    <w:sz w:val="20"/>
                    <w:szCs w:val="20"/>
                    <w:lang w:eastAsia="ja-JP"/>
                  </w:rPr>
                </w:rPrChange>
              </w:rPr>
            </w:pPr>
            <w:ins w:id="16708" w:author="DuyNgo" w:date="2012-08-10T07:31:00Z">
              <w:r w:rsidRPr="00657B96">
                <w:rPr>
                  <w:rFonts w:ascii="Times New Roman" w:eastAsia="Times New Roman" w:hAnsi="Times New Roman" w:cs="Times New Roman"/>
                  <w:color w:val="000000"/>
                  <w:sz w:val="24"/>
                  <w:szCs w:val="24"/>
                  <w:lang w:eastAsia="ja-JP"/>
                  <w:rPrChange w:id="1670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6710"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711" w:author="DuyNgo" w:date="2012-08-10T07:31:00Z"/>
                <w:rFonts w:ascii="Times New Roman" w:eastAsia="Times New Roman" w:hAnsi="Times New Roman" w:cs="Times New Roman"/>
                <w:color w:val="000000"/>
                <w:sz w:val="24"/>
                <w:szCs w:val="24"/>
                <w:lang w:eastAsia="ja-JP"/>
                <w:rPrChange w:id="16712" w:author="DuyNgo" w:date="2012-08-10T08:15:00Z">
                  <w:rPr>
                    <w:ins w:id="16713" w:author="DuyNgo" w:date="2012-08-10T07:31:00Z"/>
                    <w:rFonts w:ascii="Calibri" w:eastAsia="Times New Roman" w:hAnsi="Calibri" w:cs="Calibri"/>
                    <w:color w:val="000000"/>
                    <w:sz w:val="20"/>
                    <w:szCs w:val="20"/>
                    <w:lang w:eastAsia="ja-JP"/>
                  </w:rPr>
                </w:rPrChange>
              </w:rPr>
            </w:pPr>
            <w:ins w:id="16714" w:author="DuyNgo" w:date="2012-08-10T07:31:00Z">
              <w:r w:rsidRPr="00657B96">
                <w:rPr>
                  <w:rFonts w:ascii="Times New Roman" w:eastAsia="Times New Roman" w:hAnsi="Times New Roman" w:cs="Times New Roman"/>
                  <w:color w:val="000000"/>
                  <w:sz w:val="24"/>
                  <w:szCs w:val="24"/>
                  <w:lang w:eastAsia="ja-JP"/>
                  <w:rPrChange w:id="16715" w:author="DuyNgo" w:date="2012-08-10T08:15:00Z">
                    <w:rPr>
                      <w:rFonts w:ascii="Calibri" w:eastAsia="Times New Roman" w:hAnsi="Calibri" w:cs="Calibri"/>
                      <w:b/>
                      <w:bCs/>
                      <w:color w:val="000000"/>
                      <w:sz w:val="28"/>
                      <w:szCs w:val="28"/>
                      <w:lang w:eastAsia="ja-JP"/>
                    </w:rPr>
                  </w:rPrChange>
                </w:rPr>
                <w:t>giang.phamnguyen</w:t>
              </w:r>
            </w:ins>
          </w:p>
        </w:tc>
        <w:tc>
          <w:tcPr>
            <w:tcW w:w="12498" w:type="dxa"/>
            <w:tcBorders>
              <w:top w:val="nil"/>
              <w:left w:val="nil"/>
              <w:bottom w:val="nil"/>
              <w:right w:val="nil"/>
            </w:tcBorders>
            <w:shd w:val="clear" w:color="auto" w:fill="auto"/>
            <w:noWrap/>
            <w:vAlign w:val="bottom"/>
            <w:hideMark/>
            <w:tcPrChange w:id="16716"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717" w:author="DuyNgo" w:date="2012-08-10T07:31:00Z"/>
                <w:rFonts w:ascii="Times New Roman" w:eastAsia="Times New Roman" w:hAnsi="Times New Roman" w:cs="Times New Roman"/>
                <w:color w:val="000000"/>
                <w:sz w:val="24"/>
                <w:szCs w:val="24"/>
                <w:lang w:eastAsia="ja-JP"/>
                <w:rPrChange w:id="16718" w:author="DuyNgo" w:date="2012-08-10T08:15:00Z">
                  <w:rPr>
                    <w:ins w:id="16719" w:author="DuyNgo" w:date="2012-08-10T07:31:00Z"/>
                    <w:rFonts w:ascii="Calibri" w:eastAsia="Times New Roman" w:hAnsi="Calibri" w:cs="Calibri"/>
                    <w:color w:val="000000"/>
                    <w:sz w:val="20"/>
                    <w:szCs w:val="20"/>
                    <w:lang w:eastAsia="ja-JP"/>
                  </w:rPr>
                </w:rPrChange>
              </w:rPr>
            </w:pPr>
            <w:ins w:id="16720" w:author="DuyNgo" w:date="2012-08-10T07:31:00Z">
              <w:r w:rsidRPr="00657B96">
                <w:rPr>
                  <w:rFonts w:ascii="Times New Roman" w:eastAsia="Times New Roman" w:hAnsi="Times New Roman" w:cs="Times New Roman"/>
                  <w:color w:val="000000"/>
                  <w:sz w:val="24"/>
                  <w:szCs w:val="24"/>
                  <w:lang w:eastAsia="ja-JP"/>
                  <w:rPrChange w:id="16721" w:author="DuyNgo" w:date="2012-08-10T08:15:00Z">
                    <w:rPr>
                      <w:rFonts w:ascii="Calibri" w:eastAsia="Times New Roman" w:hAnsi="Calibri" w:cs="Calibri"/>
                      <w:b/>
                      <w:bCs/>
                      <w:color w:val="000000"/>
                      <w:sz w:val="28"/>
                      <w:szCs w:val="28"/>
                      <w:lang w:eastAsia="ja-JP"/>
                    </w:rPr>
                  </w:rPrChange>
                </w:rPr>
                <w:t xml:space="preserve">[Planner] Do not reuse table Tasks of FMS </w:t>
              </w:r>
            </w:ins>
          </w:p>
        </w:tc>
      </w:tr>
      <w:tr w:rsidR="00E13723" w:rsidRPr="00657B96" w:rsidTr="00E13723">
        <w:trPr>
          <w:trHeight w:val="300"/>
          <w:ins w:id="16722" w:author="DuyNgo" w:date="2012-08-10T07:31:00Z"/>
          <w:trPrChange w:id="1672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6724"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6725" w:author="DuyNgo" w:date="2012-08-10T07:31:00Z"/>
                <w:rFonts w:ascii="Times New Roman" w:eastAsia="Times New Roman" w:hAnsi="Times New Roman" w:cs="Times New Roman"/>
                <w:color w:val="000000"/>
                <w:sz w:val="24"/>
                <w:szCs w:val="24"/>
                <w:lang w:eastAsia="ja-JP"/>
                <w:rPrChange w:id="16726" w:author="DuyNgo" w:date="2012-08-10T08:15:00Z">
                  <w:rPr>
                    <w:ins w:id="16727" w:author="DuyNgo" w:date="2012-08-10T07:31:00Z"/>
                    <w:rFonts w:ascii="Calibri" w:eastAsia="Times New Roman" w:hAnsi="Calibri" w:cs="Calibri"/>
                    <w:color w:val="000000"/>
                    <w:lang w:eastAsia="ja-JP"/>
                  </w:rPr>
                </w:rPrChange>
              </w:rPr>
            </w:pPr>
            <w:ins w:id="16728" w:author="DuyNgo" w:date="2012-08-10T07:31:00Z">
              <w:r w:rsidRPr="00657B96">
                <w:rPr>
                  <w:rFonts w:ascii="Times New Roman" w:eastAsia="Times New Roman" w:hAnsi="Times New Roman" w:cs="Times New Roman"/>
                  <w:color w:val="000000"/>
                  <w:sz w:val="24"/>
                  <w:szCs w:val="24"/>
                  <w:lang w:eastAsia="ja-JP"/>
                  <w:rPrChange w:id="16729" w:author="DuyNgo" w:date="2012-08-10T08:15:00Z">
                    <w:rPr>
                      <w:rFonts w:ascii="Calibri" w:eastAsia="Times New Roman" w:hAnsi="Calibri" w:cs="Calibri"/>
                      <w:b/>
                      <w:bCs/>
                      <w:color w:val="000000"/>
                      <w:sz w:val="28"/>
                      <w:szCs w:val="28"/>
                      <w:lang w:eastAsia="ja-JP"/>
                    </w:rPr>
                  </w:rPrChange>
                </w:rPr>
                <w:t>28</w:t>
              </w:r>
            </w:ins>
          </w:p>
        </w:tc>
        <w:tc>
          <w:tcPr>
            <w:tcW w:w="862" w:type="dxa"/>
            <w:tcBorders>
              <w:top w:val="nil"/>
              <w:left w:val="nil"/>
              <w:bottom w:val="nil"/>
              <w:right w:val="nil"/>
            </w:tcBorders>
            <w:shd w:val="clear" w:color="auto" w:fill="auto"/>
            <w:noWrap/>
            <w:vAlign w:val="bottom"/>
            <w:hideMark/>
            <w:tcPrChange w:id="16730"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731" w:author="DuyNgo" w:date="2012-08-10T07:31:00Z"/>
                <w:rFonts w:ascii="Times New Roman" w:eastAsia="Times New Roman" w:hAnsi="Times New Roman" w:cs="Times New Roman"/>
                <w:color w:val="000000"/>
                <w:sz w:val="24"/>
                <w:szCs w:val="24"/>
                <w:lang w:eastAsia="ja-JP"/>
                <w:rPrChange w:id="16732" w:author="DuyNgo" w:date="2012-08-10T08:15:00Z">
                  <w:rPr>
                    <w:ins w:id="16733" w:author="DuyNgo" w:date="2012-08-10T07:31:00Z"/>
                    <w:rFonts w:ascii="Calibri" w:eastAsia="Times New Roman" w:hAnsi="Calibri" w:cs="Calibri"/>
                    <w:color w:val="000000"/>
                    <w:sz w:val="20"/>
                    <w:szCs w:val="20"/>
                    <w:lang w:eastAsia="ja-JP"/>
                  </w:rPr>
                </w:rPrChange>
              </w:rPr>
            </w:pPr>
            <w:ins w:id="16734" w:author="DuyNgo" w:date="2012-08-10T07:31:00Z">
              <w:r w:rsidRPr="00657B96">
                <w:rPr>
                  <w:rFonts w:ascii="Times New Roman" w:eastAsia="Times New Roman" w:hAnsi="Times New Roman" w:cs="Times New Roman"/>
                  <w:color w:val="000000"/>
                  <w:sz w:val="24"/>
                  <w:szCs w:val="24"/>
                  <w:lang w:eastAsia="ja-JP"/>
                  <w:rPrChange w:id="1673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6736"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737" w:author="DuyNgo" w:date="2012-08-10T07:31:00Z"/>
                <w:rFonts w:ascii="Times New Roman" w:eastAsia="Times New Roman" w:hAnsi="Times New Roman" w:cs="Times New Roman"/>
                <w:color w:val="000000"/>
                <w:sz w:val="24"/>
                <w:szCs w:val="24"/>
                <w:lang w:eastAsia="ja-JP"/>
                <w:rPrChange w:id="16738" w:author="DuyNgo" w:date="2012-08-10T08:15:00Z">
                  <w:rPr>
                    <w:ins w:id="16739" w:author="DuyNgo" w:date="2012-08-10T07:31:00Z"/>
                    <w:rFonts w:ascii="Calibri" w:eastAsia="Times New Roman" w:hAnsi="Calibri" w:cs="Calibri"/>
                    <w:color w:val="000000"/>
                    <w:sz w:val="20"/>
                    <w:szCs w:val="20"/>
                    <w:lang w:eastAsia="ja-JP"/>
                  </w:rPr>
                </w:rPrChange>
              </w:rPr>
            </w:pPr>
            <w:ins w:id="16740" w:author="DuyNgo" w:date="2012-08-10T07:31:00Z">
              <w:r w:rsidRPr="00657B96">
                <w:rPr>
                  <w:rFonts w:ascii="Times New Roman" w:eastAsia="Times New Roman" w:hAnsi="Times New Roman" w:cs="Times New Roman"/>
                  <w:color w:val="000000"/>
                  <w:sz w:val="24"/>
                  <w:szCs w:val="24"/>
                  <w:lang w:eastAsia="ja-JP"/>
                  <w:rPrChange w:id="16741"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16742"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743" w:author="DuyNgo" w:date="2012-08-10T07:31:00Z"/>
                <w:rFonts w:ascii="Times New Roman" w:eastAsia="Times New Roman" w:hAnsi="Times New Roman" w:cs="Times New Roman"/>
                <w:color w:val="000000"/>
                <w:sz w:val="24"/>
                <w:szCs w:val="24"/>
                <w:lang w:eastAsia="ja-JP"/>
                <w:rPrChange w:id="16744" w:author="DuyNgo" w:date="2012-08-10T08:15:00Z">
                  <w:rPr>
                    <w:ins w:id="16745" w:author="DuyNgo" w:date="2012-08-10T07:31:00Z"/>
                    <w:rFonts w:ascii="Calibri" w:eastAsia="Times New Roman" w:hAnsi="Calibri" w:cs="Calibri"/>
                    <w:color w:val="000000"/>
                    <w:sz w:val="20"/>
                    <w:szCs w:val="20"/>
                    <w:lang w:eastAsia="ja-JP"/>
                  </w:rPr>
                </w:rPrChange>
              </w:rPr>
            </w:pPr>
            <w:ins w:id="16746" w:author="DuyNgo" w:date="2012-08-10T07:31:00Z">
              <w:r w:rsidRPr="00657B96">
                <w:rPr>
                  <w:rFonts w:ascii="Times New Roman" w:eastAsia="Times New Roman" w:hAnsi="Times New Roman" w:cs="Times New Roman"/>
                  <w:color w:val="000000"/>
                  <w:sz w:val="24"/>
                  <w:szCs w:val="24"/>
                  <w:lang w:eastAsia="ja-JP"/>
                  <w:rPrChange w:id="16747"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6748"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749" w:author="DuyNgo" w:date="2012-08-10T07:31:00Z"/>
                <w:rFonts w:ascii="Times New Roman" w:eastAsia="Times New Roman" w:hAnsi="Times New Roman" w:cs="Times New Roman"/>
                <w:color w:val="000000"/>
                <w:sz w:val="24"/>
                <w:szCs w:val="24"/>
                <w:lang w:eastAsia="ja-JP"/>
                <w:rPrChange w:id="16750" w:author="DuyNgo" w:date="2012-08-10T08:15:00Z">
                  <w:rPr>
                    <w:ins w:id="16751" w:author="DuyNgo" w:date="2012-08-10T07:31:00Z"/>
                    <w:rFonts w:ascii="Calibri" w:eastAsia="Times New Roman" w:hAnsi="Calibri" w:cs="Calibri"/>
                    <w:color w:val="000000"/>
                    <w:sz w:val="20"/>
                    <w:szCs w:val="20"/>
                    <w:lang w:eastAsia="ja-JP"/>
                  </w:rPr>
                </w:rPrChange>
              </w:rPr>
            </w:pPr>
            <w:ins w:id="16752" w:author="DuyNgo" w:date="2012-08-10T07:31:00Z">
              <w:r w:rsidRPr="00657B96">
                <w:rPr>
                  <w:rFonts w:ascii="Times New Roman" w:eastAsia="Times New Roman" w:hAnsi="Times New Roman" w:cs="Times New Roman"/>
                  <w:color w:val="000000"/>
                  <w:sz w:val="24"/>
                  <w:szCs w:val="24"/>
                  <w:lang w:eastAsia="ja-JP"/>
                  <w:rPrChange w:id="16753" w:author="DuyNgo" w:date="2012-08-10T08:15:00Z">
                    <w:rPr>
                      <w:rFonts w:ascii="Calibri" w:eastAsia="Times New Roman" w:hAnsi="Calibri" w:cs="Calibri"/>
                      <w:b/>
                      <w:bCs/>
                      <w:color w:val="000000"/>
                      <w:sz w:val="28"/>
                      <w:szCs w:val="28"/>
                      <w:lang w:eastAsia="ja-JP"/>
                    </w:rPr>
                  </w:rPrChange>
                </w:rPr>
                <w:t>giang.phamnguyen</w:t>
              </w:r>
            </w:ins>
          </w:p>
        </w:tc>
        <w:tc>
          <w:tcPr>
            <w:tcW w:w="12498" w:type="dxa"/>
            <w:tcBorders>
              <w:top w:val="nil"/>
              <w:left w:val="nil"/>
              <w:bottom w:val="nil"/>
              <w:right w:val="nil"/>
            </w:tcBorders>
            <w:shd w:val="clear" w:color="auto" w:fill="auto"/>
            <w:noWrap/>
            <w:vAlign w:val="bottom"/>
            <w:hideMark/>
            <w:tcPrChange w:id="16754"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755" w:author="DuyNgo" w:date="2012-08-10T07:31:00Z"/>
                <w:rFonts w:ascii="Times New Roman" w:eastAsia="Times New Roman" w:hAnsi="Times New Roman" w:cs="Times New Roman"/>
                <w:color w:val="000000"/>
                <w:sz w:val="24"/>
                <w:szCs w:val="24"/>
                <w:lang w:eastAsia="ja-JP"/>
                <w:rPrChange w:id="16756" w:author="DuyNgo" w:date="2012-08-10T08:15:00Z">
                  <w:rPr>
                    <w:ins w:id="16757" w:author="DuyNgo" w:date="2012-08-10T07:31:00Z"/>
                    <w:rFonts w:ascii="Calibri" w:eastAsia="Times New Roman" w:hAnsi="Calibri" w:cs="Calibri"/>
                    <w:color w:val="000000"/>
                    <w:sz w:val="20"/>
                    <w:szCs w:val="20"/>
                    <w:lang w:eastAsia="ja-JP"/>
                  </w:rPr>
                </w:rPrChange>
              </w:rPr>
            </w:pPr>
            <w:ins w:id="16758" w:author="DuyNgo" w:date="2012-08-10T07:31:00Z">
              <w:r w:rsidRPr="00657B96">
                <w:rPr>
                  <w:rFonts w:ascii="Times New Roman" w:eastAsia="Times New Roman" w:hAnsi="Times New Roman" w:cs="Times New Roman"/>
                  <w:color w:val="000000"/>
                  <w:sz w:val="24"/>
                  <w:szCs w:val="24"/>
                  <w:lang w:eastAsia="ja-JP"/>
                  <w:rPrChange w:id="16759" w:author="DuyNgo" w:date="2012-08-10T08:15:00Z">
                    <w:rPr>
                      <w:rFonts w:ascii="Calibri" w:eastAsia="Times New Roman" w:hAnsi="Calibri" w:cs="Calibri"/>
                      <w:b/>
                      <w:bCs/>
                      <w:color w:val="000000"/>
                      <w:sz w:val="28"/>
                      <w:szCs w:val="28"/>
                      <w:lang w:eastAsia="ja-JP"/>
                    </w:rPr>
                  </w:rPrChange>
                </w:rPr>
                <w:t>[Planner] Do not use DaoCommon</w:t>
              </w:r>
            </w:ins>
          </w:p>
        </w:tc>
      </w:tr>
      <w:tr w:rsidR="00E13723" w:rsidRPr="00657B96" w:rsidTr="00E13723">
        <w:trPr>
          <w:trHeight w:val="300"/>
          <w:ins w:id="16760" w:author="DuyNgo" w:date="2012-08-10T07:31:00Z"/>
          <w:trPrChange w:id="1676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6762"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6763" w:author="DuyNgo" w:date="2012-08-10T07:31:00Z"/>
                <w:rFonts w:ascii="Times New Roman" w:eastAsia="Times New Roman" w:hAnsi="Times New Roman" w:cs="Times New Roman"/>
                <w:color w:val="000000"/>
                <w:sz w:val="24"/>
                <w:szCs w:val="24"/>
                <w:lang w:eastAsia="ja-JP"/>
                <w:rPrChange w:id="16764" w:author="DuyNgo" w:date="2012-08-10T08:15:00Z">
                  <w:rPr>
                    <w:ins w:id="16765" w:author="DuyNgo" w:date="2012-08-10T07:31:00Z"/>
                    <w:rFonts w:ascii="Calibri" w:eastAsia="Times New Roman" w:hAnsi="Calibri" w:cs="Calibri"/>
                    <w:color w:val="000000"/>
                    <w:lang w:eastAsia="ja-JP"/>
                  </w:rPr>
                </w:rPrChange>
              </w:rPr>
            </w:pPr>
            <w:ins w:id="16766" w:author="DuyNgo" w:date="2012-08-10T07:31:00Z">
              <w:r w:rsidRPr="00657B96">
                <w:rPr>
                  <w:rFonts w:ascii="Times New Roman" w:eastAsia="Times New Roman" w:hAnsi="Times New Roman" w:cs="Times New Roman"/>
                  <w:color w:val="000000"/>
                  <w:sz w:val="24"/>
                  <w:szCs w:val="24"/>
                  <w:lang w:eastAsia="ja-JP"/>
                  <w:rPrChange w:id="16767" w:author="DuyNgo" w:date="2012-08-10T08:15:00Z">
                    <w:rPr>
                      <w:rFonts w:ascii="Calibri" w:eastAsia="Times New Roman" w:hAnsi="Calibri" w:cs="Calibri"/>
                      <w:b/>
                      <w:bCs/>
                      <w:color w:val="000000"/>
                      <w:sz w:val="28"/>
                      <w:szCs w:val="28"/>
                      <w:lang w:eastAsia="ja-JP"/>
                    </w:rPr>
                  </w:rPrChange>
                </w:rPr>
                <w:t>29</w:t>
              </w:r>
            </w:ins>
          </w:p>
        </w:tc>
        <w:tc>
          <w:tcPr>
            <w:tcW w:w="862" w:type="dxa"/>
            <w:tcBorders>
              <w:top w:val="nil"/>
              <w:left w:val="nil"/>
              <w:bottom w:val="nil"/>
              <w:right w:val="nil"/>
            </w:tcBorders>
            <w:shd w:val="clear" w:color="auto" w:fill="auto"/>
            <w:noWrap/>
            <w:vAlign w:val="bottom"/>
            <w:hideMark/>
            <w:tcPrChange w:id="16768"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769" w:author="DuyNgo" w:date="2012-08-10T07:31:00Z"/>
                <w:rFonts w:ascii="Times New Roman" w:eastAsia="Times New Roman" w:hAnsi="Times New Roman" w:cs="Times New Roman"/>
                <w:color w:val="000000"/>
                <w:sz w:val="24"/>
                <w:szCs w:val="24"/>
                <w:lang w:eastAsia="ja-JP"/>
                <w:rPrChange w:id="16770" w:author="DuyNgo" w:date="2012-08-10T08:15:00Z">
                  <w:rPr>
                    <w:ins w:id="16771" w:author="DuyNgo" w:date="2012-08-10T07:31:00Z"/>
                    <w:rFonts w:ascii="Calibri" w:eastAsia="Times New Roman" w:hAnsi="Calibri" w:cs="Calibri"/>
                    <w:color w:val="000000"/>
                    <w:sz w:val="20"/>
                    <w:szCs w:val="20"/>
                    <w:lang w:eastAsia="ja-JP"/>
                  </w:rPr>
                </w:rPrChange>
              </w:rPr>
            </w:pPr>
            <w:ins w:id="16772" w:author="DuyNgo" w:date="2012-08-10T07:31:00Z">
              <w:r w:rsidRPr="00657B96">
                <w:rPr>
                  <w:rFonts w:ascii="Times New Roman" w:eastAsia="Times New Roman" w:hAnsi="Times New Roman" w:cs="Times New Roman"/>
                  <w:color w:val="000000"/>
                  <w:sz w:val="24"/>
                  <w:szCs w:val="24"/>
                  <w:lang w:eastAsia="ja-JP"/>
                  <w:rPrChange w:id="1677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6774"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775" w:author="DuyNgo" w:date="2012-08-10T07:31:00Z"/>
                <w:rFonts w:ascii="Times New Roman" w:eastAsia="Times New Roman" w:hAnsi="Times New Roman" w:cs="Times New Roman"/>
                <w:color w:val="000000"/>
                <w:sz w:val="24"/>
                <w:szCs w:val="24"/>
                <w:lang w:eastAsia="ja-JP"/>
                <w:rPrChange w:id="16776" w:author="DuyNgo" w:date="2012-08-10T08:15:00Z">
                  <w:rPr>
                    <w:ins w:id="16777" w:author="DuyNgo" w:date="2012-08-10T07:31:00Z"/>
                    <w:rFonts w:ascii="Calibri" w:eastAsia="Times New Roman" w:hAnsi="Calibri" w:cs="Calibri"/>
                    <w:color w:val="000000"/>
                    <w:sz w:val="20"/>
                    <w:szCs w:val="20"/>
                    <w:lang w:eastAsia="ja-JP"/>
                  </w:rPr>
                </w:rPrChange>
              </w:rPr>
            </w:pPr>
            <w:ins w:id="16778" w:author="DuyNgo" w:date="2012-08-10T07:31:00Z">
              <w:r w:rsidRPr="00657B96">
                <w:rPr>
                  <w:rFonts w:ascii="Times New Roman" w:eastAsia="Times New Roman" w:hAnsi="Times New Roman" w:cs="Times New Roman"/>
                  <w:color w:val="000000"/>
                  <w:sz w:val="24"/>
                  <w:szCs w:val="24"/>
                  <w:lang w:eastAsia="ja-JP"/>
                  <w:rPrChange w:id="1677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6780"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781" w:author="DuyNgo" w:date="2012-08-10T07:31:00Z"/>
                <w:rFonts w:ascii="Times New Roman" w:eastAsia="Times New Roman" w:hAnsi="Times New Roman" w:cs="Times New Roman"/>
                <w:color w:val="000000"/>
                <w:sz w:val="24"/>
                <w:szCs w:val="24"/>
                <w:lang w:eastAsia="ja-JP"/>
                <w:rPrChange w:id="16782" w:author="DuyNgo" w:date="2012-08-10T08:15:00Z">
                  <w:rPr>
                    <w:ins w:id="16783" w:author="DuyNgo" w:date="2012-08-10T07:31:00Z"/>
                    <w:rFonts w:ascii="Calibri" w:eastAsia="Times New Roman" w:hAnsi="Calibri" w:cs="Calibri"/>
                    <w:color w:val="000000"/>
                    <w:sz w:val="20"/>
                    <w:szCs w:val="20"/>
                    <w:lang w:eastAsia="ja-JP"/>
                  </w:rPr>
                </w:rPrChange>
              </w:rPr>
            </w:pPr>
            <w:ins w:id="16784" w:author="DuyNgo" w:date="2012-08-10T07:31:00Z">
              <w:r w:rsidRPr="00657B96">
                <w:rPr>
                  <w:rFonts w:ascii="Times New Roman" w:eastAsia="Times New Roman" w:hAnsi="Times New Roman" w:cs="Times New Roman"/>
                  <w:color w:val="000000"/>
                  <w:sz w:val="24"/>
                  <w:szCs w:val="24"/>
                  <w:lang w:eastAsia="ja-JP"/>
                  <w:rPrChange w:id="1678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6786"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787" w:author="DuyNgo" w:date="2012-08-10T07:31:00Z"/>
                <w:rFonts w:ascii="Times New Roman" w:eastAsia="Times New Roman" w:hAnsi="Times New Roman" w:cs="Times New Roman"/>
                <w:color w:val="000000"/>
                <w:sz w:val="24"/>
                <w:szCs w:val="24"/>
                <w:lang w:eastAsia="ja-JP"/>
                <w:rPrChange w:id="16788" w:author="DuyNgo" w:date="2012-08-10T08:15:00Z">
                  <w:rPr>
                    <w:ins w:id="16789" w:author="DuyNgo" w:date="2012-08-10T07:31:00Z"/>
                    <w:rFonts w:ascii="Calibri" w:eastAsia="Times New Roman" w:hAnsi="Calibri" w:cs="Calibri"/>
                    <w:color w:val="000000"/>
                    <w:sz w:val="20"/>
                    <w:szCs w:val="20"/>
                    <w:lang w:eastAsia="ja-JP"/>
                  </w:rPr>
                </w:rPrChange>
              </w:rPr>
            </w:pPr>
            <w:ins w:id="16790" w:author="DuyNgo" w:date="2012-08-10T07:31:00Z">
              <w:r w:rsidRPr="00657B96">
                <w:rPr>
                  <w:rFonts w:ascii="Times New Roman" w:eastAsia="Times New Roman" w:hAnsi="Times New Roman" w:cs="Times New Roman"/>
                  <w:color w:val="000000"/>
                  <w:sz w:val="24"/>
                  <w:szCs w:val="24"/>
                  <w:lang w:eastAsia="ja-JP"/>
                  <w:rPrChange w:id="16791"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16792"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793" w:author="DuyNgo" w:date="2012-08-10T07:31:00Z"/>
                <w:rFonts w:ascii="Times New Roman" w:eastAsia="Times New Roman" w:hAnsi="Times New Roman" w:cs="Times New Roman"/>
                <w:color w:val="000000"/>
                <w:sz w:val="24"/>
                <w:szCs w:val="24"/>
                <w:lang w:eastAsia="ja-JP"/>
                <w:rPrChange w:id="16794" w:author="DuyNgo" w:date="2012-08-10T08:15:00Z">
                  <w:rPr>
                    <w:ins w:id="16795" w:author="DuyNgo" w:date="2012-08-10T07:31:00Z"/>
                    <w:rFonts w:ascii="Calibri" w:eastAsia="Times New Roman" w:hAnsi="Calibri" w:cs="Calibri"/>
                    <w:color w:val="000000"/>
                    <w:sz w:val="20"/>
                    <w:szCs w:val="20"/>
                    <w:lang w:eastAsia="ja-JP"/>
                  </w:rPr>
                </w:rPrChange>
              </w:rPr>
            </w:pPr>
            <w:ins w:id="16796" w:author="DuyNgo" w:date="2012-08-10T07:31:00Z">
              <w:r w:rsidRPr="00657B96">
                <w:rPr>
                  <w:rFonts w:ascii="Times New Roman" w:eastAsia="Times New Roman" w:hAnsi="Times New Roman" w:cs="Times New Roman"/>
                  <w:color w:val="000000"/>
                  <w:sz w:val="24"/>
                  <w:szCs w:val="24"/>
                  <w:lang w:eastAsia="ja-JP"/>
                  <w:rPrChange w:id="16797" w:author="DuyNgo" w:date="2012-08-10T08:15:00Z">
                    <w:rPr>
                      <w:rFonts w:ascii="Calibri" w:eastAsia="Times New Roman" w:hAnsi="Calibri" w:cs="Calibri"/>
                      <w:b/>
                      <w:bCs/>
                      <w:color w:val="000000"/>
                      <w:sz w:val="28"/>
                      <w:szCs w:val="28"/>
                      <w:lang w:eastAsia="ja-JP"/>
                    </w:rPr>
                  </w:rPrChange>
                </w:rPr>
                <w:t xml:space="preserve"> [ProjectEyePortlet] Initial data for screen "Create project" is not good</w:t>
              </w:r>
            </w:ins>
          </w:p>
        </w:tc>
      </w:tr>
      <w:tr w:rsidR="00E13723" w:rsidRPr="00657B96" w:rsidTr="00E13723">
        <w:trPr>
          <w:trHeight w:val="300"/>
          <w:ins w:id="16798" w:author="DuyNgo" w:date="2012-08-10T07:31:00Z"/>
          <w:trPrChange w:id="1679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6800"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6801" w:author="DuyNgo" w:date="2012-08-10T07:31:00Z"/>
                <w:rFonts w:ascii="Times New Roman" w:eastAsia="Times New Roman" w:hAnsi="Times New Roman" w:cs="Times New Roman"/>
                <w:color w:val="000000"/>
                <w:sz w:val="24"/>
                <w:szCs w:val="24"/>
                <w:lang w:eastAsia="ja-JP"/>
                <w:rPrChange w:id="16802" w:author="DuyNgo" w:date="2012-08-10T08:15:00Z">
                  <w:rPr>
                    <w:ins w:id="16803" w:author="DuyNgo" w:date="2012-08-10T07:31:00Z"/>
                    <w:rFonts w:ascii="Calibri" w:eastAsia="Times New Roman" w:hAnsi="Calibri" w:cs="Calibri"/>
                    <w:color w:val="000000"/>
                    <w:lang w:eastAsia="ja-JP"/>
                  </w:rPr>
                </w:rPrChange>
              </w:rPr>
            </w:pPr>
            <w:ins w:id="16804" w:author="DuyNgo" w:date="2012-08-10T07:31:00Z">
              <w:r w:rsidRPr="00657B96">
                <w:rPr>
                  <w:rFonts w:ascii="Times New Roman" w:eastAsia="Times New Roman" w:hAnsi="Times New Roman" w:cs="Times New Roman"/>
                  <w:color w:val="000000"/>
                  <w:sz w:val="24"/>
                  <w:szCs w:val="24"/>
                  <w:lang w:eastAsia="ja-JP"/>
                  <w:rPrChange w:id="16805" w:author="DuyNgo" w:date="2012-08-10T08:15:00Z">
                    <w:rPr>
                      <w:rFonts w:ascii="Calibri" w:eastAsia="Times New Roman" w:hAnsi="Calibri" w:cs="Calibri"/>
                      <w:b/>
                      <w:bCs/>
                      <w:color w:val="000000"/>
                      <w:sz w:val="28"/>
                      <w:szCs w:val="28"/>
                      <w:lang w:eastAsia="ja-JP"/>
                    </w:rPr>
                  </w:rPrChange>
                </w:rPr>
                <w:t>30</w:t>
              </w:r>
            </w:ins>
          </w:p>
        </w:tc>
        <w:tc>
          <w:tcPr>
            <w:tcW w:w="862" w:type="dxa"/>
            <w:tcBorders>
              <w:top w:val="nil"/>
              <w:left w:val="nil"/>
              <w:bottom w:val="nil"/>
              <w:right w:val="nil"/>
            </w:tcBorders>
            <w:shd w:val="clear" w:color="auto" w:fill="auto"/>
            <w:noWrap/>
            <w:vAlign w:val="bottom"/>
            <w:hideMark/>
            <w:tcPrChange w:id="16806"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807" w:author="DuyNgo" w:date="2012-08-10T07:31:00Z"/>
                <w:rFonts w:ascii="Times New Roman" w:eastAsia="Times New Roman" w:hAnsi="Times New Roman" w:cs="Times New Roman"/>
                <w:color w:val="000000"/>
                <w:sz w:val="24"/>
                <w:szCs w:val="24"/>
                <w:lang w:eastAsia="ja-JP"/>
                <w:rPrChange w:id="16808" w:author="DuyNgo" w:date="2012-08-10T08:15:00Z">
                  <w:rPr>
                    <w:ins w:id="16809" w:author="DuyNgo" w:date="2012-08-10T07:31:00Z"/>
                    <w:rFonts w:ascii="Calibri" w:eastAsia="Times New Roman" w:hAnsi="Calibri" w:cs="Calibri"/>
                    <w:color w:val="000000"/>
                    <w:sz w:val="20"/>
                    <w:szCs w:val="20"/>
                    <w:lang w:eastAsia="ja-JP"/>
                  </w:rPr>
                </w:rPrChange>
              </w:rPr>
            </w:pPr>
            <w:ins w:id="16810" w:author="DuyNgo" w:date="2012-08-10T07:31:00Z">
              <w:r w:rsidRPr="00657B96">
                <w:rPr>
                  <w:rFonts w:ascii="Times New Roman" w:eastAsia="Times New Roman" w:hAnsi="Times New Roman" w:cs="Times New Roman"/>
                  <w:color w:val="000000"/>
                  <w:sz w:val="24"/>
                  <w:szCs w:val="24"/>
                  <w:lang w:eastAsia="ja-JP"/>
                  <w:rPrChange w:id="1681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6812"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813" w:author="DuyNgo" w:date="2012-08-10T07:31:00Z"/>
                <w:rFonts w:ascii="Times New Roman" w:eastAsia="Times New Roman" w:hAnsi="Times New Roman" w:cs="Times New Roman"/>
                <w:color w:val="000000"/>
                <w:sz w:val="24"/>
                <w:szCs w:val="24"/>
                <w:lang w:eastAsia="ja-JP"/>
                <w:rPrChange w:id="16814" w:author="DuyNgo" w:date="2012-08-10T08:15:00Z">
                  <w:rPr>
                    <w:ins w:id="16815" w:author="DuyNgo" w:date="2012-08-10T07:31:00Z"/>
                    <w:rFonts w:ascii="Calibri" w:eastAsia="Times New Roman" w:hAnsi="Calibri" w:cs="Calibri"/>
                    <w:color w:val="000000"/>
                    <w:sz w:val="20"/>
                    <w:szCs w:val="20"/>
                    <w:lang w:eastAsia="ja-JP"/>
                  </w:rPr>
                </w:rPrChange>
              </w:rPr>
            </w:pPr>
            <w:ins w:id="16816" w:author="DuyNgo" w:date="2012-08-10T07:31:00Z">
              <w:r w:rsidRPr="00657B96">
                <w:rPr>
                  <w:rFonts w:ascii="Times New Roman" w:eastAsia="Times New Roman" w:hAnsi="Times New Roman" w:cs="Times New Roman"/>
                  <w:color w:val="000000"/>
                  <w:sz w:val="24"/>
                  <w:szCs w:val="24"/>
                  <w:lang w:eastAsia="ja-JP"/>
                  <w:rPrChange w:id="16817"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6818"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819" w:author="DuyNgo" w:date="2012-08-10T07:31:00Z"/>
                <w:rFonts w:ascii="Times New Roman" w:eastAsia="Times New Roman" w:hAnsi="Times New Roman" w:cs="Times New Roman"/>
                <w:color w:val="000000"/>
                <w:sz w:val="24"/>
                <w:szCs w:val="24"/>
                <w:lang w:eastAsia="ja-JP"/>
                <w:rPrChange w:id="16820" w:author="DuyNgo" w:date="2012-08-10T08:15:00Z">
                  <w:rPr>
                    <w:ins w:id="16821" w:author="DuyNgo" w:date="2012-08-10T07:31:00Z"/>
                    <w:rFonts w:ascii="Calibri" w:eastAsia="Times New Roman" w:hAnsi="Calibri" w:cs="Calibri"/>
                    <w:color w:val="000000"/>
                    <w:sz w:val="20"/>
                    <w:szCs w:val="20"/>
                    <w:lang w:eastAsia="ja-JP"/>
                  </w:rPr>
                </w:rPrChange>
              </w:rPr>
            </w:pPr>
            <w:ins w:id="16822" w:author="DuyNgo" w:date="2012-08-10T07:31:00Z">
              <w:r w:rsidRPr="00657B96">
                <w:rPr>
                  <w:rFonts w:ascii="Times New Roman" w:eastAsia="Times New Roman" w:hAnsi="Times New Roman" w:cs="Times New Roman"/>
                  <w:color w:val="000000"/>
                  <w:sz w:val="24"/>
                  <w:szCs w:val="24"/>
                  <w:lang w:eastAsia="ja-JP"/>
                  <w:rPrChange w:id="16823"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6824"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825" w:author="DuyNgo" w:date="2012-08-10T07:31:00Z"/>
                <w:rFonts w:ascii="Times New Roman" w:eastAsia="Times New Roman" w:hAnsi="Times New Roman" w:cs="Times New Roman"/>
                <w:color w:val="000000"/>
                <w:sz w:val="24"/>
                <w:szCs w:val="24"/>
                <w:lang w:eastAsia="ja-JP"/>
                <w:rPrChange w:id="16826" w:author="DuyNgo" w:date="2012-08-10T08:15:00Z">
                  <w:rPr>
                    <w:ins w:id="16827" w:author="DuyNgo" w:date="2012-08-10T07:31:00Z"/>
                    <w:rFonts w:ascii="Calibri" w:eastAsia="Times New Roman" w:hAnsi="Calibri" w:cs="Calibri"/>
                    <w:color w:val="000000"/>
                    <w:sz w:val="20"/>
                    <w:szCs w:val="20"/>
                    <w:lang w:eastAsia="ja-JP"/>
                  </w:rPr>
                </w:rPrChange>
              </w:rPr>
            </w:pPr>
            <w:ins w:id="16828" w:author="DuyNgo" w:date="2012-08-10T07:31:00Z">
              <w:r w:rsidRPr="00657B96">
                <w:rPr>
                  <w:rFonts w:ascii="Times New Roman" w:eastAsia="Times New Roman" w:hAnsi="Times New Roman" w:cs="Times New Roman"/>
                  <w:color w:val="000000"/>
                  <w:sz w:val="24"/>
                  <w:szCs w:val="24"/>
                  <w:lang w:eastAsia="ja-JP"/>
                  <w:rPrChange w:id="16829"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16830"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831" w:author="DuyNgo" w:date="2012-08-10T07:31:00Z"/>
                <w:rFonts w:ascii="Times New Roman" w:eastAsia="Times New Roman" w:hAnsi="Times New Roman" w:cs="Times New Roman"/>
                <w:color w:val="000000"/>
                <w:sz w:val="24"/>
                <w:szCs w:val="24"/>
                <w:lang w:eastAsia="ja-JP"/>
                <w:rPrChange w:id="16832" w:author="DuyNgo" w:date="2012-08-10T08:15:00Z">
                  <w:rPr>
                    <w:ins w:id="16833" w:author="DuyNgo" w:date="2012-08-10T07:31:00Z"/>
                    <w:rFonts w:ascii="Calibri" w:eastAsia="Times New Roman" w:hAnsi="Calibri" w:cs="Calibri"/>
                    <w:color w:val="000000"/>
                    <w:sz w:val="20"/>
                    <w:szCs w:val="20"/>
                    <w:lang w:eastAsia="ja-JP"/>
                  </w:rPr>
                </w:rPrChange>
              </w:rPr>
            </w:pPr>
            <w:ins w:id="16834" w:author="DuyNgo" w:date="2012-08-10T07:31:00Z">
              <w:r w:rsidRPr="00657B96">
                <w:rPr>
                  <w:rFonts w:ascii="Times New Roman" w:eastAsia="Times New Roman" w:hAnsi="Times New Roman" w:cs="Times New Roman"/>
                  <w:color w:val="000000"/>
                  <w:sz w:val="24"/>
                  <w:szCs w:val="24"/>
                  <w:lang w:eastAsia="ja-JP"/>
                  <w:rPrChange w:id="16835" w:author="DuyNgo" w:date="2012-08-10T08:15:00Z">
                    <w:rPr>
                      <w:rFonts w:ascii="Calibri" w:eastAsia="Times New Roman" w:hAnsi="Calibri" w:cs="Calibri"/>
                      <w:b/>
                      <w:bCs/>
                      <w:color w:val="000000"/>
                      <w:sz w:val="28"/>
                      <w:szCs w:val="28"/>
                      <w:lang w:eastAsia="ja-JP"/>
                    </w:rPr>
                  </w:rPrChange>
                </w:rPr>
                <w:t>[RequirementPortlet] Java build path of project is configured not well</w:t>
              </w:r>
            </w:ins>
          </w:p>
        </w:tc>
      </w:tr>
      <w:tr w:rsidR="00E13723" w:rsidRPr="00657B96" w:rsidTr="00E13723">
        <w:trPr>
          <w:trHeight w:val="300"/>
          <w:ins w:id="16836" w:author="DuyNgo" w:date="2012-08-10T07:31:00Z"/>
          <w:trPrChange w:id="1683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6838"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6839" w:author="DuyNgo" w:date="2012-08-10T07:31:00Z"/>
                <w:rFonts w:ascii="Times New Roman" w:eastAsia="Times New Roman" w:hAnsi="Times New Roman" w:cs="Times New Roman"/>
                <w:color w:val="000000"/>
                <w:sz w:val="24"/>
                <w:szCs w:val="24"/>
                <w:lang w:eastAsia="ja-JP"/>
                <w:rPrChange w:id="16840" w:author="DuyNgo" w:date="2012-08-10T08:15:00Z">
                  <w:rPr>
                    <w:ins w:id="16841" w:author="DuyNgo" w:date="2012-08-10T07:31:00Z"/>
                    <w:rFonts w:ascii="Calibri" w:eastAsia="Times New Roman" w:hAnsi="Calibri" w:cs="Calibri"/>
                    <w:color w:val="000000"/>
                    <w:lang w:eastAsia="ja-JP"/>
                  </w:rPr>
                </w:rPrChange>
              </w:rPr>
            </w:pPr>
            <w:ins w:id="16842" w:author="DuyNgo" w:date="2012-08-10T07:31:00Z">
              <w:r w:rsidRPr="00657B96">
                <w:rPr>
                  <w:rFonts w:ascii="Times New Roman" w:eastAsia="Times New Roman" w:hAnsi="Times New Roman" w:cs="Times New Roman"/>
                  <w:color w:val="000000"/>
                  <w:sz w:val="24"/>
                  <w:szCs w:val="24"/>
                  <w:lang w:eastAsia="ja-JP"/>
                  <w:rPrChange w:id="16843" w:author="DuyNgo" w:date="2012-08-10T08:15:00Z">
                    <w:rPr>
                      <w:rFonts w:ascii="Calibri" w:eastAsia="Times New Roman" w:hAnsi="Calibri" w:cs="Calibri"/>
                      <w:b/>
                      <w:bCs/>
                      <w:color w:val="000000"/>
                      <w:sz w:val="28"/>
                      <w:szCs w:val="28"/>
                      <w:lang w:eastAsia="ja-JP"/>
                    </w:rPr>
                  </w:rPrChange>
                </w:rPr>
                <w:t>31</w:t>
              </w:r>
            </w:ins>
          </w:p>
        </w:tc>
        <w:tc>
          <w:tcPr>
            <w:tcW w:w="862" w:type="dxa"/>
            <w:tcBorders>
              <w:top w:val="nil"/>
              <w:left w:val="nil"/>
              <w:bottom w:val="nil"/>
              <w:right w:val="nil"/>
            </w:tcBorders>
            <w:shd w:val="clear" w:color="auto" w:fill="auto"/>
            <w:noWrap/>
            <w:vAlign w:val="bottom"/>
            <w:hideMark/>
            <w:tcPrChange w:id="16844"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845" w:author="DuyNgo" w:date="2012-08-10T07:31:00Z"/>
                <w:rFonts w:ascii="Times New Roman" w:eastAsia="Times New Roman" w:hAnsi="Times New Roman" w:cs="Times New Roman"/>
                <w:color w:val="000000"/>
                <w:sz w:val="24"/>
                <w:szCs w:val="24"/>
                <w:lang w:eastAsia="ja-JP"/>
                <w:rPrChange w:id="16846" w:author="DuyNgo" w:date="2012-08-10T08:15:00Z">
                  <w:rPr>
                    <w:ins w:id="16847" w:author="DuyNgo" w:date="2012-08-10T07:31:00Z"/>
                    <w:rFonts w:ascii="Calibri" w:eastAsia="Times New Roman" w:hAnsi="Calibri" w:cs="Calibri"/>
                    <w:color w:val="000000"/>
                    <w:sz w:val="20"/>
                    <w:szCs w:val="20"/>
                    <w:lang w:eastAsia="ja-JP"/>
                  </w:rPr>
                </w:rPrChange>
              </w:rPr>
            </w:pPr>
            <w:ins w:id="16848" w:author="DuyNgo" w:date="2012-08-10T07:31:00Z">
              <w:r w:rsidRPr="00657B96">
                <w:rPr>
                  <w:rFonts w:ascii="Times New Roman" w:eastAsia="Times New Roman" w:hAnsi="Times New Roman" w:cs="Times New Roman"/>
                  <w:color w:val="000000"/>
                  <w:sz w:val="24"/>
                  <w:szCs w:val="24"/>
                  <w:lang w:eastAsia="ja-JP"/>
                  <w:rPrChange w:id="1684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6850"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851" w:author="DuyNgo" w:date="2012-08-10T07:31:00Z"/>
                <w:rFonts w:ascii="Times New Roman" w:eastAsia="Times New Roman" w:hAnsi="Times New Roman" w:cs="Times New Roman"/>
                <w:color w:val="000000"/>
                <w:sz w:val="24"/>
                <w:szCs w:val="24"/>
                <w:lang w:eastAsia="ja-JP"/>
                <w:rPrChange w:id="16852" w:author="DuyNgo" w:date="2012-08-10T08:15:00Z">
                  <w:rPr>
                    <w:ins w:id="16853" w:author="DuyNgo" w:date="2012-08-10T07:31:00Z"/>
                    <w:rFonts w:ascii="Calibri" w:eastAsia="Times New Roman" w:hAnsi="Calibri" w:cs="Calibri"/>
                    <w:color w:val="000000"/>
                    <w:sz w:val="20"/>
                    <w:szCs w:val="20"/>
                    <w:lang w:eastAsia="ja-JP"/>
                  </w:rPr>
                </w:rPrChange>
              </w:rPr>
            </w:pPr>
            <w:ins w:id="16854" w:author="DuyNgo" w:date="2012-08-10T07:31:00Z">
              <w:r w:rsidRPr="00657B96">
                <w:rPr>
                  <w:rFonts w:ascii="Times New Roman" w:eastAsia="Times New Roman" w:hAnsi="Times New Roman" w:cs="Times New Roman"/>
                  <w:color w:val="000000"/>
                  <w:sz w:val="24"/>
                  <w:szCs w:val="24"/>
                  <w:lang w:eastAsia="ja-JP"/>
                  <w:rPrChange w:id="1685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6856"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857" w:author="DuyNgo" w:date="2012-08-10T07:31:00Z"/>
                <w:rFonts w:ascii="Times New Roman" w:eastAsia="Times New Roman" w:hAnsi="Times New Roman" w:cs="Times New Roman"/>
                <w:color w:val="000000"/>
                <w:sz w:val="24"/>
                <w:szCs w:val="24"/>
                <w:lang w:eastAsia="ja-JP"/>
                <w:rPrChange w:id="16858" w:author="DuyNgo" w:date="2012-08-10T08:15:00Z">
                  <w:rPr>
                    <w:ins w:id="16859" w:author="DuyNgo" w:date="2012-08-10T07:31:00Z"/>
                    <w:rFonts w:ascii="Calibri" w:eastAsia="Times New Roman" w:hAnsi="Calibri" w:cs="Calibri"/>
                    <w:color w:val="000000"/>
                    <w:sz w:val="20"/>
                    <w:szCs w:val="20"/>
                    <w:lang w:eastAsia="ja-JP"/>
                  </w:rPr>
                </w:rPrChange>
              </w:rPr>
            </w:pPr>
            <w:ins w:id="16860" w:author="DuyNgo" w:date="2012-08-10T07:31:00Z">
              <w:r w:rsidRPr="00657B96">
                <w:rPr>
                  <w:rFonts w:ascii="Times New Roman" w:eastAsia="Times New Roman" w:hAnsi="Times New Roman" w:cs="Times New Roman"/>
                  <w:color w:val="000000"/>
                  <w:sz w:val="24"/>
                  <w:szCs w:val="24"/>
                  <w:lang w:eastAsia="ja-JP"/>
                  <w:rPrChange w:id="16861"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16862"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863" w:author="DuyNgo" w:date="2012-08-10T07:31:00Z"/>
                <w:rFonts w:ascii="Times New Roman" w:eastAsia="Times New Roman" w:hAnsi="Times New Roman" w:cs="Times New Roman"/>
                <w:color w:val="000000"/>
                <w:sz w:val="24"/>
                <w:szCs w:val="24"/>
                <w:lang w:eastAsia="ja-JP"/>
                <w:rPrChange w:id="16864" w:author="DuyNgo" w:date="2012-08-10T08:15:00Z">
                  <w:rPr>
                    <w:ins w:id="16865" w:author="DuyNgo" w:date="2012-08-10T07:31:00Z"/>
                    <w:rFonts w:ascii="Calibri" w:eastAsia="Times New Roman" w:hAnsi="Calibri" w:cs="Calibri"/>
                    <w:color w:val="000000"/>
                    <w:sz w:val="20"/>
                    <w:szCs w:val="20"/>
                    <w:lang w:eastAsia="ja-JP"/>
                  </w:rPr>
                </w:rPrChange>
              </w:rPr>
            </w:pPr>
            <w:ins w:id="16866" w:author="DuyNgo" w:date="2012-08-10T07:31:00Z">
              <w:r w:rsidRPr="00657B96">
                <w:rPr>
                  <w:rFonts w:ascii="Times New Roman" w:eastAsia="Times New Roman" w:hAnsi="Times New Roman" w:cs="Times New Roman"/>
                  <w:color w:val="000000"/>
                  <w:sz w:val="24"/>
                  <w:szCs w:val="24"/>
                  <w:lang w:eastAsia="ja-JP"/>
                  <w:rPrChange w:id="16867"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16868"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869" w:author="DuyNgo" w:date="2012-08-10T07:31:00Z"/>
                <w:rFonts w:ascii="Times New Roman" w:eastAsia="Times New Roman" w:hAnsi="Times New Roman" w:cs="Times New Roman"/>
                <w:color w:val="000000"/>
                <w:sz w:val="24"/>
                <w:szCs w:val="24"/>
                <w:lang w:eastAsia="ja-JP"/>
                <w:rPrChange w:id="16870" w:author="DuyNgo" w:date="2012-08-10T08:15:00Z">
                  <w:rPr>
                    <w:ins w:id="16871" w:author="DuyNgo" w:date="2012-08-10T07:31:00Z"/>
                    <w:rFonts w:ascii="Calibri" w:eastAsia="Times New Roman" w:hAnsi="Calibri" w:cs="Calibri"/>
                    <w:color w:val="000000"/>
                    <w:sz w:val="20"/>
                    <w:szCs w:val="20"/>
                    <w:lang w:eastAsia="ja-JP"/>
                  </w:rPr>
                </w:rPrChange>
              </w:rPr>
            </w:pPr>
            <w:ins w:id="16872" w:author="DuyNgo" w:date="2012-08-10T07:31:00Z">
              <w:r w:rsidRPr="00657B96">
                <w:rPr>
                  <w:rFonts w:ascii="Times New Roman" w:eastAsia="Times New Roman" w:hAnsi="Times New Roman" w:cs="Times New Roman"/>
                  <w:color w:val="000000"/>
                  <w:sz w:val="24"/>
                  <w:szCs w:val="24"/>
                  <w:lang w:eastAsia="ja-JP"/>
                  <w:rPrChange w:id="16873" w:author="DuyNgo" w:date="2012-08-10T08:15:00Z">
                    <w:rPr>
                      <w:rFonts w:ascii="Calibri" w:eastAsia="Times New Roman" w:hAnsi="Calibri" w:cs="Calibri"/>
                      <w:b/>
                      <w:bCs/>
                      <w:color w:val="000000"/>
                      <w:sz w:val="28"/>
                      <w:szCs w:val="28"/>
                      <w:lang w:eastAsia="ja-JP"/>
                    </w:rPr>
                  </w:rPrChange>
                </w:rPr>
                <w:t>[RequirementPortlet] Folder 'resouce' is placed not correctly</w:t>
              </w:r>
            </w:ins>
          </w:p>
        </w:tc>
      </w:tr>
      <w:tr w:rsidR="00E13723" w:rsidRPr="00657B96" w:rsidTr="00E13723">
        <w:trPr>
          <w:trHeight w:val="300"/>
          <w:ins w:id="16874" w:author="DuyNgo" w:date="2012-08-10T07:31:00Z"/>
          <w:trPrChange w:id="1687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6876"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6877" w:author="DuyNgo" w:date="2012-08-10T07:31:00Z"/>
                <w:rFonts w:ascii="Times New Roman" w:eastAsia="Times New Roman" w:hAnsi="Times New Roman" w:cs="Times New Roman"/>
                <w:color w:val="000000"/>
                <w:sz w:val="24"/>
                <w:szCs w:val="24"/>
                <w:lang w:eastAsia="ja-JP"/>
                <w:rPrChange w:id="16878" w:author="DuyNgo" w:date="2012-08-10T08:15:00Z">
                  <w:rPr>
                    <w:ins w:id="16879" w:author="DuyNgo" w:date="2012-08-10T07:31:00Z"/>
                    <w:rFonts w:ascii="Calibri" w:eastAsia="Times New Roman" w:hAnsi="Calibri" w:cs="Calibri"/>
                    <w:color w:val="000000"/>
                    <w:lang w:eastAsia="ja-JP"/>
                  </w:rPr>
                </w:rPrChange>
              </w:rPr>
            </w:pPr>
            <w:ins w:id="16880" w:author="DuyNgo" w:date="2012-08-10T07:31:00Z">
              <w:r w:rsidRPr="00657B96">
                <w:rPr>
                  <w:rFonts w:ascii="Times New Roman" w:eastAsia="Times New Roman" w:hAnsi="Times New Roman" w:cs="Times New Roman"/>
                  <w:color w:val="000000"/>
                  <w:sz w:val="24"/>
                  <w:szCs w:val="24"/>
                  <w:lang w:eastAsia="ja-JP"/>
                  <w:rPrChange w:id="16881" w:author="DuyNgo" w:date="2012-08-10T08:15:00Z">
                    <w:rPr>
                      <w:rFonts w:ascii="Calibri" w:eastAsia="Times New Roman" w:hAnsi="Calibri" w:cs="Calibri"/>
                      <w:b/>
                      <w:bCs/>
                      <w:color w:val="000000"/>
                      <w:sz w:val="28"/>
                      <w:szCs w:val="28"/>
                      <w:lang w:eastAsia="ja-JP"/>
                    </w:rPr>
                  </w:rPrChange>
                </w:rPr>
                <w:t>32</w:t>
              </w:r>
            </w:ins>
          </w:p>
        </w:tc>
        <w:tc>
          <w:tcPr>
            <w:tcW w:w="862" w:type="dxa"/>
            <w:tcBorders>
              <w:top w:val="nil"/>
              <w:left w:val="nil"/>
              <w:bottom w:val="nil"/>
              <w:right w:val="nil"/>
            </w:tcBorders>
            <w:shd w:val="clear" w:color="auto" w:fill="auto"/>
            <w:noWrap/>
            <w:vAlign w:val="bottom"/>
            <w:hideMark/>
            <w:tcPrChange w:id="16882"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883" w:author="DuyNgo" w:date="2012-08-10T07:31:00Z"/>
                <w:rFonts w:ascii="Times New Roman" w:eastAsia="Times New Roman" w:hAnsi="Times New Roman" w:cs="Times New Roman"/>
                <w:color w:val="000000"/>
                <w:sz w:val="24"/>
                <w:szCs w:val="24"/>
                <w:lang w:eastAsia="ja-JP"/>
                <w:rPrChange w:id="16884" w:author="DuyNgo" w:date="2012-08-10T08:15:00Z">
                  <w:rPr>
                    <w:ins w:id="16885" w:author="DuyNgo" w:date="2012-08-10T07:31:00Z"/>
                    <w:rFonts w:ascii="Calibri" w:eastAsia="Times New Roman" w:hAnsi="Calibri" w:cs="Calibri"/>
                    <w:color w:val="000000"/>
                    <w:sz w:val="20"/>
                    <w:szCs w:val="20"/>
                    <w:lang w:eastAsia="ja-JP"/>
                  </w:rPr>
                </w:rPrChange>
              </w:rPr>
            </w:pPr>
            <w:ins w:id="16886" w:author="DuyNgo" w:date="2012-08-10T07:31:00Z">
              <w:r w:rsidRPr="00657B96">
                <w:rPr>
                  <w:rFonts w:ascii="Times New Roman" w:eastAsia="Times New Roman" w:hAnsi="Times New Roman" w:cs="Times New Roman"/>
                  <w:color w:val="000000"/>
                  <w:sz w:val="24"/>
                  <w:szCs w:val="24"/>
                  <w:lang w:eastAsia="ja-JP"/>
                  <w:rPrChange w:id="1688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6888"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889" w:author="DuyNgo" w:date="2012-08-10T07:31:00Z"/>
                <w:rFonts w:ascii="Times New Roman" w:eastAsia="Times New Roman" w:hAnsi="Times New Roman" w:cs="Times New Roman"/>
                <w:color w:val="000000"/>
                <w:sz w:val="24"/>
                <w:szCs w:val="24"/>
                <w:lang w:eastAsia="ja-JP"/>
                <w:rPrChange w:id="16890" w:author="DuyNgo" w:date="2012-08-10T08:15:00Z">
                  <w:rPr>
                    <w:ins w:id="16891" w:author="DuyNgo" w:date="2012-08-10T07:31:00Z"/>
                    <w:rFonts w:ascii="Calibri" w:eastAsia="Times New Roman" w:hAnsi="Calibri" w:cs="Calibri"/>
                    <w:color w:val="000000"/>
                    <w:sz w:val="20"/>
                    <w:szCs w:val="20"/>
                    <w:lang w:eastAsia="ja-JP"/>
                  </w:rPr>
                </w:rPrChange>
              </w:rPr>
            </w:pPr>
            <w:ins w:id="16892" w:author="DuyNgo" w:date="2012-08-10T07:31:00Z">
              <w:r w:rsidRPr="00657B96">
                <w:rPr>
                  <w:rFonts w:ascii="Times New Roman" w:eastAsia="Times New Roman" w:hAnsi="Times New Roman" w:cs="Times New Roman"/>
                  <w:color w:val="000000"/>
                  <w:sz w:val="24"/>
                  <w:szCs w:val="24"/>
                  <w:lang w:eastAsia="ja-JP"/>
                  <w:rPrChange w:id="1689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6894"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895" w:author="DuyNgo" w:date="2012-08-10T07:31:00Z"/>
                <w:rFonts w:ascii="Times New Roman" w:eastAsia="Times New Roman" w:hAnsi="Times New Roman" w:cs="Times New Roman"/>
                <w:color w:val="000000"/>
                <w:sz w:val="24"/>
                <w:szCs w:val="24"/>
                <w:lang w:eastAsia="ja-JP"/>
                <w:rPrChange w:id="16896" w:author="DuyNgo" w:date="2012-08-10T08:15:00Z">
                  <w:rPr>
                    <w:ins w:id="16897" w:author="DuyNgo" w:date="2012-08-10T07:31:00Z"/>
                    <w:rFonts w:ascii="Calibri" w:eastAsia="Times New Roman" w:hAnsi="Calibri" w:cs="Calibri"/>
                    <w:color w:val="000000"/>
                    <w:sz w:val="20"/>
                    <w:szCs w:val="20"/>
                    <w:lang w:eastAsia="ja-JP"/>
                  </w:rPr>
                </w:rPrChange>
              </w:rPr>
            </w:pPr>
            <w:ins w:id="16898" w:author="DuyNgo" w:date="2012-08-10T07:31:00Z">
              <w:r w:rsidRPr="00657B96">
                <w:rPr>
                  <w:rFonts w:ascii="Times New Roman" w:eastAsia="Times New Roman" w:hAnsi="Times New Roman" w:cs="Times New Roman"/>
                  <w:color w:val="000000"/>
                  <w:sz w:val="24"/>
                  <w:szCs w:val="24"/>
                  <w:lang w:eastAsia="ja-JP"/>
                  <w:rPrChange w:id="1689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6900"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901" w:author="DuyNgo" w:date="2012-08-10T07:31:00Z"/>
                <w:rFonts w:ascii="Times New Roman" w:eastAsia="Times New Roman" w:hAnsi="Times New Roman" w:cs="Times New Roman"/>
                <w:color w:val="000000"/>
                <w:sz w:val="24"/>
                <w:szCs w:val="24"/>
                <w:lang w:eastAsia="ja-JP"/>
                <w:rPrChange w:id="16902" w:author="DuyNgo" w:date="2012-08-10T08:15:00Z">
                  <w:rPr>
                    <w:ins w:id="16903" w:author="DuyNgo" w:date="2012-08-10T07:31:00Z"/>
                    <w:rFonts w:ascii="Calibri" w:eastAsia="Times New Roman" w:hAnsi="Calibri" w:cs="Calibri"/>
                    <w:color w:val="000000"/>
                    <w:sz w:val="20"/>
                    <w:szCs w:val="20"/>
                    <w:lang w:eastAsia="ja-JP"/>
                  </w:rPr>
                </w:rPrChange>
              </w:rPr>
            </w:pPr>
            <w:ins w:id="16904" w:author="DuyNgo" w:date="2012-08-10T07:31:00Z">
              <w:r w:rsidRPr="00657B96">
                <w:rPr>
                  <w:rFonts w:ascii="Times New Roman" w:eastAsia="Times New Roman" w:hAnsi="Times New Roman" w:cs="Times New Roman"/>
                  <w:color w:val="000000"/>
                  <w:sz w:val="24"/>
                  <w:szCs w:val="24"/>
                  <w:lang w:eastAsia="ja-JP"/>
                  <w:rPrChange w:id="16905"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16906"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907" w:author="DuyNgo" w:date="2012-08-10T07:31:00Z"/>
                <w:rFonts w:ascii="Times New Roman" w:eastAsia="Times New Roman" w:hAnsi="Times New Roman" w:cs="Times New Roman"/>
                <w:color w:val="000000"/>
                <w:sz w:val="24"/>
                <w:szCs w:val="24"/>
                <w:lang w:eastAsia="ja-JP"/>
                <w:rPrChange w:id="16908" w:author="DuyNgo" w:date="2012-08-10T08:15:00Z">
                  <w:rPr>
                    <w:ins w:id="16909" w:author="DuyNgo" w:date="2012-08-10T07:31:00Z"/>
                    <w:rFonts w:ascii="Calibri" w:eastAsia="Times New Roman" w:hAnsi="Calibri" w:cs="Calibri"/>
                    <w:color w:val="000000"/>
                    <w:sz w:val="20"/>
                    <w:szCs w:val="20"/>
                    <w:lang w:eastAsia="ja-JP"/>
                  </w:rPr>
                </w:rPrChange>
              </w:rPr>
            </w:pPr>
            <w:ins w:id="16910" w:author="DuyNgo" w:date="2012-08-10T07:31:00Z">
              <w:r w:rsidRPr="00657B96">
                <w:rPr>
                  <w:rFonts w:ascii="Times New Roman" w:eastAsia="Times New Roman" w:hAnsi="Times New Roman" w:cs="Times New Roman"/>
                  <w:color w:val="000000"/>
                  <w:sz w:val="24"/>
                  <w:szCs w:val="24"/>
                  <w:lang w:eastAsia="ja-JP"/>
                  <w:rPrChange w:id="16911" w:author="DuyNgo" w:date="2012-08-10T08:15:00Z">
                    <w:rPr>
                      <w:rFonts w:ascii="Calibri" w:eastAsia="Times New Roman" w:hAnsi="Calibri" w:cs="Calibri"/>
                      <w:b/>
                      <w:bCs/>
                      <w:color w:val="000000"/>
                      <w:sz w:val="28"/>
                      <w:szCs w:val="28"/>
                      <w:lang w:eastAsia="ja-JP"/>
                    </w:rPr>
                  </w:rPrChange>
                </w:rPr>
                <w:t>[RequirementPortlet] Error occurred but no log file</w:t>
              </w:r>
            </w:ins>
          </w:p>
        </w:tc>
      </w:tr>
      <w:tr w:rsidR="00E13723" w:rsidRPr="00657B96" w:rsidTr="00E13723">
        <w:trPr>
          <w:trHeight w:val="300"/>
          <w:ins w:id="16912" w:author="DuyNgo" w:date="2012-08-10T07:31:00Z"/>
          <w:trPrChange w:id="1691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6914"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6915" w:author="DuyNgo" w:date="2012-08-10T07:31:00Z"/>
                <w:rFonts w:ascii="Times New Roman" w:eastAsia="Times New Roman" w:hAnsi="Times New Roman" w:cs="Times New Roman"/>
                <w:color w:val="000000"/>
                <w:sz w:val="24"/>
                <w:szCs w:val="24"/>
                <w:lang w:eastAsia="ja-JP"/>
                <w:rPrChange w:id="16916" w:author="DuyNgo" w:date="2012-08-10T08:15:00Z">
                  <w:rPr>
                    <w:ins w:id="16917" w:author="DuyNgo" w:date="2012-08-10T07:31:00Z"/>
                    <w:rFonts w:ascii="Calibri" w:eastAsia="Times New Roman" w:hAnsi="Calibri" w:cs="Calibri"/>
                    <w:color w:val="000000"/>
                    <w:lang w:eastAsia="ja-JP"/>
                  </w:rPr>
                </w:rPrChange>
              </w:rPr>
            </w:pPr>
            <w:ins w:id="16918" w:author="DuyNgo" w:date="2012-08-10T07:31:00Z">
              <w:r w:rsidRPr="00657B96">
                <w:rPr>
                  <w:rFonts w:ascii="Times New Roman" w:eastAsia="Times New Roman" w:hAnsi="Times New Roman" w:cs="Times New Roman"/>
                  <w:color w:val="000000"/>
                  <w:sz w:val="24"/>
                  <w:szCs w:val="24"/>
                  <w:lang w:eastAsia="ja-JP"/>
                  <w:rPrChange w:id="16919" w:author="DuyNgo" w:date="2012-08-10T08:15:00Z">
                    <w:rPr>
                      <w:rFonts w:ascii="Calibri" w:eastAsia="Times New Roman" w:hAnsi="Calibri" w:cs="Calibri"/>
                      <w:b/>
                      <w:bCs/>
                      <w:color w:val="000000"/>
                      <w:sz w:val="28"/>
                      <w:szCs w:val="28"/>
                      <w:lang w:eastAsia="ja-JP"/>
                    </w:rPr>
                  </w:rPrChange>
                </w:rPr>
                <w:t>33</w:t>
              </w:r>
            </w:ins>
          </w:p>
        </w:tc>
        <w:tc>
          <w:tcPr>
            <w:tcW w:w="862" w:type="dxa"/>
            <w:tcBorders>
              <w:top w:val="nil"/>
              <w:left w:val="nil"/>
              <w:bottom w:val="nil"/>
              <w:right w:val="nil"/>
            </w:tcBorders>
            <w:shd w:val="clear" w:color="auto" w:fill="auto"/>
            <w:noWrap/>
            <w:vAlign w:val="bottom"/>
            <w:hideMark/>
            <w:tcPrChange w:id="16920"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921" w:author="DuyNgo" w:date="2012-08-10T07:31:00Z"/>
                <w:rFonts w:ascii="Times New Roman" w:eastAsia="Times New Roman" w:hAnsi="Times New Roman" w:cs="Times New Roman"/>
                <w:color w:val="000000"/>
                <w:sz w:val="24"/>
                <w:szCs w:val="24"/>
                <w:lang w:eastAsia="ja-JP"/>
                <w:rPrChange w:id="16922" w:author="DuyNgo" w:date="2012-08-10T08:15:00Z">
                  <w:rPr>
                    <w:ins w:id="16923" w:author="DuyNgo" w:date="2012-08-10T07:31:00Z"/>
                    <w:rFonts w:ascii="Calibri" w:eastAsia="Times New Roman" w:hAnsi="Calibri" w:cs="Calibri"/>
                    <w:color w:val="000000"/>
                    <w:sz w:val="20"/>
                    <w:szCs w:val="20"/>
                    <w:lang w:eastAsia="ja-JP"/>
                  </w:rPr>
                </w:rPrChange>
              </w:rPr>
            </w:pPr>
            <w:ins w:id="16924" w:author="DuyNgo" w:date="2012-08-10T07:31:00Z">
              <w:r w:rsidRPr="00657B96">
                <w:rPr>
                  <w:rFonts w:ascii="Times New Roman" w:eastAsia="Times New Roman" w:hAnsi="Times New Roman" w:cs="Times New Roman"/>
                  <w:color w:val="000000"/>
                  <w:sz w:val="24"/>
                  <w:szCs w:val="24"/>
                  <w:lang w:eastAsia="ja-JP"/>
                  <w:rPrChange w:id="1692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6926"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927" w:author="DuyNgo" w:date="2012-08-10T07:31:00Z"/>
                <w:rFonts w:ascii="Times New Roman" w:eastAsia="Times New Roman" w:hAnsi="Times New Roman" w:cs="Times New Roman"/>
                <w:color w:val="000000"/>
                <w:sz w:val="24"/>
                <w:szCs w:val="24"/>
                <w:lang w:eastAsia="ja-JP"/>
                <w:rPrChange w:id="16928" w:author="DuyNgo" w:date="2012-08-10T08:15:00Z">
                  <w:rPr>
                    <w:ins w:id="16929" w:author="DuyNgo" w:date="2012-08-10T07:31:00Z"/>
                    <w:rFonts w:ascii="Calibri" w:eastAsia="Times New Roman" w:hAnsi="Calibri" w:cs="Calibri"/>
                    <w:color w:val="000000"/>
                    <w:sz w:val="20"/>
                    <w:szCs w:val="20"/>
                    <w:lang w:eastAsia="ja-JP"/>
                  </w:rPr>
                </w:rPrChange>
              </w:rPr>
            </w:pPr>
            <w:ins w:id="16930" w:author="DuyNgo" w:date="2012-08-10T07:31:00Z">
              <w:r w:rsidRPr="00657B96">
                <w:rPr>
                  <w:rFonts w:ascii="Times New Roman" w:eastAsia="Times New Roman" w:hAnsi="Times New Roman" w:cs="Times New Roman"/>
                  <w:color w:val="000000"/>
                  <w:sz w:val="24"/>
                  <w:szCs w:val="24"/>
                  <w:lang w:eastAsia="ja-JP"/>
                  <w:rPrChange w:id="16931" w:author="DuyNgo" w:date="2012-08-10T08:15:00Z">
                    <w:rPr>
                      <w:rFonts w:ascii="Calibri" w:eastAsia="Times New Roman" w:hAnsi="Calibri" w:cs="Calibri"/>
                      <w:b/>
                      <w:bCs/>
                      <w:color w:val="000000"/>
                      <w:sz w:val="28"/>
                      <w:szCs w:val="28"/>
                      <w:lang w:eastAsia="ja-JP"/>
                    </w:rPr>
                  </w:rPrChange>
                </w:rPr>
                <w:t>Duplicate</w:t>
              </w:r>
            </w:ins>
          </w:p>
        </w:tc>
        <w:tc>
          <w:tcPr>
            <w:tcW w:w="971" w:type="dxa"/>
            <w:tcBorders>
              <w:top w:val="nil"/>
              <w:left w:val="nil"/>
              <w:bottom w:val="nil"/>
              <w:right w:val="nil"/>
            </w:tcBorders>
            <w:shd w:val="clear" w:color="auto" w:fill="auto"/>
            <w:noWrap/>
            <w:vAlign w:val="bottom"/>
            <w:hideMark/>
            <w:tcPrChange w:id="16932"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933" w:author="DuyNgo" w:date="2012-08-10T07:31:00Z"/>
                <w:rFonts w:ascii="Times New Roman" w:eastAsia="Times New Roman" w:hAnsi="Times New Roman" w:cs="Times New Roman"/>
                <w:color w:val="000000"/>
                <w:sz w:val="24"/>
                <w:szCs w:val="24"/>
                <w:lang w:eastAsia="ja-JP"/>
                <w:rPrChange w:id="16934" w:author="DuyNgo" w:date="2012-08-10T08:15:00Z">
                  <w:rPr>
                    <w:ins w:id="16935" w:author="DuyNgo" w:date="2012-08-10T07:31:00Z"/>
                    <w:rFonts w:ascii="Calibri" w:eastAsia="Times New Roman" w:hAnsi="Calibri" w:cs="Calibri"/>
                    <w:color w:val="000000"/>
                    <w:sz w:val="20"/>
                    <w:szCs w:val="20"/>
                    <w:lang w:eastAsia="ja-JP"/>
                  </w:rPr>
                </w:rPrChange>
              </w:rPr>
            </w:pPr>
            <w:ins w:id="16936" w:author="DuyNgo" w:date="2012-08-10T07:31:00Z">
              <w:r w:rsidRPr="00657B96">
                <w:rPr>
                  <w:rFonts w:ascii="Times New Roman" w:eastAsia="Times New Roman" w:hAnsi="Times New Roman" w:cs="Times New Roman"/>
                  <w:color w:val="000000"/>
                  <w:sz w:val="24"/>
                  <w:szCs w:val="24"/>
                  <w:lang w:eastAsia="ja-JP"/>
                  <w:rPrChange w:id="16937"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6938"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939" w:author="DuyNgo" w:date="2012-08-10T07:31:00Z"/>
                <w:rFonts w:ascii="Times New Roman" w:eastAsia="Times New Roman" w:hAnsi="Times New Roman" w:cs="Times New Roman"/>
                <w:color w:val="000000"/>
                <w:sz w:val="24"/>
                <w:szCs w:val="24"/>
                <w:lang w:eastAsia="ja-JP"/>
                <w:rPrChange w:id="16940" w:author="DuyNgo" w:date="2012-08-10T08:15:00Z">
                  <w:rPr>
                    <w:ins w:id="16941" w:author="DuyNgo" w:date="2012-08-10T07:31:00Z"/>
                    <w:rFonts w:ascii="Calibri" w:eastAsia="Times New Roman" w:hAnsi="Calibri" w:cs="Calibri"/>
                    <w:color w:val="000000"/>
                    <w:sz w:val="20"/>
                    <w:szCs w:val="20"/>
                    <w:lang w:eastAsia="ja-JP"/>
                  </w:rPr>
                </w:rPrChange>
              </w:rPr>
            </w:pPr>
            <w:ins w:id="16942" w:author="DuyNgo" w:date="2012-08-10T07:31:00Z">
              <w:r w:rsidRPr="00657B96">
                <w:rPr>
                  <w:rFonts w:ascii="Times New Roman" w:eastAsia="Times New Roman" w:hAnsi="Times New Roman" w:cs="Times New Roman"/>
                  <w:color w:val="000000"/>
                  <w:sz w:val="24"/>
                  <w:szCs w:val="24"/>
                  <w:lang w:eastAsia="ja-JP"/>
                  <w:rPrChange w:id="16943"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16944"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945" w:author="DuyNgo" w:date="2012-08-10T07:31:00Z"/>
                <w:rFonts w:ascii="Times New Roman" w:eastAsia="Times New Roman" w:hAnsi="Times New Roman" w:cs="Times New Roman"/>
                <w:color w:val="000000"/>
                <w:sz w:val="24"/>
                <w:szCs w:val="24"/>
                <w:lang w:eastAsia="ja-JP"/>
                <w:rPrChange w:id="16946" w:author="DuyNgo" w:date="2012-08-10T08:15:00Z">
                  <w:rPr>
                    <w:ins w:id="16947" w:author="DuyNgo" w:date="2012-08-10T07:31:00Z"/>
                    <w:rFonts w:ascii="Calibri" w:eastAsia="Times New Roman" w:hAnsi="Calibri" w:cs="Calibri"/>
                    <w:color w:val="000000"/>
                    <w:sz w:val="20"/>
                    <w:szCs w:val="20"/>
                    <w:lang w:eastAsia="ja-JP"/>
                  </w:rPr>
                </w:rPrChange>
              </w:rPr>
            </w:pPr>
            <w:ins w:id="16948" w:author="DuyNgo" w:date="2012-08-10T07:31:00Z">
              <w:r w:rsidRPr="00657B96">
                <w:rPr>
                  <w:rFonts w:ascii="Times New Roman" w:eastAsia="Times New Roman" w:hAnsi="Times New Roman" w:cs="Times New Roman"/>
                  <w:color w:val="000000"/>
                  <w:sz w:val="24"/>
                  <w:szCs w:val="24"/>
                  <w:lang w:eastAsia="ja-JP"/>
                  <w:rPrChange w:id="16949" w:author="DuyNgo" w:date="2012-08-10T08:15:00Z">
                    <w:rPr>
                      <w:rFonts w:ascii="Calibri" w:eastAsia="Times New Roman" w:hAnsi="Calibri" w:cs="Calibri"/>
                      <w:b/>
                      <w:bCs/>
                      <w:color w:val="000000"/>
                      <w:sz w:val="28"/>
                      <w:szCs w:val="28"/>
                      <w:lang w:eastAsia="ja-JP"/>
                    </w:rPr>
                  </w:rPrChange>
                </w:rPr>
                <w:t>[ProjectEyePortlet] Homepage is not good.</w:t>
              </w:r>
            </w:ins>
          </w:p>
        </w:tc>
      </w:tr>
      <w:tr w:rsidR="00E13723" w:rsidRPr="00657B96" w:rsidTr="00E13723">
        <w:trPr>
          <w:trHeight w:val="300"/>
          <w:ins w:id="16950" w:author="DuyNgo" w:date="2012-08-10T07:31:00Z"/>
          <w:trPrChange w:id="1695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6952"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6953" w:author="DuyNgo" w:date="2012-08-10T07:31:00Z"/>
                <w:rFonts w:ascii="Times New Roman" w:eastAsia="Times New Roman" w:hAnsi="Times New Roman" w:cs="Times New Roman"/>
                <w:color w:val="000000"/>
                <w:sz w:val="24"/>
                <w:szCs w:val="24"/>
                <w:lang w:eastAsia="ja-JP"/>
                <w:rPrChange w:id="16954" w:author="DuyNgo" w:date="2012-08-10T08:15:00Z">
                  <w:rPr>
                    <w:ins w:id="16955" w:author="DuyNgo" w:date="2012-08-10T07:31:00Z"/>
                    <w:rFonts w:ascii="Calibri" w:eastAsia="Times New Roman" w:hAnsi="Calibri" w:cs="Calibri"/>
                    <w:color w:val="000000"/>
                    <w:lang w:eastAsia="ja-JP"/>
                  </w:rPr>
                </w:rPrChange>
              </w:rPr>
            </w:pPr>
            <w:ins w:id="16956" w:author="DuyNgo" w:date="2012-08-10T07:31:00Z">
              <w:r w:rsidRPr="00657B96">
                <w:rPr>
                  <w:rFonts w:ascii="Times New Roman" w:eastAsia="Times New Roman" w:hAnsi="Times New Roman" w:cs="Times New Roman"/>
                  <w:color w:val="000000"/>
                  <w:sz w:val="24"/>
                  <w:szCs w:val="24"/>
                  <w:lang w:eastAsia="ja-JP"/>
                  <w:rPrChange w:id="16957" w:author="DuyNgo" w:date="2012-08-10T08:15:00Z">
                    <w:rPr>
                      <w:rFonts w:ascii="Calibri" w:eastAsia="Times New Roman" w:hAnsi="Calibri" w:cs="Calibri"/>
                      <w:b/>
                      <w:bCs/>
                      <w:color w:val="000000"/>
                      <w:sz w:val="28"/>
                      <w:szCs w:val="28"/>
                      <w:lang w:eastAsia="ja-JP"/>
                    </w:rPr>
                  </w:rPrChange>
                </w:rPr>
                <w:t>34</w:t>
              </w:r>
            </w:ins>
          </w:p>
        </w:tc>
        <w:tc>
          <w:tcPr>
            <w:tcW w:w="862" w:type="dxa"/>
            <w:tcBorders>
              <w:top w:val="nil"/>
              <w:left w:val="nil"/>
              <w:bottom w:val="nil"/>
              <w:right w:val="nil"/>
            </w:tcBorders>
            <w:shd w:val="clear" w:color="auto" w:fill="auto"/>
            <w:noWrap/>
            <w:vAlign w:val="bottom"/>
            <w:hideMark/>
            <w:tcPrChange w:id="16958"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959" w:author="DuyNgo" w:date="2012-08-10T07:31:00Z"/>
                <w:rFonts w:ascii="Times New Roman" w:eastAsia="Times New Roman" w:hAnsi="Times New Roman" w:cs="Times New Roman"/>
                <w:color w:val="000000"/>
                <w:sz w:val="24"/>
                <w:szCs w:val="24"/>
                <w:lang w:eastAsia="ja-JP"/>
                <w:rPrChange w:id="16960" w:author="DuyNgo" w:date="2012-08-10T08:15:00Z">
                  <w:rPr>
                    <w:ins w:id="16961" w:author="DuyNgo" w:date="2012-08-10T07:31:00Z"/>
                    <w:rFonts w:ascii="Calibri" w:eastAsia="Times New Roman" w:hAnsi="Calibri" w:cs="Calibri"/>
                    <w:color w:val="000000"/>
                    <w:sz w:val="20"/>
                    <w:szCs w:val="20"/>
                    <w:lang w:eastAsia="ja-JP"/>
                  </w:rPr>
                </w:rPrChange>
              </w:rPr>
            </w:pPr>
            <w:ins w:id="16962" w:author="DuyNgo" w:date="2012-08-10T07:31:00Z">
              <w:r w:rsidRPr="00657B96">
                <w:rPr>
                  <w:rFonts w:ascii="Times New Roman" w:eastAsia="Times New Roman" w:hAnsi="Times New Roman" w:cs="Times New Roman"/>
                  <w:color w:val="000000"/>
                  <w:sz w:val="24"/>
                  <w:szCs w:val="24"/>
                  <w:lang w:eastAsia="ja-JP"/>
                  <w:rPrChange w:id="1696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6964"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965" w:author="DuyNgo" w:date="2012-08-10T07:31:00Z"/>
                <w:rFonts w:ascii="Times New Roman" w:eastAsia="Times New Roman" w:hAnsi="Times New Roman" w:cs="Times New Roman"/>
                <w:color w:val="000000"/>
                <w:sz w:val="24"/>
                <w:szCs w:val="24"/>
                <w:lang w:eastAsia="ja-JP"/>
                <w:rPrChange w:id="16966" w:author="DuyNgo" w:date="2012-08-10T08:15:00Z">
                  <w:rPr>
                    <w:ins w:id="16967" w:author="DuyNgo" w:date="2012-08-10T07:31:00Z"/>
                    <w:rFonts w:ascii="Calibri" w:eastAsia="Times New Roman" w:hAnsi="Calibri" w:cs="Calibri"/>
                    <w:color w:val="000000"/>
                    <w:sz w:val="20"/>
                    <w:szCs w:val="20"/>
                    <w:lang w:eastAsia="ja-JP"/>
                  </w:rPr>
                </w:rPrChange>
              </w:rPr>
            </w:pPr>
            <w:ins w:id="16968" w:author="DuyNgo" w:date="2012-08-10T07:31:00Z">
              <w:r w:rsidRPr="00657B96">
                <w:rPr>
                  <w:rFonts w:ascii="Times New Roman" w:eastAsia="Times New Roman" w:hAnsi="Times New Roman" w:cs="Times New Roman"/>
                  <w:color w:val="000000"/>
                  <w:sz w:val="24"/>
                  <w:szCs w:val="24"/>
                  <w:lang w:eastAsia="ja-JP"/>
                  <w:rPrChange w:id="1696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6970"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971" w:author="DuyNgo" w:date="2012-08-10T07:31:00Z"/>
                <w:rFonts w:ascii="Times New Roman" w:eastAsia="Times New Roman" w:hAnsi="Times New Roman" w:cs="Times New Roman"/>
                <w:color w:val="000000"/>
                <w:sz w:val="24"/>
                <w:szCs w:val="24"/>
                <w:lang w:eastAsia="ja-JP"/>
                <w:rPrChange w:id="16972" w:author="DuyNgo" w:date="2012-08-10T08:15:00Z">
                  <w:rPr>
                    <w:ins w:id="16973" w:author="DuyNgo" w:date="2012-08-10T07:31:00Z"/>
                    <w:rFonts w:ascii="Calibri" w:eastAsia="Times New Roman" w:hAnsi="Calibri" w:cs="Calibri"/>
                    <w:color w:val="000000"/>
                    <w:sz w:val="20"/>
                    <w:szCs w:val="20"/>
                    <w:lang w:eastAsia="ja-JP"/>
                  </w:rPr>
                </w:rPrChange>
              </w:rPr>
            </w:pPr>
            <w:ins w:id="16974" w:author="DuyNgo" w:date="2012-08-10T07:31:00Z">
              <w:r w:rsidRPr="00657B96">
                <w:rPr>
                  <w:rFonts w:ascii="Times New Roman" w:eastAsia="Times New Roman" w:hAnsi="Times New Roman" w:cs="Times New Roman"/>
                  <w:color w:val="000000"/>
                  <w:sz w:val="24"/>
                  <w:szCs w:val="24"/>
                  <w:lang w:eastAsia="ja-JP"/>
                  <w:rPrChange w:id="16975"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16976"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977" w:author="DuyNgo" w:date="2012-08-10T07:31:00Z"/>
                <w:rFonts w:ascii="Times New Roman" w:eastAsia="Times New Roman" w:hAnsi="Times New Roman" w:cs="Times New Roman"/>
                <w:color w:val="000000"/>
                <w:sz w:val="24"/>
                <w:szCs w:val="24"/>
                <w:lang w:eastAsia="ja-JP"/>
                <w:rPrChange w:id="16978" w:author="DuyNgo" w:date="2012-08-10T08:15:00Z">
                  <w:rPr>
                    <w:ins w:id="16979" w:author="DuyNgo" w:date="2012-08-10T07:31:00Z"/>
                    <w:rFonts w:ascii="Calibri" w:eastAsia="Times New Roman" w:hAnsi="Calibri" w:cs="Calibri"/>
                    <w:color w:val="000000"/>
                    <w:sz w:val="20"/>
                    <w:szCs w:val="20"/>
                    <w:lang w:eastAsia="ja-JP"/>
                  </w:rPr>
                </w:rPrChange>
              </w:rPr>
            </w:pPr>
            <w:ins w:id="16980" w:author="DuyNgo" w:date="2012-08-10T07:31:00Z">
              <w:r w:rsidRPr="00657B96">
                <w:rPr>
                  <w:rFonts w:ascii="Times New Roman" w:eastAsia="Times New Roman" w:hAnsi="Times New Roman" w:cs="Times New Roman"/>
                  <w:color w:val="000000"/>
                  <w:sz w:val="24"/>
                  <w:szCs w:val="24"/>
                  <w:lang w:eastAsia="ja-JP"/>
                  <w:rPrChange w:id="16981"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16982"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983" w:author="DuyNgo" w:date="2012-08-10T07:31:00Z"/>
                <w:rFonts w:ascii="Times New Roman" w:eastAsia="Times New Roman" w:hAnsi="Times New Roman" w:cs="Times New Roman"/>
                <w:color w:val="000000"/>
                <w:sz w:val="24"/>
                <w:szCs w:val="24"/>
                <w:lang w:eastAsia="ja-JP"/>
                <w:rPrChange w:id="16984" w:author="DuyNgo" w:date="2012-08-10T08:15:00Z">
                  <w:rPr>
                    <w:ins w:id="16985" w:author="DuyNgo" w:date="2012-08-10T07:31:00Z"/>
                    <w:rFonts w:ascii="Calibri" w:eastAsia="Times New Roman" w:hAnsi="Calibri" w:cs="Calibri"/>
                    <w:color w:val="000000"/>
                    <w:sz w:val="20"/>
                    <w:szCs w:val="20"/>
                    <w:lang w:eastAsia="ja-JP"/>
                  </w:rPr>
                </w:rPrChange>
              </w:rPr>
            </w:pPr>
            <w:ins w:id="16986" w:author="DuyNgo" w:date="2012-08-10T07:31:00Z">
              <w:r w:rsidRPr="00657B96">
                <w:rPr>
                  <w:rFonts w:ascii="Times New Roman" w:eastAsia="Times New Roman" w:hAnsi="Times New Roman" w:cs="Times New Roman"/>
                  <w:color w:val="000000"/>
                  <w:sz w:val="24"/>
                  <w:szCs w:val="24"/>
                  <w:lang w:eastAsia="ja-JP"/>
                  <w:rPrChange w:id="16987" w:author="DuyNgo" w:date="2012-08-10T08:15:00Z">
                    <w:rPr>
                      <w:rFonts w:ascii="Calibri" w:eastAsia="Times New Roman" w:hAnsi="Calibri" w:cs="Calibri"/>
                      <w:b/>
                      <w:bCs/>
                      <w:color w:val="000000"/>
                      <w:sz w:val="28"/>
                      <w:szCs w:val="28"/>
                      <w:lang w:eastAsia="ja-JP"/>
                    </w:rPr>
                  </w:rPrChange>
                </w:rPr>
                <w:t>[ProjectEyePortlet] Validation messages are not friendly</w:t>
              </w:r>
            </w:ins>
          </w:p>
        </w:tc>
      </w:tr>
      <w:tr w:rsidR="00E13723" w:rsidRPr="00657B96" w:rsidTr="00E13723">
        <w:trPr>
          <w:trHeight w:val="300"/>
          <w:ins w:id="16988" w:author="DuyNgo" w:date="2012-08-10T07:31:00Z"/>
          <w:trPrChange w:id="1698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6990"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6991" w:author="DuyNgo" w:date="2012-08-10T07:31:00Z"/>
                <w:rFonts w:ascii="Times New Roman" w:eastAsia="Times New Roman" w:hAnsi="Times New Roman" w:cs="Times New Roman"/>
                <w:color w:val="000000"/>
                <w:sz w:val="24"/>
                <w:szCs w:val="24"/>
                <w:lang w:eastAsia="ja-JP"/>
                <w:rPrChange w:id="16992" w:author="DuyNgo" w:date="2012-08-10T08:15:00Z">
                  <w:rPr>
                    <w:ins w:id="16993" w:author="DuyNgo" w:date="2012-08-10T07:31:00Z"/>
                    <w:rFonts w:ascii="Calibri" w:eastAsia="Times New Roman" w:hAnsi="Calibri" w:cs="Calibri"/>
                    <w:color w:val="000000"/>
                    <w:lang w:eastAsia="ja-JP"/>
                  </w:rPr>
                </w:rPrChange>
              </w:rPr>
            </w:pPr>
            <w:ins w:id="16994" w:author="DuyNgo" w:date="2012-08-10T07:31:00Z">
              <w:r w:rsidRPr="00657B96">
                <w:rPr>
                  <w:rFonts w:ascii="Times New Roman" w:eastAsia="Times New Roman" w:hAnsi="Times New Roman" w:cs="Times New Roman"/>
                  <w:color w:val="000000"/>
                  <w:sz w:val="24"/>
                  <w:szCs w:val="24"/>
                  <w:lang w:eastAsia="ja-JP"/>
                  <w:rPrChange w:id="16995" w:author="DuyNgo" w:date="2012-08-10T08:15:00Z">
                    <w:rPr>
                      <w:rFonts w:ascii="Calibri" w:eastAsia="Times New Roman" w:hAnsi="Calibri" w:cs="Calibri"/>
                      <w:b/>
                      <w:bCs/>
                      <w:color w:val="000000"/>
                      <w:sz w:val="28"/>
                      <w:szCs w:val="28"/>
                      <w:lang w:eastAsia="ja-JP"/>
                    </w:rPr>
                  </w:rPrChange>
                </w:rPr>
                <w:t>35</w:t>
              </w:r>
            </w:ins>
          </w:p>
        </w:tc>
        <w:tc>
          <w:tcPr>
            <w:tcW w:w="862" w:type="dxa"/>
            <w:tcBorders>
              <w:top w:val="nil"/>
              <w:left w:val="nil"/>
              <w:bottom w:val="nil"/>
              <w:right w:val="nil"/>
            </w:tcBorders>
            <w:shd w:val="clear" w:color="auto" w:fill="auto"/>
            <w:noWrap/>
            <w:vAlign w:val="bottom"/>
            <w:hideMark/>
            <w:tcPrChange w:id="16996"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6997" w:author="DuyNgo" w:date="2012-08-10T07:31:00Z"/>
                <w:rFonts w:ascii="Times New Roman" w:eastAsia="Times New Roman" w:hAnsi="Times New Roman" w:cs="Times New Roman"/>
                <w:color w:val="000000"/>
                <w:sz w:val="24"/>
                <w:szCs w:val="24"/>
                <w:lang w:eastAsia="ja-JP"/>
                <w:rPrChange w:id="16998" w:author="DuyNgo" w:date="2012-08-10T08:15:00Z">
                  <w:rPr>
                    <w:ins w:id="16999" w:author="DuyNgo" w:date="2012-08-10T07:31:00Z"/>
                    <w:rFonts w:ascii="Calibri" w:eastAsia="Times New Roman" w:hAnsi="Calibri" w:cs="Calibri"/>
                    <w:color w:val="000000"/>
                    <w:sz w:val="20"/>
                    <w:szCs w:val="20"/>
                    <w:lang w:eastAsia="ja-JP"/>
                  </w:rPr>
                </w:rPrChange>
              </w:rPr>
            </w:pPr>
            <w:ins w:id="17000" w:author="DuyNgo" w:date="2012-08-10T07:31:00Z">
              <w:r w:rsidRPr="00657B96">
                <w:rPr>
                  <w:rFonts w:ascii="Times New Roman" w:eastAsia="Times New Roman" w:hAnsi="Times New Roman" w:cs="Times New Roman"/>
                  <w:color w:val="000000"/>
                  <w:sz w:val="24"/>
                  <w:szCs w:val="24"/>
                  <w:lang w:eastAsia="ja-JP"/>
                  <w:rPrChange w:id="1700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7002"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003" w:author="DuyNgo" w:date="2012-08-10T07:31:00Z"/>
                <w:rFonts w:ascii="Times New Roman" w:eastAsia="Times New Roman" w:hAnsi="Times New Roman" w:cs="Times New Roman"/>
                <w:color w:val="000000"/>
                <w:sz w:val="24"/>
                <w:szCs w:val="24"/>
                <w:lang w:eastAsia="ja-JP"/>
                <w:rPrChange w:id="17004" w:author="DuyNgo" w:date="2012-08-10T08:15:00Z">
                  <w:rPr>
                    <w:ins w:id="17005" w:author="DuyNgo" w:date="2012-08-10T07:31:00Z"/>
                    <w:rFonts w:ascii="Calibri" w:eastAsia="Times New Roman" w:hAnsi="Calibri" w:cs="Calibri"/>
                    <w:color w:val="000000"/>
                    <w:sz w:val="20"/>
                    <w:szCs w:val="20"/>
                    <w:lang w:eastAsia="ja-JP"/>
                  </w:rPr>
                </w:rPrChange>
              </w:rPr>
            </w:pPr>
            <w:ins w:id="17006" w:author="DuyNgo" w:date="2012-08-10T07:31:00Z">
              <w:r w:rsidRPr="00657B96">
                <w:rPr>
                  <w:rFonts w:ascii="Times New Roman" w:eastAsia="Times New Roman" w:hAnsi="Times New Roman" w:cs="Times New Roman"/>
                  <w:color w:val="000000"/>
                  <w:sz w:val="24"/>
                  <w:szCs w:val="24"/>
                  <w:lang w:eastAsia="ja-JP"/>
                  <w:rPrChange w:id="17007"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17008"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009" w:author="DuyNgo" w:date="2012-08-10T07:31:00Z"/>
                <w:rFonts w:ascii="Times New Roman" w:eastAsia="Times New Roman" w:hAnsi="Times New Roman" w:cs="Times New Roman"/>
                <w:color w:val="000000"/>
                <w:sz w:val="24"/>
                <w:szCs w:val="24"/>
                <w:lang w:eastAsia="ja-JP"/>
                <w:rPrChange w:id="17010" w:author="DuyNgo" w:date="2012-08-10T08:15:00Z">
                  <w:rPr>
                    <w:ins w:id="17011" w:author="DuyNgo" w:date="2012-08-10T07:31:00Z"/>
                    <w:rFonts w:ascii="Calibri" w:eastAsia="Times New Roman" w:hAnsi="Calibri" w:cs="Calibri"/>
                    <w:color w:val="000000"/>
                    <w:sz w:val="20"/>
                    <w:szCs w:val="20"/>
                    <w:lang w:eastAsia="ja-JP"/>
                  </w:rPr>
                </w:rPrChange>
              </w:rPr>
            </w:pPr>
            <w:ins w:id="17012" w:author="DuyNgo" w:date="2012-08-10T07:31:00Z">
              <w:r w:rsidRPr="00657B96">
                <w:rPr>
                  <w:rFonts w:ascii="Times New Roman" w:eastAsia="Times New Roman" w:hAnsi="Times New Roman" w:cs="Times New Roman"/>
                  <w:color w:val="000000"/>
                  <w:sz w:val="24"/>
                  <w:szCs w:val="24"/>
                  <w:lang w:eastAsia="ja-JP"/>
                  <w:rPrChange w:id="17013"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17014"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015" w:author="DuyNgo" w:date="2012-08-10T07:31:00Z"/>
                <w:rFonts w:ascii="Times New Roman" w:eastAsia="Times New Roman" w:hAnsi="Times New Roman" w:cs="Times New Roman"/>
                <w:color w:val="000000"/>
                <w:sz w:val="24"/>
                <w:szCs w:val="24"/>
                <w:lang w:eastAsia="ja-JP"/>
                <w:rPrChange w:id="17016" w:author="DuyNgo" w:date="2012-08-10T08:15:00Z">
                  <w:rPr>
                    <w:ins w:id="17017" w:author="DuyNgo" w:date="2012-08-10T07:31:00Z"/>
                    <w:rFonts w:ascii="Calibri" w:eastAsia="Times New Roman" w:hAnsi="Calibri" w:cs="Calibri"/>
                    <w:color w:val="000000"/>
                    <w:sz w:val="20"/>
                    <w:szCs w:val="20"/>
                    <w:lang w:eastAsia="ja-JP"/>
                  </w:rPr>
                </w:rPrChange>
              </w:rPr>
            </w:pPr>
            <w:ins w:id="17018" w:author="DuyNgo" w:date="2012-08-10T07:31:00Z">
              <w:r w:rsidRPr="00657B96">
                <w:rPr>
                  <w:rFonts w:ascii="Times New Roman" w:eastAsia="Times New Roman" w:hAnsi="Times New Roman" w:cs="Times New Roman"/>
                  <w:color w:val="000000"/>
                  <w:sz w:val="24"/>
                  <w:szCs w:val="24"/>
                  <w:lang w:eastAsia="ja-JP"/>
                  <w:rPrChange w:id="17019"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17020"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021" w:author="DuyNgo" w:date="2012-08-10T07:31:00Z"/>
                <w:rFonts w:ascii="Times New Roman" w:eastAsia="Times New Roman" w:hAnsi="Times New Roman" w:cs="Times New Roman"/>
                <w:color w:val="000000"/>
                <w:sz w:val="24"/>
                <w:szCs w:val="24"/>
                <w:lang w:eastAsia="ja-JP"/>
                <w:rPrChange w:id="17022" w:author="DuyNgo" w:date="2012-08-10T08:15:00Z">
                  <w:rPr>
                    <w:ins w:id="17023" w:author="DuyNgo" w:date="2012-08-10T07:31:00Z"/>
                    <w:rFonts w:ascii="Calibri" w:eastAsia="Times New Roman" w:hAnsi="Calibri" w:cs="Calibri"/>
                    <w:color w:val="000000"/>
                    <w:sz w:val="20"/>
                    <w:szCs w:val="20"/>
                    <w:lang w:eastAsia="ja-JP"/>
                  </w:rPr>
                </w:rPrChange>
              </w:rPr>
            </w:pPr>
            <w:ins w:id="17024" w:author="DuyNgo" w:date="2012-08-10T07:31:00Z">
              <w:r w:rsidRPr="00657B96">
                <w:rPr>
                  <w:rFonts w:ascii="Times New Roman" w:eastAsia="Times New Roman" w:hAnsi="Times New Roman" w:cs="Times New Roman"/>
                  <w:color w:val="000000"/>
                  <w:sz w:val="24"/>
                  <w:szCs w:val="24"/>
                  <w:lang w:eastAsia="ja-JP"/>
                  <w:rPrChange w:id="17025" w:author="DuyNgo" w:date="2012-08-10T08:15:00Z">
                    <w:rPr>
                      <w:rFonts w:ascii="Calibri" w:eastAsia="Times New Roman" w:hAnsi="Calibri" w:cs="Calibri"/>
                      <w:b/>
                      <w:bCs/>
                      <w:color w:val="000000"/>
                      <w:sz w:val="28"/>
                      <w:szCs w:val="28"/>
                      <w:lang w:eastAsia="ja-JP"/>
                    </w:rPr>
                  </w:rPrChange>
                </w:rPr>
                <w:t>[ProjectEyePortlet] Project detail page is not good</w:t>
              </w:r>
            </w:ins>
          </w:p>
        </w:tc>
      </w:tr>
      <w:tr w:rsidR="00E13723" w:rsidRPr="00657B96" w:rsidTr="00E13723">
        <w:trPr>
          <w:trHeight w:val="300"/>
          <w:ins w:id="17026" w:author="DuyNgo" w:date="2012-08-10T07:31:00Z"/>
          <w:trPrChange w:id="1702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7028"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7029" w:author="DuyNgo" w:date="2012-08-10T07:31:00Z"/>
                <w:rFonts w:ascii="Times New Roman" w:eastAsia="Times New Roman" w:hAnsi="Times New Roman" w:cs="Times New Roman"/>
                <w:color w:val="000000"/>
                <w:sz w:val="24"/>
                <w:szCs w:val="24"/>
                <w:lang w:eastAsia="ja-JP"/>
                <w:rPrChange w:id="17030" w:author="DuyNgo" w:date="2012-08-10T08:15:00Z">
                  <w:rPr>
                    <w:ins w:id="17031" w:author="DuyNgo" w:date="2012-08-10T07:31:00Z"/>
                    <w:rFonts w:ascii="Calibri" w:eastAsia="Times New Roman" w:hAnsi="Calibri" w:cs="Calibri"/>
                    <w:color w:val="000000"/>
                    <w:lang w:eastAsia="ja-JP"/>
                  </w:rPr>
                </w:rPrChange>
              </w:rPr>
            </w:pPr>
            <w:ins w:id="17032" w:author="DuyNgo" w:date="2012-08-10T07:31:00Z">
              <w:r w:rsidRPr="00657B96">
                <w:rPr>
                  <w:rFonts w:ascii="Times New Roman" w:eastAsia="Times New Roman" w:hAnsi="Times New Roman" w:cs="Times New Roman"/>
                  <w:color w:val="000000"/>
                  <w:sz w:val="24"/>
                  <w:szCs w:val="24"/>
                  <w:lang w:eastAsia="ja-JP"/>
                  <w:rPrChange w:id="17033" w:author="DuyNgo" w:date="2012-08-10T08:15:00Z">
                    <w:rPr>
                      <w:rFonts w:ascii="Calibri" w:eastAsia="Times New Roman" w:hAnsi="Calibri" w:cs="Calibri"/>
                      <w:b/>
                      <w:bCs/>
                      <w:color w:val="000000"/>
                      <w:sz w:val="28"/>
                      <w:szCs w:val="28"/>
                      <w:lang w:eastAsia="ja-JP"/>
                    </w:rPr>
                  </w:rPrChange>
                </w:rPr>
                <w:t>36</w:t>
              </w:r>
            </w:ins>
          </w:p>
        </w:tc>
        <w:tc>
          <w:tcPr>
            <w:tcW w:w="862" w:type="dxa"/>
            <w:tcBorders>
              <w:top w:val="nil"/>
              <w:left w:val="nil"/>
              <w:bottom w:val="nil"/>
              <w:right w:val="nil"/>
            </w:tcBorders>
            <w:shd w:val="clear" w:color="auto" w:fill="auto"/>
            <w:noWrap/>
            <w:vAlign w:val="bottom"/>
            <w:hideMark/>
            <w:tcPrChange w:id="17034"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035" w:author="DuyNgo" w:date="2012-08-10T07:31:00Z"/>
                <w:rFonts w:ascii="Times New Roman" w:eastAsia="Times New Roman" w:hAnsi="Times New Roman" w:cs="Times New Roman"/>
                <w:color w:val="000000"/>
                <w:sz w:val="24"/>
                <w:szCs w:val="24"/>
                <w:lang w:eastAsia="ja-JP"/>
                <w:rPrChange w:id="17036" w:author="DuyNgo" w:date="2012-08-10T08:15:00Z">
                  <w:rPr>
                    <w:ins w:id="17037" w:author="DuyNgo" w:date="2012-08-10T07:31:00Z"/>
                    <w:rFonts w:ascii="Calibri" w:eastAsia="Times New Roman" w:hAnsi="Calibri" w:cs="Calibri"/>
                    <w:color w:val="000000"/>
                    <w:sz w:val="20"/>
                    <w:szCs w:val="20"/>
                    <w:lang w:eastAsia="ja-JP"/>
                  </w:rPr>
                </w:rPrChange>
              </w:rPr>
            </w:pPr>
            <w:ins w:id="17038" w:author="DuyNgo" w:date="2012-08-10T07:31:00Z">
              <w:r w:rsidRPr="00657B96">
                <w:rPr>
                  <w:rFonts w:ascii="Times New Roman" w:eastAsia="Times New Roman" w:hAnsi="Times New Roman" w:cs="Times New Roman"/>
                  <w:color w:val="000000"/>
                  <w:sz w:val="24"/>
                  <w:szCs w:val="24"/>
                  <w:lang w:eastAsia="ja-JP"/>
                  <w:rPrChange w:id="1703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7040"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041" w:author="DuyNgo" w:date="2012-08-10T07:31:00Z"/>
                <w:rFonts w:ascii="Times New Roman" w:eastAsia="Times New Roman" w:hAnsi="Times New Roman" w:cs="Times New Roman"/>
                <w:color w:val="000000"/>
                <w:sz w:val="24"/>
                <w:szCs w:val="24"/>
                <w:lang w:eastAsia="ja-JP"/>
                <w:rPrChange w:id="17042" w:author="DuyNgo" w:date="2012-08-10T08:15:00Z">
                  <w:rPr>
                    <w:ins w:id="17043" w:author="DuyNgo" w:date="2012-08-10T07:31:00Z"/>
                    <w:rFonts w:ascii="Calibri" w:eastAsia="Times New Roman" w:hAnsi="Calibri" w:cs="Calibri"/>
                    <w:color w:val="000000"/>
                    <w:sz w:val="20"/>
                    <w:szCs w:val="20"/>
                    <w:lang w:eastAsia="ja-JP"/>
                  </w:rPr>
                </w:rPrChange>
              </w:rPr>
            </w:pPr>
            <w:ins w:id="17044" w:author="DuyNgo" w:date="2012-08-10T07:31:00Z">
              <w:r w:rsidRPr="00657B96">
                <w:rPr>
                  <w:rFonts w:ascii="Times New Roman" w:eastAsia="Times New Roman" w:hAnsi="Times New Roman" w:cs="Times New Roman"/>
                  <w:color w:val="000000"/>
                  <w:sz w:val="24"/>
                  <w:szCs w:val="24"/>
                  <w:lang w:eastAsia="ja-JP"/>
                  <w:rPrChange w:id="1704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7046"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047" w:author="DuyNgo" w:date="2012-08-10T07:31:00Z"/>
                <w:rFonts w:ascii="Times New Roman" w:eastAsia="Times New Roman" w:hAnsi="Times New Roman" w:cs="Times New Roman"/>
                <w:color w:val="000000"/>
                <w:sz w:val="24"/>
                <w:szCs w:val="24"/>
                <w:lang w:eastAsia="ja-JP"/>
                <w:rPrChange w:id="17048" w:author="DuyNgo" w:date="2012-08-10T08:15:00Z">
                  <w:rPr>
                    <w:ins w:id="17049" w:author="DuyNgo" w:date="2012-08-10T07:31:00Z"/>
                    <w:rFonts w:ascii="Calibri" w:eastAsia="Times New Roman" w:hAnsi="Calibri" w:cs="Calibri"/>
                    <w:color w:val="000000"/>
                    <w:sz w:val="20"/>
                    <w:szCs w:val="20"/>
                    <w:lang w:eastAsia="ja-JP"/>
                  </w:rPr>
                </w:rPrChange>
              </w:rPr>
            </w:pPr>
            <w:ins w:id="17050" w:author="DuyNgo" w:date="2012-08-10T07:31:00Z">
              <w:r w:rsidRPr="00657B96">
                <w:rPr>
                  <w:rFonts w:ascii="Times New Roman" w:eastAsia="Times New Roman" w:hAnsi="Times New Roman" w:cs="Times New Roman"/>
                  <w:color w:val="000000"/>
                  <w:sz w:val="24"/>
                  <w:szCs w:val="24"/>
                  <w:lang w:eastAsia="ja-JP"/>
                  <w:rPrChange w:id="17051"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17052"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053" w:author="DuyNgo" w:date="2012-08-10T07:31:00Z"/>
                <w:rFonts w:ascii="Times New Roman" w:eastAsia="Times New Roman" w:hAnsi="Times New Roman" w:cs="Times New Roman"/>
                <w:color w:val="000000"/>
                <w:sz w:val="24"/>
                <w:szCs w:val="24"/>
                <w:lang w:eastAsia="ja-JP"/>
                <w:rPrChange w:id="17054" w:author="DuyNgo" w:date="2012-08-10T08:15:00Z">
                  <w:rPr>
                    <w:ins w:id="17055" w:author="DuyNgo" w:date="2012-08-10T07:31:00Z"/>
                    <w:rFonts w:ascii="Calibri" w:eastAsia="Times New Roman" w:hAnsi="Calibri" w:cs="Calibri"/>
                    <w:color w:val="000000"/>
                    <w:sz w:val="20"/>
                    <w:szCs w:val="20"/>
                    <w:lang w:eastAsia="ja-JP"/>
                  </w:rPr>
                </w:rPrChange>
              </w:rPr>
            </w:pPr>
            <w:ins w:id="17056" w:author="DuyNgo" w:date="2012-08-10T07:31:00Z">
              <w:r w:rsidRPr="00657B96">
                <w:rPr>
                  <w:rFonts w:ascii="Times New Roman" w:eastAsia="Times New Roman" w:hAnsi="Times New Roman" w:cs="Times New Roman"/>
                  <w:color w:val="000000"/>
                  <w:sz w:val="24"/>
                  <w:szCs w:val="24"/>
                  <w:lang w:eastAsia="ja-JP"/>
                  <w:rPrChange w:id="17057"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17058"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059" w:author="DuyNgo" w:date="2012-08-10T07:31:00Z"/>
                <w:rFonts w:ascii="Times New Roman" w:eastAsia="Times New Roman" w:hAnsi="Times New Roman" w:cs="Times New Roman"/>
                <w:color w:val="000000"/>
                <w:sz w:val="24"/>
                <w:szCs w:val="24"/>
                <w:lang w:eastAsia="ja-JP"/>
                <w:rPrChange w:id="17060" w:author="DuyNgo" w:date="2012-08-10T08:15:00Z">
                  <w:rPr>
                    <w:ins w:id="17061" w:author="DuyNgo" w:date="2012-08-10T07:31:00Z"/>
                    <w:rFonts w:ascii="Calibri" w:eastAsia="Times New Roman" w:hAnsi="Calibri" w:cs="Calibri"/>
                    <w:color w:val="000000"/>
                    <w:sz w:val="20"/>
                    <w:szCs w:val="20"/>
                    <w:lang w:eastAsia="ja-JP"/>
                  </w:rPr>
                </w:rPrChange>
              </w:rPr>
            </w:pPr>
            <w:ins w:id="17062" w:author="DuyNgo" w:date="2012-08-10T07:31:00Z">
              <w:r w:rsidRPr="00657B96">
                <w:rPr>
                  <w:rFonts w:ascii="Times New Roman" w:eastAsia="Times New Roman" w:hAnsi="Times New Roman" w:cs="Times New Roman"/>
                  <w:color w:val="000000"/>
                  <w:sz w:val="24"/>
                  <w:szCs w:val="24"/>
                  <w:lang w:eastAsia="ja-JP"/>
                  <w:rPrChange w:id="17063" w:author="DuyNgo" w:date="2012-08-10T08:15:00Z">
                    <w:rPr>
                      <w:rFonts w:ascii="Calibri" w:eastAsia="Times New Roman" w:hAnsi="Calibri" w:cs="Calibri"/>
                      <w:b/>
                      <w:bCs/>
                      <w:color w:val="000000"/>
                      <w:sz w:val="28"/>
                      <w:szCs w:val="28"/>
                      <w:lang w:eastAsia="ja-JP"/>
                    </w:rPr>
                  </w:rPrChange>
                </w:rPr>
                <w:t>[ProjectEyePortlet] In screen "Create Project", Cancel button is no applied</w:t>
              </w:r>
            </w:ins>
          </w:p>
        </w:tc>
      </w:tr>
      <w:tr w:rsidR="00E13723" w:rsidRPr="00657B96" w:rsidTr="00E13723">
        <w:trPr>
          <w:trHeight w:val="300"/>
          <w:ins w:id="17064" w:author="DuyNgo" w:date="2012-08-10T07:31:00Z"/>
          <w:trPrChange w:id="1706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7066"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7067" w:author="DuyNgo" w:date="2012-08-10T07:31:00Z"/>
                <w:rFonts w:ascii="Times New Roman" w:eastAsia="Times New Roman" w:hAnsi="Times New Roman" w:cs="Times New Roman"/>
                <w:color w:val="000000"/>
                <w:sz w:val="24"/>
                <w:szCs w:val="24"/>
                <w:lang w:eastAsia="ja-JP"/>
                <w:rPrChange w:id="17068" w:author="DuyNgo" w:date="2012-08-10T08:15:00Z">
                  <w:rPr>
                    <w:ins w:id="17069" w:author="DuyNgo" w:date="2012-08-10T07:31:00Z"/>
                    <w:rFonts w:ascii="Calibri" w:eastAsia="Times New Roman" w:hAnsi="Calibri" w:cs="Calibri"/>
                    <w:color w:val="000000"/>
                    <w:lang w:eastAsia="ja-JP"/>
                  </w:rPr>
                </w:rPrChange>
              </w:rPr>
            </w:pPr>
            <w:ins w:id="17070" w:author="DuyNgo" w:date="2012-08-10T07:31:00Z">
              <w:r w:rsidRPr="00657B96">
                <w:rPr>
                  <w:rFonts w:ascii="Times New Roman" w:eastAsia="Times New Roman" w:hAnsi="Times New Roman" w:cs="Times New Roman"/>
                  <w:color w:val="000000"/>
                  <w:sz w:val="24"/>
                  <w:szCs w:val="24"/>
                  <w:lang w:eastAsia="ja-JP"/>
                  <w:rPrChange w:id="17071" w:author="DuyNgo" w:date="2012-08-10T08:15:00Z">
                    <w:rPr>
                      <w:rFonts w:ascii="Calibri" w:eastAsia="Times New Roman" w:hAnsi="Calibri" w:cs="Calibri"/>
                      <w:b/>
                      <w:bCs/>
                      <w:color w:val="000000"/>
                      <w:sz w:val="28"/>
                      <w:szCs w:val="28"/>
                      <w:lang w:eastAsia="ja-JP"/>
                    </w:rPr>
                  </w:rPrChange>
                </w:rPr>
                <w:t>37</w:t>
              </w:r>
            </w:ins>
          </w:p>
        </w:tc>
        <w:tc>
          <w:tcPr>
            <w:tcW w:w="862" w:type="dxa"/>
            <w:tcBorders>
              <w:top w:val="nil"/>
              <w:left w:val="nil"/>
              <w:bottom w:val="nil"/>
              <w:right w:val="nil"/>
            </w:tcBorders>
            <w:shd w:val="clear" w:color="auto" w:fill="auto"/>
            <w:noWrap/>
            <w:vAlign w:val="bottom"/>
            <w:hideMark/>
            <w:tcPrChange w:id="17072"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073" w:author="DuyNgo" w:date="2012-08-10T07:31:00Z"/>
                <w:rFonts w:ascii="Times New Roman" w:eastAsia="Times New Roman" w:hAnsi="Times New Roman" w:cs="Times New Roman"/>
                <w:color w:val="000000"/>
                <w:sz w:val="24"/>
                <w:szCs w:val="24"/>
                <w:lang w:eastAsia="ja-JP"/>
                <w:rPrChange w:id="17074" w:author="DuyNgo" w:date="2012-08-10T08:15:00Z">
                  <w:rPr>
                    <w:ins w:id="17075" w:author="DuyNgo" w:date="2012-08-10T07:31:00Z"/>
                    <w:rFonts w:ascii="Calibri" w:eastAsia="Times New Roman" w:hAnsi="Calibri" w:cs="Calibri"/>
                    <w:color w:val="000000"/>
                    <w:sz w:val="20"/>
                    <w:szCs w:val="20"/>
                    <w:lang w:eastAsia="ja-JP"/>
                  </w:rPr>
                </w:rPrChange>
              </w:rPr>
            </w:pPr>
            <w:ins w:id="17076" w:author="DuyNgo" w:date="2012-08-10T07:31:00Z">
              <w:r w:rsidRPr="00657B96">
                <w:rPr>
                  <w:rFonts w:ascii="Times New Roman" w:eastAsia="Times New Roman" w:hAnsi="Times New Roman" w:cs="Times New Roman"/>
                  <w:color w:val="000000"/>
                  <w:sz w:val="24"/>
                  <w:szCs w:val="24"/>
                  <w:lang w:eastAsia="ja-JP"/>
                  <w:rPrChange w:id="1707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7078"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079" w:author="DuyNgo" w:date="2012-08-10T07:31:00Z"/>
                <w:rFonts w:ascii="Times New Roman" w:eastAsia="Times New Roman" w:hAnsi="Times New Roman" w:cs="Times New Roman"/>
                <w:color w:val="000000"/>
                <w:sz w:val="24"/>
                <w:szCs w:val="24"/>
                <w:lang w:eastAsia="ja-JP"/>
                <w:rPrChange w:id="17080" w:author="DuyNgo" w:date="2012-08-10T08:15:00Z">
                  <w:rPr>
                    <w:ins w:id="17081" w:author="DuyNgo" w:date="2012-08-10T07:31:00Z"/>
                    <w:rFonts w:ascii="Calibri" w:eastAsia="Times New Roman" w:hAnsi="Calibri" w:cs="Calibri"/>
                    <w:color w:val="000000"/>
                    <w:sz w:val="20"/>
                    <w:szCs w:val="20"/>
                    <w:lang w:eastAsia="ja-JP"/>
                  </w:rPr>
                </w:rPrChange>
              </w:rPr>
            </w:pPr>
            <w:ins w:id="17082" w:author="DuyNgo" w:date="2012-08-10T07:31:00Z">
              <w:r w:rsidRPr="00657B96">
                <w:rPr>
                  <w:rFonts w:ascii="Times New Roman" w:eastAsia="Times New Roman" w:hAnsi="Times New Roman" w:cs="Times New Roman"/>
                  <w:color w:val="000000"/>
                  <w:sz w:val="24"/>
                  <w:szCs w:val="24"/>
                  <w:lang w:eastAsia="ja-JP"/>
                  <w:rPrChange w:id="1708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7084"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085" w:author="DuyNgo" w:date="2012-08-10T07:31:00Z"/>
                <w:rFonts w:ascii="Times New Roman" w:eastAsia="Times New Roman" w:hAnsi="Times New Roman" w:cs="Times New Roman"/>
                <w:color w:val="000000"/>
                <w:sz w:val="24"/>
                <w:szCs w:val="24"/>
                <w:lang w:eastAsia="ja-JP"/>
                <w:rPrChange w:id="17086" w:author="DuyNgo" w:date="2012-08-10T08:15:00Z">
                  <w:rPr>
                    <w:ins w:id="17087" w:author="DuyNgo" w:date="2012-08-10T07:31:00Z"/>
                    <w:rFonts w:ascii="Calibri" w:eastAsia="Times New Roman" w:hAnsi="Calibri" w:cs="Calibri"/>
                    <w:color w:val="000000"/>
                    <w:sz w:val="20"/>
                    <w:szCs w:val="20"/>
                    <w:lang w:eastAsia="ja-JP"/>
                  </w:rPr>
                </w:rPrChange>
              </w:rPr>
            </w:pPr>
            <w:ins w:id="17088" w:author="DuyNgo" w:date="2012-08-10T07:31:00Z">
              <w:r w:rsidRPr="00657B96">
                <w:rPr>
                  <w:rFonts w:ascii="Times New Roman" w:eastAsia="Times New Roman" w:hAnsi="Times New Roman" w:cs="Times New Roman"/>
                  <w:color w:val="000000"/>
                  <w:sz w:val="24"/>
                  <w:szCs w:val="24"/>
                  <w:lang w:eastAsia="ja-JP"/>
                  <w:rPrChange w:id="17089"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17090"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091" w:author="DuyNgo" w:date="2012-08-10T07:31:00Z"/>
                <w:rFonts w:ascii="Times New Roman" w:eastAsia="Times New Roman" w:hAnsi="Times New Roman" w:cs="Times New Roman"/>
                <w:color w:val="000000"/>
                <w:sz w:val="24"/>
                <w:szCs w:val="24"/>
                <w:lang w:eastAsia="ja-JP"/>
                <w:rPrChange w:id="17092" w:author="DuyNgo" w:date="2012-08-10T08:15:00Z">
                  <w:rPr>
                    <w:ins w:id="17093" w:author="DuyNgo" w:date="2012-08-10T07:31:00Z"/>
                    <w:rFonts w:ascii="Calibri" w:eastAsia="Times New Roman" w:hAnsi="Calibri" w:cs="Calibri"/>
                    <w:color w:val="000000"/>
                    <w:sz w:val="20"/>
                    <w:szCs w:val="20"/>
                    <w:lang w:eastAsia="ja-JP"/>
                  </w:rPr>
                </w:rPrChange>
              </w:rPr>
            </w:pPr>
            <w:ins w:id="17094" w:author="DuyNgo" w:date="2012-08-10T07:31:00Z">
              <w:r w:rsidRPr="00657B96">
                <w:rPr>
                  <w:rFonts w:ascii="Times New Roman" w:eastAsia="Times New Roman" w:hAnsi="Times New Roman" w:cs="Times New Roman"/>
                  <w:color w:val="000000"/>
                  <w:sz w:val="24"/>
                  <w:szCs w:val="24"/>
                  <w:lang w:eastAsia="ja-JP"/>
                  <w:rPrChange w:id="17095"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17096"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097" w:author="DuyNgo" w:date="2012-08-10T07:31:00Z"/>
                <w:rFonts w:ascii="Times New Roman" w:eastAsia="Times New Roman" w:hAnsi="Times New Roman" w:cs="Times New Roman"/>
                <w:color w:val="000000"/>
                <w:sz w:val="24"/>
                <w:szCs w:val="24"/>
                <w:lang w:eastAsia="ja-JP"/>
                <w:rPrChange w:id="17098" w:author="DuyNgo" w:date="2012-08-10T08:15:00Z">
                  <w:rPr>
                    <w:ins w:id="17099" w:author="DuyNgo" w:date="2012-08-10T07:31:00Z"/>
                    <w:rFonts w:ascii="Calibri" w:eastAsia="Times New Roman" w:hAnsi="Calibri" w:cs="Calibri"/>
                    <w:color w:val="000000"/>
                    <w:sz w:val="20"/>
                    <w:szCs w:val="20"/>
                    <w:lang w:eastAsia="ja-JP"/>
                  </w:rPr>
                </w:rPrChange>
              </w:rPr>
            </w:pPr>
            <w:ins w:id="17100" w:author="DuyNgo" w:date="2012-08-10T07:31:00Z">
              <w:r w:rsidRPr="00657B96">
                <w:rPr>
                  <w:rFonts w:ascii="Times New Roman" w:eastAsia="Times New Roman" w:hAnsi="Times New Roman" w:cs="Times New Roman"/>
                  <w:color w:val="000000"/>
                  <w:sz w:val="24"/>
                  <w:szCs w:val="24"/>
                  <w:lang w:eastAsia="ja-JP"/>
                  <w:rPrChange w:id="17101" w:author="DuyNgo" w:date="2012-08-10T08:15:00Z">
                    <w:rPr>
                      <w:rFonts w:ascii="Calibri" w:eastAsia="Times New Roman" w:hAnsi="Calibri" w:cs="Calibri"/>
                      <w:b/>
                      <w:bCs/>
                      <w:color w:val="000000"/>
                      <w:sz w:val="28"/>
                      <w:szCs w:val="28"/>
                      <w:lang w:eastAsia="ja-JP"/>
                    </w:rPr>
                  </w:rPrChange>
                </w:rPr>
                <w:t>[ProjectEyePortlet] In screen "Create Project", could not type the Planned End Date completely</w:t>
              </w:r>
            </w:ins>
          </w:p>
        </w:tc>
      </w:tr>
      <w:tr w:rsidR="00E13723" w:rsidRPr="00657B96" w:rsidTr="00E13723">
        <w:trPr>
          <w:trHeight w:val="300"/>
          <w:ins w:id="17102" w:author="DuyNgo" w:date="2012-08-10T07:31:00Z"/>
          <w:trPrChange w:id="1710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7104"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7105" w:author="DuyNgo" w:date="2012-08-10T07:31:00Z"/>
                <w:rFonts w:ascii="Times New Roman" w:eastAsia="Times New Roman" w:hAnsi="Times New Roman" w:cs="Times New Roman"/>
                <w:color w:val="000000"/>
                <w:sz w:val="24"/>
                <w:szCs w:val="24"/>
                <w:lang w:eastAsia="ja-JP"/>
                <w:rPrChange w:id="17106" w:author="DuyNgo" w:date="2012-08-10T08:15:00Z">
                  <w:rPr>
                    <w:ins w:id="17107" w:author="DuyNgo" w:date="2012-08-10T07:31:00Z"/>
                    <w:rFonts w:ascii="Calibri" w:eastAsia="Times New Roman" w:hAnsi="Calibri" w:cs="Calibri"/>
                    <w:color w:val="000000"/>
                    <w:lang w:eastAsia="ja-JP"/>
                  </w:rPr>
                </w:rPrChange>
              </w:rPr>
            </w:pPr>
            <w:ins w:id="17108" w:author="DuyNgo" w:date="2012-08-10T07:31:00Z">
              <w:r w:rsidRPr="00657B96">
                <w:rPr>
                  <w:rFonts w:ascii="Times New Roman" w:eastAsia="Times New Roman" w:hAnsi="Times New Roman" w:cs="Times New Roman"/>
                  <w:color w:val="000000"/>
                  <w:sz w:val="24"/>
                  <w:szCs w:val="24"/>
                  <w:lang w:eastAsia="ja-JP"/>
                  <w:rPrChange w:id="17109" w:author="DuyNgo" w:date="2012-08-10T08:15:00Z">
                    <w:rPr>
                      <w:rFonts w:ascii="Calibri" w:eastAsia="Times New Roman" w:hAnsi="Calibri" w:cs="Calibri"/>
                      <w:b/>
                      <w:bCs/>
                      <w:color w:val="000000"/>
                      <w:sz w:val="28"/>
                      <w:szCs w:val="28"/>
                      <w:lang w:eastAsia="ja-JP"/>
                    </w:rPr>
                  </w:rPrChange>
                </w:rPr>
                <w:t>38</w:t>
              </w:r>
            </w:ins>
          </w:p>
        </w:tc>
        <w:tc>
          <w:tcPr>
            <w:tcW w:w="862" w:type="dxa"/>
            <w:tcBorders>
              <w:top w:val="nil"/>
              <w:left w:val="nil"/>
              <w:bottom w:val="nil"/>
              <w:right w:val="nil"/>
            </w:tcBorders>
            <w:shd w:val="clear" w:color="auto" w:fill="auto"/>
            <w:noWrap/>
            <w:vAlign w:val="bottom"/>
            <w:hideMark/>
            <w:tcPrChange w:id="17110"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111" w:author="DuyNgo" w:date="2012-08-10T07:31:00Z"/>
                <w:rFonts w:ascii="Times New Roman" w:eastAsia="Times New Roman" w:hAnsi="Times New Roman" w:cs="Times New Roman"/>
                <w:color w:val="000000"/>
                <w:sz w:val="24"/>
                <w:szCs w:val="24"/>
                <w:lang w:eastAsia="ja-JP"/>
                <w:rPrChange w:id="17112" w:author="DuyNgo" w:date="2012-08-10T08:15:00Z">
                  <w:rPr>
                    <w:ins w:id="17113" w:author="DuyNgo" w:date="2012-08-10T07:31:00Z"/>
                    <w:rFonts w:ascii="Calibri" w:eastAsia="Times New Roman" w:hAnsi="Calibri" w:cs="Calibri"/>
                    <w:color w:val="000000"/>
                    <w:sz w:val="20"/>
                    <w:szCs w:val="20"/>
                    <w:lang w:eastAsia="ja-JP"/>
                  </w:rPr>
                </w:rPrChange>
              </w:rPr>
            </w:pPr>
            <w:ins w:id="17114" w:author="DuyNgo" w:date="2012-08-10T07:31:00Z">
              <w:r w:rsidRPr="00657B96">
                <w:rPr>
                  <w:rFonts w:ascii="Times New Roman" w:eastAsia="Times New Roman" w:hAnsi="Times New Roman" w:cs="Times New Roman"/>
                  <w:color w:val="000000"/>
                  <w:sz w:val="24"/>
                  <w:szCs w:val="24"/>
                  <w:lang w:eastAsia="ja-JP"/>
                  <w:rPrChange w:id="1711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7116"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117" w:author="DuyNgo" w:date="2012-08-10T07:31:00Z"/>
                <w:rFonts w:ascii="Times New Roman" w:eastAsia="Times New Roman" w:hAnsi="Times New Roman" w:cs="Times New Roman"/>
                <w:color w:val="000000"/>
                <w:sz w:val="24"/>
                <w:szCs w:val="24"/>
                <w:lang w:eastAsia="ja-JP"/>
                <w:rPrChange w:id="17118" w:author="DuyNgo" w:date="2012-08-10T08:15:00Z">
                  <w:rPr>
                    <w:ins w:id="17119" w:author="DuyNgo" w:date="2012-08-10T07:31:00Z"/>
                    <w:rFonts w:ascii="Calibri" w:eastAsia="Times New Roman" w:hAnsi="Calibri" w:cs="Calibri"/>
                    <w:color w:val="000000"/>
                    <w:sz w:val="20"/>
                    <w:szCs w:val="20"/>
                    <w:lang w:eastAsia="ja-JP"/>
                  </w:rPr>
                </w:rPrChange>
              </w:rPr>
            </w:pPr>
            <w:ins w:id="17120" w:author="DuyNgo" w:date="2012-08-10T07:31:00Z">
              <w:r w:rsidRPr="00657B96">
                <w:rPr>
                  <w:rFonts w:ascii="Times New Roman" w:eastAsia="Times New Roman" w:hAnsi="Times New Roman" w:cs="Times New Roman"/>
                  <w:color w:val="000000"/>
                  <w:sz w:val="24"/>
                  <w:szCs w:val="24"/>
                  <w:lang w:eastAsia="ja-JP"/>
                  <w:rPrChange w:id="1712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7122"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123" w:author="DuyNgo" w:date="2012-08-10T07:31:00Z"/>
                <w:rFonts w:ascii="Times New Roman" w:eastAsia="Times New Roman" w:hAnsi="Times New Roman" w:cs="Times New Roman"/>
                <w:color w:val="000000"/>
                <w:sz w:val="24"/>
                <w:szCs w:val="24"/>
                <w:lang w:eastAsia="ja-JP"/>
                <w:rPrChange w:id="17124" w:author="DuyNgo" w:date="2012-08-10T08:15:00Z">
                  <w:rPr>
                    <w:ins w:id="17125" w:author="DuyNgo" w:date="2012-08-10T07:31:00Z"/>
                    <w:rFonts w:ascii="Calibri" w:eastAsia="Times New Roman" w:hAnsi="Calibri" w:cs="Calibri"/>
                    <w:color w:val="000000"/>
                    <w:sz w:val="20"/>
                    <w:szCs w:val="20"/>
                    <w:lang w:eastAsia="ja-JP"/>
                  </w:rPr>
                </w:rPrChange>
              </w:rPr>
            </w:pPr>
            <w:ins w:id="17126" w:author="DuyNgo" w:date="2012-08-10T07:31:00Z">
              <w:r w:rsidRPr="00657B96">
                <w:rPr>
                  <w:rFonts w:ascii="Times New Roman" w:eastAsia="Times New Roman" w:hAnsi="Times New Roman" w:cs="Times New Roman"/>
                  <w:color w:val="000000"/>
                  <w:sz w:val="24"/>
                  <w:szCs w:val="24"/>
                  <w:lang w:eastAsia="ja-JP"/>
                  <w:rPrChange w:id="17127"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17128"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129" w:author="DuyNgo" w:date="2012-08-10T07:31:00Z"/>
                <w:rFonts w:ascii="Times New Roman" w:eastAsia="Times New Roman" w:hAnsi="Times New Roman" w:cs="Times New Roman"/>
                <w:color w:val="000000"/>
                <w:sz w:val="24"/>
                <w:szCs w:val="24"/>
                <w:lang w:eastAsia="ja-JP"/>
                <w:rPrChange w:id="17130" w:author="DuyNgo" w:date="2012-08-10T08:15:00Z">
                  <w:rPr>
                    <w:ins w:id="17131" w:author="DuyNgo" w:date="2012-08-10T07:31:00Z"/>
                    <w:rFonts w:ascii="Calibri" w:eastAsia="Times New Roman" w:hAnsi="Calibri" w:cs="Calibri"/>
                    <w:color w:val="000000"/>
                    <w:sz w:val="20"/>
                    <w:szCs w:val="20"/>
                    <w:lang w:eastAsia="ja-JP"/>
                  </w:rPr>
                </w:rPrChange>
              </w:rPr>
            </w:pPr>
            <w:ins w:id="17132" w:author="DuyNgo" w:date="2012-08-10T07:31:00Z">
              <w:r w:rsidRPr="00657B96">
                <w:rPr>
                  <w:rFonts w:ascii="Times New Roman" w:eastAsia="Times New Roman" w:hAnsi="Times New Roman" w:cs="Times New Roman"/>
                  <w:color w:val="000000"/>
                  <w:sz w:val="24"/>
                  <w:szCs w:val="24"/>
                  <w:lang w:eastAsia="ja-JP"/>
                  <w:rPrChange w:id="17133"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17134"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135" w:author="DuyNgo" w:date="2012-08-10T07:31:00Z"/>
                <w:rFonts w:ascii="Times New Roman" w:eastAsia="Times New Roman" w:hAnsi="Times New Roman" w:cs="Times New Roman"/>
                <w:color w:val="000000"/>
                <w:sz w:val="24"/>
                <w:szCs w:val="24"/>
                <w:lang w:eastAsia="ja-JP"/>
                <w:rPrChange w:id="17136" w:author="DuyNgo" w:date="2012-08-10T08:15:00Z">
                  <w:rPr>
                    <w:ins w:id="17137" w:author="DuyNgo" w:date="2012-08-10T07:31:00Z"/>
                    <w:rFonts w:ascii="Calibri" w:eastAsia="Times New Roman" w:hAnsi="Calibri" w:cs="Calibri"/>
                    <w:color w:val="000000"/>
                    <w:sz w:val="20"/>
                    <w:szCs w:val="20"/>
                    <w:lang w:eastAsia="ja-JP"/>
                  </w:rPr>
                </w:rPrChange>
              </w:rPr>
            </w:pPr>
            <w:ins w:id="17138" w:author="DuyNgo" w:date="2012-08-10T07:31:00Z">
              <w:r w:rsidRPr="00657B96">
                <w:rPr>
                  <w:rFonts w:ascii="Times New Roman" w:eastAsia="Times New Roman" w:hAnsi="Times New Roman" w:cs="Times New Roman"/>
                  <w:color w:val="000000"/>
                  <w:sz w:val="24"/>
                  <w:szCs w:val="24"/>
                  <w:lang w:eastAsia="ja-JP"/>
                  <w:rPrChange w:id="17139" w:author="DuyNgo" w:date="2012-08-10T08:15:00Z">
                    <w:rPr>
                      <w:rFonts w:ascii="Calibri" w:eastAsia="Times New Roman" w:hAnsi="Calibri" w:cs="Calibri"/>
                      <w:b/>
                      <w:bCs/>
                      <w:color w:val="000000"/>
                      <w:sz w:val="28"/>
                      <w:szCs w:val="28"/>
                      <w:lang w:eastAsia="ja-JP"/>
                    </w:rPr>
                  </w:rPrChange>
                </w:rPr>
                <w:t>[ProjectEyePortlet] In screen "Create Project", no process escapse HTML character</w:t>
              </w:r>
            </w:ins>
          </w:p>
        </w:tc>
      </w:tr>
      <w:tr w:rsidR="00E13723" w:rsidRPr="00657B96" w:rsidTr="00E13723">
        <w:trPr>
          <w:trHeight w:val="300"/>
          <w:ins w:id="17140" w:author="DuyNgo" w:date="2012-08-10T07:31:00Z"/>
          <w:trPrChange w:id="1714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7142"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7143" w:author="DuyNgo" w:date="2012-08-10T07:31:00Z"/>
                <w:rFonts w:ascii="Times New Roman" w:eastAsia="Times New Roman" w:hAnsi="Times New Roman" w:cs="Times New Roman"/>
                <w:color w:val="000000"/>
                <w:sz w:val="24"/>
                <w:szCs w:val="24"/>
                <w:lang w:eastAsia="ja-JP"/>
                <w:rPrChange w:id="17144" w:author="DuyNgo" w:date="2012-08-10T08:15:00Z">
                  <w:rPr>
                    <w:ins w:id="17145" w:author="DuyNgo" w:date="2012-08-10T07:31:00Z"/>
                    <w:rFonts w:ascii="Calibri" w:eastAsia="Times New Roman" w:hAnsi="Calibri" w:cs="Calibri"/>
                    <w:color w:val="000000"/>
                    <w:lang w:eastAsia="ja-JP"/>
                  </w:rPr>
                </w:rPrChange>
              </w:rPr>
            </w:pPr>
            <w:ins w:id="17146" w:author="DuyNgo" w:date="2012-08-10T07:31:00Z">
              <w:r w:rsidRPr="00657B96">
                <w:rPr>
                  <w:rFonts w:ascii="Times New Roman" w:eastAsia="Times New Roman" w:hAnsi="Times New Roman" w:cs="Times New Roman"/>
                  <w:color w:val="000000"/>
                  <w:sz w:val="24"/>
                  <w:szCs w:val="24"/>
                  <w:lang w:eastAsia="ja-JP"/>
                  <w:rPrChange w:id="17147" w:author="DuyNgo" w:date="2012-08-10T08:15:00Z">
                    <w:rPr>
                      <w:rFonts w:ascii="Calibri" w:eastAsia="Times New Roman" w:hAnsi="Calibri" w:cs="Calibri"/>
                      <w:b/>
                      <w:bCs/>
                      <w:color w:val="000000"/>
                      <w:sz w:val="28"/>
                      <w:szCs w:val="28"/>
                      <w:lang w:eastAsia="ja-JP"/>
                    </w:rPr>
                  </w:rPrChange>
                </w:rPr>
                <w:t>39</w:t>
              </w:r>
            </w:ins>
          </w:p>
        </w:tc>
        <w:tc>
          <w:tcPr>
            <w:tcW w:w="862" w:type="dxa"/>
            <w:tcBorders>
              <w:top w:val="nil"/>
              <w:left w:val="nil"/>
              <w:bottom w:val="nil"/>
              <w:right w:val="nil"/>
            </w:tcBorders>
            <w:shd w:val="clear" w:color="auto" w:fill="auto"/>
            <w:noWrap/>
            <w:vAlign w:val="bottom"/>
            <w:hideMark/>
            <w:tcPrChange w:id="17148"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149" w:author="DuyNgo" w:date="2012-08-10T07:31:00Z"/>
                <w:rFonts w:ascii="Times New Roman" w:eastAsia="Times New Roman" w:hAnsi="Times New Roman" w:cs="Times New Roman"/>
                <w:color w:val="000000"/>
                <w:sz w:val="24"/>
                <w:szCs w:val="24"/>
                <w:lang w:eastAsia="ja-JP"/>
                <w:rPrChange w:id="17150" w:author="DuyNgo" w:date="2012-08-10T08:15:00Z">
                  <w:rPr>
                    <w:ins w:id="17151" w:author="DuyNgo" w:date="2012-08-10T07:31:00Z"/>
                    <w:rFonts w:ascii="Calibri" w:eastAsia="Times New Roman" w:hAnsi="Calibri" w:cs="Calibri"/>
                    <w:color w:val="000000"/>
                    <w:sz w:val="20"/>
                    <w:szCs w:val="20"/>
                    <w:lang w:eastAsia="ja-JP"/>
                  </w:rPr>
                </w:rPrChange>
              </w:rPr>
            </w:pPr>
            <w:ins w:id="17152" w:author="DuyNgo" w:date="2012-08-10T07:31:00Z">
              <w:r w:rsidRPr="00657B96">
                <w:rPr>
                  <w:rFonts w:ascii="Times New Roman" w:eastAsia="Times New Roman" w:hAnsi="Times New Roman" w:cs="Times New Roman"/>
                  <w:color w:val="000000"/>
                  <w:sz w:val="24"/>
                  <w:szCs w:val="24"/>
                  <w:lang w:eastAsia="ja-JP"/>
                  <w:rPrChange w:id="1715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7154"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155" w:author="DuyNgo" w:date="2012-08-10T07:31:00Z"/>
                <w:rFonts w:ascii="Times New Roman" w:eastAsia="Times New Roman" w:hAnsi="Times New Roman" w:cs="Times New Roman"/>
                <w:color w:val="000000"/>
                <w:sz w:val="24"/>
                <w:szCs w:val="24"/>
                <w:lang w:eastAsia="ja-JP"/>
                <w:rPrChange w:id="17156" w:author="DuyNgo" w:date="2012-08-10T08:15:00Z">
                  <w:rPr>
                    <w:ins w:id="17157" w:author="DuyNgo" w:date="2012-08-10T07:31:00Z"/>
                    <w:rFonts w:ascii="Calibri" w:eastAsia="Times New Roman" w:hAnsi="Calibri" w:cs="Calibri"/>
                    <w:color w:val="000000"/>
                    <w:sz w:val="20"/>
                    <w:szCs w:val="20"/>
                    <w:lang w:eastAsia="ja-JP"/>
                  </w:rPr>
                </w:rPrChange>
              </w:rPr>
            </w:pPr>
            <w:ins w:id="17158" w:author="DuyNgo" w:date="2012-08-10T07:31:00Z">
              <w:r w:rsidRPr="00657B96">
                <w:rPr>
                  <w:rFonts w:ascii="Times New Roman" w:eastAsia="Times New Roman" w:hAnsi="Times New Roman" w:cs="Times New Roman"/>
                  <w:color w:val="000000"/>
                  <w:sz w:val="24"/>
                  <w:szCs w:val="24"/>
                  <w:lang w:eastAsia="ja-JP"/>
                  <w:rPrChange w:id="17159"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17160"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161" w:author="DuyNgo" w:date="2012-08-10T07:31:00Z"/>
                <w:rFonts w:ascii="Times New Roman" w:eastAsia="Times New Roman" w:hAnsi="Times New Roman" w:cs="Times New Roman"/>
                <w:color w:val="000000"/>
                <w:sz w:val="24"/>
                <w:szCs w:val="24"/>
                <w:lang w:eastAsia="ja-JP"/>
                <w:rPrChange w:id="17162" w:author="DuyNgo" w:date="2012-08-10T08:15:00Z">
                  <w:rPr>
                    <w:ins w:id="17163" w:author="DuyNgo" w:date="2012-08-10T07:31:00Z"/>
                    <w:rFonts w:ascii="Calibri" w:eastAsia="Times New Roman" w:hAnsi="Calibri" w:cs="Calibri"/>
                    <w:color w:val="000000"/>
                    <w:sz w:val="20"/>
                    <w:szCs w:val="20"/>
                    <w:lang w:eastAsia="ja-JP"/>
                  </w:rPr>
                </w:rPrChange>
              </w:rPr>
            </w:pPr>
            <w:ins w:id="17164" w:author="DuyNgo" w:date="2012-08-10T07:31:00Z">
              <w:r w:rsidRPr="00657B96">
                <w:rPr>
                  <w:rFonts w:ascii="Times New Roman" w:eastAsia="Times New Roman" w:hAnsi="Times New Roman" w:cs="Times New Roman"/>
                  <w:color w:val="000000"/>
                  <w:sz w:val="24"/>
                  <w:szCs w:val="24"/>
                  <w:lang w:eastAsia="ja-JP"/>
                  <w:rPrChange w:id="1716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7166"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167" w:author="DuyNgo" w:date="2012-08-10T07:31:00Z"/>
                <w:rFonts w:ascii="Times New Roman" w:eastAsia="Times New Roman" w:hAnsi="Times New Roman" w:cs="Times New Roman"/>
                <w:color w:val="000000"/>
                <w:sz w:val="24"/>
                <w:szCs w:val="24"/>
                <w:lang w:eastAsia="ja-JP"/>
                <w:rPrChange w:id="17168" w:author="DuyNgo" w:date="2012-08-10T08:15:00Z">
                  <w:rPr>
                    <w:ins w:id="17169" w:author="DuyNgo" w:date="2012-08-10T07:31:00Z"/>
                    <w:rFonts w:ascii="Calibri" w:eastAsia="Times New Roman" w:hAnsi="Calibri" w:cs="Calibri"/>
                    <w:color w:val="000000"/>
                    <w:sz w:val="20"/>
                    <w:szCs w:val="20"/>
                    <w:lang w:eastAsia="ja-JP"/>
                  </w:rPr>
                </w:rPrChange>
              </w:rPr>
            </w:pPr>
            <w:ins w:id="17170" w:author="DuyNgo" w:date="2012-08-10T07:31:00Z">
              <w:r w:rsidRPr="00657B96">
                <w:rPr>
                  <w:rFonts w:ascii="Times New Roman" w:eastAsia="Times New Roman" w:hAnsi="Times New Roman" w:cs="Times New Roman"/>
                  <w:color w:val="000000"/>
                  <w:sz w:val="24"/>
                  <w:szCs w:val="24"/>
                  <w:lang w:eastAsia="ja-JP"/>
                  <w:rPrChange w:id="17171"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17172"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173" w:author="DuyNgo" w:date="2012-08-10T07:31:00Z"/>
                <w:rFonts w:ascii="Times New Roman" w:eastAsia="Times New Roman" w:hAnsi="Times New Roman" w:cs="Times New Roman"/>
                <w:color w:val="000000"/>
                <w:sz w:val="24"/>
                <w:szCs w:val="24"/>
                <w:lang w:eastAsia="ja-JP"/>
                <w:rPrChange w:id="17174" w:author="DuyNgo" w:date="2012-08-10T08:15:00Z">
                  <w:rPr>
                    <w:ins w:id="17175" w:author="DuyNgo" w:date="2012-08-10T07:31:00Z"/>
                    <w:rFonts w:ascii="Calibri" w:eastAsia="Times New Roman" w:hAnsi="Calibri" w:cs="Calibri"/>
                    <w:color w:val="000000"/>
                    <w:sz w:val="20"/>
                    <w:szCs w:val="20"/>
                    <w:lang w:eastAsia="ja-JP"/>
                  </w:rPr>
                </w:rPrChange>
              </w:rPr>
            </w:pPr>
            <w:ins w:id="17176" w:author="DuyNgo" w:date="2012-08-10T07:31:00Z">
              <w:r w:rsidRPr="00657B96">
                <w:rPr>
                  <w:rFonts w:ascii="Times New Roman" w:eastAsia="Times New Roman" w:hAnsi="Times New Roman" w:cs="Times New Roman"/>
                  <w:color w:val="000000"/>
                  <w:sz w:val="24"/>
                  <w:szCs w:val="24"/>
                  <w:lang w:eastAsia="ja-JP"/>
                  <w:rPrChange w:id="17177" w:author="DuyNgo" w:date="2012-08-10T08:15:00Z">
                    <w:rPr>
                      <w:rFonts w:ascii="Calibri" w:eastAsia="Times New Roman" w:hAnsi="Calibri" w:cs="Calibri"/>
                      <w:b/>
                      <w:bCs/>
                      <w:color w:val="000000"/>
                      <w:sz w:val="28"/>
                      <w:szCs w:val="28"/>
                      <w:lang w:eastAsia="ja-JP"/>
                    </w:rPr>
                  </w:rPrChange>
                </w:rPr>
                <w:t>[ProjectEyePortlet] Existing projects are not displayed in the Home screen</w:t>
              </w:r>
            </w:ins>
          </w:p>
        </w:tc>
      </w:tr>
      <w:tr w:rsidR="00E13723" w:rsidRPr="00657B96" w:rsidTr="00E13723">
        <w:trPr>
          <w:trHeight w:val="300"/>
          <w:ins w:id="17178" w:author="DuyNgo" w:date="2012-08-10T07:31:00Z"/>
          <w:trPrChange w:id="1717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7180"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7181" w:author="DuyNgo" w:date="2012-08-10T07:31:00Z"/>
                <w:rFonts w:ascii="Times New Roman" w:eastAsia="Times New Roman" w:hAnsi="Times New Roman" w:cs="Times New Roman"/>
                <w:color w:val="000000"/>
                <w:sz w:val="24"/>
                <w:szCs w:val="24"/>
                <w:lang w:eastAsia="ja-JP"/>
                <w:rPrChange w:id="17182" w:author="DuyNgo" w:date="2012-08-10T08:15:00Z">
                  <w:rPr>
                    <w:ins w:id="17183" w:author="DuyNgo" w:date="2012-08-10T07:31:00Z"/>
                    <w:rFonts w:ascii="Calibri" w:eastAsia="Times New Roman" w:hAnsi="Calibri" w:cs="Calibri"/>
                    <w:color w:val="000000"/>
                    <w:lang w:eastAsia="ja-JP"/>
                  </w:rPr>
                </w:rPrChange>
              </w:rPr>
            </w:pPr>
            <w:ins w:id="17184" w:author="DuyNgo" w:date="2012-08-10T07:31:00Z">
              <w:r w:rsidRPr="00657B96">
                <w:rPr>
                  <w:rFonts w:ascii="Times New Roman" w:eastAsia="Times New Roman" w:hAnsi="Times New Roman" w:cs="Times New Roman"/>
                  <w:color w:val="000000"/>
                  <w:sz w:val="24"/>
                  <w:szCs w:val="24"/>
                  <w:lang w:eastAsia="ja-JP"/>
                  <w:rPrChange w:id="17185" w:author="DuyNgo" w:date="2012-08-10T08:15:00Z">
                    <w:rPr>
                      <w:rFonts w:ascii="Calibri" w:eastAsia="Times New Roman" w:hAnsi="Calibri" w:cs="Calibri"/>
                      <w:b/>
                      <w:bCs/>
                      <w:color w:val="000000"/>
                      <w:sz w:val="28"/>
                      <w:szCs w:val="28"/>
                      <w:lang w:eastAsia="ja-JP"/>
                    </w:rPr>
                  </w:rPrChange>
                </w:rPr>
                <w:t>40</w:t>
              </w:r>
            </w:ins>
          </w:p>
        </w:tc>
        <w:tc>
          <w:tcPr>
            <w:tcW w:w="862" w:type="dxa"/>
            <w:tcBorders>
              <w:top w:val="nil"/>
              <w:left w:val="nil"/>
              <w:bottom w:val="nil"/>
              <w:right w:val="nil"/>
            </w:tcBorders>
            <w:shd w:val="clear" w:color="auto" w:fill="auto"/>
            <w:noWrap/>
            <w:vAlign w:val="bottom"/>
            <w:hideMark/>
            <w:tcPrChange w:id="17186"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187" w:author="DuyNgo" w:date="2012-08-10T07:31:00Z"/>
                <w:rFonts w:ascii="Times New Roman" w:eastAsia="Times New Roman" w:hAnsi="Times New Roman" w:cs="Times New Roman"/>
                <w:color w:val="000000"/>
                <w:sz w:val="24"/>
                <w:szCs w:val="24"/>
                <w:lang w:eastAsia="ja-JP"/>
                <w:rPrChange w:id="17188" w:author="DuyNgo" w:date="2012-08-10T08:15:00Z">
                  <w:rPr>
                    <w:ins w:id="17189" w:author="DuyNgo" w:date="2012-08-10T07:31:00Z"/>
                    <w:rFonts w:ascii="Calibri" w:eastAsia="Times New Roman" w:hAnsi="Calibri" w:cs="Calibri"/>
                    <w:color w:val="000000"/>
                    <w:sz w:val="20"/>
                    <w:szCs w:val="20"/>
                    <w:lang w:eastAsia="ja-JP"/>
                  </w:rPr>
                </w:rPrChange>
              </w:rPr>
            </w:pPr>
            <w:ins w:id="17190" w:author="DuyNgo" w:date="2012-08-10T07:31:00Z">
              <w:r w:rsidRPr="00657B96">
                <w:rPr>
                  <w:rFonts w:ascii="Times New Roman" w:eastAsia="Times New Roman" w:hAnsi="Times New Roman" w:cs="Times New Roman"/>
                  <w:color w:val="000000"/>
                  <w:sz w:val="24"/>
                  <w:szCs w:val="24"/>
                  <w:lang w:eastAsia="ja-JP"/>
                  <w:rPrChange w:id="1719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7192"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193" w:author="DuyNgo" w:date="2012-08-10T07:31:00Z"/>
                <w:rFonts w:ascii="Times New Roman" w:eastAsia="Times New Roman" w:hAnsi="Times New Roman" w:cs="Times New Roman"/>
                <w:color w:val="000000"/>
                <w:sz w:val="24"/>
                <w:szCs w:val="24"/>
                <w:lang w:eastAsia="ja-JP"/>
                <w:rPrChange w:id="17194" w:author="DuyNgo" w:date="2012-08-10T08:15:00Z">
                  <w:rPr>
                    <w:ins w:id="17195" w:author="DuyNgo" w:date="2012-08-10T07:31:00Z"/>
                    <w:rFonts w:ascii="Calibri" w:eastAsia="Times New Roman" w:hAnsi="Calibri" w:cs="Calibri"/>
                    <w:color w:val="000000"/>
                    <w:sz w:val="20"/>
                    <w:szCs w:val="20"/>
                    <w:lang w:eastAsia="ja-JP"/>
                  </w:rPr>
                </w:rPrChange>
              </w:rPr>
            </w:pPr>
            <w:ins w:id="17196" w:author="DuyNgo" w:date="2012-08-10T07:31:00Z">
              <w:r w:rsidRPr="00657B96">
                <w:rPr>
                  <w:rFonts w:ascii="Times New Roman" w:eastAsia="Times New Roman" w:hAnsi="Times New Roman" w:cs="Times New Roman"/>
                  <w:color w:val="000000"/>
                  <w:sz w:val="24"/>
                  <w:szCs w:val="24"/>
                  <w:lang w:eastAsia="ja-JP"/>
                  <w:rPrChange w:id="17197"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7198"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199" w:author="DuyNgo" w:date="2012-08-10T07:31:00Z"/>
                <w:rFonts w:ascii="Times New Roman" w:eastAsia="Times New Roman" w:hAnsi="Times New Roman" w:cs="Times New Roman"/>
                <w:color w:val="000000"/>
                <w:sz w:val="24"/>
                <w:szCs w:val="24"/>
                <w:lang w:eastAsia="ja-JP"/>
                <w:rPrChange w:id="17200" w:author="DuyNgo" w:date="2012-08-10T08:15:00Z">
                  <w:rPr>
                    <w:ins w:id="17201" w:author="DuyNgo" w:date="2012-08-10T07:31:00Z"/>
                    <w:rFonts w:ascii="Calibri" w:eastAsia="Times New Roman" w:hAnsi="Calibri" w:cs="Calibri"/>
                    <w:color w:val="000000"/>
                    <w:sz w:val="20"/>
                    <w:szCs w:val="20"/>
                    <w:lang w:eastAsia="ja-JP"/>
                  </w:rPr>
                </w:rPrChange>
              </w:rPr>
            </w:pPr>
            <w:ins w:id="17202" w:author="DuyNgo" w:date="2012-08-10T07:31:00Z">
              <w:r w:rsidRPr="00657B96">
                <w:rPr>
                  <w:rFonts w:ascii="Times New Roman" w:eastAsia="Times New Roman" w:hAnsi="Times New Roman" w:cs="Times New Roman"/>
                  <w:color w:val="000000"/>
                  <w:sz w:val="24"/>
                  <w:szCs w:val="24"/>
                  <w:lang w:eastAsia="ja-JP"/>
                  <w:rPrChange w:id="17203"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7204"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205" w:author="DuyNgo" w:date="2012-08-10T07:31:00Z"/>
                <w:rFonts w:ascii="Times New Roman" w:eastAsia="Times New Roman" w:hAnsi="Times New Roman" w:cs="Times New Roman"/>
                <w:color w:val="000000"/>
                <w:sz w:val="24"/>
                <w:szCs w:val="24"/>
                <w:lang w:eastAsia="ja-JP"/>
                <w:rPrChange w:id="17206" w:author="DuyNgo" w:date="2012-08-10T08:15:00Z">
                  <w:rPr>
                    <w:ins w:id="17207" w:author="DuyNgo" w:date="2012-08-10T07:31:00Z"/>
                    <w:rFonts w:ascii="Calibri" w:eastAsia="Times New Roman" w:hAnsi="Calibri" w:cs="Calibri"/>
                    <w:color w:val="000000"/>
                    <w:sz w:val="20"/>
                    <w:szCs w:val="20"/>
                    <w:lang w:eastAsia="ja-JP"/>
                  </w:rPr>
                </w:rPrChange>
              </w:rPr>
            </w:pPr>
            <w:ins w:id="17208" w:author="DuyNgo" w:date="2012-08-10T07:31:00Z">
              <w:r w:rsidRPr="00657B96">
                <w:rPr>
                  <w:rFonts w:ascii="Times New Roman" w:eastAsia="Times New Roman" w:hAnsi="Times New Roman" w:cs="Times New Roman"/>
                  <w:color w:val="000000"/>
                  <w:sz w:val="24"/>
                  <w:szCs w:val="24"/>
                  <w:lang w:eastAsia="ja-JP"/>
                  <w:rPrChange w:id="17209"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17210"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211" w:author="DuyNgo" w:date="2012-08-10T07:31:00Z"/>
                <w:rFonts w:ascii="Times New Roman" w:eastAsia="Times New Roman" w:hAnsi="Times New Roman" w:cs="Times New Roman"/>
                <w:color w:val="000000"/>
                <w:sz w:val="24"/>
                <w:szCs w:val="24"/>
                <w:lang w:eastAsia="ja-JP"/>
                <w:rPrChange w:id="17212" w:author="DuyNgo" w:date="2012-08-10T08:15:00Z">
                  <w:rPr>
                    <w:ins w:id="17213" w:author="DuyNgo" w:date="2012-08-10T07:31:00Z"/>
                    <w:rFonts w:ascii="Calibri" w:eastAsia="Times New Roman" w:hAnsi="Calibri" w:cs="Calibri"/>
                    <w:color w:val="000000"/>
                    <w:sz w:val="20"/>
                    <w:szCs w:val="20"/>
                    <w:lang w:eastAsia="ja-JP"/>
                  </w:rPr>
                </w:rPrChange>
              </w:rPr>
            </w:pPr>
            <w:ins w:id="17214" w:author="DuyNgo" w:date="2012-08-10T07:31:00Z">
              <w:r w:rsidRPr="00657B96">
                <w:rPr>
                  <w:rFonts w:ascii="Times New Roman" w:eastAsia="Times New Roman" w:hAnsi="Times New Roman" w:cs="Times New Roman"/>
                  <w:color w:val="000000"/>
                  <w:sz w:val="24"/>
                  <w:szCs w:val="24"/>
                  <w:lang w:eastAsia="ja-JP"/>
                  <w:rPrChange w:id="17215" w:author="DuyNgo" w:date="2012-08-10T08:15:00Z">
                    <w:rPr>
                      <w:rFonts w:ascii="Calibri" w:eastAsia="Times New Roman" w:hAnsi="Calibri" w:cs="Calibri"/>
                      <w:b/>
                      <w:bCs/>
                      <w:color w:val="000000"/>
                      <w:sz w:val="28"/>
                      <w:szCs w:val="28"/>
                      <w:lang w:eastAsia="ja-JP"/>
                    </w:rPr>
                  </w:rPrChange>
                </w:rPr>
                <w:t>[RequirementPortlet] CSS does not fit when deploy to uPortal</w:t>
              </w:r>
            </w:ins>
          </w:p>
        </w:tc>
      </w:tr>
      <w:tr w:rsidR="00E13723" w:rsidRPr="00657B96" w:rsidTr="00E13723">
        <w:trPr>
          <w:trHeight w:val="300"/>
          <w:ins w:id="17216" w:author="DuyNgo" w:date="2012-08-10T07:31:00Z"/>
          <w:trPrChange w:id="1721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7218"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7219" w:author="DuyNgo" w:date="2012-08-10T07:31:00Z"/>
                <w:rFonts w:ascii="Times New Roman" w:eastAsia="Times New Roman" w:hAnsi="Times New Roman" w:cs="Times New Roman"/>
                <w:color w:val="000000"/>
                <w:sz w:val="24"/>
                <w:szCs w:val="24"/>
                <w:lang w:eastAsia="ja-JP"/>
                <w:rPrChange w:id="17220" w:author="DuyNgo" w:date="2012-08-10T08:15:00Z">
                  <w:rPr>
                    <w:ins w:id="17221" w:author="DuyNgo" w:date="2012-08-10T07:31:00Z"/>
                    <w:rFonts w:ascii="Calibri" w:eastAsia="Times New Roman" w:hAnsi="Calibri" w:cs="Calibri"/>
                    <w:color w:val="000000"/>
                    <w:lang w:eastAsia="ja-JP"/>
                  </w:rPr>
                </w:rPrChange>
              </w:rPr>
            </w:pPr>
            <w:ins w:id="17222" w:author="DuyNgo" w:date="2012-08-10T07:31:00Z">
              <w:r w:rsidRPr="00657B96">
                <w:rPr>
                  <w:rFonts w:ascii="Times New Roman" w:eastAsia="Times New Roman" w:hAnsi="Times New Roman" w:cs="Times New Roman"/>
                  <w:color w:val="000000"/>
                  <w:sz w:val="24"/>
                  <w:szCs w:val="24"/>
                  <w:lang w:eastAsia="ja-JP"/>
                  <w:rPrChange w:id="17223" w:author="DuyNgo" w:date="2012-08-10T08:15:00Z">
                    <w:rPr>
                      <w:rFonts w:ascii="Calibri" w:eastAsia="Times New Roman" w:hAnsi="Calibri" w:cs="Calibri"/>
                      <w:b/>
                      <w:bCs/>
                      <w:color w:val="000000"/>
                      <w:sz w:val="28"/>
                      <w:szCs w:val="28"/>
                      <w:lang w:eastAsia="ja-JP"/>
                    </w:rPr>
                  </w:rPrChange>
                </w:rPr>
                <w:t>41</w:t>
              </w:r>
            </w:ins>
          </w:p>
        </w:tc>
        <w:tc>
          <w:tcPr>
            <w:tcW w:w="862" w:type="dxa"/>
            <w:tcBorders>
              <w:top w:val="nil"/>
              <w:left w:val="nil"/>
              <w:bottom w:val="nil"/>
              <w:right w:val="nil"/>
            </w:tcBorders>
            <w:shd w:val="clear" w:color="auto" w:fill="auto"/>
            <w:noWrap/>
            <w:vAlign w:val="bottom"/>
            <w:hideMark/>
            <w:tcPrChange w:id="17224"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225" w:author="DuyNgo" w:date="2012-08-10T07:31:00Z"/>
                <w:rFonts w:ascii="Times New Roman" w:eastAsia="Times New Roman" w:hAnsi="Times New Roman" w:cs="Times New Roman"/>
                <w:color w:val="000000"/>
                <w:sz w:val="24"/>
                <w:szCs w:val="24"/>
                <w:lang w:eastAsia="ja-JP"/>
                <w:rPrChange w:id="17226" w:author="DuyNgo" w:date="2012-08-10T08:15:00Z">
                  <w:rPr>
                    <w:ins w:id="17227" w:author="DuyNgo" w:date="2012-08-10T07:31:00Z"/>
                    <w:rFonts w:ascii="Calibri" w:eastAsia="Times New Roman" w:hAnsi="Calibri" w:cs="Calibri"/>
                    <w:color w:val="000000"/>
                    <w:sz w:val="20"/>
                    <w:szCs w:val="20"/>
                    <w:lang w:eastAsia="ja-JP"/>
                  </w:rPr>
                </w:rPrChange>
              </w:rPr>
            </w:pPr>
            <w:ins w:id="17228" w:author="DuyNgo" w:date="2012-08-10T07:31:00Z">
              <w:r w:rsidRPr="00657B96">
                <w:rPr>
                  <w:rFonts w:ascii="Times New Roman" w:eastAsia="Times New Roman" w:hAnsi="Times New Roman" w:cs="Times New Roman"/>
                  <w:color w:val="000000"/>
                  <w:sz w:val="24"/>
                  <w:szCs w:val="24"/>
                  <w:lang w:eastAsia="ja-JP"/>
                  <w:rPrChange w:id="1722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7230"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231" w:author="DuyNgo" w:date="2012-08-10T07:31:00Z"/>
                <w:rFonts w:ascii="Times New Roman" w:eastAsia="Times New Roman" w:hAnsi="Times New Roman" w:cs="Times New Roman"/>
                <w:color w:val="000000"/>
                <w:sz w:val="24"/>
                <w:szCs w:val="24"/>
                <w:lang w:eastAsia="ja-JP"/>
                <w:rPrChange w:id="17232" w:author="DuyNgo" w:date="2012-08-10T08:15:00Z">
                  <w:rPr>
                    <w:ins w:id="17233" w:author="DuyNgo" w:date="2012-08-10T07:31:00Z"/>
                    <w:rFonts w:ascii="Calibri" w:eastAsia="Times New Roman" w:hAnsi="Calibri" w:cs="Calibri"/>
                    <w:color w:val="000000"/>
                    <w:sz w:val="20"/>
                    <w:szCs w:val="20"/>
                    <w:lang w:eastAsia="ja-JP"/>
                  </w:rPr>
                </w:rPrChange>
              </w:rPr>
            </w:pPr>
            <w:ins w:id="17234" w:author="DuyNgo" w:date="2012-08-10T07:31:00Z">
              <w:r w:rsidRPr="00657B96">
                <w:rPr>
                  <w:rFonts w:ascii="Times New Roman" w:eastAsia="Times New Roman" w:hAnsi="Times New Roman" w:cs="Times New Roman"/>
                  <w:color w:val="000000"/>
                  <w:sz w:val="24"/>
                  <w:szCs w:val="24"/>
                  <w:lang w:eastAsia="ja-JP"/>
                  <w:rPrChange w:id="1723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7236"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237" w:author="DuyNgo" w:date="2012-08-10T07:31:00Z"/>
                <w:rFonts w:ascii="Times New Roman" w:eastAsia="Times New Roman" w:hAnsi="Times New Roman" w:cs="Times New Roman"/>
                <w:color w:val="000000"/>
                <w:sz w:val="24"/>
                <w:szCs w:val="24"/>
                <w:lang w:eastAsia="ja-JP"/>
                <w:rPrChange w:id="17238" w:author="DuyNgo" w:date="2012-08-10T08:15:00Z">
                  <w:rPr>
                    <w:ins w:id="17239" w:author="DuyNgo" w:date="2012-08-10T07:31:00Z"/>
                    <w:rFonts w:ascii="Calibri" w:eastAsia="Times New Roman" w:hAnsi="Calibri" w:cs="Calibri"/>
                    <w:color w:val="000000"/>
                    <w:sz w:val="20"/>
                    <w:szCs w:val="20"/>
                    <w:lang w:eastAsia="ja-JP"/>
                  </w:rPr>
                </w:rPrChange>
              </w:rPr>
            </w:pPr>
            <w:ins w:id="17240" w:author="DuyNgo" w:date="2012-08-10T07:31:00Z">
              <w:r w:rsidRPr="00657B96">
                <w:rPr>
                  <w:rFonts w:ascii="Times New Roman" w:eastAsia="Times New Roman" w:hAnsi="Times New Roman" w:cs="Times New Roman"/>
                  <w:color w:val="000000"/>
                  <w:sz w:val="24"/>
                  <w:szCs w:val="24"/>
                  <w:lang w:eastAsia="ja-JP"/>
                  <w:rPrChange w:id="17241"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17242"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243" w:author="DuyNgo" w:date="2012-08-10T07:31:00Z"/>
                <w:rFonts w:ascii="Times New Roman" w:eastAsia="Times New Roman" w:hAnsi="Times New Roman" w:cs="Times New Roman"/>
                <w:color w:val="000000"/>
                <w:sz w:val="24"/>
                <w:szCs w:val="24"/>
                <w:lang w:eastAsia="ja-JP"/>
                <w:rPrChange w:id="17244" w:author="DuyNgo" w:date="2012-08-10T08:15:00Z">
                  <w:rPr>
                    <w:ins w:id="17245" w:author="DuyNgo" w:date="2012-08-10T07:31:00Z"/>
                    <w:rFonts w:ascii="Calibri" w:eastAsia="Times New Roman" w:hAnsi="Calibri" w:cs="Calibri"/>
                    <w:color w:val="000000"/>
                    <w:sz w:val="20"/>
                    <w:szCs w:val="20"/>
                    <w:lang w:eastAsia="ja-JP"/>
                  </w:rPr>
                </w:rPrChange>
              </w:rPr>
            </w:pPr>
            <w:ins w:id="17246" w:author="DuyNgo" w:date="2012-08-10T07:31:00Z">
              <w:r w:rsidRPr="00657B96">
                <w:rPr>
                  <w:rFonts w:ascii="Times New Roman" w:eastAsia="Times New Roman" w:hAnsi="Times New Roman" w:cs="Times New Roman"/>
                  <w:color w:val="000000"/>
                  <w:sz w:val="24"/>
                  <w:szCs w:val="24"/>
                  <w:lang w:eastAsia="ja-JP"/>
                  <w:rPrChange w:id="17247"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17248"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249" w:author="DuyNgo" w:date="2012-08-10T07:31:00Z"/>
                <w:rFonts w:ascii="Times New Roman" w:eastAsia="Times New Roman" w:hAnsi="Times New Roman" w:cs="Times New Roman"/>
                <w:color w:val="000000"/>
                <w:sz w:val="24"/>
                <w:szCs w:val="24"/>
                <w:lang w:eastAsia="ja-JP"/>
                <w:rPrChange w:id="17250" w:author="DuyNgo" w:date="2012-08-10T08:15:00Z">
                  <w:rPr>
                    <w:ins w:id="17251" w:author="DuyNgo" w:date="2012-08-10T07:31:00Z"/>
                    <w:rFonts w:ascii="Calibri" w:eastAsia="Times New Roman" w:hAnsi="Calibri" w:cs="Calibri"/>
                    <w:color w:val="000000"/>
                    <w:sz w:val="20"/>
                    <w:szCs w:val="20"/>
                    <w:lang w:eastAsia="ja-JP"/>
                  </w:rPr>
                </w:rPrChange>
              </w:rPr>
            </w:pPr>
            <w:ins w:id="17252" w:author="DuyNgo" w:date="2012-08-10T07:31:00Z">
              <w:r w:rsidRPr="00657B96">
                <w:rPr>
                  <w:rFonts w:ascii="Times New Roman" w:eastAsia="Times New Roman" w:hAnsi="Times New Roman" w:cs="Times New Roman"/>
                  <w:color w:val="000000"/>
                  <w:sz w:val="24"/>
                  <w:szCs w:val="24"/>
                  <w:lang w:eastAsia="ja-JP"/>
                  <w:rPrChange w:id="17253" w:author="DuyNgo" w:date="2012-08-10T08:15:00Z">
                    <w:rPr>
                      <w:rFonts w:ascii="Calibri" w:eastAsia="Times New Roman" w:hAnsi="Calibri" w:cs="Calibri"/>
                      <w:b/>
                      <w:bCs/>
                      <w:color w:val="000000"/>
                      <w:sz w:val="28"/>
                      <w:szCs w:val="28"/>
                      <w:lang w:eastAsia="ja-JP"/>
                    </w:rPr>
                  </w:rPrChange>
                </w:rPr>
                <w:t>[TimesheetPortlet] Not proper default date when add timesheet</w:t>
              </w:r>
            </w:ins>
          </w:p>
        </w:tc>
      </w:tr>
      <w:tr w:rsidR="00E13723" w:rsidRPr="00657B96" w:rsidTr="00E13723">
        <w:trPr>
          <w:trHeight w:val="300"/>
          <w:ins w:id="17254" w:author="DuyNgo" w:date="2012-08-10T07:31:00Z"/>
          <w:trPrChange w:id="1725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7256"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7257" w:author="DuyNgo" w:date="2012-08-10T07:31:00Z"/>
                <w:rFonts w:ascii="Times New Roman" w:eastAsia="Times New Roman" w:hAnsi="Times New Roman" w:cs="Times New Roman"/>
                <w:color w:val="000000"/>
                <w:sz w:val="24"/>
                <w:szCs w:val="24"/>
                <w:lang w:eastAsia="ja-JP"/>
                <w:rPrChange w:id="17258" w:author="DuyNgo" w:date="2012-08-10T08:15:00Z">
                  <w:rPr>
                    <w:ins w:id="17259" w:author="DuyNgo" w:date="2012-08-10T07:31:00Z"/>
                    <w:rFonts w:ascii="Calibri" w:eastAsia="Times New Roman" w:hAnsi="Calibri" w:cs="Calibri"/>
                    <w:color w:val="000000"/>
                    <w:lang w:eastAsia="ja-JP"/>
                  </w:rPr>
                </w:rPrChange>
              </w:rPr>
            </w:pPr>
            <w:ins w:id="17260" w:author="DuyNgo" w:date="2012-08-10T07:31:00Z">
              <w:r w:rsidRPr="00657B96">
                <w:rPr>
                  <w:rFonts w:ascii="Times New Roman" w:eastAsia="Times New Roman" w:hAnsi="Times New Roman" w:cs="Times New Roman"/>
                  <w:color w:val="000000"/>
                  <w:sz w:val="24"/>
                  <w:szCs w:val="24"/>
                  <w:lang w:eastAsia="ja-JP"/>
                  <w:rPrChange w:id="17261" w:author="DuyNgo" w:date="2012-08-10T08:15:00Z">
                    <w:rPr>
                      <w:rFonts w:ascii="Calibri" w:eastAsia="Times New Roman" w:hAnsi="Calibri" w:cs="Calibri"/>
                      <w:b/>
                      <w:bCs/>
                      <w:color w:val="000000"/>
                      <w:sz w:val="28"/>
                      <w:szCs w:val="28"/>
                      <w:lang w:eastAsia="ja-JP"/>
                    </w:rPr>
                  </w:rPrChange>
                </w:rPr>
                <w:t>42</w:t>
              </w:r>
            </w:ins>
          </w:p>
        </w:tc>
        <w:tc>
          <w:tcPr>
            <w:tcW w:w="862" w:type="dxa"/>
            <w:tcBorders>
              <w:top w:val="nil"/>
              <w:left w:val="nil"/>
              <w:bottom w:val="nil"/>
              <w:right w:val="nil"/>
            </w:tcBorders>
            <w:shd w:val="clear" w:color="auto" w:fill="auto"/>
            <w:noWrap/>
            <w:vAlign w:val="bottom"/>
            <w:hideMark/>
            <w:tcPrChange w:id="17262"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263" w:author="DuyNgo" w:date="2012-08-10T07:31:00Z"/>
                <w:rFonts w:ascii="Times New Roman" w:eastAsia="Times New Roman" w:hAnsi="Times New Roman" w:cs="Times New Roman"/>
                <w:color w:val="000000"/>
                <w:sz w:val="24"/>
                <w:szCs w:val="24"/>
                <w:lang w:eastAsia="ja-JP"/>
                <w:rPrChange w:id="17264" w:author="DuyNgo" w:date="2012-08-10T08:15:00Z">
                  <w:rPr>
                    <w:ins w:id="17265" w:author="DuyNgo" w:date="2012-08-10T07:31:00Z"/>
                    <w:rFonts w:ascii="Calibri" w:eastAsia="Times New Roman" w:hAnsi="Calibri" w:cs="Calibri"/>
                    <w:color w:val="000000"/>
                    <w:sz w:val="20"/>
                    <w:szCs w:val="20"/>
                    <w:lang w:eastAsia="ja-JP"/>
                  </w:rPr>
                </w:rPrChange>
              </w:rPr>
            </w:pPr>
            <w:ins w:id="17266" w:author="DuyNgo" w:date="2012-08-10T07:31:00Z">
              <w:r w:rsidRPr="00657B96">
                <w:rPr>
                  <w:rFonts w:ascii="Times New Roman" w:eastAsia="Times New Roman" w:hAnsi="Times New Roman" w:cs="Times New Roman"/>
                  <w:color w:val="000000"/>
                  <w:sz w:val="24"/>
                  <w:szCs w:val="24"/>
                  <w:lang w:eastAsia="ja-JP"/>
                  <w:rPrChange w:id="1726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7268"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269" w:author="DuyNgo" w:date="2012-08-10T07:31:00Z"/>
                <w:rFonts w:ascii="Times New Roman" w:eastAsia="Times New Roman" w:hAnsi="Times New Roman" w:cs="Times New Roman"/>
                <w:color w:val="000000"/>
                <w:sz w:val="24"/>
                <w:szCs w:val="24"/>
                <w:lang w:eastAsia="ja-JP"/>
                <w:rPrChange w:id="17270" w:author="DuyNgo" w:date="2012-08-10T08:15:00Z">
                  <w:rPr>
                    <w:ins w:id="17271" w:author="DuyNgo" w:date="2012-08-10T07:31:00Z"/>
                    <w:rFonts w:ascii="Calibri" w:eastAsia="Times New Roman" w:hAnsi="Calibri" w:cs="Calibri"/>
                    <w:color w:val="000000"/>
                    <w:sz w:val="20"/>
                    <w:szCs w:val="20"/>
                    <w:lang w:eastAsia="ja-JP"/>
                  </w:rPr>
                </w:rPrChange>
              </w:rPr>
            </w:pPr>
            <w:ins w:id="17272" w:author="DuyNgo" w:date="2012-08-10T07:31:00Z">
              <w:r w:rsidRPr="00657B96">
                <w:rPr>
                  <w:rFonts w:ascii="Times New Roman" w:eastAsia="Times New Roman" w:hAnsi="Times New Roman" w:cs="Times New Roman"/>
                  <w:color w:val="000000"/>
                  <w:sz w:val="24"/>
                  <w:szCs w:val="24"/>
                  <w:lang w:eastAsia="ja-JP"/>
                  <w:rPrChange w:id="1727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7274"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275" w:author="DuyNgo" w:date="2012-08-10T07:31:00Z"/>
                <w:rFonts w:ascii="Times New Roman" w:eastAsia="Times New Roman" w:hAnsi="Times New Roman" w:cs="Times New Roman"/>
                <w:color w:val="000000"/>
                <w:sz w:val="24"/>
                <w:szCs w:val="24"/>
                <w:lang w:eastAsia="ja-JP"/>
                <w:rPrChange w:id="17276" w:author="DuyNgo" w:date="2012-08-10T08:15:00Z">
                  <w:rPr>
                    <w:ins w:id="17277" w:author="DuyNgo" w:date="2012-08-10T07:31:00Z"/>
                    <w:rFonts w:ascii="Calibri" w:eastAsia="Times New Roman" w:hAnsi="Calibri" w:cs="Calibri"/>
                    <w:color w:val="000000"/>
                    <w:sz w:val="20"/>
                    <w:szCs w:val="20"/>
                    <w:lang w:eastAsia="ja-JP"/>
                  </w:rPr>
                </w:rPrChange>
              </w:rPr>
            </w:pPr>
            <w:ins w:id="17278" w:author="DuyNgo" w:date="2012-08-10T07:31:00Z">
              <w:r w:rsidRPr="00657B96">
                <w:rPr>
                  <w:rFonts w:ascii="Times New Roman" w:eastAsia="Times New Roman" w:hAnsi="Times New Roman" w:cs="Times New Roman"/>
                  <w:color w:val="000000"/>
                  <w:sz w:val="24"/>
                  <w:szCs w:val="24"/>
                  <w:lang w:eastAsia="ja-JP"/>
                  <w:rPrChange w:id="1727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7280"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281" w:author="DuyNgo" w:date="2012-08-10T07:31:00Z"/>
                <w:rFonts w:ascii="Times New Roman" w:eastAsia="Times New Roman" w:hAnsi="Times New Roman" w:cs="Times New Roman"/>
                <w:color w:val="000000"/>
                <w:sz w:val="24"/>
                <w:szCs w:val="24"/>
                <w:lang w:eastAsia="ja-JP"/>
                <w:rPrChange w:id="17282" w:author="DuyNgo" w:date="2012-08-10T08:15:00Z">
                  <w:rPr>
                    <w:ins w:id="17283" w:author="DuyNgo" w:date="2012-08-10T07:31:00Z"/>
                    <w:rFonts w:ascii="Calibri" w:eastAsia="Times New Roman" w:hAnsi="Calibri" w:cs="Calibri"/>
                    <w:color w:val="000000"/>
                    <w:sz w:val="20"/>
                    <w:szCs w:val="20"/>
                    <w:lang w:eastAsia="ja-JP"/>
                  </w:rPr>
                </w:rPrChange>
              </w:rPr>
            </w:pPr>
            <w:ins w:id="17284" w:author="DuyNgo" w:date="2012-08-10T07:31:00Z">
              <w:r w:rsidRPr="00657B96">
                <w:rPr>
                  <w:rFonts w:ascii="Times New Roman" w:eastAsia="Times New Roman" w:hAnsi="Times New Roman" w:cs="Times New Roman"/>
                  <w:color w:val="000000"/>
                  <w:sz w:val="24"/>
                  <w:szCs w:val="24"/>
                  <w:lang w:eastAsia="ja-JP"/>
                  <w:rPrChange w:id="17285"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17286"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287" w:author="DuyNgo" w:date="2012-08-10T07:31:00Z"/>
                <w:rFonts w:ascii="Times New Roman" w:eastAsia="Times New Roman" w:hAnsi="Times New Roman" w:cs="Times New Roman"/>
                <w:color w:val="000000"/>
                <w:sz w:val="24"/>
                <w:szCs w:val="24"/>
                <w:lang w:eastAsia="ja-JP"/>
                <w:rPrChange w:id="17288" w:author="DuyNgo" w:date="2012-08-10T08:15:00Z">
                  <w:rPr>
                    <w:ins w:id="17289" w:author="DuyNgo" w:date="2012-08-10T07:31:00Z"/>
                    <w:rFonts w:ascii="Calibri" w:eastAsia="Times New Roman" w:hAnsi="Calibri" w:cs="Calibri"/>
                    <w:color w:val="000000"/>
                    <w:sz w:val="20"/>
                    <w:szCs w:val="20"/>
                    <w:lang w:eastAsia="ja-JP"/>
                  </w:rPr>
                </w:rPrChange>
              </w:rPr>
            </w:pPr>
            <w:ins w:id="17290" w:author="DuyNgo" w:date="2012-08-10T07:31:00Z">
              <w:r w:rsidRPr="00657B96">
                <w:rPr>
                  <w:rFonts w:ascii="Times New Roman" w:eastAsia="Times New Roman" w:hAnsi="Times New Roman" w:cs="Times New Roman"/>
                  <w:color w:val="000000"/>
                  <w:sz w:val="24"/>
                  <w:szCs w:val="24"/>
                  <w:lang w:eastAsia="ja-JP"/>
                  <w:rPrChange w:id="17291" w:author="DuyNgo" w:date="2012-08-10T08:15:00Z">
                    <w:rPr>
                      <w:rFonts w:ascii="Calibri" w:eastAsia="Times New Roman" w:hAnsi="Calibri" w:cs="Calibri"/>
                      <w:b/>
                      <w:bCs/>
                      <w:color w:val="000000"/>
                      <w:sz w:val="28"/>
                      <w:szCs w:val="28"/>
                      <w:lang w:eastAsia="ja-JP"/>
                    </w:rPr>
                  </w:rPrChange>
                </w:rPr>
                <w:t>[TimesheetPortlet] Unable to update Date, Project</w:t>
              </w:r>
            </w:ins>
          </w:p>
        </w:tc>
      </w:tr>
      <w:tr w:rsidR="00E13723" w:rsidRPr="00657B96" w:rsidTr="00E13723">
        <w:trPr>
          <w:trHeight w:val="300"/>
          <w:ins w:id="17292" w:author="DuyNgo" w:date="2012-08-10T07:31:00Z"/>
          <w:trPrChange w:id="1729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7294"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7295" w:author="DuyNgo" w:date="2012-08-10T07:31:00Z"/>
                <w:rFonts w:ascii="Times New Roman" w:eastAsia="Times New Roman" w:hAnsi="Times New Roman" w:cs="Times New Roman"/>
                <w:color w:val="000000"/>
                <w:sz w:val="24"/>
                <w:szCs w:val="24"/>
                <w:lang w:eastAsia="ja-JP"/>
                <w:rPrChange w:id="17296" w:author="DuyNgo" w:date="2012-08-10T08:15:00Z">
                  <w:rPr>
                    <w:ins w:id="17297" w:author="DuyNgo" w:date="2012-08-10T07:31:00Z"/>
                    <w:rFonts w:ascii="Calibri" w:eastAsia="Times New Roman" w:hAnsi="Calibri" w:cs="Calibri"/>
                    <w:color w:val="000000"/>
                    <w:lang w:eastAsia="ja-JP"/>
                  </w:rPr>
                </w:rPrChange>
              </w:rPr>
            </w:pPr>
            <w:ins w:id="17298" w:author="DuyNgo" w:date="2012-08-10T07:31:00Z">
              <w:r w:rsidRPr="00657B96">
                <w:rPr>
                  <w:rFonts w:ascii="Times New Roman" w:eastAsia="Times New Roman" w:hAnsi="Times New Roman" w:cs="Times New Roman"/>
                  <w:color w:val="000000"/>
                  <w:sz w:val="24"/>
                  <w:szCs w:val="24"/>
                  <w:lang w:eastAsia="ja-JP"/>
                  <w:rPrChange w:id="17299" w:author="DuyNgo" w:date="2012-08-10T08:15:00Z">
                    <w:rPr>
                      <w:rFonts w:ascii="Calibri" w:eastAsia="Times New Roman" w:hAnsi="Calibri" w:cs="Calibri"/>
                      <w:b/>
                      <w:bCs/>
                      <w:color w:val="000000"/>
                      <w:sz w:val="28"/>
                      <w:szCs w:val="28"/>
                      <w:lang w:eastAsia="ja-JP"/>
                    </w:rPr>
                  </w:rPrChange>
                </w:rPr>
                <w:t>43</w:t>
              </w:r>
            </w:ins>
          </w:p>
        </w:tc>
        <w:tc>
          <w:tcPr>
            <w:tcW w:w="862" w:type="dxa"/>
            <w:tcBorders>
              <w:top w:val="nil"/>
              <w:left w:val="nil"/>
              <w:bottom w:val="nil"/>
              <w:right w:val="nil"/>
            </w:tcBorders>
            <w:shd w:val="clear" w:color="auto" w:fill="auto"/>
            <w:noWrap/>
            <w:vAlign w:val="bottom"/>
            <w:hideMark/>
            <w:tcPrChange w:id="17300"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301" w:author="DuyNgo" w:date="2012-08-10T07:31:00Z"/>
                <w:rFonts w:ascii="Times New Roman" w:eastAsia="Times New Roman" w:hAnsi="Times New Roman" w:cs="Times New Roman"/>
                <w:color w:val="000000"/>
                <w:sz w:val="24"/>
                <w:szCs w:val="24"/>
                <w:lang w:eastAsia="ja-JP"/>
                <w:rPrChange w:id="17302" w:author="DuyNgo" w:date="2012-08-10T08:15:00Z">
                  <w:rPr>
                    <w:ins w:id="17303" w:author="DuyNgo" w:date="2012-08-10T07:31:00Z"/>
                    <w:rFonts w:ascii="Calibri" w:eastAsia="Times New Roman" w:hAnsi="Calibri" w:cs="Calibri"/>
                    <w:color w:val="000000"/>
                    <w:sz w:val="20"/>
                    <w:szCs w:val="20"/>
                    <w:lang w:eastAsia="ja-JP"/>
                  </w:rPr>
                </w:rPrChange>
              </w:rPr>
            </w:pPr>
            <w:ins w:id="17304" w:author="DuyNgo" w:date="2012-08-10T07:31:00Z">
              <w:r w:rsidRPr="00657B96">
                <w:rPr>
                  <w:rFonts w:ascii="Times New Roman" w:eastAsia="Times New Roman" w:hAnsi="Times New Roman" w:cs="Times New Roman"/>
                  <w:color w:val="000000"/>
                  <w:sz w:val="24"/>
                  <w:szCs w:val="24"/>
                  <w:lang w:eastAsia="ja-JP"/>
                  <w:rPrChange w:id="1730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7306"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307" w:author="DuyNgo" w:date="2012-08-10T07:31:00Z"/>
                <w:rFonts w:ascii="Times New Roman" w:eastAsia="Times New Roman" w:hAnsi="Times New Roman" w:cs="Times New Roman"/>
                <w:color w:val="000000"/>
                <w:sz w:val="24"/>
                <w:szCs w:val="24"/>
                <w:lang w:eastAsia="ja-JP"/>
                <w:rPrChange w:id="17308" w:author="DuyNgo" w:date="2012-08-10T08:15:00Z">
                  <w:rPr>
                    <w:ins w:id="17309" w:author="DuyNgo" w:date="2012-08-10T07:31:00Z"/>
                    <w:rFonts w:ascii="Calibri" w:eastAsia="Times New Roman" w:hAnsi="Calibri" w:cs="Calibri"/>
                    <w:color w:val="000000"/>
                    <w:sz w:val="20"/>
                    <w:szCs w:val="20"/>
                    <w:lang w:eastAsia="ja-JP"/>
                  </w:rPr>
                </w:rPrChange>
              </w:rPr>
            </w:pPr>
            <w:ins w:id="17310" w:author="DuyNgo" w:date="2012-08-10T07:31:00Z">
              <w:r w:rsidRPr="00657B96">
                <w:rPr>
                  <w:rFonts w:ascii="Times New Roman" w:eastAsia="Times New Roman" w:hAnsi="Times New Roman" w:cs="Times New Roman"/>
                  <w:color w:val="000000"/>
                  <w:sz w:val="24"/>
                  <w:szCs w:val="24"/>
                  <w:lang w:eastAsia="ja-JP"/>
                  <w:rPrChange w:id="1731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7312"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313" w:author="DuyNgo" w:date="2012-08-10T07:31:00Z"/>
                <w:rFonts w:ascii="Times New Roman" w:eastAsia="Times New Roman" w:hAnsi="Times New Roman" w:cs="Times New Roman"/>
                <w:color w:val="000000"/>
                <w:sz w:val="24"/>
                <w:szCs w:val="24"/>
                <w:lang w:eastAsia="ja-JP"/>
                <w:rPrChange w:id="17314" w:author="DuyNgo" w:date="2012-08-10T08:15:00Z">
                  <w:rPr>
                    <w:ins w:id="17315" w:author="DuyNgo" w:date="2012-08-10T07:31:00Z"/>
                    <w:rFonts w:ascii="Calibri" w:eastAsia="Times New Roman" w:hAnsi="Calibri" w:cs="Calibri"/>
                    <w:color w:val="000000"/>
                    <w:sz w:val="20"/>
                    <w:szCs w:val="20"/>
                    <w:lang w:eastAsia="ja-JP"/>
                  </w:rPr>
                </w:rPrChange>
              </w:rPr>
            </w:pPr>
            <w:ins w:id="17316" w:author="DuyNgo" w:date="2012-08-10T07:31:00Z">
              <w:r w:rsidRPr="00657B96">
                <w:rPr>
                  <w:rFonts w:ascii="Times New Roman" w:eastAsia="Times New Roman" w:hAnsi="Times New Roman" w:cs="Times New Roman"/>
                  <w:color w:val="000000"/>
                  <w:sz w:val="24"/>
                  <w:szCs w:val="24"/>
                  <w:lang w:eastAsia="ja-JP"/>
                  <w:rPrChange w:id="17317"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17318"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319" w:author="DuyNgo" w:date="2012-08-10T07:31:00Z"/>
                <w:rFonts w:ascii="Times New Roman" w:eastAsia="Times New Roman" w:hAnsi="Times New Roman" w:cs="Times New Roman"/>
                <w:color w:val="000000"/>
                <w:sz w:val="24"/>
                <w:szCs w:val="24"/>
                <w:lang w:eastAsia="ja-JP"/>
                <w:rPrChange w:id="17320" w:author="DuyNgo" w:date="2012-08-10T08:15:00Z">
                  <w:rPr>
                    <w:ins w:id="17321" w:author="DuyNgo" w:date="2012-08-10T07:31:00Z"/>
                    <w:rFonts w:ascii="Calibri" w:eastAsia="Times New Roman" w:hAnsi="Calibri" w:cs="Calibri"/>
                    <w:color w:val="000000"/>
                    <w:sz w:val="20"/>
                    <w:szCs w:val="20"/>
                    <w:lang w:eastAsia="ja-JP"/>
                  </w:rPr>
                </w:rPrChange>
              </w:rPr>
            </w:pPr>
            <w:ins w:id="17322" w:author="DuyNgo" w:date="2012-08-10T07:31:00Z">
              <w:r w:rsidRPr="00657B96">
                <w:rPr>
                  <w:rFonts w:ascii="Times New Roman" w:eastAsia="Times New Roman" w:hAnsi="Times New Roman" w:cs="Times New Roman"/>
                  <w:color w:val="000000"/>
                  <w:sz w:val="24"/>
                  <w:szCs w:val="24"/>
                  <w:lang w:eastAsia="ja-JP"/>
                  <w:rPrChange w:id="17323"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17324"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325" w:author="DuyNgo" w:date="2012-08-10T07:31:00Z"/>
                <w:rFonts w:ascii="Times New Roman" w:eastAsia="Times New Roman" w:hAnsi="Times New Roman" w:cs="Times New Roman"/>
                <w:color w:val="000000"/>
                <w:sz w:val="24"/>
                <w:szCs w:val="24"/>
                <w:lang w:eastAsia="ja-JP"/>
                <w:rPrChange w:id="17326" w:author="DuyNgo" w:date="2012-08-10T08:15:00Z">
                  <w:rPr>
                    <w:ins w:id="17327" w:author="DuyNgo" w:date="2012-08-10T07:31:00Z"/>
                    <w:rFonts w:ascii="Calibri" w:eastAsia="Times New Roman" w:hAnsi="Calibri" w:cs="Calibri"/>
                    <w:color w:val="000000"/>
                    <w:sz w:val="20"/>
                    <w:szCs w:val="20"/>
                    <w:lang w:eastAsia="ja-JP"/>
                  </w:rPr>
                </w:rPrChange>
              </w:rPr>
            </w:pPr>
            <w:ins w:id="17328" w:author="DuyNgo" w:date="2012-08-10T07:31:00Z">
              <w:r w:rsidRPr="00657B96">
                <w:rPr>
                  <w:rFonts w:ascii="Times New Roman" w:eastAsia="Times New Roman" w:hAnsi="Times New Roman" w:cs="Times New Roman"/>
                  <w:color w:val="000000"/>
                  <w:sz w:val="24"/>
                  <w:szCs w:val="24"/>
                  <w:lang w:eastAsia="ja-JP"/>
                  <w:rPrChange w:id="17329" w:author="DuyNgo" w:date="2012-08-10T08:15:00Z">
                    <w:rPr>
                      <w:rFonts w:ascii="Calibri" w:eastAsia="Times New Roman" w:hAnsi="Calibri" w:cs="Calibri"/>
                      <w:b/>
                      <w:bCs/>
                      <w:color w:val="000000"/>
                      <w:sz w:val="28"/>
                      <w:szCs w:val="28"/>
                      <w:lang w:eastAsia="ja-JP"/>
                    </w:rPr>
                  </w:rPrChange>
                </w:rPr>
                <w:t>[TimesheetPortlet] Add timesheet problem - Unable to add timesheet for old date (yesterday), able to add timesheet for future (tomorrow)</w:t>
              </w:r>
            </w:ins>
          </w:p>
        </w:tc>
      </w:tr>
      <w:tr w:rsidR="00E13723" w:rsidRPr="00657B96" w:rsidTr="00E13723">
        <w:trPr>
          <w:trHeight w:val="300"/>
          <w:ins w:id="17330" w:author="DuyNgo" w:date="2012-08-10T07:31:00Z"/>
          <w:trPrChange w:id="1733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7332"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7333" w:author="DuyNgo" w:date="2012-08-10T07:31:00Z"/>
                <w:rFonts w:ascii="Times New Roman" w:eastAsia="Times New Roman" w:hAnsi="Times New Roman" w:cs="Times New Roman"/>
                <w:color w:val="000000"/>
                <w:sz w:val="24"/>
                <w:szCs w:val="24"/>
                <w:lang w:eastAsia="ja-JP"/>
                <w:rPrChange w:id="17334" w:author="DuyNgo" w:date="2012-08-10T08:15:00Z">
                  <w:rPr>
                    <w:ins w:id="17335" w:author="DuyNgo" w:date="2012-08-10T07:31:00Z"/>
                    <w:rFonts w:ascii="Calibri" w:eastAsia="Times New Roman" w:hAnsi="Calibri" w:cs="Calibri"/>
                    <w:color w:val="000000"/>
                    <w:lang w:eastAsia="ja-JP"/>
                  </w:rPr>
                </w:rPrChange>
              </w:rPr>
            </w:pPr>
            <w:ins w:id="17336" w:author="DuyNgo" w:date="2012-08-10T07:31:00Z">
              <w:r w:rsidRPr="00657B96">
                <w:rPr>
                  <w:rFonts w:ascii="Times New Roman" w:eastAsia="Times New Roman" w:hAnsi="Times New Roman" w:cs="Times New Roman"/>
                  <w:color w:val="000000"/>
                  <w:sz w:val="24"/>
                  <w:szCs w:val="24"/>
                  <w:lang w:eastAsia="ja-JP"/>
                  <w:rPrChange w:id="17337" w:author="DuyNgo" w:date="2012-08-10T08:15:00Z">
                    <w:rPr>
                      <w:rFonts w:ascii="Calibri" w:eastAsia="Times New Roman" w:hAnsi="Calibri" w:cs="Calibri"/>
                      <w:b/>
                      <w:bCs/>
                      <w:color w:val="000000"/>
                      <w:sz w:val="28"/>
                      <w:szCs w:val="28"/>
                      <w:lang w:eastAsia="ja-JP"/>
                    </w:rPr>
                  </w:rPrChange>
                </w:rPr>
                <w:t>44</w:t>
              </w:r>
            </w:ins>
          </w:p>
        </w:tc>
        <w:tc>
          <w:tcPr>
            <w:tcW w:w="862" w:type="dxa"/>
            <w:tcBorders>
              <w:top w:val="nil"/>
              <w:left w:val="nil"/>
              <w:bottom w:val="nil"/>
              <w:right w:val="nil"/>
            </w:tcBorders>
            <w:shd w:val="clear" w:color="auto" w:fill="auto"/>
            <w:noWrap/>
            <w:vAlign w:val="bottom"/>
            <w:hideMark/>
            <w:tcPrChange w:id="17338"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339" w:author="DuyNgo" w:date="2012-08-10T07:31:00Z"/>
                <w:rFonts w:ascii="Times New Roman" w:eastAsia="Times New Roman" w:hAnsi="Times New Roman" w:cs="Times New Roman"/>
                <w:color w:val="000000"/>
                <w:sz w:val="24"/>
                <w:szCs w:val="24"/>
                <w:lang w:eastAsia="ja-JP"/>
                <w:rPrChange w:id="17340" w:author="DuyNgo" w:date="2012-08-10T08:15:00Z">
                  <w:rPr>
                    <w:ins w:id="17341" w:author="DuyNgo" w:date="2012-08-10T07:31:00Z"/>
                    <w:rFonts w:ascii="Calibri" w:eastAsia="Times New Roman" w:hAnsi="Calibri" w:cs="Calibri"/>
                    <w:color w:val="000000"/>
                    <w:sz w:val="20"/>
                    <w:szCs w:val="20"/>
                    <w:lang w:eastAsia="ja-JP"/>
                  </w:rPr>
                </w:rPrChange>
              </w:rPr>
            </w:pPr>
            <w:ins w:id="17342" w:author="DuyNgo" w:date="2012-08-10T07:31:00Z">
              <w:r w:rsidRPr="00657B96">
                <w:rPr>
                  <w:rFonts w:ascii="Times New Roman" w:eastAsia="Times New Roman" w:hAnsi="Times New Roman" w:cs="Times New Roman"/>
                  <w:color w:val="000000"/>
                  <w:sz w:val="24"/>
                  <w:szCs w:val="24"/>
                  <w:lang w:eastAsia="ja-JP"/>
                  <w:rPrChange w:id="1734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7344"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345" w:author="DuyNgo" w:date="2012-08-10T07:31:00Z"/>
                <w:rFonts w:ascii="Times New Roman" w:eastAsia="Times New Roman" w:hAnsi="Times New Roman" w:cs="Times New Roman"/>
                <w:color w:val="000000"/>
                <w:sz w:val="24"/>
                <w:szCs w:val="24"/>
                <w:lang w:eastAsia="ja-JP"/>
                <w:rPrChange w:id="17346" w:author="DuyNgo" w:date="2012-08-10T08:15:00Z">
                  <w:rPr>
                    <w:ins w:id="17347" w:author="DuyNgo" w:date="2012-08-10T07:31:00Z"/>
                    <w:rFonts w:ascii="Calibri" w:eastAsia="Times New Roman" w:hAnsi="Calibri" w:cs="Calibri"/>
                    <w:color w:val="000000"/>
                    <w:sz w:val="20"/>
                    <w:szCs w:val="20"/>
                    <w:lang w:eastAsia="ja-JP"/>
                  </w:rPr>
                </w:rPrChange>
              </w:rPr>
            </w:pPr>
            <w:ins w:id="17348" w:author="DuyNgo" w:date="2012-08-10T07:31:00Z">
              <w:r w:rsidRPr="00657B96">
                <w:rPr>
                  <w:rFonts w:ascii="Times New Roman" w:eastAsia="Times New Roman" w:hAnsi="Times New Roman" w:cs="Times New Roman"/>
                  <w:color w:val="000000"/>
                  <w:sz w:val="24"/>
                  <w:szCs w:val="24"/>
                  <w:lang w:eastAsia="ja-JP"/>
                  <w:rPrChange w:id="1734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7350"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351" w:author="DuyNgo" w:date="2012-08-10T07:31:00Z"/>
                <w:rFonts w:ascii="Times New Roman" w:eastAsia="Times New Roman" w:hAnsi="Times New Roman" w:cs="Times New Roman"/>
                <w:color w:val="000000"/>
                <w:sz w:val="24"/>
                <w:szCs w:val="24"/>
                <w:lang w:eastAsia="ja-JP"/>
                <w:rPrChange w:id="17352" w:author="DuyNgo" w:date="2012-08-10T08:15:00Z">
                  <w:rPr>
                    <w:ins w:id="17353" w:author="DuyNgo" w:date="2012-08-10T07:31:00Z"/>
                    <w:rFonts w:ascii="Calibri" w:eastAsia="Times New Roman" w:hAnsi="Calibri" w:cs="Calibri"/>
                    <w:color w:val="000000"/>
                    <w:sz w:val="20"/>
                    <w:szCs w:val="20"/>
                    <w:lang w:eastAsia="ja-JP"/>
                  </w:rPr>
                </w:rPrChange>
              </w:rPr>
            </w:pPr>
            <w:ins w:id="17354" w:author="DuyNgo" w:date="2012-08-10T07:31:00Z">
              <w:r w:rsidRPr="00657B96">
                <w:rPr>
                  <w:rFonts w:ascii="Times New Roman" w:eastAsia="Times New Roman" w:hAnsi="Times New Roman" w:cs="Times New Roman"/>
                  <w:color w:val="000000"/>
                  <w:sz w:val="24"/>
                  <w:szCs w:val="24"/>
                  <w:lang w:eastAsia="ja-JP"/>
                  <w:rPrChange w:id="17355"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17356"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357" w:author="DuyNgo" w:date="2012-08-10T07:31:00Z"/>
                <w:rFonts w:ascii="Times New Roman" w:eastAsia="Times New Roman" w:hAnsi="Times New Roman" w:cs="Times New Roman"/>
                <w:color w:val="000000"/>
                <w:sz w:val="24"/>
                <w:szCs w:val="24"/>
                <w:lang w:eastAsia="ja-JP"/>
                <w:rPrChange w:id="17358" w:author="DuyNgo" w:date="2012-08-10T08:15:00Z">
                  <w:rPr>
                    <w:ins w:id="17359" w:author="DuyNgo" w:date="2012-08-10T07:31:00Z"/>
                    <w:rFonts w:ascii="Calibri" w:eastAsia="Times New Roman" w:hAnsi="Calibri" w:cs="Calibri"/>
                    <w:color w:val="000000"/>
                    <w:sz w:val="20"/>
                    <w:szCs w:val="20"/>
                    <w:lang w:eastAsia="ja-JP"/>
                  </w:rPr>
                </w:rPrChange>
              </w:rPr>
            </w:pPr>
            <w:ins w:id="17360" w:author="DuyNgo" w:date="2012-08-10T07:31:00Z">
              <w:r w:rsidRPr="00657B96">
                <w:rPr>
                  <w:rFonts w:ascii="Times New Roman" w:eastAsia="Times New Roman" w:hAnsi="Times New Roman" w:cs="Times New Roman"/>
                  <w:color w:val="000000"/>
                  <w:sz w:val="24"/>
                  <w:szCs w:val="24"/>
                  <w:lang w:eastAsia="ja-JP"/>
                  <w:rPrChange w:id="17361"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17362"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363" w:author="DuyNgo" w:date="2012-08-10T07:31:00Z"/>
                <w:rFonts w:ascii="Times New Roman" w:eastAsia="Times New Roman" w:hAnsi="Times New Roman" w:cs="Times New Roman"/>
                <w:color w:val="000000"/>
                <w:sz w:val="24"/>
                <w:szCs w:val="24"/>
                <w:lang w:eastAsia="ja-JP"/>
                <w:rPrChange w:id="17364" w:author="DuyNgo" w:date="2012-08-10T08:15:00Z">
                  <w:rPr>
                    <w:ins w:id="17365" w:author="DuyNgo" w:date="2012-08-10T07:31:00Z"/>
                    <w:rFonts w:ascii="Calibri" w:eastAsia="Times New Roman" w:hAnsi="Calibri" w:cs="Calibri"/>
                    <w:color w:val="000000"/>
                    <w:sz w:val="20"/>
                    <w:szCs w:val="20"/>
                    <w:lang w:eastAsia="ja-JP"/>
                  </w:rPr>
                </w:rPrChange>
              </w:rPr>
            </w:pPr>
            <w:ins w:id="17366" w:author="DuyNgo" w:date="2012-08-10T07:31:00Z">
              <w:r w:rsidRPr="00657B96">
                <w:rPr>
                  <w:rFonts w:ascii="Times New Roman" w:eastAsia="Times New Roman" w:hAnsi="Times New Roman" w:cs="Times New Roman"/>
                  <w:color w:val="000000"/>
                  <w:sz w:val="24"/>
                  <w:szCs w:val="24"/>
                  <w:lang w:eastAsia="ja-JP"/>
                  <w:rPrChange w:id="17367" w:author="DuyNgo" w:date="2012-08-10T08:15:00Z">
                    <w:rPr>
                      <w:rFonts w:ascii="Calibri" w:eastAsia="Times New Roman" w:hAnsi="Calibri" w:cs="Calibri"/>
                      <w:b/>
                      <w:bCs/>
                      <w:color w:val="000000"/>
                      <w:sz w:val="28"/>
                      <w:szCs w:val="28"/>
                      <w:lang w:eastAsia="ja-JP"/>
                    </w:rPr>
                  </w:rPrChange>
                </w:rPr>
                <w:t>[TimesheetPortlet] Able to update approved timesheet</w:t>
              </w:r>
            </w:ins>
          </w:p>
        </w:tc>
      </w:tr>
      <w:tr w:rsidR="00E13723" w:rsidRPr="00657B96" w:rsidTr="00E13723">
        <w:trPr>
          <w:trHeight w:val="300"/>
          <w:ins w:id="17368" w:author="DuyNgo" w:date="2012-08-10T07:31:00Z"/>
          <w:trPrChange w:id="1736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7370"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7371" w:author="DuyNgo" w:date="2012-08-10T07:31:00Z"/>
                <w:rFonts w:ascii="Times New Roman" w:eastAsia="Times New Roman" w:hAnsi="Times New Roman" w:cs="Times New Roman"/>
                <w:color w:val="000000"/>
                <w:sz w:val="24"/>
                <w:szCs w:val="24"/>
                <w:lang w:eastAsia="ja-JP"/>
                <w:rPrChange w:id="17372" w:author="DuyNgo" w:date="2012-08-10T08:15:00Z">
                  <w:rPr>
                    <w:ins w:id="17373" w:author="DuyNgo" w:date="2012-08-10T07:31:00Z"/>
                    <w:rFonts w:ascii="Calibri" w:eastAsia="Times New Roman" w:hAnsi="Calibri" w:cs="Calibri"/>
                    <w:color w:val="000000"/>
                    <w:lang w:eastAsia="ja-JP"/>
                  </w:rPr>
                </w:rPrChange>
              </w:rPr>
            </w:pPr>
            <w:ins w:id="17374" w:author="DuyNgo" w:date="2012-08-10T07:31:00Z">
              <w:r w:rsidRPr="00657B96">
                <w:rPr>
                  <w:rFonts w:ascii="Times New Roman" w:eastAsia="Times New Roman" w:hAnsi="Times New Roman" w:cs="Times New Roman"/>
                  <w:color w:val="000000"/>
                  <w:sz w:val="24"/>
                  <w:szCs w:val="24"/>
                  <w:lang w:eastAsia="ja-JP"/>
                  <w:rPrChange w:id="17375" w:author="DuyNgo" w:date="2012-08-10T08:15:00Z">
                    <w:rPr>
                      <w:rFonts w:ascii="Calibri" w:eastAsia="Times New Roman" w:hAnsi="Calibri" w:cs="Calibri"/>
                      <w:b/>
                      <w:bCs/>
                      <w:color w:val="000000"/>
                      <w:sz w:val="28"/>
                      <w:szCs w:val="28"/>
                      <w:lang w:eastAsia="ja-JP"/>
                    </w:rPr>
                  </w:rPrChange>
                </w:rPr>
                <w:t>45</w:t>
              </w:r>
            </w:ins>
          </w:p>
        </w:tc>
        <w:tc>
          <w:tcPr>
            <w:tcW w:w="862" w:type="dxa"/>
            <w:tcBorders>
              <w:top w:val="nil"/>
              <w:left w:val="nil"/>
              <w:bottom w:val="nil"/>
              <w:right w:val="nil"/>
            </w:tcBorders>
            <w:shd w:val="clear" w:color="auto" w:fill="auto"/>
            <w:noWrap/>
            <w:vAlign w:val="bottom"/>
            <w:hideMark/>
            <w:tcPrChange w:id="17376"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377" w:author="DuyNgo" w:date="2012-08-10T07:31:00Z"/>
                <w:rFonts w:ascii="Times New Roman" w:eastAsia="Times New Roman" w:hAnsi="Times New Roman" w:cs="Times New Roman"/>
                <w:color w:val="000000"/>
                <w:sz w:val="24"/>
                <w:szCs w:val="24"/>
                <w:lang w:eastAsia="ja-JP"/>
                <w:rPrChange w:id="17378" w:author="DuyNgo" w:date="2012-08-10T08:15:00Z">
                  <w:rPr>
                    <w:ins w:id="17379" w:author="DuyNgo" w:date="2012-08-10T07:31:00Z"/>
                    <w:rFonts w:ascii="Calibri" w:eastAsia="Times New Roman" w:hAnsi="Calibri" w:cs="Calibri"/>
                    <w:color w:val="000000"/>
                    <w:sz w:val="20"/>
                    <w:szCs w:val="20"/>
                    <w:lang w:eastAsia="ja-JP"/>
                  </w:rPr>
                </w:rPrChange>
              </w:rPr>
            </w:pPr>
            <w:ins w:id="17380" w:author="DuyNgo" w:date="2012-08-10T07:31:00Z">
              <w:r w:rsidRPr="00657B96">
                <w:rPr>
                  <w:rFonts w:ascii="Times New Roman" w:eastAsia="Times New Roman" w:hAnsi="Times New Roman" w:cs="Times New Roman"/>
                  <w:color w:val="000000"/>
                  <w:sz w:val="24"/>
                  <w:szCs w:val="24"/>
                  <w:lang w:eastAsia="ja-JP"/>
                  <w:rPrChange w:id="1738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7382"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383" w:author="DuyNgo" w:date="2012-08-10T07:31:00Z"/>
                <w:rFonts w:ascii="Times New Roman" w:eastAsia="Times New Roman" w:hAnsi="Times New Roman" w:cs="Times New Roman"/>
                <w:color w:val="000000"/>
                <w:sz w:val="24"/>
                <w:szCs w:val="24"/>
                <w:lang w:eastAsia="ja-JP"/>
                <w:rPrChange w:id="17384" w:author="DuyNgo" w:date="2012-08-10T08:15:00Z">
                  <w:rPr>
                    <w:ins w:id="17385" w:author="DuyNgo" w:date="2012-08-10T07:31:00Z"/>
                    <w:rFonts w:ascii="Calibri" w:eastAsia="Times New Roman" w:hAnsi="Calibri" w:cs="Calibri"/>
                    <w:color w:val="000000"/>
                    <w:sz w:val="20"/>
                    <w:szCs w:val="20"/>
                    <w:lang w:eastAsia="ja-JP"/>
                  </w:rPr>
                </w:rPrChange>
              </w:rPr>
            </w:pPr>
            <w:ins w:id="17386" w:author="DuyNgo" w:date="2012-08-10T07:31:00Z">
              <w:r w:rsidRPr="00657B96">
                <w:rPr>
                  <w:rFonts w:ascii="Times New Roman" w:eastAsia="Times New Roman" w:hAnsi="Times New Roman" w:cs="Times New Roman"/>
                  <w:color w:val="000000"/>
                  <w:sz w:val="24"/>
                  <w:szCs w:val="24"/>
                  <w:lang w:eastAsia="ja-JP"/>
                  <w:rPrChange w:id="17387"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7388"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389" w:author="DuyNgo" w:date="2012-08-10T07:31:00Z"/>
                <w:rFonts w:ascii="Times New Roman" w:eastAsia="Times New Roman" w:hAnsi="Times New Roman" w:cs="Times New Roman"/>
                <w:color w:val="000000"/>
                <w:sz w:val="24"/>
                <w:szCs w:val="24"/>
                <w:lang w:eastAsia="ja-JP"/>
                <w:rPrChange w:id="17390" w:author="DuyNgo" w:date="2012-08-10T08:15:00Z">
                  <w:rPr>
                    <w:ins w:id="17391" w:author="DuyNgo" w:date="2012-08-10T07:31:00Z"/>
                    <w:rFonts w:ascii="Calibri" w:eastAsia="Times New Roman" w:hAnsi="Calibri" w:cs="Calibri"/>
                    <w:color w:val="000000"/>
                    <w:sz w:val="20"/>
                    <w:szCs w:val="20"/>
                    <w:lang w:eastAsia="ja-JP"/>
                  </w:rPr>
                </w:rPrChange>
              </w:rPr>
            </w:pPr>
            <w:ins w:id="17392" w:author="DuyNgo" w:date="2012-08-10T07:31:00Z">
              <w:r w:rsidRPr="00657B96">
                <w:rPr>
                  <w:rFonts w:ascii="Times New Roman" w:eastAsia="Times New Roman" w:hAnsi="Times New Roman" w:cs="Times New Roman"/>
                  <w:color w:val="000000"/>
                  <w:sz w:val="24"/>
                  <w:szCs w:val="24"/>
                  <w:lang w:eastAsia="ja-JP"/>
                  <w:rPrChange w:id="17393"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17394"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395" w:author="DuyNgo" w:date="2012-08-10T07:31:00Z"/>
                <w:rFonts w:ascii="Times New Roman" w:eastAsia="Times New Roman" w:hAnsi="Times New Roman" w:cs="Times New Roman"/>
                <w:color w:val="000000"/>
                <w:sz w:val="24"/>
                <w:szCs w:val="24"/>
                <w:lang w:eastAsia="ja-JP"/>
                <w:rPrChange w:id="17396" w:author="DuyNgo" w:date="2012-08-10T08:15:00Z">
                  <w:rPr>
                    <w:ins w:id="17397" w:author="DuyNgo" w:date="2012-08-10T07:31:00Z"/>
                    <w:rFonts w:ascii="Calibri" w:eastAsia="Times New Roman" w:hAnsi="Calibri" w:cs="Calibri"/>
                    <w:color w:val="000000"/>
                    <w:sz w:val="20"/>
                    <w:szCs w:val="20"/>
                    <w:lang w:eastAsia="ja-JP"/>
                  </w:rPr>
                </w:rPrChange>
              </w:rPr>
            </w:pPr>
            <w:ins w:id="17398" w:author="DuyNgo" w:date="2012-08-10T07:31:00Z">
              <w:r w:rsidRPr="00657B96">
                <w:rPr>
                  <w:rFonts w:ascii="Times New Roman" w:eastAsia="Times New Roman" w:hAnsi="Times New Roman" w:cs="Times New Roman"/>
                  <w:color w:val="000000"/>
                  <w:sz w:val="24"/>
                  <w:szCs w:val="24"/>
                  <w:lang w:eastAsia="ja-JP"/>
                  <w:rPrChange w:id="17399"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17400"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401" w:author="DuyNgo" w:date="2012-08-10T07:31:00Z"/>
                <w:rFonts w:ascii="Times New Roman" w:eastAsia="Times New Roman" w:hAnsi="Times New Roman" w:cs="Times New Roman"/>
                <w:color w:val="000000"/>
                <w:sz w:val="24"/>
                <w:szCs w:val="24"/>
                <w:lang w:eastAsia="ja-JP"/>
                <w:rPrChange w:id="17402" w:author="DuyNgo" w:date="2012-08-10T08:15:00Z">
                  <w:rPr>
                    <w:ins w:id="17403" w:author="DuyNgo" w:date="2012-08-10T07:31:00Z"/>
                    <w:rFonts w:ascii="Calibri" w:eastAsia="Times New Roman" w:hAnsi="Calibri" w:cs="Calibri"/>
                    <w:color w:val="000000"/>
                    <w:sz w:val="20"/>
                    <w:szCs w:val="20"/>
                    <w:lang w:eastAsia="ja-JP"/>
                  </w:rPr>
                </w:rPrChange>
              </w:rPr>
            </w:pPr>
            <w:ins w:id="17404" w:author="DuyNgo" w:date="2012-08-10T07:31:00Z">
              <w:r w:rsidRPr="00657B96">
                <w:rPr>
                  <w:rFonts w:ascii="Times New Roman" w:eastAsia="Times New Roman" w:hAnsi="Times New Roman" w:cs="Times New Roman"/>
                  <w:color w:val="000000"/>
                  <w:sz w:val="24"/>
                  <w:szCs w:val="24"/>
                  <w:lang w:eastAsia="ja-JP"/>
                  <w:rPrChange w:id="17405" w:author="DuyNgo" w:date="2012-08-10T08:15:00Z">
                    <w:rPr>
                      <w:rFonts w:ascii="Calibri" w:eastAsia="Times New Roman" w:hAnsi="Calibri" w:cs="Calibri"/>
                      <w:b/>
                      <w:bCs/>
                      <w:color w:val="000000"/>
                      <w:sz w:val="28"/>
                      <w:szCs w:val="28"/>
                      <w:lang w:eastAsia="ja-JP"/>
                    </w:rPr>
                  </w:rPrChange>
                </w:rPr>
                <w:t>[TimesheetPortlet] Unable to view all timesheet of all project from search feature</w:t>
              </w:r>
            </w:ins>
          </w:p>
        </w:tc>
      </w:tr>
      <w:tr w:rsidR="00E13723" w:rsidRPr="00657B96" w:rsidTr="00E13723">
        <w:trPr>
          <w:trHeight w:val="300"/>
          <w:ins w:id="17406" w:author="DuyNgo" w:date="2012-08-10T07:31:00Z"/>
          <w:trPrChange w:id="1740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7408"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7409" w:author="DuyNgo" w:date="2012-08-10T07:31:00Z"/>
                <w:rFonts w:ascii="Times New Roman" w:eastAsia="Times New Roman" w:hAnsi="Times New Roman" w:cs="Times New Roman"/>
                <w:color w:val="000000"/>
                <w:sz w:val="24"/>
                <w:szCs w:val="24"/>
                <w:lang w:eastAsia="ja-JP"/>
                <w:rPrChange w:id="17410" w:author="DuyNgo" w:date="2012-08-10T08:15:00Z">
                  <w:rPr>
                    <w:ins w:id="17411" w:author="DuyNgo" w:date="2012-08-10T07:31:00Z"/>
                    <w:rFonts w:ascii="Calibri" w:eastAsia="Times New Roman" w:hAnsi="Calibri" w:cs="Calibri"/>
                    <w:color w:val="000000"/>
                    <w:lang w:eastAsia="ja-JP"/>
                  </w:rPr>
                </w:rPrChange>
              </w:rPr>
            </w:pPr>
            <w:ins w:id="17412" w:author="DuyNgo" w:date="2012-08-10T07:31:00Z">
              <w:r w:rsidRPr="00657B96">
                <w:rPr>
                  <w:rFonts w:ascii="Times New Roman" w:eastAsia="Times New Roman" w:hAnsi="Times New Roman" w:cs="Times New Roman"/>
                  <w:color w:val="000000"/>
                  <w:sz w:val="24"/>
                  <w:szCs w:val="24"/>
                  <w:lang w:eastAsia="ja-JP"/>
                  <w:rPrChange w:id="17413" w:author="DuyNgo" w:date="2012-08-10T08:15:00Z">
                    <w:rPr>
                      <w:rFonts w:ascii="Calibri" w:eastAsia="Times New Roman" w:hAnsi="Calibri" w:cs="Calibri"/>
                      <w:b/>
                      <w:bCs/>
                      <w:color w:val="000000"/>
                      <w:sz w:val="28"/>
                      <w:szCs w:val="28"/>
                      <w:lang w:eastAsia="ja-JP"/>
                    </w:rPr>
                  </w:rPrChange>
                </w:rPr>
                <w:t>46</w:t>
              </w:r>
            </w:ins>
          </w:p>
        </w:tc>
        <w:tc>
          <w:tcPr>
            <w:tcW w:w="862" w:type="dxa"/>
            <w:tcBorders>
              <w:top w:val="nil"/>
              <w:left w:val="nil"/>
              <w:bottom w:val="nil"/>
              <w:right w:val="nil"/>
            </w:tcBorders>
            <w:shd w:val="clear" w:color="auto" w:fill="auto"/>
            <w:noWrap/>
            <w:vAlign w:val="bottom"/>
            <w:hideMark/>
            <w:tcPrChange w:id="17414"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415" w:author="DuyNgo" w:date="2012-08-10T07:31:00Z"/>
                <w:rFonts w:ascii="Times New Roman" w:eastAsia="Times New Roman" w:hAnsi="Times New Roman" w:cs="Times New Roman"/>
                <w:color w:val="000000"/>
                <w:sz w:val="24"/>
                <w:szCs w:val="24"/>
                <w:lang w:eastAsia="ja-JP"/>
                <w:rPrChange w:id="17416" w:author="DuyNgo" w:date="2012-08-10T08:15:00Z">
                  <w:rPr>
                    <w:ins w:id="17417" w:author="DuyNgo" w:date="2012-08-10T07:31:00Z"/>
                    <w:rFonts w:ascii="Calibri" w:eastAsia="Times New Roman" w:hAnsi="Calibri" w:cs="Calibri"/>
                    <w:color w:val="000000"/>
                    <w:sz w:val="20"/>
                    <w:szCs w:val="20"/>
                    <w:lang w:eastAsia="ja-JP"/>
                  </w:rPr>
                </w:rPrChange>
              </w:rPr>
            </w:pPr>
            <w:ins w:id="17418" w:author="DuyNgo" w:date="2012-08-10T07:31:00Z">
              <w:r w:rsidRPr="00657B96">
                <w:rPr>
                  <w:rFonts w:ascii="Times New Roman" w:eastAsia="Times New Roman" w:hAnsi="Times New Roman" w:cs="Times New Roman"/>
                  <w:color w:val="000000"/>
                  <w:sz w:val="24"/>
                  <w:szCs w:val="24"/>
                  <w:lang w:eastAsia="ja-JP"/>
                  <w:rPrChange w:id="1741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7420"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421" w:author="DuyNgo" w:date="2012-08-10T07:31:00Z"/>
                <w:rFonts w:ascii="Times New Roman" w:eastAsia="Times New Roman" w:hAnsi="Times New Roman" w:cs="Times New Roman"/>
                <w:color w:val="000000"/>
                <w:sz w:val="24"/>
                <w:szCs w:val="24"/>
                <w:lang w:eastAsia="ja-JP"/>
                <w:rPrChange w:id="17422" w:author="DuyNgo" w:date="2012-08-10T08:15:00Z">
                  <w:rPr>
                    <w:ins w:id="17423" w:author="DuyNgo" w:date="2012-08-10T07:31:00Z"/>
                    <w:rFonts w:ascii="Calibri" w:eastAsia="Times New Roman" w:hAnsi="Calibri" w:cs="Calibri"/>
                    <w:color w:val="000000"/>
                    <w:sz w:val="20"/>
                    <w:szCs w:val="20"/>
                    <w:lang w:eastAsia="ja-JP"/>
                  </w:rPr>
                </w:rPrChange>
              </w:rPr>
            </w:pPr>
            <w:ins w:id="17424" w:author="DuyNgo" w:date="2012-08-10T07:31:00Z">
              <w:r w:rsidRPr="00657B96">
                <w:rPr>
                  <w:rFonts w:ascii="Times New Roman" w:eastAsia="Times New Roman" w:hAnsi="Times New Roman" w:cs="Times New Roman"/>
                  <w:color w:val="000000"/>
                  <w:sz w:val="24"/>
                  <w:szCs w:val="24"/>
                  <w:lang w:eastAsia="ja-JP"/>
                  <w:rPrChange w:id="1742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7426"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427" w:author="DuyNgo" w:date="2012-08-10T07:31:00Z"/>
                <w:rFonts w:ascii="Times New Roman" w:eastAsia="Times New Roman" w:hAnsi="Times New Roman" w:cs="Times New Roman"/>
                <w:color w:val="000000"/>
                <w:sz w:val="24"/>
                <w:szCs w:val="24"/>
                <w:lang w:eastAsia="ja-JP"/>
                <w:rPrChange w:id="17428" w:author="DuyNgo" w:date="2012-08-10T08:15:00Z">
                  <w:rPr>
                    <w:ins w:id="17429" w:author="DuyNgo" w:date="2012-08-10T07:31:00Z"/>
                    <w:rFonts w:ascii="Calibri" w:eastAsia="Times New Roman" w:hAnsi="Calibri" w:cs="Calibri"/>
                    <w:color w:val="000000"/>
                    <w:sz w:val="20"/>
                    <w:szCs w:val="20"/>
                    <w:lang w:eastAsia="ja-JP"/>
                  </w:rPr>
                </w:rPrChange>
              </w:rPr>
            </w:pPr>
            <w:ins w:id="17430" w:author="DuyNgo" w:date="2012-08-10T07:31:00Z">
              <w:r w:rsidRPr="00657B96">
                <w:rPr>
                  <w:rFonts w:ascii="Times New Roman" w:eastAsia="Times New Roman" w:hAnsi="Times New Roman" w:cs="Times New Roman"/>
                  <w:color w:val="000000"/>
                  <w:sz w:val="24"/>
                  <w:szCs w:val="24"/>
                  <w:lang w:eastAsia="ja-JP"/>
                  <w:rPrChange w:id="17431"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17432"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433" w:author="DuyNgo" w:date="2012-08-10T07:31:00Z"/>
                <w:rFonts w:ascii="Times New Roman" w:eastAsia="Times New Roman" w:hAnsi="Times New Roman" w:cs="Times New Roman"/>
                <w:color w:val="000000"/>
                <w:sz w:val="24"/>
                <w:szCs w:val="24"/>
                <w:lang w:eastAsia="ja-JP"/>
                <w:rPrChange w:id="17434" w:author="DuyNgo" w:date="2012-08-10T08:15:00Z">
                  <w:rPr>
                    <w:ins w:id="17435" w:author="DuyNgo" w:date="2012-08-10T07:31:00Z"/>
                    <w:rFonts w:ascii="Calibri" w:eastAsia="Times New Roman" w:hAnsi="Calibri" w:cs="Calibri"/>
                    <w:color w:val="000000"/>
                    <w:sz w:val="20"/>
                    <w:szCs w:val="20"/>
                    <w:lang w:eastAsia="ja-JP"/>
                  </w:rPr>
                </w:rPrChange>
              </w:rPr>
            </w:pPr>
            <w:ins w:id="17436" w:author="DuyNgo" w:date="2012-08-10T07:31:00Z">
              <w:r w:rsidRPr="00657B96">
                <w:rPr>
                  <w:rFonts w:ascii="Times New Roman" w:eastAsia="Times New Roman" w:hAnsi="Times New Roman" w:cs="Times New Roman"/>
                  <w:color w:val="000000"/>
                  <w:sz w:val="24"/>
                  <w:szCs w:val="24"/>
                  <w:lang w:eastAsia="ja-JP"/>
                  <w:rPrChange w:id="17437"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17438"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439" w:author="DuyNgo" w:date="2012-08-10T07:31:00Z"/>
                <w:rFonts w:ascii="Times New Roman" w:eastAsia="Times New Roman" w:hAnsi="Times New Roman" w:cs="Times New Roman"/>
                <w:color w:val="000000"/>
                <w:sz w:val="24"/>
                <w:szCs w:val="24"/>
                <w:lang w:eastAsia="ja-JP"/>
                <w:rPrChange w:id="17440" w:author="DuyNgo" w:date="2012-08-10T08:15:00Z">
                  <w:rPr>
                    <w:ins w:id="17441" w:author="DuyNgo" w:date="2012-08-10T07:31:00Z"/>
                    <w:rFonts w:ascii="Calibri" w:eastAsia="Times New Roman" w:hAnsi="Calibri" w:cs="Calibri"/>
                    <w:color w:val="000000"/>
                    <w:sz w:val="20"/>
                    <w:szCs w:val="20"/>
                    <w:lang w:eastAsia="ja-JP"/>
                  </w:rPr>
                </w:rPrChange>
              </w:rPr>
            </w:pPr>
            <w:ins w:id="17442" w:author="DuyNgo" w:date="2012-08-10T07:31:00Z">
              <w:r w:rsidRPr="00657B96">
                <w:rPr>
                  <w:rFonts w:ascii="Times New Roman" w:eastAsia="Times New Roman" w:hAnsi="Times New Roman" w:cs="Times New Roman"/>
                  <w:color w:val="000000"/>
                  <w:sz w:val="24"/>
                  <w:szCs w:val="24"/>
                  <w:lang w:eastAsia="ja-JP"/>
                  <w:rPrChange w:id="17443" w:author="DuyNgo" w:date="2012-08-10T08:15:00Z">
                    <w:rPr>
                      <w:rFonts w:ascii="Calibri" w:eastAsia="Times New Roman" w:hAnsi="Calibri" w:cs="Calibri"/>
                      <w:b/>
                      <w:bCs/>
                      <w:color w:val="000000"/>
                      <w:sz w:val="28"/>
                      <w:szCs w:val="28"/>
                      <w:lang w:eastAsia="ja-JP"/>
                    </w:rPr>
                  </w:rPrChange>
                </w:rPr>
                <w:t>[TimeSheetPortlet] Java build path of project is configured not well</w:t>
              </w:r>
            </w:ins>
          </w:p>
        </w:tc>
      </w:tr>
      <w:tr w:rsidR="00E13723" w:rsidRPr="00657B96" w:rsidTr="00E13723">
        <w:trPr>
          <w:trHeight w:val="300"/>
          <w:ins w:id="17444" w:author="DuyNgo" w:date="2012-08-10T07:31:00Z"/>
          <w:trPrChange w:id="1744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7446"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7447" w:author="DuyNgo" w:date="2012-08-10T07:31:00Z"/>
                <w:rFonts w:ascii="Times New Roman" w:eastAsia="Times New Roman" w:hAnsi="Times New Roman" w:cs="Times New Roman"/>
                <w:color w:val="000000"/>
                <w:sz w:val="24"/>
                <w:szCs w:val="24"/>
                <w:lang w:eastAsia="ja-JP"/>
                <w:rPrChange w:id="17448" w:author="DuyNgo" w:date="2012-08-10T08:15:00Z">
                  <w:rPr>
                    <w:ins w:id="17449" w:author="DuyNgo" w:date="2012-08-10T07:31:00Z"/>
                    <w:rFonts w:ascii="Calibri" w:eastAsia="Times New Roman" w:hAnsi="Calibri" w:cs="Calibri"/>
                    <w:color w:val="000000"/>
                    <w:lang w:eastAsia="ja-JP"/>
                  </w:rPr>
                </w:rPrChange>
              </w:rPr>
            </w:pPr>
            <w:ins w:id="17450" w:author="DuyNgo" w:date="2012-08-10T07:31:00Z">
              <w:r w:rsidRPr="00657B96">
                <w:rPr>
                  <w:rFonts w:ascii="Times New Roman" w:eastAsia="Times New Roman" w:hAnsi="Times New Roman" w:cs="Times New Roman"/>
                  <w:color w:val="000000"/>
                  <w:sz w:val="24"/>
                  <w:szCs w:val="24"/>
                  <w:lang w:eastAsia="ja-JP"/>
                  <w:rPrChange w:id="17451" w:author="DuyNgo" w:date="2012-08-10T08:15:00Z">
                    <w:rPr>
                      <w:rFonts w:ascii="Calibri" w:eastAsia="Times New Roman" w:hAnsi="Calibri" w:cs="Calibri"/>
                      <w:b/>
                      <w:bCs/>
                      <w:color w:val="000000"/>
                      <w:sz w:val="28"/>
                      <w:szCs w:val="28"/>
                      <w:lang w:eastAsia="ja-JP"/>
                    </w:rPr>
                  </w:rPrChange>
                </w:rPr>
                <w:t>47</w:t>
              </w:r>
            </w:ins>
          </w:p>
        </w:tc>
        <w:tc>
          <w:tcPr>
            <w:tcW w:w="862" w:type="dxa"/>
            <w:tcBorders>
              <w:top w:val="nil"/>
              <w:left w:val="nil"/>
              <w:bottom w:val="nil"/>
              <w:right w:val="nil"/>
            </w:tcBorders>
            <w:shd w:val="clear" w:color="auto" w:fill="auto"/>
            <w:noWrap/>
            <w:vAlign w:val="bottom"/>
            <w:hideMark/>
            <w:tcPrChange w:id="17452"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453" w:author="DuyNgo" w:date="2012-08-10T07:31:00Z"/>
                <w:rFonts w:ascii="Times New Roman" w:eastAsia="Times New Roman" w:hAnsi="Times New Roman" w:cs="Times New Roman"/>
                <w:color w:val="000000"/>
                <w:sz w:val="24"/>
                <w:szCs w:val="24"/>
                <w:lang w:eastAsia="ja-JP"/>
                <w:rPrChange w:id="17454" w:author="DuyNgo" w:date="2012-08-10T08:15:00Z">
                  <w:rPr>
                    <w:ins w:id="17455" w:author="DuyNgo" w:date="2012-08-10T07:31:00Z"/>
                    <w:rFonts w:ascii="Calibri" w:eastAsia="Times New Roman" w:hAnsi="Calibri" w:cs="Calibri"/>
                    <w:color w:val="000000"/>
                    <w:sz w:val="20"/>
                    <w:szCs w:val="20"/>
                    <w:lang w:eastAsia="ja-JP"/>
                  </w:rPr>
                </w:rPrChange>
              </w:rPr>
            </w:pPr>
            <w:ins w:id="17456" w:author="DuyNgo" w:date="2012-08-10T07:31:00Z">
              <w:r w:rsidRPr="00657B96">
                <w:rPr>
                  <w:rFonts w:ascii="Times New Roman" w:eastAsia="Times New Roman" w:hAnsi="Times New Roman" w:cs="Times New Roman"/>
                  <w:color w:val="000000"/>
                  <w:sz w:val="24"/>
                  <w:szCs w:val="24"/>
                  <w:lang w:eastAsia="ja-JP"/>
                  <w:rPrChange w:id="17457" w:author="DuyNgo" w:date="2012-08-10T08:15:00Z">
                    <w:rPr>
                      <w:rFonts w:ascii="Calibri" w:eastAsia="Times New Roman" w:hAnsi="Calibri" w:cs="Calibri"/>
                      <w:b/>
                      <w:bCs/>
                      <w:color w:val="000000"/>
                      <w:sz w:val="28"/>
                      <w:szCs w:val="28"/>
                      <w:lang w:eastAsia="ja-JP"/>
                    </w:rPr>
                  </w:rPrChange>
                </w:rPr>
                <w:t>Review</w:t>
              </w:r>
            </w:ins>
          </w:p>
        </w:tc>
        <w:tc>
          <w:tcPr>
            <w:tcW w:w="848" w:type="dxa"/>
            <w:tcBorders>
              <w:top w:val="nil"/>
              <w:left w:val="nil"/>
              <w:bottom w:val="nil"/>
              <w:right w:val="nil"/>
            </w:tcBorders>
            <w:shd w:val="clear" w:color="auto" w:fill="auto"/>
            <w:noWrap/>
            <w:vAlign w:val="bottom"/>
            <w:hideMark/>
            <w:tcPrChange w:id="17458"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459" w:author="DuyNgo" w:date="2012-08-10T07:31:00Z"/>
                <w:rFonts w:ascii="Times New Roman" w:eastAsia="Times New Roman" w:hAnsi="Times New Roman" w:cs="Times New Roman"/>
                <w:color w:val="000000"/>
                <w:sz w:val="24"/>
                <w:szCs w:val="24"/>
                <w:lang w:eastAsia="ja-JP"/>
                <w:rPrChange w:id="17460" w:author="DuyNgo" w:date="2012-08-10T08:15:00Z">
                  <w:rPr>
                    <w:ins w:id="17461" w:author="DuyNgo" w:date="2012-08-10T07:31:00Z"/>
                    <w:rFonts w:ascii="Calibri" w:eastAsia="Times New Roman" w:hAnsi="Calibri" w:cs="Calibri"/>
                    <w:color w:val="000000"/>
                    <w:sz w:val="20"/>
                    <w:szCs w:val="20"/>
                    <w:lang w:eastAsia="ja-JP"/>
                  </w:rPr>
                </w:rPrChange>
              </w:rPr>
            </w:pPr>
            <w:ins w:id="17462" w:author="DuyNgo" w:date="2012-08-10T07:31:00Z">
              <w:r w:rsidRPr="00657B96">
                <w:rPr>
                  <w:rFonts w:ascii="Times New Roman" w:eastAsia="Times New Roman" w:hAnsi="Times New Roman" w:cs="Times New Roman"/>
                  <w:color w:val="000000"/>
                  <w:sz w:val="24"/>
                  <w:szCs w:val="24"/>
                  <w:lang w:eastAsia="ja-JP"/>
                  <w:rPrChange w:id="17463"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17464"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465" w:author="DuyNgo" w:date="2012-08-10T07:31:00Z"/>
                <w:rFonts w:ascii="Times New Roman" w:eastAsia="Times New Roman" w:hAnsi="Times New Roman" w:cs="Times New Roman"/>
                <w:color w:val="000000"/>
                <w:sz w:val="24"/>
                <w:szCs w:val="24"/>
                <w:lang w:eastAsia="ja-JP"/>
                <w:rPrChange w:id="17466" w:author="DuyNgo" w:date="2012-08-10T08:15:00Z">
                  <w:rPr>
                    <w:ins w:id="17467" w:author="DuyNgo" w:date="2012-08-10T07:31:00Z"/>
                    <w:rFonts w:ascii="Calibri" w:eastAsia="Times New Roman" w:hAnsi="Calibri" w:cs="Calibri"/>
                    <w:color w:val="000000"/>
                    <w:sz w:val="20"/>
                    <w:szCs w:val="20"/>
                    <w:lang w:eastAsia="ja-JP"/>
                  </w:rPr>
                </w:rPrChange>
              </w:rPr>
            </w:pPr>
            <w:ins w:id="17468" w:author="DuyNgo" w:date="2012-08-10T07:31:00Z">
              <w:r w:rsidRPr="00657B96">
                <w:rPr>
                  <w:rFonts w:ascii="Times New Roman" w:eastAsia="Times New Roman" w:hAnsi="Times New Roman" w:cs="Times New Roman"/>
                  <w:color w:val="000000"/>
                  <w:sz w:val="24"/>
                  <w:szCs w:val="24"/>
                  <w:lang w:eastAsia="ja-JP"/>
                  <w:rPrChange w:id="17469"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17470"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471" w:author="DuyNgo" w:date="2012-08-10T07:31:00Z"/>
                <w:rFonts w:ascii="Times New Roman" w:eastAsia="Times New Roman" w:hAnsi="Times New Roman" w:cs="Times New Roman"/>
                <w:color w:val="000000"/>
                <w:sz w:val="24"/>
                <w:szCs w:val="24"/>
                <w:lang w:eastAsia="ja-JP"/>
                <w:rPrChange w:id="17472" w:author="DuyNgo" w:date="2012-08-10T08:15:00Z">
                  <w:rPr>
                    <w:ins w:id="17473" w:author="DuyNgo" w:date="2012-08-10T07:31:00Z"/>
                    <w:rFonts w:ascii="Calibri" w:eastAsia="Times New Roman" w:hAnsi="Calibri" w:cs="Calibri"/>
                    <w:color w:val="000000"/>
                    <w:sz w:val="20"/>
                    <w:szCs w:val="20"/>
                    <w:lang w:eastAsia="ja-JP"/>
                  </w:rPr>
                </w:rPrChange>
              </w:rPr>
            </w:pPr>
            <w:ins w:id="17474" w:author="DuyNgo" w:date="2012-08-10T07:31:00Z">
              <w:r w:rsidRPr="00657B96">
                <w:rPr>
                  <w:rFonts w:ascii="Times New Roman" w:eastAsia="Times New Roman" w:hAnsi="Times New Roman" w:cs="Times New Roman"/>
                  <w:color w:val="000000"/>
                  <w:sz w:val="24"/>
                  <w:szCs w:val="24"/>
                  <w:lang w:eastAsia="ja-JP"/>
                  <w:rPrChange w:id="17475"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17476"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477" w:author="DuyNgo" w:date="2012-08-10T07:31:00Z"/>
                <w:rFonts w:ascii="Times New Roman" w:eastAsia="Times New Roman" w:hAnsi="Times New Roman" w:cs="Times New Roman"/>
                <w:color w:val="000000"/>
                <w:sz w:val="24"/>
                <w:szCs w:val="24"/>
                <w:lang w:eastAsia="ja-JP"/>
                <w:rPrChange w:id="17478" w:author="DuyNgo" w:date="2012-08-10T08:15:00Z">
                  <w:rPr>
                    <w:ins w:id="17479" w:author="DuyNgo" w:date="2012-08-10T07:31:00Z"/>
                    <w:rFonts w:ascii="Calibri" w:eastAsia="Times New Roman" w:hAnsi="Calibri" w:cs="Calibri"/>
                    <w:color w:val="000000"/>
                    <w:sz w:val="20"/>
                    <w:szCs w:val="20"/>
                    <w:lang w:eastAsia="ja-JP"/>
                  </w:rPr>
                </w:rPrChange>
              </w:rPr>
            </w:pPr>
            <w:ins w:id="17480" w:author="DuyNgo" w:date="2012-08-10T07:31:00Z">
              <w:r w:rsidRPr="00657B96">
                <w:rPr>
                  <w:rFonts w:ascii="Times New Roman" w:eastAsia="Times New Roman" w:hAnsi="Times New Roman" w:cs="Times New Roman"/>
                  <w:color w:val="000000"/>
                  <w:sz w:val="24"/>
                  <w:szCs w:val="24"/>
                  <w:lang w:eastAsia="ja-JP"/>
                  <w:rPrChange w:id="17481" w:author="DuyNgo" w:date="2012-08-10T08:15:00Z">
                    <w:rPr>
                      <w:rFonts w:ascii="Calibri" w:eastAsia="Times New Roman" w:hAnsi="Calibri" w:cs="Calibri"/>
                      <w:b/>
                      <w:bCs/>
                      <w:color w:val="000000"/>
                      <w:sz w:val="28"/>
                      <w:szCs w:val="28"/>
                      <w:lang w:eastAsia="ja-JP"/>
                    </w:rPr>
                  </w:rPrChange>
                </w:rPr>
                <w:t>[TimeSheetPortlet] Folder 'resouce' is placed not correctly</w:t>
              </w:r>
            </w:ins>
          </w:p>
        </w:tc>
      </w:tr>
      <w:tr w:rsidR="00E13723" w:rsidRPr="00657B96" w:rsidTr="00E13723">
        <w:trPr>
          <w:trHeight w:val="300"/>
          <w:ins w:id="17482" w:author="DuyNgo" w:date="2012-08-10T07:31:00Z"/>
          <w:trPrChange w:id="1748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7484"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7485" w:author="DuyNgo" w:date="2012-08-10T07:31:00Z"/>
                <w:rFonts w:ascii="Times New Roman" w:eastAsia="Times New Roman" w:hAnsi="Times New Roman" w:cs="Times New Roman"/>
                <w:color w:val="000000"/>
                <w:sz w:val="24"/>
                <w:szCs w:val="24"/>
                <w:lang w:eastAsia="ja-JP"/>
                <w:rPrChange w:id="17486" w:author="DuyNgo" w:date="2012-08-10T08:15:00Z">
                  <w:rPr>
                    <w:ins w:id="17487" w:author="DuyNgo" w:date="2012-08-10T07:31:00Z"/>
                    <w:rFonts w:ascii="Calibri" w:eastAsia="Times New Roman" w:hAnsi="Calibri" w:cs="Calibri"/>
                    <w:color w:val="000000"/>
                    <w:lang w:eastAsia="ja-JP"/>
                  </w:rPr>
                </w:rPrChange>
              </w:rPr>
            </w:pPr>
            <w:ins w:id="17488" w:author="DuyNgo" w:date="2012-08-10T07:31:00Z">
              <w:r w:rsidRPr="00657B96">
                <w:rPr>
                  <w:rFonts w:ascii="Times New Roman" w:eastAsia="Times New Roman" w:hAnsi="Times New Roman" w:cs="Times New Roman"/>
                  <w:color w:val="000000"/>
                  <w:sz w:val="24"/>
                  <w:szCs w:val="24"/>
                  <w:lang w:eastAsia="ja-JP"/>
                  <w:rPrChange w:id="17489" w:author="DuyNgo" w:date="2012-08-10T08:15:00Z">
                    <w:rPr>
                      <w:rFonts w:ascii="Calibri" w:eastAsia="Times New Roman" w:hAnsi="Calibri" w:cs="Calibri"/>
                      <w:b/>
                      <w:bCs/>
                      <w:color w:val="000000"/>
                      <w:sz w:val="28"/>
                      <w:szCs w:val="28"/>
                      <w:lang w:eastAsia="ja-JP"/>
                    </w:rPr>
                  </w:rPrChange>
                </w:rPr>
                <w:t>48</w:t>
              </w:r>
            </w:ins>
          </w:p>
        </w:tc>
        <w:tc>
          <w:tcPr>
            <w:tcW w:w="862" w:type="dxa"/>
            <w:tcBorders>
              <w:top w:val="nil"/>
              <w:left w:val="nil"/>
              <w:bottom w:val="nil"/>
              <w:right w:val="nil"/>
            </w:tcBorders>
            <w:shd w:val="clear" w:color="auto" w:fill="auto"/>
            <w:noWrap/>
            <w:vAlign w:val="bottom"/>
            <w:hideMark/>
            <w:tcPrChange w:id="17490"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491" w:author="DuyNgo" w:date="2012-08-10T07:31:00Z"/>
                <w:rFonts w:ascii="Times New Roman" w:eastAsia="Times New Roman" w:hAnsi="Times New Roman" w:cs="Times New Roman"/>
                <w:color w:val="000000"/>
                <w:sz w:val="24"/>
                <w:szCs w:val="24"/>
                <w:lang w:eastAsia="ja-JP"/>
                <w:rPrChange w:id="17492" w:author="DuyNgo" w:date="2012-08-10T08:15:00Z">
                  <w:rPr>
                    <w:ins w:id="17493" w:author="DuyNgo" w:date="2012-08-10T07:31:00Z"/>
                    <w:rFonts w:ascii="Calibri" w:eastAsia="Times New Roman" w:hAnsi="Calibri" w:cs="Calibri"/>
                    <w:color w:val="000000"/>
                    <w:sz w:val="20"/>
                    <w:szCs w:val="20"/>
                    <w:lang w:eastAsia="ja-JP"/>
                  </w:rPr>
                </w:rPrChange>
              </w:rPr>
            </w:pPr>
            <w:ins w:id="17494" w:author="DuyNgo" w:date="2012-08-10T07:31:00Z">
              <w:r w:rsidRPr="00657B96">
                <w:rPr>
                  <w:rFonts w:ascii="Times New Roman" w:eastAsia="Times New Roman" w:hAnsi="Times New Roman" w:cs="Times New Roman"/>
                  <w:color w:val="000000"/>
                  <w:sz w:val="24"/>
                  <w:szCs w:val="24"/>
                  <w:lang w:eastAsia="ja-JP"/>
                  <w:rPrChange w:id="1749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7496"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497" w:author="DuyNgo" w:date="2012-08-10T07:31:00Z"/>
                <w:rFonts w:ascii="Times New Roman" w:eastAsia="Times New Roman" w:hAnsi="Times New Roman" w:cs="Times New Roman"/>
                <w:color w:val="000000"/>
                <w:sz w:val="24"/>
                <w:szCs w:val="24"/>
                <w:lang w:eastAsia="ja-JP"/>
                <w:rPrChange w:id="17498" w:author="DuyNgo" w:date="2012-08-10T08:15:00Z">
                  <w:rPr>
                    <w:ins w:id="17499" w:author="DuyNgo" w:date="2012-08-10T07:31:00Z"/>
                    <w:rFonts w:ascii="Calibri" w:eastAsia="Times New Roman" w:hAnsi="Calibri" w:cs="Calibri"/>
                    <w:color w:val="000000"/>
                    <w:sz w:val="20"/>
                    <w:szCs w:val="20"/>
                    <w:lang w:eastAsia="ja-JP"/>
                  </w:rPr>
                </w:rPrChange>
              </w:rPr>
            </w:pPr>
            <w:ins w:id="17500" w:author="DuyNgo" w:date="2012-08-10T07:31:00Z">
              <w:r w:rsidRPr="00657B96">
                <w:rPr>
                  <w:rFonts w:ascii="Times New Roman" w:eastAsia="Times New Roman" w:hAnsi="Times New Roman" w:cs="Times New Roman"/>
                  <w:color w:val="000000"/>
                  <w:sz w:val="24"/>
                  <w:szCs w:val="24"/>
                  <w:lang w:eastAsia="ja-JP"/>
                  <w:rPrChange w:id="1750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7502"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503" w:author="DuyNgo" w:date="2012-08-10T07:31:00Z"/>
                <w:rFonts w:ascii="Times New Roman" w:eastAsia="Times New Roman" w:hAnsi="Times New Roman" w:cs="Times New Roman"/>
                <w:color w:val="000000"/>
                <w:sz w:val="24"/>
                <w:szCs w:val="24"/>
                <w:lang w:eastAsia="ja-JP"/>
                <w:rPrChange w:id="17504" w:author="DuyNgo" w:date="2012-08-10T08:15:00Z">
                  <w:rPr>
                    <w:ins w:id="17505" w:author="DuyNgo" w:date="2012-08-10T07:31:00Z"/>
                    <w:rFonts w:ascii="Calibri" w:eastAsia="Times New Roman" w:hAnsi="Calibri" w:cs="Calibri"/>
                    <w:color w:val="000000"/>
                    <w:sz w:val="20"/>
                    <w:szCs w:val="20"/>
                    <w:lang w:eastAsia="ja-JP"/>
                  </w:rPr>
                </w:rPrChange>
              </w:rPr>
            </w:pPr>
            <w:ins w:id="17506" w:author="DuyNgo" w:date="2012-08-10T07:31:00Z">
              <w:r w:rsidRPr="00657B96">
                <w:rPr>
                  <w:rFonts w:ascii="Times New Roman" w:eastAsia="Times New Roman" w:hAnsi="Times New Roman" w:cs="Times New Roman"/>
                  <w:color w:val="000000"/>
                  <w:sz w:val="24"/>
                  <w:szCs w:val="24"/>
                  <w:lang w:eastAsia="ja-JP"/>
                  <w:rPrChange w:id="17507"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7508"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509" w:author="DuyNgo" w:date="2012-08-10T07:31:00Z"/>
                <w:rFonts w:ascii="Times New Roman" w:eastAsia="Times New Roman" w:hAnsi="Times New Roman" w:cs="Times New Roman"/>
                <w:color w:val="000000"/>
                <w:sz w:val="24"/>
                <w:szCs w:val="24"/>
                <w:lang w:eastAsia="ja-JP"/>
                <w:rPrChange w:id="17510" w:author="DuyNgo" w:date="2012-08-10T08:15:00Z">
                  <w:rPr>
                    <w:ins w:id="17511" w:author="DuyNgo" w:date="2012-08-10T07:31:00Z"/>
                    <w:rFonts w:ascii="Calibri" w:eastAsia="Times New Roman" w:hAnsi="Calibri" w:cs="Calibri"/>
                    <w:color w:val="000000"/>
                    <w:sz w:val="20"/>
                    <w:szCs w:val="20"/>
                    <w:lang w:eastAsia="ja-JP"/>
                  </w:rPr>
                </w:rPrChange>
              </w:rPr>
            </w:pPr>
            <w:ins w:id="17512" w:author="DuyNgo" w:date="2012-08-10T07:31:00Z">
              <w:r w:rsidRPr="00657B96">
                <w:rPr>
                  <w:rFonts w:ascii="Times New Roman" w:eastAsia="Times New Roman" w:hAnsi="Times New Roman" w:cs="Times New Roman"/>
                  <w:color w:val="000000"/>
                  <w:sz w:val="24"/>
                  <w:szCs w:val="24"/>
                  <w:lang w:eastAsia="ja-JP"/>
                  <w:rPrChange w:id="17513"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17514"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515" w:author="DuyNgo" w:date="2012-08-10T07:31:00Z"/>
                <w:rFonts w:ascii="Times New Roman" w:eastAsia="Times New Roman" w:hAnsi="Times New Roman" w:cs="Times New Roman"/>
                <w:color w:val="000000"/>
                <w:sz w:val="24"/>
                <w:szCs w:val="24"/>
                <w:lang w:eastAsia="ja-JP"/>
                <w:rPrChange w:id="17516" w:author="DuyNgo" w:date="2012-08-10T08:15:00Z">
                  <w:rPr>
                    <w:ins w:id="17517" w:author="DuyNgo" w:date="2012-08-10T07:31:00Z"/>
                    <w:rFonts w:ascii="Calibri" w:eastAsia="Times New Roman" w:hAnsi="Calibri" w:cs="Calibri"/>
                    <w:color w:val="000000"/>
                    <w:sz w:val="20"/>
                    <w:szCs w:val="20"/>
                    <w:lang w:eastAsia="ja-JP"/>
                  </w:rPr>
                </w:rPrChange>
              </w:rPr>
            </w:pPr>
            <w:ins w:id="17518" w:author="DuyNgo" w:date="2012-08-10T07:31:00Z">
              <w:r w:rsidRPr="00657B96">
                <w:rPr>
                  <w:rFonts w:ascii="Times New Roman" w:eastAsia="Times New Roman" w:hAnsi="Times New Roman" w:cs="Times New Roman"/>
                  <w:color w:val="000000"/>
                  <w:sz w:val="24"/>
                  <w:szCs w:val="24"/>
                  <w:lang w:eastAsia="ja-JP"/>
                  <w:rPrChange w:id="17519" w:author="DuyNgo" w:date="2012-08-10T08:15:00Z">
                    <w:rPr>
                      <w:rFonts w:ascii="Calibri" w:eastAsia="Times New Roman" w:hAnsi="Calibri" w:cs="Calibri"/>
                      <w:b/>
                      <w:bCs/>
                      <w:color w:val="000000"/>
                      <w:sz w:val="28"/>
                      <w:szCs w:val="28"/>
                      <w:lang w:eastAsia="ja-JP"/>
                    </w:rPr>
                  </w:rPrChange>
                </w:rPr>
                <w:t>[RequirementPortlet] Use menu bar</w:t>
              </w:r>
            </w:ins>
          </w:p>
        </w:tc>
      </w:tr>
      <w:tr w:rsidR="00E13723" w:rsidRPr="00657B96" w:rsidTr="00E13723">
        <w:trPr>
          <w:trHeight w:val="300"/>
          <w:ins w:id="17520" w:author="DuyNgo" w:date="2012-08-10T07:31:00Z"/>
          <w:trPrChange w:id="1752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7522"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7523" w:author="DuyNgo" w:date="2012-08-10T07:31:00Z"/>
                <w:rFonts w:ascii="Times New Roman" w:eastAsia="Times New Roman" w:hAnsi="Times New Roman" w:cs="Times New Roman"/>
                <w:color w:val="000000"/>
                <w:sz w:val="24"/>
                <w:szCs w:val="24"/>
                <w:lang w:eastAsia="ja-JP"/>
                <w:rPrChange w:id="17524" w:author="DuyNgo" w:date="2012-08-10T08:15:00Z">
                  <w:rPr>
                    <w:ins w:id="17525" w:author="DuyNgo" w:date="2012-08-10T07:31:00Z"/>
                    <w:rFonts w:ascii="Calibri" w:eastAsia="Times New Roman" w:hAnsi="Calibri" w:cs="Calibri"/>
                    <w:color w:val="000000"/>
                    <w:lang w:eastAsia="ja-JP"/>
                  </w:rPr>
                </w:rPrChange>
              </w:rPr>
            </w:pPr>
            <w:ins w:id="17526" w:author="DuyNgo" w:date="2012-08-10T07:31:00Z">
              <w:r w:rsidRPr="00657B96">
                <w:rPr>
                  <w:rFonts w:ascii="Times New Roman" w:eastAsia="Times New Roman" w:hAnsi="Times New Roman" w:cs="Times New Roman"/>
                  <w:color w:val="000000"/>
                  <w:sz w:val="24"/>
                  <w:szCs w:val="24"/>
                  <w:lang w:eastAsia="ja-JP"/>
                  <w:rPrChange w:id="17527" w:author="DuyNgo" w:date="2012-08-10T08:15:00Z">
                    <w:rPr>
                      <w:rFonts w:ascii="Calibri" w:eastAsia="Times New Roman" w:hAnsi="Calibri" w:cs="Calibri"/>
                      <w:b/>
                      <w:bCs/>
                      <w:color w:val="000000"/>
                      <w:sz w:val="28"/>
                      <w:szCs w:val="28"/>
                      <w:lang w:eastAsia="ja-JP"/>
                    </w:rPr>
                  </w:rPrChange>
                </w:rPr>
                <w:t>49</w:t>
              </w:r>
            </w:ins>
          </w:p>
        </w:tc>
        <w:tc>
          <w:tcPr>
            <w:tcW w:w="862" w:type="dxa"/>
            <w:tcBorders>
              <w:top w:val="nil"/>
              <w:left w:val="nil"/>
              <w:bottom w:val="nil"/>
              <w:right w:val="nil"/>
            </w:tcBorders>
            <w:shd w:val="clear" w:color="auto" w:fill="auto"/>
            <w:noWrap/>
            <w:vAlign w:val="bottom"/>
            <w:hideMark/>
            <w:tcPrChange w:id="17528"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529" w:author="DuyNgo" w:date="2012-08-10T07:31:00Z"/>
                <w:rFonts w:ascii="Times New Roman" w:eastAsia="Times New Roman" w:hAnsi="Times New Roman" w:cs="Times New Roman"/>
                <w:color w:val="000000"/>
                <w:sz w:val="24"/>
                <w:szCs w:val="24"/>
                <w:lang w:eastAsia="ja-JP"/>
                <w:rPrChange w:id="17530" w:author="DuyNgo" w:date="2012-08-10T08:15:00Z">
                  <w:rPr>
                    <w:ins w:id="17531" w:author="DuyNgo" w:date="2012-08-10T07:31:00Z"/>
                    <w:rFonts w:ascii="Calibri" w:eastAsia="Times New Roman" w:hAnsi="Calibri" w:cs="Calibri"/>
                    <w:color w:val="000000"/>
                    <w:sz w:val="20"/>
                    <w:szCs w:val="20"/>
                    <w:lang w:eastAsia="ja-JP"/>
                  </w:rPr>
                </w:rPrChange>
              </w:rPr>
            </w:pPr>
            <w:ins w:id="17532" w:author="DuyNgo" w:date="2012-08-10T07:31:00Z">
              <w:r w:rsidRPr="00657B96">
                <w:rPr>
                  <w:rFonts w:ascii="Times New Roman" w:eastAsia="Times New Roman" w:hAnsi="Times New Roman" w:cs="Times New Roman"/>
                  <w:color w:val="000000"/>
                  <w:sz w:val="24"/>
                  <w:szCs w:val="24"/>
                  <w:lang w:eastAsia="ja-JP"/>
                  <w:rPrChange w:id="1753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7534"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535" w:author="DuyNgo" w:date="2012-08-10T07:31:00Z"/>
                <w:rFonts w:ascii="Times New Roman" w:eastAsia="Times New Roman" w:hAnsi="Times New Roman" w:cs="Times New Roman"/>
                <w:color w:val="000000"/>
                <w:sz w:val="24"/>
                <w:szCs w:val="24"/>
                <w:lang w:eastAsia="ja-JP"/>
                <w:rPrChange w:id="17536" w:author="DuyNgo" w:date="2012-08-10T08:15:00Z">
                  <w:rPr>
                    <w:ins w:id="17537" w:author="DuyNgo" w:date="2012-08-10T07:31:00Z"/>
                    <w:rFonts w:ascii="Calibri" w:eastAsia="Times New Roman" w:hAnsi="Calibri" w:cs="Calibri"/>
                    <w:color w:val="000000"/>
                    <w:sz w:val="20"/>
                    <w:szCs w:val="20"/>
                    <w:lang w:eastAsia="ja-JP"/>
                  </w:rPr>
                </w:rPrChange>
              </w:rPr>
            </w:pPr>
            <w:ins w:id="17538" w:author="DuyNgo" w:date="2012-08-10T07:31:00Z">
              <w:r w:rsidRPr="00657B96">
                <w:rPr>
                  <w:rFonts w:ascii="Times New Roman" w:eastAsia="Times New Roman" w:hAnsi="Times New Roman" w:cs="Times New Roman"/>
                  <w:color w:val="000000"/>
                  <w:sz w:val="24"/>
                  <w:szCs w:val="24"/>
                  <w:lang w:eastAsia="ja-JP"/>
                  <w:rPrChange w:id="1753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7540"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541" w:author="DuyNgo" w:date="2012-08-10T07:31:00Z"/>
                <w:rFonts w:ascii="Times New Roman" w:eastAsia="Times New Roman" w:hAnsi="Times New Roman" w:cs="Times New Roman"/>
                <w:color w:val="000000"/>
                <w:sz w:val="24"/>
                <w:szCs w:val="24"/>
                <w:lang w:eastAsia="ja-JP"/>
                <w:rPrChange w:id="17542" w:author="DuyNgo" w:date="2012-08-10T08:15:00Z">
                  <w:rPr>
                    <w:ins w:id="17543" w:author="DuyNgo" w:date="2012-08-10T07:31:00Z"/>
                    <w:rFonts w:ascii="Calibri" w:eastAsia="Times New Roman" w:hAnsi="Calibri" w:cs="Calibri"/>
                    <w:color w:val="000000"/>
                    <w:sz w:val="20"/>
                    <w:szCs w:val="20"/>
                    <w:lang w:eastAsia="ja-JP"/>
                  </w:rPr>
                </w:rPrChange>
              </w:rPr>
            </w:pPr>
            <w:ins w:id="17544" w:author="DuyNgo" w:date="2012-08-10T07:31:00Z">
              <w:r w:rsidRPr="00657B96">
                <w:rPr>
                  <w:rFonts w:ascii="Times New Roman" w:eastAsia="Times New Roman" w:hAnsi="Times New Roman" w:cs="Times New Roman"/>
                  <w:color w:val="000000"/>
                  <w:sz w:val="24"/>
                  <w:szCs w:val="24"/>
                  <w:lang w:eastAsia="ja-JP"/>
                  <w:rPrChange w:id="1754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7546"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547" w:author="DuyNgo" w:date="2012-08-10T07:31:00Z"/>
                <w:rFonts w:ascii="Times New Roman" w:eastAsia="Times New Roman" w:hAnsi="Times New Roman" w:cs="Times New Roman"/>
                <w:color w:val="000000"/>
                <w:sz w:val="24"/>
                <w:szCs w:val="24"/>
                <w:lang w:eastAsia="ja-JP"/>
                <w:rPrChange w:id="17548" w:author="DuyNgo" w:date="2012-08-10T08:15:00Z">
                  <w:rPr>
                    <w:ins w:id="17549" w:author="DuyNgo" w:date="2012-08-10T07:31:00Z"/>
                    <w:rFonts w:ascii="Calibri" w:eastAsia="Times New Roman" w:hAnsi="Calibri" w:cs="Calibri"/>
                    <w:color w:val="000000"/>
                    <w:sz w:val="20"/>
                    <w:szCs w:val="20"/>
                    <w:lang w:eastAsia="ja-JP"/>
                  </w:rPr>
                </w:rPrChange>
              </w:rPr>
            </w:pPr>
            <w:ins w:id="17550" w:author="DuyNgo" w:date="2012-08-10T07:31:00Z">
              <w:r w:rsidRPr="00657B96">
                <w:rPr>
                  <w:rFonts w:ascii="Times New Roman" w:eastAsia="Times New Roman" w:hAnsi="Times New Roman" w:cs="Times New Roman"/>
                  <w:color w:val="000000"/>
                  <w:sz w:val="24"/>
                  <w:szCs w:val="24"/>
                  <w:lang w:eastAsia="ja-JP"/>
                  <w:rPrChange w:id="17551"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17552"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553" w:author="DuyNgo" w:date="2012-08-10T07:31:00Z"/>
                <w:rFonts w:ascii="Times New Roman" w:eastAsia="Times New Roman" w:hAnsi="Times New Roman" w:cs="Times New Roman"/>
                <w:color w:val="000000"/>
                <w:sz w:val="24"/>
                <w:szCs w:val="24"/>
                <w:lang w:eastAsia="ja-JP"/>
                <w:rPrChange w:id="17554" w:author="DuyNgo" w:date="2012-08-10T08:15:00Z">
                  <w:rPr>
                    <w:ins w:id="17555" w:author="DuyNgo" w:date="2012-08-10T07:31:00Z"/>
                    <w:rFonts w:ascii="Calibri" w:eastAsia="Times New Roman" w:hAnsi="Calibri" w:cs="Calibri"/>
                    <w:color w:val="000000"/>
                    <w:sz w:val="20"/>
                    <w:szCs w:val="20"/>
                    <w:lang w:eastAsia="ja-JP"/>
                  </w:rPr>
                </w:rPrChange>
              </w:rPr>
            </w:pPr>
            <w:ins w:id="17556" w:author="DuyNgo" w:date="2012-08-10T07:31:00Z">
              <w:r w:rsidRPr="00657B96">
                <w:rPr>
                  <w:rFonts w:ascii="Times New Roman" w:eastAsia="Times New Roman" w:hAnsi="Times New Roman" w:cs="Times New Roman"/>
                  <w:color w:val="000000"/>
                  <w:sz w:val="24"/>
                  <w:szCs w:val="24"/>
                  <w:lang w:eastAsia="ja-JP"/>
                  <w:rPrChange w:id="17557" w:author="DuyNgo" w:date="2012-08-10T08:15:00Z">
                    <w:rPr>
                      <w:rFonts w:ascii="Calibri" w:eastAsia="Times New Roman" w:hAnsi="Calibri" w:cs="Calibri"/>
                      <w:b/>
                      <w:bCs/>
                      <w:color w:val="000000"/>
                      <w:sz w:val="28"/>
                      <w:szCs w:val="28"/>
                      <w:lang w:eastAsia="ja-JP"/>
                    </w:rPr>
                  </w:rPrChange>
                </w:rPr>
                <w:t>[RequirementPortlet] Layout of screen "Add requirement" is very bad</w:t>
              </w:r>
            </w:ins>
          </w:p>
        </w:tc>
      </w:tr>
      <w:tr w:rsidR="00E13723" w:rsidRPr="00657B96" w:rsidTr="00E13723">
        <w:trPr>
          <w:trHeight w:val="300"/>
          <w:ins w:id="17558" w:author="DuyNgo" w:date="2012-08-10T07:31:00Z"/>
          <w:trPrChange w:id="1755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7560"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7561" w:author="DuyNgo" w:date="2012-08-10T07:31:00Z"/>
                <w:rFonts w:ascii="Times New Roman" w:eastAsia="Times New Roman" w:hAnsi="Times New Roman" w:cs="Times New Roman"/>
                <w:color w:val="000000"/>
                <w:sz w:val="24"/>
                <w:szCs w:val="24"/>
                <w:lang w:eastAsia="ja-JP"/>
                <w:rPrChange w:id="17562" w:author="DuyNgo" w:date="2012-08-10T08:15:00Z">
                  <w:rPr>
                    <w:ins w:id="17563" w:author="DuyNgo" w:date="2012-08-10T07:31:00Z"/>
                    <w:rFonts w:ascii="Calibri" w:eastAsia="Times New Roman" w:hAnsi="Calibri" w:cs="Calibri"/>
                    <w:color w:val="000000"/>
                    <w:lang w:eastAsia="ja-JP"/>
                  </w:rPr>
                </w:rPrChange>
              </w:rPr>
            </w:pPr>
            <w:ins w:id="17564" w:author="DuyNgo" w:date="2012-08-10T07:31:00Z">
              <w:r w:rsidRPr="00657B96">
                <w:rPr>
                  <w:rFonts w:ascii="Times New Roman" w:eastAsia="Times New Roman" w:hAnsi="Times New Roman" w:cs="Times New Roman"/>
                  <w:color w:val="000000"/>
                  <w:sz w:val="24"/>
                  <w:szCs w:val="24"/>
                  <w:lang w:eastAsia="ja-JP"/>
                  <w:rPrChange w:id="17565" w:author="DuyNgo" w:date="2012-08-10T08:15:00Z">
                    <w:rPr>
                      <w:rFonts w:ascii="Calibri" w:eastAsia="Times New Roman" w:hAnsi="Calibri" w:cs="Calibri"/>
                      <w:b/>
                      <w:bCs/>
                      <w:color w:val="000000"/>
                      <w:sz w:val="28"/>
                      <w:szCs w:val="28"/>
                      <w:lang w:eastAsia="ja-JP"/>
                    </w:rPr>
                  </w:rPrChange>
                </w:rPr>
                <w:t>50</w:t>
              </w:r>
            </w:ins>
          </w:p>
        </w:tc>
        <w:tc>
          <w:tcPr>
            <w:tcW w:w="862" w:type="dxa"/>
            <w:tcBorders>
              <w:top w:val="nil"/>
              <w:left w:val="nil"/>
              <w:bottom w:val="nil"/>
              <w:right w:val="nil"/>
            </w:tcBorders>
            <w:shd w:val="clear" w:color="auto" w:fill="auto"/>
            <w:noWrap/>
            <w:vAlign w:val="bottom"/>
            <w:hideMark/>
            <w:tcPrChange w:id="17566"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567" w:author="DuyNgo" w:date="2012-08-10T07:31:00Z"/>
                <w:rFonts w:ascii="Times New Roman" w:eastAsia="Times New Roman" w:hAnsi="Times New Roman" w:cs="Times New Roman"/>
                <w:color w:val="000000"/>
                <w:sz w:val="24"/>
                <w:szCs w:val="24"/>
                <w:lang w:eastAsia="ja-JP"/>
                <w:rPrChange w:id="17568" w:author="DuyNgo" w:date="2012-08-10T08:15:00Z">
                  <w:rPr>
                    <w:ins w:id="17569" w:author="DuyNgo" w:date="2012-08-10T07:31:00Z"/>
                    <w:rFonts w:ascii="Calibri" w:eastAsia="Times New Roman" w:hAnsi="Calibri" w:cs="Calibri"/>
                    <w:color w:val="000000"/>
                    <w:sz w:val="20"/>
                    <w:szCs w:val="20"/>
                    <w:lang w:eastAsia="ja-JP"/>
                  </w:rPr>
                </w:rPrChange>
              </w:rPr>
            </w:pPr>
            <w:ins w:id="17570" w:author="DuyNgo" w:date="2012-08-10T07:31:00Z">
              <w:r w:rsidRPr="00657B96">
                <w:rPr>
                  <w:rFonts w:ascii="Times New Roman" w:eastAsia="Times New Roman" w:hAnsi="Times New Roman" w:cs="Times New Roman"/>
                  <w:color w:val="000000"/>
                  <w:sz w:val="24"/>
                  <w:szCs w:val="24"/>
                  <w:lang w:eastAsia="ja-JP"/>
                  <w:rPrChange w:id="17571" w:author="DuyNgo" w:date="2012-08-10T08:15:00Z">
                    <w:rPr>
                      <w:rFonts w:ascii="Calibri" w:eastAsia="Times New Roman" w:hAnsi="Calibri" w:cs="Calibri"/>
                      <w:b/>
                      <w:bCs/>
                      <w:color w:val="000000"/>
                      <w:sz w:val="28"/>
                      <w:szCs w:val="28"/>
                      <w:lang w:eastAsia="ja-JP"/>
                    </w:rPr>
                  </w:rPrChange>
                </w:rPr>
                <w:t>Review</w:t>
              </w:r>
            </w:ins>
          </w:p>
        </w:tc>
        <w:tc>
          <w:tcPr>
            <w:tcW w:w="848" w:type="dxa"/>
            <w:tcBorders>
              <w:top w:val="nil"/>
              <w:left w:val="nil"/>
              <w:bottom w:val="nil"/>
              <w:right w:val="nil"/>
            </w:tcBorders>
            <w:shd w:val="clear" w:color="auto" w:fill="auto"/>
            <w:noWrap/>
            <w:vAlign w:val="bottom"/>
            <w:hideMark/>
            <w:tcPrChange w:id="17572"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573" w:author="DuyNgo" w:date="2012-08-10T07:31:00Z"/>
                <w:rFonts w:ascii="Times New Roman" w:eastAsia="Times New Roman" w:hAnsi="Times New Roman" w:cs="Times New Roman"/>
                <w:color w:val="000000"/>
                <w:sz w:val="24"/>
                <w:szCs w:val="24"/>
                <w:lang w:eastAsia="ja-JP"/>
                <w:rPrChange w:id="17574" w:author="DuyNgo" w:date="2012-08-10T08:15:00Z">
                  <w:rPr>
                    <w:ins w:id="17575" w:author="DuyNgo" w:date="2012-08-10T07:31:00Z"/>
                    <w:rFonts w:ascii="Calibri" w:eastAsia="Times New Roman" w:hAnsi="Calibri" w:cs="Calibri"/>
                    <w:color w:val="000000"/>
                    <w:sz w:val="20"/>
                    <w:szCs w:val="20"/>
                    <w:lang w:eastAsia="ja-JP"/>
                  </w:rPr>
                </w:rPrChange>
              </w:rPr>
            </w:pPr>
            <w:ins w:id="17576" w:author="DuyNgo" w:date="2012-08-10T07:31:00Z">
              <w:r w:rsidRPr="00657B96">
                <w:rPr>
                  <w:rFonts w:ascii="Times New Roman" w:eastAsia="Times New Roman" w:hAnsi="Times New Roman" w:cs="Times New Roman"/>
                  <w:color w:val="000000"/>
                  <w:sz w:val="24"/>
                  <w:szCs w:val="24"/>
                  <w:lang w:eastAsia="ja-JP"/>
                  <w:rPrChange w:id="17577"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7578"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579" w:author="DuyNgo" w:date="2012-08-10T07:31:00Z"/>
                <w:rFonts w:ascii="Times New Roman" w:eastAsia="Times New Roman" w:hAnsi="Times New Roman" w:cs="Times New Roman"/>
                <w:color w:val="000000"/>
                <w:sz w:val="24"/>
                <w:szCs w:val="24"/>
                <w:lang w:eastAsia="ja-JP"/>
                <w:rPrChange w:id="17580" w:author="DuyNgo" w:date="2012-08-10T08:15:00Z">
                  <w:rPr>
                    <w:ins w:id="17581" w:author="DuyNgo" w:date="2012-08-10T07:31:00Z"/>
                    <w:rFonts w:ascii="Calibri" w:eastAsia="Times New Roman" w:hAnsi="Calibri" w:cs="Calibri"/>
                    <w:color w:val="000000"/>
                    <w:sz w:val="20"/>
                    <w:szCs w:val="20"/>
                    <w:lang w:eastAsia="ja-JP"/>
                  </w:rPr>
                </w:rPrChange>
              </w:rPr>
            </w:pPr>
            <w:ins w:id="17582" w:author="DuyNgo" w:date="2012-08-10T07:31:00Z">
              <w:r w:rsidRPr="00657B96">
                <w:rPr>
                  <w:rFonts w:ascii="Times New Roman" w:eastAsia="Times New Roman" w:hAnsi="Times New Roman" w:cs="Times New Roman"/>
                  <w:color w:val="000000"/>
                  <w:sz w:val="24"/>
                  <w:szCs w:val="24"/>
                  <w:lang w:eastAsia="ja-JP"/>
                  <w:rPrChange w:id="17583"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7584"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585" w:author="DuyNgo" w:date="2012-08-10T07:31:00Z"/>
                <w:rFonts w:ascii="Times New Roman" w:eastAsia="Times New Roman" w:hAnsi="Times New Roman" w:cs="Times New Roman"/>
                <w:color w:val="000000"/>
                <w:sz w:val="24"/>
                <w:szCs w:val="24"/>
                <w:lang w:eastAsia="ja-JP"/>
                <w:rPrChange w:id="17586" w:author="DuyNgo" w:date="2012-08-10T08:15:00Z">
                  <w:rPr>
                    <w:ins w:id="17587" w:author="DuyNgo" w:date="2012-08-10T07:31:00Z"/>
                    <w:rFonts w:ascii="Calibri" w:eastAsia="Times New Roman" w:hAnsi="Calibri" w:cs="Calibri"/>
                    <w:color w:val="000000"/>
                    <w:sz w:val="20"/>
                    <w:szCs w:val="20"/>
                    <w:lang w:eastAsia="ja-JP"/>
                  </w:rPr>
                </w:rPrChange>
              </w:rPr>
            </w:pPr>
            <w:ins w:id="17588" w:author="DuyNgo" w:date="2012-08-10T07:31:00Z">
              <w:r w:rsidRPr="00657B96">
                <w:rPr>
                  <w:rFonts w:ascii="Times New Roman" w:eastAsia="Times New Roman" w:hAnsi="Times New Roman" w:cs="Times New Roman"/>
                  <w:color w:val="000000"/>
                  <w:sz w:val="24"/>
                  <w:szCs w:val="24"/>
                  <w:lang w:eastAsia="ja-JP"/>
                  <w:rPrChange w:id="17589" w:author="DuyNgo" w:date="2012-08-10T08:15:00Z">
                    <w:rPr>
                      <w:rFonts w:ascii="Calibri" w:eastAsia="Times New Roman" w:hAnsi="Calibri" w:cs="Calibri"/>
                      <w:b/>
                      <w:bCs/>
                      <w:color w:val="000000"/>
                      <w:sz w:val="28"/>
                      <w:szCs w:val="28"/>
                      <w:lang w:eastAsia="ja-JP"/>
                    </w:rPr>
                  </w:rPrChange>
                </w:rPr>
                <w:t>giang.phamnguyen</w:t>
              </w:r>
            </w:ins>
          </w:p>
        </w:tc>
        <w:tc>
          <w:tcPr>
            <w:tcW w:w="12498" w:type="dxa"/>
            <w:tcBorders>
              <w:top w:val="nil"/>
              <w:left w:val="nil"/>
              <w:bottom w:val="nil"/>
              <w:right w:val="nil"/>
            </w:tcBorders>
            <w:shd w:val="clear" w:color="auto" w:fill="auto"/>
            <w:noWrap/>
            <w:vAlign w:val="bottom"/>
            <w:hideMark/>
            <w:tcPrChange w:id="17590"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591" w:author="DuyNgo" w:date="2012-08-10T07:31:00Z"/>
                <w:rFonts w:ascii="Times New Roman" w:eastAsia="Times New Roman" w:hAnsi="Times New Roman" w:cs="Times New Roman"/>
                <w:color w:val="000000"/>
                <w:sz w:val="24"/>
                <w:szCs w:val="24"/>
                <w:lang w:eastAsia="ja-JP"/>
                <w:rPrChange w:id="17592" w:author="DuyNgo" w:date="2012-08-10T08:15:00Z">
                  <w:rPr>
                    <w:ins w:id="17593" w:author="DuyNgo" w:date="2012-08-10T07:31:00Z"/>
                    <w:rFonts w:ascii="Calibri" w:eastAsia="Times New Roman" w:hAnsi="Calibri" w:cs="Calibri"/>
                    <w:color w:val="000000"/>
                    <w:sz w:val="20"/>
                    <w:szCs w:val="20"/>
                    <w:lang w:eastAsia="ja-JP"/>
                  </w:rPr>
                </w:rPrChange>
              </w:rPr>
            </w:pPr>
            <w:ins w:id="17594" w:author="DuyNgo" w:date="2012-08-10T07:31:00Z">
              <w:r w:rsidRPr="00657B96">
                <w:rPr>
                  <w:rFonts w:ascii="Times New Roman" w:eastAsia="Times New Roman" w:hAnsi="Times New Roman" w:cs="Times New Roman"/>
                  <w:color w:val="000000"/>
                  <w:sz w:val="24"/>
                  <w:szCs w:val="24"/>
                  <w:lang w:eastAsia="ja-JP"/>
                  <w:rPrChange w:id="17595" w:author="DuyNgo" w:date="2012-08-10T08:15:00Z">
                    <w:rPr>
                      <w:rFonts w:ascii="Calibri" w:eastAsia="Times New Roman" w:hAnsi="Calibri" w:cs="Calibri"/>
                      <w:b/>
                      <w:bCs/>
                      <w:color w:val="000000"/>
                      <w:sz w:val="28"/>
                      <w:szCs w:val="28"/>
                      <w:lang w:eastAsia="ja-JP"/>
                    </w:rPr>
                  </w:rPrChange>
                </w:rPr>
                <w:t>[Planner] Could not click on links of projects</w:t>
              </w:r>
            </w:ins>
          </w:p>
        </w:tc>
      </w:tr>
      <w:tr w:rsidR="00E13723" w:rsidRPr="00657B96" w:rsidTr="00E13723">
        <w:trPr>
          <w:trHeight w:val="300"/>
          <w:ins w:id="17596" w:author="DuyNgo" w:date="2012-08-10T07:31:00Z"/>
          <w:trPrChange w:id="1759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7598"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7599" w:author="DuyNgo" w:date="2012-08-10T07:31:00Z"/>
                <w:rFonts w:ascii="Times New Roman" w:eastAsia="Times New Roman" w:hAnsi="Times New Roman" w:cs="Times New Roman"/>
                <w:color w:val="000000"/>
                <w:sz w:val="24"/>
                <w:szCs w:val="24"/>
                <w:lang w:eastAsia="ja-JP"/>
                <w:rPrChange w:id="17600" w:author="DuyNgo" w:date="2012-08-10T08:15:00Z">
                  <w:rPr>
                    <w:ins w:id="17601" w:author="DuyNgo" w:date="2012-08-10T07:31:00Z"/>
                    <w:rFonts w:ascii="Calibri" w:eastAsia="Times New Roman" w:hAnsi="Calibri" w:cs="Calibri"/>
                    <w:color w:val="000000"/>
                    <w:lang w:eastAsia="ja-JP"/>
                  </w:rPr>
                </w:rPrChange>
              </w:rPr>
            </w:pPr>
            <w:ins w:id="17602" w:author="DuyNgo" w:date="2012-08-10T07:31:00Z">
              <w:r w:rsidRPr="00657B96">
                <w:rPr>
                  <w:rFonts w:ascii="Times New Roman" w:eastAsia="Times New Roman" w:hAnsi="Times New Roman" w:cs="Times New Roman"/>
                  <w:color w:val="000000"/>
                  <w:sz w:val="24"/>
                  <w:szCs w:val="24"/>
                  <w:lang w:eastAsia="ja-JP"/>
                  <w:rPrChange w:id="17603" w:author="DuyNgo" w:date="2012-08-10T08:15:00Z">
                    <w:rPr>
                      <w:rFonts w:ascii="Calibri" w:eastAsia="Times New Roman" w:hAnsi="Calibri" w:cs="Calibri"/>
                      <w:b/>
                      <w:bCs/>
                      <w:color w:val="000000"/>
                      <w:sz w:val="28"/>
                      <w:szCs w:val="28"/>
                      <w:lang w:eastAsia="ja-JP"/>
                    </w:rPr>
                  </w:rPrChange>
                </w:rPr>
                <w:t>51</w:t>
              </w:r>
            </w:ins>
          </w:p>
        </w:tc>
        <w:tc>
          <w:tcPr>
            <w:tcW w:w="862" w:type="dxa"/>
            <w:tcBorders>
              <w:top w:val="nil"/>
              <w:left w:val="nil"/>
              <w:bottom w:val="nil"/>
              <w:right w:val="nil"/>
            </w:tcBorders>
            <w:shd w:val="clear" w:color="auto" w:fill="auto"/>
            <w:noWrap/>
            <w:vAlign w:val="bottom"/>
            <w:hideMark/>
            <w:tcPrChange w:id="17604"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605" w:author="DuyNgo" w:date="2012-08-10T07:31:00Z"/>
                <w:rFonts w:ascii="Times New Roman" w:eastAsia="Times New Roman" w:hAnsi="Times New Roman" w:cs="Times New Roman"/>
                <w:color w:val="000000"/>
                <w:sz w:val="24"/>
                <w:szCs w:val="24"/>
                <w:lang w:eastAsia="ja-JP"/>
                <w:rPrChange w:id="17606" w:author="DuyNgo" w:date="2012-08-10T08:15:00Z">
                  <w:rPr>
                    <w:ins w:id="17607" w:author="DuyNgo" w:date="2012-08-10T07:31:00Z"/>
                    <w:rFonts w:ascii="Calibri" w:eastAsia="Times New Roman" w:hAnsi="Calibri" w:cs="Calibri"/>
                    <w:color w:val="000000"/>
                    <w:sz w:val="20"/>
                    <w:szCs w:val="20"/>
                    <w:lang w:eastAsia="ja-JP"/>
                  </w:rPr>
                </w:rPrChange>
              </w:rPr>
            </w:pPr>
            <w:ins w:id="17608" w:author="DuyNgo" w:date="2012-08-10T07:31:00Z">
              <w:r w:rsidRPr="00657B96">
                <w:rPr>
                  <w:rFonts w:ascii="Times New Roman" w:eastAsia="Times New Roman" w:hAnsi="Times New Roman" w:cs="Times New Roman"/>
                  <w:color w:val="000000"/>
                  <w:sz w:val="24"/>
                  <w:szCs w:val="24"/>
                  <w:lang w:eastAsia="ja-JP"/>
                  <w:rPrChange w:id="1760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7610"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611" w:author="DuyNgo" w:date="2012-08-10T07:31:00Z"/>
                <w:rFonts w:ascii="Times New Roman" w:eastAsia="Times New Roman" w:hAnsi="Times New Roman" w:cs="Times New Roman"/>
                <w:color w:val="000000"/>
                <w:sz w:val="24"/>
                <w:szCs w:val="24"/>
                <w:lang w:eastAsia="ja-JP"/>
                <w:rPrChange w:id="17612" w:author="DuyNgo" w:date="2012-08-10T08:15:00Z">
                  <w:rPr>
                    <w:ins w:id="17613" w:author="DuyNgo" w:date="2012-08-10T07:31:00Z"/>
                    <w:rFonts w:ascii="Calibri" w:eastAsia="Times New Roman" w:hAnsi="Calibri" w:cs="Calibri"/>
                    <w:color w:val="000000"/>
                    <w:sz w:val="20"/>
                    <w:szCs w:val="20"/>
                    <w:lang w:eastAsia="ja-JP"/>
                  </w:rPr>
                </w:rPrChange>
              </w:rPr>
            </w:pPr>
            <w:ins w:id="17614" w:author="DuyNgo" w:date="2012-08-10T07:31:00Z">
              <w:r w:rsidRPr="00657B96">
                <w:rPr>
                  <w:rFonts w:ascii="Times New Roman" w:eastAsia="Times New Roman" w:hAnsi="Times New Roman" w:cs="Times New Roman"/>
                  <w:color w:val="000000"/>
                  <w:sz w:val="24"/>
                  <w:szCs w:val="24"/>
                  <w:lang w:eastAsia="ja-JP"/>
                  <w:rPrChange w:id="1761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7616"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617" w:author="DuyNgo" w:date="2012-08-10T07:31:00Z"/>
                <w:rFonts w:ascii="Times New Roman" w:eastAsia="Times New Roman" w:hAnsi="Times New Roman" w:cs="Times New Roman"/>
                <w:color w:val="000000"/>
                <w:sz w:val="24"/>
                <w:szCs w:val="24"/>
                <w:lang w:eastAsia="ja-JP"/>
                <w:rPrChange w:id="17618" w:author="DuyNgo" w:date="2012-08-10T08:15:00Z">
                  <w:rPr>
                    <w:ins w:id="17619" w:author="DuyNgo" w:date="2012-08-10T07:31:00Z"/>
                    <w:rFonts w:ascii="Calibri" w:eastAsia="Times New Roman" w:hAnsi="Calibri" w:cs="Calibri"/>
                    <w:color w:val="000000"/>
                    <w:sz w:val="20"/>
                    <w:szCs w:val="20"/>
                    <w:lang w:eastAsia="ja-JP"/>
                  </w:rPr>
                </w:rPrChange>
              </w:rPr>
            </w:pPr>
            <w:ins w:id="17620" w:author="DuyNgo" w:date="2012-08-10T07:31:00Z">
              <w:r w:rsidRPr="00657B96">
                <w:rPr>
                  <w:rFonts w:ascii="Times New Roman" w:eastAsia="Times New Roman" w:hAnsi="Times New Roman" w:cs="Times New Roman"/>
                  <w:color w:val="000000"/>
                  <w:sz w:val="24"/>
                  <w:szCs w:val="24"/>
                  <w:lang w:eastAsia="ja-JP"/>
                  <w:rPrChange w:id="1762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7622"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623" w:author="DuyNgo" w:date="2012-08-10T07:31:00Z"/>
                <w:rFonts w:ascii="Times New Roman" w:eastAsia="Times New Roman" w:hAnsi="Times New Roman" w:cs="Times New Roman"/>
                <w:color w:val="000000"/>
                <w:sz w:val="24"/>
                <w:szCs w:val="24"/>
                <w:lang w:eastAsia="ja-JP"/>
                <w:rPrChange w:id="17624" w:author="DuyNgo" w:date="2012-08-10T08:15:00Z">
                  <w:rPr>
                    <w:ins w:id="17625" w:author="DuyNgo" w:date="2012-08-10T07:31:00Z"/>
                    <w:rFonts w:ascii="Calibri" w:eastAsia="Times New Roman" w:hAnsi="Calibri" w:cs="Calibri"/>
                    <w:color w:val="000000"/>
                    <w:sz w:val="20"/>
                    <w:szCs w:val="20"/>
                    <w:lang w:eastAsia="ja-JP"/>
                  </w:rPr>
                </w:rPrChange>
              </w:rPr>
            </w:pPr>
            <w:ins w:id="17626" w:author="DuyNgo" w:date="2012-08-10T07:31:00Z">
              <w:r w:rsidRPr="00657B96">
                <w:rPr>
                  <w:rFonts w:ascii="Times New Roman" w:eastAsia="Times New Roman" w:hAnsi="Times New Roman" w:cs="Times New Roman"/>
                  <w:color w:val="000000"/>
                  <w:sz w:val="24"/>
                  <w:szCs w:val="24"/>
                  <w:lang w:eastAsia="ja-JP"/>
                  <w:rPrChange w:id="17627"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17628"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629" w:author="DuyNgo" w:date="2012-08-10T07:31:00Z"/>
                <w:rFonts w:ascii="Times New Roman" w:eastAsia="Times New Roman" w:hAnsi="Times New Roman" w:cs="Times New Roman"/>
                <w:color w:val="000000"/>
                <w:sz w:val="24"/>
                <w:szCs w:val="24"/>
                <w:lang w:eastAsia="ja-JP"/>
                <w:rPrChange w:id="17630" w:author="DuyNgo" w:date="2012-08-10T08:15:00Z">
                  <w:rPr>
                    <w:ins w:id="17631" w:author="DuyNgo" w:date="2012-08-10T07:31:00Z"/>
                    <w:rFonts w:ascii="Calibri" w:eastAsia="Times New Roman" w:hAnsi="Calibri" w:cs="Calibri"/>
                    <w:color w:val="000000"/>
                    <w:sz w:val="20"/>
                    <w:szCs w:val="20"/>
                    <w:lang w:eastAsia="ja-JP"/>
                  </w:rPr>
                </w:rPrChange>
              </w:rPr>
            </w:pPr>
            <w:ins w:id="17632" w:author="DuyNgo" w:date="2012-08-10T07:31:00Z">
              <w:r w:rsidRPr="00657B96">
                <w:rPr>
                  <w:rFonts w:ascii="Times New Roman" w:eastAsia="Times New Roman" w:hAnsi="Times New Roman" w:cs="Times New Roman"/>
                  <w:color w:val="000000"/>
                  <w:sz w:val="24"/>
                  <w:szCs w:val="24"/>
                  <w:lang w:eastAsia="ja-JP"/>
                  <w:rPrChange w:id="17633" w:author="DuyNgo" w:date="2012-08-10T08:15:00Z">
                    <w:rPr>
                      <w:rFonts w:ascii="Calibri" w:eastAsia="Times New Roman" w:hAnsi="Calibri" w:cs="Calibri"/>
                      <w:b/>
                      <w:bCs/>
                      <w:color w:val="000000"/>
                      <w:sz w:val="28"/>
                      <w:szCs w:val="28"/>
                      <w:lang w:eastAsia="ja-JP"/>
                    </w:rPr>
                  </w:rPrChange>
                </w:rPr>
                <w:t>[RequirementPortlet] User can see non-unauthorized projects</w:t>
              </w:r>
            </w:ins>
          </w:p>
        </w:tc>
      </w:tr>
      <w:tr w:rsidR="00E13723" w:rsidRPr="00657B96" w:rsidTr="00E13723">
        <w:trPr>
          <w:trHeight w:val="300"/>
          <w:ins w:id="17634" w:author="DuyNgo" w:date="2012-08-10T07:31:00Z"/>
          <w:trPrChange w:id="1763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7636"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7637" w:author="DuyNgo" w:date="2012-08-10T07:31:00Z"/>
                <w:rFonts w:ascii="Times New Roman" w:eastAsia="Times New Roman" w:hAnsi="Times New Roman" w:cs="Times New Roman"/>
                <w:color w:val="000000"/>
                <w:sz w:val="24"/>
                <w:szCs w:val="24"/>
                <w:lang w:eastAsia="ja-JP"/>
                <w:rPrChange w:id="17638" w:author="DuyNgo" w:date="2012-08-10T08:15:00Z">
                  <w:rPr>
                    <w:ins w:id="17639" w:author="DuyNgo" w:date="2012-08-10T07:31:00Z"/>
                    <w:rFonts w:ascii="Calibri" w:eastAsia="Times New Roman" w:hAnsi="Calibri" w:cs="Calibri"/>
                    <w:color w:val="000000"/>
                    <w:lang w:eastAsia="ja-JP"/>
                  </w:rPr>
                </w:rPrChange>
              </w:rPr>
            </w:pPr>
            <w:ins w:id="17640" w:author="DuyNgo" w:date="2012-08-10T07:31:00Z">
              <w:r w:rsidRPr="00657B96">
                <w:rPr>
                  <w:rFonts w:ascii="Times New Roman" w:eastAsia="Times New Roman" w:hAnsi="Times New Roman" w:cs="Times New Roman"/>
                  <w:color w:val="000000"/>
                  <w:sz w:val="24"/>
                  <w:szCs w:val="24"/>
                  <w:lang w:eastAsia="ja-JP"/>
                  <w:rPrChange w:id="17641" w:author="DuyNgo" w:date="2012-08-10T08:15:00Z">
                    <w:rPr>
                      <w:rFonts w:ascii="Calibri" w:eastAsia="Times New Roman" w:hAnsi="Calibri" w:cs="Calibri"/>
                      <w:b/>
                      <w:bCs/>
                      <w:color w:val="000000"/>
                      <w:sz w:val="28"/>
                      <w:szCs w:val="28"/>
                      <w:lang w:eastAsia="ja-JP"/>
                    </w:rPr>
                  </w:rPrChange>
                </w:rPr>
                <w:t>52</w:t>
              </w:r>
            </w:ins>
          </w:p>
        </w:tc>
        <w:tc>
          <w:tcPr>
            <w:tcW w:w="862" w:type="dxa"/>
            <w:tcBorders>
              <w:top w:val="nil"/>
              <w:left w:val="nil"/>
              <w:bottom w:val="nil"/>
              <w:right w:val="nil"/>
            </w:tcBorders>
            <w:shd w:val="clear" w:color="auto" w:fill="auto"/>
            <w:noWrap/>
            <w:vAlign w:val="bottom"/>
            <w:hideMark/>
            <w:tcPrChange w:id="17642"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643" w:author="DuyNgo" w:date="2012-08-10T07:31:00Z"/>
                <w:rFonts w:ascii="Times New Roman" w:eastAsia="Times New Roman" w:hAnsi="Times New Roman" w:cs="Times New Roman"/>
                <w:color w:val="000000"/>
                <w:sz w:val="24"/>
                <w:szCs w:val="24"/>
                <w:lang w:eastAsia="ja-JP"/>
                <w:rPrChange w:id="17644" w:author="DuyNgo" w:date="2012-08-10T08:15:00Z">
                  <w:rPr>
                    <w:ins w:id="17645" w:author="DuyNgo" w:date="2012-08-10T07:31:00Z"/>
                    <w:rFonts w:ascii="Calibri" w:eastAsia="Times New Roman" w:hAnsi="Calibri" w:cs="Calibri"/>
                    <w:color w:val="000000"/>
                    <w:sz w:val="20"/>
                    <w:szCs w:val="20"/>
                    <w:lang w:eastAsia="ja-JP"/>
                  </w:rPr>
                </w:rPrChange>
              </w:rPr>
            </w:pPr>
            <w:ins w:id="17646" w:author="DuyNgo" w:date="2012-08-10T07:31:00Z">
              <w:r w:rsidRPr="00657B96">
                <w:rPr>
                  <w:rFonts w:ascii="Times New Roman" w:eastAsia="Times New Roman" w:hAnsi="Times New Roman" w:cs="Times New Roman"/>
                  <w:color w:val="000000"/>
                  <w:sz w:val="24"/>
                  <w:szCs w:val="24"/>
                  <w:lang w:eastAsia="ja-JP"/>
                  <w:rPrChange w:id="1764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7648"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649" w:author="DuyNgo" w:date="2012-08-10T07:31:00Z"/>
                <w:rFonts w:ascii="Times New Roman" w:eastAsia="Times New Roman" w:hAnsi="Times New Roman" w:cs="Times New Roman"/>
                <w:color w:val="000000"/>
                <w:sz w:val="24"/>
                <w:szCs w:val="24"/>
                <w:lang w:eastAsia="ja-JP"/>
                <w:rPrChange w:id="17650" w:author="DuyNgo" w:date="2012-08-10T08:15:00Z">
                  <w:rPr>
                    <w:ins w:id="17651" w:author="DuyNgo" w:date="2012-08-10T07:31:00Z"/>
                    <w:rFonts w:ascii="Calibri" w:eastAsia="Times New Roman" w:hAnsi="Calibri" w:cs="Calibri"/>
                    <w:color w:val="000000"/>
                    <w:sz w:val="20"/>
                    <w:szCs w:val="20"/>
                    <w:lang w:eastAsia="ja-JP"/>
                  </w:rPr>
                </w:rPrChange>
              </w:rPr>
            </w:pPr>
            <w:ins w:id="17652" w:author="DuyNgo" w:date="2012-08-10T07:31:00Z">
              <w:r w:rsidRPr="00657B96">
                <w:rPr>
                  <w:rFonts w:ascii="Times New Roman" w:eastAsia="Times New Roman" w:hAnsi="Times New Roman" w:cs="Times New Roman"/>
                  <w:color w:val="000000"/>
                  <w:sz w:val="24"/>
                  <w:szCs w:val="24"/>
                  <w:lang w:eastAsia="ja-JP"/>
                  <w:rPrChange w:id="1765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7654"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655" w:author="DuyNgo" w:date="2012-08-10T07:31:00Z"/>
                <w:rFonts w:ascii="Times New Roman" w:eastAsia="Times New Roman" w:hAnsi="Times New Roman" w:cs="Times New Roman"/>
                <w:color w:val="000000"/>
                <w:sz w:val="24"/>
                <w:szCs w:val="24"/>
                <w:lang w:eastAsia="ja-JP"/>
                <w:rPrChange w:id="17656" w:author="DuyNgo" w:date="2012-08-10T08:15:00Z">
                  <w:rPr>
                    <w:ins w:id="17657" w:author="DuyNgo" w:date="2012-08-10T07:31:00Z"/>
                    <w:rFonts w:ascii="Calibri" w:eastAsia="Times New Roman" w:hAnsi="Calibri" w:cs="Calibri"/>
                    <w:color w:val="000000"/>
                    <w:sz w:val="20"/>
                    <w:szCs w:val="20"/>
                    <w:lang w:eastAsia="ja-JP"/>
                  </w:rPr>
                </w:rPrChange>
              </w:rPr>
            </w:pPr>
            <w:ins w:id="17658" w:author="DuyNgo" w:date="2012-08-10T07:31:00Z">
              <w:r w:rsidRPr="00657B96">
                <w:rPr>
                  <w:rFonts w:ascii="Times New Roman" w:eastAsia="Times New Roman" w:hAnsi="Times New Roman" w:cs="Times New Roman"/>
                  <w:color w:val="000000"/>
                  <w:sz w:val="24"/>
                  <w:szCs w:val="24"/>
                  <w:lang w:eastAsia="ja-JP"/>
                  <w:rPrChange w:id="1765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7660"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661" w:author="DuyNgo" w:date="2012-08-10T07:31:00Z"/>
                <w:rFonts w:ascii="Times New Roman" w:eastAsia="Times New Roman" w:hAnsi="Times New Roman" w:cs="Times New Roman"/>
                <w:color w:val="000000"/>
                <w:sz w:val="24"/>
                <w:szCs w:val="24"/>
                <w:lang w:eastAsia="ja-JP"/>
                <w:rPrChange w:id="17662" w:author="DuyNgo" w:date="2012-08-10T08:15:00Z">
                  <w:rPr>
                    <w:ins w:id="17663" w:author="DuyNgo" w:date="2012-08-10T07:31:00Z"/>
                    <w:rFonts w:ascii="Calibri" w:eastAsia="Times New Roman" w:hAnsi="Calibri" w:cs="Calibri"/>
                    <w:color w:val="000000"/>
                    <w:sz w:val="20"/>
                    <w:szCs w:val="20"/>
                    <w:lang w:eastAsia="ja-JP"/>
                  </w:rPr>
                </w:rPrChange>
              </w:rPr>
            </w:pPr>
            <w:ins w:id="17664" w:author="DuyNgo" w:date="2012-08-10T07:31:00Z">
              <w:r w:rsidRPr="00657B96">
                <w:rPr>
                  <w:rFonts w:ascii="Times New Roman" w:eastAsia="Times New Roman" w:hAnsi="Times New Roman" w:cs="Times New Roman"/>
                  <w:color w:val="000000"/>
                  <w:sz w:val="24"/>
                  <w:szCs w:val="24"/>
                  <w:lang w:eastAsia="ja-JP"/>
                  <w:rPrChange w:id="17665"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17666"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667" w:author="DuyNgo" w:date="2012-08-10T07:31:00Z"/>
                <w:rFonts w:ascii="Times New Roman" w:eastAsia="Times New Roman" w:hAnsi="Times New Roman" w:cs="Times New Roman"/>
                <w:color w:val="000000"/>
                <w:sz w:val="24"/>
                <w:szCs w:val="24"/>
                <w:lang w:eastAsia="ja-JP"/>
                <w:rPrChange w:id="17668" w:author="DuyNgo" w:date="2012-08-10T08:15:00Z">
                  <w:rPr>
                    <w:ins w:id="17669" w:author="DuyNgo" w:date="2012-08-10T07:31:00Z"/>
                    <w:rFonts w:ascii="Calibri" w:eastAsia="Times New Roman" w:hAnsi="Calibri" w:cs="Calibri"/>
                    <w:color w:val="000000"/>
                    <w:sz w:val="20"/>
                    <w:szCs w:val="20"/>
                    <w:lang w:eastAsia="ja-JP"/>
                  </w:rPr>
                </w:rPrChange>
              </w:rPr>
            </w:pPr>
            <w:ins w:id="17670" w:author="DuyNgo" w:date="2012-08-10T07:31:00Z">
              <w:r w:rsidRPr="00657B96">
                <w:rPr>
                  <w:rFonts w:ascii="Times New Roman" w:eastAsia="Times New Roman" w:hAnsi="Times New Roman" w:cs="Times New Roman"/>
                  <w:color w:val="000000"/>
                  <w:sz w:val="24"/>
                  <w:szCs w:val="24"/>
                  <w:lang w:eastAsia="ja-JP"/>
                  <w:rPrChange w:id="17671" w:author="DuyNgo" w:date="2012-08-10T08:15:00Z">
                    <w:rPr>
                      <w:rFonts w:ascii="Calibri" w:eastAsia="Times New Roman" w:hAnsi="Calibri" w:cs="Calibri"/>
                      <w:b/>
                      <w:bCs/>
                      <w:color w:val="000000"/>
                      <w:sz w:val="28"/>
                      <w:szCs w:val="28"/>
                      <w:lang w:eastAsia="ja-JP"/>
                    </w:rPr>
                  </w:rPrChange>
                </w:rPr>
                <w:t>[RequirementPortlet] Could not go back the first screen</w:t>
              </w:r>
            </w:ins>
          </w:p>
        </w:tc>
      </w:tr>
      <w:tr w:rsidR="00E13723" w:rsidRPr="00657B96" w:rsidTr="00E13723">
        <w:trPr>
          <w:trHeight w:val="300"/>
          <w:ins w:id="17672" w:author="DuyNgo" w:date="2012-08-10T07:31:00Z"/>
          <w:trPrChange w:id="1767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7674"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7675" w:author="DuyNgo" w:date="2012-08-10T07:31:00Z"/>
                <w:rFonts w:ascii="Times New Roman" w:eastAsia="Times New Roman" w:hAnsi="Times New Roman" w:cs="Times New Roman"/>
                <w:color w:val="000000"/>
                <w:sz w:val="24"/>
                <w:szCs w:val="24"/>
                <w:lang w:eastAsia="ja-JP"/>
                <w:rPrChange w:id="17676" w:author="DuyNgo" w:date="2012-08-10T08:15:00Z">
                  <w:rPr>
                    <w:ins w:id="17677" w:author="DuyNgo" w:date="2012-08-10T07:31:00Z"/>
                    <w:rFonts w:ascii="Calibri" w:eastAsia="Times New Roman" w:hAnsi="Calibri" w:cs="Calibri"/>
                    <w:color w:val="000000"/>
                    <w:lang w:eastAsia="ja-JP"/>
                  </w:rPr>
                </w:rPrChange>
              </w:rPr>
            </w:pPr>
            <w:ins w:id="17678" w:author="DuyNgo" w:date="2012-08-10T07:31:00Z">
              <w:r w:rsidRPr="00657B96">
                <w:rPr>
                  <w:rFonts w:ascii="Times New Roman" w:eastAsia="Times New Roman" w:hAnsi="Times New Roman" w:cs="Times New Roman"/>
                  <w:color w:val="000000"/>
                  <w:sz w:val="24"/>
                  <w:szCs w:val="24"/>
                  <w:lang w:eastAsia="ja-JP"/>
                  <w:rPrChange w:id="17679" w:author="DuyNgo" w:date="2012-08-10T08:15:00Z">
                    <w:rPr>
                      <w:rFonts w:ascii="Calibri" w:eastAsia="Times New Roman" w:hAnsi="Calibri" w:cs="Calibri"/>
                      <w:b/>
                      <w:bCs/>
                      <w:color w:val="000000"/>
                      <w:sz w:val="28"/>
                      <w:szCs w:val="28"/>
                      <w:lang w:eastAsia="ja-JP"/>
                    </w:rPr>
                  </w:rPrChange>
                </w:rPr>
                <w:t>53</w:t>
              </w:r>
            </w:ins>
          </w:p>
        </w:tc>
        <w:tc>
          <w:tcPr>
            <w:tcW w:w="862" w:type="dxa"/>
            <w:tcBorders>
              <w:top w:val="nil"/>
              <w:left w:val="nil"/>
              <w:bottom w:val="nil"/>
              <w:right w:val="nil"/>
            </w:tcBorders>
            <w:shd w:val="clear" w:color="auto" w:fill="auto"/>
            <w:noWrap/>
            <w:vAlign w:val="bottom"/>
            <w:hideMark/>
            <w:tcPrChange w:id="17680"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681" w:author="DuyNgo" w:date="2012-08-10T07:31:00Z"/>
                <w:rFonts w:ascii="Times New Roman" w:eastAsia="Times New Roman" w:hAnsi="Times New Roman" w:cs="Times New Roman"/>
                <w:color w:val="000000"/>
                <w:sz w:val="24"/>
                <w:szCs w:val="24"/>
                <w:lang w:eastAsia="ja-JP"/>
                <w:rPrChange w:id="17682" w:author="DuyNgo" w:date="2012-08-10T08:15:00Z">
                  <w:rPr>
                    <w:ins w:id="17683" w:author="DuyNgo" w:date="2012-08-10T07:31:00Z"/>
                    <w:rFonts w:ascii="Calibri" w:eastAsia="Times New Roman" w:hAnsi="Calibri" w:cs="Calibri"/>
                    <w:color w:val="000000"/>
                    <w:sz w:val="20"/>
                    <w:szCs w:val="20"/>
                    <w:lang w:eastAsia="ja-JP"/>
                  </w:rPr>
                </w:rPrChange>
              </w:rPr>
            </w:pPr>
            <w:ins w:id="17684" w:author="DuyNgo" w:date="2012-08-10T07:31:00Z">
              <w:r w:rsidRPr="00657B96">
                <w:rPr>
                  <w:rFonts w:ascii="Times New Roman" w:eastAsia="Times New Roman" w:hAnsi="Times New Roman" w:cs="Times New Roman"/>
                  <w:color w:val="000000"/>
                  <w:sz w:val="24"/>
                  <w:szCs w:val="24"/>
                  <w:lang w:eastAsia="ja-JP"/>
                  <w:rPrChange w:id="1768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7686"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687" w:author="DuyNgo" w:date="2012-08-10T07:31:00Z"/>
                <w:rFonts w:ascii="Times New Roman" w:eastAsia="Times New Roman" w:hAnsi="Times New Roman" w:cs="Times New Roman"/>
                <w:color w:val="000000"/>
                <w:sz w:val="24"/>
                <w:szCs w:val="24"/>
                <w:lang w:eastAsia="ja-JP"/>
                <w:rPrChange w:id="17688" w:author="DuyNgo" w:date="2012-08-10T08:15:00Z">
                  <w:rPr>
                    <w:ins w:id="17689" w:author="DuyNgo" w:date="2012-08-10T07:31:00Z"/>
                    <w:rFonts w:ascii="Calibri" w:eastAsia="Times New Roman" w:hAnsi="Calibri" w:cs="Calibri"/>
                    <w:color w:val="000000"/>
                    <w:sz w:val="20"/>
                    <w:szCs w:val="20"/>
                    <w:lang w:eastAsia="ja-JP"/>
                  </w:rPr>
                </w:rPrChange>
              </w:rPr>
            </w:pPr>
            <w:ins w:id="17690" w:author="DuyNgo" w:date="2012-08-10T07:31:00Z">
              <w:r w:rsidRPr="00657B96">
                <w:rPr>
                  <w:rFonts w:ascii="Times New Roman" w:eastAsia="Times New Roman" w:hAnsi="Times New Roman" w:cs="Times New Roman"/>
                  <w:color w:val="000000"/>
                  <w:sz w:val="24"/>
                  <w:szCs w:val="24"/>
                  <w:lang w:eastAsia="ja-JP"/>
                  <w:rPrChange w:id="1769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7692"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693" w:author="DuyNgo" w:date="2012-08-10T07:31:00Z"/>
                <w:rFonts w:ascii="Times New Roman" w:eastAsia="Times New Roman" w:hAnsi="Times New Roman" w:cs="Times New Roman"/>
                <w:color w:val="000000"/>
                <w:sz w:val="24"/>
                <w:szCs w:val="24"/>
                <w:lang w:eastAsia="ja-JP"/>
                <w:rPrChange w:id="17694" w:author="DuyNgo" w:date="2012-08-10T08:15:00Z">
                  <w:rPr>
                    <w:ins w:id="17695" w:author="DuyNgo" w:date="2012-08-10T07:31:00Z"/>
                    <w:rFonts w:ascii="Calibri" w:eastAsia="Times New Roman" w:hAnsi="Calibri" w:cs="Calibri"/>
                    <w:color w:val="000000"/>
                    <w:sz w:val="20"/>
                    <w:szCs w:val="20"/>
                    <w:lang w:eastAsia="ja-JP"/>
                  </w:rPr>
                </w:rPrChange>
              </w:rPr>
            </w:pPr>
            <w:ins w:id="17696" w:author="DuyNgo" w:date="2012-08-10T07:31:00Z">
              <w:r w:rsidRPr="00657B96">
                <w:rPr>
                  <w:rFonts w:ascii="Times New Roman" w:eastAsia="Times New Roman" w:hAnsi="Times New Roman" w:cs="Times New Roman"/>
                  <w:color w:val="000000"/>
                  <w:sz w:val="24"/>
                  <w:szCs w:val="24"/>
                  <w:lang w:eastAsia="ja-JP"/>
                  <w:rPrChange w:id="17697"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7698"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699" w:author="DuyNgo" w:date="2012-08-10T07:31:00Z"/>
                <w:rFonts w:ascii="Times New Roman" w:eastAsia="Times New Roman" w:hAnsi="Times New Roman" w:cs="Times New Roman"/>
                <w:color w:val="000000"/>
                <w:sz w:val="24"/>
                <w:szCs w:val="24"/>
                <w:lang w:eastAsia="ja-JP"/>
                <w:rPrChange w:id="17700" w:author="DuyNgo" w:date="2012-08-10T08:15:00Z">
                  <w:rPr>
                    <w:ins w:id="17701" w:author="DuyNgo" w:date="2012-08-10T07:31:00Z"/>
                    <w:rFonts w:ascii="Calibri" w:eastAsia="Times New Roman" w:hAnsi="Calibri" w:cs="Calibri"/>
                    <w:color w:val="000000"/>
                    <w:sz w:val="20"/>
                    <w:szCs w:val="20"/>
                    <w:lang w:eastAsia="ja-JP"/>
                  </w:rPr>
                </w:rPrChange>
              </w:rPr>
            </w:pPr>
            <w:ins w:id="17702" w:author="DuyNgo" w:date="2012-08-10T07:31:00Z">
              <w:r w:rsidRPr="00657B96">
                <w:rPr>
                  <w:rFonts w:ascii="Times New Roman" w:eastAsia="Times New Roman" w:hAnsi="Times New Roman" w:cs="Times New Roman"/>
                  <w:color w:val="000000"/>
                  <w:sz w:val="24"/>
                  <w:szCs w:val="24"/>
                  <w:lang w:eastAsia="ja-JP"/>
                  <w:rPrChange w:id="17703"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17704"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705" w:author="DuyNgo" w:date="2012-08-10T07:31:00Z"/>
                <w:rFonts w:ascii="Times New Roman" w:eastAsia="Times New Roman" w:hAnsi="Times New Roman" w:cs="Times New Roman"/>
                <w:color w:val="000000"/>
                <w:sz w:val="24"/>
                <w:szCs w:val="24"/>
                <w:lang w:eastAsia="ja-JP"/>
                <w:rPrChange w:id="17706" w:author="DuyNgo" w:date="2012-08-10T08:15:00Z">
                  <w:rPr>
                    <w:ins w:id="17707" w:author="DuyNgo" w:date="2012-08-10T07:31:00Z"/>
                    <w:rFonts w:ascii="Calibri" w:eastAsia="Times New Roman" w:hAnsi="Calibri" w:cs="Calibri"/>
                    <w:color w:val="000000"/>
                    <w:sz w:val="20"/>
                    <w:szCs w:val="20"/>
                    <w:lang w:eastAsia="ja-JP"/>
                  </w:rPr>
                </w:rPrChange>
              </w:rPr>
            </w:pPr>
            <w:ins w:id="17708" w:author="DuyNgo" w:date="2012-08-10T07:31:00Z">
              <w:r w:rsidRPr="00657B96">
                <w:rPr>
                  <w:rFonts w:ascii="Times New Roman" w:eastAsia="Times New Roman" w:hAnsi="Times New Roman" w:cs="Times New Roman"/>
                  <w:color w:val="000000"/>
                  <w:sz w:val="24"/>
                  <w:szCs w:val="24"/>
                  <w:lang w:eastAsia="ja-JP"/>
                  <w:rPrChange w:id="17709" w:author="DuyNgo" w:date="2012-08-10T08:15:00Z">
                    <w:rPr>
                      <w:rFonts w:ascii="Calibri" w:eastAsia="Times New Roman" w:hAnsi="Calibri" w:cs="Calibri"/>
                      <w:b/>
                      <w:bCs/>
                      <w:color w:val="000000"/>
                      <w:sz w:val="28"/>
                      <w:szCs w:val="28"/>
                      <w:lang w:eastAsia="ja-JP"/>
                    </w:rPr>
                  </w:rPrChange>
                </w:rPr>
                <w:t>[ProjectEyePortlet] Could not compile source code</w:t>
              </w:r>
            </w:ins>
          </w:p>
        </w:tc>
      </w:tr>
      <w:tr w:rsidR="00E13723" w:rsidRPr="00657B96" w:rsidTr="00E13723">
        <w:trPr>
          <w:trHeight w:val="300"/>
          <w:ins w:id="17710" w:author="DuyNgo" w:date="2012-08-10T07:31:00Z"/>
          <w:trPrChange w:id="1771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7712"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7713" w:author="DuyNgo" w:date="2012-08-10T07:31:00Z"/>
                <w:rFonts w:ascii="Times New Roman" w:eastAsia="Times New Roman" w:hAnsi="Times New Roman" w:cs="Times New Roman"/>
                <w:color w:val="000000"/>
                <w:sz w:val="24"/>
                <w:szCs w:val="24"/>
                <w:lang w:eastAsia="ja-JP"/>
                <w:rPrChange w:id="17714" w:author="DuyNgo" w:date="2012-08-10T08:15:00Z">
                  <w:rPr>
                    <w:ins w:id="17715" w:author="DuyNgo" w:date="2012-08-10T07:31:00Z"/>
                    <w:rFonts w:ascii="Calibri" w:eastAsia="Times New Roman" w:hAnsi="Calibri" w:cs="Calibri"/>
                    <w:color w:val="000000"/>
                    <w:lang w:eastAsia="ja-JP"/>
                  </w:rPr>
                </w:rPrChange>
              </w:rPr>
            </w:pPr>
            <w:ins w:id="17716" w:author="DuyNgo" w:date="2012-08-10T07:31:00Z">
              <w:r w:rsidRPr="00657B96">
                <w:rPr>
                  <w:rFonts w:ascii="Times New Roman" w:eastAsia="Times New Roman" w:hAnsi="Times New Roman" w:cs="Times New Roman"/>
                  <w:color w:val="000000"/>
                  <w:sz w:val="24"/>
                  <w:szCs w:val="24"/>
                  <w:lang w:eastAsia="ja-JP"/>
                  <w:rPrChange w:id="17717" w:author="DuyNgo" w:date="2012-08-10T08:15:00Z">
                    <w:rPr>
                      <w:rFonts w:ascii="Calibri" w:eastAsia="Times New Roman" w:hAnsi="Calibri" w:cs="Calibri"/>
                      <w:b/>
                      <w:bCs/>
                      <w:color w:val="000000"/>
                      <w:sz w:val="28"/>
                      <w:szCs w:val="28"/>
                      <w:lang w:eastAsia="ja-JP"/>
                    </w:rPr>
                  </w:rPrChange>
                </w:rPr>
                <w:t>54</w:t>
              </w:r>
            </w:ins>
          </w:p>
        </w:tc>
        <w:tc>
          <w:tcPr>
            <w:tcW w:w="862" w:type="dxa"/>
            <w:tcBorders>
              <w:top w:val="nil"/>
              <w:left w:val="nil"/>
              <w:bottom w:val="nil"/>
              <w:right w:val="nil"/>
            </w:tcBorders>
            <w:shd w:val="clear" w:color="auto" w:fill="auto"/>
            <w:noWrap/>
            <w:vAlign w:val="bottom"/>
            <w:hideMark/>
            <w:tcPrChange w:id="17718"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719" w:author="DuyNgo" w:date="2012-08-10T07:31:00Z"/>
                <w:rFonts w:ascii="Times New Roman" w:eastAsia="Times New Roman" w:hAnsi="Times New Roman" w:cs="Times New Roman"/>
                <w:color w:val="000000"/>
                <w:sz w:val="24"/>
                <w:szCs w:val="24"/>
                <w:lang w:eastAsia="ja-JP"/>
                <w:rPrChange w:id="17720" w:author="DuyNgo" w:date="2012-08-10T08:15:00Z">
                  <w:rPr>
                    <w:ins w:id="17721" w:author="DuyNgo" w:date="2012-08-10T07:31:00Z"/>
                    <w:rFonts w:ascii="Calibri" w:eastAsia="Times New Roman" w:hAnsi="Calibri" w:cs="Calibri"/>
                    <w:color w:val="000000"/>
                    <w:sz w:val="20"/>
                    <w:szCs w:val="20"/>
                    <w:lang w:eastAsia="ja-JP"/>
                  </w:rPr>
                </w:rPrChange>
              </w:rPr>
            </w:pPr>
            <w:ins w:id="17722" w:author="DuyNgo" w:date="2012-08-10T07:31:00Z">
              <w:r w:rsidRPr="00657B96">
                <w:rPr>
                  <w:rFonts w:ascii="Times New Roman" w:eastAsia="Times New Roman" w:hAnsi="Times New Roman" w:cs="Times New Roman"/>
                  <w:color w:val="000000"/>
                  <w:sz w:val="24"/>
                  <w:szCs w:val="24"/>
                  <w:lang w:eastAsia="ja-JP"/>
                  <w:rPrChange w:id="1772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7724"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725" w:author="DuyNgo" w:date="2012-08-10T07:31:00Z"/>
                <w:rFonts w:ascii="Times New Roman" w:eastAsia="Times New Roman" w:hAnsi="Times New Roman" w:cs="Times New Roman"/>
                <w:color w:val="000000"/>
                <w:sz w:val="24"/>
                <w:szCs w:val="24"/>
                <w:lang w:eastAsia="ja-JP"/>
                <w:rPrChange w:id="17726" w:author="DuyNgo" w:date="2012-08-10T08:15:00Z">
                  <w:rPr>
                    <w:ins w:id="17727" w:author="DuyNgo" w:date="2012-08-10T07:31:00Z"/>
                    <w:rFonts w:ascii="Calibri" w:eastAsia="Times New Roman" w:hAnsi="Calibri" w:cs="Calibri"/>
                    <w:color w:val="000000"/>
                    <w:sz w:val="20"/>
                    <w:szCs w:val="20"/>
                    <w:lang w:eastAsia="ja-JP"/>
                  </w:rPr>
                </w:rPrChange>
              </w:rPr>
            </w:pPr>
            <w:ins w:id="17728" w:author="DuyNgo" w:date="2012-08-10T07:31:00Z">
              <w:r w:rsidRPr="00657B96">
                <w:rPr>
                  <w:rFonts w:ascii="Times New Roman" w:eastAsia="Times New Roman" w:hAnsi="Times New Roman" w:cs="Times New Roman"/>
                  <w:color w:val="000000"/>
                  <w:sz w:val="24"/>
                  <w:szCs w:val="24"/>
                  <w:lang w:eastAsia="ja-JP"/>
                  <w:rPrChange w:id="1772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7730"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731" w:author="DuyNgo" w:date="2012-08-10T07:31:00Z"/>
                <w:rFonts w:ascii="Times New Roman" w:eastAsia="Times New Roman" w:hAnsi="Times New Roman" w:cs="Times New Roman"/>
                <w:color w:val="000000"/>
                <w:sz w:val="24"/>
                <w:szCs w:val="24"/>
                <w:lang w:eastAsia="ja-JP"/>
                <w:rPrChange w:id="17732" w:author="DuyNgo" w:date="2012-08-10T08:15:00Z">
                  <w:rPr>
                    <w:ins w:id="17733" w:author="DuyNgo" w:date="2012-08-10T07:31:00Z"/>
                    <w:rFonts w:ascii="Calibri" w:eastAsia="Times New Roman" w:hAnsi="Calibri" w:cs="Calibri"/>
                    <w:color w:val="000000"/>
                    <w:sz w:val="20"/>
                    <w:szCs w:val="20"/>
                    <w:lang w:eastAsia="ja-JP"/>
                  </w:rPr>
                </w:rPrChange>
              </w:rPr>
            </w:pPr>
            <w:ins w:id="17734" w:author="DuyNgo" w:date="2012-08-10T07:31:00Z">
              <w:r w:rsidRPr="00657B96">
                <w:rPr>
                  <w:rFonts w:ascii="Times New Roman" w:eastAsia="Times New Roman" w:hAnsi="Times New Roman" w:cs="Times New Roman"/>
                  <w:color w:val="000000"/>
                  <w:sz w:val="24"/>
                  <w:szCs w:val="24"/>
                  <w:lang w:eastAsia="ja-JP"/>
                  <w:rPrChange w:id="1773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7736"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737" w:author="DuyNgo" w:date="2012-08-10T07:31:00Z"/>
                <w:rFonts w:ascii="Times New Roman" w:eastAsia="Times New Roman" w:hAnsi="Times New Roman" w:cs="Times New Roman"/>
                <w:color w:val="000000"/>
                <w:sz w:val="24"/>
                <w:szCs w:val="24"/>
                <w:lang w:eastAsia="ja-JP"/>
                <w:rPrChange w:id="17738" w:author="DuyNgo" w:date="2012-08-10T08:15:00Z">
                  <w:rPr>
                    <w:ins w:id="17739" w:author="DuyNgo" w:date="2012-08-10T07:31:00Z"/>
                    <w:rFonts w:ascii="Calibri" w:eastAsia="Times New Roman" w:hAnsi="Calibri" w:cs="Calibri"/>
                    <w:color w:val="000000"/>
                    <w:sz w:val="20"/>
                    <w:szCs w:val="20"/>
                    <w:lang w:eastAsia="ja-JP"/>
                  </w:rPr>
                </w:rPrChange>
              </w:rPr>
            </w:pPr>
            <w:ins w:id="17740" w:author="DuyNgo" w:date="2012-08-10T07:31:00Z">
              <w:r w:rsidRPr="00657B96">
                <w:rPr>
                  <w:rFonts w:ascii="Times New Roman" w:eastAsia="Times New Roman" w:hAnsi="Times New Roman" w:cs="Times New Roman"/>
                  <w:color w:val="000000"/>
                  <w:sz w:val="24"/>
                  <w:szCs w:val="24"/>
                  <w:lang w:eastAsia="ja-JP"/>
                  <w:rPrChange w:id="17741"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17742"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743" w:author="DuyNgo" w:date="2012-08-10T07:31:00Z"/>
                <w:rFonts w:ascii="Times New Roman" w:eastAsia="Times New Roman" w:hAnsi="Times New Roman" w:cs="Times New Roman"/>
                <w:color w:val="000000"/>
                <w:sz w:val="24"/>
                <w:szCs w:val="24"/>
                <w:lang w:eastAsia="ja-JP"/>
                <w:rPrChange w:id="17744" w:author="DuyNgo" w:date="2012-08-10T08:15:00Z">
                  <w:rPr>
                    <w:ins w:id="17745" w:author="DuyNgo" w:date="2012-08-10T07:31:00Z"/>
                    <w:rFonts w:ascii="Calibri" w:eastAsia="Times New Roman" w:hAnsi="Calibri" w:cs="Calibri"/>
                    <w:color w:val="000000"/>
                    <w:sz w:val="20"/>
                    <w:szCs w:val="20"/>
                    <w:lang w:eastAsia="ja-JP"/>
                  </w:rPr>
                </w:rPrChange>
              </w:rPr>
            </w:pPr>
            <w:ins w:id="17746" w:author="DuyNgo" w:date="2012-08-10T07:31:00Z">
              <w:r w:rsidRPr="00657B96">
                <w:rPr>
                  <w:rFonts w:ascii="Times New Roman" w:eastAsia="Times New Roman" w:hAnsi="Times New Roman" w:cs="Times New Roman"/>
                  <w:color w:val="000000"/>
                  <w:sz w:val="24"/>
                  <w:szCs w:val="24"/>
                  <w:lang w:eastAsia="ja-JP"/>
                  <w:rPrChange w:id="17747" w:author="DuyNgo" w:date="2012-08-10T08:15:00Z">
                    <w:rPr>
                      <w:rFonts w:ascii="Calibri" w:eastAsia="Times New Roman" w:hAnsi="Calibri" w:cs="Calibri"/>
                      <w:b/>
                      <w:bCs/>
                      <w:color w:val="000000"/>
                      <w:sz w:val="28"/>
                      <w:szCs w:val="28"/>
                      <w:lang w:eastAsia="ja-JP"/>
                    </w:rPr>
                  </w:rPrChange>
                </w:rPr>
                <w:t>[RequirementPortlet] List of requirements of project is incorrect</w:t>
              </w:r>
            </w:ins>
          </w:p>
        </w:tc>
      </w:tr>
      <w:tr w:rsidR="00E13723" w:rsidRPr="00657B96" w:rsidTr="00E13723">
        <w:trPr>
          <w:trHeight w:val="300"/>
          <w:ins w:id="17748" w:author="DuyNgo" w:date="2012-08-10T07:31:00Z"/>
          <w:trPrChange w:id="1774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7750"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7751" w:author="DuyNgo" w:date="2012-08-10T07:31:00Z"/>
                <w:rFonts w:ascii="Times New Roman" w:eastAsia="Times New Roman" w:hAnsi="Times New Roman" w:cs="Times New Roman"/>
                <w:color w:val="000000"/>
                <w:sz w:val="24"/>
                <w:szCs w:val="24"/>
                <w:lang w:eastAsia="ja-JP"/>
                <w:rPrChange w:id="17752" w:author="DuyNgo" w:date="2012-08-10T08:15:00Z">
                  <w:rPr>
                    <w:ins w:id="17753" w:author="DuyNgo" w:date="2012-08-10T07:31:00Z"/>
                    <w:rFonts w:ascii="Calibri" w:eastAsia="Times New Roman" w:hAnsi="Calibri" w:cs="Calibri"/>
                    <w:color w:val="000000"/>
                    <w:lang w:eastAsia="ja-JP"/>
                  </w:rPr>
                </w:rPrChange>
              </w:rPr>
            </w:pPr>
            <w:ins w:id="17754" w:author="DuyNgo" w:date="2012-08-10T07:31:00Z">
              <w:r w:rsidRPr="00657B96">
                <w:rPr>
                  <w:rFonts w:ascii="Times New Roman" w:eastAsia="Times New Roman" w:hAnsi="Times New Roman" w:cs="Times New Roman"/>
                  <w:color w:val="000000"/>
                  <w:sz w:val="24"/>
                  <w:szCs w:val="24"/>
                  <w:lang w:eastAsia="ja-JP"/>
                  <w:rPrChange w:id="17755" w:author="DuyNgo" w:date="2012-08-10T08:15:00Z">
                    <w:rPr>
                      <w:rFonts w:ascii="Calibri" w:eastAsia="Times New Roman" w:hAnsi="Calibri" w:cs="Calibri"/>
                      <w:b/>
                      <w:bCs/>
                      <w:color w:val="000000"/>
                      <w:sz w:val="28"/>
                      <w:szCs w:val="28"/>
                      <w:lang w:eastAsia="ja-JP"/>
                    </w:rPr>
                  </w:rPrChange>
                </w:rPr>
                <w:lastRenderedPageBreak/>
                <w:t>55</w:t>
              </w:r>
            </w:ins>
          </w:p>
        </w:tc>
        <w:tc>
          <w:tcPr>
            <w:tcW w:w="862" w:type="dxa"/>
            <w:tcBorders>
              <w:top w:val="nil"/>
              <w:left w:val="nil"/>
              <w:bottom w:val="nil"/>
              <w:right w:val="nil"/>
            </w:tcBorders>
            <w:shd w:val="clear" w:color="auto" w:fill="auto"/>
            <w:noWrap/>
            <w:vAlign w:val="bottom"/>
            <w:hideMark/>
            <w:tcPrChange w:id="17756"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757" w:author="DuyNgo" w:date="2012-08-10T07:31:00Z"/>
                <w:rFonts w:ascii="Times New Roman" w:eastAsia="Times New Roman" w:hAnsi="Times New Roman" w:cs="Times New Roman"/>
                <w:color w:val="000000"/>
                <w:sz w:val="24"/>
                <w:szCs w:val="24"/>
                <w:lang w:eastAsia="ja-JP"/>
                <w:rPrChange w:id="17758" w:author="DuyNgo" w:date="2012-08-10T08:15:00Z">
                  <w:rPr>
                    <w:ins w:id="17759" w:author="DuyNgo" w:date="2012-08-10T07:31:00Z"/>
                    <w:rFonts w:ascii="Calibri" w:eastAsia="Times New Roman" w:hAnsi="Calibri" w:cs="Calibri"/>
                    <w:color w:val="000000"/>
                    <w:sz w:val="20"/>
                    <w:szCs w:val="20"/>
                    <w:lang w:eastAsia="ja-JP"/>
                  </w:rPr>
                </w:rPrChange>
              </w:rPr>
            </w:pPr>
            <w:ins w:id="17760" w:author="DuyNgo" w:date="2012-08-10T07:31:00Z">
              <w:r w:rsidRPr="00657B96">
                <w:rPr>
                  <w:rFonts w:ascii="Times New Roman" w:eastAsia="Times New Roman" w:hAnsi="Times New Roman" w:cs="Times New Roman"/>
                  <w:color w:val="000000"/>
                  <w:sz w:val="24"/>
                  <w:szCs w:val="24"/>
                  <w:lang w:eastAsia="ja-JP"/>
                  <w:rPrChange w:id="1776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7762"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763" w:author="DuyNgo" w:date="2012-08-10T07:31:00Z"/>
                <w:rFonts w:ascii="Times New Roman" w:eastAsia="Times New Roman" w:hAnsi="Times New Roman" w:cs="Times New Roman"/>
                <w:color w:val="000000"/>
                <w:sz w:val="24"/>
                <w:szCs w:val="24"/>
                <w:lang w:eastAsia="ja-JP"/>
                <w:rPrChange w:id="17764" w:author="DuyNgo" w:date="2012-08-10T08:15:00Z">
                  <w:rPr>
                    <w:ins w:id="17765" w:author="DuyNgo" w:date="2012-08-10T07:31:00Z"/>
                    <w:rFonts w:ascii="Calibri" w:eastAsia="Times New Roman" w:hAnsi="Calibri" w:cs="Calibri"/>
                    <w:color w:val="000000"/>
                    <w:sz w:val="20"/>
                    <w:szCs w:val="20"/>
                    <w:lang w:eastAsia="ja-JP"/>
                  </w:rPr>
                </w:rPrChange>
              </w:rPr>
            </w:pPr>
            <w:ins w:id="17766" w:author="DuyNgo" w:date="2012-08-10T07:31:00Z">
              <w:r w:rsidRPr="00657B96">
                <w:rPr>
                  <w:rFonts w:ascii="Times New Roman" w:eastAsia="Times New Roman" w:hAnsi="Times New Roman" w:cs="Times New Roman"/>
                  <w:color w:val="000000"/>
                  <w:sz w:val="24"/>
                  <w:szCs w:val="24"/>
                  <w:lang w:eastAsia="ja-JP"/>
                  <w:rPrChange w:id="17767"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17768"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769" w:author="DuyNgo" w:date="2012-08-10T07:31:00Z"/>
                <w:rFonts w:ascii="Times New Roman" w:eastAsia="Times New Roman" w:hAnsi="Times New Roman" w:cs="Times New Roman"/>
                <w:color w:val="000000"/>
                <w:sz w:val="24"/>
                <w:szCs w:val="24"/>
                <w:lang w:eastAsia="ja-JP"/>
                <w:rPrChange w:id="17770" w:author="DuyNgo" w:date="2012-08-10T08:15:00Z">
                  <w:rPr>
                    <w:ins w:id="17771" w:author="DuyNgo" w:date="2012-08-10T07:31:00Z"/>
                    <w:rFonts w:ascii="Calibri" w:eastAsia="Times New Roman" w:hAnsi="Calibri" w:cs="Calibri"/>
                    <w:color w:val="000000"/>
                    <w:sz w:val="20"/>
                    <w:szCs w:val="20"/>
                    <w:lang w:eastAsia="ja-JP"/>
                  </w:rPr>
                </w:rPrChange>
              </w:rPr>
            </w:pPr>
            <w:ins w:id="17772" w:author="DuyNgo" w:date="2012-08-10T07:31:00Z">
              <w:r w:rsidRPr="00657B96">
                <w:rPr>
                  <w:rFonts w:ascii="Times New Roman" w:eastAsia="Times New Roman" w:hAnsi="Times New Roman" w:cs="Times New Roman"/>
                  <w:color w:val="000000"/>
                  <w:sz w:val="24"/>
                  <w:szCs w:val="24"/>
                  <w:lang w:eastAsia="ja-JP"/>
                  <w:rPrChange w:id="17773"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7774"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775" w:author="DuyNgo" w:date="2012-08-10T07:31:00Z"/>
                <w:rFonts w:ascii="Times New Roman" w:eastAsia="Times New Roman" w:hAnsi="Times New Roman" w:cs="Times New Roman"/>
                <w:color w:val="000000"/>
                <w:sz w:val="24"/>
                <w:szCs w:val="24"/>
                <w:lang w:eastAsia="ja-JP"/>
                <w:rPrChange w:id="17776" w:author="DuyNgo" w:date="2012-08-10T08:15:00Z">
                  <w:rPr>
                    <w:ins w:id="17777" w:author="DuyNgo" w:date="2012-08-10T07:31:00Z"/>
                    <w:rFonts w:ascii="Calibri" w:eastAsia="Times New Roman" w:hAnsi="Calibri" w:cs="Calibri"/>
                    <w:color w:val="000000"/>
                    <w:sz w:val="20"/>
                    <w:szCs w:val="20"/>
                    <w:lang w:eastAsia="ja-JP"/>
                  </w:rPr>
                </w:rPrChange>
              </w:rPr>
            </w:pPr>
            <w:ins w:id="17778" w:author="DuyNgo" w:date="2012-08-10T07:31:00Z">
              <w:r w:rsidRPr="00657B96">
                <w:rPr>
                  <w:rFonts w:ascii="Times New Roman" w:eastAsia="Times New Roman" w:hAnsi="Times New Roman" w:cs="Times New Roman"/>
                  <w:color w:val="000000"/>
                  <w:sz w:val="24"/>
                  <w:szCs w:val="24"/>
                  <w:lang w:eastAsia="ja-JP"/>
                  <w:rPrChange w:id="17779" w:author="DuyNgo" w:date="2012-08-10T08:15:00Z">
                    <w:rPr>
                      <w:rFonts w:ascii="Calibri" w:eastAsia="Times New Roman" w:hAnsi="Calibri" w:cs="Calibri"/>
                      <w:b/>
                      <w:bCs/>
                      <w:color w:val="000000"/>
                      <w:sz w:val="28"/>
                      <w:szCs w:val="28"/>
                      <w:lang w:eastAsia="ja-JP"/>
                    </w:rPr>
                  </w:rPrChange>
                </w:rPr>
                <w:t>thachln</w:t>
              </w:r>
            </w:ins>
          </w:p>
        </w:tc>
        <w:tc>
          <w:tcPr>
            <w:tcW w:w="12498" w:type="dxa"/>
            <w:tcBorders>
              <w:top w:val="nil"/>
              <w:left w:val="nil"/>
              <w:bottom w:val="nil"/>
              <w:right w:val="nil"/>
            </w:tcBorders>
            <w:shd w:val="clear" w:color="auto" w:fill="auto"/>
            <w:noWrap/>
            <w:vAlign w:val="bottom"/>
            <w:hideMark/>
            <w:tcPrChange w:id="17780"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781" w:author="DuyNgo" w:date="2012-08-10T07:31:00Z"/>
                <w:rFonts w:ascii="Times New Roman" w:eastAsia="Times New Roman" w:hAnsi="Times New Roman" w:cs="Times New Roman"/>
                <w:color w:val="000000"/>
                <w:sz w:val="24"/>
                <w:szCs w:val="24"/>
                <w:lang w:eastAsia="ja-JP"/>
                <w:rPrChange w:id="17782" w:author="DuyNgo" w:date="2012-08-10T08:15:00Z">
                  <w:rPr>
                    <w:ins w:id="17783" w:author="DuyNgo" w:date="2012-08-10T07:31:00Z"/>
                    <w:rFonts w:ascii="Calibri" w:eastAsia="Times New Roman" w:hAnsi="Calibri" w:cs="Calibri"/>
                    <w:color w:val="000000"/>
                    <w:sz w:val="20"/>
                    <w:szCs w:val="20"/>
                    <w:lang w:eastAsia="ja-JP"/>
                  </w:rPr>
                </w:rPrChange>
              </w:rPr>
            </w:pPr>
            <w:ins w:id="17784" w:author="DuyNgo" w:date="2012-08-10T07:31:00Z">
              <w:r w:rsidRPr="00657B96">
                <w:rPr>
                  <w:rFonts w:ascii="Times New Roman" w:eastAsia="Times New Roman" w:hAnsi="Times New Roman" w:cs="Times New Roman"/>
                  <w:color w:val="000000"/>
                  <w:sz w:val="24"/>
                  <w:szCs w:val="24"/>
                  <w:lang w:eastAsia="ja-JP"/>
                  <w:rPrChange w:id="17785" w:author="DuyNgo" w:date="2012-08-10T08:15:00Z">
                    <w:rPr>
                      <w:rFonts w:ascii="Calibri" w:eastAsia="Times New Roman" w:hAnsi="Calibri" w:cs="Calibri"/>
                      <w:b/>
                      <w:bCs/>
                      <w:color w:val="000000"/>
                      <w:sz w:val="28"/>
                      <w:szCs w:val="28"/>
                      <w:lang w:eastAsia="ja-JP"/>
                    </w:rPr>
                  </w:rPrChange>
                </w:rPr>
                <w:t>[ProjectEyePortlet] Click on the item with HAND CURSOR but no action</w:t>
              </w:r>
            </w:ins>
          </w:p>
        </w:tc>
      </w:tr>
      <w:tr w:rsidR="00E13723" w:rsidRPr="00657B96" w:rsidTr="00E13723">
        <w:trPr>
          <w:trHeight w:val="300"/>
          <w:ins w:id="17786" w:author="DuyNgo" w:date="2012-08-10T07:31:00Z"/>
          <w:trPrChange w:id="1778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7788"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7789" w:author="DuyNgo" w:date="2012-08-10T07:31:00Z"/>
                <w:rFonts w:ascii="Times New Roman" w:eastAsia="Times New Roman" w:hAnsi="Times New Roman" w:cs="Times New Roman"/>
                <w:color w:val="000000"/>
                <w:sz w:val="24"/>
                <w:szCs w:val="24"/>
                <w:lang w:eastAsia="ja-JP"/>
                <w:rPrChange w:id="17790" w:author="DuyNgo" w:date="2012-08-10T08:15:00Z">
                  <w:rPr>
                    <w:ins w:id="17791" w:author="DuyNgo" w:date="2012-08-10T07:31:00Z"/>
                    <w:rFonts w:ascii="Calibri" w:eastAsia="Times New Roman" w:hAnsi="Calibri" w:cs="Calibri"/>
                    <w:color w:val="000000"/>
                    <w:lang w:eastAsia="ja-JP"/>
                  </w:rPr>
                </w:rPrChange>
              </w:rPr>
            </w:pPr>
            <w:ins w:id="17792" w:author="DuyNgo" w:date="2012-08-10T07:31:00Z">
              <w:r w:rsidRPr="00657B96">
                <w:rPr>
                  <w:rFonts w:ascii="Times New Roman" w:eastAsia="Times New Roman" w:hAnsi="Times New Roman" w:cs="Times New Roman"/>
                  <w:color w:val="000000"/>
                  <w:sz w:val="24"/>
                  <w:szCs w:val="24"/>
                  <w:lang w:eastAsia="ja-JP"/>
                  <w:rPrChange w:id="17793" w:author="DuyNgo" w:date="2012-08-10T08:15:00Z">
                    <w:rPr>
                      <w:rFonts w:ascii="Calibri" w:eastAsia="Times New Roman" w:hAnsi="Calibri" w:cs="Calibri"/>
                      <w:b/>
                      <w:bCs/>
                      <w:color w:val="000000"/>
                      <w:sz w:val="28"/>
                      <w:szCs w:val="28"/>
                      <w:lang w:eastAsia="ja-JP"/>
                    </w:rPr>
                  </w:rPrChange>
                </w:rPr>
                <w:t>56</w:t>
              </w:r>
            </w:ins>
          </w:p>
        </w:tc>
        <w:tc>
          <w:tcPr>
            <w:tcW w:w="862" w:type="dxa"/>
            <w:tcBorders>
              <w:top w:val="nil"/>
              <w:left w:val="nil"/>
              <w:bottom w:val="nil"/>
              <w:right w:val="nil"/>
            </w:tcBorders>
            <w:shd w:val="clear" w:color="auto" w:fill="auto"/>
            <w:noWrap/>
            <w:vAlign w:val="bottom"/>
            <w:hideMark/>
            <w:tcPrChange w:id="17794"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795" w:author="DuyNgo" w:date="2012-08-10T07:31:00Z"/>
                <w:rFonts w:ascii="Times New Roman" w:eastAsia="Times New Roman" w:hAnsi="Times New Roman" w:cs="Times New Roman"/>
                <w:color w:val="000000"/>
                <w:sz w:val="24"/>
                <w:szCs w:val="24"/>
                <w:lang w:eastAsia="ja-JP"/>
                <w:rPrChange w:id="17796" w:author="DuyNgo" w:date="2012-08-10T08:15:00Z">
                  <w:rPr>
                    <w:ins w:id="17797" w:author="DuyNgo" w:date="2012-08-10T07:31:00Z"/>
                    <w:rFonts w:ascii="Calibri" w:eastAsia="Times New Roman" w:hAnsi="Calibri" w:cs="Calibri"/>
                    <w:color w:val="000000"/>
                    <w:sz w:val="20"/>
                    <w:szCs w:val="20"/>
                    <w:lang w:eastAsia="ja-JP"/>
                  </w:rPr>
                </w:rPrChange>
              </w:rPr>
            </w:pPr>
            <w:ins w:id="17798" w:author="DuyNgo" w:date="2012-08-10T07:31:00Z">
              <w:r w:rsidRPr="00657B96">
                <w:rPr>
                  <w:rFonts w:ascii="Times New Roman" w:eastAsia="Times New Roman" w:hAnsi="Times New Roman" w:cs="Times New Roman"/>
                  <w:color w:val="000000"/>
                  <w:sz w:val="24"/>
                  <w:szCs w:val="24"/>
                  <w:lang w:eastAsia="ja-JP"/>
                  <w:rPrChange w:id="1779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7800"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801" w:author="DuyNgo" w:date="2012-08-10T07:31:00Z"/>
                <w:rFonts w:ascii="Times New Roman" w:eastAsia="Times New Roman" w:hAnsi="Times New Roman" w:cs="Times New Roman"/>
                <w:color w:val="000000"/>
                <w:sz w:val="24"/>
                <w:szCs w:val="24"/>
                <w:lang w:eastAsia="ja-JP"/>
                <w:rPrChange w:id="17802" w:author="DuyNgo" w:date="2012-08-10T08:15:00Z">
                  <w:rPr>
                    <w:ins w:id="17803" w:author="DuyNgo" w:date="2012-08-10T07:31:00Z"/>
                    <w:rFonts w:ascii="Calibri" w:eastAsia="Times New Roman" w:hAnsi="Calibri" w:cs="Calibri"/>
                    <w:color w:val="000000"/>
                    <w:sz w:val="20"/>
                    <w:szCs w:val="20"/>
                    <w:lang w:eastAsia="ja-JP"/>
                  </w:rPr>
                </w:rPrChange>
              </w:rPr>
            </w:pPr>
            <w:ins w:id="17804" w:author="DuyNgo" w:date="2012-08-10T07:31:00Z">
              <w:r w:rsidRPr="00657B96">
                <w:rPr>
                  <w:rFonts w:ascii="Times New Roman" w:eastAsia="Times New Roman" w:hAnsi="Times New Roman" w:cs="Times New Roman"/>
                  <w:color w:val="000000"/>
                  <w:sz w:val="24"/>
                  <w:szCs w:val="24"/>
                  <w:lang w:eastAsia="ja-JP"/>
                  <w:rPrChange w:id="1780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7806"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807" w:author="DuyNgo" w:date="2012-08-10T07:31:00Z"/>
                <w:rFonts w:ascii="Times New Roman" w:eastAsia="Times New Roman" w:hAnsi="Times New Roman" w:cs="Times New Roman"/>
                <w:color w:val="000000"/>
                <w:sz w:val="24"/>
                <w:szCs w:val="24"/>
                <w:lang w:eastAsia="ja-JP"/>
                <w:rPrChange w:id="17808" w:author="DuyNgo" w:date="2012-08-10T08:15:00Z">
                  <w:rPr>
                    <w:ins w:id="17809" w:author="DuyNgo" w:date="2012-08-10T07:31:00Z"/>
                    <w:rFonts w:ascii="Calibri" w:eastAsia="Times New Roman" w:hAnsi="Calibri" w:cs="Calibri"/>
                    <w:color w:val="000000"/>
                    <w:sz w:val="20"/>
                    <w:szCs w:val="20"/>
                    <w:lang w:eastAsia="ja-JP"/>
                  </w:rPr>
                </w:rPrChange>
              </w:rPr>
            </w:pPr>
            <w:ins w:id="17810" w:author="DuyNgo" w:date="2012-08-10T07:31:00Z">
              <w:r w:rsidRPr="00657B96">
                <w:rPr>
                  <w:rFonts w:ascii="Times New Roman" w:eastAsia="Times New Roman" w:hAnsi="Times New Roman" w:cs="Times New Roman"/>
                  <w:color w:val="000000"/>
                  <w:sz w:val="24"/>
                  <w:szCs w:val="24"/>
                  <w:lang w:eastAsia="ja-JP"/>
                  <w:rPrChange w:id="1781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7812"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813" w:author="DuyNgo" w:date="2012-08-10T07:31:00Z"/>
                <w:rFonts w:ascii="Times New Roman" w:eastAsia="Times New Roman" w:hAnsi="Times New Roman" w:cs="Times New Roman"/>
                <w:color w:val="000000"/>
                <w:sz w:val="24"/>
                <w:szCs w:val="24"/>
                <w:lang w:eastAsia="ja-JP"/>
                <w:rPrChange w:id="17814" w:author="DuyNgo" w:date="2012-08-10T08:15:00Z">
                  <w:rPr>
                    <w:ins w:id="17815" w:author="DuyNgo" w:date="2012-08-10T07:31:00Z"/>
                    <w:rFonts w:ascii="Calibri" w:eastAsia="Times New Roman" w:hAnsi="Calibri" w:cs="Calibri"/>
                    <w:color w:val="000000"/>
                    <w:sz w:val="20"/>
                    <w:szCs w:val="20"/>
                    <w:lang w:eastAsia="ja-JP"/>
                  </w:rPr>
                </w:rPrChange>
              </w:rPr>
            </w:pPr>
            <w:ins w:id="17816" w:author="DuyNgo" w:date="2012-08-10T07:31:00Z">
              <w:r w:rsidRPr="00657B96">
                <w:rPr>
                  <w:rFonts w:ascii="Times New Roman" w:eastAsia="Times New Roman" w:hAnsi="Times New Roman" w:cs="Times New Roman"/>
                  <w:color w:val="000000"/>
                  <w:sz w:val="24"/>
                  <w:szCs w:val="24"/>
                  <w:lang w:eastAsia="ja-JP"/>
                  <w:rPrChange w:id="17817"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17818"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819" w:author="DuyNgo" w:date="2012-08-10T07:31:00Z"/>
                <w:rFonts w:ascii="Times New Roman" w:eastAsia="Times New Roman" w:hAnsi="Times New Roman" w:cs="Times New Roman"/>
                <w:color w:val="000000"/>
                <w:sz w:val="24"/>
                <w:szCs w:val="24"/>
                <w:lang w:eastAsia="ja-JP"/>
                <w:rPrChange w:id="17820" w:author="DuyNgo" w:date="2012-08-10T08:15:00Z">
                  <w:rPr>
                    <w:ins w:id="17821" w:author="DuyNgo" w:date="2012-08-10T07:31:00Z"/>
                    <w:rFonts w:ascii="Calibri" w:eastAsia="Times New Roman" w:hAnsi="Calibri" w:cs="Calibri"/>
                    <w:color w:val="000000"/>
                    <w:sz w:val="20"/>
                    <w:szCs w:val="20"/>
                    <w:lang w:eastAsia="ja-JP"/>
                  </w:rPr>
                </w:rPrChange>
              </w:rPr>
            </w:pPr>
            <w:ins w:id="17822" w:author="DuyNgo" w:date="2012-08-10T07:31:00Z">
              <w:r w:rsidRPr="00657B96">
                <w:rPr>
                  <w:rFonts w:ascii="Times New Roman" w:eastAsia="Times New Roman" w:hAnsi="Times New Roman" w:cs="Times New Roman"/>
                  <w:color w:val="000000"/>
                  <w:sz w:val="24"/>
                  <w:szCs w:val="24"/>
                  <w:lang w:eastAsia="ja-JP"/>
                  <w:rPrChange w:id="17823" w:author="DuyNgo" w:date="2012-08-10T08:15:00Z">
                    <w:rPr>
                      <w:rFonts w:ascii="Calibri" w:eastAsia="Times New Roman" w:hAnsi="Calibri" w:cs="Calibri"/>
                      <w:b/>
                      <w:bCs/>
                      <w:color w:val="000000"/>
                      <w:sz w:val="28"/>
                      <w:szCs w:val="28"/>
                      <w:lang w:eastAsia="ja-JP"/>
                    </w:rPr>
                  </w:rPrChange>
                </w:rPr>
                <w:t>[ProjectEyePortlet] There is no confirmation screen before delete</w:t>
              </w:r>
            </w:ins>
          </w:p>
        </w:tc>
      </w:tr>
      <w:tr w:rsidR="00E13723" w:rsidRPr="00657B96" w:rsidTr="00E13723">
        <w:trPr>
          <w:trHeight w:val="300"/>
          <w:ins w:id="17824" w:author="DuyNgo" w:date="2012-08-10T07:31:00Z"/>
          <w:trPrChange w:id="1782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7826"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7827" w:author="DuyNgo" w:date="2012-08-10T07:31:00Z"/>
                <w:rFonts w:ascii="Times New Roman" w:eastAsia="Times New Roman" w:hAnsi="Times New Roman" w:cs="Times New Roman"/>
                <w:color w:val="000000"/>
                <w:sz w:val="24"/>
                <w:szCs w:val="24"/>
                <w:lang w:eastAsia="ja-JP"/>
                <w:rPrChange w:id="17828" w:author="DuyNgo" w:date="2012-08-10T08:15:00Z">
                  <w:rPr>
                    <w:ins w:id="17829" w:author="DuyNgo" w:date="2012-08-10T07:31:00Z"/>
                    <w:rFonts w:ascii="Calibri" w:eastAsia="Times New Roman" w:hAnsi="Calibri" w:cs="Calibri"/>
                    <w:color w:val="000000"/>
                    <w:lang w:eastAsia="ja-JP"/>
                  </w:rPr>
                </w:rPrChange>
              </w:rPr>
            </w:pPr>
            <w:ins w:id="17830" w:author="DuyNgo" w:date="2012-08-10T07:31:00Z">
              <w:r w:rsidRPr="00657B96">
                <w:rPr>
                  <w:rFonts w:ascii="Times New Roman" w:eastAsia="Times New Roman" w:hAnsi="Times New Roman" w:cs="Times New Roman"/>
                  <w:color w:val="000000"/>
                  <w:sz w:val="24"/>
                  <w:szCs w:val="24"/>
                  <w:lang w:eastAsia="ja-JP"/>
                  <w:rPrChange w:id="17831" w:author="DuyNgo" w:date="2012-08-10T08:15:00Z">
                    <w:rPr>
                      <w:rFonts w:ascii="Calibri" w:eastAsia="Times New Roman" w:hAnsi="Calibri" w:cs="Calibri"/>
                      <w:b/>
                      <w:bCs/>
                      <w:color w:val="000000"/>
                      <w:sz w:val="28"/>
                      <w:szCs w:val="28"/>
                      <w:lang w:eastAsia="ja-JP"/>
                    </w:rPr>
                  </w:rPrChange>
                </w:rPr>
                <w:t>57</w:t>
              </w:r>
            </w:ins>
          </w:p>
        </w:tc>
        <w:tc>
          <w:tcPr>
            <w:tcW w:w="862" w:type="dxa"/>
            <w:tcBorders>
              <w:top w:val="nil"/>
              <w:left w:val="nil"/>
              <w:bottom w:val="nil"/>
              <w:right w:val="nil"/>
            </w:tcBorders>
            <w:shd w:val="clear" w:color="auto" w:fill="auto"/>
            <w:noWrap/>
            <w:vAlign w:val="bottom"/>
            <w:hideMark/>
            <w:tcPrChange w:id="17832"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833" w:author="DuyNgo" w:date="2012-08-10T07:31:00Z"/>
                <w:rFonts w:ascii="Times New Roman" w:eastAsia="Times New Roman" w:hAnsi="Times New Roman" w:cs="Times New Roman"/>
                <w:color w:val="000000"/>
                <w:sz w:val="24"/>
                <w:szCs w:val="24"/>
                <w:lang w:eastAsia="ja-JP"/>
                <w:rPrChange w:id="17834" w:author="DuyNgo" w:date="2012-08-10T08:15:00Z">
                  <w:rPr>
                    <w:ins w:id="17835" w:author="DuyNgo" w:date="2012-08-10T07:31:00Z"/>
                    <w:rFonts w:ascii="Calibri" w:eastAsia="Times New Roman" w:hAnsi="Calibri" w:cs="Calibri"/>
                    <w:color w:val="000000"/>
                    <w:sz w:val="20"/>
                    <w:szCs w:val="20"/>
                    <w:lang w:eastAsia="ja-JP"/>
                  </w:rPr>
                </w:rPrChange>
              </w:rPr>
            </w:pPr>
            <w:ins w:id="17836" w:author="DuyNgo" w:date="2012-08-10T07:31:00Z">
              <w:r w:rsidRPr="00657B96">
                <w:rPr>
                  <w:rFonts w:ascii="Times New Roman" w:eastAsia="Times New Roman" w:hAnsi="Times New Roman" w:cs="Times New Roman"/>
                  <w:color w:val="000000"/>
                  <w:sz w:val="24"/>
                  <w:szCs w:val="24"/>
                  <w:lang w:eastAsia="ja-JP"/>
                  <w:rPrChange w:id="1783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7838"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839" w:author="DuyNgo" w:date="2012-08-10T07:31:00Z"/>
                <w:rFonts w:ascii="Times New Roman" w:eastAsia="Times New Roman" w:hAnsi="Times New Roman" w:cs="Times New Roman"/>
                <w:color w:val="000000"/>
                <w:sz w:val="24"/>
                <w:szCs w:val="24"/>
                <w:lang w:eastAsia="ja-JP"/>
                <w:rPrChange w:id="17840" w:author="DuyNgo" w:date="2012-08-10T08:15:00Z">
                  <w:rPr>
                    <w:ins w:id="17841" w:author="DuyNgo" w:date="2012-08-10T07:31:00Z"/>
                    <w:rFonts w:ascii="Calibri" w:eastAsia="Times New Roman" w:hAnsi="Calibri" w:cs="Calibri"/>
                    <w:color w:val="000000"/>
                    <w:sz w:val="20"/>
                    <w:szCs w:val="20"/>
                    <w:lang w:eastAsia="ja-JP"/>
                  </w:rPr>
                </w:rPrChange>
              </w:rPr>
            </w:pPr>
            <w:ins w:id="17842" w:author="DuyNgo" w:date="2012-08-10T07:31:00Z">
              <w:r w:rsidRPr="00657B96">
                <w:rPr>
                  <w:rFonts w:ascii="Times New Roman" w:eastAsia="Times New Roman" w:hAnsi="Times New Roman" w:cs="Times New Roman"/>
                  <w:color w:val="000000"/>
                  <w:sz w:val="24"/>
                  <w:szCs w:val="24"/>
                  <w:lang w:eastAsia="ja-JP"/>
                  <w:rPrChange w:id="1784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7844"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845" w:author="DuyNgo" w:date="2012-08-10T07:31:00Z"/>
                <w:rFonts w:ascii="Times New Roman" w:eastAsia="Times New Roman" w:hAnsi="Times New Roman" w:cs="Times New Roman"/>
                <w:color w:val="000000"/>
                <w:sz w:val="24"/>
                <w:szCs w:val="24"/>
                <w:lang w:eastAsia="ja-JP"/>
                <w:rPrChange w:id="17846" w:author="DuyNgo" w:date="2012-08-10T08:15:00Z">
                  <w:rPr>
                    <w:ins w:id="17847" w:author="DuyNgo" w:date="2012-08-10T07:31:00Z"/>
                    <w:rFonts w:ascii="Calibri" w:eastAsia="Times New Roman" w:hAnsi="Calibri" w:cs="Calibri"/>
                    <w:color w:val="000000"/>
                    <w:sz w:val="20"/>
                    <w:szCs w:val="20"/>
                    <w:lang w:eastAsia="ja-JP"/>
                  </w:rPr>
                </w:rPrChange>
              </w:rPr>
            </w:pPr>
            <w:ins w:id="17848" w:author="DuyNgo" w:date="2012-08-10T07:31:00Z">
              <w:r w:rsidRPr="00657B96">
                <w:rPr>
                  <w:rFonts w:ascii="Times New Roman" w:eastAsia="Times New Roman" w:hAnsi="Times New Roman" w:cs="Times New Roman"/>
                  <w:color w:val="000000"/>
                  <w:sz w:val="24"/>
                  <w:szCs w:val="24"/>
                  <w:lang w:eastAsia="ja-JP"/>
                  <w:rPrChange w:id="1784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7850"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851" w:author="DuyNgo" w:date="2012-08-10T07:31:00Z"/>
                <w:rFonts w:ascii="Times New Roman" w:eastAsia="Times New Roman" w:hAnsi="Times New Roman" w:cs="Times New Roman"/>
                <w:color w:val="000000"/>
                <w:sz w:val="24"/>
                <w:szCs w:val="24"/>
                <w:lang w:eastAsia="ja-JP"/>
                <w:rPrChange w:id="17852" w:author="DuyNgo" w:date="2012-08-10T08:15:00Z">
                  <w:rPr>
                    <w:ins w:id="17853" w:author="DuyNgo" w:date="2012-08-10T07:31:00Z"/>
                    <w:rFonts w:ascii="Calibri" w:eastAsia="Times New Roman" w:hAnsi="Calibri" w:cs="Calibri"/>
                    <w:color w:val="000000"/>
                    <w:sz w:val="20"/>
                    <w:szCs w:val="20"/>
                    <w:lang w:eastAsia="ja-JP"/>
                  </w:rPr>
                </w:rPrChange>
              </w:rPr>
            </w:pPr>
            <w:ins w:id="17854" w:author="DuyNgo" w:date="2012-08-10T07:31:00Z">
              <w:r w:rsidRPr="00657B96">
                <w:rPr>
                  <w:rFonts w:ascii="Times New Roman" w:eastAsia="Times New Roman" w:hAnsi="Times New Roman" w:cs="Times New Roman"/>
                  <w:color w:val="000000"/>
                  <w:sz w:val="24"/>
                  <w:szCs w:val="24"/>
                  <w:lang w:eastAsia="ja-JP"/>
                  <w:rPrChange w:id="17855"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17856"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857" w:author="DuyNgo" w:date="2012-08-10T07:31:00Z"/>
                <w:rFonts w:ascii="Times New Roman" w:eastAsia="Times New Roman" w:hAnsi="Times New Roman" w:cs="Times New Roman"/>
                <w:color w:val="000000"/>
                <w:sz w:val="24"/>
                <w:szCs w:val="24"/>
                <w:lang w:eastAsia="ja-JP"/>
                <w:rPrChange w:id="17858" w:author="DuyNgo" w:date="2012-08-10T08:15:00Z">
                  <w:rPr>
                    <w:ins w:id="17859" w:author="DuyNgo" w:date="2012-08-10T07:31:00Z"/>
                    <w:rFonts w:ascii="Calibri" w:eastAsia="Times New Roman" w:hAnsi="Calibri" w:cs="Calibri"/>
                    <w:color w:val="000000"/>
                    <w:sz w:val="20"/>
                    <w:szCs w:val="20"/>
                    <w:lang w:eastAsia="ja-JP"/>
                  </w:rPr>
                </w:rPrChange>
              </w:rPr>
            </w:pPr>
            <w:ins w:id="17860" w:author="DuyNgo" w:date="2012-08-10T07:31:00Z">
              <w:r w:rsidRPr="00657B96">
                <w:rPr>
                  <w:rFonts w:ascii="Times New Roman" w:eastAsia="Times New Roman" w:hAnsi="Times New Roman" w:cs="Times New Roman"/>
                  <w:color w:val="000000"/>
                  <w:sz w:val="24"/>
                  <w:szCs w:val="24"/>
                  <w:lang w:eastAsia="ja-JP"/>
                  <w:rPrChange w:id="17861" w:author="DuyNgo" w:date="2012-08-10T08:15:00Z">
                    <w:rPr>
                      <w:rFonts w:ascii="Calibri" w:eastAsia="Times New Roman" w:hAnsi="Calibri" w:cs="Calibri"/>
                      <w:b/>
                      <w:bCs/>
                      <w:color w:val="000000"/>
                      <w:sz w:val="28"/>
                      <w:szCs w:val="28"/>
                      <w:lang w:eastAsia="ja-JP"/>
                    </w:rPr>
                  </w:rPrChange>
                </w:rPr>
                <w:t>[ProjectEyePortlet] Size of Project Code is not matched with size of field in database</w:t>
              </w:r>
            </w:ins>
          </w:p>
        </w:tc>
      </w:tr>
      <w:tr w:rsidR="00E13723" w:rsidRPr="00657B96" w:rsidTr="00E13723">
        <w:trPr>
          <w:trHeight w:val="300"/>
          <w:ins w:id="17862" w:author="DuyNgo" w:date="2012-08-10T07:31:00Z"/>
          <w:trPrChange w:id="1786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7864"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7865" w:author="DuyNgo" w:date="2012-08-10T07:31:00Z"/>
                <w:rFonts w:ascii="Times New Roman" w:eastAsia="Times New Roman" w:hAnsi="Times New Roman" w:cs="Times New Roman"/>
                <w:color w:val="000000"/>
                <w:sz w:val="24"/>
                <w:szCs w:val="24"/>
                <w:lang w:eastAsia="ja-JP"/>
                <w:rPrChange w:id="17866" w:author="DuyNgo" w:date="2012-08-10T08:15:00Z">
                  <w:rPr>
                    <w:ins w:id="17867" w:author="DuyNgo" w:date="2012-08-10T07:31:00Z"/>
                    <w:rFonts w:ascii="Calibri" w:eastAsia="Times New Roman" w:hAnsi="Calibri" w:cs="Calibri"/>
                    <w:color w:val="000000"/>
                    <w:lang w:eastAsia="ja-JP"/>
                  </w:rPr>
                </w:rPrChange>
              </w:rPr>
            </w:pPr>
            <w:ins w:id="17868" w:author="DuyNgo" w:date="2012-08-10T07:31:00Z">
              <w:r w:rsidRPr="00657B96">
                <w:rPr>
                  <w:rFonts w:ascii="Times New Roman" w:eastAsia="Times New Roman" w:hAnsi="Times New Roman" w:cs="Times New Roman"/>
                  <w:color w:val="000000"/>
                  <w:sz w:val="24"/>
                  <w:szCs w:val="24"/>
                  <w:lang w:eastAsia="ja-JP"/>
                  <w:rPrChange w:id="17869" w:author="DuyNgo" w:date="2012-08-10T08:15:00Z">
                    <w:rPr>
                      <w:rFonts w:ascii="Calibri" w:eastAsia="Times New Roman" w:hAnsi="Calibri" w:cs="Calibri"/>
                      <w:b/>
                      <w:bCs/>
                      <w:color w:val="000000"/>
                      <w:sz w:val="28"/>
                      <w:szCs w:val="28"/>
                      <w:lang w:eastAsia="ja-JP"/>
                    </w:rPr>
                  </w:rPrChange>
                </w:rPr>
                <w:t>58</w:t>
              </w:r>
            </w:ins>
          </w:p>
        </w:tc>
        <w:tc>
          <w:tcPr>
            <w:tcW w:w="862" w:type="dxa"/>
            <w:tcBorders>
              <w:top w:val="nil"/>
              <w:left w:val="nil"/>
              <w:bottom w:val="nil"/>
              <w:right w:val="nil"/>
            </w:tcBorders>
            <w:shd w:val="clear" w:color="auto" w:fill="auto"/>
            <w:noWrap/>
            <w:vAlign w:val="bottom"/>
            <w:hideMark/>
            <w:tcPrChange w:id="17870"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871" w:author="DuyNgo" w:date="2012-08-10T07:31:00Z"/>
                <w:rFonts w:ascii="Times New Roman" w:eastAsia="Times New Roman" w:hAnsi="Times New Roman" w:cs="Times New Roman"/>
                <w:color w:val="000000"/>
                <w:sz w:val="24"/>
                <w:szCs w:val="24"/>
                <w:lang w:eastAsia="ja-JP"/>
                <w:rPrChange w:id="17872" w:author="DuyNgo" w:date="2012-08-10T08:15:00Z">
                  <w:rPr>
                    <w:ins w:id="17873" w:author="DuyNgo" w:date="2012-08-10T07:31:00Z"/>
                    <w:rFonts w:ascii="Calibri" w:eastAsia="Times New Roman" w:hAnsi="Calibri" w:cs="Calibri"/>
                    <w:color w:val="000000"/>
                    <w:sz w:val="20"/>
                    <w:szCs w:val="20"/>
                    <w:lang w:eastAsia="ja-JP"/>
                  </w:rPr>
                </w:rPrChange>
              </w:rPr>
            </w:pPr>
            <w:ins w:id="17874" w:author="DuyNgo" w:date="2012-08-10T07:31:00Z">
              <w:r w:rsidRPr="00657B96">
                <w:rPr>
                  <w:rFonts w:ascii="Times New Roman" w:eastAsia="Times New Roman" w:hAnsi="Times New Roman" w:cs="Times New Roman"/>
                  <w:color w:val="000000"/>
                  <w:sz w:val="24"/>
                  <w:szCs w:val="24"/>
                  <w:lang w:eastAsia="ja-JP"/>
                  <w:rPrChange w:id="1787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7876"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877" w:author="DuyNgo" w:date="2012-08-10T07:31:00Z"/>
                <w:rFonts w:ascii="Times New Roman" w:eastAsia="Times New Roman" w:hAnsi="Times New Roman" w:cs="Times New Roman"/>
                <w:color w:val="000000"/>
                <w:sz w:val="24"/>
                <w:szCs w:val="24"/>
                <w:lang w:eastAsia="ja-JP"/>
                <w:rPrChange w:id="17878" w:author="DuyNgo" w:date="2012-08-10T08:15:00Z">
                  <w:rPr>
                    <w:ins w:id="17879" w:author="DuyNgo" w:date="2012-08-10T07:31:00Z"/>
                    <w:rFonts w:ascii="Calibri" w:eastAsia="Times New Roman" w:hAnsi="Calibri" w:cs="Calibri"/>
                    <w:color w:val="000000"/>
                    <w:sz w:val="20"/>
                    <w:szCs w:val="20"/>
                    <w:lang w:eastAsia="ja-JP"/>
                  </w:rPr>
                </w:rPrChange>
              </w:rPr>
            </w:pPr>
            <w:ins w:id="17880" w:author="DuyNgo" w:date="2012-08-10T07:31:00Z">
              <w:r w:rsidRPr="00657B96">
                <w:rPr>
                  <w:rFonts w:ascii="Times New Roman" w:eastAsia="Times New Roman" w:hAnsi="Times New Roman" w:cs="Times New Roman"/>
                  <w:color w:val="000000"/>
                  <w:sz w:val="24"/>
                  <w:szCs w:val="24"/>
                  <w:lang w:eastAsia="ja-JP"/>
                  <w:rPrChange w:id="17881"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17882"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883" w:author="DuyNgo" w:date="2012-08-10T07:31:00Z"/>
                <w:rFonts w:ascii="Times New Roman" w:eastAsia="Times New Roman" w:hAnsi="Times New Roman" w:cs="Times New Roman"/>
                <w:color w:val="000000"/>
                <w:sz w:val="24"/>
                <w:szCs w:val="24"/>
                <w:lang w:eastAsia="ja-JP"/>
                <w:rPrChange w:id="17884" w:author="DuyNgo" w:date="2012-08-10T08:15:00Z">
                  <w:rPr>
                    <w:ins w:id="17885" w:author="DuyNgo" w:date="2012-08-10T07:31:00Z"/>
                    <w:rFonts w:ascii="Calibri" w:eastAsia="Times New Roman" w:hAnsi="Calibri" w:cs="Calibri"/>
                    <w:color w:val="000000"/>
                    <w:sz w:val="20"/>
                    <w:szCs w:val="20"/>
                    <w:lang w:eastAsia="ja-JP"/>
                  </w:rPr>
                </w:rPrChange>
              </w:rPr>
            </w:pPr>
            <w:ins w:id="17886" w:author="DuyNgo" w:date="2012-08-10T07:31:00Z">
              <w:r w:rsidRPr="00657B96">
                <w:rPr>
                  <w:rFonts w:ascii="Times New Roman" w:eastAsia="Times New Roman" w:hAnsi="Times New Roman" w:cs="Times New Roman"/>
                  <w:color w:val="000000"/>
                  <w:sz w:val="24"/>
                  <w:szCs w:val="24"/>
                  <w:lang w:eastAsia="ja-JP"/>
                  <w:rPrChange w:id="17887"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7888"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889" w:author="DuyNgo" w:date="2012-08-10T07:31:00Z"/>
                <w:rFonts w:ascii="Times New Roman" w:eastAsia="Times New Roman" w:hAnsi="Times New Roman" w:cs="Times New Roman"/>
                <w:color w:val="000000"/>
                <w:sz w:val="24"/>
                <w:szCs w:val="24"/>
                <w:lang w:eastAsia="ja-JP"/>
                <w:rPrChange w:id="17890" w:author="DuyNgo" w:date="2012-08-10T08:15:00Z">
                  <w:rPr>
                    <w:ins w:id="17891" w:author="DuyNgo" w:date="2012-08-10T07:31:00Z"/>
                    <w:rFonts w:ascii="Calibri" w:eastAsia="Times New Roman" w:hAnsi="Calibri" w:cs="Calibri"/>
                    <w:color w:val="000000"/>
                    <w:sz w:val="20"/>
                    <w:szCs w:val="20"/>
                    <w:lang w:eastAsia="ja-JP"/>
                  </w:rPr>
                </w:rPrChange>
              </w:rPr>
            </w:pPr>
            <w:ins w:id="17892" w:author="DuyNgo" w:date="2012-08-10T07:31:00Z">
              <w:r w:rsidRPr="00657B96">
                <w:rPr>
                  <w:rFonts w:ascii="Times New Roman" w:eastAsia="Times New Roman" w:hAnsi="Times New Roman" w:cs="Times New Roman"/>
                  <w:color w:val="000000"/>
                  <w:sz w:val="24"/>
                  <w:szCs w:val="24"/>
                  <w:lang w:eastAsia="ja-JP"/>
                  <w:rPrChange w:id="17893"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17894"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895" w:author="DuyNgo" w:date="2012-08-10T07:31:00Z"/>
                <w:rFonts w:ascii="Times New Roman" w:eastAsia="Times New Roman" w:hAnsi="Times New Roman" w:cs="Times New Roman"/>
                <w:color w:val="000000"/>
                <w:sz w:val="24"/>
                <w:szCs w:val="24"/>
                <w:lang w:eastAsia="ja-JP"/>
                <w:rPrChange w:id="17896" w:author="DuyNgo" w:date="2012-08-10T08:15:00Z">
                  <w:rPr>
                    <w:ins w:id="17897" w:author="DuyNgo" w:date="2012-08-10T07:31:00Z"/>
                    <w:rFonts w:ascii="Calibri" w:eastAsia="Times New Roman" w:hAnsi="Calibri" w:cs="Calibri"/>
                    <w:color w:val="000000"/>
                    <w:sz w:val="20"/>
                    <w:szCs w:val="20"/>
                    <w:lang w:eastAsia="ja-JP"/>
                  </w:rPr>
                </w:rPrChange>
              </w:rPr>
            </w:pPr>
            <w:ins w:id="17898" w:author="DuyNgo" w:date="2012-08-10T07:31:00Z">
              <w:r w:rsidRPr="00657B96">
                <w:rPr>
                  <w:rFonts w:ascii="Times New Roman" w:eastAsia="Times New Roman" w:hAnsi="Times New Roman" w:cs="Times New Roman"/>
                  <w:color w:val="000000"/>
                  <w:sz w:val="24"/>
                  <w:szCs w:val="24"/>
                  <w:lang w:eastAsia="ja-JP"/>
                  <w:rPrChange w:id="17899" w:author="DuyNgo" w:date="2012-08-10T08:15:00Z">
                    <w:rPr>
                      <w:rFonts w:ascii="Calibri" w:eastAsia="Times New Roman" w:hAnsi="Calibri" w:cs="Calibri"/>
                      <w:b/>
                      <w:bCs/>
                      <w:color w:val="000000"/>
                      <w:sz w:val="28"/>
                      <w:szCs w:val="28"/>
                      <w:lang w:eastAsia="ja-JP"/>
                    </w:rPr>
                  </w:rPrChange>
                </w:rPr>
                <w:t>[TimeSheetPortlet] The error occurred but no logging file</w:t>
              </w:r>
            </w:ins>
          </w:p>
        </w:tc>
      </w:tr>
      <w:tr w:rsidR="00E13723" w:rsidRPr="00657B96" w:rsidTr="00E13723">
        <w:trPr>
          <w:trHeight w:val="300"/>
          <w:ins w:id="17900" w:author="DuyNgo" w:date="2012-08-10T07:31:00Z"/>
          <w:trPrChange w:id="1790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7902"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7903" w:author="DuyNgo" w:date="2012-08-10T07:31:00Z"/>
                <w:rFonts w:ascii="Times New Roman" w:eastAsia="Times New Roman" w:hAnsi="Times New Roman" w:cs="Times New Roman"/>
                <w:color w:val="000000"/>
                <w:sz w:val="24"/>
                <w:szCs w:val="24"/>
                <w:lang w:eastAsia="ja-JP"/>
                <w:rPrChange w:id="17904" w:author="DuyNgo" w:date="2012-08-10T08:15:00Z">
                  <w:rPr>
                    <w:ins w:id="17905" w:author="DuyNgo" w:date="2012-08-10T07:31:00Z"/>
                    <w:rFonts w:ascii="Calibri" w:eastAsia="Times New Roman" w:hAnsi="Calibri" w:cs="Calibri"/>
                    <w:color w:val="000000"/>
                    <w:lang w:eastAsia="ja-JP"/>
                  </w:rPr>
                </w:rPrChange>
              </w:rPr>
            </w:pPr>
            <w:ins w:id="17906" w:author="DuyNgo" w:date="2012-08-10T07:31:00Z">
              <w:r w:rsidRPr="00657B96">
                <w:rPr>
                  <w:rFonts w:ascii="Times New Roman" w:eastAsia="Times New Roman" w:hAnsi="Times New Roman" w:cs="Times New Roman"/>
                  <w:color w:val="000000"/>
                  <w:sz w:val="24"/>
                  <w:szCs w:val="24"/>
                  <w:lang w:eastAsia="ja-JP"/>
                  <w:rPrChange w:id="17907" w:author="DuyNgo" w:date="2012-08-10T08:15:00Z">
                    <w:rPr>
                      <w:rFonts w:ascii="Calibri" w:eastAsia="Times New Roman" w:hAnsi="Calibri" w:cs="Calibri"/>
                      <w:b/>
                      <w:bCs/>
                      <w:color w:val="000000"/>
                      <w:sz w:val="28"/>
                      <w:szCs w:val="28"/>
                      <w:lang w:eastAsia="ja-JP"/>
                    </w:rPr>
                  </w:rPrChange>
                </w:rPr>
                <w:t>59</w:t>
              </w:r>
            </w:ins>
          </w:p>
        </w:tc>
        <w:tc>
          <w:tcPr>
            <w:tcW w:w="862" w:type="dxa"/>
            <w:tcBorders>
              <w:top w:val="nil"/>
              <w:left w:val="nil"/>
              <w:bottom w:val="nil"/>
              <w:right w:val="nil"/>
            </w:tcBorders>
            <w:shd w:val="clear" w:color="auto" w:fill="auto"/>
            <w:noWrap/>
            <w:vAlign w:val="bottom"/>
            <w:hideMark/>
            <w:tcPrChange w:id="17908"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909" w:author="DuyNgo" w:date="2012-08-10T07:31:00Z"/>
                <w:rFonts w:ascii="Times New Roman" w:eastAsia="Times New Roman" w:hAnsi="Times New Roman" w:cs="Times New Roman"/>
                <w:color w:val="000000"/>
                <w:sz w:val="24"/>
                <w:szCs w:val="24"/>
                <w:lang w:eastAsia="ja-JP"/>
                <w:rPrChange w:id="17910" w:author="DuyNgo" w:date="2012-08-10T08:15:00Z">
                  <w:rPr>
                    <w:ins w:id="17911" w:author="DuyNgo" w:date="2012-08-10T07:31:00Z"/>
                    <w:rFonts w:ascii="Calibri" w:eastAsia="Times New Roman" w:hAnsi="Calibri" w:cs="Calibri"/>
                    <w:color w:val="000000"/>
                    <w:sz w:val="20"/>
                    <w:szCs w:val="20"/>
                    <w:lang w:eastAsia="ja-JP"/>
                  </w:rPr>
                </w:rPrChange>
              </w:rPr>
            </w:pPr>
            <w:ins w:id="17912" w:author="DuyNgo" w:date="2012-08-10T07:31:00Z">
              <w:r w:rsidRPr="00657B96">
                <w:rPr>
                  <w:rFonts w:ascii="Times New Roman" w:eastAsia="Times New Roman" w:hAnsi="Times New Roman" w:cs="Times New Roman"/>
                  <w:color w:val="000000"/>
                  <w:sz w:val="24"/>
                  <w:szCs w:val="24"/>
                  <w:lang w:eastAsia="ja-JP"/>
                  <w:rPrChange w:id="1791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7914"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915" w:author="DuyNgo" w:date="2012-08-10T07:31:00Z"/>
                <w:rFonts w:ascii="Times New Roman" w:eastAsia="Times New Roman" w:hAnsi="Times New Roman" w:cs="Times New Roman"/>
                <w:color w:val="000000"/>
                <w:sz w:val="24"/>
                <w:szCs w:val="24"/>
                <w:lang w:eastAsia="ja-JP"/>
                <w:rPrChange w:id="17916" w:author="DuyNgo" w:date="2012-08-10T08:15:00Z">
                  <w:rPr>
                    <w:ins w:id="17917" w:author="DuyNgo" w:date="2012-08-10T07:31:00Z"/>
                    <w:rFonts w:ascii="Calibri" w:eastAsia="Times New Roman" w:hAnsi="Calibri" w:cs="Calibri"/>
                    <w:color w:val="000000"/>
                    <w:sz w:val="20"/>
                    <w:szCs w:val="20"/>
                    <w:lang w:eastAsia="ja-JP"/>
                  </w:rPr>
                </w:rPrChange>
              </w:rPr>
            </w:pPr>
            <w:ins w:id="17918" w:author="DuyNgo" w:date="2012-08-10T07:31:00Z">
              <w:r w:rsidRPr="00657B96">
                <w:rPr>
                  <w:rFonts w:ascii="Times New Roman" w:eastAsia="Times New Roman" w:hAnsi="Times New Roman" w:cs="Times New Roman"/>
                  <w:color w:val="000000"/>
                  <w:sz w:val="24"/>
                  <w:szCs w:val="24"/>
                  <w:lang w:eastAsia="ja-JP"/>
                  <w:rPrChange w:id="17919"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17920"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921" w:author="DuyNgo" w:date="2012-08-10T07:31:00Z"/>
                <w:rFonts w:ascii="Times New Roman" w:eastAsia="Times New Roman" w:hAnsi="Times New Roman" w:cs="Times New Roman"/>
                <w:color w:val="000000"/>
                <w:sz w:val="24"/>
                <w:szCs w:val="24"/>
                <w:lang w:eastAsia="ja-JP"/>
                <w:rPrChange w:id="17922" w:author="DuyNgo" w:date="2012-08-10T08:15:00Z">
                  <w:rPr>
                    <w:ins w:id="17923" w:author="DuyNgo" w:date="2012-08-10T07:31:00Z"/>
                    <w:rFonts w:ascii="Calibri" w:eastAsia="Times New Roman" w:hAnsi="Calibri" w:cs="Calibri"/>
                    <w:color w:val="000000"/>
                    <w:sz w:val="20"/>
                    <w:szCs w:val="20"/>
                    <w:lang w:eastAsia="ja-JP"/>
                  </w:rPr>
                </w:rPrChange>
              </w:rPr>
            </w:pPr>
            <w:ins w:id="17924" w:author="DuyNgo" w:date="2012-08-10T07:31:00Z">
              <w:r w:rsidRPr="00657B96">
                <w:rPr>
                  <w:rFonts w:ascii="Times New Roman" w:eastAsia="Times New Roman" w:hAnsi="Times New Roman" w:cs="Times New Roman"/>
                  <w:color w:val="000000"/>
                  <w:sz w:val="24"/>
                  <w:szCs w:val="24"/>
                  <w:lang w:eastAsia="ja-JP"/>
                  <w:rPrChange w:id="1792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7926"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927" w:author="DuyNgo" w:date="2012-08-10T07:31:00Z"/>
                <w:rFonts w:ascii="Times New Roman" w:eastAsia="Times New Roman" w:hAnsi="Times New Roman" w:cs="Times New Roman"/>
                <w:color w:val="000000"/>
                <w:sz w:val="24"/>
                <w:szCs w:val="24"/>
                <w:lang w:eastAsia="ja-JP"/>
                <w:rPrChange w:id="17928" w:author="DuyNgo" w:date="2012-08-10T08:15:00Z">
                  <w:rPr>
                    <w:ins w:id="17929" w:author="DuyNgo" w:date="2012-08-10T07:31:00Z"/>
                    <w:rFonts w:ascii="Calibri" w:eastAsia="Times New Roman" w:hAnsi="Calibri" w:cs="Calibri"/>
                    <w:color w:val="000000"/>
                    <w:sz w:val="20"/>
                    <w:szCs w:val="20"/>
                    <w:lang w:eastAsia="ja-JP"/>
                  </w:rPr>
                </w:rPrChange>
              </w:rPr>
            </w:pPr>
            <w:ins w:id="17930" w:author="DuyNgo" w:date="2012-08-10T07:31:00Z">
              <w:r w:rsidRPr="00657B96">
                <w:rPr>
                  <w:rFonts w:ascii="Times New Roman" w:eastAsia="Times New Roman" w:hAnsi="Times New Roman" w:cs="Times New Roman"/>
                  <w:color w:val="000000"/>
                  <w:sz w:val="24"/>
                  <w:szCs w:val="24"/>
                  <w:lang w:eastAsia="ja-JP"/>
                  <w:rPrChange w:id="17931"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17932"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933" w:author="DuyNgo" w:date="2012-08-10T07:31:00Z"/>
                <w:rFonts w:ascii="Times New Roman" w:eastAsia="Times New Roman" w:hAnsi="Times New Roman" w:cs="Times New Roman"/>
                <w:color w:val="000000"/>
                <w:sz w:val="24"/>
                <w:szCs w:val="24"/>
                <w:lang w:eastAsia="ja-JP"/>
                <w:rPrChange w:id="17934" w:author="DuyNgo" w:date="2012-08-10T08:15:00Z">
                  <w:rPr>
                    <w:ins w:id="17935" w:author="DuyNgo" w:date="2012-08-10T07:31:00Z"/>
                    <w:rFonts w:ascii="Calibri" w:eastAsia="Times New Roman" w:hAnsi="Calibri" w:cs="Calibri"/>
                    <w:color w:val="000000"/>
                    <w:sz w:val="20"/>
                    <w:szCs w:val="20"/>
                    <w:lang w:eastAsia="ja-JP"/>
                  </w:rPr>
                </w:rPrChange>
              </w:rPr>
            </w:pPr>
            <w:ins w:id="17936" w:author="DuyNgo" w:date="2012-08-10T07:31:00Z">
              <w:r w:rsidRPr="00657B96">
                <w:rPr>
                  <w:rFonts w:ascii="Times New Roman" w:eastAsia="Times New Roman" w:hAnsi="Times New Roman" w:cs="Times New Roman"/>
                  <w:color w:val="000000"/>
                  <w:sz w:val="24"/>
                  <w:szCs w:val="24"/>
                  <w:lang w:eastAsia="ja-JP"/>
                  <w:rPrChange w:id="17937" w:author="DuyNgo" w:date="2012-08-10T08:15:00Z">
                    <w:rPr>
                      <w:rFonts w:ascii="Calibri" w:eastAsia="Times New Roman" w:hAnsi="Calibri" w:cs="Calibri"/>
                      <w:b/>
                      <w:bCs/>
                      <w:color w:val="000000"/>
                      <w:sz w:val="28"/>
                      <w:szCs w:val="28"/>
                      <w:lang w:eastAsia="ja-JP"/>
                    </w:rPr>
                  </w:rPrChange>
                </w:rPr>
                <w:t>[ProjectEyePortlet] Could not perform "Create New Project" in uPortal</w:t>
              </w:r>
            </w:ins>
          </w:p>
        </w:tc>
      </w:tr>
      <w:tr w:rsidR="00E13723" w:rsidRPr="00657B96" w:rsidTr="00E13723">
        <w:trPr>
          <w:trHeight w:val="300"/>
          <w:ins w:id="17938" w:author="DuyNgo" w:date="2012-08-10T07:31:00Z"/>
          <w:trPrChange w:id="1793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7940"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7941" w:author="DuyNgo" w:date="2012-08-10T07:31:00Z"/>
                <w:rFonts w:ascii="Times New Roman" w:eastAsia="Times New Roman" w:hAnsi="Times New Roman" w:cs="Times New Roman"/>
                <w:color w:val="000000"/>
                <w:sz w:val="24"/>
                <w:szCs w:val="24"/>
                <w:lang w:eastAsia="ja-JP"/>
                <w:rPrChange w:id="17942" w:author="DuyNgo" w:date="2012-08-10T08:15:00Z">
                  <w:rPr>
                    <w:ins w:id="17943" w:author="DuyNgo" w:date="2012-08-10T07:31:00Z"/>
                    <w:rFonts w:ascii="Calibri" w:eastAsia="Times New Roman" w:hAnsi="Calibri" w:cs="Calibri"/>
                    <w:color w:val="000000"/>
                    <w:lang w:eastAsia="ja-JP"/>
                  </w:rPr>
                </w:rPrChange>
              </w:rPr>
            </w:pPr>
            <w:ins w:id="17944" w:author="DuyNgo" w:date="2012-08-10T07:31:00Z">
              <w:r w:rsidRPr="00657B96">
                <w:rPr>
                  <w:rFonts w:ascii="Times New Roman" w:eastAsia="Times New Roman" w:hAnsi="Times New Roman" w:cs="Times New Roman"/>
                  <w:color w:val="000000"/>
                  <w:sz w:val="24"/>
                  <w:szCs w:val="24"/>
                  <w:lang w:eastAsia="ja-JP"/>
                  <w:rPrChange w:id="17945" w:author="DuyNgo" w:date="2012-08-10T08:15:00Z">
                    <w:rPr>
                      <w:rFonts w:ascii="Calibri" w:eastAsia="Times New Roman" w:hAnsi="Calibri" w:cs="Calibri"/>
                      <w:b/>
                      <w:bCs/>
                      <w:color w:val="000000"/>
                      <w:sz w:val="28"/>
                      <w:szCs w:val="28"/>
                      <w:lang w:eastAsia="ja-JP"/>
                    </w:rPr>
                  </w:rPrChange>
                </w:rPr>
                <w:t>60</w:t>
              </w:r>
            </w:ins>
          </w:p>
        </w:tc>
        <w:tc>
          <w:tcPr>
            <w:tcW w:w="862" w:type="dxa"/>
            <w:tcBorders>
              <w:top w:val="nil"/>
              <w:left w:val="nil"/>
              <w:bottom w:val="nil"/>
              <w:right w:val="nil"/>
            </w:tcBorders>
            <w:shd w:val="clear" w:color="auto" w:fill="auto"/>
            <w:noWrap/>
            <w:vAlign w:val="bottom"/>
            <w:hideMark/>
            <w:tcPrChange w:id="17946"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947" w:author="DuyNgo" w:date="2012-08-10T07:31:00Z"/>
                <w:rFonts w:ascii="Times New Roman" w:eastAsia="Times New Roman" w:hAnsi="Times New Roman" w:cs="Times New Roman"/>
                <w:color w:val="000000"/>
                <w:sz w:val="24"/>
                <w:szCs w:val="24"/>
                <w:lang w:eastAsia="ja-JP"/>
                <w:rPrChange w:id="17948" w:author="DuyNgo" w:date="2012-08-10T08:15:00Z">
                  <w:rPr>
                    <w:ins w:id="17949" w:author="DuyNgo" w:date="2012-08-10T07:31:00Z"/>
                    <w:rFonts w:ascii="Calibri" w:eastAsia="Times New Roman" w:hAnsi="Calibri" w:cs="Calibri"/>
                    <w:color w:val="000000"/>
                    <w:sz w:val="20"/>
                    <w:szCs w:val="20"/>
                    <w:lang w:eastAsia="ja-JP"/>
                  </w:rPr>
                </w:rPrChange>
              </w:rPr>
            </w:pPr>
            <w:ins w:id="17950" w:author="DuyNgo" w:date="2012-08-10T07:31:00Z">
              <w:r w:rsidRPr="00657B96">
                <w:rPr>
                  <w:rFonts w:ascii="Times New Roman" w:eastAsia="Times New Roman" w:hAnsi="Times New Roman" w:cs="Times New Roman"/>
                  <w:color w:val="000000"/>
                  <w:sz w:val="24"/>
                  <w:szCs w:val="24"/>
                  <w:lang w:eastAsia="ja-JP"/>
                  <w:rPrChange w:id="1795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7952"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953" w:author="DuyNgo" w:date="2012-08-10T07:31:00Z"/>
                <w:rFonts w:ascii="Times New Roman" w:eastAsia="Times New Roman" w:hAnsi="Times New Roman" w:cs="Times New Roman"/>
                <w:color w:val="000000"/>
                <w:sz w:val="24"/>
                <w:szCs w:val="24"/>
                <w:lang w:eastAsia="ja-JP"/>
                <w:rPrChange w:id="17954" w:author="DuyNgo" w:date="2012-08-10T08:15:00Z">
                  <w:rPr>
                    <w:ins w:id="17955" w:author="DuyNgo" w:date="2012-08-10T07:31:00Z"/>
                    <w:rFonts w:ascii="Calibri" w:eastAsia="Times New Roman" w:hAnsi="Calibri" w:cs="Calibri"/>
                    <w:color w:val="000000"/>
                    <w:sz w:val="20"/>
                    <w:szCs w:val="20"/>
                    <w:lang w:eastAsia="ja-JP"/>
                  </w:rPr>
                </w:rPrChange>
              </w:rPr>
            </w:pPr>
            <w:ins w:id="17956" w:author="DuyNgo" w:date="2012-08-10T07:31:00Z">
              <w:r w:rsidRPr="00657B96">
                <w:rPr>
                  <w:rFonts w:ascii="Times New Roman" w:eastAsia="Times New Roman" w:hAnsi="Times New Roman" w:cs="Times New Roman"/>
                  <w:color w:val="000000"/>
                  <w:sz w:val="24"/>
                  <w:szCs w:val="24"/>
                  <w:lang w:eastAsia="ja-JP"/>
                  <w:rPrChange w:id="17957"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17958"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959" w:author="DuyNgo" w:date="2012-08-10T07:31:00Z"/>
                <w:rFonts w:ascii="Times New Roman" w:eastAsia="Times New Roman" w:hAnsi="Times New Roman" w:cs="Times New Roman"/>
                <w:color w:val="000000"/>
                <w:sz w:val="24"/>
                <w:szCs w:val="24"/>
                <w:lang w:eastAsia="ja-JP"/>
                <w:rPrChange w:id="17960" w:author="DuyNgo" w:date="2012-08-10T08:15:00Z">
                  <w:rPr>
                    <w:ins w:id="17961" w:author="DuyNgo" w:date="2012-08-10T07:31:00Z"/>
                    <w:rFonts w:ascii="Calibri" w:eastAsia="Times New Roman" w:hAnsi="Calibri" w:cs="Calibri"/>
                    <w:color w:val="000000"/>
                    <w:sz w:val="20"/>
                    <w:szCs w:val="20"/>
                    <w:lang w:eastAsia="ja-JP"/>
                  </w:rPr>
                </w:rPrChange>
              </w:rPr>
            </w:pPr>
            <w:ins w:id="17962" w:author="DuyNgo" w:date="2012-08-10T07:31:00Z">
              <w:r w:rsidRPr="00657B96">
                <w:rPr>
                  <w:rFonts w:ascii="Times New Roman" w:eastAsia="Times New Roman" w:hAnsi="Times New Roman" w:cs="Times New Roman"/>
                  <w:color w:val="000000"/>
                  <w:sz w:val="24"/>
                  <w:szCs w:val="24"/>
                  <w:lang w:eastAsia="ja-JP"/>
                  <w:rPrChange w:id="17963"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7964"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965" w:author="DuyNgo" w:date="2012-08-10T07:31:00Z"/>
                <w:rFonts w:ascii="Times New Roman" w:eastAsia="Times New Roman" w:hAnsi="Times New Roman" w:cs="Times New Roman"/>
                <w:color w:val="000000"/>
                <w:sz w:val="24"/>
                <w:szCs w:val="24"/>
                <w:lang w:eastAsia="ja-JP"/>
                <w:rPrChange w:id="17966" w:author="DuyNgo" w:date="2012-08-10T08:15:00Z">
                  <w:rPr>
                    <w:ins w:id="17967" w:author="DuyNgo" w:date="2012-08-10T07:31:00Z"/>
                    <w:rFonts w:ascii="Calibri" w:eastAsia="Times New Roman" w:hAnsi="Calibri" w:cs="Calibri"/>
                    <w:color w:val="000000"/>
                    <w:sz w:val="20"/>
                    <w:szCs w:val="20"/>
                    <w:lang w:eastAsia="ja-JP"/>
                  </w:rPr>
                </w:rPrChange>
              </w:rPr>
            </w:pPr>
            <w:ins w:id="17968" w:author="DuyNgo" w:date="2012-08-10T07:31:00Z">
              <w:r w:rsidRPr="00657B96">
                <w:rPr>
                  <w:rFonts w:ascii="Times New Roman" w:eastAsia="Times New Roman" w:hAnsi="Times New Roman" w:cs="Times New Roman"/>
                  <w:color w:val="000000"/>
                  <w:sz w:val="24"/>
                  <w:szCs w:val="24"/>
                  <w:lang w:eastAsia="ja-JP"/>
                  <w:rPrChange w:id="17969"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17970"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971" w:author="DuyNgo" w:date="2012-08-10T07:31:00Z"/>
                <w:rFonts w:ascii="Times New Roman" w:eastAsia="Times New Roman" w:hAnsi="Times New Roman" w:cs="Times New Roman"/>
                <w:color w:val="000000"/>
                <w:sz w:val="24"/>
                <w:szCs w:val="24"/>
                <w:lang w:eastAsia="ja-JP"/>
                <w:rPrChange w:id="17972" w:author="DuyNgo" w:date="2012-08-10T08:15:00Z">
                  <w:rPr>
                    <w:ins w:id="17973" w:author="DuyNgo" w:date="2012-08-10T07:31:00Z"/>
                    <w:rFonts w:ascii="Calibri" w:eastAsia="Times New Roman" w:hAnsi="Calibri" w:cs="Calibri"/>
                    <w:color w:val="000000"/>
                    <w:sz w:val="20"/>
                    <w:szCs w:val="20"/>
                    <w:lang w:eastAsia="ja-JP"/>
                  </w:rPr>
                </w:rPrChange>
              </w:rPr>
            </w:pPr>
            <w:ins w:id="17974" w:author="DuyNgo" w:date="2012-08-10T07:31:00Z">
              <w:r w:rsidRPr="00657B96">
                <w:rPr>
                  <w:rFonts w:ascii="Times New Roman" w:eastAsia="Times New Roman" w:hAnsi="Times New Roman" w:cs="Times New Roman"/>
                  <w:color w:val="000000"/>
                  <w:sz w:val="24"/>
                  <w:szCs w:val="24"/>
                  <w:lang w:eastAsia="ja-JP"/>
                  <w:rPrChange w:id="17975" w:author="DuyNgo" w:date="2012-08-10T08:15:00Z">
                    <w:rPr>
                      <w:rFonts w:ascii="Calibri" w:eastAsia="Times New Roman" w:hAnsi="Calibri" w:cs="Calibri"/>
                      <w:b/>
                      <w:bCs/>
                      <w:color w:val="000000"/>
                      <w:sz w:val="28"/>
                      <w:szCs w:val="28"/>
                      <w:lang w:eastAsia="ja-JP"/>
                    </w:rPr>
                  </w:rPrChange>
                </w:rPr>
                <w:t>[ProjectEyePortlet] Layout of screen Create Project is not good</w:t>
              </w:r>
            </w:ins>
          </w:p>
        </w:tc>
      </w:tr>
      <w:tr w:rsidR="00E13723" w:rsidRPr="00657B96" w:rsidTr="00E13723">
        <w:trPr>
          <w:trHeight w:val="300"/>
          <w:ins w:id="17976" w:author="DuyNgo" w:date="2012-08-10T07:31:00Z"/>
          <w:trPrChange w:id="1797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7978"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7979" w:author="DuyNgo" w:date="2012-08-10T07:31:00Z"/>
                <w:rFonts w:ascii="Times New Roman" w:eastAsia="Times New Roman" w:hAnsi="Times New Roman" w:cs="Times New Roman"/>
                <w:color w:val="000000"/>
                <w:sz w:val="24"/>
                <w:szCs w:val="24"/>
                <w:lang w:eastAsia="ja-JP"/>
                <w:rPrChange w:id="17980" w:author="DuyNgo" w:date="2012-08-10T08:15:00Z">
                  <w:rPr>
                    <w:ins w:id="17981" w:author="DuyNgo" w:date="2012-08-10T07:31:00Z"/>
                    <w:rFonts w:ascii="Calibri" w:eastAsia="Times New Roman" w:hAnsi="Calibri" w:cs="Calibri"/>
                    <w:color w:val="000000"/>
                    <w:lang w:eastAsia="ja-JP"/>
                  </w:rPr>
                </w:rPrChange>
              </w:rPr>
            </w:pPr>
            <w:ins w:id="17982" w:author="DuyNgo" w:date="2012-08-10T07:31:00Z">
              <w:r w:rsidRPr="00657B96">
                <w:rPr>
                  <w:rFonts w:ascii="Times New Roman" w:eastAsia="Times New Roman" w:hAnsi="Times New Roman" w:cs="Times New Roman"/>
                  <w:color w:val="000000"/>
                  <w:sz w:val="24"/>
                  <w:szCs w:val="24"/>
                  <w:lang w:eastAsia="ja-JP"/>
                  <w:rPrChange w:id="17983" w:author="DuyNgo" w:date="2012-08-10T08:15:00Z">
                    <w:rPr>
                      <w:rFonts w:ascii="Calibri" w:eastAsia="Times New Roman" w:hAnsi="Calibri" w:cs="Calibri"/>
                      <w:b/>
                      <w:bCs/>
                      <w:color w:val="000000"/>
                      <w:sz w:val="28"/>
                      <w:szCs w:val="28"/>
                      <w:lang w:eastAsia="ja-JP"/>
                    </w:rPr>
                  </w:rPrChange>
                </w:rPr>
                <w:t>61</w:t>
              </w:r>
            </w:ins>
          </w:p>
        </w:tc>
        <w:tc>
          <w:tcPr>
            <w:tcW w:w="862" w:type="dxa"/>
            <w:tcBorders>
              <w:top w:val="nil"/>
              <w:left w:val="nil"/>
              <w:bottom w:val="nil"/>
              <w:right w:val="nil"/>
            </w:tcBorders>
            <w:shd w:val="clear" w:color="auto" w:fill="auto"/>
            <w:noWrap/>
            <w:vAlign w:val="bottom"/>
            <w:hideMark/>
            <w:tcPrChange w:id="17984"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985" w:author="DuyNgo" w:date="2012-08-10T07:31:00Z"/>
                <w:rFonts w:ascii="Times New Roman" w:eastAsia="Times New Roman" w:hAnsi="Times New Roman" w:cs="Times New Roman"/>
                <w:color w:val="000000"/>
                <w:sz w:val="24"/>
                <w:szCs w:val="24"/>
                <w:lang w:eastAsia="ja-JP"/>
                <w:rPrChange w:id="17986" w:author="DuyNgo" w:date="2012-08-10T08:15:00Z">
                  <w:rPr>
                    <w:ins w:id="17987" w:author="DuyNgo" w:date="2012-08-10T07:31:00Z"/>
                    <w:rFonts w:ascii="Calibri" w:eastAsia="Times New Roman" w:hAnsi="Calibri" w:cs="Calibri"/>
                    <w:color w:val="000000"/>
                    <w:sz w:val="20"/>
                    <w:szCs w:val="20"/>
                    <w:lang w:eastAsia="ja-JP"/>
                  </w:rPr>
                </w:rPrChange>
              </w:rPr>
            </w:pPr>
            <w:ins w:id="17988" w:author="DuyNgo" w:date="2012-08-10T07:31:00Z">
              <w:r w:rsidRPr="00657B96">
                <w:rPr>
                  <w:rFonts w:ascii="Times New Roman" w:eastAsia="Times New Roman" w:hAnsi="Times New Roman" w:cs="Times New Roman"/>
                  <w:color w:val="000000"/>
                  <w:sz w:val="24"/>
                  <w:szCs w:val="24"/>
                  <w:lang w:eastAsia="ja-JP"/>
                  <w:rPrChange w:id="1798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7990"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991" w:author="DuyNgo" w:date="2012-08-10T07:31:00Z"/>
                <w:rFonts w:ascii="Times New Roman" w:eastAsia="Times New Roman" w:hAnsi="Times New Roman" w:cs="Times New Roman"/>
                <w:color w:val="000000"/>
                <w:sz w:val="24"/>
                <w:szCs w:val="24"/>
                <w:lang w:eastAsia="ja-JP"/>
                <w:rPrChange w:id="17992" w:author="DuyNgo" w:date="2012-08-10T08:15:00Z">
                  <w:rPr>
                    <w:ins w:id="17993" w:author="DuyNgo" w:date="2012-08-10T07:31:00Z"/>
                    <w:rFonts w:ascii="Calibri" w:eastAsia="Times New Roman" w:hAnsi="Calibri" w:cs="Calibri"/>
                    <w:color w:val="000000"/>
                    <w:sz w:val="20"/>
                    <w:szCs w:val="20"/>
                    <w:lang w:eastAsia="ja-JP"/>
                  </w:rPr>
                </w:rPrChange>
              </w:rPr>
            </w:pPr>
            <w:ins w:id="17994" w:author="DuyNgo" w:date="2012-08-10T07:31:00Z">
              <w:r w:rsidRPr="00657B96">
                <w:rPr>
                  <w:rFonts w:ascii="Times New Roman" w:eastAsia="Times New Roman" w:hAnsi="Times New Roman" w:cs="Times New Roman"/>
                  <w:color w:val="000000"/>
                  <w:sz w:val="24"/>
                  <w:szCs w:val="24"/>
                  <w:lang w:eastAsia="ja-JP"/>
                  <w:rPrChange w:id="17995"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17996"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7997" w:author="DuyNgo" w:date="2012-08-10T07:31:00Z"/>
                <w:rFonts w:ascii="Times New Roman" w:eastAsia="Times New Roman" w:hAnsi="Times New Roman" w:cs="Times New Roman"/>
                <w:color w:val="000000"/>
                <w:sz w:val="24"/>
                <w:szCs w:val="24"/>
                <w:lang w:eastAsia="ja-JP"/>
                <w:rPrChange w:id="17998" w:author="DuyNgo" w:date="2012-08-10T08:15:00Z">
                  <w:rPr>
                    <w:ins w:id="17999" w:author="DuyNgo" w:date="2012-08-10T07:31:00Z"/>
                    <w:rFonts w:ascii="Calibri" w:eastAsia="Times New Roman" w:hAnsi="Calibri" w:cs="Calibri"/>
                    <w:color w:val="000000"/>
                    <w:sz w:val="20"/>
                    <w:szCs w:val="20"/>
                    <w:lang w:eastAsia="ja-JP"/>
                  </w:rPr>
                </w:rPrChange>
              </w:rPr>
            </w:pPr>
            <w:ins w:id="18000" w:author="DuyNgo" w:date="2012-08-10T07:31:00Z">
              <w:r w:rsidRPr="00657B96">
                <w:rPr>
                  <w:rFonts w:ascii="Times New Roman" w:eastAsia="Times New Roman" w:hAnsi="Times New Roman" w:cs="Times New Roman"/>
                  <w:color w:val="000000"/>
                  <w:sz w:val="24"/>
                  <w:szCs w:val="24"/>
                  <w:lang w:eastAsia="ja-JP"/>
                  <w:rPrChange w:id="1800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8002"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003" w:author="DuyNgo" w:date="2012-08-10T07:31:00Z"/>
                <w:rFonts w:ascii="Times New Roman" w:eastAsia="Times New Roman" w:hAnsi="Times New Roman" w:cs="Times New Roman"/>
                <w:color w:val="000000"/>
                <w:sz w:val="24"/>
                <w:szCs w:val="24"/>
                <w:lang w:eastAsia="ja-JP"/>
                <w:rPrChange w:id="18004" w:author="DuyNgo" w:date="2012-08-10T08:15:00Z">
                  <w:rPr>
                    <w:ins w:id="18005" w:author="DuyNgo" w:date="2012-08-10T07:31:00Z"/>
                    <w:rFonts w:ascii="Calibri" w:eastAsia="Times New Roman" w:hAnsi="Calibri" w:cs="Calibri"/>
                    <w:color w:val="000000"/>
                    <w:sz w:val="20"/>
                    <w:szCs w:val="20"/>
                    <w:lang w:eastAsia="ja-JP"/>
                  </w:rPr>
                </w:rPrChange>
              </w:rPr>
            </w:pPr>
            <w:ins w:id="18006" w:author="DuyNgo" w:date="2012-08-10T07:31:00Z">
              <w:r w:rsidRPr="00657B96">
                <w:rPr>
                  <w:rFonts w:ascii="Times New Roman" w:eastAsia="Times New Roman" w:hAnsi="Times New Roman" w:cs="Times New Roman"/>
                  <w:color w:val="000000"/>
                  <w:sz w:val="24"/>
                  <w:szCs w:val="24"/>
                  <w:lang w:eastAsia="ja-JP"/>
                  <w:rPrChange w:id="18007"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18008"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009" w:author="DuyNgo" w:date="2012-08-10T07:31:00Z"/>
                <w:rFonts w:ascii="Times New Roman" w:eastAsia="Times New Roman" w:hAnsi="Times New Roman" w:cs="Times New Roman"/>
                <w:color w:val="000000"/>
                <w:sz w:val="24"/>
                <w:szCs w:val="24"/>
                <w:lang w:eastAsia="ja-JP"/>
                <w:rPrChange w:id="18010" w:author="DuyNgo" w:date="2012-08-10T08:15:00Z">
                  <w:rPr>
                    <w:ins w:id="18011" w:author="DuyNgo" w:date="2012-08-10T07:31:00Z"/>
                    <w:rFonts w:ascii="Calibri" w:eastAsia="Times New Roman" w:hAnsi="Calibri" w:cs="Calibri"/>
                    <w:color w:val="000000"/>
                    <w:sz w:val="20"/>
                    <w:szCs w:val="20"/>
                    <w:lang w:eastAsia="ja-JP"/>
                  </w:rPr>
                </w:rPrChange>
              </w:rPr>
            </w:pPr>
            <w:ins w:id="18012" w:author="DuyNgo" w:date="2012-08-10T07:31:00Z">
              <w:r w:rsidRPr="00657B96">
                <w:rPr>
                  <w:rFonts w:ascii="Times New Roman" w:eastAsia="Times New Roman" w:hAnsi="Times New Roman" w:cs="Times New Roman"/>
                  <w:color w:val="000000"/>
                  <w:sz w:val="24"/>
                  <w:szCs w:val="24"/>
                  <w:lang w:eastAsia="ja-JP"/>
                  <w:rPrChange w:id="18013" w:author="DuyNgo" w:date="2012-08-10T08:15:00Z">
                    <w:rPr>
                      <w:rFonts w:ascii="Calibri" w:eastAsia="Times New Roman" w:hAnsi="Calibri" w:cs="Calibri"/>
                      <w:b/>
                      <w:bCs/>
                      <w:color w:val="000000"/>
                      <w:sz w:val="28"/>
                      <w:szCs w:val="28"/>
                      <w:lang w:eastAsia="ja-JP"/>
                    </w:rPr>
                  </w:rPrChange>
                </w:rPr>
                <w:t>[ProjectEyePortlet] Developer of the project but could not view the project</w:t>
              </w:r>
            </w:ins>
          </w:p>
        </w:tc>
      </w:tr>
      <w:tr w:rsidR="00E13723" w:rsidRPr="00657B96" w:rsidTr="00E13723">
        <w:trPr>
          <w:trHeight w:val="300"/>
          <w:ins w:id="18014" w:author="DuyNgo" w:date="2012-08-10T07:31:00Z"/>
          <w:trPrChange w:id="1801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8016"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8017" w:author="DuyNgo" w:date="2012-08-10T07:31:00Z"/>
                <w:rFonts w:ascii="Times New Roman" w:eastAsia="Times New Roman" w:hAnsi="Times New Roman" w:cs="Times New Roman"/>
                <w:color w:val="000000"/>
                <w:sz w:val="24"/>
                <w:szCs w:val="24"/>
                <w:lang w:eastAsia="ja-JP"/>
                <w:rPrChange w:id="18018" w:author="DuyNgo" w:date="2012-08-10T08:15:00Z">
                  <w:rPr>
                    <w:ins w:id="18019" w:author="DuyNgo" w:date="2012-08-10T07:31:00Z"/>
                    <w:rFonts w:ascii="Calibri" w:eastAsia="Times New Roman" w:hAnsi="Calibri" w:cs="Calibri"/>
                    <w:color w:val="000000"/>
                    <w:lang w:eastAsia="ja-JP"/>
                  </w:rPr>
                </w:rPrChange>
              </w:rPr>
            </w:pPr>
            <w:ins w:id="18020" w:author="DuyNgo" w:date="2012-08-10T07:31:00Z">
              <w:r w:rsidRPr="00657B96">
                <w:rPr>
                  <w:rFonts w:ascii="Times New Roman" w:eastAsia="Times New Roman" w:hAnsi="Times New Roman" w:cs="Times New Roman"/>
                  <w:color w:val="000000"/>
                  <w:sz w:val="24"/>
                  <w:szCs w:val="24"/>
                  <w:lang w:eastAsia="ja-JP"/>
                  <w:rPrChange w:id="18021" w:author="DuyNgo" w:date="2012-08-10T08:15:00Z">
                    <w:rPr>
                      <w:rFonts w:ascii="Calibri" w:eastAsia="Times New Roman" w:hAnsi="Calibri" w:cs="Calibri"/>
                      <w:b/>
                      <w:bCs/>
                      <w:color w:val="000000"/>
                      <w:sz w:val="28"/>
                      <w:szCs w:val="28"/>
                      <w:lang w:eastAsia="ja-JP"/>
                    </w:rPr>
                  </w:rPrChange>
                </w:rPr>
                <w:t>62</w:t>
              </w:r>
            </w:ins>
          </w:p>
        </w:tc>
        <w:tc>
          <w:tcPr>
            <w:tcW w:w="862" w:type="dxa"/>
            <w:tcBorders>
              <w:top w:val="nil"/>
              <w:left w:val="nil"/>
              <w:bottom w:val="nil"/>
              <w:right w:val="nil"/>
            </w:tcBorders>
            <w:shd w:val="clear" w:color="auto" w:fill="auto"/>
            <w:noWrap/>
            <w:vAlign w:val="bottom"/>
            <w:hideMark/>
            <w:tcPrChange w:id="18022"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023" w:author="DuyNgo" w:date="2012-08-10T07:31:00Z"/>
                <w:rFonts w:ascii="Times New Roman" w:eastAsia="Times New Roman" w:hAnsi="Times New Roman" w:cs="Times New Roman"/>
                <w:color w:val="000000"/>
                <w:sz w:val="24"/>
                <w:szCs w:val="24"/>
                <w:lang w:eastAsia="ja-JP"/>
                <w:rPrChange w:id="18024" w:author="DuyNgo" w:date="2012-08-10T08:15:00Z">
                  <w:rPr>
                    <w:ins w:id="18025" w:author="DuyNgo" w:date="2012-08-10T07:31:00Z"/>
                    <w:rFonts w:ascii="Calibri" w:eastAsia="Times New Roman" w:hAnsi="Calibri" w:cs="Calibri"/>
                    <w:color w:val="000000"/>
                    <w:sz w:val="20"/>
                    <w:szCs w:val="20"/>
                    <w:lang w:eastAsia="ja-JP"/>
                  </w:rPr>
                </w:rPrChange>
              </w:rPr>
            </w:pPr>
            <w:ins w:id="18026" w:author="DuyNgo" w:date="2012-08-10T07:31:00Z">
              <w:r w:rsidRPr="00657B96">
                <w:rPr>
                  <w:rFonts w:ascii="Times New Roman" w:eastAsia="Times New Roman" w:hAnsi="Times New Roman" w:cs="Times New Roman"/>
                  <w:color w:val="000000"/>
                  <w:sz w:val="24"/>
                  <w:szCs w:val="24"/>
                  <w:lang w:eastAsia="ja-JP"/>
                  <w:rPrChange w:id="1802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8028"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029" w:author="DuyNgo" w:date="2012-08-10T07:31:00Z"/>
                <w:rFonts w:ascii="Times New Roman" w:eastAsia="Times New Roman" w:hAnsi="Times New Roman" w:cs="Times New Roman"/>
                <w:color w:val="000000"/>
                <w:sz w:val="24"/>
                <w:szCs w:val="24"/>
                <w:lang w:eastAsia="ja-JP"/>
                <w:rPrChange w:id="18030" w:author="DuyNgo" w:date="2012-08-10T08:15:00Z">
                  <w:rPr>
                    <w:ins w:id="18031" w:author="DuyNgo" w:date="2012-08-10T07:31:00Z"/>
                    <w:rFonts w:ascii="Calibri" w:eastAsia="Times New Roman" w:hAnsi="Calibri" w:cs="Calibri"/>
                    <w:color w:val="000000"/>
                    <w:sz w:val="20"/>
                    <w:szCs w:val="20"/>
                    <w:lang w:eastAsia="ja-JP"/>
                  </w:rPr>
                </w:rPrChange>
              </w:rPr>
            </w:pPr>
            <w:ins w:id="18032" w:author="DuyNgo" w:date="2012-08-10T07:31:00Z">
              <w:r w:rsidRPr="00657B96">
                <w:rPr>
                  <w:rFonts w:ascii="Times New Roman" w:eastAsia="Times New Roman" w:hAnsi="Times New Roman" w:cs="Times New Roman"/>
                  <w:color w:val="000000"/>
                  <w:sz w:val="24"/>
                  <w:szCs w:val="24"/>
                  <w:lang w:eastAsia="ja-JP"/>
                  <w:rPrChange w:id="18033"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18034"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035" w:author="DuyNgo" w:date="2012-08-10T07:31:00Z"/>
                <w:rFonts w:ascii="Times New Roman" w:eastAsia="Times New Roman" w:hAnsi="Times New Roman" w:cs="Times New Roman"/>
                <w:color w:val="000000"/>
                <w:sz w:val="24"/>
                <w:szCs w:val="24"/>
                <w:lang w:eastAsia="ja-JP"/>
                <w:rPrChange w:id="18036" w:author="DuyNgo" w:date="2012-08-10T08:15:00Z">
                  <w:rPr>
                    <w:ins w:id="18037" w:author="DuyNgo" w:date="2012-08-10T07:31:00Z"/>
                    <w:rFonts w:ascii="Calibri" w:eastAsia="Times New Roman" w:hAnsi="Calibri" w:cs="Calibri"/>
                    <w:color w:val="000000"/>
                    <w:sz w:val="20"/>
                    <w:szCs w:val="20"/>
                    <w:lang w:eastAsia="ja-JP"/>
                  </w:rPr>
                </w:rPrChange>
              </w:rPr>
            </w:pPr>
            <w:ins w:id="18038" w:author="DuyNgo" w:date="2012-08-10T07:31:00Z">
              <w:r w:rsidRPr="00657B96">
                <w:rPr>
                  <w:rFonts w:ascii="Times New Roman" w:eastAsia="Times New Roman" w:hAnsi="Times New Roman" w:cs="Times New Roman"/>
                  <w:color w:val="000000"/>
                  <w:sz w:val="24"/>
                  <w:szCs w:val="24"/>
                  <w:lang w:eastAsia="ja-JP"/>
                  <w:rPrChange w:id="1803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8040"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041" w:author="DuyNgo" w:date="2012-08-10T07:31:00Z"/>
                <w:rFonts w:ascii="Times New Roman" w:eastAsia="Times New Roman" w:hAnsi="Times New Roman" w:cs="Times New Roman"/>
                <w:color w:val="000000"/>
                <w:sz w:val="24"/>
                <w:szCs w:val="24"/>
                <w:lang w:eastAsia="ja-JP"/>
                <w:rPrChange w:id="18042" w:author="DuyNgo" w:date="2012-08-10T08:15:00Z">
                  <w:rPr>
                    <w:ins w:id="18043" w:author="DuyNgo" w:date="2012-08-10T07:31:00Z"/>
                    <w:rFonts w:ascii="Calibri" w:eastAsia="Times New Roman" w:hAnsi="Calibri" w:cs="Calibri"/>
                    <w:color w:val="000000"/>
                    <w:sz w:val="20"/>
                    <w:szCs w:val="20"/>
                    <w:lang w:eastAsia="ja-JP"/>
                  </w:rPr>
                </w:rPrChange>
              </w:rPr>
            </w:pPr>
            <w:ins w:id="18044" w:author="DuyNgo" w:date="2012-08-10T07:31:00Z">
              <w:r w:rsidRPr="00657B96">
                <w:rPr>
                  <w:rFonts w:ascii="Times New Roman" w:eastAsia="Times New Roman" w:hAnsi="Times New Roman" w:cs="Times New Roman"/>
                  <w:color w:val="000000"/>
                  <w:sz w:val="24"/>
                  <w:szCs w:val="24"/>
                  <w:lang w:eastAsia="ja-JP"/>
                  <w:rPrChange w:id="18045" w:author="DuyNgo" w:date="2012-08-10T08:15:00Z">
                    <w:rPr>
                      <w:rFonts w:ascii="Calibri" w:eastAsia="Times New Roman" w:hAnsi="Calibri" w:cs="Calibri"/>
                      <w:b/>
                      <w:bCs/>
                      <w:color w:val="000000"/>
                      <w:sz w:val="28"/>
                      <w:szCs w:val="28"/>
                      <w:lang w:eastAsia="ja-JP"/>
                    </w:rPr>
                  </w:rPrChange>
                </w:rPr>
                <w:t>giang.phamnguyen</w:t>
              </w:r>
            </w:ins>
          </w:p>
        </w:tc>
        <w:tc>
          <w:tcPr>
            <w:tcW w:w="12498" w:type="dxa"/>
            <w:tcBorders>
              <w:top w:val="nil"/>
              <w:left w:val="nil"/>
              <w:bottom w:val="nil"/>
              <w:right w:val="nil"/>
            </w:tcBorders>
            <w:shd w:val="clear" w:color="auto" w:fill="auto"/>
            <w:noWrap/>
            <w:vAlign w:val="bottom"/>
            <w:hideMark/>
            <w:tcPrChange w:id="18046"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047" w:author="DuyNgo" w:date="2012-08-10T07:31:00Z"/>
                <w:rFonts w:ascii="Times New Roman" w:eastAsia="Times New Roman" w:hAnsi="Times New Roman" w:cs="Times New Roman"/>
                <w:color w:val="000000"/>
                <w:sz w:val="24"/>
                <w:szCs w:val="24"/>
                <w:lang w:eastAsia="ja-JP"/>
                <w:rPrChange w:id="18048" w:author="DuyNgo" w:date="2012-08-10T08:15:00Z">
                  <w:rPr>
                    <w:ins w:id="18049" w:author="DuyNgo" w:date="2012-08-10T07:31:00Z"/>
                    <w:rFonts w:ascii="Calibri" w:eastAsia="Times New Roman" w:hAnsi="Calibri" w:cs="Calibri"/>
                    <w:color w:val="000000"/>
                    <w:sz w:val="20"/>
                    <w:szCs w:val="20"/>
                    <w:lang w:eastAsia="ja-JP"/>
                  </w:rPr>
                </w:rPrChange>
              </w:rPr>
            </w:pPr>
            <w:ins w:id="18050" w:author="DuyNgo" w:date="2012-08-10T07:31:00Z">
              <w:r w:rsidRPr="00657B96">
                <w:rPr>
                  <w:rFonts w:ascii="Times New Roman" w:eastAsia="Times New Roman" w:hAnsi="Times New Roman" w:cs="Times New Roman"/>
                  <w:color w:val="000000"/>
                  <w:sz w:val="24"/>
                  <w:szCs w:val="24"/>
                  <w:lang w:eastAsia="ja-JP"/>
                  <w:rPrChange w:id="18051" w:author="DuyNgo" w:date="2012-08-10T08:15:00Z">
                    <w:rPr>
                      <w:rFonts w:ascii="Calibri" w:eastAsia="Times New Roman" w:hAnsi="Calibri" w:cs="Calibri"/>
                      <w:b/>
                      <w:bCs/>
                      <w:color w:val="000000"/>
                      <w:sz w:val="28"/>
                      <w:szCs w:val="28"/>
                      <w:lang w:eastAsia="ja-JP"/>
                    </w:rPr>
                  </w:rPrChange>
                </w:rPr>
                <w:t>[Planner] Properties in /PlannerPortlet/resource/messages.properties are used or not?</w:t>
              </w:r>
            </w:ins>
          </w:p>
        </w:tc>
      </w:tr>
      <w:tr w:rsidR="00E13723" w:rsidRPr="00657B96" w:rsidTr="00E13723">
        <w:trPr>
          <w:trHeight w:val="300"/>
          <w:ins w:id="18052" w:author="DuyNgo" w:date="2012-08-10T07:31:00Z"/>
          <w:trPrChange w:id="1805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8054"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8055" w:author="DuyNgo" w:date="2012-08-10T07:31:00Z"/>
                <w:rFonts w:ascii="Times New Roman" w:eastAsia="Times New Roman" w:hAnsi="Times New Roman" w:cs="Times New Roman"/>
                <w:color w:val="000000"/>
                <w:sz w:val="24"/>
                <w:szCs w:val="24"/>
                <w:lang w:eastAsia="ja-JP"/>
                <w:rPrChange w:id="18056" w:author="DuyNgo" w:date="2012-08-10T08:15:00Z">
                  <w:rPr>
                    <w:ins w:id="18057" w:author="DuyNgo" w:date="2012-08-10T07:31:00Z"/>
                    <w:rFonts w:ascii="Calibri" w:eastAsia="Times New Roman" w:hAnsi="Calibri" w:cs="Calibri"/>
                    <w:color w:val="000000"/>
                    <w:lang w:eastAsia="ja-JP"/>
                  </w:rPr>
                </w:rPrChange>
              </w:rPr>
            </w:pPr>
            <w:ins w:id="18058" w:author="DuyNgo" w:date="2012-08-10T07:31:00Z">
              <w:r w:rsidRPr="00657B96">
                <w:rPr>
                  <w:rFonts w:ascii="Times New Roman" w:eastAsia="Times New Roman" w:hAnsi="Times New Roman" w:cs="Times New Roman"/>
                  <w:color w:val="000000"/>
                  <w:sz w:val="24"/>
                  <w:szCs w:val="24"/>
                  <w:lang w:eastAsia="ja-JP"/>
                  <w:rPrChange w:id="18059" w:author="DuyNgo" w:date="2012-08-10T08:15:00Z">
                    <w:rPr>
                      <w:rFonts w:ascii="Calibri" w:eastAsia="Times New Roman" w:hAnsi="Calibri" w:cs="Calibri"/>
                      <w:b/>
                      <w:bCs/>
                      <w:color w:val="000000"/>
                      <w:sz w:val="28"/>
                      <w:szCs w:val="28"/>
                      <w:lang w:eastAsia="ja-JP"/>
                    </w:rPr>
                  </w:rPrChange>
                </w:rPr>
                <w:t>63</w:t>
              </w:r>
            </w:ins>
          </w:p>
        </w:tc>
        <w:tc>
          <w:tcPr>
            <w:tcW w:w="862" w:type="dxa"/>
            <w:tcBorders>
              <w:top w:val="nil"/>
              <w:left w:val="nil"/>
              <w:bottom w:val="nil"/>
              <w:right w:val="nil"/>
            </w:tcBorders>
            <w:shd w:val="clear" w:color="auto" w:fill="auto"/>
            <w:noWrap/>
            <w:vAlign w:val="bottom"/>
            <w:hideMark/>
            <w:tcPrChange w:id="18060"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061" w:author="DuyNgo" w:date="2012-08-10T07:31:00Z"/>
                <w:rFonts w:ascii="Times New Roman" w:eastAsia="Times New Roman" w:hAnsi="Times New Roman" w:cs="Times New Roman"/>
                <w:color w:val="000000"/>
                <w:sz w:val="24"/>
                <w:szCs w:val="24"/>
                <w:lang w:eastAsia="ja-JP"/>
                <w:rPrChange w:id="18062" w:author="DuyNgo" w:date="2012-08-10T08:15:00Z">
                  <w:rPr>
                    <w:ins w:id="18063" w:author="DuyNgo" w:date="2012-08-10T07:31:00Z"/>
                    <w:rFonts w:ascii="Calibri" w:eastAsia="Times New Roman" w:hAnsi="Calibri" w:cs="Calibri"/>
                    <w:color w:val="000000"/>
                    <w:sz w:val="20"/>
                    <w:szCs w:val="20"/>
                    <w:lang w:eastAsia="ja-JP"/>
                  </w:rPr>
                </w:rPrChange>
              </w:rPr>
            </w:pPr>
            <w:ins w:id="18064" w:author="DuyNgo" w:date="2012-08-10T07:31:00Z">
              <w:r w:rsidRPr="00657B96">
                <w:rPr>
                  <w:rFonts w:ascii="Times New Roman" w:eastAsia="Times New Roman" w:hAnsi="Times New Roman" w:cs="Times New Roman"/>
                  <w:color w:val="000000"/>
                  <w:sz w:val="24"/>
                  <w:szCs w:val="24"/>
                  <w:lang w:eastAsia="ja-JP"/>
                  <w:rPrChange w:id="1806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8066"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067" w:author="DuyNgo" w:date="2012-08-10T07:31:00Z"/>
                <w:rFonts w:ascii="Times New Roman" w:eastAsia="Times New Roman" w:hAnsi="Times New Roman" w:cs="Times New Roman"/>
                <w:color w:val="000000"/>
                <w:sz w:val="24"/>
                <w:szCs w:val="24"/>
                <w:lang w:eastAsia="ja-JP"/>
                <w:rPrChange w:id="18068" w:author="DuyNgo" w:date="2012-08-10T08:15:00Z">
                  <w:rPr>
                    <w:ins w:id="18069" w:author="DuyNgo" w:date="2012-08-10T07:31:00Z"/>
                    <w:rFonts w:ascii="Calibri" w:eastAsia="Times New Roman" w:hAnsi="Calibri" w:cs="Calibri"/>
                    <w:color w:val="000000"/>
                    <w:sz w:val="20"/>
                    <w:szCs w:val="20"/>
                    <w:lang w:eastAsia="ja-JP"/>
                  </w:rPr>
                </w:rPrChange>
              </w:rPr>
            </w:pPr>
            <w:ins w:id="18070" w:author="DuyNgo" w:date="2012-08-10T07:31:00Z">
              <w:r w:rsidRPr="00657B96">
                <w:rPr>
                  <w:rFonts w:ascii="Times New Roman" w:eastAsia="Times New Roman" w:hAnsi="Times New Roman" w:cs="Times New Roman"/>
                  <w:color w:val="000000"/>
                  <w:sz w:val="24"/>
                  <w:szCs w:val="24"/>
                  <w:lang w:eastAsia="ja-JP"/>
                  <w:rPrChange w:id="18071"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18072"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073" w:author="DuyNgo" w:date="2012-08-10T07:31:00Z"/>
                <w:rFonts w:ascii="Times New Roman" w:eastAsia="Times New Roman" w:hAnsi="Times New Roman" w:cs="Times New Roman"/>
                <w:color w:val="000000"/>
                <w:sz w:val="24"/>
                <w:szCs w:val="24"/>
                <w:lang w:eastAsia="ja-JP"/>
                <w:rPrChange w:id="18074" w:author="DuyNgo" w:date="2012-08-10T08:15:00Z">
                  <w:rPr>
                    <w:ins w:id="18075" w:author="DuyNgo" w:date="2012-08-10T07:31:00Z"/>
                    <w:rFonts w:ascii="Calibri" w:eastAsia="Times New Roman" w:hAnsi="Calibri" w:cs="Calibri"/>
                    <w:color w:val="000000"/>
                    <w:sz w:val="20"/>
                    <w:szCs w:val="20"/>
                    <w:lang w:eastAsia="ja-JP"/>
                  </w:rPr>
                </w:rPrChange>
              </w:rPr>
            </w:pPr>
            <w:ins w:id="18076" w:author="DuyNgo" w:date="2012-08-10T07:31:00Z">
              <w:r w:rsidRPr="00657B96">
                <w:rPr>
                  <w:rFonts w:ascii="Times New Roman" w:eastAsia="Times New Roman" w:hAnsi="Times New Roman" w:cs="Times New Roman"/>
                  <w:color w:val="000000"/>
                  <w:sz w:val="24"/>
                  <w:szCs w:val="24"/>
                  <w:lang w:eastAsia="ja-JP"/>
                  <w:rPrChange w:id="18077"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8078"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079" w:author="DuyNgo" w:date="2012-08-10T07:31:00Z"/>
                <w:rFonts w:ascii="Times New Roman" w:eastAsia="Times New Roman" w:hAnsi="Times New Roman" w:cs="Times New Roman"/>
                <w:color w:val="000000"/>
                <w:sz w:val="24"/>
                <w:szCs w:val="24"/>
                <w:lang w:eastAsia="ja-JP"/>
                <w:rPrChange w:id="18080" w:author="DuyNgo" w:date="2012-08-10T08:15:00Z">
                  <w:rPr>
                    <w:ins w:id="18081" w:author="DuyNgo" w:date="2012-08-10T07:31:00Z"/>
                    <w:rFonts w:ascii="Calibri" w:eastAsia="Times New Roman" w:hAnsi="Calibri" w:cs="Calibri"/>
                    <w:color w:val="000000"/>
                    <w:sz w:val="20"/>
                    <w:szCs w:val="20"/>
                    <w:lang w:eastAsia="ja-JP"/>
                  </w:rPr>
                </w:rPrChange>
              </w:rPr>
            </w:pPr>
            <w:ins w:id="18082" w:author="DuyNgo" w:date="2012-08-10T07:31:00Z">
              <w:r w:rsidRPr="00657B96">
                <w:rPr>
                  <w:rFonts w:ascii="Times New Roman" w:eastAsia="Times New Roman" w:hAnsi="Times New Roman" w:cs="Times New Roman"/>
                  <w:color w:val="000000"/>
                  <w:sz w:val="24"/>
                  <w:szCs w:val="24"/>
                  <w:lang w:eastAsia="ja-JP"/>
                  <w:rPrChange w:id="18083" w:author="DuyNgo" w:date="2012-08-10T08:15:00Z">
                    <w:rPr>
                      <w:rFonts w:ascii="Calibri" w:eastAsia="Times New Roman" w:hAnsi="Calibri" w:cs="Calibri"/>
                      <w:b/>
                      <w:bCs/>
                      <w:color w:val="000000"/>
                      <w:sz w:val="28"/>
                      <w:szCs w:val="28"/>
                      <w:lang w:eastAsia="ja-JP"/>
                    </w:rPr>
                  </w:rPrChange>
                </w:rPr>
                <w:t>giang.phamnguyen</w:t>
              </w:r>
            </w:ins>
          </w:p>
        </w:tc>
        <w:tc>
          <w:tcPr>
            <w:tcW w:w="12498" w:type="dxa"/>
            <w:tcBorders>
              <w:top w:val="nil"/>
              <w:left w:val="nil"/>
              <w:bottom w:val="nil"/>
              <w:right w:val="nil"/>
            </w:tcBorders>
            <w:shd w:val="clear" w:color="auto" w:fill="auto"/>
            <w:noWrap/>
            <w:vAlign w:val="bottom"/>
            <w:hideMark/>
            <w:tcPrChange w:id="18084"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085" w:author="DuyNgo" w:date="2012-08-10T07:31:00Z"/>
                <w:rFonts w:ascii="Times New Roman" w:eastAsia="Times New Roman" w:hAnsi="Times New Roman" w:cs="Times New Roman"/>
                <w:color w:val="000000"/>
                <w:sz w:val="24"/>
                <w:szCs w:val="24"/>
                <w:lang w:eastAsia="ja-JP"/>
                <w:rPrChange w:id="18086" w:author="DuyNgo" w:date="2012-08-10T08:15:00Z">
                  <w:rPr>
                    <w:ins w:id="18087" w:author="DuyNgo" w:date="2012-08-10T07:31:00Z"/>
                    <w:rFonts w:ascii="Calibri" w:eastAsia="Times New Roman" w:hAnsi="Calibri" w:cs="Calibri"/>
                    <w:color w:val="000000"/>
                    <w:sz w:val="20"/>
                    <w:szCs w:val="20"/>
                    <w:lang w:eastAsia="ja-JP"/>
                  </w:rPr>
                </w:rPrChange>
              </w:rPr>
            </w:pPr>
            <w:ins w:id="18088" w:author="DuyNgo" w:date="2012-08-10T07:31:00Z">
              <w:r w:rsidRPr="00657B96">
                <w:rPr>
                  <w:rFonts w:ascii="Times New Roman" w:eastAsia="Times New Roman" w:hAnsi="Times New Roman" w:cs="Times New Roman"/>
                  <w:color w:val="000000"/>
                  <w:sz w:val="24"/>
                  <w:szCs w:val="24"/>
                  <w:lang w:eastAsia="ja-JP"/>
                  <w:rPrChange w:id="18089" w:author="DuyNgo" w:date="2012-08-10T08:15:00Z">
                    <w:rPr>
                      <w:rFonts w:ascii="Calibri" w:eastAsia="Times New Roman" w:hAnsi="Calibri" w:cs="Calibri"/>
                      <w:b/>
                      <w:bCs/>
                      <w:color w:val="000000"/>
                      <w:sz w:val="28"/>
                      <w:szCs w:val="28"/>
                      <w:lang w:eastAsia="ja-JP"/>
                    </w:rPr>
                  </w:rPrChange>
                </w:rPr>
                <w:t>[Planner] Non-unauthenticated projects are displayed for user</w:t>
              </w:r>
            </w:ins>
          </w:p>
        </w:tc>
      </w:tr>
      <w:tr w:rsidR="00E13723" w:rsidRPr="00657B96" w:rsidTr="00E13723">
        <w:trPr>
          <w:trHeight w:val="300"/>
          <w:ins w:id="18090" w:author="DuyNgo" w:date="2012-08-10T07:31:00Z"/>
          <w:trPrChange w:id="1809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8092"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8093" w:author="DuyNgo" w:date="2012-08-10T07:31:00Z"/>
                <w:rFonts w:ascii="Times New Roman" w:eastAsia="Times New Roman" w:hAnsi="Times New Roman" w:cs="Times New Roman"/>
                <w:color w:val="000000"/>
                <w:sz w:val="24"/>
                <w:szCs w:val="24"/>
                <w:lang w:eastAsia="ja-JP"/>
                <w:rPrChange w:id="18094" w:author="DuyNgo" w:date="2012-08-10T08:15:00Z">
                  <w:rPr>
                    <w:ins w:id="18095" w:author="DuyNgo" w:date="2012-08-10T07:31:00Z"/>
                    <w:rFonts w:ascii="Calibri" w:eastAsia="Times New Roman" w:hAnsi="Calibri" w:cs="Calibri"/>
                    <w:color w:val="000000"/>
                    <w:lang w:eastAsia="ja-JP"/>
                  </w:rPr>
                </w:rPrChange>
              </w:rPr>
            </w:pPr>
            <w:ins w:id="18096" w:author="DuyNgo" w:date="2012-08-10T07:31:00Z">
              <w:r w:rsidRPr="00657B96">
                <w:rPr>
                  <w:rFonts w:ascii="Times New Roman" w:eastAsia="Times New Roman" w:hAnsi="Times New Roman" w:cs="Times New Roman"/>
                  <w:color w:val="000000"/>
                  <w:sz w:val="24"/>
                  <w:szCs w:val="24"/>
                  <w:lang w:eastAsia="ja-JP"/>
                  <w:rPrChange w:id="18097" w:author="DuyNgo" w:date="2012-08-10T08:15:00Z">
                    <w:rPr>
                      <w:rFonts w:ascii="Calibri" w:eastAsia="Times New Roman" w:hAnsi="Calibri" w:cs="Calibri"/>
                      <w:b/>
                      <w:bCs/>
                      <w:color w:val="000000"/>
                      <w:sz w:val="28"/>
                      <w:szCs w:val="28"/>
                      <w:lang w:eastAsia="ja-JP"/>
                    </w:rPr>
                  </w:rPrChange>
                </w:rPr>
                <w:t>64</w:t>
              </w:r>
            </w:ins>
          </w:p>
        </w:tc>
        <w:tc>
          <w:tcPr>
            <w:tcW w:w="862" w:type="dxa"/>
            <w:tcBorders>
              <w:top w:val="nil"/>
              <w:left w:val="nil"/>
              <w:bottom w:val="nil"/>
              <w:right w:val="nil"/>
            </w:tcBorders>
            <w:shd w:val="clear" w:color="auto" w:fill="auto"/>
            <w:noWrap/>
            <w:vAlign w:val="bottom"/>
            <w:hideMark/>
            <w:tcPrChange w:id="18098"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099" w:author="DuyNgo" w:date="2012-08-10T07:31:00Z"/>
                <w:rFonts w:ascii="Times New Roman" w:eastAsia="Times New Roman" w:hAnsi="Times New Roman" w:cs="Times New Roman"/>
                <w:color w:val="000000"/>
                <w:sz w:val="24"/>
                <w:szCs w:val="24"/>
                <w:lang w:eastAsia="ja-JP"/>
                <w:rPrChange w:id="18100" w:author="DuyNgo" w:date="2012-08-10T08:15:00Z">
                  <w:rPr>
                    <w:ins w:id="18101" w:author="DuyNgo" w:date="2012-08-10T07:31:00Z"/>
                    <w:rFonts w:ascii="Calibri" w:eastAsia="Times New Roman" w:hAnsi="Calibri" w:cs="Calibri"/>
                    <w:color w:val="000000"/>
                    <w:sz w:val="20"/>
                    <w:szCs w:val="20"/>
                    <w:lang w:eastAsia="ja-JP"/>
                  </w:rPr>
                </w:rPrChange>
              </w:rPr>
            </w:pPr>
            <w:ins w:id="18102" w:author="DuyNgo" w:date="2012-08-10T07:31:00Z">
              <w:r w:rsidRPr="00657B96">
                <w:rPr>
                  <w:rFonts w:ascii="Times New Roman" w:eastAsia="Times New Roman" w:hAnsi="Times New Roman" w:cs="Times New Roman"/>
                  <w:color w:val="000000"/>
                  <w:sz w:val="24"/>
                  <w:szCs w:val="24"/>
                  <w:lang w:eastAsia="ja-JP"/>
                  <w:rPrChange w:id="1810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8104"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105" w:author="DuyNgo" w:date="2012-08-10T07:31:00Z"/>
                <w:rFonts w:ascii="Times New Roman" w:eastAsia="Times New Roman" w:hAnsi="Times New Roman" w:cs="Times New Roman"/>
                <w:color w:val="000000"/>
                <w:sz w:val="24"/>
                <w:szCs w:val="24"/>
                <w:lang w:eastAsia="ja-JP"/>
                <w:rPrChange w:id="18106" w:author="DuyNgo" w:date="2012-08-10T08:15:00Z">
                  <w:rPr>
                    <w:ins w:id="18107" w:author="DuyNgo" w:date="2012-08-10T07:31:00Z"/>
                    <w:rFonts w:ascii="Calibri" w:eastAsia="Times New Roman" w:hAnsi="Calibri" w:cs="Calibri"/>
                    <w:color w:val="000000"/>
                    <w:sz w:val="20"/>
                    <w:szCs w:val="20"/>
                    <w:lang w:eastAsia="ja-JP"/>
                  </w:rPr>
                </w:rPrChange>
              </w:rPr>
            </w:pPr>
            <w:ins w:id="18108" w:author="DuyNgo" w:date="2012-08-10T07:31:00Z">
              <w:r w:rsidRPr="00657B96">
                <w:rPr>
                  <w:rFonts w:ascii="Times New Roman" w:eastAsia="Times New Roman" w:hAnsi="Times New Roman" w:cs="Times New Roman"/>
                  <w:color w:val="000000"/>
                  <w:sz w:val="24"/>
                  <w:szCs w:val="24"/>
                  <w:lang w:eastAsia="ja-JP"/>
                  <w:rPrChange w:id="18109"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18110"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111" w:author="DuyNgo" w:date="2012-08-10T07:31:00Z"/>
                <w:rFonts w:ascii="Times New Roman" w:eastAsia="Times New Roman" w:hAnsi="Times New Roman" w:cs="Times New Roman"/>
                <w:color w:val="000000"/>
                <w:sz w:val="24"/>
                <w:szCs w:val="24"/>
                <w:lang w:eastAsia="ja-JP"/>
                <w:rPrChange w:id="18112" w:author="DuyNgo" w:date="2012-08-10T08:15:00Z">
                  <w:rPr>
                    <w:ins w:id="18113" w:author="DuyNgo" w:date="2012-08-10T07:31:00Z"/>
                    <w:rFonts w:ascii="Calibri" w:eastAsia="Times New Roman" w:hAnsi="Calibri" w:cs="Calibri"/>
                    <w:color w:val="000000"/>
                    <w:sz w:val="20"/>
                    <w:szCs w:val="20"/>
                    <w:lang w:eastAsia="ja-JP"/>
                  </w:rPr>
                </w:rPrChange>
              </w:rPr>
            </w:pPr>
            <w:ins w:id="18114" w:author="DuyNgo" w:date="2012-08-10T07:31:00Z">
              <w:r w:rsidRPr="00657B96">
                <w:rPr>
                  <w:rFonts w:ascii="Times New Roman" w:eastAsia="Times New Roman" w:hAnsi="Times New Roman" w:cs="Times New Roman"/>
                  <w:color w:val="000000"/>
                  <w:sz w:val="24"/>
                  <w:szCs w:val="24"/>
                  <w:lang w:eastAsia="ja-JP"/>
                  <w:rPrChange w:id="18115"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18116"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117" w:author="DuyNgo" w:date="2012-08-10T07:31:00Z"/>
                <w:rFonts w:ascii="Times New Roman" w:eastAsia="Times New Roman" w:hAnsi="Times New Roman" w:cs="Times New Roman"/>
                <w:color w:val="000000"/>
                <w:sz w:val="24"/>
                <w:szCs w:val="24"/>
                <w:lang w:eastAsia="ja-JP"/>
                <w:rPrChange w:id="18118" w:author="DuyNgo" w:date="2012-08-10T08:15:00Z">
                  <w:rPr>
                    <w:ins w:id="18119" w:author="DuyNgo" w:date="2012-08-10T07:31:00Z"/>
                    <w:rFonts w:ascii="Calibri" w:eastAsia="Times New Roman" w:hAnsi="Calibri" w:cs="Calibri"/>
                    <w:color w:val="000000"/>
                    <w:sz w:val="20"/>
                    <w:szCs w:val="20"/>
                    <w:lang w:eastAsia="ja-JP"/>
                  </w:rPr>
                </w:rPrChange>
              </w:rPr>
            </w:pPr>
            <w:ins w:id="18120" w:author="DuyNgo" w:date="2012-08-10T07:31:00Z">
              <w:r w:rsidRPr="00657B96">
                <w:rPr>
                  <w:rFonts w:ascii="Times New Roman" w:eastAsia="Times New Roman" w:hAnsi="Times New Roman" w:cs="Times New Roman"/>
                  <w:color w:val="000000"/>
                  <w:sz w:val="24"/>
                  <w:szCs w:val="24"/>
                  <w:lang w:eastAsia="ja-JP"/>
                  <w:rPrChange w:id="18121" w:author="DuyNgo" w:date="2012-08-10T08:15:00Z">
                    <w:rPr>
                      <w:rFonts w:ascii="Calibri" w:eastAsia="Times New Roman" w:hAnsi="Calibri" w:cs="Calibri"/>
                      <w:b/>
                      <w:bCs/>
                      <w:color w:val="000000"/>
                      <w:sz w:val="28"/>
                      <w:szCs w:val="28"/>
                      <w:lang w:eastAsia="ja-JP"/>
                    </w:rPr>
                  </w:rPrChange>
                </w:rPr>
                <w:t>giang.phamnguyen</w:t>
              </w:r>
            </w:ins>
          </w:p>
        </w:tc>
        <w:tc>
          <w:tcPr>
            <w:tcW w:w="12498" w:type="dxa"/>
            <w:tcBorders>
              <w:top w:val="nil"/>
              <w:left w:val="nil"/>
              <w:bottom w:val="nil"/>
              <w:right w:val="nil"/>
            </w:tcBorders>
            <w:shd w:val="clear" w:color="auto" w:fill="auto"/>
            <w:noWrap/>
            <w:vAlign w:val="bottom"/>
            <w:hideMark/>
            <w:tcPrChange w:id="18122"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123" w:author="DuyNgo" w:date="2012-08-10T07:31:00Z"/>
                <w:rFonts w:ascii="Times New Roman" w:eastAsia="Times New Roman" w:hAnsi="Times New Roman" w:cs="Times New Roman"/>
                <w:color w:val="000000"/>
                <w:sz w:val="24"/>
                <w:szCs w:val="24"/>
                <w:lang w:eastAsia="ja-JP"/>
                <w:rPrChange w:id="18124" w:author="DuyNgo" w:date="2012-08-10T08:15:00Z">
                  <w:rPr>
                    <w:ins w:id="18125" w:author="DuyNgo" w:date="2012-08-10T07:31:00Z"/>
                    <w:rFonts w:ascii="Calibri" w:eastAsia="Times New Roman" w:hAnsi="Calibri" w:cs="Calibri"/>
                    <w:color w:val="000000"/>
                    <w:sz w:val="20"/>
                    <w:szCs w:val="20"/>
                    <w:lang w:eastAsia="ja-JP"/>
                  </w:rPr>
                </w:rPrChange>
              </w:rPr>
            </w:pPr>
            <w:ins w:id="18126" w:author="DuyNgo" w:date="2012-08-10T07:31:00Z">
              <w:r w:rsidRPr="00657B96">
                <w:rPr>
                  <w:rFonts w:ascii="Times New Roman" w:eastAsia="Times New Roman" w:hAnsi="Times New Roman" w:cs="Times New Roman"/>
                  <w:color w:val="000000"/>
                  <w:sz w:val="24"/>
                  <w:szCs w:val="24"/>
                  <w:lang w:eastAsia="ja-JP"/>
                  <w:rPrChange w:id="18127" w:author="DuyNgo" w:date="2012-08-10T08:15:00Z">
                    <w:rPr>
                      <w:rFonts w:ascii="Calibri" w:eastAsia="Times New Roman" w:hAnsi="Calibri" w:cs="Calibri"/>
                      <w:b/>
                      <w:bCs/>
                      <w:color w:val="000000"/>
                      <w:sz w:val="28"/>
                      <w:szCs w:val="28"/>
                      <w:lang w:eastAsia="ja-JP"/>
                    </w:rPr>
                  </w:rPrChange>
                </w:rPr>
                <w:t>[Planner] Naming Controller is not good</w:t>
              </w:r>
            </w:ins>
          </w:p>
        </w:tc>
      </w:tr>
      <w:tr w:rsidR="00E13723" w:rsidRPr="00657B96" w:rsidTr="00E13723">
        <w:trPr>
          <w:trHeight w:val="300"/>
          <w:ins w:id="18128" w:author="DuyNgo" w:date="2012-08-10T07:31:00Z"/>
          <w:trPrChange w:id="1812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8130"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8131" w:author="DuyNgo" w:date="2012-08-10T07:31:00Z"/>
                <w:rFonts w:ascii="Times New Roman" w:eastAsia="Times New Roman" w:hAnsi="Times New Roman" w:cs="Times New Roman"/>
                <w:color w:val="000000"/>
                <w:sz w:val="24"/>
                <w:szCs w:val="24"/>
                <w:lang w:eastAsia="ja-JP"/>
                <w:rPrChange w:id="18132" w:author="DuyNgo" w:date="2012-08-10T08:15:00Z">
                  <w:rPr>
                    <w:ins w:id="18133" w:author="DuyNgo" w:date="2012-08-10T07:31:00Z"/>
                    <w:rFonts w:ascii="Calibri" w:eastAsia="Times New Roman" w:hAnsi="Calibri" w:cs="Calibri"/>
                    <w:color w:val="000000"/>
                    <w:lang w:eastAsia="ja-JP"/>
                  </w:rPr>
                </w:rPrChange>
              </w:rPr>
            </w:pPr>
            <w:ins w:id="18134" w:author="DuyNgo" w:date="2012-08-10T07:31:00Z">
              <w:r w:rsidRPr="00657B96">
                <w:rPr>
                  <w:rFonts w:ascii="Times New Roman" w:eastAsia="Times New Roman" w:hAnsi="Times New Roman" w:cs="Times New Roman"/>
                  <w:color w:val="000000"/>
                  <w:sz w:val="24"/>
                  <w:szCs w:val="24"/>
                  <w:lang w:eastAsia="ja-JP"/>
                  <w:rPrChange w:id="18135" w:author="DuyNgo" w:date="2012-08-10T08:15:00Z">
                    <w:rPr>
                      <w:rFonts w:ascii="Calibri" w:eastAsia="Times New Roman" w:hAnsi="Calibri" w:cs="Calibri"/>
                      <w:b/>
                      <w:bCs/>
                      <w:color w:val="000000"/>
                      <w:sz w:val="28"/>
                      <w:szCs w:val="28"/>
                      <w:lang w:eastAsia="ja-JP"/>
                    </w:rPr>
                  </w:rPrChange>
                </w:rPr>
                <w:t>65</w:t>
              </w:r>
            </w:ins>
          </w:p>
        </w:tc>
        <w:tc>
          <w:tcPr>
            <w:tcW w:w="862" w:type="dxa"/>
            <w:tcBorders>
              <w:top w:val="nil"/>
              <w:left w:val="nil"/>
              <w:bottom w:val="nil"/>
              <w:right w:val="nil"/>
            </w:tcBorders>
            <w:shd w:val="clear" w:color="auto" w:fill="auto"/>
            <w:noWrap/>
            <w:vAlign w:val="bottom"/>
            <w:hideMark/>
            <w:tcPrChange w:id="18136"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137" w:author="DuyNgo" w:date="2012-08-10T07:31:00Z"/>
                <w:rFonts w:ascii="Times New Roman" w:eastAsia="Times New Roman" w:hAnsi="Times New Roman" w:cs="Times New Roman"/>
                <w:color w:val="000000"/>
                <w:sz w:val="24"/>
                <w:szCs w:val="24"/>
                <w:lang w:eastAsia="ja-JP"/>
                <w:rPrChange w:id="18138" w:author="DuyNgo" w:date="2012-08-10T08:15:00Z">
                  <w:rPr>
                    <w:ins w:id="18139" w:author="DuyNgo" w:date="2012-08-10T07:31:00Z"/>
                    <w:rFonts w:ascii="Calibri" w:eastAsia="Times New Roman" w:hAnsi="Calibri" w:cs="Calibri"/>
                    <w:color w:val="000000"/>
                    <w:sz w:val="20"/>
                    <w:szCs w:val="20"/>
                    <w:lang w:eastAsia="ja-JP"/>
                  </w:rPr>
                </w:rPrChange>
              </w:rPr>
            </w:pPr>
            <w:ins w:id="18140" w:author="DuyNgo" w:date="2012-08-10T07:31:00Z">
              <w:r w:rsidRPr="00657B96">
                <w:rPr>
                  <w:rFonts w:ascii="Times New Roman" w:eastAsia="Times New Roman" w:hAnsi="Times New Roman" w:cs="Times New Roman"/>
                  <w:color w:val="000000"/>
                  <w:sz w:val="24"/>
                  <w:szCs w:val="24"/>
                  <w:lang w:eastAsia="ja-JP"/>
                  <w:rPrChange w:id="1814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8142"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143" w:author="DuyNgo" w:date="2012-08-10T07:31:00Z"/>
                <w:rFonts w:ascii="Times New Roman" w:eastAsia="Times New Roman" w:hAnsi="Times New Roman" w:cs="Times New Roman"/>
                <w:color w:val="000000"/>
                <w:sz w:val="24"/>
                <w:szCs w:val="24"/>
                <w:lang w:eastAsia="ja-JP"/>
                <w:rPrChange w:id="18144" w:author="DuyNgo" w:date="2012-08-10T08:15:00Z">
                  <w:rPr>
                    <w:ins w:id="18145" w:author="DuyNgo" w:date="2012-08-10T07:31:00Z"/>
                    <w:rFonts w:ascii="Calibri" w:eastAsia="Times New Roman" w:hAnsi="Calibri" w:cs="Calibri"/>
                    <w:color w:val="000000"/>
                    <w:sz w:val="20"/>
                    <w:szCs w:val="20"/>
                    <w:lang w:eastAsia="ja-JP"/>
                  </w:rPr>
                </w:rPrChange>
              </w:rPr>
            </w:pPr>
            <w:ins w:id="18146" w:author="DuyNgo" w:date="2012-08-10T07:31:00Z">
              <w:r w:rsidRPr="00657B96">
                <w:rPr>
                  <w:rFonts w:ascii="Times New Roman" w:eastAsia="Times New Roman" w:hAnsi="Times New Roman" w:cs="Times New Roman"/>
                  <w:color w:val="000000"/>
                  <w:sz w:val="24"/>
                  <w:szCs w:val="24"/>
                  <w:lang w:eastAsia="ja-JP"/>
                  <w:rPrChange w:id="18147"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18148"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149" w:author="DuyNgo" w:date="2012-08-10T07:31:00Z"/>
                <w:rFonts w:ascii="Times New Roman" w:eastAsia="Times New Roman" w:hAnsi="Times New Roman" w:cs="Times New Roman"/>
                <w:color w:val="000000"/>
                <w:sz w:val="24"/>
                <w:szCs w:val="24"/>
                <w:lang w:eastAsia="ja-JP"/>
                <w:rPrChange w:id="18150" w:author="DuyNgo" w:date="2012-08-10T08:15:00Z">
                  <w:rPr>
                    <w:ins w:id="18151" w:author="DuyNgo" w:date="2012-08-10T07:31:00Z"/>
                    <w:rFonts w:ascii="Calibri" w:eastAsia="Times New Roman" w:hAnsi="Calibri" w:cs="Calibri"/>
                    <w:color w:val="000000"/>
                    <w:sz w:val="20"/>
                    <w:szCs w:val="20"/>
                    <w:lang w:eastAsia="ja-JP"/>
                  </w:rPr>
                </w:rPrChange>
              </w:rPr>
            </w:pPr>
            <w:ins w:id="18152" w:author="DuyNgo" w:date="2012-08-10T07:31:00Z">
              <w:r w:rsidRPr="00657B96">
                <w:rPr>
                  <w:rFonts w:ascii="Times New Roman" w:eastAsia="Times New Roman" w:hAnsi="Times New Roman" w:cs="Times New Roman"/>
                  <w:color w:val="000000"/>
                  <w:sz w:val="24"/>
                  <w:szCs w:val="24"/>
                  <w:lang w:eastAsia="ja-JP"/>
                  <w:rPrChange w:id="18153"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18154"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155" w:author="DuyNgo" w:date="2012-08-10T07:31:00Z"/>
                <w:rFonts w:ascii="Times New Roman" w:eastAsia="Times New Roman" w:hAnsi="Times New Roman" w:cs="Times New Roman"/>
                <w:color w:val="000000"/>
                <w:sz w:val="24"/>
                <w:szCs w:val="24"/>
                <w:lang w:eastAsia="ja-JP"/>
                <w:rPrChange w:id="18156" w:author="DuyNgo" w:date="2012-08-10T08:15:00Z">
                  <w:rPr>
                    <w:ins w:id="18157" w:author="DuyNgo" w:date="2012-08-10T07:31:00Z"/>
                    <w:rFonts w:ascii="Calibri" w:eastAsia="Times New Roman" w:hAnsi="Calibri" w:cs="Calibri"/>
                    <w:color w:val="000000"/>
                    <w:sz w:val="20"/>
                    <w:szCs w:val="20"/>
                    <w:lang w:eastAsia="ja-JP"/>
                  </w:rPr>
                </w:rPrChange>
              </w:rPr>
            </w:pPr>
            <w:ins w:id="18158" w:author="DuyNgo" w:date="2012-08-10T07:31:00Z">
              <w:r w:rsidRPr="00657B96">
                <w:rPr>
                  <w:rFonts w:ascii="Times New Roman" w:eastAsia="Times New Roman" w:hAnsi="Times New Roman" w:cs="Times New Roman"/>
                  <w:color w:val="000000"/>
                  <w:sz w:val="24"/>
                  <w:szCs w:val="24"/>
                  <w:lang w:eastAsia="ja-JP"/>
                  <w:rPrChange w:id="18159"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18160"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161" w:author="DuyNgo" w:date="2012-08-10T07:31:00Z"/>
                <w:rFonts w:ascii="Times New Roman" w:eastAsia="Times New Roman" w:hAnsi="Times New Roman" w:cs="Times New Roman"/>
                <w:color w:val="000000"/>
                <w:sz w:val="24"/>
                <w:szCs w:val="24"/>
                <w:lang w:eastAsia="ja-JP"/>
                <w:rPrChange w:id="18162" w:author="DuyNgo" w:date="2012-08-10T08:15:00Z">
                  <w:rPr>
                    <w:ins w:id="18163" w:author="DuyNgo" w:date="2012-08-10T07:31:00Z"/>
                    <w:rFonts w:ascii="Calibri" w:eastAsia="Times New Roman" w:hAnsi="Calibri" w:cs="Calibri"/>
                    <w:color w:val="000000"/>
                    <w:sz w:val="20"/>
                    <w:szCs w:val="20"/>
                    <w:lang w:eastAsia="ja-JP"/>
                  </w:rPr>
                </w:rPrChange>
              </w:rPr>
            </w:pPr>
            <w:ins w:id="18164" w:author="DuyNgo" w:date="2012-08-10T07:31:00Z">
              <w:r w:rsidRPr="00657B96">
                <w:rPr>
                  <w:rFonts w:ascii="Times New Roman" w:eastAsia="Times New Roman" w:hAnsi="Times New Roman" w:cs="Times New Roman"/>
                  <w:color w:val="000000"/>
                  <w:sz w:val="24"/>
                  <w:szCs w:val="24"/>
                  <w:lang w:eastAsia="ja-JP"/>
                  <w:rPrChange w:id="18165" w:author="DuyNgo" w:date="2012-08-10T08:15:00Z">
                    <w:rPr>
                      <w:rFonts w:ascii="Calibri" w:eastAsia="Times New Roman" w:hAnsi="Calibri" w:cs="Calibri"/>
                      <w:b/>
                      <w:bCs/>
                      <w:color w:val="000000"/>
                      <w:sz w:val="28"/>
                      <w:szCs w:val="28"/>
                      <w:lang w:eastAsia="ja-JP"/>
                    </w:rPr>
                  </w:rPrChange>
                </w:rPr>
                <w:t>[RequirementPortlet] There are two resource messages</w:t>
              </w:r>
            </w:ins>
          </w:p>
        </w:tc>
      </w:tr>
      <w:tr w:rsidR="00E13723" w:rsidRPr="00657B96" w:rsidTr="00E13723">
        <w:trPr>
          <w:trHeight w:val="300"/>
          <w:ins w:id="18166" w:author="DuyNgo" w:date="2012-08-10T07:31:00Z"/>
          <w:trPrChange w:id="1816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8168"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8169" w:author="DuyNgo" w:date="2012-08-10T07:31:00Z"/>
                <w:rFonts w:ascii="Times New Roman" w:eastAsia="Times New Roman" w:hAnsi="Times New Roman" w:cs="Times New Roman"/>
                <w:color w:val="000000"/>
                <w:sz w:val="24"/>
                <w:szCs w:val="24"/>
                <w:lang w:eastAsia="ja-JP"/>
                <w:rPrChange w:id="18170" w:author="DuyNgo" w:date="2012-08-10T08:15:00Z">
                  <w:rPr>
                    <w:ins w:id="18171" w:author="DuyNgo" w:date="2012-08-10T07:31:00Z"/>
                    <w:rFonts w:ascii="Calibri" w:eastAsia="Times New Roman" w:hAnsi="Calibri" w:cs="Calibri"/>
                    <w:color w:val="000000"/>
                    <w:lang w:eastAsia="ja-JP"/>
                  </w:rPr>
                </w:rPrChange>
              </w:rPr>
            </w:pPr>
            <w:ins w:id="18172" w:author="DuyNgo" w:date="2012-08-10T07:31:00Z">
              <w:r w:rsidRPr="00657B96">
                <w:rPr>
                  <w:rFonts w:ascii="Times New Roman" w:eastAsia="Times New Roman" w:hAnsi="Times New Roman" w:cs="Times New Roman"/>
                  <w:color w:val="000000"/>
                  <w:sz w:val="24"/>
                  <w:szCs w:val="24"/>
                  <w:lang w:eastAsia="ja-JP"/>
                  <w:rPrChange w:id="18173" w:author="DuyNgo" w:date="2012-08-10T08:15:00Z">
                    <w:rPr>
                      <w:rFonts w:ascii="Calibri" w:eastAsia="Times New Roman" w:hAnsi="Calibri" w:cs="Calibri"/>
                      <w:b/>
                      <w:bCs/>
                      <w:color w:val="000000"/>
                      <w:sz w:val="28"/>
                      <w:szCs w:val="28"/>
                      <w:lang w:eastAsia="ja-JP"/>
                    </w:rPr>
                  </w:rPrChange>
                </w:rPr>
                <w:t>66</w:t>
              </w:r>
            </w:ins>
          </w:p>
        </w:tc>
        <w:tc>
          <w:tcPr>
            <w:tcW w:w="862" w:type="dxa"/>
            <w:tcBorders>
              <w:top w:val="nil"/>
              <w:left w:val="nil"/>
              <w:bottom w:val="nil"/>
              <w:right w:val="nil"/>
            </w:tcBorders>
            <w:shd w:val="clear" w:color="auto" w:fill="auto"/>
            <w:noWrap/>
            <w:vAlign w:val="bottom"/>
            <w:hideMark/>
            <w:tcPrChange w:id="18174"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175" w:author="DuyNgo" w:date="2012-08-10T07:31:00Z"/>
                <w:rFonts w:ascii="Times New Roman" w:eastAsia="Times New Roman" w:hAnsi="Times New Roman" w:cs="Times New Roman"/>
                <w:color w:val="000000"/>
                <w:sz w:val="24"/>
                <w:szCs w:val="24"/>
                <w:lang w:eastAsia="ja-JP"/>
                <w:rPrChange w:id="18176" w:author="DuyNgo" w:date="2012-08-10T08:15:00Z">
                  <w:rPr>
                    <w:ins w:id="18177" w:author="DuyNgo" w:date="2012-08-10T07:31:00Z"/>
                    <w:rFonts w:ascii="Calibri" w:eastAsia="Times New Roman" w:hAnsi="Calibri" w:cs="Calibri"/>
                    <w:color w:val="000000"/>
                    <w:sz w:val="20"/>
                    <w:szCs w:val="20"/>
                    <w:lang w:eastAsia="ja-JP"/>
                  </w:rPr>
                </w:rPrChange>
              </w:rPr>
            </w:pPr>
            <w:ins w:id="18178" w:author="DuyNgo" w:date="2012-08-10T07:31:00Z">
              <w:r w:rsidRPr="00657B96">
                <w:rPr>
                  <w:rFonts w:ascii="Times New Roman" w:eastAsia="Times New Roman" w:hAnsi="Times New Roman" w:cs="Times New Roman"/>
                  <w:color w:val="000000"/>
                  <w:sz w:val="24"/>
                  <w:szCs w:val="24"/>
                  <w:lang w:eastAsia="ja-JP"/>
                  <w:rPrChange w:id="1817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8180"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181" w:author="DuyNgo" w:date="2012-08-10T07:31:00Z"/>
                <w:rFonts w:ascii="Times New Roman" w:eastAsia="Times New Roman" w:hAnsi="Times New Roman" w:cs="Times New Roman"/>
                <w:color w:val="000000"/>
                <w:sz w:val="24"/>
                <w:szCs w:val="24"/>
                <w:lang w:eastAsia="ja-JP"/>
                <w:rPrChange w:id="18182" w:author="DuyNgo" w:date="2012-08-10T08:15:00Z">
                  <w:rPr>
                    <w:ins w:id="18183" w:author="DuyNgo" w:date="2012-08-10T07:31:00Z"/>
                    <w:rFonts w:ascii="Calibri" w:eastAsia="Times New Roman" w:hAnsi="Calibri" w:cs="Calibri"/>
                    <w:color w:val="000000"/>
                    <w:sz w:val="20"/>
                    <w:szCs w:val="20"/>
                    <w:lang w:eastAsia="ja-JP"/>
                  </w:rPr>
                </w:rPrChange>
              </w:rPr>
            </w:pPr>
            <w:ins w:id="18184" w:author="DuyNgo" w:date="2012-08-10T07:31:00Z">
              <w:r w:rsidRPr="00657B96">
                <w:rPr>
                  <w:rFonts w:ascii="Times New Roman" w:eastAsia="Times New Roman" w:hAnsi="Times New Roman" w:cs="Times New Roman"/>
                  <w:color w:val="000000"/>
                  <w:sz w:val="24"/>
                  <w:szCs w:val="24"/>
                  <w:lang w:eastAsia="ja-JP"/>
                  <w:rPrChange w:id="1818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8186"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187" w:author="DuyNgo" w:date="2012-08-10T07:31:00Z"/>
                <w:rFonts w:ascii="Times New Roman" w:eastAsia="Times New Roman" w:hAnsi="Times New Roman" w:cs="Times New Roman"/>
                <w:color w:val="000000"/>
                <w:sz w:val="24"/>
                <w:szCs w:val="24"/>
                <w:lang w:eastAsia="ja-JP"/>
                <w:rPrChange w:id="18188" w:author="DuyNgo" w:date="2012-08-10T08:15:00Z">
                  <w:rPr>
                    <w:ins w:id="18189" w:author="DuyNgo" w:date="2012-08-10T07:31:00Z"/>
                    <w:rFonts w:ascii="Calibri" w:eastAsia="Times New Roman" w:hAnsi="Calibri" w:cs="Calibri"/>
                    <w:color w:val="000000"/>
                    <w:sz w:val="20"/>
                    <w:szCs w:val="20"/>
                    <w:lang w:eastAsia="ja-JP"/>
                  </w:rPr>
                </w:rPrChange>
              </w:rPr>
            </w:pPr>
            <w:ins w:id="18190" w:author="DuyNgo" w:date="2012-08-10T07:31:00Z">
              <w:r w:rsidRPr="00657B96">
                <w:rPr>
                  <w:rFonts w:ascii="Times New Roman" w:eastAsia="Times New Roman" w:hAnsi="Times New Roman" w:cs="Times New Roman"/>
                  <w:color w:val="000000"/>
                  <w:sz w:val="24"/>
                  <w:szCs w:val="24"/>
                  <w:lang w:eastAsia="ja-JP"/>
                  <w:rPrChange w:id="18191"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18192"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193" w:author="DuyNgo" w:date="2012-08-10T07:31:00Z"/>
                <w:rFonts w:ascii="Times New Roman" w:eastAsia="Times New Roman" w:hAnsi="Times New Roman" w:cs="Times New Roman"/>
                <w:color w:val="000000"/>
                <w:sz w:val="24"/>
                <w:szCs w:val="24"/>
                <w:lang w:eastAsia="ja-JP"/>
                <w:rPrChange w:id="18194" w:author="DuyNgo" w:date="2012-08-10T08:15:00Z">
                  <w:rPr>
                    <w:ins w:id="18195" w:author="DuyNgo" w:date="2012-08-10T07:31:00Z"/>
                    <w:rFonts w:ascii="Calibri" w:eastAsia="Times New Roman" w:hAnsi="Calibri" w:cs="Calibri"/>
                    <w:color w:val="000000"/>
                    <w:sz w:val="20"/>
                    <w:szCs w:val="20"/>
                    <w:lang w:eastAsia="ja-JP"/>
                  </w:rPr>
                </w:rPrChange>
              </w:rPr>
            </w:pPr>
            <w:ins w:id="18196" w:author="DuyNgo" w:date="2012-08-10T07:31:00Z">
              <w:r w:rsidRPr="00657B96">
                <w:rPr>
                  <w:rFonts w:ascii="Times New Roman" w:eastAsia="Times New Roman" w:hAnsi="Times New Roman" w:cs="Times New Roman"/>
                  <w:color w:val="000000"/>
                  <w:sz w:val="24"/>
                  <w:szCs w:val="24"/>
                  <w:lang w:eastAsia="ja-JP"/>
                  <w:rPrChange w:id="18197"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18198"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199" w:author="DuyNgo" w:date="2012-08-10T07:31:00Z"/>
                <w:rFonts w:ascii="Times New Roman" w:eastAsia="Times New Roman" w:hAnsi="Times New Roman" w:cs="Times New Roman"/>
                <w:color w:val="000000"/>
                <w:sz w:val="24"/>
                <w:szCs w:val="24"/>
                <w:lang w:eastAsia="ja-JP"/>
                <w:rPrChange w:id="18200" w:author="DuyNgo" w:date="2012-08-10T08:15:00Z">
                  <w:rPr>
                    <w:ins w:id="18201" w:author="DuyNgo" w:date="2012-08-10T07:31:00Z"/>
                    <w:rFonts w:ascii="Calibri" w:eastAsia="Times New Roman" w:hAnsi="Calibri" w:cs="Calibri"/>
                    <w:color w:val="000000"/>
                    <w:sz w:val="20"/>
                    <w:szCs w:val="20"/>
                    <w:lang w:eastAsia="ja-JP"/>
                  </w:rPr>
                </w:rPrChange>
              </w:rPr>
            </w:pPr>
            <w:ins w:id="18202" w:author="DuyNgo" w:date="2012-08-10T07:31:00Z">
              <w:r w:rsidRPr="00657B96">
                <w:rPr>
                  <w:rFonts w:ascii="Times New Roman" w:eastAsia="Times New Roman" w:hAnsi="Times New Roman" w:cs="Times New Roman"/>
                  <w:color w:val="000000"/>
                  <w:sz w:val="24"/>
                  <w:szCs w:val="24"/>
                  <w:lang w:eastAsia="ja-JP"/>
                  <w:rPrChange w:id="18203" w:author="DuyNgo" w:date="2012-08-10T08:15:00Z">
                    <w:rPr>
                      <w:rFonts w:ascii="Calibri" w:eastAsia="Times New Roman" w:hAnsi="Calibri" w:cs="Calibri"/>
                      <w:b/>
                      <w:bCs/>
                      <w:color w:val="000000"/>
                      <w:sz w:val="28"/>
                      <w:szCs w:val="28"/>
                      <w:lang w:eastAsia="ja-JP"/>
                    </w:rPr>
                  </w:rPrChange>
                </w:rPr>
                <w:t>[RequirementPortlet] Error in JSP</w:t>
              </w:r>
            </w:ins>
          </w:p>
        </w:tc>
      </w:tr>
      <w:tr w:rsidR="00E13723" w:rsidRPr="00657B96" w:rsidTr="00E13723">
        <w:trPr>
          <w:trHeight w:val="300"/>
          <w:ins w:id="18204" w:author="DuyNgo" w:date="2012-08-10T07:31:00Z"/>
          <w:trPrChange w:id="1820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8206"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8207" w:author="DuyNgo" w:date="2012-08-10T07:31:00Z"/>
                <w:rFonts w:ascii="Times New Roman" w:eastAsia="Times New Roman" w:hAnsi="Times New Roman" w:cs="Times New Roman"/>
                <w:color w:val="000000"/>
                <w:sz w:val="24"/>
                <w:szCs w:val="24"/>
                <w:lang w:eastAsia="ja-JP"/>
                <w:rPrChange w:id="18208" w:author="DuyNgo" w:date="2012-08-10T08:15:00Z">
                  <w:rPr>
                    <w:ins w:id="18209" w:author="DuyNgo" w:date="2012-08-10T07:31:00Z"/>
                    <w:rFonts w:ascii="Calibri" w:eastAsia="Times New Roman" w:hAnsi="Calibri" w:cs="Calibri"/>
                    <w:color w:val="000000"/>
                    <w:lang w:eastAsia="ja-JP"/>
                  </w:rPr>
                </w:rPrChange>
              </w:rPr>
            </w:pPr>
            <w:ins w:id="18210" w:author="DuyNgo" w:date="2012-08-10T07:31:00Z">
              <w:r w:rsidRPr="00657B96">
                <w:rPr>
                  <w:rFonts w:ascii="Times New Roman" w:eastAsia="Times New Roman" w:hAnsi="Times New Roman" w:cs="Times New Roman"/>
                  <w:color w:val="000000"/>
                  <w:sz w:val="24"/>
                  <w:szCs w:val="24"/>
                  <w:lang w:eastAsia="ja-JP"/>
                  <w:rPrChange w:id="18211" w:author="DuyNgo" w:date="2012-08-10T08:15:00Z">
                    <w:rPr>
                      <w:rFonts w:ascii="Calibri" w:eastAsia="Times New Roman" w:hAnsi="Calibri" w:cs="Calibri"/>
                      <w:b/>
                      <w:bCs/>
                      <w:color w:val="000000"/>
                      <w:sz w:val="28"/>
                      <w:szCs w:val="28"/>
                      <w:lang w:eastAsia="ja-JP"/>
                    </w:rPr>
                  </w:rPrChange>
                </w:rPr>
                <w:t>67</w:t>
              </w:r>
            </w:ins>
          </w:p>
        </w:tc>
        <w:tc>
          <w:tcPr>
            <w:tcW w:w="862" w:type="dxa"/>
            <w:tcBorders>
              <w:top w:val="nil"/>
              <w:left w:val="nil"/>
              <w:bottom w:val="nil"/>
              <w:right w:val="nil"/>
            </w:tcBorders>
            <w:shd w:val="clear" w:color="auto" w:fill="auto"/>
            <w:noWrap/>
            <w:vAlign w:val="bottom"/>
            <w:hideMark/>
            <w:tcPrChange w:id="18212"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213" w:author="DuyNgo" w:date="2012-08-10T07:31:00Z"/>
                <w:rFonts w:ascii="Times New Roman" w:eastAsia="Times New Roman" w:hAnsi="Times New Roman" w:cs="Times New Roman"/>
                <w:color w:val="000000"/>
                <w:sz w:val="24"/>
                <w:szCs w:val="24"/>
                <w:lang w:eastAsia="ja-JP"/>
                <w:rPrChange w:id="18214" w:author="DuyNgo" w:date="2012-08-10T08:15:00Z">
                  <w:rPr>
                    <w:ins w:id="18215" w:author="DuyNgo" w:date="2012-08-10T07:31:00Z"/>
                    <w:rFonts w:ascii="Calibri" w:eastAsia="Times New Roman" w:hAnsi="Calibri" w:cs="Calibri"/>
                    <w:color w:val="000000"/>
                    <w:sz w:val="20"/>
                    <w:szCs w:val="20"/>
                    <w:lang w:eastAsia="ja-JP"/>
                  </w:rPr>
                </w:rPrChange>
              </w:rPr>
            </w:pPr>
            <w:ins w:id="18216" w:author="DuyNgo" w:date="2012-08-10T07:31:00Z">
              <w:r w:rsidRPr="00657B96">
                <w:rPr>
                  <w:rFonts w:ascii="Times New Roman" w:eastAsia="Times New Roman" w:hAnsi="Times New Roman" w:cs="Times New Roman"/>
                  <w:color w:val="000000"/>
                  <w:sz w:val="24"/>
                  <w:szCs w:val="24"/>
                  <w:lang w:eastAsia="ja-JP"/>
                  <w:rPrChange w:id="1821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8218"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219" w:author="DuyNgo" w:date="2012-08-10T07:31:00Z"/>
                <w:rFonts w:ascii="Times New Roman" w:eastAsia="Times New Roman" w:hAnsi="Times New Roman" w:cs="Times New Roman"/>
                <w:color w:val="000000"/>
                <w:sz w:val="24"/>
                <w:szCs w:val="24"/>
                <w:lang w:eastAsia="ja-JP"/>
                <w:rPrChange w:id="18220" w:author="DuyNgo" w:date="2012-08-10T08:15:00Z">
                  <w:rPr>
                    <w:ins w:id="18221" w:author="DuyNgo" w:date="2012-08-10T07:31:00Z"/>
                    <w:rFonts w:ascii="Calibri" w:eastAsia="Times New Roman" w:hAnsi="Calibri" w:cs="Calibri"/>
                    <w:color w:val="000000"/>
                    <w:sz w:val="20"/>
                    <w:szCs w:val="20"/>
                    <w:lang w:eastAsia="ja-JP"/>
                  </w:rPr>
                </w:rPrChange>
              </w:rPr>
            </w:pPr>
            <w:ins w:id="18222" w:author="DuyNgo" w:date="2012-08-10T07:31:00Z">
              <w:r w:rsidRPr="00657B96">
                <w:rPr>
                  <w:rFonts w:ascii="Times New Roman" w:eastAsia="Times New Roman" w:hAnsi="Times New Roman" w:cs="Times New Roman"/>
                  <w:color w:val="000000"/>
                  <w:sz w:val="24"/>
                  <w:szCs w:val="24"/>
                  <w:lang w:eastAsia="ja-JP"/>
                  <w:rPrChange w:id="18223"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18224"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225" w:author="DuyNgo" w:date="2012-08-10T07:31:00Z"/>
                <w:rFonts w:ascii="Times New Roman" w:eastAsia="Times New Roman" w:hAnsi="Times New Roman" w:cs="Times New Roman"/>
                <w:color w:val="000000"/>
                <w:sz w:val="24"/>
                <w:szCs w:val="24"/>
                <w:lang w:eastAsia="ja-JP"/>
                <w:rPrChange w:id="18226" w:author="DuyNgo" w:date="2012-08-10T08:15:00Z">
                  <w:rPr>
                    <w:ins w:id="18227" w:author="DuyNgo" w:date="2012-08-10T07:31:00Z"/>
                    <w:rFonts w:ascii="Calibri" w:eastAsia="Times New Roman" w:hAnsi="Calibri" w:cs="Calibri"/>
                    <w:color w:val="000000"/>
                    <w:sz w:val="20"/>
                    <w:szCs w:val="20"/>
                    <w:lang w:eastAsia="ja-JP"/>
                  </w:rPr>
                </w:rPrChange>
              </w:rPr>
            </w:pPr>
            <w:ins w:id="18228" w:author="DuyNgo" w:date="2012-08-10T07:31:00Z">
              <w:r w:rsidRPr="00657B96">
                <w:rPr>
                  <w:rFonts w:ascii="Times New Roman" w:eastAsia="Times New Roman" w:hAnsi="Times New Roman" w:cs="Times New Roman"/>
                  <w:color w:val="000000"/>
                  <w:sz w:val="24"/>
                  <w:szCs w:val="24"/>
                  <w:lang w:eastAsia="ja-JP"/>
                  <w:rPrChange w:id="1822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8230"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231" w:author="DuyNgo" w:date="2012-08-10T07:31:00Z"/>
                <w:rFonts w:ascii="Times New Roman" w:eastAsia="Times New Roman" w:hAnsi="Times New Roman" w:cs="Times New Roman"/>
                <w:color w:val="000000"/>
                <w:sz w:val="24"/>
                <w:szCs w:val="24"/>
                <w:lang w:eastAsia="ja-JP"/>
                <w:rPrChange w:id="18232" w:author="DuyNgo" w:date="2012-08-10T08:15:00Z">
                  <w:rPr>
                    <w:ins w:id="18233" w:author="DuyNgo" w:date="2012-08-10T07:31:00Z"/>
                    <w:rFonts w:ascii="Calibri" w:eastAsia="Times New Roman" w:hAnsi="Calibri" w:cs="Calibri"/>
                    <w:color w:val="000000"/>
                    <w:sz w:val="20"/>
                    <w:szCs w:val="20"/>
                    <w:lang w:eastAsia="ja-JP"/>
                  </w:rPr>
                </w:rPrChange>
              </w:rPr>
            </w:pPr>
            <w:ins w:id="18234" w:author="DuyNgo" w:date="2012-08-10T07:31:00Z">
              <w:r w:rsidRPr="00657B96">
                <w:rPr>
                  <w:rFonts w:ascii="Times New Roman" w:eastAsia="Times New Roman" w:hAnsi="Times New Roman" w:cs="Times New Roman"/>
                  <w:color w:val="000000"/>
                  <w:sz w:val="24"/>
                  <w:szCs w:val="24"/>
                  <w:lang w:eastAsia="ja-JP"/>
                  <w:rPrChange w:id="18235"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18236"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237" w:author="DuyNgo" w:date="2012-08-10T07:31:00Z"/>
                <w:rFonts w:ascii="Times New Roman" w:eastAsia="Times New Roman" w:hAnsi="Times New Roman" w:cs="Times New Roman"/>
                <w:color w:val="000000"/>
                <w:sz w:val="24"/>
                <w:szCs w:val="24"/>
                <w:lang w:eastAsia="ja-JP"/>
                <w:rPrChange w:id="18238" w:author="DuyNgo" w:date="2012-08-10T08:15:00Z">
                  <w:rPr>
                    <w:ins w:id="18239" w:author="DuyNgo" w:date="2012-08-10T07:31:00Z"/>
                    <w:rFonts w:ascii="Calibri" w:eastAsia="Times New Roman" w:hAnsi="Calibri" w:cs="Calibri"/>
                    <w:color w:val="000000"/>
                    <w:sz w:val="20"/>
                    <w:szCs w:val="20"/>
                    <w:lang w:eastAsia="ja-JP"/>
                  </w:rPr>
                </w:rPrChange>
              </w:rPr>
            </w:pPr>
            <w:ins w:id="18240" w:author="DuyNgo" w:date="2012-08-10T07:31:00Z">
              <w:r w:rsidRPr="00657B96">
                <w:rPr>
                  <w:rFonts w:ascii="Times New Roman" w:eastAsia="Times New Roman" w:hAnsi="Times New Roman" w:cs="Times New Roman"/>
                  <w:color w:val="000000"/>
                  <w:sz w:val="24"/>
                  <w:szCs w:val="24"/>
                  <w:lang w:eastAsia="ja-JP"/>
                  <w:rPrChange w:id="18241" w:author="DuyNgo" w:date="2012-08-10T08:15:00Z">
                    <w:rPr>
                      <w:rFonts w:ascii="Calibri" w:eastAsia="Times New Roman" w:hAnsi="Calibri" w:cs="Calibri"/>
                      <w:b/>
                      <w:bCs/>
                      <w:color w:val="000000"/>
                      <w:sz w:val="28"/>
                      <w:szCs w:val="28"/>
                      <w:lang w:eastAsia="ja-JP"/>
                    </w:rPr>
                  </w:rPrChange>
                </w:rPr>
                <w:t>[TimeSheetPortlet] Could not compile source code</w:t>
              </w:r>
            </w:ins>
          </w:p>
        </w:tc>
      </w:tr>
      <w:tr w:rsidR="00E13723" w:rsidRPr="00657B96" w:rsidTr="00E13723">
        <w:trPr>
          <w:trHeight w:val="300"/>
          <w:ins w:id="18242" w:author="DuyNgo" w:date="2012-08-10T07:31:00Z"/>
          <w:trPrChange w:id="1824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8244"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8245" w:author="DuyNgo" w:date="2012-08-10T07:31:00Z"/>
                <w:rFonts w:ascii="Times New Roman" w:eastAsia="Times New Roman" w:hAnsi="Times New Roman" w:cs="Times New Roman"/>
                <w:color w:val="000000"/>
                <w:sz w:val="24"/>
                <w:szCs w:val="24"/>
                <w:lang w:eastAsia="ja-JP"/>
                <w:rPrChange w:id="18246" w:author="DuyNgo" w:date="2012-08-10T08:15:00Z">
                  <w:rPr>
                    <w:ins w:id="18247" w:author="DuyNgo" w:date="2012-08-10T07:31:00Z"/>
                    <w:rFonts w:ascii="Calibri" w:eastAsia="Times New Roman" w:hAnsi="Calibri" w:cs="Calibri"/>
                    <w:color w:val="000000"/>
                    <w:lang w:eastAsia="ja-JP"/>
                  </w:rPr>
                </w:rPrChange>
              </w:rPr>
            </w:pPr>
            <w:ins w:id="18248" w:author="DuyNgo" w:date="2012-08-10T07:31:00Z">
              <w:r w:rsidRPr="00657B96">
                <w:rPr>
                  <w:rFonts w:ascii="Times New Roman" w:eastAsia="Times New Roman" w:hAnsi="Times New Roman" w:cs="Times New Roman"/>
                  <w:color w:val="000000"/>
                  <w:sz w:val="24"/>
                  <w:szCs w:val="24"/>
                  <w:lang w:eastAsia="ja-JP"/>
                  <w:rPrChange w:id="18249" w:author="DuyNgo" w:date="2012-08-10T08:15:00Z">
                    <w:rPr>
                      <w:rFonts w:ascii="Calibri" w:eastAsia="Times New Roman" w:hAnsi="Calibri" w:cs="Calibri"/>
                      <w:b/>
                      <w:bCs/>
                      <w:color w:val="000000"/>
                      <w:sz w:val="28"/>
                      <w:szCs w:val="28"/>
                      <w:lang w:eastAsia="ja-JP"/>
                    </w:rPr>
                  </w:rPrChange>
                </w:rPr>
                <w:t>68</w:t>
              </w:r>
            </w:ins>
          </w:p>
        </w:tc>
        <w:tc>
          <w:tcPr>
            <w:tcW w:w="862" w:type="dxa"/>
            <w:tcBorders>
              <w:top w:val="nil"/>
              <w:left w:val="nil"/>
              <w:bottom w:val="nil"/>
              <w:right w:val="nil"/>
            </w:tcBorders>
            <w:shd w:val="clear" w:color="auto" w:fill="auto"/>
            <w:noWrap/>
            <w:vAlign w:val="bottom"/>
            <w:hideMark/>
            <w:tcPrChange w:id="18250"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251" w:author="DuyNgo" w:date="2012-08-10T07:31:00Z"/>
                <w:rFonts w:ascii="Times New Roman" w:eastAsia="Times New Roman" w:hAnsi="Times New Roman" w:cs="Times New Roman"/>
                <w:color w:val="000000"/>
                <w:sz w:val="24"/>
                <w:szCs w:val="24"/>
                <w:lang w:eastAsia="ja-JP"/>
                <w:rPrChange w:id="18252" w:author="DuyNgo" w:date="2012-08-10T08:15:00Z">
                  <w:rPr>
                    <w:ins w:id="18253" w:author="DuyNgo" w:date="2012-08-10T07:31:00Z"/>
                    <w:rFonts w:ascii="Calibri" w:eastAsia="Times New Roman" w:hAnsi="Calibri" w:cs="Calibri"/>
                    <w:color w:val="000000"/>
                    <w:sz w:val="20"/>
                    <w:szCs w:val="20"/>
                    <w:lang w:eastAsia="ja-JP"/>
                  </w:rPr>
                </w:rPrChange>
              </w:rPr>
            </w:pPr>
            <w:ins w:id="18254" w:author="DuyNgo" w:date="2012-08-10T07:31:00Z">
              <w:r w:rsidRPr="00657B96">
                <w:rPr>
                  <w:rFonts w:ascii="Times New Roman" w:eastAsia="Times New Roman" w:hAnsi="Times New Roman" w:cs="Times New Roman"/>
                  <w:color w:val="000000"/>
                  <w:sz w:val="24"/>
                  <w:szCs w:val="24"/>
                  <w:lang w:eastAsia="ja-JP"/>
                  <w:rPrChange w:id="1825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8256"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257" w:author="DuyNgo" w:date="2012-08-10T07:31:00Z"/>
                <w:rFonts w:ascii="Times New Roman" w:eastAsia="Times New Roman" w:hAnsi="Times New Roman" w:cs="Times New Roman"/>
                <w:color w:val="000000"/>
                <w:sz w:val="24"/>
                <w:szCs w:val="24"/>
                <w:lang w:eastAsia="ja-JP"/>
                <w:rPrChange w:id="18258" w:author="DuyNgo" w:date="2012-08-10T08:15:00Z">
                  <w:rPr>
                    <w:ins w:id="18259" w:author="DuyNgo" w:date="2012-08-10T07:31:00Z"/>
                    <w:rFonts w:ascii="Calibri" w:eastAsia="Times New Roman" w:hAnsi="Calibri" w:cs="Calibri"/>
                    <w:color w:val="000000"/>
                    <w:sz w:val="20"/>
                    <w:szCs w:val="20"/>
                    <w:lang w:eastAsia="ja-JP"/>
                  </w:rPr>
                </w:rPrChange>
              </w:rPr>
            </w:pPr>
            <w:ins w:id="18260" w:author="DuyNgo" w:date="2012-08-10T07:31:00Z">
              <w:r w:rsidRPr="00657B96">
                <w:rPr>
                  <w:rFonts w:ascii="Times New Roman" w:eastAsia="Times New Roman" w:hAnsi="Times New Roman" w:cs="Times New Roman"/>
                  <w:color w:val="000000"/>
                  <w:sz w:val="24"/>
                  <w:szCs w:val="24"/>
                  <w:lang w:eastAsia="ja-JP"/>
                  <w:rPrChange w:id="1826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18262"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263" w:author="DuyNgo" w:date="2012-08-10T07:31:00Z"/>
                <w:rFonts w:ascii="Times New Roman" w:eastAsia="Times New Roman" w:hAnsi="Times New Roman" w:cs="Times New Roman"/>
                <w:color w:val="000000"/>
                <w:sz w:val="24"/>
                <w:szCs w:val="24"/>
                <w:lang w:eastAsia="ja-JP"/>
                <w:rPrChange w:id="18264" w:author="DuyNgo" w:date="2012-08-10T08:15:00Z">
                  <w:rPr>
                    <w:ins w:id="18265" w:author="DuyNgo" w:date="2012-08-10T07:31:00Z"/>
                    <w:rFonts w:ascii="Calibri" w:eastAsia="Times New Roman" w:hAnsi="Calibri" w:cs="Calibri"/>
                    <w:color w:val="000000"/>
                    <w:sz w:val="20"/>
                    <w:szCs w:val="20"/>
                    <w:lang w:eastAsia="ja-JP"/>
                  </w:rPr>
                </w:rPrChange>
              </w:rPr>
            </w:pPr>
            <w:ins w:id="18266" w:author="DuyNgo" w:date="2012-08-10T07:31:00Z">
              <w:r w:rsidRPr="00657B96">
                <w:rPr>
                  <w:rFonts w:ascii="Times New Roman" w:eastAsia="Times New Roman" w:hAnsi="Times New Roman" w:cs="Times New Roman"/>
                  <w:color w:val="000000"/>
                  <w:sz w:val="24"/>
                  <w:szCs w:val="24"/>
                  <w:lang w:eastAsia="ja-JP"/>
                  <w:rPrChange w:id="18267"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8268"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269" w:author="DuyNgo" w:date="2012-08-10T07:31:00Z"/>
                <w:rFonts w:ascii="Times New Roman" w:eastAsia="Times New Roman" w:hAnsi="Times New Roman" w:cs="Times New Roman"/>
                <w:color w:val="000000"/>
                <w:sz w:val="24"/>
                <w:szCs w:val="24"/>
                <w:lang w:eastAsia="ja-JP"/>
                <w:rPrChange w:id="18270" w:author="DuyNgo" w:date="2012-08-10T08:15:00Z">
                  <w:rPr>
                    <w:ins w:id="18271" w:author="DuyNgo" w:date="2012-08-10T07:31:00Z"/>
                    <w:rFonts w:ascii="Calibri" w:eastAsia="Times New Roman" w:hAnsi="Calibri" w:cs="Calibri"/>
                    <w:color w:val="000000"/>
                    <w:sz w:val="20"/>
                    <w:szCs w:val="20"/>
                    <w:lang w:eastAsia="ja-JP"/>
                  </w:rPr>
                </w:rPrChange>
              </w:rPr>
            </w:pPr>
            <w:ins w:id="18272" w:author="DuyNgo" w:date="2012-08-10T07:31:00Z">
              <w:r w:rsidRPr="00657B96">
                <w:rPr>
                  <w:rFonts w:ascii="Times New Roman" w:eastAsia="Times New Roman" w:hAnsi="Times New Roman" w:cs="Times New Roman"/>
                  <w:color w:val="000000"/>
                  <w:sz w:val="24"/>
                  <w:szCs w:val="24"/>
                  <w:lang w:eastAsia="ja-JP"/>
                  <w:rPrChange w:id="18273"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18274"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275" w:author="DuyNgo" w:date="2012-08-10T07:31:00Z"/>
                <w:rFonts w:ascii="Times New Roman" w:eastAsia="Times New Roman" w:hAnsi="Times New Roman" w:cs="Times New Roman"/>
                <w:color w:val="000000"/>
                <w:sz w:val="24"/>
                <w:szCs w:val="24"/>
                <w:lang w:eastAsia="ja-JP"/>
                <w:rPrChange w:id="18276" w:author="DuyNgo" w:date="2012-08-10T08:15:00Z">
                  <w:rPr>
                    <w:ins w:id="18277" w:author="DuyNgo" w:date="2012-08-10T07:31:00Z"/>
                    <w:rFonts w:ascii="Calibri" w:eastAsia="Times New Roman" w:hAnsi="Calibri" w:cs="Calibri"/>
                    <w:color w:val="000000"/>
                    <w:sz w:val="20"/>
                    <w:szCs w:val="20"/>
                    <w:lang w:eastAsia="ja-JP"/>
                  </w:rPr>
                </w:rPrChange>
              </w:rPr>
            </w:pPr>
            <w:ins w:id="18278" w:author="DuyNgo" w:date="2012-08-10T07:31:00Z">
              <w:r w:rsidRPr="00657B96">
                <w:rPr>
                  <w:rFonts w:ascii="Times New Roman" w:eastAsia="Times New Roman" w:hAnsi="Times New Roman" w:cs="Times New Roman"/>
                  <w:color w:val="000000"/>
                  <w:sz w:val="24"/>
                  <w:szCs w:val="24"/>
                  <w:lang w:eastAsia="ja-JP"/>
                  <w:rPrChange w:id="18279" w:author="DuyNgo" w:date="2012-08-10T08:15:00Z">
                    <w:rPr>
                      <w:rFonts w:ascii="Calibri" w:eastAsia="Times New Roman" w:hAnsi="Calibri" w:cs="Calibri"/>
                      <w:b/>
                      <w:bCs/>
                      <w:color w:val="000000"/>
                      <w:sz w:val="28"/>
                      <w:szCs w:val="28"/>
                      <w:lang w:eastAsia="ja-JP"/>
                    </w:rPr>
                  </w:rPrChange>
                </w:rPr>
                <w:t xml:space="preserve"> [ProjectEyePortlet] Paging in workOrder, Product</w:t>
              </w:r>
            </w:ins>
          </w:p>
        </w:tc>
      </w:tr>
      <w:tr w:rsidR="00E13723" w:rsidRPr="00657B96" w:rsidTr="00E13723">
        <w:trPr>
          <w:trHeight w:val="300"/>
          <w:ins w:id="18280" w:author="DuyNgo" w:date="2012-08-10T07:31:00Z"/>
          <w:trPrChange w:id="1828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8282"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8283" w:author="DuyNgo" w:date="2012-08-10T07:31:00Z"/>
                <w:rFonts w:ascii="Times New Roman" w:eastAsia="Times New Roman" w:hAnsi="Times New Roman" w:cs="Times New Roman"/>
                <w:color w:val="000000"/>
                <w:sz w:val="24"/>
                <w:szCs w:val="24"/>
                <w:lang w:eastAsia="ja-JP"/>
                <w:rPrChange w:id="18284" w:author="DuyNgo" w:date="2012-08-10T08:15:00Z">
                  <w:rPr>
                    <w:ins w:id="18285" w:author="DuyNgo" w:date="2012-08-10T07:31:00Z"/>
                    <w:rFonts w:ascii="Calibri" w:eastAsia="Times New Roman" w:hAnsi="Calibri" w:cs="Calibri"/>
                    <w:color w:val="000000"/>
                    <w:lang w:eastAsia="ja-JP"/>
                  </w:rPr>
                </w:rPrChange>
              </w:rPr>
            </w:pPr>
            <w:ins w:id="18286" w:author="DuyNgo" w:date="2012-08-10T07:31:00Z">
              <w:r w:rsidRPr="00657B96">
                <w:rPr>
                  <w:rFonts w:ascii="Times New Roman" w:eastAsia="Times New Roman" w:hAnsi="Times New Roman" w:cs="Times New Roman"/>
                  <w:color w:val="000000"/>
                  <w:sz w:val="24"/>
                  <w:szCs w:val="24"/>
                  <w:lang w:eastAsia="ja-JP"/>
                  <w:rPrChange w:id="18287" w:author="DuyNgo" w:date="2012-08-10T08:15:00Z">
                    <w:rPr>
                      <w:rFonts w:ascii="Calibri" w:eastAsia="Times New Roman" w:hAnsi="Calibri" w:cs="Calibri"/>
                      <w:b/>
                      <w:bCs/>
                      <w:color w:val="000000"/>
                      <w:sz w:val="28"/>
                      <w:szCs w:val="28"/>
                      <w:lang w:eastAsia="ja-JP"/>
                    </w:rPr>
                  </w:rPrChange>
                </w:rPr>
                <w:t>69</w:t>
              </w:r>
            </w:ins>
          </w:p>
        </w:tc>
        <w:tc>
          <w:tcPr>
            <w:tcW w:w="862" w:type="dxa"/>
            <w:tcBorders>
              <w:top w:val="nil"/>
              <w:left w:val="nil"/>
              <w:bottom w:val="nil"/>
              <w:right w:val="nil"/>
            </w:tcBorders>
            <w:shd w:val="clear" w:color="auto" w:fill="auto"/>
            <w:noWrap/>
            <w:vAlign w:val="bottom"/>
            <w:hideMark/>
            <w:tcPrChange w:id="18288"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289" w:author="DuyNgo" w:date="2012-08-10T07:31:00Z"/>
                <w:rFonts w:ascii="Times New Roman" w:eastAsia="Times New Roman" w:hAnsi="Times New Roman" w:cs="Times New Roman"/>
                <w:color w:val="000000"/>
                <w:sz w:val="24"/>
                <w:szCs w:val="24"/>
                <w:lang w:eastAsia="ja-JP"/>
                <w:rPrChange w:id="18290" w:author="DuyNgo" w:date="2012-08-10T08:15:00Z">
                  <w:rPr>
                    <w:ins w:id="18291" w:author="DuyNgo" w:date="2012-08-10T07:31:00Z"/>
                    <w:rFonts w:ascii="Calibri" w:eastAsia="Times New Roman" w:hAnsi="Calibri" w:cs="Calibri"/>
                    <w:color w:val="000000"/>
                    <w:sz w:val="20"/>
                    <w:szCs w:val="20"/>
                    <w:lang w:eastAsia="ja-JP"/>
                  </w:rPr>
                </w:rPrChange>
              </w:rPr>
            </w:pPr>
            <w:ins w:id="18292" w:author="DuyNgo" w:date="2012-08-10T07:31:00Z">
              <w:r w:rsidRPr="00657B96">
                <w:rPr>
                  <w:rFonts w:ascii="Times New Roman" w:eastAsia="Times New Roman" w:hAnsi="Times New Roman" w:cs="Times New Roman"/>
                  <w:color w:val="000000"/>
                  <w:sz w:val="24"/>
                  <w:szCs w:val="24"/>
                  <w:lang w:eastAsia="ja-JP"/>
                  <w:rPrChange w:id="1829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8294"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295" w:author="DuyNgo" w:date="2012-08-10T07:31:00Z"/>
                <w:rFonts w:ascii="Times New Roman" w:eastAsia="Times New Roman" w:hAnsi="Times New Roman" w:cs="Times New Roman"/>
                <w:color w:val="000000"/>
                <w:sz w:val="24"/>
                <w:szCs w:val="24"/>
                <w:lang w:eastAsia="ja-JP"/>
                <w:rPrChange w:id="18296" w:author="DuyNgo" w:date="2012-08-10T08:15:00Z">
                  <w:rPr>
                    <w:ins w:id="18297" w:author="DuyNgo" w:date="2012-08-10T07:31:00Z"/>
                    <w:rFonts w:ascii="Calibri" w:eastAsia="Times New Roman" w:hAnsi="Calibri" w:cs="Calibri"/>
                    <w:color w:val="000000"/>
                    <w:sz w:val="20"/>
                    <w:szCs w:val="20"/>
                    <w:lang w:eastAsia="ja-JP"/>
                  </w:rPr>
                </w:rPrChange>
              </w:rPr>
            </w:pPr>
            <w:ins w:id="18298" w:author="DuyNgo" w:date="2012-08-10T07:31:00Z">
              <w:r w:rsidRPr="00657B96">
                <w:rPr>
                  <w:rFonts w:ascii="Times New Roman" w:eastAsia="Times New Roman" w:hAnsi="Times New Roman" w:cs="Times New Roman"/>
                  <w:color w:val="000000"/>
                  <w:sz w:val="24"/>
                  <w:szCs w:val="24"/>
                  <w:lang w:eastAsia="ja-JP"/>
                  <w:rPrChange w:id="18299" w:author="DuyNgo" w:date="2012-08-10T08:15:00Z">
                    <w:rPr>
                      <w:rFonts w:ascii="Calibri" w:eastAsia="Times New Roman" w:hAnsi="Calibri" w:cs="Calibri"/>
                      <w:b/>
                      <w:bCs/>
                      <w:color w:val="000000"/>
                      <w:sz w:val="28"/>
                      <w:szCs w:val="28"/>
                      <w:lang w:eastAsia="ja-JP"/>
                    </w:rPr>
                  </w:rPrChange>
                </w:rPr>
                <w:t>Started</w:t>
              </w:r>
            </w:ins>
          </w:p>
        </w:tc>
        <w:tc>
          <w:tcPr>
            <w:tcW w:w="971" w:type="dxa"/>
            <w:tcBorders>
              <w:top w:val="nil"/>
              <w:left w:val="nil"/>
              <w:bottom w:val="nil"/>
              <w:right w:val="nil"/>
            </w:tcBorders>
            <w:shd w:val="clear" w:color="auto" w:fill="auto"/>
            <w:noWrap/>
            <w:vAlign w:val="bottom"/>
            <w:hideMark/>
            <w:tcPrChange w:id="18300"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301" w:author="DuyNgo" w:date="2012-08-10T07:31:00Z"/>
                <w:rFonts w:ascii="Times New Roman" w:eastAsia="Times New Roman" w:hAnsi="Times New Roman" w:cs="Times New Roman"/>
                <w:color w:val="000000"/>
                <w:sz w:val="24"/>
                <w:szCs w:val="24"/>
                <w:lang w:eastAsia="ja-JP"/>
                <w:rPrChange w:id="18302" w:author="DuyNgo" w:date="2012-08-10T08:15:00Z">
                  <w:rPr>
                    <w:ins w:id="18303" w:author="DuyNgo" w:date="2012-08-10T07:31:00Z"/>
                    <w:rFonts w:ascii="Calibri" w:eastAsia="Times New Roman" w:hAnsi="Calibri" w:cs="Calibri"/>
                    <w:color w:val="000000"/>
                    <w:sz w:val="20"/>
                    <w:szCs w:val="20"/>
                    <w:lang w:eastAsia="ja-JP"/>
                  </w:rPr>
                </w:rPrChange>
              </w:rPr>
            </w:pPr>
            <w:ins w:id="18304" w:author="DuyNgo" w:date="2012-08-10T07:31:00Z">
              <w:r w:rsidRPr="00657B96">
                <w:rPr>
                  <w:rFonts w:ascii="Times New Roman" w:eastAsia="Times New Roman" w:hAnsi="Times New Roman" w:cs="Times New Roman"/>
                  <w:color w:val="000000"/>
                  <w:sz w:val="24"/>
                  <w:szCs w:val="24"/>
                  <w:lang w:eastAsia="ja-JP"/>
                  <w:rPrChange w:id="1830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8306"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307" w:author="DuyNgo" w:date="2012-08-10T07:31:00Z"/>
                <w:rFonts w:ascii="Times New Roman" w:eastAsia="Times New Roman" w:hAnsi="Times New Roman" w:cs="Times New Roman"/>
                <w:color w:val="000000"/>
                <w:sz w:val="24"/>
                <w:szCs w:val="24"/>
                <w:lang w:eastAsia="ja-JP"/>
                <w:rPrChange w:id="18308" w:author="DuyNgo" w:date="2012-08-10T08:15:00Z">
                  <w:rPr>
                    <w:ins w:id="18309" w:author="DuyNgo" w:date="2012-08-10T07:31:00Z"/>
                    <w:rFonts w:ascii="Calibri" w:eastAsia="Times New Roman" w:hAnsi="Calibri" w:cs="Calibri"/>
                    <w:color w:val="000000"/>
                    <w:sz w:val="20"/>
                    <w:szCs w:val="20"/>
                    <w:lang w:eastAsia="ja-JP"/>
                  </w:rPr>
                </w:rPrChange>
              </w:rPr>
            </w:pPr>
            <w:ins w:id="18310" w:author="DuyNgo" w:date="2012-08-10T07:31:00Z">
              <w:r w:rsidRPr="00657B96">
                <w:rPr>
                  <w:rFonts w:ascii="Times New Roman" w:eastAsia="Times New Roman" w:hAnsi="Times New Roman" w:cs="Times New Roman"/>
                  <w:color w:val="000000"/>
                  <w:sz w:val="24"/>
                  <w:szCs w:val="24"/>
                  <w:lang w:eastAsia="ja-JP"/>
                  <w:rPrChange w:id="18311"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18312"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313" w:author="DuyNgo" w:date="2012-08-10T07:31:00Z"/>
                <w:rFonts w:ascii="Times New Roman" w:eastAsia="Times New Roman" w:hAnsi="Times New Roman" w:cs="Times New Roman"/>
                <w:color w:val="000000"/>
                <w:sz w:val="24"/>
                <w:szCs w:val="24"/>
                <w:lang w:eastAsia="ja-JP"/>
                <w:rPrChange w:id="18314" w:author="DuyNgo" w:date="2012-08-10T08:15:00Z">
                  <w:rPr>
                    <w:ins w:id="18315" w:author="DuyNgo" w:date="2012-08-10T07:31:00Z"/>
                    <w:rFonts w:ascii="Calibri" w:eastAsia="Times New Roman" w:hAnsi="Calibri" w:cs="Calibri"/>
                    <w:color w:val="000000"/>
                    <w:sz w:val="20"/>
                    <w:szCs w:val="20"/>
                    <w:lang w:eastAsia="ja-JP"/>
                  </w:rPr>
                </w:rPrChange>
              </w:rPr>
            </w:pPr>
            <w:ins w:id="18316" w:author="DuyNgo" w:date="2012-08-10T07:31:00Z">
              <w:r w:rsidRPr="00657B96">
                <w:rPr>
                  <w:rFonts w:ascii="Times New Roman" w:eastAsia="Times New Roman" w:hAnsi="Times New Roman" w:cs="Times New Roman"/>
                  <w:color w:val="000000"/>
                  <w:sz w:val="24"/>
                  <w:szCs w:val="24"/>
                  <w:lang w:eastAsia="ja-JP"/>
                  <w:rPrChange w:id="18317" w:author="DuyNgo" w:date="2012-08-10T08:15:00Z">
                    <w:rPr>
                      <w:rFonts w:ascii="Calibri" w:eastAsia="Times New Roman" w:hAnsi="Calibri" w:cs="Calibri"/>
                      <w:b/>
                      <w:bCs/>
                      <w:color w:val="000000"/>
                      <w:sz w:val="28"/>
                      <w:szCs w:val="28"/>
                      <w:lang w:eastAsia="ja-JP"/>
                    </w:rPr>
                  </w:rPrChange>
                </w:rPr>
                <w:t>[RequirementPortlet] Portlet is displayed badly on uPortal</w:t>
              </w:r>
            </w:ins>
          </w:p>
        </w:tc>
      </w:tr>
      <w:tr w:rsidR="00E13723" w:rsidRPr="00657B96" w:rsidTr="00E13723">
        <w:trPr>
          <w:trHeight w:val="300"/>
          <w:ins w:id="18318" w:author="DuyNgo" w:date="2012-08-10T07:31:00Z"/>
          <w:trPrChange w:id="1831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8320"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8321" w:author="DuyNgo" w:date="2012-08-10T07:31:00Z"/>
                <w:rFonts w:ascii="Times New Roman" w:eastAsia="Times New Roman" w:hAnsi="Times New Roman" w:cs="Times New Roman"/>
                <w:color w:val="000000"/>
                <w:sz w:val="24"/>
                <w:szCs w:val="24"/>
                <w:lang w:eastAsia="ja-JP"/>
                <w:rPrChange w:id="18322" w:author="DuyNgo" w:date="2012-08-10T08:15:00Z">
                  <w:rPr>
                    <w:ins w:id="18323" w:author="DuyNgo" w:date="2012-08-10T07:31:00Z"/>
                    <w:rFonts w:ascii="Calibri" w:eastAsia="Times New Roman" w:hAnsi="Calibri" w:cs="Calibri"/>
                    <w:color w:val="000000"/>
                    <w:lang w:eastAsia="ja-JP"/>
                  </w:rPr>
                </w:rPrChange>
              </w:rPr>
            </w:pPr>
            <w:ins w:id="18324" w:author="DuyNgo" w:date="2012-08-10T07:31:00Z">
              <w:r w:rsidRPr="00657B96">
                <w:rPr>
                  <w:rFonts w:ascii="Times New Roman" w:eastAsia="Times New Roman" w:hAnsi="Times New Roman" w:cs="Times New Roman"/>
                  <w:color w:val="000000"/>
                  <w:sz w:val="24"/>
                  <w:szCs w:val="24"/>
                  <w:lang w:eastAsia="ja-JP"/>
                  <w:rPrChange w:id="18325" w:author="DuyNgo" w:date="2012-08-10T08:15:00Z">
                    <w:rPr>
                      <w:rFonts w:ascii="Calibri" w:eastAsia="Times New Roman" w:hAnsi="Calibri" w:cs="Calibri"/>
                      <w:b/>
                      <w:bCs/>
                      <w:color w:val="000000"/>
                      <w:sz w:val="28"/>
                      <w:szCs w:val="28"/>
                      <w:lang w:eastAsia="ja-JP"/>
                    </w:rPr>
                  </w:rPrChange>
                </w:rPr>
                <w:t>70</w:t>
              </w:r>
            </w:ins>
          </w:p>
        </w:tc>
        <w:tc>
          <w:tcPr>
            <w:tcW w:w="862" w:type="dxa"/>
            <w:tcBorders>
              <w:top w:val="nil"/>
              <w:left w:val="nil"/>
              <w:bottom w:val="nil"/>
              <w:right w:val="nil"/>
            </w:tcBorders>
            <w:shd w:val="clear" w:color="auto" w:fill="auto"/>
            <w:noWrap/>
            <w:vAlign w:val="bottom"/>
            <w:hideMark/>
            <w:tcPrChange w:id="18326"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327" w:author="DuyNgo" w:date="2012-08-10T07:31:00Z"/>
                <w:rFonts w:ascii="Times New Roman" w:eastAsia="Times New Roman" w:hAnsi="Times New Roman" w:cs="Times New Roman"/>
                <w:color w:val="000000"/>
                <w:sz w:val="24"/>
                <w:szCs w:val="24"/>
                <w:lang w:eastAsia="ja-JP"/>
                <w:rPrChange w:id="18328" w:author="DuyNgo" w:date="2012-08-10T08:15:00Z">
                  <w:rPr>
                    <w:ins w:id="18329" w:author="DuyNgo" w:date="2012-08-10T07:31:00Z"/>
                    <w:rFonts w:ascii="Calibri" w:eastAsia="Times New Roman" w:hAnsi="Calibri" w:cs="Calibri"/>
                    <w:color w:val="000000"/>
                    <w:sz w:val="20"/>
                    <w:szCs w:val="20"/>
                    <w:lang w:eastAsia="ja-JP"/>
                  </w:rPr>
                </w:rPrChange>
              </w:rPr>
            </w:pPr>
            <w:ins w:id="18330" w:author="DuyNgo" w:date="2012-08-10T07:31:00Z">
              <w:r w:rsidRPr="00657B96">
                <w:rPr>
                  <w:rFonts w:ascii="Times New Roman" w:eastAsia="Times New Roman" w:hAnsi="Times New Roman" w:cs="Times New Roman"/>
                  <w:color w:val="000000"/>
                  <w:sz w:val="24"/>
                  <w:szCs w:val="24"/>
                  <w:lang w:eastAsia="ja-JP"/>
                  <w:rPrChange w:id="1833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8332"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333" w:author="DuyNgo" w:date="2012-08-10T07:31:00Z"/>
                <w:rFonts w:ascii="Times New Roman" w:eastAsia="Times New Roman" w:hAnsi="Times New Roman" w:cs="Times New Roman"/>
                <w:color w:val="000000"/>
                <w:sz w:val="24"/>
                <w:szCs w:val="24"/>
                <w:lang w:eastAsia="ja-JP"/>
                <w:rPrChange w:id="18334" w:author="DuyNgo" w:date="2012-08-10T08:15:00Z">
                  <w:rPr>
                    <w:ins w:id="18335" w:author="DuyNgo" w:date="2012-08-10T07:31:00Z"/>
                    <w:rFonts w:ascii="Calibri" w:eastAsia="Times New Roman" w:hAnsi="Calibri" w:cs="Calibri"/>
                    <w:color w:val="000000"/>
                    <w:sz w:val="20"/>
                    <w:szCs w:val="20"/>
                    <w:lang w:eastAsia="ja-JP"/>
                  </w:rPr>
                </w:rPrChange>
              </w:rPr>
            </w:pPr>
            <w:ins w:id="18336" w:author="DuyNgo" w:date="2012-08-10T07:31:00Z">
              <w:r w:rsidRPr="00657B96">
                <w:rPr>
                  <w:rFonts w:ascii="Times New Roman" w:eastAsia="Times New Roman" w:hAnsi="Times New Roman" w:cs="Times New Roman"/>
                  <w:color w:val="000000"/>
                  <w:sz w:val="24"/>
                  <w:szCs w:val="24"/>
                  <w:lang w:eastAsia="ja-JP"/>
                  <w:rPrChange w:id="18337" w:author="DuyNgo" w:date="2012-08-10T08:15:00Z">
                    <w:rPr>
                      <w:rFonts w:ascii="Calibri" w:eastAsia="Times New Roman" w:hAnsi="Calibri" w:cs="Calibri"/>
                      <w:b/>
                      <w:bCs/>
                      <w:color w:val="000000"/>
                      <w:sz w:val="28"/>
                      <w:szCs w:val="28"/>
                      <w:lang w:eastAsia="ja-JP"/>
                    </w:rPr>
                  </w:rPrChange>
                </w:rPr>
                <w:t>Accepted</w:t>
              </w:r>
            </w:ins>
          </w:p>
        </w:tc>
        <w:tc>
          <w:tcPr>
            <w:tcW w:w="971" w:type="dxa"/>
            <w:tcBorders>
              <w:top w:val="nil"/>
              <w:left w:val="nil"/>
              <w:bottom w:val="nil"/>
              <w:right w:val="nil"/>
            </w:tcBorders>
            <w:shd w:val="clear" w:color="auto" w:fill="auto"/>
            <w:noWrap/>
            <w:vAlign w:val="bottom"/>
            <w:hideMark/>
            <w:tcPrChange w:id="18338"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339" w:author="DuyNgo" w:date="2012-08-10T07:31:00Z"/>
                <w:rFonts w:ascii="Times New Roman" w:eastAsia="Times New Roman" w:hAnsi="Times New Roman" w:cs="Times New Roman"/>
                <w:color w:val="000000"/>
                <w:sz w:val="24"/>
                <w:szCs w:val="24"/>
                <w:lang w:eastAsia="ja-JP"/>
                <w:rPrChange w:id="18340" w:author="DuyNgo" w:date="2012-08-10T08:15:00Z">
                  <w:rPr>
                    <w:ins w:id="18341" w:author="DuyNgo" w:date="2012-08-10T07:31:00Z"/>
                    <w:rFonts w:ascii="Calibri" w:eastAsia="Times New Roman" w:hAnsi="Calibri" w:cs="Calibri"/>
                    <w:color w:val="000000"/>
                    <w:sz w:val="20"/>
                    <w:szCs w:val="20"/>
                    <w:lang w:eastAsia="ja-JP"/>
                  </w:rPr>
                </w:rPrChange>
              </w:rPr>
            </w:pPr>
            <w:ins w:id="18342" w:author="DuyNgo" w:date="2012-08-10T07:31:00Z">
              <w:r w:rsidRPr="00657B96">
                <w:rPr>
                  <w:rFonts w:ascii="Times New Roman" w:eastAsia="Times New Roman" w:hAnsi="Times New Roman" w:cs="Times New Roman"/>
                  <w:color w:val="000000"/>
                  <w:sz w:val="24"/>
                  <w:szCs w:val="24"/>
                  <w:lang w:eastAsia="ja-JP"/>
                  <w:rPrChange w:id="18343"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8344"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345" w:author="DuyNgo" w:date="2012-08-10T07:31:00Z"/>
                <w:rFonts w:ascii="Times New Roman" w:eastAsia="Times New Roman" w:hAnsi="Times New Roman" w:cs="Times New Roman"/>
                <w:color w:val="000000"/>
                <w:sz w:val="24"/>
                <w:szCs w:val="24"/>
                <w:lang w:eastAsia="ja-JP"/>
                <w:rPrChange w:id="18346" w:author="DuyNgo" w:date="2012-08-10T08:15:00Z">
                  <w:rPr>
                    <w:ins w:id="18347" w:author="DuyNgo" w:date="2012-08-10T07:31:00Z"/>
                    <w:rFonts w:ascii="Calibri" w:eastAsia="Times New Roman" w:hAnsi="Calibri" w:cs="Calibri"/>
                    <w:color w:val="000000"/>
                    <w:sz w:val="20"/>
                    <w:szCs w:val="20"/>
                    <w:lang w:eastAsia="ja-JP"/>
                  </w:rPr>
                </w:rPrChange>
              </w:rPr>
            </w:pPr>
            <w:ins w:id="18348" w:author="DuyNgo" w:date="2012-08-10T07:31:00Z">
              <w:r w:rsidRPr="00657B96">
                <w:rPr>
                  <w:rFonts w:ascii="Times New Roman" w:eastAsia="Times New Roman" w:hAnsi="Times New Roman" w:cs="Times New Roman"/>
                  <w:color w:val="000000"/>
                  <w:sz w:val="24"/>
                  <w:szCs w:val="24"/>
                  <w:lang w:eastAsia="ja-JP"/>
                  <w:rPrChange w:id="18349"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18350"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351" w:author="DuyNgo" w:date="2012-08-10T07:31:00Z"/>
                <w:rFonts w:ascii="Times New Roman" w:eastAsia="Times New Roman" w:hAnsi="Times New Roman" w:cs="Times New Roman"/>
                <w:color w:val="000000"/>
                <w:sz w:val="24"/>
                <w:szCs w:val="24"/>
                <w:lang w:eastAsia="ja-JP"/>
                <w:rPrChange w:id="18352" w:author="DuyNgo" w:date="2012-08-10T08:15:00Z">
                  <w:rPr>
                    <w:ins w:id="18353" w:author="DuyNgo" w:date="2012-08-10T07:31:00Z"/>
                    <w:rFonts w:ascii="Calibri" w:eastAsia="Times New Roman" w:hAnsi="Calibri" w:cs="Calibri"/>
                    <w:color w:val="000000"/>
                    <w:sz w:val="20"/>
                    <w:szCs w:val="20"/>
                    <w:lang w:eastAsia="ja-JP"/>
                  </w:rPr>
                </w:rPrChange>
              </w:rPr>
            </w:pPr>
            <w:ins w:id="18354" w:author="DuyNgo" w:date="2012-08-10T07:31:00Z">
              <w:r w:rsidRPr="00657B96">
                <w:rPr>
                  <w:rFonts w:ascii="Times New Roman" w:eastAsia="Times New Roman" w:hAnsi="Times New Roman" w:cs="Times New Roman"/>
                  <w:color w:val="000000"/>
                  <w:sz w:val="24"/>
                  <w:szCs w:val="24"/>
                  <w:lang w:eastAsia="ja-JP"/>
                  <w:rPrChange w:id="18355" w:author="DuyNgo" w:date="2012-08-10T08:15:00Z">
                    <w:rPr>
                      <w:rFonts w:ascii="Calibri" w:eastAsia="Times New Roman" w:hAnsi="Calibri" w:cs="Calibri"/>
                      <w:b/>
                      <w:bCs/>
                      <w:color w:val="000000"/>
                      <w:sz w:val="28"/>
                      <w:szCs w:val="28"/>
                      <w:lang w:eastAsia="ja-JP"/>
                    </w:rPr>
                  </w:rPrChange>
                </w:rPr>
                <w:t>[RequirementPortlet] Only PM of a project can view Add button but when click add, he/she is able to add req to other project</w:t>
              </w:r>
            </w:ins>
          </w:p>
        </w:tc>
      </w:tr>
      <w:tr w:rsidR="00E13723" w:rsidRPr="00657B96" w:rsidTr="00E13723">
        <w:trPr>
          <w:trHeight w:val="300"/>
          <w:ins w:id="18356" w:author="DuyNgo" w:date="2012-08-10T07:31:00Z"/>
          <w:trPrChange w:id="1835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8358"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8359" w:author="DuyNgo" w:date="2012-08-10T07:31:00Z"/>
                <w:rFonts w:ascii="Times New Roman" w:eastAsia="Times New Roman" w:hAnsi="Times New Roman" w:cs="Times New Roman"/>
                <w:color w:val="000000"/>
                <w:sz w:val="24"/>
                <w:szCs w:val="24"/>
                <w:lang w:eastAsia="ja-JP"/>
                <w:rPrChange w:id="18360" w:author="DuyNgo" w:date="2012-08-10T08:15:00Z">
                  <w:rPr>
                    <w:ins w:id="18361" w:author="DuyNgo" w:date="2012-08-10T07:31:00Z"/>
                    <w:rFonts w:ascii="Calibri" w:eastAsia="Times New Roman" w:hAnsi="Calibri" w:cs="Calibri"/>
                    <w:color w:val="000000"/>
                    <w:lang w:eastAsia="ja-JP"/>
                  </w:rPr>
                </w:rPrChange>
              </w:rPr>
            </w:pPr>
            <w:ins w:id="18362" w:author="DuyNgo" w:date="2012-08-10T07:31:00Z">
              <w:r w:rsidRPr="00657B96">
                <w:rPr>
                  <w:rFonts w:ascii="Times New Roman" w:eastAsia="Times New Roman" w:hAnsi="Times New Roman" w:cs="Times New Roman"/>
                  <w:color w:val="000000"/>
                  <w:sz w:val="24"/>
                  <w:szCs w:val="24"/>
                  <w:lang w:eastAsia="ja-JP"/>
                  <w:rPrChange w:id="18363" w:author="DuyNgo" w:date="2012-08-10T08:15:00Z">
                    <w:rPr>
                      <w:rFonts w:ascii="Calibri" w:eastAsia="Times New Roman" w:hAnsi="Calibri" w:cs="Calibri"/>
                      <w:b/>
                      <w:bCs/>
                      <w:color w:val="000000"/>
                      <w:sz w:val="28"/>
                      <w:szCs w:val="28"/>
                      <w:lang w:eastAsia="ja-JP"/>
                    </w:rPr>
                  </w:rPrChange>
                </w:rPr>
                <w:t>71</w:t>
              </w:r>
            </w:ins>
          </w:p>
        </w:tc>
        <w:tc>
          <w:tcPr>
            <w:tcW w:w="862" w:type="dxa"/>
            <w:tcBorders>
              <w:top w:val="nil"/>
              <w:left w:val="nil"/>
              <w:bottom w:val="nil"/>
              <w:right w:val="nil"/>
            </w:tcBorders>
            <w:shd w:val="clear" w:color="auto" w:fill="auto"/>
            <w:noWrap/>
            <w:vAlign w:val="bottom"/>
            <w:hideMark/>
            <w:tcPrChange w:id="18364"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365" w:author="DuyNgo" w:date="2012-08-10T07:31:00Z"/>
                <w:rFonts w:ascii="Times New Roman" w:eastAsia="Times New Roman" w:hAnsi="Times New Roman" w:cs="Times New Roman"/>
                <w:color w:val="000000"/>
                <w:sz w:val="24"/>
                <w:szCs w:val="24"/>
                <w:lang w:eastAsia="ja-JP"/>
                <w:rPrChange w:id="18366" w:author="DuyNgo" w:date="2012-08-10T08:15:00Z">
                  <w:rPr>
                    <w:ins w:id="18367" w:author="DuyNgo" w:date="2012-08-10T07:31:00Z"/>
                    <w:rFonts w:ascii="Calibri" w:eastAsia="Times New Roman" w:hAnsi="Calibri" w:cs="Calibri"/>
                    <w:color w:val="000000"/>
                    <w:sz w:val="20"/>
                    <w:szCs w:val="20"/>
                    <w:lang w:eastAsia="ja-JP"/>
                  </w:rPr>
                </w:rPrChange>
              </w:rPr>
            </w:pPr>
            <w:ins w:id="18368" w:author="DuyNgo" w:date="2012-08-10T07:31:00Z">
              <w:r w:rsidRPr="00657B96">
                <w:rPr>
                  <w:rFonts w:ascii="Times New Roman" w:eastAsia="Times New Roman" w:hAnsi="Times New Roman" w:cs="Times New Roman"/>
                  <w:color w:val="000000"/>
                  <w:sz w:val="24"/>
                  <w:szCs w:val="24"/>
                  <w:lang w:eastAsia="ja-JP"/>
                  <w:rPrChange w:id="1836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8370"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371" w:author="DuyNgo" w:date="2012-08-10T07:31:00Z"/>
                <w:rFonts w:ascii="Times New Roman" w:eastAsia="Times New Roman" w:hAnsi="Times New Roman" w:cs="Times New Roman"/>
                <w:color w:val="000000"/>
                <w:sz w:val="24"/>
                <w:szCs w:val="24"/>
                <w:lang w:eastAsia="ja-JP"/>
                <w:rPrChange w:id="18372" w:author="DuyNgo" w:date="2012-08-10T08:15:00Z">
                  <w:rPr>
                    <w:ins w:id="18373" w:author="DuyNgo" w:date="2012-08-10T07:31:00Z"/>
                    <w:rFonts w:ascii="Calibri" w:eastAsia="Times New Roman" w:hAnsi="Calibri" w:cs="Calibri"/>
                    <w:color w:val="000000"/>
                    <w:sz w:val="20"/>
                    <w:szCs w:val="20"/>
                    <w:lang w:eastAsia="ja-JP"/>
                  </w:rPr>
                </w:rPrChange>
              </w:rPr>
            </w:pPr>
            <w:ins w:id="18374" w:author="DuyNgo" w:date="2012-08-10T07:31:00Z">
              <w:r w:rsidRPr="00657B96">
                <w:rPr>
                  <w:rFonts w:ascii="Times New Roman" w:eastAsia="Times New Roman" w:hAnsi="Times New Roman" w:cs="Times New Roman"/>
                  <w:color w:val="000000"/>
                  <w:sz w:val="24"/>
                  <w:szCs w:val="24"/>
                  <w:lang w:eastAsia="ja-JP"/>
                  <w:rPrChange w:id="18375"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18376"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377" w:author="DuyNgo" w:date="2012-08-10T07:31:00Z"/>
                <w:rFonts w:ascii="Times New Roman" w:eastAsia="Times New Roman" w:hAnsi="Times New Roman" w:cs="Times New Roman"/>
                <w:color w:val="000000"/>
                <w:sz w:val="24"/>
                <w:szCs w:val="24"/>
                <w:lang w:eastAsia="ja-JP"/>
                <w:rPrChange w:id="18378" w:author="DuyNgo" w:date="2012-08-10T08:15:00Z">
                  <w:rPr>
                    <w:ins w:id="18379" w:author="DuyNgo" w:date="2012-08-10T07:31:00Z"/>
                    <w:rFonts w:ascii="Calibri" w:eastAsia="Times New Roman" w:hAnsi="Calibri" w:cs="Calibri"/>
                    <w:color w:val="000000"/>
                    <w:sz w:val="20"/>
                    <w:szCs w:val="20"/>
                    <w:lang w:eastAsia="ja-JP"/>
                  </w:rPr>
                </w:rPrChange>
              </w:rPr>
            </w:pPr>
            <w:ins w:id="18380" w:author="DuyNgo" w:date="2012-08-10T07:31:00Z">
              <w:r w:rsidRPr="00657B96">
                <w:rPr>
                  <w:rFonts w:ascii="Times New Roman" w:eastAsia="Times New Roman" w:hAnsi="Times New Roman" w:cs="Times New Roman"/>
                  <w:color w:val="000000"/>
                  <w:sz w:val="24"/>
                  <w:szCs w:val="24"/>
                  <w:lang w:eastAsia="ja-JP"/>
                  <w:rPrChange w:id="18381"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18382"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383" w:author="DuyNgo" w:date="2012-08-10T07:31:00Z"/>
                <w:rFonts w:ascii="Times New Roman" w:eastAsia="Times New Roman" w:hAnsi="Times New Roman" w:cs="Times New Roman"/>
                <w:color w:val="000000"/>
                <w:sz w:val="24"/>
                <w:szCs w:val="24"/>
                <w:lang w:eastAsia="ja-JP"/>
                <w:rPrChange w:id="18384" w:author="DuyNgo" w:date="2012-08-10T08:15:00Z">
                  <w:rPr>
                    <w:ins w:id="18385" w:author="DuyNgo" w:date="2012-08-10T07:31:00Z"/>
                    <w:rFonts w:ascii="Calibri" w:eastAsia="Times New Roman" w:hAnsi="Calibri" w:cs="Calibri"/>
                    <w:color w:val="000000"/>
                    <w:sz w:val="20"/>
                    <w:szCs w:val="20"/>
                    <w:lang w:eastAsia="ja-JP"/>
                  </w:rPr>
                </w:rPrChange>
              </w:rPr>
            </w:pPr>
            <w:ins w:id="18386" w:author="DuyNgo" w:date="2012-08-10T07:31:00Z">
              <w:r w:rsidRPr="00657B96">
                <w:rPr>
                  <w:rFonts w:ascii="Times New Roman" w:eastAsia="Times New Roman" w:hAnsi="Times New Roman" w:cs="Times New Roman"/>
                  <w:color w:val="000000"/>
                  <w:sz w:val="24"/>
                  <w:szCs w:val="24"/>
                  <w:lang w:eastAsia="ja-JP"/>
                  <w:rPrChange w:id="18387"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18388"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389" w:author="DuyNgo" w:date="2012-08-10T07:31:00Z"/>
                <w:rFonts w:ascii="Times New Roman" w:eastAsia="Times New Roman" w:hAnsi="Times New Roman" w:cs="Times New Roman"/>
                <w:color w:val="000000"/>
                <w:sz w:val="24"/>
                <w:szCs w:val="24"/>
                <w:lang w:eastAsia="ja-JP"/>
                <w:rPrChange w:id="18390" w:author="DuyNgo" w:date="2012-08-10T08:15:00Z">
                  <w:rPr>
                    <w:ins w:id="18391" w:author="DuyNgo" w:date="2012-08-10T07:31:00Z"/>
                    <w:rFonts w:ascii="Calibri" w:eastAsia="Times New Roman" w:hAnsi="Calibri" w:cs="Calibri"/>
                    <w:color w:val="000000"/>
                    <w:sz w:val="20"/>
                    <w:szCs w:val="20"/>
                    <w:lang w:eastAsia="ja-JP"/>
                  </w:rPr>
                </w:rPrChange>
              </w:rPr>
            </w:pPr>
            <w:ins w:id="18392" w:author="DuyNgo" w:date="2012-08-10T07:31:00Z">
              <w:r w:rsidRPr="00657B96">
                <w:rPr>
                  <w:rFonts w:ascii="Times New Roman" w:eastAsia="Times New Roman" w:hAnsi="Times New Roman" w:cs="Times New Roman"/>
                  <w:color w:val="000000"/>
                  <w:sz w:val="24"/>
                  <w:szCs w:val="24"/>
                  <w:lang w:eastAsia="ja-JP"/>
                  <w:rPrChange w:id="18393" w:author="DuyNgo" w:date="2012-08-10T08:15:00Z">
                    <w:rPr>
                      <w:rFonts w:ascii="Calibri" w:eastAsia="Times New Roman" w:hAnsi="Calibri" w:cs="Calibri"/>
                      <w:b/>
                      <w:bCs/>
                      <w:color w:val="000000"/>
                      <w:sz w:val="28"/>
                      <w:szCs w:val="28"/>
                      <w:lang w:eastAsia="ja-JP"/>
                    </w:rPr>
                  </w:rPrChange>
                </w:rPr>
                <w:t>[TimeSheetPortlet] Duplicated libraries</w:t>
              </w:r>
            </w:ins>
          </w:p>
        </w:tc>
      </w:tr>
      <w:tr w:rsidR="00E13723" w:rsidRPr="00657B96" w:rsidTr="00E13723">
        <w:trPr>
          <w:trHeight w:val="300"/>
          <w:ins w:id="18394" w:author="DuyNgo" w:date="2012-08-10T07:31:00Z"/>
          <w:trPrChange w:id="1839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8396"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8397" w:author="DuyNgo" w:date="2012-08-10T07:31:00Z"/>
                <w:rFonts w:ascii="Times New Roman" w:eastAsia="Times New Roman" w:hAnsi="Times New Roman" w:cs="Times New Roman"/>
                <w:color w:val="000000"/>
                <w:sz w:val="24"/>
                <w:szCs w:val="24"/>
                <w:lang w:eastAsia="ja-JP"/>
                <w:rPrChange w:id="18398" w:author="DuyNgo" w:date="2012-08-10T08:15:00Z">
                  <w:rPr>
                    <w:ins w:id="18399" w:author="DuyNgo" w:date="2012-08-10T07:31:00Z"/>
                    <w:rFonts w:ascii="Calibri" w:eastAsia="Times New Roman" w:hAnsi="Calibri" w:cs="Calibri"/>
                    <w:color w:val="000000"/>
                    <w:lang w:eastAsia="ja-JP"/>
                  </w:rPr>
                </w:rPrChange>
              </w:rPr>
            </w:pPr>
            <w:ins w:id="18400" w:author="DuyNgo" w:date="2012-08-10T07:31:00Z">
              <w:r w:rsidRPr="00657B96">
                <w:rPr>
                  <w:rFonts w:ascii="Times New Roman" w:eastAsia="Times New Roman" w:hAnsi="Times New Roman" w:cs="Times New Roman"/>
                  <w:color w:val="000000"/>
                  <w:sz w:val="24"/>
                  <w:szCs w:val="24"/>
                  <w:lang w:eastAsia="ja-JP"/>
                  <w:rPrChange w:id="18401" w:author="DuyNgo" w:date="2012-08-10T08:15:00Z">
                    <w:rPr>
                      <w:rFonts w:ascii="Calibri" w:eastAsia="Times New Roman" w:hAnsi="Calibri" w:cs="Calibri"/>
                      <w:b/>
                      <w:bCs/>
                      <w:color w:val="000000"/>
                      <w:sz w:val="28"/>
                      <w:szCs w:val="28"/>
                      <w:lang w:eastAsia="ja-JP"/>
                    </w:rPr>
                  </w:rPrChange>
                </w:rPr>
                <w:t>72</w:t>
              </w:r>
            </w:ins>
          </w:p>
        </w:tc>
        <w:tc>
          <w:tcPr>
            <w:tcW w:w="862" w:type="dxa"/>
            <w:tcBorders>
              <w:top w:val="nil"/>
              <w:left w:val="nil"/>
              <w:bottom w:val="nil"/>
              <w:right w:val="nil"/>
            </w:tcBorders>
            <w:shd w:val="clear" w:color="auto" w:fill="auto"/>
            <w:noWrap/>
            <w:vAlign w:val="bottom"/>
            <w:hideMark/>
            <w:tcPrChange w:id="18402"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403" w:author="DuyNgo" w:date="2012-08-10T07:31:00Z"/>
                <w:rFonts w:ascii="Times New Roman" w:eastAsia="Times New Roman" w:hAnsi="Times New Roman" w:cs="Times New Roman"/>
                <w:color w:val="000000"/>
                <w:sz w:val="24"/>
                <w:szCs w:val="24"/>
                <w:lang w:eastAsia="ja-JP"/>
                <w:rPrChange w:id="18404" w:author="DuyNgo" w:date="2012-08-10T08:15:00Z">
                  <w:rPr>
                    <w:ins w:id="18405" w:author="DuyNgo" w:date="2012-08-10T07:31:00Z"/>
                    <w:rFonts w:ascii="Calibri" w:eastAsia="Times New Roman" w:hAnsi="Calibri" w:cs="Calibri"/>
                    <w:color w:val="000000"/>
                    <w:sz w:val="20"/>
                    <w:szCs w:val="20"/>
                    <w:lang w:eastAsia="ja-JP"/>
                  </w:rPr>
                </w:rPrChange>
              </w:rPr>
            </w:pPr>
            <w:ins w:id="18406" w:author="DuyNgo" w:date="2012-08-10T07:31:00Z">
              <w:r w:rsidRPr="00657B96">
                <w:rPr>
                  <w:rFonts w:ascii="Times New Roman" w:eastAsia="Times New Roman" w:hAnsi="Times New Roman" w:cs="Times New Roman"/>
                  <w:color w:val="000000"/>
                  <w:sz w:val="24"/>
                  <w:szCs w:val="24"/>
                  <w:lang w:eastAsia="ja-JP"/>
                  <w:rPrChange w:id="1840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8408"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409" w:author="DuyNgo" w:date="2012-08-10T07:31:00Z"/>
                <w:rFonts w:ascii="Times New Roman" w:eastAsia="Times New Roman" w:hAnsi="Times New Roman" w:cs="Times New Roman"/>
                <w:color w:val="000000"/>
                <w:sz w:val="24"/>
                <w:szCs w:val="24"/>
                <w:lang w:eastAsia="ja-JP"/>
                <w:rPrChange w:id="18410" w:author="DuyNgo" w:date="2012-08-10T08:15:00Z">
                  <w:rPr>
                    <w:ins w:id="18411" w:author="DuyNgo" w:date="2012-08-10T07:31:00Z"/>
                    <w:rFonts w:ascii="Calibri" w:eastAsia="Times New Roman" w:hAnsi="Calibri" w:cs="Calibri"/>
                    <w:color w:val="000000"/>
                    <w:sz w:val="20"/>
                    <w:szCs w:val="20"/>
                    <w:lang w:eastAsia="ja-JP"/>
                  </w:rPr>
                </w:rPrChange>
              </w:rPr>
            </w:pPr>
            <w:ins w:id="18412" w:author="DuyNgo" w:date="2012-08-10T07:31:00Z">
              <w:r w:rsidRPr="00657B96">
                <w:rPr>
                  <w:rFonts w:ascii="Times New Roman" w:eastAsia="Times New Roman" w:hAnsi="Times New Roman" w:cs="Times New Roman"/>
                  <w:color w:val="000000"/>
                  <w:sz w:val="24"/>
                  <w:szCs w:val="24"/>
                  <w:lang w:eastAsia="ja-JP"/>
                  <w:rPrChange w:id="18413"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18414"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415" w:author="DuyNgo" w:date="2012-08-10T07:31:00Z"/>
                <w:rFonts w:ascii="Times New Roman" w:eastAsia="Times New Roman" w:hAnsi="Times New Roman" w:cs="Times New Roman"/>
                <w:color w:val="000000"/>
                <w:sz w:val="24"/>
                <w:szCs w:val="24"/>
                <w:lang w:eastAsia="ja-JP"/>
                <w:rPrChange w:id="18416" w:author="DuyNgo" w:date="2012-08-10T08:15:00Z">
                  <w:rPr>
                    <w:ins w:id="18417" w:author="DuyNgo" w:date="2012-08-10T07:31:00Z"/>
                    <w:rFonts w:ascii="Calibri" w:eastAsia="Times New Roman" w:hAnsi="Calibri" w:cs="Calibri"/>
                    <w:color w:val="000000"/>
                    <w:sz w:val="20"/>
                    <w:szCs w:val="20"/>
                    <w:lang w:eastAsia="ja-JP"/>
                  </w:rPr>
                </w:rPrChange>
              </w:rPr>
            </w:pPr>
            <w:ins w:id="18418" w:author="DuyNgo" w:date="2012-08-10T07:31:00Z">
              <w:r w:rsidRPr="00657B96">
                <w:rPr>
                  <w:rFonts w:ascii="Times New Roman" w:eastAsia="Times New Roman" w:hAnsi="Times New Roman" w:cs="Times New Roman"/>
                  <w:color w:val="000000"/>
                  <w:sz w:val="24"/>
                  <w:szCs w:val="24"/>
                  <w:lang w:eastAsia="ja-JP"/>
                  <w:rPrChange w:id="18419"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18420"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421" w:author="DuyNgo" w:date="2012-08-10T07:31:00Z"/>
                <w:rFonts w:ascii="Times New Roman" w:eastAsia="Times New Roman" w:hAnsi="Times New Roman" w:cs="Times New Roman"/>
                <w:color w:val="000000"/>
                <w:sz w:val="24"/>
                <w:szCs w:val="24"/>
                <w:lang w:eastAsia="ja-JP"/>
                <w:rPrChange w:id="18422" w:author="DuyNgo" w:date="2012-08-10T08:15:00Z">
                  <w:rPr>
                    <w:ins w:id="18423" w:author="DuyNgo" w:date="2012-08-10T07:31:00Z"/>
                    <w:rFonts w:ascii="Calibri" w:eastAsia="Times New Roman" w:hAnsi="Calibri" w:cs="Calibri"/>
                    <w:color w:val="000000"/>
                    <w:sz w:val="20"/>
                    <w:szCs w:val="20"/>
                    <w:lang w:eastAsia="ja-JP"/>
                  </w:rPr>
                </w:rPrChange>
              </w:rPr>
            </w:pPr>
            <w:ins w:id="18424" w:author="DuyNgo" w:date="2012-08-10T07:31:00Z">
              <w:r w:rsidRPr="00657B96">
                <w:rPr>
                  <w:rFonts w:ascii="Times New Roman" w:eastAsia="Times New Roman" w:hAnsi="Times New Roman" w:cs="Times New Roman"/>
                  <w:color w:val="000000"/>
                  <w:sz w:val="24"/>
                  <w:szCs w:val="24"/>
                  <w:lang w:eastAsia="ja-JP"/>
                  <w:rPrChange w:id="18425"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18426"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427" w:author="DuyNgo" w:date="2012-08-10T07:31:00Z"/>
                <w:rFonts w:ascii="Times New Roman" w:eastAsia="Times New Roman" w:hAnsi="Times New Roman" w:cs="Times New Roman"/>
                <w:color w:val="000000"/>
                <w:sz w:val="24"/>
                <w:szCs w:val="24"/>
                <w:lang w:eastAsia="ja-JP"/>
                <w:rPrChange w:id="18428" w:author="DuyNgo" w:date="2012-08-10T08:15:00Z">
                  <w:rPr>
                    <w:ins w:id="18429" w:author="DuyNgo" w:date="2012-08-10T07:31:00Z"/>
                    <w:rFonts w:ascii="Calibri" w:eastAsia="Times New Roman" w:hAnsi="Calibri" w:cs="Calibri"/>
                    <w:color w:val="000000"/>
                    <w:sz w:val="20"/>
                    <w:szCs w:val="20"/>
                    <w:lang w:eastAsia="ja-JP"/>
                  </w:rPr>
                </w:rPrChange>
              </w:rPr>
            </w:pPr>
            <w:ins w:id="18430" w:author="DuyNgo" w:date="2012-08-10T07:31:00Z">
              <w:r w:rsidRPr="00657B96">
                <w:rPr>
                  <w:rFonts w:ascii="Times New Roman" w:eastAsia="Times New Roman" w:hAnsi="Times New Roman" w:cs="Times New Roman"/>
                  <w:color w:val="000000"/>
                  <w:sz w:val="24"/>
                  <w:szCs w:val="24"/>
                  <w:lang w:eastAsia="ja-JP"/>
                  <w:rPrChange w:id="18431" w:author="DuyNgo" w:date="2012-08-10T08:15:00Z">
                    <w:rPr>
                      <w:rFonts w:ascii="Calibri" w:eastAsia="Times New Roman" w:hAnsi="Calibri" w:cs="Calibri"/>
                      <w:b/>
                      <w:bCs/>
                      <w:color w:val="000000"/>
                      <w:sz w:val="28"/>
                      <w:szCs w:val="28"/>
                      <w:lang w:eastAsia="ja-JP"/>
                    </w:rPr>
                  </w:rPrChange>
                </w:rPr>
                <w:t>[TimeSheetPortlet] Error in the first screen.</w:t>
              </w:r>
            </w:ins>
          </w:p>
        </w:tc>
      </w:tr>
      <w:tr w:rsidR="00E13723" w:rsidRPr="00657B96" w:rsidTr="00E13723">
        <w:trPr>
          <w:trHeight w:val="300"/>
          <w:ins w:id="18432" w:author="DuyNgo" w:date="2012-08-10T07:31:00Z"/>
          <w:trPrChange w:id="1843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8434"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8435" w:author="DuyNgo" w:date="2012-08-10T07:31:00Z"/>
                <w:rFonts w:ascii="Times New Roman" w:eastAsia="Times New Roman" w:hAnsi="Times New Roman" w:cs="Times New Roman"/>
                <w:color w:val="000000"/>
                <w:sz w:val="24"/>
                <w:szCs w:val="24"/>
                <w:lang w:eastAsia="ja-JP"/>
                <w:rPrChange w:id="18436" w:author="DuyNgo" w:date="2012-08-10T08:15:00Z">
                  <w:rPr>
                    <w:ins w:id="18437" w:author="DuyNgo" w:date="2012-08-10T07:31:00Z"/>
                    <w:rFonts w:ascii="Calibri" w:eastAsia="Times New Roman" w:hAnsi="Calibri" w:cs="Calibri"/>
                    <w:color w:val="000000"/>
                    <w:lang w:eastAsia="ja-JP"/>
                  </w:rPr>
                </w:rPrChange>
              </w:rPr>
            </w:pPr>
            <w:ins w:id="18438" w:author="DuyNgo" w:date="2012-08-10T07:31:00Z">
              <w:r w:rsidRPr="00657B96">
                <w:rPr>
                  <w:rFonts w:ascii="Times New Roman" w:eastAsia="Times New Roman" w:hAnsi="Times New Roman" w:cs="Times New Roman"/>
                  <w:color w:val="000000"/>
                  <w:sz w:val="24"/>
                  <w:szCs w:val="24"/>
                  <w:lang w:eastAsia="ja-JP"/>
                  <w:rPrChange w:id="18439" w:author="DuyNgo" w:date="2012-08-10T08:15:00Z">
                    <w:rPr>
                      <w:rFonts w:ascii="Calibri" w:eastAsia="Times New Roman" w:hAnsi="Calibri" w:cs="Calibri"/>
                      <w:b/>
                      <w:bCs/>
                      <w:color w:val="000000"/>
                      <w:sz w:val="28"/>
                      <w:szCs w:val="28"/>
                      <w:lang w:eastAsia="ja-JP"/>
                    </w:rPr>
                  </w:rPrChange>
                </w:rPr>
                <w:t>73</w:t>
              </w:r>
            </w:ins>
          </w:p>
        </w:tc>
        <w:tc>
          <w:tcPr>
            <w:tcW w:w="862" w:type="dxa"/>
            <w:tcBorders>
              <w:top w:val="nil"/>
              <w:left w:val="nil"/>
              <w:bottom w:val="nil"/>
              <w:right w:val="nil"/>
            </w:tcBorders>
            <w:shd w:val="clear" w:color="auto" w:fill="auto"/>
            <w:noWrap/>
            <w:vAlign w:val="bottom"/>
            <w:hideMark/>
            <w:tcPrChange w:id="18440"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441" w:author="DuyNgo" w:date="2012-08-10T07:31:00Z"/>
                <w:rFonts w:ascii="Times New Roman" w:eastAsia="Times New Roman" w:hAnsi="Times New Roman" w:cs="Times New Roman"/>
                <w:color w:val="000000"/>
                <w:sz w:val="24"/>
                <w:szCs w:val="24"/>
                <w:lang w:eastAsia="ja-JP"/>
                <w:rPrChange w:id="18442" w:author="DuyNgo" w:date="2012-08-10T08:15:00Z">
                  <w:rPr>
                    <w:ins w:id="18443" w:author="DuyNgo" w:date="2012-08-10T07:31:00Z"/>
                    <w:rFonts w:ascii="Calibri" w:eastAsia="Times New Roman" w:hAnsi="Calibri" w:cs="Calibri"/>
                    <w:color w:val="000000"/>
                    <w:sz w:val="20"/>
                    <w:szCs w:val="20"/>
                    <w:lang w:eastAsia="ja-JP"/>
                  </w:rPr>
                </w:rPrChange>
              </w:rPr>
            </w:pPr>
            <w:ins w:id="18444" w:author="DuyNgo" w:date="2012-08-10T07:31:00Z">
              <w:r w:rsidRPr="00657B96">
                <w:rPr>
                  <w:rFonts w:ascii="Times New Roman" w:eastAsia="Times New Roman" w:hAnsi="Times New Roman" w:cs="Times New Roman"/>
                  <w:color w:val="000000"/>
                  <w:sz w:val="24"/>
                  <w:szCs w:val="24"/>
                  <w:lang w:eastAsia="ja-JP"/>
                  <w:rPrChange w:id="1844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8446"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447" w:author="DuyNgo" w:date="2012-08-10T07:31:00Z"/>
                <w:rFonts w:ascii="Times New Roman" w:eastAsia="Times New Roman" w:hAnsi="Times New Roman" w:cs="Times New Roman"/>
                <w:color w:val="000000"/>
                <w:sz w:val="24"/>
                <w:szCs w:val="24"/>
                <w:lang w:eastAsia="ja-JP"/>
                <w:rPrChange w:id="18448" w:author="DuyNgo" w:date="2012-08-10T08:15:00Z">
                  <w:rPr>
                    <w:ins w:id="18449" w:author="DuyNgo" w:date="2012-08-10T07:31:00Z"/>
                    <w:rFonts w:ascii="Calibri" w:eastAsia="Times New Roman" w:hAnsi="Calibri" w:cs="Calibri"/>
                    <w:color w:val="000000"/>
                    <w:sz w:val="20"/>
                    <w:szCs w:val="20"/>
                    <w:lang w:eastAsia="ja-JP"/>
                  </w:rPr>
                </w:rPrChange>
              </w:rPr>
            </w:pPr>
            <w:ins w:id="18450" w:author="DuyNgo" w:date="2012-08-10T07:31:00Z">
              <w:r w:rsidRPr="00657B96">
                <w:rPr>
                  <w:rFonts w:ascii="Times New Roman" w:eastAsia="Times New Roman" w:hAnsi="Times New Roman" w:cs="Times New Roman"/>
                  <w:color w:val="000000"/>
                  <w:sz w:val="24"/>
                  <w:szCs w:val="24"/>
                  <w:lang w:eastAsia="ja-JP"/>
                  <w:rPrChange w:id="18451"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18452"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453" w:author="DuyNgo" w:date="2012-08-10T07:31:00Z"/>
                <w:rFonts w:ascii="Times New Roman" w:eastAsia="Times New Roman" w:hAnsi="Times New Roman" w:cs="Times New Roman"/>
                <w:color w:val="000000"/>
                <w:sz w:val="24"/>
                <w:szCs w:val="24"/>
                <w:lang w:eastAsia="ja-JP"/>
                <w:rPrChange w:id="18454" w:author="DuyNgo" w:date="2012-08-10T08:15:00Z">
                  <w:rPr>
                    <w:ins w:id="18455" w:author="DuyNgo" w:date="2012-08-10T07:31:00Z"/>
                    <w:rFonts w:ascii="Calibri" w:eastAsia="Times New Roman" w:hAnsi="Calibri" w:cs="Calibri"/>
                    <w:color w:val="000000"/>
                    <w:sz w:val="20"/>
                    <w:szCs w:val="20"/>
                    <w:lang w:eastAsia="ja-JP"/>
                  </w:rPr>
                </w:rPrChange>
              </w:rPr>
            </w:pPr>
            <w:ins w:id="18456" w:author="DuyNgo" w:date="2012-08-10T07:31:00Z">
              <w:r w:rsidRPr="00657B96">
                <w:rPr>
                  <w:rFonts w:ascii="Times New Roman" w:eastAsia="Times New Roman" w:hAnsi="Times New Roman" w:cs="Times New Roman"/>
                  <w:color w:val="000000"/>
                  <w:sz w:val="24"/>
                  <w:szCs w:val="24"/>
                  <w:lang w:eastAsia="ja-JP"/>
                  <w:rPrChange w:id="18457"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18458"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459" w:author="DuyNgo" w:date="2012-08-10T07:31:00Z"/>
                <w:rFonts w:ascii="Times New Roman" w:eastAsia="Times New Roman" w:hAnsi="Times New Roman" w:cs="Times New Roman"/>
                <w:color w:val="000000"/>
                <w:sz w:val="24"/>
                <w:szCs w:val="24"/>
                <w:lang w:eastAsia="ja-JP"/>
                <w:rPrChange w:id="18460" w:author="DuyNgo" w:date="2012-08-10T08:15:00Z">
                  <w:rPr>
                    <w:ins w:id="18461" w:author="DuyNgo" w:date="2012-08-10T07:31:00Z"/>
                    <w:rFonts w:ascii="Calibri" w:eastAsia="Times New Roman" w:hAnsi="Calibri" w:cs="Calibri"/>
                    <w:color w:val="000000"/>
                    <w:sz w:val="20"/>
                    <w:szCs w:val="20"/>
                    <w:lang w:eastAsia="ja-JP"/>
                  </w:rPr>
                </w:rPrChange>
              </w:rPr>
            </w:pPr>
            <w:ins w:id="18462" w:author="DuyNgo" w:date="2012-08-10T07:31:00Z">
              <w:r w:rsidRPr="00657B96">
                <w:rPr>
                  <w:rFonts w:ascii="Times New Roman" w:eastAsia="Times New Roman" w:hAnsi="Times New Roman" w:cs="Times New Roman"/>
                  <w:color w:val="000000"/>
                  <w:sz w:val="24"/>
                  <w:szCs w:val="24"/>
                  <w:lang w:eastAsia="ja-JP"/>
                  <w:rPrChange w:id="18463"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18464"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465" w:author="DuyNgo" w:date="2012-08-10T07:31:00Z"/>
                <w:rFonts w:ascii="Times New Roman" w:eastAsia="Times New Roman" w:hAnsi="Times New Roman" w:cs="Times New Roman"/>
                <w:color w:val="000000"/>
                <w:sz w:val="24"/>
                <w:szCs w:val="24"/>
                <w:lang w:eastAsia="ja-JP"/>
                <w:rPrChange w:id="18466" w:author="DuyNgo" w:date="2012-08-10T08:15:00Z">
                  <w:rPr>
                    <w:ins w:id="18467" w:author="DuyNgo" w:date="2012-08-10T07:31:00Z"/>
                    <w:rFonts w:ascii="Calibri" w:eastAsia="Times New Roman" w:hAnsi="Calibri" w:cs="Calibri"/>
                    <w:color w:val="000000"/>
                    <w:sz w:val="20"/>
                    <w:szCs w:val="20"/>
                    <w:lang w:eastAsia="ja-JP"/>
                  </w:rPr>
                </w:rPrChange>
              </w:rPr>
            </w:pPr>
            <w:ins w:id="18468" w:author="DuyNgo" w:date="2012-08-10T07:31:00Z">
              <w:r w:rsidRPr="00657B96">
                <w:rPr>
                  <w:rFonts w:ascii="Times New Roman" w:eastAsia="Times New Roman" w:hAnsi="Times New Roman" w:cs="Times New Roman"/>
                  <w:color w:val="000000"/>
                  <w:sz w:val="24"/>
                  <w:szCs w:val="24"/>
                  <w:lang w:eastAsia="ja-JP"/>
                  <w:rPrChange w:id="18469" w:author="DuyNgo" w:date="2012-08-10T08:15:00Z">
                    <w:rPr>
                      <w:rFonts w:ascii="Calibri" w:eastAsia="Times New Roman" w:hAnsi="Calibri" w:cs="Calibri"/>
                      <w:b/>
                      <w:bCs/>
                      <w:color w:val="000000"/>
                      <w:sz w:val="28"/>
                      <w:szCs w:val="28"/>
                      <w:lang w:eastAsia="ja-JP"/>
                    </w:rPr>
                  </w:rPrChange>
                </w:rPr>
                <w:t>[TimeSheetPortlet] Duplicate models with entities DaoCommon</w:t>
              </w:r>
            </w:ins>
          </w:p>
        </w:tc>
      </w:tr>
      <w:tr w:rsidR="00E13723" w:rsidRPr="00657B96" w:rsidTr="00E13723">
        <w:trPr>
          <w:trHeight w:val="300"/>
          <w:ins w:id="18470" w:author="DuyNgo" w:date="2012-08-10T07:31:00Z"/>
          <w:trPrChange w:id="1847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18472" w:author="DuyNgo" w:date="2012-08-10T07:31:00Z">
              <w:tcPr>
                <w:tcW w:w="960" w:type="dxa"/>
                <w:tcBorders>
                  <w:top w:val="nil"/>
                  <w:left w:val="nil"/>
                  <w:bottom w:val="nil"/>
                  <w:right w:val="nil"/>
                </w:tcBorders>
                <w:shd w:val="clear" w:color="auto" w:fill="auto"/>
                <w:noWrap/>
                <w:vAlign w:val="bottom"/>
                <w:hideMark/>
              </w:tcPr>
            </w:tcPrChange>
          </w:tcPr>
          <w:p w:rsidR="00E13723" w:rsidRPr="00657B96" w:rsidRDefault="00E13723" w:rsidP="00227BA2">
            <w:pPr>
              <w:spacing w:after="0" w:line="240" w:lineRule="auto"/>
              <w:jc w:val="right"/>
              <w:rPr>
                <w:ins w:id="18473" w:author="DuyNgo" w:date="2012-08-10T07:31:00Z"/>
                <w:rFonts w:ascii="Times New Roman" w:eastAsia="Times New Roman" w:hAnsi="Times New Roman" w:cs="Times New Roman"/>
                <w:color w:val="000000"/>
                <w:sz w:val="24"/>
                <w:szCs w:val="24"/>
                <w:lang w:eastAsia="ja-JP"/>
                <w:rPrChange w:id="18474" w:author="DuyNgo" w:date="2012-08-10T08:15:00Z">
                  <w:rPr>
                    <w:ins w:id="18475" w:author="DuyNgo" w:date="2012-08-10T07:31:00Z"/>
                    <w:rFonts w:ascii="Calibri" w:eastAsia="Times New Roman" w:hAnsi="Calibri" w:cs="Calibri"/>
                    <w:color w:val="000000"/>
                    <w:lang w:eastAsia="ja-JP"/>
                  </w:rPr>
                </w:rPrChange>
              </w:rPr>
            </w:pPr>
            <w:ins w:id="18476" w:author="DuyNgo" w:date="2012-08-10T07:31:00Z">
              <w:r w:rsidRPr="00657B96">
                <w:rPr>
                  <w:rFonts w:ascii="Times New Roman" w:eastAsia="Times New Roman" w:hAnsi="Times New Roman" w:cs="Times New Roman"/>
                  <w:color w:val="000000"/>
                  <w:sz w:val="24"/>
                  <w:szCs w:val="24"/>
                  <w:lang w:eastAsia="ja-JP"/>
                  <w:rPrChange w:id="18477" w:author="DuyNgo" w:date="2012-08-10T08:15:00Z">
                    <w:rPr>
                      <w:rFonts w:ascii="Calibri" w:eastAsia="Times New Roman" w:hAnsi="Calibri" w:cs="Calibri"/>
                      <w:b/>
                      <w:bCs/>
                      <w:color w:val="000000"/>
                      <w:sz w:val="28"/>
                      <w:szCs w:val="28"/>
                      <w:lang w:eastAsia="ja-JP"/>
                    </w:rPr>
                  </w:rPrChange>
                </w:rPr>
                <w:t>74</w:t>
              </w:r>
            </w:ins>
          </w:p>
        </w:tc>
        <w:tc>
          <w:tcPr>
            <w:tcW w:w="862" w:type="dxa"/>
            <w:tcBorders>
              <w:top w:val="nil"/>
              <w:left w:val="nil"/>
              <w:bottom w:val="nil"/>
              <w:right w:val="nil"/>
            </w:tcBorders>
            <w:shd w:val="clear" w:color="auto" w:fill="auto"/>
            <w:noWrap/>
            <w:vAlign w:val="bottom"/>
            <w:hideMark/>
            <w:tcPrChange w:id="18478" w:author="DuyNgo" w:date="2012-08-10T07:31:00Z">
              <w:tcPr>
                <w:tcW w:w="86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479" w:author="DuyNgo" w:date="2012-08-10T07:31:00Z"/>
                <w:rFonts w:ascii="Times New Roman" w:eastAsia="Times New Roman" w:hAnsi="Times New Roman" w:cs="Times New Roman"/>
                <w:color w:val="000000"/>
                <w:sz w:val="24"/>
                <w:szCs w:val="24"/>
                <w:lang w:eastAsia="ja-JP"/>
                <w:rPrChange w:id="18480" w:author="DuyNgo" w:date="2012-08-10T08:15:00Z">
                  <w:rPr>
                    <w:ins w:id="18481" w:author="DuyNgo" w:date="2012-08-10T07:31:00Z"/>
                    <w:rFonts w:ascii="Calibri" w:eastAsia="Times New Roman" w:hAnsi="Calibri" w:cs="Calibri"/>
                    <w:color w:val="000000"/>
                    <w:sz w:val="20"/>
                    <w:szCs w:val="20"/>
                    <w:lang w:eastAsia="ja-JP"/>
                  </w:rPr>
                </w:rPrChange>
              </w:rPr>
            </w:pPr>
            <w:ins w:id="18482" w:author="DuyNgo" w:date="2012-08-10T07:31:00Z">
              <w:r w:rsidRPr="00657B96">
                <w:rPr>
                  <w:rFonts w:ascii="Times New Roman" w:eastAsia="Times New Roman" w:hAnsi="Times New Roman" w:cs="Times New Roman"/>
                  <w:color w:val="000000"/>
                  <w:sz w:val="24"/>
                  <w:szCs w:val="24"/>
                  <w:lang w:eastAsia="ja-JP"/>
                  <w:rPrChange w:id="1848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18484" w:author="DuyNgo" w:date="2012-08-10T07:31:00Z">
              <w:tcPr>
                <w:tcW w:w="803"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485" w:author="DuyNgo" w:date="2012-08-10T07:31:00Z"/>
                <w:rFonts w:ascii="Times New Roman" w:eastAsia="Times New Roman" w:hAnsi="Times New Roman" w:cs="Times New Roman"/>
                <w:color w:val="000000"/>
                <w:sz w:val="24"/>
                <w:szCs w:val="24"/>
                <w:lang w:eastAsia="ja-JP"/>
                <w:rPrChange w:id="18486" w:author="DuyNgo" w:date="2012-08-10T08:15:00Z">
                  <w:rPr>
                    <w:ins w:id="18487" w:author="DuyNgo" w:date="2012-08-10T07:31:00Z"/>
                    <w:rFonts w:ascii="Calibri" w:eastAsia="Times New Roman" w:hAnsi="Calibri" w:cs="Calibri"/>
                    <w:color w:val="000000"/>
                    <w:sz w:val="20"/>
                    <w:szCs w:val="20"/>
                    <w:lang w:eastAsia="ja-JP"/>
                  </w:rPr>
                </w:rPrChange>
              </w:rPr>
            </w:pPr>
            <w:ins w:id="18488" w:author="DuyNgo" w:date="2012-08-10T07:31:00Z">
              <w:r w:rsidRPr="00657B96">
                <w:rPr>
                  <w:rFonts w:ascii="Times New Roman" w:eastAsia="Times New Roman" w:hAnsi="Times New Roman" w:cs="Times New Roman"/>
                  <w:color w:val="000000"/>
                  <w:sz w:val="24"/>
                  <w:szCs w:val="24"/>
                  <w:lang w:eastAsia="ja-JP"/>
                  <w:rPrChange w:id="18489"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18490" w:author="DuyNgo" w:date="2012-08-10T07:31:00Z">
              <w:tcPr>
                <w:tcW w:w="971"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491" w:author="DuyNgo" w:date="2012-08-10T07:31:00Z"/>
                <w:rFonts w:ascii="Times New Roman" w:eastAsia="Times New Roman" w:hAnsi="Times New Roman" w:cs="Times New Roman"/>
                <w:color w:val="000000"/>
                <w:sz w:val="24"/>
                <w:szCs w:val="24"/>
                <w:lang w:eastAsia="ja-JP"/>
                <w:rPrChange w:id="18492" w:author="DuyNgo" w:date="2012-08-10T08:15:00Z">
                  <w:rPr>
                    <w:ins w:id="18493" w:author="DuyNgo" w:date="2012-08-10T07:31:00Z"/>
                    <w:rFonts w:ascii="Calibri" w:eastAsia="Times New Roman" w:hAnsi="Calibri" w:cs="Calibri"/>
                    <w:color w:val="000000"/>
                    <w:sz w:val="20"/>
                    <w:szCs w:val="20"/>
                    <w:lang w:eastAsia="ja-JP"/>
                  </w:rPr>
                </w:rPrChange>
              </w:rPr>
            </w:pPr>
            <w:ins w:id="18494" w:author="DuyNgo" w:date="2012-08-10T07:31:00Z">
              <w:r w:rsidRPr="00657B96">
                <w:rPr>
                  <w:rFonts w:ascii="Times New Roman" w:eastAsia="Times New Roman" w:hAnsi="Times New Roman" w:cs="Times New Roman"/>
                  <w:color w:val="000000"/>
                  <w:sz w:val="24"/>
                  <w:szCs w:val="24"/>
                  <w:lang w:eastAsia="ja-JP"/>
                  <w:rPrChange w:id="1849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18496" w:author="DuyNgo" w:date="2012-08-10T07:31:00Z">
              <w:tcPr>
                <w:tcW w:w="1922"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497" w:author="DuyNgo" w:date="2012-08-10T07:31:00Z"/>
                <w:rFonts w:ascii="Times New Roman" w:eastAsia="Times New Roman" w:hAnsi="Times New Roman" w:cs="Times New Roman"/>
                <w:color w:val="000000"/>
                <w:sz w:val="24"/>
                <w:szCs w:val="24"/>
                <w:lang w:eastAsia="ja-JP"/>
                <w:rPrChange w:id="18498" w:author="DuyNgo" w:date="2012-08-10T08:15:00Z">
                  <w:rPr>
                    <w:ins w:id="18499" w:author="DuyNgo" w:date="2012-08-10T07:31:00Z"/>
                    <w:rFonts w:ascii="Calibri" w:eastAsia="Times New Roman" w:hAnsi="Calibri" w:cs="Calibri"/>
                    <w:color w:val="000000"/>
                    <w:sz w:val="20"/>
                    <w:szCs w:val="20"/>
                    <w:lang w:eastAsia="ja-JP"/>
                  </w:rPr>
                </w:rPrChange>
              </w:rPr>
            </w:pPr>
            <w:ins w:id="18500" w:author="DuyNgo" w:date="2012-08-10T07:31:00Z">
              <w:r w:rsidRPr="00657B96">
                <w:rPr>
                  <w:rFonts w:ascii="Times New Roman" w:eastAsia="Times New Roman" w:hAnsi="Times New Roman" w:cs="Times New Roman"/>
                  <w:color w:val="000000"/>
                  <w:sz w:val="24"/>
                  <w:szCs w:val="24"/>
                  <w:lang w:eastAsia="ja-JP"/>
                  <w:rPrChange w:id="18501" w:author="DuyNgo" w:date="2012-08-10T08:15:00Z">
                    <w:rPr>
                      <w:rFonts w:ascii="Calibri" w:eastAsia="Times New Roman" w:hAnsi="Calibri" w:cs="Calibri"/>
                      <w:b/>
                      <w:bCs/>
                      <w:color w:val="000000"/>
                      <w:sz w:val="28"/>
                      <w:szCs w:val="28"/>
                      <w:lang w:eastAsia="ja-JP"/>
                    </w:rPr>
                  </w:rPrChange>
                </w:rPr>
                <w:t>giang.phamnguyen</w:t>
              </w:r>
            </w:ins>
          </w:p>
        </w:tc>
        <w:tc>
          <w:tcPr>
            <w:tcW w:w="12498" w:type="dxa"/>
            <w:tcBorders>
              <w:top w:val="nil"/>
              <w:left w:val="nil"/>
              <w:bottom w:val="nil"/>
              <w:right w:val="nil"/>
            </w:tcBorders>
            <w:shd w:val="clear" w:color="auto" w:fill="auto"/>
            <w:noWrap/>
            <w:vAlign w:val="bottom"/>
            <w:hideMark/>
            <w:tcPrChange w:id="18502" w:author="DuyNgo" w:date="2012-08-10T07:31:00Z">
              <w:tcPr>
                <w:tcW w:w="12498" w:type="dxa"/>
                <w:tcBorders>
                  <w:top w:val="nil"/>
                  <w:left w:val="nil"/>
                  <w:bottom w:val="nil"/>
                  <w:right w:val="nil"/>
                </w:tcBorders>
                <w:shd w:val="clear" w:color="auto" w:fill="auto"/>
                <w:noWrap/>
                <w:vAlign w:val="bottom"/>
                <w:hideMark/>
              </w:tcPr>
            </w:tcPrChange>
          </w:tcPr>
          <w:p w:rsidR="00E13723" w:rsidRPr="00657B96" w:rsidRDefault="00E13723" w:rsidP="00227BA2">
            <w:pPr>
              <w:shd w:val="clear" w:color="FFFFCC" w:fill="FFFFFF"/>
              <w:spacing w:before="100" w:beforeAutospacing="1" w:after="0" w:afterAutospacing="1" w:line="240" w:lineRule="auto"/>
              <w:rPr>
                <w:ins w:id="18503" w:author="DuyNgo" w:date="2012-08-10T07:31:00Z"/>
                <w:rFonts w:ascii="Times New Roman" w:eastAsia="Times New Roman" w:hAnsi="Times New Roman" w:cs="Times New Roman"/>
                <w:color w:val="000000"/>
                <w:sz w:val="24"/>
                <w:szCs w:val="24"/>
                <w:lang w:eastAsia="ja-JP"/>
                <w:rPrChange w:id="18504" w:author="DuyNgo" w:date="2012-08-10T08:15:00Z">
                  <w:rPr>
                    <w:ins w:id="18505" w:author="DuyNgo" w:date="2012-08-10T07:31:00Z"/>
                    <w:rFonts w:ascii="Calibri" w:eastAsia="Times New Roman" w:hAnsi="Calibri" w:cs="Calibri"/>
                    <w:color w:val="000000"/>
                    <w:sz w:val="20"/>
                    <w:szCs w:val="20"/>
                    <w:lang w:eastAsia="ja-JP"/>
                  </w:rPr>
                </w:rPrChange>
              </w:rPr>
            </w:pPr>
            <w:ins w:id="18506" w:author="DuyNgo" w:date="2012-08-10T07:31:00Z">
              <w:r w:rsidRPr="00657B96">
                <w:rPr>
                  <w:rFonts w:ascii="Times New Roman" w:eastAsia="Times New Roman" w:hAnsi="Times New Roman" w:cs="Times New Roman"/>
                  <w:color w:val="000000"/>
                  <w:sz w:val="24"/>
                  <w:szCs w:val="24"/>
                  <w:lang w:eastAsia="ja-JP"/>
                  <w:rPrChange w:id="18507" w:author="DuyNgo" w:date="2012-08-10T08:15:00Z">
                    <w:rPr>
                      <w:rFonts w:ascii="Calibri" w:eastAsia="Times New Roman" w:hAnsi="Calibri" w:cs="Calibri"/>
                      <w:b/>
                      <w:bCs/>
                      <w:color w:val="000000"/>
                      <w:sz w:val="28"/>
                      <w:szCs w:val="28"/>
                      <w:lang w:eastAsia="ja-JP"/>
                    </w:rPr>
                  </w:rPrChange>
                </w:rPr>
                <w:t>[PlannerPortlet] Dialog box with unfriendly message</w:t>
              </w:r>
            </w:ins>
          </w:p>
        </w:tc>
      </w:tr>
    </w:tbl>
    <w:p w:rsidR="00E13723" w:rsidRPr="00657B96" w:rsidRDefault="00E13723">
      <w:pPr>
        <w:rPr>
          <w:ins w:id="18508" w:author="DuyNgo" w:date="2012-08-10T07:29:00Z"/>
          <w:rFonts w:ascii="Times New Roman" w:hAnsi="Times New Roman" w:cs="Times New Roman"/>
          <w:b/>
          <w:bCs/>
          <w:sz w:val="24"/>
          <w:szCs w:val="24"/>
          <w:rPrChange w:id="18509" w:author="DuyNgo" w:date="2012-08-10T08:15:00Z">
            <w:rPr>
              <w:ins w:id="18510" w:author="DuyNgo" w:date="2012-08-10T07:29:00Z"/>
              <w:rFonts w:asciiTheme="minorHAnsi" w:eastAsiaTheme="minorHAnsi" w:hAnsiTheme="minorHAnsi" w:cstheme="minorBidi"/>
              <w:b w:val="0"/>
              <w:bCs w:val="0"/>
              <w:color w:val="auto"/>
              <w:sz w:val="22"/>
              <w:szCs w:val="22"/>
            </w:rPr>
          </w:rPrChange>
        </w:rPr>
        <w:pPrChange w:id="18511" w:author="DuyNgo" w:date="2012-08-10T07:30:00Z">
          <w:pPr>
            <w:pStyle w:val="Heading1"/>
            <w:numPr>
              <w:numId w:val="2"/>
            </w:numPr>
            <w:tabs>
              <w:tab w:val="left" w:pos="709"/>
            </w:tabs>
            <w:ind w:left="720" w:firstLine="284"/>
            <w:jc w:val="both"/>
          </w:pPr>
        </w:pPrChange>
      </w:pPr>
    </w:p>
    <w:p w:rsidR="00FE525B" w:rsidRPr="00657B96" w:rsidRDefault="00894029">
      <w:pPr>
        <w:pStyle w:val="Heading2"/>
        <w:numPr>
          <w:ilvl w:val="0"/>
          <w:numId w:val="19"/>
        </w:numPr>
        <w:ind w:left="360"/>
        <w:rPr>
          <w:ins w:id="18512" w:author="DuyNgo" w:date="2012-08-10T07:33:00Z"/>
          <w:rFonts w:ascii="Times New Roman" w:hAnsi="Times New Roman" w:cs="Times New Roman"/>
          <w:sz w:val="24"/>
          <w:szCs w:val="24"/>
          <w:rPrChange w:id="18513" w:author="DuyNgo" w:date="2012-08-10T08:15:00Z">
            <w:rPr>
              <w:ins w:id="18514" w:author="DuyNgo" w:date="2012-08-10T07:33:00Z"/>
            </w:rPr>
          </w:rPrChange>
        </w:rPr>
        <w:pPrChange w:id="18515" w:author="DuyNgo" w:date="2012-08-10T07:37:00Z">
          <w:pPr>
            <w:pStyle w:val="Heading1"/>
            <w:numPr>
              <w:numId w:val="2"/>
            </w:numPr>
            <w:tabs>
              <w:tab w:val="left" w:pos="709"/>
            </w:tabs>
            <w:ind w:left="720" w:firstLine="284"/>
            <w:jc w:val="both"/>
          </w:pPr>
        </w:pPrChange>
      </w:pPr>
      <w:bookmarkStart w:id="18516" w:name="_Toc332775113"/>
      <w:ins w:id="18517" w:author="DuyNgo" w:date="2012-08-10T07:32:00Z">
        <w:r w:rsidRPr="00657B96">
          <w:rPr>
            <w:rFonts w:ascii="Times New Roman" w:hAnsi="Times New Roman" w:cs="Times New Roman"/>
            <w:sz w:val="24"/>
            <w:szCs w:val="24"/>
            <w:rPrChange w:id="18518" w:author="DuyNgo" w:date="2012-08-10T08:15:00Z">
              <w:rPr/>
            </w:rPrChange>
          </w:rPr>
          <w:t>Test Log</w:t>
        </w:r>
      </w:ins>
      <w:bookmarkEnd w:id="18516"/>
    </w:p>
    <w:p w:rsidR="00FE525B" w:rsidRPr="00657B96" w:rsidRDefault="00FE525B" w:rsidP="001D4975">
      <w:pPr>
        <w:rPr>
          <w:rFonts w:ascii="Times New Roman" w:hAnsi="Times New Roman" w:cs="Times New Roman"/>
          <w:sz w:val="24"/>
          <w:szCs w:val="24"/>
        </w:rPr>
      </w:pPr>
    </w:p>
    <w:tbl>
      <w:tblPr>
        <w:tblStyle w:val="MediumShading2-Accent1"/>
        <w:tblW w:w="9666" w:type="dxa"/>
        <w:tblInd w:w="-428" w:type="dxa"/>
        <w:tblLook w:val="04A0" w:firstRow="1" w:lastRow="0" w:firstColumn="1" w:lastColumn="0" w:noHBand="0" w:noVBand="1"/>
      </w:tblPr>
      <w:tblGrid>
        <w:gridCol w:w="2358"/>
        <w:gridCol w:w="90"/>
        <w:gridCol w:w="456"/>
        <w:gridCol w:w="288"/>
        <w:gridCol w:w="577"/>
        <w:gridCol w:w="288"/>
        <w:gridCol w:w="1190"/>
        <w:gridCol w:w="288"/>
        <w:gridCol w:w="577"/>
        <w:gridCol w:w="288"/>
        <w:gridCol w:w="3138"/>
        <w:gridCol w:w="128"/>
      </w:tblGrid>
      <w:tr w:rsidR="001D4975" w:rsidRPr="00657B96" w:rsidTr="001D4975">
        <w:trPr>
          <w:cnfStyle w:val="100000000000" w:firstRow="1" w:lastRow="0" w:firstColumn="0" w:lastColumn="0" w:oddVBand="0" w:evenVBand="0" w:oddHBand="0" w:evenHBand="0" w:firstRowFirstColumn="0" w:firstRowLastColumn="0" w:lastRowFirstColumn="0" w:lastRowLastColumn="0"/>
          <w:trHeight w:val="399"/>
        </w:trPr>
        <w:tc>
          <w:tcPr>
            <w:cnfStyle w:val="001000000100" w:firstRow="0" w:lastRow="0" w:firstColumn="1" w:lastColumn="0" w:oddVBand="0" w:evenVBand="0" w:oddHBand="0" w:evenHBand="0" w:firstRowFirstColumn="1" w:firstRowLastColumn="0" w:lastRowFirstColumn="0" w:lastRowLastColumn="0"/>
            <w:tcW w:w="2358" w:type="dxa"/>
            <w:noWrap/>
            <w:hideMark/>
          </w:tcPr>
          <w:p w:rsidR="001D4975" w:rsidRPr="00657B96" w:rsidRDefault="001D4975" w:rsidP="006F1304">
            <w:pPr>
              <w:spacing w:line="360" w:lineRule="auto"/>
              <w:jc w:val="center"/>
              <w:rPr>
                <w:rFonts w:ascii="Times New Roman" w:eastAsia="MS PGothic" w:hAnsi="Times New Roman" w:cs="Times New Roman"/>
                <w:b w:val="0"/>
                <w:bCs w:val="0"/>
                <w:color w:val="FFFFFF"/>
                <w:sz w:val="24"/>
                <w:szCs w:val="24"/>
                <w:lang w:eastAsia="ja-JP"/>
              </w:rPr>
            </w:pPr>
            <w:r w:rsidRPr="00657B96">
              <w:rPr>
                <w:rFonts w:ascii="Times New Roman" w:eastAsia="MS PGothic" w:hAnsi="Times New Roman" w:cs="Times New Roman"/>
                <w:b w:val="0"/>
                <w:bCs w:val="0"/>
                <w:color w:val="FFFFFF"/>
                <w:sz w:val="24"/>
                <w:szCs w:val="24"/>
                <w:lang w:eastAsia="ja-JP"/>
              </w:rPr>
              <w:t>Module code</w:t>
            </w:r>
          </w:p>
        </w:tc>
        <w:tc>
          <w:tcPr>
            <w:tcW w:w="674" w:type="dxa"/>
            <w:gridSpan w:val="3"/>
            <w:hideMark/>
          </w:tcPr>
          <w:p w:rsidR="001D4975" w:rsidRPr="00657B96" w:rsidRDefault="001D4975" w:rsidP="006F130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bCs w:val="0"/>
                <w:color w:val="FFFFFF"/>
                <w:sz w:val="24"/>
                <w:szCs w:val="24"/>
                <w:lang w:eastAsia="ja-JP"/>
              </w:rPr>
            </w:pPr>
            <w:r w:rsidRPr="00657B96">
              <w:rPr>
                <w:rFonts w:ascii="Times New Roman" w:eastAsia="MS PGothic" w:hAnsi="Times New Roman" w:cs="Times New Roman"/>
                <w:b w:val="0"/>
                <w:bCs w:val="0"/>
                <w:color w:val="FFFFFF"/>
                <w:sz w:val="24"/>
                <w:szCs w:val="24"/>
                <w:lang w:eastAsia="ja-JP"/>
              </w:rPr>
              <w:t>Pass</w:t>
            </w:r>
          </w:p>
        </w:tc>
        <w:tc>
          <w:tcPr>
            <w:tcW w:w="865" w:type="dxa"/>
            <w:gridSpan w:val="2"/>
            <w:noWrap/>
            <w:hideMark/>
          </w:tcPr>
          <w:p w:rsidR="001D4975" w:rsidRPr="00657B96" w:rsidRDefault="001D4975" w:rsidP="006F130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bCs w:val="0"/>
                <w:color w:val="FFFFFF"/>
                <w:sz w:val="24"/>
                <w:szCs w:val="24"/>
                <w:lang w:eastAsia="ja-JP"/>
              </w:rPr>
            </w:pPr>
            <w:r w:rsidRPr="00657B96">
              <w:rPr>
                <w:rFonts w:ascii="Times New Roman" w:eastAsia="MS PGothic" w:hAnsi="Times New Roman" w:cs="Times New Roman"/>
                <w:b w:val="0"/>
                <w:bCs w:val="0"/>
                <w:color w:val="FFFFFF"/>
                <w:sz w:val="24"/>
                <w:szCs w:val="24"/>
                <w:lang w:eastAsia="ja-JP"/>
              </w:rPr>
              <w:t>Fail</w:t>
            </w:r>
          </w:p>
        </w:tc>
        <w:tc>
          <w:tcPr>
            <w:tcW w:w="1478" w:type="dxa"/>
            <w:gridSpan w:val="2"/>
            <w:noWrap/>
            <w:hideMark/>
          </w:tcPr>
          <w:p w:rsidR="001D4975" w:rsidRPr="00657B96" w:rsidRDefault="001D4975" w:rsidP="006F130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bCs w:val="0"/>
                <w:color w:val="FFFFFF"/>
                <w:sz w:val="24"/>
                <w:szCs w:val="24"/>
                <w:lang w:eastAsia="ja-JP"/>
              </w:rPr>
            </w:pPr>
            <w:r w:rsidRPr="00657B96">
              <w:rPr>
                <w:rFonts w:ascii="Times New Roman" w:eastAsia="MS PGothic" w:hAnsi="Times New Roman" w:cs="Times New Roman"/>
                <w:b w:val="0"/>
                <w:bCs w:val="0"/>
                <w:color w:val="FFFFFF"/>
                <w:sz w:val="24"/>
                <w:szCs w:val="24"/>
                <w:lang w:eastAsia="ja-JP"/>
              </w:rPr>
              <w:t>Untested</w:t>
            </w:r>
          </w:p>
        </w:tc>
        <w:tc>
          <w:tcPr>
            <w:tcW w:w="865" w:type="dxa"/>
            <w:gridSpan w:val="2"/>
            <w:noWrap/>
            <w:hideMark/>
          </w:tcPr>
          <w:p w:rsidR="001D4975" w:rsidRPr="00657B96" w:rsidRDefault="001D4975" w:rsidP="006F130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bCs w:val="0"/>
                <w:color w:val="FFFFFF"/>
                <w:sz w:val="24"/>
                <w:szCs w:val="24"/>
                <w:lang w:eastAsia="ja-JP"/>
              </w:rPr>
            </w:pPr>
            <w:r w:rsidRPr="00657B96">
              <w:rPr>
                <w:rFonts w:ascii="Times New Roman" w:eastAsia="MS PGothic" w:hAnsi="Times New Roman" w:cs="Times New Roman"/>
                <w:b w:val="0"/>
                <w:bCs w:val="0"/>
                <w:color w:val="FFFFFF"/>
                <w:sz w:val="24"/>
                <w:szCs w:val="24"/>
                <w:lang w:eastAsia="ja-JP"/>
              </w:rPr>
              <w:t>N/A</w:t>
            </w:r>
          </w:p>
        </w:tc>
        <w:tc>
          <w:tcPr>
            <w:tcW w:w="3426" w:type="dxa"/>
            <w:gridSpan w:val="2"/>
            <w:hideMark/>
          </w:tcPr>
          <w:p w:rsidR="001D4975" w:rsidRPr="00657B96" w:rsidRDefault="001D4975" w:rsidP="006F130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PGothic" w:hAnsi="Times New Roman" w:cs="Times New Roman"/>
                <w:b w:val="0"/>
                <w:bCs w:val="0"/>
                <w:color w:val="FFFFFF"/>
                <w:sz w:val="24"/>
                <w:szCs w:val="24"/>
                <w:lang w:eastAsia="ja-JP"/>
              </w:rPr>
            </w:pPr>
            <w:r w:rsidRPr="00657B96">
              <w:rPr>
                <w:rFonts w:ascii="Times New Roman" w:eastAsia="MS PGothic" w:hAnsi="Times New Roman" w:cs="Times New Roman"/>
                <w:b w:val="0"/>
                <w:bCs w:val="0"/>
                <w:color w:val="FFFFFF"/>
                <w:sz w:val="24"/>
                <w:szCs w:val="24"/>
                <w:lang w:eastAsia="ja-JP"/>
              </w:rPr>
              <w:t>Number of  test cases</w:t>
            </w:r>
          </w:p>
        </w:tc>
      </w:tr>
      <w:tr w:rsidR="001D4975" w:rsidRPr="00657B96" w:rsidTr="001D4975">
        <w:trPr>
          <w:gridAfter w:val="1"/>
          <w:cnfStyle w:val="000000100000" w:firstRow="0" w:lastRow="0" w:firstColumn="0" w:lastColumn="0" w:oddVBand="0" w:evenVBand="0" w:oddHBand="1" w:evenHBand="0" w:firstRowFirstColumn="0" w:firstRowLastColumn="0" w:lastRowFirstColumn="0" w:lastRowLastColumn="0"/>
          <w:wAfter w:w="288" w:type="dxa"/>
          <w:trHeight w:val="399"/>
        </w:trPr>
        <w:tc>
          <w:tcPr>
            <w:cnfStyle w:val="001000000000" w:firstRow="0" w:lastRow="0" w:firstColumn="1" w:lastColumn="0" w:oddVBand="0" w:evenVBand="0" w:oddHBand="0" w:evenHBand="0" w:firstRowFirstColumn="0" w:firstRowLastColumn="0" w:lastRowFirstColumn="0" w:lastRowLastColumn="0"/>
            <w:tcW w:w="2448" w:type="dxa"/>
            <w:gridSpan w:val="2"/>
            <w:noWrap/>
            <w:hideMark/>
          </w:tcPr>
          <w:p w:rsidR="001D4975" w:rsidRPr="00657B96" w:rsidRDefault="001D4975" w:rsidP="006F1304">
            <w:pPr>
              <w:rPr>
                <w:rFonts w:ascii="Times New Roman" w:eastAsia="MS PGothic" w:hAnsi="Times New Roman" w:cs="Times New Roman"/>
                <w:sz w:val="24"/>
                <w:szCs w:val="24"/>
                <w:lang w:eastAsia="ja-JP"/>
              </w:rPr>
            </w:pPr>
            <w:r w:rsidRPr="00657B96">
              <w:rPr>
                <w:rFonts w:ascii="Times New Roman" w:eastAsia="MS PGothic" w:hAnsi="Times New Roman" w:cs="Times New Roman"/>
                <w:sz w:val="24"/>
                <w:szCs w:val="24"/>
                <w:lang w:eastAsia="ja-JP"/>
              </w:rPr>
              <w:t>Total</w:t>
            </w:r>
          </w:p>
        </w:tc>
        <w:tc>
          <w:tcPr>
            <w:tcW w:w="296" w:type="dxa"/>
            <w:noWrap/>
          </w:tcPr>
          <w:p w:rsidR="001D4975" w:rsidRPr="00657B96" w:rsidRDefault="001D4975" w:rsidP="006F1304">
            <w:pPr>
              <w:jc w:val="cente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4"/>
                <w:szCs w:val="24"/>
                <w:lang w:eastAsia="ja-JP"/>
              </w:rPr>
            </w:pPr>
          </w:p>
        </w:tc>
        <w:tc>
          <w:tcPr>
            <w:tcW w:w="865" w:type="dxa"/>
            <w:gridSpan w:val="2"/>
            <w:noWrap/>
          </w:tcPr>
          <w:p w:rsidR="001D4975" w:rsidRPr="00657B96" w:rsidRDefault="001D4975" w:rsidP="006F1304">
            <w:pPr>
              <w:jc w:val="cente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4"/>
                <w:szCs w:val="24"/>
                <w:lang w:eastAsia="ja-JP"/>
              </w:rPr>
            </w:pPr>
          </w:p>
        </w:tc>
        <w:tc>
          <w:tcPr>
            <w:tcW w:w="1478" w:type="dxa"/>
            <w:gridSpan w:val="2"/>
            <w:noWrap/>
          </w:tcPr>
          <w:p w:rsidR="001D4975" w:rsidRPr="00657B96" w:rsidRDefault="001D4975" w:rsidP="006F1304">
            <w:pPr>
              <w:jc w:val="cente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4"/>
                <w:szCs w:val="24"/>
                <w:lang w:eastAsia="ja-JP"/>
              </w:rPr>
            </w:pPr>
          </w:p>
        </w:tc>
        <w:tc>
          <w:tcPr>
            <w:tcW w:w="865" w:type="dxa"/>
            <w:gridSpan w:val="2"/>
            <w:noWrap/>
          </w:tcPr>
          <w:p w:rsidR="001D4975" w:rsidRPr="00657B96" w:rsidRDefault="001D4975" w:rsidP="006F1304">
            <w:pPr>
              <w:jc w:val="cente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4"/>
                <w:szCs w:val="24"/>
                <w:lang w:eastAsia="ja-JP"/>
              </w:rPr>
            </w:pPr>
          </w:p>
        </w:tc>
        <w:tc>
          <w:tcPr>
            <w:tcW w:w="3426" w:type="dxa"/>
            <w:gridSpan w:val="2"/>
            <w:noWrap/>
          </w:tcPr>
          <w:p w:rsidR="001D4975" w:rsidRPr="00657B96" w:rsidRDefault="001D4975" w:rsidP="006F1304">
            <w:pPr>
              <w:jc w:val="cente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4"/>
                <w:szCs w:val="24"/>
                <w:lang w:eastAsia="ja-JP"/>
              </w:rPr>
            </w:pPr>
            <w:r w:rsidRPr="00657B96">
              <w:rPr>
                <w:rFonts w:ascii="Times New Roman" w:eastAsia="MS PGothic" w:hAnsi="Times New Roman" w:cs="Times New Roman"/>
                <w:sz w:val="24"/>
                <w:szCs w:val="24"/>
                <w:lang w:eastAsia="ja-JP"/>
              </w:rPr>
              <w:t>76</w:t>
            </w:r>
          </w:p>
        </w:tc>
      </w:tr>
      <w:tr w:rsidR="001D4975" w:rsidRPr="00657B96" w:rsidTr="001D4975">
        <w:trPr>
          <w:gridAfter w:val="1"/>
          <w:wAfter w:w="288" w:type="dxa"/>
          <w:trHeight w:val="399"/>
        </w:trPr>
        <w:tc>
          <w:tcPr>
            <w:cnfStyle w:val="001000000000" w:firstRow="0" w:lastRow="0" w:firstColumn="1" w:lastColumn="0" w:oddVBand="0" w:evenVBand="0" w:oddHBand="0" w:evenHBand="0" w:firstRowFirstColumn="0" w:firstRowLastColumn="0" w:lastRowFirstColumn="0" w:lastRowLastColumn="0"/>
            <w:tcW w:w="2448" w:type="dxa"/>
            <w:gridSpan w:val="2"/>
            <w:noWrap/>
            <w:hideMark/>
          </w:tcPr>
          <w:p w:rsidR="001D4975" w:rsidRPr="00657B96" w:rsidRDefault="001D4975" w:rsidP="006F1304">
            <w:pPr>
              <w:rPr>
                <w:rFonts w:ascii="Times New Roman" w:eastAsia="MS PGothic" w:hAnsi="Times New Roman" w:cs="Times New Roman"/>
                <w:sz w:val="24"/>
                <w:szCs w:val="24"/>
                <w:lang w:eastAsia="ja-JP"/>
              </w:rPr>
            </w:pPr>
            <w:ins w:id="18519" w:author="DuyNgo" w:date="2012-08-10T07:33:00Z">
              <w:r w:rsidRPr="00657B96">
                <w:rPr>
                  <w:rFonts w:ascii="Times New Roman" w:eastAsia="MS PGothic" w:hAnsi="Times New Roman" w:cs="Times New Roman"/>
                  <w:b w:val="0"/>
                  <w:bCs w:val="0"/>
                  <w:color w:val="auto"/>
                  <w:sz w:val="24"/>
                  <w:szCs w:val="24"/>
                  <w:lang w:eastAsia="ja-JP"/>
                  <w:rPrChange w:id="18520" w:author="DuyNgo" w:date="2012-08-10T08:15:00Z">
                    <w:rPr>
                      <w:rFonts w:ascii="Calibri" w:eastAsia="MS PGothic" w:hAnsi="Calibri" w:cs="Calibri"/>
                      <w:b w:val="0"/>
                      <w:bCs w:val="0"/>
                      <w:color w:val="365F91" w:themeColor="accent1" w:themeShade="BF"/>
                      <w:sz w:val="24"/>
                      <w:szCs w:val="24"/>
                      <w:lang w:eastAsia="ja-JP"/>
                    </w:rPr>
                  </w:rPrChange>
                </w:rPr>
                <w:t>Project Eye</w:t>
              </w:r>
            </w:ins>
          </w:p>
        </w:tc>
        <w:tc>
          <w:tcPr>
            <w:tcW w:w="296" w:type="dxa"/>
            <w:noWrap/>
          </w:tcPr>
          <w:p w:rsidR="001D4975" w:rsidRPr="00657B96" w:rsidRDefault="001D4975" w:rsidP="006F1304">
            <w:pPr>
              <w:jc w:val="center"/>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4"/>
                <w:szCs w:val="24"/>
                <w:lang w:eastAsia="ja-JP"/>
              </w:rPr>
            </w:pPr>
            <w:r w:rsidRPr="00657B96">
              <w:rPr>
                <w:rFonts w:ascii="Times New Roman" w:eastAsia="MS PGothic" w:hAnsi="Times New Roman" w:cs="Times New Roman"/>
                <w:sz w:val="24"/>
                <w:szCs w:val="24"/>
                <w:lang w:eastAsia="ja-JP"/>
              </w:rPr>
              <w:t>28</w:t>
            </w:r>
          </w:p>
        </w:tc>
        <w:tc>
          <w:tcPr>
            <w:tcW w:w="865" w:type="dxa"/>
            <w:gridSpan w:val="2"/>
            <w:noWrap/>
          </w:tcPr>
          <w:p w:rsidR="001D4975" w:rsidRPr="00657B96" w:rsidRDefault="001D4975" w:rsidP="006F1304">
            <w:pPr>
              <w:jc w:val="center"/>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4"/>
                <w:szCs w:val="24"/>
                <w:lang w:eastAsia="ja-JP"/>
              </w:rPr>
            </w:pPr>
          </w:p>
        </w:tc>
        <w:tc>
          <w:tcPr>
            <w:tcW w:w="1478" w:type="dxa"/>
            <w:gridSpan w:val="2"/>
            <w:noWrap/>
          </w:tcPr>
          <w:p w:rsidR="001D4975" w:rsidRPr="00657B96" w:rsidRDefault="001D4975" w:rsidP="006F1304">
            <w:pPr>
              <w:jc w:val="center"/>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4"/>
                <w:szCs w:val="24"/>
                <w:lang w:eastAsia="ja-JP"/>
              </w:rPr>
            </w:pPr>
          </w:p>
        </w:tc>
        <w:tc>
          <w:tcPr>
            <w:tcW w:w="865" w:type="dxa"/>
            <w:gridSpan w:val="2"/>
            <w:noWrap/>
          </w:tcPr>
          <w:p w:rsidR="001D4975" w:rsidRPr="00657B96" w:rsidRDefault="001D4975" w:rsidP="006F1304">
            <w:pPr>
              <w:jc w:val="center"/>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4"/>
                <w:szCs w:val="24"/>
                <w:lang w:eastAsia="ja-JP"/>
              </w:rPr>
            </w:pPr>
          </w:p>
        </w:tc>
        <w:tc>
          <w:tcPr>
            <w:tcW w:w="3426" w:type="dxa"/>
            <w:gridSpan w:val="2"/>
            <w:noWrap/>
          </w:tcPr>
          <w:p w:rsidR="001D4975" w:rsidRPr="00657B96" w:rsidRDefault="001D4975" w:rsidP="006F1304">
            <w:pPr>
              <w:jc w:val="center"/>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4"/>
                <w:szCs w:val="24"/>
                <w:lang w:eastAsia="ja-JP"/>
              </w:rPr>
            </w:pPr>
            <w:r w:rsidRPr="00657B96">
              <w:rPr>
                <w:rFonts w:ascii="Times New Roman" w:eastAsia="MS PGothic" w:hAnsi="Times New Roman" w:cs="Times New Roman"/>
                <w:sz w:val="24"/>
                <w:szCs w:val="24"/>
                <w:lang w:eastAsia="ja-JP"/>
              </w:rPr>
              <w:t>28</w:t>
            </w:r>
          </w:p>
        </w:tc>
      </w:tr>
      <w:tr w:rsidR="001D4975" w:rsidRPr="00657B96" w:rsidTr="001D4975">
        <w:trPr>
          <w:gridAfter w:val="1"/>
          <w:cnfStyle w:val="000000100000" w:firstRow="0" w:lastRow="0" w:firstColumn="0" w:lastColumn="0" w:oddVBand="0" w:evenVBand="0" w:oddHBand="1" w:evenHBand="0" w:firstRowFirstColumn="0" w:firstRowLastColumn="0" w:lastRowFirstColumn="0" w:lastRowLastColumn="0"/>
          <w:wAfter w:w="288" w:type="dxa"/>
          <w:trHeight w:val="399"/>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1D4975" w:rsidRPr="00657B96" w:rsidRDefault="001D4975" w:rsidP="006F1304">
            <w:pPr>
              <w:rPr>
                <w:rFonts w:ascii="Times New Roman" w:eastAsia="MS PGothic" w:hAnsi="Times New Roman" w:cs="Times New Roman"/>
                <w:sz w:val="24"/>
                <w:szCs w:val="24"/>
                <w:lang w:eastAsia="ja-JP"/>
              </w:rPr>
            </w:pPr>
            <w:ins w:id="18521" w:author="DuyNgo" w:date="2012-08-10T07:34:00Z">
              <w:r w:rsidRPr="00657B96">
                <w:rPr>
                  <w:rFonts w:ascii="Times New Roman" w:eastAsia="MS PGothic" w:hAnsi="Times New Roman" w:cs="Times New Roman"/>
                  <w:b w:val="0"/>
                  <w:bCs w:val="0"/>
                  <w:color w:val="auto"/>
                  <w:sz w:val="24"/>
                  <w:szCs w:val="24"/>
                  <w:lang w:eastAsia="ja-JP"/>
                  <w:rPrChange w:id="18522" w:author="DuyNgo" w:date="2012-08-10T08:15:00Z">
                    <w:rPr>
                      <w:rFonts w:ascii="Calibri" w:eastAsia="MS PGothic" w:hAnsi="Calibri" w:cs="Calibri"/>
                      <w:b w:val="0"/>
                      <w:bCs w:val="0"/>
                      <w:color w:val="365F91" w:themeColor="accent1" w:themeShade="BF"/>
                      <w:sz w:val="24"/>
                      <w:szCs w:val="24"/>
                      <w:lang w:eastAsia="ja-JP"/>
                    </w:rPr>
                  </w:rPrChange>
                </w:rPr>
                <w:t>Planner</w:t>
              </w:r>
            </w:ins>
          </w:p>
        </w:tc>
        <w:tc>
          <w:tcPr>
            <w:tcW w:w="296" w:type="dxa"/>
            <w:noWrap/>
          </w:tcPr>
          <w:p w:rsidR="001D4975" w:rsidRPr="00657B96" w:rsidRDefault="001D4975" w:rsidP="006F1304">
            <w:pPr>
              <w:jc w:val="cente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4"/>
                <w:szCs w:val="24"/>
                <w:lang w:eastAsia="ja-JP"/>
              </w:rPr>
            </w:pPr>
            <w:r w:rsidRPr="00657B96">
              <w:rPr>
                <w:rFonts w:ascii="Times New Roman" w:eastAsia="MS PGothic" w:hAnsi="Times New Roman" w:cs="Times New Roman"/>
                <w:sz w:val="24"/>
                <w:szCs w:val="24"/>
                <w:lang w:eastAsia="ja-JP"/>
              </w:rPr>
              <w:t>10</w:t>
            </w:r>
          </w:p>
        </w:tc>
        <w:tc>
          <w:tcPr>
            <w:tcW w:w="865" w:type="dxa"/>
            <w:gridSpan w:val="2"/>
            <w:noWrap/>
          </w:tcPr>
          <w:p w:rsidR="001D4975" w:rsidRPr="00657B96" w:rsidRDefault="001D4975" w:rsidP="006F1304">
            <w:pPr>
              <w:jc w:val="cente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4"/>
                <w:szCs w:val="24"/>
                <w:lang w:eastAsia="ja-JP"/>
              </w:rPr>
            </w:pPr>
          </w:p>
        </w:tc>
        <w:tc>
          <w:tcPr>
            <w:tcW w:w="1478" w:type="dxa"/>
            <w:gridSpan w:val="2"/>
            <w:noWrap/>
          </w:tcPr>
          <w:p w:rsidR="001D4975" w:rsidRPr="00657B96" w:rsidRDefault="001D4975" w:rsidP="006F1304">
            <w:pPr>
              <w:jc w:val="cente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4"/>
                <w:szCs w:val="24"/>
                <w:lang w:eastAsia="ja-JP"/>
              </w:rPr>
            </w:pPr>
          </w:p>
        </w:tc>
        <w:tc>
          <w:tcPr>
            <w:tcW w:w="865" w:type="dxa"/>
            <w:gridSpan w:val="2"/>
            <w:noWrap/>
          </w:tcPr>
          <w:p w:rsidR="001D4975" w:rsidRPr="00657B96" w:rsidRDefault="001D4975" w:rsidP="006F1304">
            <w:pPr>
              <w:jc w:val="cente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4"/>
                <w:szCs w:val="24"/>
                <w:lang w:eastAsia="ja-JP"/>
              </w:rPr>
            </w:pPr>
          </w:p>
        </w:tc>
        <w:tc>
          <w:tcPr>
            <w:tcW w:w="3426" w:type="dxa"/>
            <w:gridSpan w:val="2"/>
            <w:noWrap/>
          </w:tcPr>
          <w:p w:rsidR="001D4975" w:rsidRPr="00657B96" w:rsidRDefault="001D4975" w:rsidP="006F1304">
            <w:pPr>
              <w:jc w:val="cente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4"/>
                <w:szCs w:val="24"/>
                <w:lang w:eastAsia="ja-JP"/>
              </w:rPr>
            </w:pPr>
            <w:r w:rsidRPr="00657B96">
              <w:rPr>
                <w:rFonts w:ascii="Times New Roman" w:eastAsia="MS PGothic" w:hAnsi="Times New Roman" w:cs="Times New Roman"/>
                <w:sz w:val="24"/>
                <w:szCs w:val="24"/>
                <w:lang w:eastAsia="ja-JP"/>
              </w:rPr>
              <w:t>10</w:t>
            </w:r>
          </w:p>
        </w:tc>
      </w:tr>
      <w:tr w:rsidR="001D4975" w:rsidRPr="00657B96" w:rsidTr="001D4975">
        <w:trPr>
          <w:gridAfter w:val="1"/>
          <w:wAfter w:w="288" w:type="dxa"/>
          <w:trHeight w:val="399"/>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1D4975" w:rsidRPr="00657B96" w:rsidRDefault="001D4975" w:rsidP="006F1304">
            <w:pPr>
              <w:rPr>
                <w:rFonts w:ascii="Times New Roman" w:eastAsia="MS PGothic" w:hAnsi="Times New Roman" w:cs="Times New Roman"/>
                <w:sz w:val="24"/>
                <w:szCs w:val="24"/>
                <w:lang w:eastAsia="ja-JP"/>
              </w:rPr>
            </w:pPr>
            <w:ins w:id="18523" w:author="DuyNgo" w:date="2012-08-10T07:34:00Z">
              <w:r w:rsidRPr="00657B96">
                <w:rPr>
                  <w:rFonts w:ascii="Times New Roman" w:eastAsia="MS PGothic" w:hAnsi="Times New Roman" w:cs="Times New Roman"/>
                  <w:color w:val="auto"/>
                  <w:sz w:val="24"/>
                  <w:szCs w:val="24"/>
                  <w:lang w:eastAsia="ja-JP"/>
                  <w:rPrChange w:id="18524" w:author="DuyNgo" w:date="2012-08-10T08:15:00Z">
                    <w:rPr>
                      <w:rFonts w:ascii="Tahoma" w:eastAsia="MS PGothic" w:hAnsi="Tahoma" w:cs="Tahoma"/>
                      <w:color w:val="365F91" w:themeColor="accent1" w:themeShade="BF"/>
                      <w:sz w:val="20"/>
                      <w:szCs w:val="20"/>
                      <w:lang w:eastAsia="ja-JP"/>
                    </w:rPr>
                  </w:rPrChange>
                </w:rPr>
                <w:t>Requirement</w:t>
              </w:r>
            </w:ins>
          </w:p>
        </w:tc>
        <w:tc>
          <w:tcPr>
            <w:tcW w:w="296" w:type="dxa"/>
            <w:noWrap/>
          </w:tcPr>
          <w:p w:rsidR="001D4975" w:rsidRPr="00657B96" w:rsidRDefault="001D4975" w:rsidP="006F1304">
            <w:pPr>
              <w:jc w:val="center"/>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4"/>
                <w:szCs w:val="24"/>
                <w:lang w:eastAsia="ja-JP"/>
              </w:rPr>
            </w:pPr>
            <w:r w:rsidRPr="00657B96">
              <w:rPr>
                <w:rFonts w:ascii="Times New Roman" w:eastAsia="MS PGothic" w:hAnsi="Times New Roman" w:cs="Times New Roman"/>
                <w:sz w:val="24"/>
                <w:szCs w:val="24"/>
                <w:lang w:eastAsia="ja-JP"/>
              </w:rPr>
              <w:t>8</w:t>
            </w:r>
          </w:p>
        </w:tc>
        <w:tc>
          <w:tcPr>
            <w:tcW w:w="865" w:type="dxa"/>
            <w:gridSpan w:val="2"/>
            <w:noWrap/>
          </w:tcPr>
          <w:p w:rsidR="001D4975" w:rsidRPr="00657B96" w:rsidRDefault="001D4975" w:rsidP="001D4975">
            <w:pPr>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4"/>
                <w:szCs w:val="24"/>
                <w:lang w:eastAsia="ja-JP"/>
              </w:rPr>
            </w:pPr>
          </w:p>
        </w:tc>
        <w:tc>
          <w:tcPr>
            <w:tcW w:w="1478" w:type="dxa"/>
            <w:gridSpan w:val="2"/>
            <w:noWrap/>
          </w:tcPr>
          <w:p w:rsidR="001D4975" w:rsidRPr="00657B96" w:rsidRDefault="001D4975" w:rsidP="001D4975">
            <w:pPr>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4"/>
                <w:szCs w:val="24"/>
                <w:lang w:eastAsia="ja-JP"/>
              </w:rPr>
            </w:pPr>
          </w:p>
        </w:tc>
        <w:tc>
          <w:tcPr>
            <w:tcW w:w="865" w:type="dxa"/>
            <w:gridSpan w:val="2"/>
            <w:noWrap/>
          </w:tcPr>
          <w:p w:rsidR="001D4975" w:rsidRPr="00657B96" w:rsidRDefault="001D4975" w:rsidP="006F1304">
            <w:pPr>
              <w:jc w:val="center"/>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4"/>
                <w:szCs w:val="24"/>
                <w:lang w:eastAsia="ja-JP"/>
              </w:rPr>
            </w:pPr>
          </w:p>
        </w:tc>
        <w:tc>
          <w:tcPr>
            <w:tcW w:w="3426" w:type="dxa"/>
            <w:gridSpan w:val="2"/>
            <w:noWrap/>
          </w:tcPr>
          <w:p w:rsidR="001D4975" w:rsidRPr="00657B96" w:rsidRDefault="001D4975" w:rsidP="006F1304">
            <w:pPr>
              <w:jc w:val="center"/>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4"/>
                <w:szCs w:val="24"/>
                <w:lang w:eastAsia="ja-JP"/>
              </w:rPr>
            </w:pPr>
            <w:r w:rsidRPr="00657B96">
              <w:rPr>
                <w:rFonts w:ascii="Times New Roman" w:eastAsia="MS PGothic" w:hAnsi="Times New Roman" w:cs="Times New Roman"/>
                <w:sz w:val="24"/>
                <w:szCs w:val="24"/>
                <w:lang w:eastAsia="ja-JP"/>
              </w:rPr>
              <w:t>8</w:t>
            </w:r>
          </w:p>
        </w:tc>
      </w:tr>
      <w:tr w:rsidR="001D4975" w:rsidRPr="00657B96" w:rsidTr="001D4975">
        <w:trPr>
          <w:gridAfter w:val="1"/>
          <w:cnfStyle w:val="000000100000" w:firstRow="0" w:lastRow="0" w:firstColumn="0" w:lastColumn="0" w:oddVBand="0" w:evenVBand="0" w:oddHBand="1" w:evenHBand="0" w:firstRowFirstColumn="0" w:firstRowLastColumn="0" w:lastRowFirstColumn="0" w:lastRowLastColumn="0"/>
          <w:wAfter w:w="288" w:type="dxa"/>
          <w:trHeight w:val="399"/>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1D4975" w:rsidRPr="00657B96" w:rsidRDefault="001D4975" w:rsidP="006F1304">
            <w:pPr>
              <w:shd w:val="clear" w:color="FFFFCC" w:fill="FFFFFF"/>
              <w:spacing w:before="100" w:beforeAutospacing="1" w:after="100" w:afterAutospacing="1"/>
              <w:rPr>
                <w:rFonts w:ascii="Times New Roman" w:eastAsia="MS PGothic" w:hAnsi="Times New Roman" w:cs="Times New Roman"/>
                <w:sz w:val="24"/>
                <w:szCs w:val="24"/>
                <w:lang w:eastAsia="ja-JP"/>
                <w:rPrChange w:id="18525" w:author="DuyNgo" w:date="2012-08-10T08:15:00Z">
                  <w:rPr>
                    <w:rFonts w:ascii="Tahoma" w:eastAsia="MS PGothic" w:hAnsi="Tahoma" w:cstheme="minorHAnsi"/>
                    <w:b w:val="0"/>
                    <w:bCs w:val="0"/>
                    <w:color w:val="000000"/>
                    <w:sz w:val="24"/>
                    <w:szCs w:val="24"/>
                    <w:lang w:eastAsia="ja-JP"/>
                  </w:rPr>
                </w:rPrChange>
              </w:rPr>
            </w:pPr>
            <w:ins w:id="18526" w:author="DuyNgo" w:date="2012-08-10T07:34:00Z">
              <w:r w:rsidRPr="00657B96">
                <w:rPr>
                  <w:rFonts w:ascii="Times New Roman" w:eastAsia="MS PGothic" w:hAnsi="Times New Roman" w:cs="Times New Roman"/>
                  <w:color w:val="auto"/>
                  <w:sz w:val="24"/>
                  <w:szCs w:val="24"/>
                  <w:lang w:eastAsia="ja-JP"/>
                  <w:rPrChange w:id="18527" w:author="DuyNgo" w:date="2012-08-10T08:15:00Z">
                    <w:rPr>
                      <w:rFonts w:ascii="Tahoma" w:eastAsia="MS PGothic" w:hAnsi="Tahoma" w:cs="Tahoma"/>
                      <w:color w:val="365F91" w:themeColor="accent1" w:themeShade="BF"/>
                      <w:sz w:val="20"/>
                      <w:szCs w:val="20"/>
                      <w:lang w:eastAsia="ja-JP"/>
                    </w:rPr>
                  </w:rPrChange>
                </w:rPr>
                <w:t>Timesheet</w:t>
              </w:r>
            </w:ins>
          </w:p>
        </w:tc>
        <w:tc>
          <w:tcPr>
            <w:tcW w:w="296" w:type="dxa"/>
            <w:noWrap/>
          </w:tcPr>
          <w:p w:rsidR="001D4975" w:rsidRPr="00657B96" w:rsidRDefault="001D4975" w:rsidP="006F1304">
            <w:pPr>
              <w:jc w:val="cente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4"/>
                <w:szCs w:val="24"/>
                <w:lang w:eastAsia="ja-JP"/>
              </w:rPr>
            </w:pPr>
            <w:r w:rsidRPr="00657B96">
              <w:rPr>
                <w:rFonts w:ascii="Times New Roman" w:eastAsia="MS PGothic" w:hAnsi="Times New Roman" w:cs="Times New Roman"/>
                <w:sz w:val="24"/>
                <w:szCs w:val="24"/>
                <w:lang w:eastAsia="ja-JP"/>
              </w:rPr>
              <w:t>12</w:t>
            </w:r>
          </w:p>
        </w:tc>
        <w:tc>
          <w:tcPr>
            <w:tcW w:w="865" w:type="dxa"/>
            <w:gridSpan w:val="2"/>
            <w:noWrap/>
          </w:tcPr>
          <w:p w:rsidR="001D4975" w:rsidRPr="00657B96" w:rsidRDefault="001D4975" w:rsidP="006F1304">
            <w:pPr>
              <w:jc w:val="cente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4"/>
                <w:szCs w:val="24"/>
                <w:lang w:eastAsia="ja-JP"/>
              </w:rPr>
            </w:pPr>
          </w:p>
        </w:tc>
        <w:tc>
          <w:tcPr>
            <w:tcW w:w="1478" w:type="dxa"/>
            <w:gridSpan w:val="2"/>
            <w:noWrap/>
          </w:tcPr>
          <w:p w:rsidR="001D4975" w:rsidRPr="00657B96" w:rsidRDefault="001D4975" w:rsidP="006F1304">
            <w:pPr>
              <w:jc w:val="cente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4"/>
                <w:szCs w:val="24"/>
                <w:lang w:eastAsia="ja-JP"/>
              </w:rPr>
            </w:pPr>
          </w:p>
        </w:tc>
        <w:tc>
          <w:tcPr>
            <w:tcW w:w="865" w:type="dxa"/>
            <w:gridSpan w:val="2"/>
            <w:noWrap/>
          </w:tcPr>
          <w:p w:rsidR="001D4975" w:rsidRPr="00657B96" w:rsidRDefault="001D4975" w:rsidP="006F1304">
            <w:pPr>
              <w:jc w:val="cente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4"/>
                <w:szCs w:val="24"/>
                <w:lang w:eastAsia="ja-JP"/>
              </w:rPr>
            </w:pPr>
          </w:p>
        </w:tc>
        <w:tc>
          <w:tcPr>
            <w:tcW w:w="3426" w:type="dxa"/>
            <w:gridSpan w:val="2"/>
            <w:noWrap/>
          </w:tcPr>
          <w:p w:rsidR="001D4975" w:rsidRPr="00657B96" w:rsidRDefault="001D4975" w:rsidP="006F1304">
            <w:pPr>
              <w:jc w:val="cente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4"/>
                <w:szCs w:val="24"/>
                <w:lang w:eastAsia="ja-JP"/>
              </w:rPr>
            </w:pPr>
            <w:r w:rsidRPr="00657B96">
              <w:rPr>
                <w:rFonts w:ascii="Times New Roman" w:eastAsia="MS PGothic" w:hAnsi="Times New Roman" w:cs="Times New Roman"/>
                <w:sz w:val="24"/>
                <w:szCs w:val="24"/>
                <w:lang w:eastAsia="ja-JP"/>
              </w:rPr>
              <w:t>12</w:t>
            </w:r>
          </w:p>
        </w:tc>
      </w:tr>
      <w:tr w:rsidR="001D4975" w:rsidRPr="00657B96" w:rsidTr="001D4975">
        <w:trPr>
          <w:gridAfter w:val="1"/>
          <w:wAfter w:w="288" w:type="dxa"/>
          <w:trHeight w:val="399"/>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1D4975" w:rsidRPr="00657B96" w:rsidRDefault="001D4975" w:rsidP="006F1304">
            <w:pPr>
              <w:shd w:val="clear" w:color="FFFFCC" w:fill="FFFFFF"/>
              <w:spacing w:before="100" w:beforeAutospacing="1" w:after="100" w:afterAutospacing="1"/>
              <w:rPr>
                <w:rFonts w:ascii="Times New Roman" w:eastAsia="MS PGothic" w:hAnsi="Times New Roman" w:cs="Times New Roman"/>
                <w:sz w:val="24"/>
                <w:szCs w:val="24"/>
                <w:lang w:eastAsia="ja-JP"/>
                <w:rPrChange w:id="18528" w:author="DuyNgo" w:date="2012-08-10T08:15:00Z">
                  <w:rPr>
                    <w:rFonts w:ascii="Tahoma" w:eastAsia="MS PGothic" w:hAnsi="Tahoma" w:cstheme="minorHAnsi"/>
                    <w:b w:val="0"/>
                    <w:bCs w:val="0"/>
                    <w:color w:val="000000"/>
                    <w:sz w:val="24"/>
                    <w:szCs w:val="24"/>
                    <w:lang w:eastAsia="ja-JP"/>
                  </w:rPr>
                </w:rPrChange>
              </w:rPr>
            </w:pPr>
            <w:ins w:id="18529" w:author="DuyNgo" w:date="2012-08-10T07:34:00Z">
              <w:r w:rsidRPr="00657B96">
                <w:rPr>
                  <w:rFonts w:ascii="Times New Roman" w:eastAsia="MS PGothic" w:hAnsi="Times New Roman" w:cs="Times New Roman"/>
                  <w:color w:val="auto"/>
                  <w:sz w:val="24"/>
                  <w:szCs w:val="24"/>
                  <w:lang w:eastAsia="ja-JP"/>
                  <w:rPrChange w:id="18530" w:author="DuyNgo" w:date="2012-08-10T08:15:00Z">
                    <w:rPr>
                      <w:rFonts w:ascii="Tahoma" w:eastAsia="MS PGothic" w:hAnsi="Tahoma" w:cs="Tahoma"/>
                      <w:color w:val="365F91" w:themeColor="accent1" w:themeShade="BF"/>
                      <w:sz w:val="20"/>
                      <w:szCs w:val="20"/>
                      <w:lang w:eastAsia="ja-JP"/>
                    </w:rPr>
                  </w:rPrChange>
                </w:rPr>
                <w:t>DMS</w:t>
              </w:r>
            </w:ins>
          </w:p>
        </w:tc>
        <w:tc>
          <w:tcPr>
            <w:tcW w:w="296" w:type="dxa"/>
            <w:noWrap/>
          </w:tcPr>
          <w:p w:rsidR="001D4975" w:rsidRPr="00657B96" w:rsidRDefault="001D4975" w:rsidP="006F1304">
            <w:pPr>
              <w:jc w:val="center"/>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4"/>
                <w:szCs w:val="24"/>
                <w:lang w:eastAsia="ja-JP"/>
              </w:rPr>
            </w:pPr>
            <w:r w:rsidRPr="00657B96">
              <w:rPr>
                <w:rFonts w:ascii="Times New Roman" w:eastAsia="MS PGothic" w:hAnsi="Times New Roman" w:cs="Times New Roman"/>
                <w:sz w:val="24"/>
                <w:szCs w:val="24"/>
                <w:lang w:eastAsia="ja-JP"/>
              </w:rPr>
              <w:t>4</w:t>
            </w:r>
          </w:p>
        </w:tc>
        <w:tc>
          <w:tcPr>
            <w:tcW w:w="865" w:type="dxa"/>
            <w:gridSpan w:val="2"/>
            <w:noWrap/>
          </w:tcPr>
          <w:p w:rsidR="001D4975" w:rsidRPr="00657B96" w:rsidRDefault="001D4975" w:rsidP="006F1304">
            <w:pPr>
              <w:jc w:val="center"/>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4"/>
                <w:szCs w:val="24"/>
                <w:lang w:eastAsia="ja-JP"/>
              </w:rPr>
            </w:pPr>
          </w:p>
        </w:tc>
        <w:tc>
          <w:tcPr>
            <w:tcW w:w="1478" w:type="dxa"/>
            <w:gridSpan w:val="2"/>
            <w:noWrap/>
          </w:tcPr>
          <w:p w:rsidR="001D4975" w:rsidRPr="00657B96" w:rsidRDefault="001D4975" w:rsidP="006F1304">
            <w:pPr>
              <w:jc w:val="center"/>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4"/>
                <w:szCs w:val="24"/>
                <w:lang w:eastAsia="ja-JP"/>
              </w:rPr>
            </w:pPr>
          </w:p>
        </w:tc>
        <w:tc>
          <w:tcPr>
            <w:tcW w:w="865" w:type="dxa"/>
            <w:gridSpan w:val="2"/>
            <w:noWrap/>
          </w:tcPr>
          <w:p w:rsidR="001D4975" w:rsidRPr="00657B96" w:rsidRDefault="001D4975" w:rsidP="006F1304">
            <w:pPr>
              <w:jc w:val="center"/>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4"/>
                <w:szCs w:val="24"/>
                <w:lang w:eastAsia="ja-JP"/>
              </w:rPr>
            </w:pPr>
          </w:p>
        </w:tc>
        <w:tc>
          <w:tcPr>
            <w:tcW w:w="3426" w:type="dxa"/>
            <w:gridSpan w:val="2"/>
            <w:noWrap/>
          </w:tcPr>
          <w:p w:rsidR="001D4975" w:rsidRPr="00657B96" w:rsidRDefault="001D4975" w:rsidP="006F1304">
            <w:pPr>
              <w:jc w:val="center"/>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4"/>
                <w:szCs w:val="24"/>
                <w:lang w:eastAsia="ja-JP"/>
              </w:rPr>
            </w:pPr>
            <w:r w:rsidRPr="00657B96">
              <w:rPr>
                <w:rFonts w:ascii="Times New Roman" w:eastAsia="MS PGothic" w:hAnsi="Times New Roman" w:cs="Times New Roman"/>
                <w:sz w:val="24"/>
                <w:szCs w:val="24"/>
                <w:lang w:eastAsia="ja-JP"/>
              </w:rPr>
              <w:t>6</w:t>
            </w:r>
          </w:p>
        </w:tc>
      </w:tr>
      <w:tr w:rsidR="001D4975" w:rsidRPr="00657B96" w:rsidTr="001D4975">
        <w:trPr>
          <w:gridAfter w:val="1"/>
          <w:cnfStyle w:val="000000100000" w:firstRow="0" w:lastRow="0" w:firstColumn="0" w:lastColumn="0" w:oddVBand="0" w:evenVBand="0" w:oddHBand="1" w:evenHBand="0" w:firstRowFirstColumn="0" w:firstRowLastColumn="0" w:lastRowFirstColumn="0" w:lastRowLastColumn="0"/>
          <w:wAfter w:w="288" w:type="dxa"/>
          <w:trHeight w:val="399"/>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1D4975" w:rsidRPr="00657B96" w:rsidRDefault="001D4975" w:rsidP="006F1304">
            <w:pPr>
              <w:shd w:val="clear" w:color="FFFFCC" w:fill="FFFFFF"/>
              <w:spacing w:before="100" w:beforeAutospacing="1" w:after="100" w:afterAutospacing="1"/>
              <w:rPr>
                <w:rFonts w:ascii="Times New Roman" w:eastAsia="MS PGothic" w:hAnsi="Times New Roman" w:cs="Times New Roman"/>
                <w:sz w:val="24"/>
                <w:szCs w:val="24"/>
                <w:lang w:eastAsia="ja-JP"/>
                <w:rPrChange w:id="18531" w:author="DuyNgo" w:date="2012-08-10T08:15:00Z">
                  <w:rPr>
                    <w:rFonts w:ascii="Tahoma" w:eastAsia="MS PGothic" w:hAnsi="Tahoma" w:cstheme="minorHAnsi"/>
                    <w:b w:val="0"/>
                    <w:bCs w:val="0"/>
                    <w:color w:val="000000"/>
                    <w:sz w:val="24"/>
                    <w:szCs w:val="24"/>
                    <w:lang w:eastAsia="ja-JP"/>
                  </w:rPr>
                </w:rPrChange>
              </w:rPr>
            </w:pPr>
            <w:ins w:id="18532" w:author="DuyNgo" w:date="2012-08-10T07:34:00Z">
              <w:r w:rsidRPr="00657B96">
                <w:rPr>
                  <w:rFonts w:ascii="Times New Roman" w:eastAsia="MS PGothic" w:hAnsi="Times New Roman" w:cs="Times New Roman"/>
                  <w:color w:val="auto"/>
                  <w:sz w:val="24"/>
                  <w:szCs w:val="24"/>
                  <w:lang w:eastAsia="ja-JP"/>
                  <w:rPrChange w:id="18533" w:author="DuyNgo" w:date="2012-08-10T08:15:00Z">
                    <w:rPr>
                      <w:rFonts w:ascii="Tahoma" w:eastAsia="MS PGothic" w:hAnsi="Tahoma" w:cs="Tahoma"/>
                      <w:color w:val="365F91" w:themeColor="accent1" w:themeShade="BF"/>
                      <w:sz w:val="20"/>
                      <w:szCs w:val="20"/>
                      <w:lang w:eastAsia="ja-JP"/>
                    </w:rPr>
                  </w:rPrChange>
                </w:rPr>
                <w:t>Dashboard</w:t>
              </w:r>
            </w:ins>
          </w:p>
        </w:tc>
        <w:tc>
          <w:tcPr>
            <w:tcW w:w="296" w:type="dxa"/>
            <w:noWrap/>
          </w:tcPr>
          <w:p w:rsidR="001D4975" w:rsidRPr="00657B96" w:rsidRDefault="001D4975" w:rsidP="006F1304">
            <w:pPr>
              <w:jc w:val="cente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4"/>
                <w:szCs w:val="24"/>
                <w:lang w:eastAsia="ja-JP"/>
              </w:rPr>
            </w:pPr>
          </w:p>
        </w:tc>
        <w:tc>
          <w:tcPr>
            <w:tcW w:w="865" w:type="dxa"/>
            <w:gridSpan w:val="2"/>
            <w:noWrap/>
          </w:tcPr>
          <w:p w:rsidR="001D4975" w:rsidRPr="00657B96" w:rsidRDefault="001D4975" w:rsidP="006F1304">
            <w:pPr>
              <w:jc w:val="cente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4"/>
                <w:szCs w:val="24"/>
                <w:lang w:eastAsia="ja-JP"/>
              </w:rPr>
            </w:pPr>
          </w:p>
        </w:tc>
        <w:tc>
          <w:tcPr>
            <w:tcW w:w="1478" w:type="dxa"/>
            <w:gridSpan w:val="2"/>
            <w:noWrap/>
          </w:tcPr>
          <w:p w:rsidR="001D4975" w:rsidRPr="00657B96" w:rsidRDefault="001D4975" w:rsidP="006F1304">
            <w:pPr>
              <w:jc w:val="cente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4"/>
                <w:szCs w:val="24"/>
                <w:lang w:eastAsia="ja-JP"/>
              </w:rPr>
            </w:pPr>
          </w:p>
        </w:tc>
        <w:tc>
          <w:tcPr>
            <w:tcW w:w="865" w:type="dxa"/>
            <w:gridSpan w:val="2"/>
            <w:noWrap/>
          </w:tcPr>
          <w:p w:rsidR="001D4975" w:rsidRPr="00657B96" w:rsidRDefault="001D4975" w:rsidP="006F1304">
            <w:pPr>
              <w:jc w:val="cente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4"/>
                <w:szCs w:val="24"/>
                <w:lang w:eastAsia="ja-JP"/>
              </w:rPr>
            </w:pPr>
          </w:p>
        </w:tc>
        <w:tc>
          <w:tcPr>
            <w:tcW w:w="3426" w:type="dxa"/>
            <w:gridSpan w:val="2"/>
            <w:noWrap/>
          </w:tcPr>
          <w:p w:rsidR="001D4975" w:rsidRPr="00657B96" w:rsidRDefault="001D4975" w:rsidP="006F1304">
            <w:pPr>
              <w:jc w:val="cente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4"/>
                <w:szCs w:val="24"/>
                <w:lang w:eastAsia="ja-JP"/>
              </w:rPr>
            </w:pPr>
            <w:r w:rsidRPr="00657B96">
              <w:rPr>
                <w:rFonts w:ascii="Times New Roman" w:eastAsia="MS PGothic" w:hAnsi="Times New Roman" w:cs="Times New Roman"/>
                <w:sz w:val="24"/>
                <w:szCs w:val="24"/>
                <w:lang w:eastAsia="ja-JP"/>
              </w:rPr>
              <w:t>2</w:t>
            </w:r>
          </w:p>
        </w:tc>
      </w:tr>
      <w:tr w:rsidR="001D4975" w:rsidRPr="00657B96" w:rsidTr="001D4975">
        <w:trPr>
          <w:gridAfter w:val="1"/>
          <w:wAfter w:w="288" w:type="dxa"/>
          <w:trHeight w:val="399"/>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1D4975" w:rsidRPr="00657B96" w:rsidRDefault="001D4975" w:rsidP="006F1304">
            <w:pPr>
              <w:shd w:val="clear" w:color="FFFFCC" w:fill="FFFFFF"/>
              <w:spacing w:before="100" w:beforeAutospacing="1" w:after="100" w:afterAutospacing="1"/>
              <w:rPr>
                <w:rFonts w:ascii="Times New Roman" w:eastAsia="MS PGothic" w:hAnsi="Times New Roman" w:cs="Times New Roman"/>
                <w:sz w:val="24"/>
                <w:szCs w:val="24"/>
                <w:lang w:eastAsia="ja-JP"/>
                <w:rPrChange w:id="18534" w:author="DuyNgo" w:date="2012-08-10T08:15:00Z">
                  <w:rPr>
                    <w:rFonts w:ascii="Tahoma" w:eastAsia="MS PGothic" w:hAnsi="Tahoma" w:cstheme="minorHAnsi"/>
                    <w:b w:val="0"/>
                    <w:bCs w:val="0"/>
                    <w:color w:val="000000"/>
                    <w:sz w:val="24"/>
                    <w:szCs w:val="24"/>
                    <w:lang w:eastAsia="ja-JP"/>
                  </w:rPr>
                </w:rPrChange>
              </w:rPr>
            </w:pPr>
            <w:ins w:id="18535" w:author="DuyNgo" w:date="2012-08-10T07:34:00Z">
              <w:r w:rsidRPr="00657B96">
                <w:rPr>
                  <w:rFonts w:ascii="Times New Roman" w:eastAsia="MS PGothic" w:hAnsi="Times New Roman" w:cs="Times New Roman"/>
                  <w:color w:val="auto"/>
                  <w:sz w:val="24"/>
                  <w:szCs w:val="24"/>
                  <w:lang w:eastAsia="ja-JP"/>
                  <w:rPrChange w:id="18536" w:author="DuyNgo" w:date="2012-08-10T08:15:00Z">
                    <w:rPr>
                      <w:rFonts w:ascii="Tahoma" w:eastAsia="MS PGothic" w:hAnsi="Tahoma" w:cs="Tahoma"/>
                      <w:color w:val="365F91" w:themeColor="accent1" w:themeShade="BF"/>
                      <w:sz w:val="20"/>
                      <w:szCs w:val="20"/>
                      <w:lang w:eastAsia="ja-JP"/>
                    </w:rPr>
                  </w:rPrChange>
                </w:rPr>
                <w:t>Admin</w:t>
              </w:r>
            </w:ins>
          </w:p>
        </w:tc>
        <w:tc>
          <w:tcPr>
            <w:tcW w:w="296" w:type="dxa"/>
            <w:noWrap/>
          </w:tcPr>
          <w:p w:rsidR="001D4975" w:rsidRPr="00657B96" w:rsidRDefault="001D4975" w:rsidP="006F1304">
            <w:pPr>
              <w:jc w:val="center"/>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4"/>
                <w:szCs w:val="24"/>
                <w:lang w:eastAsia="ja-JP"/>
              </w:rPr>
            </w:pPr>
          </w:p>
        </w:tc>
        <w:tc>
          <w:tcPr>
            <w:tcW w:w="865" w:type="dxa"/>
            <w:gridSpan w:val="2"/>
            <w:noWrap/>
          </w:tcPr>
          <w:p w:rsidR="001D4975" w:rsidRPr="00657B96" w:rsidRDefault="001D4975" w:rsidP="006F1304">
            <w:pPr>
              <w:jc w:val="center"/>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4"/>
                <w:szCs w:val="24"/>
                <w:lang w:eastAsia="ja-JP"/>
              </w:rPr>
            </w:pPr>
          </w:p>
        </w:tc>
        <w:tc>
          <w:tcPr>
            <w:tcW w:w="1478" w:type="dxa"/>
            <w:gridSpan w:val="2"/>
            <w:noWrap/>
          </w:tcPr>
          <w:p w:rsidR="001D4975" w:rsidRPr="00657B96" w:rsidRDefault="001D4975" w:rsidP="006F1304">
            <w:pPr>
              <w:jc w:val="center"/>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4"/>
                <w:szCs w:val="24"/>
                <w:lang w:eastAsia="ja-JP"/>
              </w:rPr>
            </w:pPr>
          </w:p>
        </w:tc>
        <w:tc>
          <w:tcPr>
            <w:tcW w:w="865" w:type="dxa"/>
            <w:gridSpan w:val="2"/>
            <w:noWrap/>
          </w:tcPr>
          <w:p w:rsidR="001D4975" w:rsidRPr="00657B96" w:rsidRDefault="001D4975" w:rsidP="006F1304">
            <w:pPr>
              <w:jc w:val="center"/>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4"/>
                <w:szCs w:val="24"/>
                <w:lang w:eastAsia="ja-JP"/>
              </w:rPr>
            </w:pPr>
          </w:p>
        </w:tc>
        <w:tc>
          <w:tcPr>
            <w:tcW w:w="3426" w:type="dxa"/>
            <w:gridSpan w:val="2"/>
            <w:noWrap/>
          </w:tcPr>
          <w:p w:rsidR="001D4975" w:rsidRPr="00657B96" w:rsidRDefault="001D4975" w:rsidP="006F1304">
            <w:pPr>
              <w:jc w:val="center"/>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4"/>
                <w:szCs w:val="24"/>
                <w:lang w:eastAsia="ja-JP"/>
              </w:rPr>
            </w:pPr>
            <w:r w:rsidRPr="00657B96">
              <w:rPr>
                <w:rFonts w:ascii="Times New Roman" w:eastAsia="MS PGothic" w:hAnsi="Times New Roman" w:cs="Times New Roman"/>
                <w:sz w:val="24"/>
                <w:szCs w:val="24"/>
                <w:lang w:eastAsia="ja-JP"/>
              </w:rPr>
              <w:t>3</w:t>
            </w:r>
          </w:p>
        </w:tc>
      </w:tr>
      <w:tr w:rsidR="001D4975" w:rsidRPr="00657B96" w:rsidTr="001D4975">
        <w:trPr>
          <w:gridAfter w:val="1"/>
          <w:cnfStyle w:val="000000100000" w:firstRow="0" w:lastRow="0" w:firstColumn="0" w:lastColumn="0" w:oddVBand="0" w:evenVBand="0" w:oddHBand="1" w:evenHBand="0" w:firstRowFirstColumn="0" w:firstRowLastColumn="0" w:lastRowFirstColumn="0" w:lastRowLastColumn="0"/>
          <w:wAfter w:w="288" w:type="dxa"/>
          <w:trHeight w:val="399"/>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1D4975" w:rsidRPr="00657B96" w:rsidRDefault="001D4975" w:rsidP="006F1304">
            <w:pPr>
              <w:shd w:val="clear" w:color="FFFFCC" w:fill="FFFFFF"/>
              <w:spacing w:before="100" w:beforeAutospacing="1" w:after="100" w:afterAutospacing="1"/>
              <w:rPr>
                <w:rFonts w:ascii="Times New Roman" w:eastAsia="MS PGothic" w:hAnsi="Times New Roman" w:cs="Times New Roman"/>
                <w:sz w:val="24"/>
                <w:szCs w:val="24"/>
                <w:lang w:eastAsia="ja-JP"/>
                <w:rPrChange w:id="18537" w:author="DuyNgo" w:date="2012-08-10T08:15:00Z">
                  <w:rPr>
                    <w:rFonts w:ascii="Tahoma" w:eastAsia="MS PGothic" w:hAnsi="Tahoma" w:cstheme="minorHAnsi"/>
                    <w:b w:val="0"/>
                    <w:bCs w:val="0"/>
                    <w:color w:val="000000"/>
                    <w:sz w:val="24"/>
                    <w:szCs w:val="24"/>
                    <w:lang w:eastAsia="ja-JP"/>
                  </w:rPr>
                </w:rPrChange>
              </w:rPr>
            </w:pPr>
            <w:ins w:id="18538" w:author="DuyNgo" w:date="2012-08-10T07:34:00Z">
              <w:r w:rsidRPr="00657B96">
                <w:rPr>
                  <w:rFonts w:ascii="Times New Roman" w:eastAsia="MS PGothic" w:hAnsi="Times New Roman" w:cs="Times New Roman"/>
                  <w:color w:val="auto"/>
                  <w:sz w:val="24"/>
                  <w:szCs w:val="24"/>
                  <w:lang w:eastAsia="ja-JP"/>
                  <w:rPrChange w:id="18539" w:author="DuyNgo" w:date="2012-08-10T08:15:00Z">
                    <w:rPr>
                      <w:rFonts w:ascii="Tahoma" w:eastAsia="MS PGothic" w:hAnsi="Tahoma" w:cs="Tahoma"/>
                      <w:color w:val="365F91" w:themeColor="accent1" w:themeShade="BF"/>
                      <w:sz w:val="20"/>
                      <w:szCs w:val="20"/>
                      <w:lang w:eastAsia="ja-JP"/>
                    </w:rPr>
                  </w:rPrChange>
                </w:rPr>
                <w:t>Report</w:t>
              </w:r>
            </w:ins>
          </w:p>
        </w:tc>
        <w:tc>
          <w:tcPr>
            <w:tcW w:w="296" w:type="dxa"/>
            <w:noWrap/>
          </w:tcPr>
          <w:p w:rsidR="001D4975" w:rsidRPr="00657B96" w:rsidRDefault="001D4975" w:rsidP="006F1304">
            <w:pPr>
              <w:jc w:val="cente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4"/>
                <w:szCs w:val="24"/>
                <w:lang w:eastAsia="ja-JP"/>
              </w:rPr>
            </w:pPr>
          </w:p>
        </w:tc>
        <w:tc>
          <w:tcPr>
            <w:tcW w:w="865" w:type="dxa"/>
            <w:gridSpan w:val="2"/>
            <w:noWrap/>
          </w:tcPr>
          <w:p w:rsidR="001D4975" w:rsidRPr="00657B96" w:rsidRDefault="001D4975" w:rsidP="006F1304">
            <w:pPr>
              <w:jc w:val="cente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4"/>
                <w:szCs w:val="24"/>
                <w:lang w:eastAsia="ja-JP"/>
              </w:rPr>
            </w:pPr>
          </w:p>
        </w:tc>
        <w:tc>
          <w:tcPr>
            <w:tcW w:w="1478" w:type="dxa"/>
            <w:gridSpan w:val="2"/>
            <w:noWrap/>
          </w:tcPr>
          <w:p w:rsidR="001D4975" w:rsidRPr="00657B96" w:rsidRDefault="001D4975" w:rsidP="006F1304">
            <w:pPr>
              <w:jc w:val="cente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4"/>
                <w:szCs w:val="24"/>
                <w:lang w:eastAsia="ja-JP"/>
              </w:rPr>
            </w:pPr>
          </w:p>
        </w:tc>
        <w:tc>
          <w:tcPr>
            <w:tcW w:w="865" w:type="dxa"/>
            <w:gridSpan w:val="2"/>
            <w:noWrap/>
          </w:tcPr>
          <w:p w:rsidR="001D4975" w:rsidRPr="00657B96" w:rsidRDefault="001D4975" w:rsidP="006F1304">
            <w:pPr>
              <w:jc w:val="cente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4"/>
                <w:szCs w:val="24"/>
                <w:lang w:eastAsia="ja-JP"/>
              </w:rPr>
            </w:pPr>
          </w:p>
        </w:tc>
        <w:tc>
          <w:tcPr>
            <w:tcW w:w="3426" w:type="dxa"/>
            <w:gridSpan w:val="2"/>
            <w:noWrap/>
          </w:tcPr>
          <w:p w:rsidR="001D4975" w:rsidRPr="00657B96" w:rsidRDefault="001D4975" w:rsidP="006F1304">
            <w:pPr>
              <w:jc w:val="center"/>
              <w:cnfStyle w:val="000000100000" w:firstRow="0" w:lastRow="0" w:firstColumn="0" w:lastColumn="0" w:oddVBand="0" w:evenVBand="0" w:oddHBand="1" w:evenHBand="0" w:firstRowFirstColumn="0" w:firstRowLastColumn="0" w:lastRowFirstColumn="0" w:lastRowLastColumn="0"/>
              <w:rPr>
                <w:rFonts w:ascii="Times New Roman" w:eastAsia="MS PGothic" w:hAnsi="Times New Roman" w:cs="Times New Roman"/>
                <w:sz w:val="24"/>
                <w:szCs w:val="24"/>
                <w:lang w:eastAsia="ja-JP"/>
              </w:rPr>
            </w:pPr>
            <w:r w:rsidRPr="00657B96">
              <w:rPr>
                <w:rFonts w:ascii="Times New Roman" w:eastAsia="MS PGothic" w:hAnsi="Times New Roman" w:cs="Times New Roman"/>
                <w:sz w:val="24"/>
                <w:szCs w:val="24"/>
                <w:lang w:eastAsia="ja-JP"/>
              </w:rPr>
              <w:t>5</w:t>
            </w:r>
          </w:p>
        </w:tc>
      </w:tr>
      <w:tr w:rsidR="001D4975" w:rsidRPr="00657B96" w:rsidTr="001D4975">
        <w:trPr>
          <w:gridAfter w:val="1"/>
          <w:wAfter w:w="288" w:type="dxa"/>
          <w:trHeight w:val="399"/>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1D4975" w:rsidRPr="00657B96" w:rsidRDefault="001D4975" w:rsidP="006F1304">
            <w:pPr>
              <w:shd w:val="clear" w:color="FFFFCC" w:fill="FFFFFF"/>
              <w:spacing w:before="100" w:beforeAutospacing="1" w:after="100" w:afterAutospacing="1"/>
              <w:rPr>
                <w:rFonts w:ascii="Times New Roman" w:eastAsia="MS PGothic" w:hAnsi="Times New Roman" w:cs="Times New Roman"/>
                <w:sz w:val="24"/>
                <w:szCs w:val="24"/>
                <w:lang w:eastAsia="ja-JP"/>
                <w:rPrChange w:id="18540" w:author="DuyNgo" w:date="2012-08-10T08:15:00Z">
                  <w:rPr>
                    <w:rFonts w:ascii="Tahoma" w:eastAsia="MS PGothic" w:hAnsi="Tahoma" w:cstheme="minorHAnsi"/>
                    <w:b w:val="0"/>
                    <w:bCs w:val="0"/>
                    <w:color w:val="000000"/>
                    <w:sz w:val="24"/>
                    <w:szCs w:val="24"/>
                    <w:lang w:eastAsia="ja-JP"/>
                  </w:rPr>
                </w:rPrChange>
              </w:rPr>
            </w:pPr>
            <w:ins w:id="18541" w:author="DuyNgo" w:date="2012-08-10T07:35:00Z">
              <w:r w:rsidRPr="00657B96">
                <w:rPr>
                  <w:rFonts w:ascii="Times New Roman" w:eastAsia="MS PGothic" w:hAnsi="Times New Roman" w:cs="Times New Roman"/>
                  <w:color w:val="auto"/>
                  <w:sz w:val="24"/>
                  <w:szCs w:val="24"/>
                  <w:lang w:eastAsia="ja-JP"/>
                  <w:rPrChange w:id="18542" w:author="DuyNgo" w:date="2012-08-10T08:15:00Z">
                    <w:rPr>
                      <w:rFonts w:ascii="Tahoma" w:eastAsia="MS PGothic" w:hAnsi="Tahoma" w:cs="Tahoma"/>
                      <w:color w:val="365F91" w:themeColor="accent1" w:themeShade="BF"/>
                      <w:sz w:val="20"/>
                      <w:szCs w:val="20"/>
                      <w:lang w:eastAsia="ja-JP"/>
                    </w:rPr>
                  </w:rPrChange>
                </w:rPr>
                <w:t>Android</w:t>
              </w:r>
            </w:ins>
          </w:p>
        </w:tc>
        <w:tc>
          <w:tcPr>
            <w:tcW w:w="296" w:type="dxa"/>
            <w:noWrap/>
          </w:tcPr>
          <w:p w:rsidR="001D4975" w:rsidRPr="00657B96" w:rsidRDefault="001D4975" w:rsidP="006F1304">
            <w:pPr>
              <w:jc w:val="center"/>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4"/>
                <w:szCs w:val="24"/>
                <w:lang w:eastAsia="ja-JP"/>
              </w:rPr>
            </w:pPr>
          </w:p>
        </w:tc>
        <w:tc>
          <w:tcPr>
            <w:tcW w:w="865" w:type="dxa"/>
            <w:gridSpan w:val="2"/>
            <w:noWrap/>
          </w:tcPr>
          <w:p w:rsidR="001D4975" w:rsidRPr="00657B96" w:rsidRDefault="001D4975" w:rsidP="006F1304">
            <w:pPr>
              <w:jc w:val="center"/>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4"/>
                <w:szCs w:val="24"/>
                <w:lang w:eastAsia="ja-JP"/>
              </w:rPr>
            </w:pPr>
          </w:p>
        </w:tc>
        <w:tc>
          <w:tcPr>
            <w:tcW w:w="1478" w:type="dxa"/>
            <w:gridSpan w:val="2"/>
            <w:noWrap/>
          </w:tcPr>
          <w:p w:rsidR="001D4975" w:rsidRPr="00657B96" w:rsidRDefault="001D4975" w:rsidP="006F1304">
            <w:pPr>
              <w:jc w:val="center"/>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4"/>
                <w:szCs w:val="24"/>
                <w:lang w:eastAsia="ja-JP"/>
              </w:rPr>
            </w:pPr>
          </w:p>
        </w:tc>
        <w:tc>
          <w:tcPr>
            <w:tcW w:w="865" w:type="dxa"/>
            <w:gridSpan w:val="2"/>
            <w:noWrap/>
          </w:tcPr>
          <w:p w:rsidR="001D4975" w:rsidRPr="00657B96" w:rsidRDefault="001D4975" w:rsidP="006F1304">
            <w:pPr>
              <w:jc w:val="center"/>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4"/>
                <w:szCs w:val="24"/>
                <w:lang w:eastAsia="ja-JP"/>
              </w:rPr>
            </w:pPr>
          </w:p>
        </w:tc>
        <w:tc>
          <w:tcPr>
            <w:tcW w:w="3426" w:type="dxa"/>
            <w:gridSpan w:val="2"/>
            <w:noWrap/>
          </w:tcPr>
          <w:p w:rsidR="001D4975" w:rsidRPr="00657B96" w:rsidRDefault="001D4975" w:rsidP="006F1304">
            <w:pPr>
              <w:jc w:val="center"/>
              <w:cnfStyle w:val="000000000000" w:firstRow="0" w:lastRow="0" w:firstColumn="0" w:lastColumn="0" w:oddVBand="0" w:evenVBand="0" w:oddHBand="0" w:evenHBand="0" w:firstRowFirstColumn="0" w:firstRowLastColumn="0" w:lastRowFirstColumn="0" w:lastRowLastColumn="0"/>
              <w:rPr>
                <w:rFonts w:ascii="Times New Roman" w:eastAsia="MS PGothic" w:hAnsi="Times New Roman" w:cs="Times New Roman"/>
                <w:sz w:val="24"/>
                <w:szCs w:val="24"/>
                <w:lang w:eastAsia="ja-JP"/>
              </w:rPr>
            </w:pPr>
            <w:r w:rsidRPr="00657B96">
              <w:rPr>
                <w:rFonts w:ascii="Times New Roman" w:eastAsia="MS PGothic" w:hAnsi="Times New Roman" w:cs="Times New Roman"/>
                <w:sz w:val="24"/>
                <w:szCs w:val="24"/>
                <w:lang w:eastAsia="ja-JP"/>
              </w:rPr>
              <w:t>2</w:t>
            </w:r>
          </w:p>
        </w:tc>
      </w:tr>
    </w:tbl>
    <w:p w:rsidR="001D4975" w:rsidRPr="00657B96" w:rsidRDefault="001D4975">
      <w:pPr>
        <w:ind w:left="-450" w:hanging="450"/>
        <w:rPr>
          <w:rFonts w:ascii="Times New Roman" w:hAnsi="Times New Roman" w:cs="Times New Roman"/>
          <w:sz w:val="24"/>
          <w:szCs w:val="24"/>
        </w:rPr>
        <w:pPrChange w:id="18543" w:author="DuyNgo" w:date="2012-08-10T07:33:00Z">
          <w:pPr>
            <w:pStyle w:val="Heading1"/>
            <w:numPr>
              <w:numId w:val="2"/>
            </w:numPr>
            <w:tabs>
              <w:tab w:val="left" w:pos="709"/>
            </w:tabs>
            <w:ind w:left="720" w:firstLine="284"/>
            <w:jc w:val="both"/>
          </w:pPr>
        </w:pPrChange>
      </w:pPr>
    </w:p>
    <w:p w:rsidR="00245C61" w:rsidRPr="00657B96" w:rsidRDefault="00245C61">
      <w:pPr>
        <w:pStyle w:val="Heading1"/>
        <w:numPr>
          <w:ilvl w:val="0"/>
          <w:numId w:val="2"/>
        </w:numPr>
        <w:tabs>
          <w:tab w:val="left" w:pos="709"/>
        </w:tabs>
        <w:jc w:val="both"/>
        <w:rPr>
          <w:rFonts w:ascii="Times New Roman" w:hAnsi="Times New Roman" w:cs="Times New Roman"/>
          <w:sz w:val="24"/>
          <w:szCs w:val="24"/>
        </w:rPr>
        <w:pPrChange w:id="18544" w:author="DuyNgo" w:date="2012-08-10T08:01:00Z">
          <w:pPr>
            <w:pStyle w:val="Heading1"/>
            <w:numPr>
              <w:numId w:val="2"/>
            </w:numPr>
            <w:tabs>
              <w:tab w:val="left" w:pos="709"/>
            </w:tabs>
            <w:ind w:left="720" w:firstLine="284"/>
            <w:jc w:val="both"/>
          </w:pPr>
        </w:pPrChange>
      </w:pPr>
      <w:bookmarkStart w:id="18545" w:name="_Toc332775114"/>
      <w:bookmarkStart w:id="18546" w:name="_Toc321558833"/>
      <w:r w:rsidRPr="00657B96">
        <w:rPr>
          <w:rFonts w:ascii="Times New Roman" w:hAnsi="Times New Roman" w:cs="Times New Roman"/>
          <w:sz w:val="24"/>
          <w:szCs w:val="24"/>
        </w:rPr>
        <w:lastRenderedPageBreak/>
        <w:t>User Manual</w:t>
      </w:r>
      <w:bookmarkEnd w:id="18545"/>
    </w:p>
    <w:p w:rsidR="00245C61" w:rsidRPr="00657B96" w:rsidRDefault="00245C61" w:rsidP="0054575D">
      <w:pPr>
        <w:pStyle w:val="Heading2"/>
        <w:numPr>
          <w:ilvl w:val="0"/>
          <w:numId w:val="14"/>
        </w:numPr>
        <w:ind w:left="900" w:hanging="540"/>
        <w:jc w:val="both"/>
        <w:rPr>
          <w:rFonts w:ascii="Times New Roman" w:hAnsi="Times New Roman" w:cs="Times New Roman"/>
          <w:sz w:val="24"/>
          <w:szCs w:val="24"/>
        </w:rPr>
      </w:pPr>
      <w:bookmarkStart w:id="18547" w:name="_Toc332775115"/>
      <w:r w:rsidRPr="00657B96">
        <w:rPr>
          <w:rFonts w:ascii="Times New Roman" w:hAnsi="Times New Roman" w:cs="Times New Roman"/>
          <w:sz w:val="24"/>
          <w:szCs w:val="24"/>
          <w:rPrChange w:id="18548" w:author="DuyNgo" w:date="2012-08-10T08:15:00Z">
            <w:rPr>
              <w:rFonts w:asciiTheme="minorHAnsi" w:hAnsiTheme="minorHAnsi" w:cstheme="minorHAnsi"/>
              <w:color w:val="365F91" w:themeColor="accent1" w:themeShade="BF"/>
              <w:sz w:val="24"/>
              <w:szCs w:val="24"/>
            </w:rPr>
          </w:rPrChange>
        </w:rPr>
        <w:t>Installation Guide</w:t>
      </w:r>
      <w:bookmarkEnd w:id="18546"/>
      <w:bookmarkEnd w:id="18547"/>
    </w:p>
    <w:p w:rsidR="00FF2464" w:rsidRPr="00657B96" w:rsidRDefault="00245C61" w:rsidP="0054575D">
      <w:pPr>
        <w:ind w:firstLine="720"/>
        <w:rPr>
          <w:rFonts w:ascii="Times New Roman" w:hAnsi="Times New Roman" w:cs="Times New Roman"/>
          <w:sz w:val="24"/>
          <w:szCs w:val="24"/>
        </w:rPr>
      </w:pPr>
      <w:r w:rsidRPr="00657B96">
        <w:rPr>
          <w:rFonts w:ascii="Times New Roman" w:hAnsi="Times New Roman" w:cs="Times New Roman"/>
          <w:sz w:val="24"/>
          <w:szCs w:val="24"/>
          <w:rPrChange w:id="18549" w:author="DuyNgo" w:date="2012-08-10T08:15:00Z">
            <w:rPr>
              <w:rFonts w:asciiTheme="majorHAnsi" w:eastAsiaTheme="majorEastAsia" w:hAnsiTheme="majorHAnsi" w:cstheme="minorHAnsi"/>
              <w:b/>
              <w:bCs/>
              <w:color w:val="365F91" w:themeColor="accent1" w:themeShade="BF"/>
              <w:sz w:val="24"/>
              <w:szCs w:val="24"/>
            </w:rPr>
          </w:rPrChange>
        </w:rPr>
        <w:t>Refer Installation Guide Document</w:t>
      </w:r>
    </w:p>
    <w:p w:rsidR="00FF2464" w:rsidRPr="00657B96" w:rsidRDefault="00FF2464" w:rsidP="00FF2464">
      <w:pPr>
        <w:pStyle w:val="Heading3"/>
        <w:rPr>
          <w:rFonts w:ascii="Times New Roman" w:hAnsi="Times New Roman" w:cs="Times New Roman"/>
          <w:sz w:val="24"/>
          <w:szCs w:val="24"/>
        </w:rPr>
      </w:pPr>
      <w:bookmarkStart w:id="18550" w:name="_Toc332405225"/>
      <w:bookmarkStart w:id="18551" w:name="_Toc332775116"/>
      <w:r w:rsidRPr="00657B96">
        <w:rPr>
          <w:rFonts w:ascii="Times New Roman" w:hAnsi="Times New Roman" w:cs="Times New Roman"/>
          <w:sz w:val="24"/>
          <w:szCs w:val="24"/>
        </w:rPr>
        <w:t>System requirement before install OOPMS</w:t>
      </w:r>
      <w:bookmarkEnd w:id="18550"/>
      <w:bookmarkEnd w:id="18551"/>
    </w:p>
    <w:p w:rsidR="00FF2464" w:rsidRPr="00657B96" w:rsidRDefault="00FF2464" w:rsidP="00FF2464">
      <w:pPr>
        <w:pStyle w:val="ListParagraph"/>
        <w:numPr>
          <w:ilvl w:val="0"/>
          <w:numId w:val="157"/>
        </w:numPr>
        <w:rPr>
          <w:rFonts w:ascii="Times New Roman" w:hAnsi="Times New Roman" w:cs="Times New Roman"/>
          <w:sz w:val="24"/>
          <w:szCs w:val="24"/>
        </w:rPr>
      </w:pPr>
      <w:r w:rsidRPr="00657B96">
        <w:rPr>
          <w:rFonts w:ascii="Times New Roman" w:hAnsi="Times New Roman" w:cs="Times New Roman"/>
          <w:sz w:val="24"/>
          <w:szCs w:val="24"/>
        </w:rPr>
        <w:t>Oracle 9i Database Server.</w:t>
      </w:r>
    </w:p>
    <w:p w:rsidR="00FF2464" w:rsidRPr="00657B96" w:rsidRDefault="00FF2464" w:rsidP="00FF2464">
      <w:pPr>
        <w:pStyle w:val="ListParagraph"/>
        <w:numPr>
          <w:ilvl w:val="0"/>
          <w:numId w:val="157"/>
        </w:numPr>
        <w:rPr>
          <w:rFonts w:ascii="Times New Roman" w:hAnsi="Times New Roman" w:cs="Times New Roman"/>
          <w:sz w:val="24"/>
          <w:szCs w:val="24"/>
        </w:rPr>
      </w:pPr>
      <w:r w:rsidRPr="00657B96">
        <w:rPr>
          <w:rFonts w:ascii="Times New Roman" w:hAnsi="Times New Roman" w:cs="Times New Roman"/>
          <w:sz w:val="24"/>
          <w:szCs w:val="24"/>
        </w:rPr>
        <w:t>uPortal.</w:t>
      </w:r>
    </w:p>
    <w:p w:rsidR="00FF2464" w:rsidRPr="00657B96" w:rsidRDefault="00FF2464" w:rsidP="00FF2464">
      <w:pPr>
        <w:pStyle w:val="ListParagraph"/>
        <w:numPr>
          <w:ilvl w:val="0"/>
          <w:numId w:val="157"/>
        </w:numPr>
        <w:rPr>
          <w:rFonts w:ascii="Times New Roman" w:hAnsi="Times New Roman" w:cs="Times New Roman"/>
          <w:sz w:val="24"/>
          <w:szCs w:val="24"/>
        </w:rPr>
      </w:pPr>
      <w:r w:rsidRPr="00657B96">
        <w:rPr>
          <w:rFonts w:ascii="Times New Roman" w:hAnsi="Times New Roman" w:cs="Times New Roman"/>
          <w:sz w:val="24"/>
          <w:szCs w:val="24"/>
        </w:rPr>
        <w:t>Java 6 (All package were built by java 6)</w:t>
      </w:r>
    </w:p>
    <w:p w:rsidR="00FF2464" w:rsidRPr="00657B96" w:rsidRDefault="00FF2464" w:rsidP="00FF2464">
      <w:pPr>
        <w:rPr>
          <w:rFonts w:ascii="Times New Roman" w:hAnsi="Times New Roman" w:cs="Times New Roman"/>
          <w:b/>
          <w:sz w:val="24"/>
          <w:szCs w:val="24"/>
        </w:rPr>
      </w:pPr>
      <w:bookmarkStart w:id="18552" w:name="_Toc332405226"/>
      <w:r w:rsidRPr="00657B96">
        <w:rPr>
          <w:rFonts w:ascii="Times New Roman" w:hAnsi="Times New Roman" w:cs="Times New Roman"/>
          <w:b/>
          <w:sz w:val="24"/>
          <w:szCs w:val="24"/>
        </w:rPr>
        <w:t>Step for install:</w:t>
      </w:r>
      <w:bookmarkEnd w:id="18552"/>
    </w:p>
    <w:p w:rsidR="00FF2464" w:rsidRPr="00657B96" w:rsidRDefault="00FF2464" w:rsidP="00FF2464">
      <w:pPr>
        <w:pStyle w:val="Heading3"/>
        <w:rPr>
          <w:rFonts w:ascii="Times New Roman" w:hAnsi="Times New Roman" w:cs="Times New Roman"/>
          <w:sz w:val="24"/>
          <w:szCs w:val="24"/>
        </w:rPr>
      </w:pPr>
      <w:bookmarkStart w:id="18553" w:name="_Toc332405227"/>
      <w:bookmarkStart w:id="18554" w:name="_Toc332775117"/>
      <w:r w:rsidRPr="00657B96">
        <w:rPr>
          <w:rFonts w:ascii="Times New Roman" w:hAnsi="Times New Roman" w:cs="Times New Roman"/>
          <w:sz w:val="24"/>
          <w:szCs w:val="24"/>
        </w:rPr>
        <w:t>1. Run script SQL to create system OOPMS database.</w:t>
      </w:r>
      <w:bookmarkEnd w:id="18553"/>
      <w:bookmarkEnd w:id="18554"/>
    </w:p>
    <w:p w:rsidR="00FF2464" w:rsidRPr="00657B96" w:rsidRDefault="00FF2464" w:rsidP="00FF2464">
      <w:pPr>
        <w:rPr>
          <w:rFonts w:ascii="Times New Roman" w:hAnsi="Times New Roman" w:cs="Times New Roman"/>
          <w:sz w:val="24"/>
          <w:szCs w:val="24"/>
        </w:rPr>
      </w:pPr>
      <w:r w:rsidRPr="00657B96">
        <w:rPr>
          <w:rFonts w:ascii="Times New Roman" w:hAnsi="Times New Roman" w:cs="Times New Roman"/>
          <w:sz w:val="24"/>
          <w:szCs w:val="24"/>
        </w:rPr>
        <w:t>- Run sql\OOPMS_All.sql to create database schema.</w:t>
      </w:r>
    </w:p>
    <w:p w:rsidR="00FF2464" w:rsidRPr="00657B96" w:rsidRDefault="00FF2464" w:rsidP="00FF2464">
      <w:pPr>
        <w:rPr>
          <w:rFonts w:ascii="Times New Roman" w:hAnsi="Times New Roman" w:cs="Times New Roman"/>
          <w:sz w:val="24"/>
          <w:szCs w:val="24"/>
        </w:rPr>
      </w:pPr>
      <w:r w:rsidRPr="00657B96">
        <w:rPr>
          <w:rFonts w:ascii="Times New Roman" w:hAnsi="Times New Roman" w:cs="Times New Roman"/>
          <w:sz w:val="24"/>
          <w:szCs w:val="24"/>
        </w:rPr>
        <w:t>- Run sql\OOPMS_Fix.sql to update structure database.</w:t>
      </w:r>
    </w:p>
    <w:p w:rsidR="00FF2464" w:rsidRPr="00657B96" w:rsidRDefault="00FF2464" w:rsidP="00FF2464">
      <w:pPr>
        <w:pStyle w:val="Heading3"/>
        <w:rPr>
          <w:rFonts w:ascii="Times New Roman" w:hAnsi="Times New Roman" w:cs="Times New Roman"/>
          <w:sz w:val="24"/>
          <w:szCs w:val="24"/>
        </w:rPr>
      </w:pPr>
      <w:bookmarkStart w:id="18555" w:name="_Toc332405228"/>
      <w:bookmarkStart w:id="18556" w:name="_Toc332775118"/>
      <w:r w:rsidRPr="00657B96">
        <w:rPr>
          <w:rFonts w:ascii="Times New Roman" w:hAnsi="Times New Roman" w:cs="Times New Roman"/>
          <w:sz w:val="24"/>
          <w:szCs w:val="24"/>
        </w:rPr>
        <w:t>2. Deploy OOPMS</w:t>
      </w:r>
      <w:bookmarkEnd w:id="18555"/>
      <w:bookmarkEnd w:id="18556"/>
      <w:r w:rsidRPr="00657B96">
        <w:rPr>
          <w:rFonts w:ascii="Times New Roman" w:hAnsi="Times New Roman" w:cs="Times New Roman"/>
          <w:sz w:val="24"/>
          <w:szCs w:val="24"/>
        </w:rPr>
        <w:t xml:space="preserve"> </w:t>
      </w:r>
    </w:p>
    <w:p w:rsidR="00FF2464" w:rsidRPr="00657B96" w:rsidRDefault="00FF2464" w:rsidP="00FF2464">
      <w:pPr>
        <w:rPr>
          <w:rFonts w:ascii="Times New Roman" w:hAnsi="Times New Roman" w:cs="Times New Roman"/>
          <w:sz w:val="24"/>
          <w:szCs w:val="24"/>
        </w:rPr>
      </w:pPr>
      <w:r w:rsidRPr="00657B96">
        <w:rPr>
          <w:rFonts w:ascii="Times New Roman" w:hAnsi="Times New Roman" w:cs="Times New Roman"/>
          <w:sz w:val="24"/>
          <w:szCs w:val="24"/>
        </w:rPr>
        <w:t>- \SourceCode\OOPMS-Quickstart</w:t>
      </w:r>
    </w:p>
    <w:p w:rsidR="00FF2464" w:rsidRPr="00657B96" w:rsidRDefault="00FF2464" w:rsidP="00FF2464">
      <w:pPr>
        <w:pStyle w:val="ListParagraph"/>
        <w:numPr>
          <w:ilvl w:val="0"/>
          <w:numId w:val="159"/>
        </w:numPr>
        <w:rPr>
          <w:rFonts w:ascii="Times New Roman" w:hAnsi="Times New Roman" w:cs="Times New Roman"/>
          <w:sz w:val="24"/>
          <w:szCs w:val="24"/>
        </w:rPr>
      </w:pPr>
      <w:r w:rsidRPr="00657B96">
        <w:rPr>
          <w:rFonts w:ascii="Times New Roman" w:hAnsi="Times New Roman" w:cs="Times New Roman"/>
          <w:sz w:val="24"/>
          <w:szCs w:val="24"/>
        </w:rPr>
        <w:t>Run Stop.bat in folder OOPMS-Quickstart\OOPMS-4.0.5-quick-start</w:t>
      </w:r>
    </w:p>
    <w:p w:rsidR="00FF2464" w:rsidRPr="00657B96" w:rsidRDefault="00FF2464" w:rsidP="00FF2464">
      <w:pPr>
        <w:pStyle w:val="ListParagraph"/>
        <w:numPr>
          <w:ilvl w:val="0"/>
          <w:numId w:val="159"/>
        </w:numPr>
        <w:rPr>
          <w:rFonts w:ascii="Times New Roman" w:hAnsi="Times New Roman" w:cs="Times New Roman"/>
          <w:sz w:val="24"/>
          <w:szCs w:val="24"/>
        </w:rPr>
      </w:pPr>
      <w:r w:rsidRPr="00657B96">
        <w:rPr>
          <w:rFonts w:ascii="Times New Roman" w:hAnsi="Times New Roman" w:cs="Times New Roman"/>
          <w:sz w:val="24"/>
          <w:szCs w:val="24"/>
        </w:rPr>
        <w:t>Run cmd: ant clean in folder OOPMS-Quickstart\OOPMS-4.0.5-quick-start\uPortal-4.0.5</w:t>
      </w:r>
    </w:p>
    <w:p w:rsidR="00FF2464" w:rsidRPr="00657B96" w:rsidRDefault="00FF2464" w:rsidP="00FF2464">
      <w:pPr>
        <w:pStyle w:val="ListParagraph"/>
        <w:numPr>
          <w:ilvl w:val="0"/>
          <w:numId w:val="159"/>
        </w:numPr>
        <w:rPr>
          <w:rFonts w:ascii="Times New Roman" w:hAnsi="Times New Roman" w:cs="Times New Roman"/>
          <w:sz w:val="24"/>
          <w:szCs w:val="24"/>
        </w:rPr>
      </w:pPr>
      <w:r w:rsidRPr="00657B96">
        <w:rPr>
          <w:rFonts w:ascii="Times New Roman" w:hAnsi="Times New Roman" w:cs="Times New Roman"/>
          <w:sz w:val="24"/>
          <w:szCs w:val="24"/>
        </w:rPr>
        <w:t>Run deploy-war.bat in OOPMS-Quickstart\OOPMS-4.0.5-quick-start\uPortal-4.0.5</w:t>
      </w:r>
    </w:p>
    <w:p w:rsidR="00FF2464" w:rsidRPr="00657B96" w:rsidRDefault="00FF2464" w:rsidP="00FF2464">
      <w:pPr>
        <w:pStyle w:val="ListParagraph"/>
        <w:numPr>
          <w:ilvl w:val="0"/>
          <w:numId w:val="159"/>
        </w:numPr>
        <w:rPr>
          <w:rFonts w:ascii="Times New Roman" w:hAnsi="Times New Roman" w:cs="Times New Roman"/>
          <w:sz w:val="24"/>
          <w:szCs w:val="24"/>
        </w:rPr>
      </w:pPr>
      <w:r w:rsidRPr="00657B96">
        <w:rPr>
          <w:rFonts w:ascii="Times New Roman" w:hAnsi="Times New Roman" w:cs="Times New Roman"/>
          <w:sz w:val="24"/>
          <w:szCs w:val="24"/>
        </w:rPr>
        <w:t>Run Start.bat in folder OOPMS-Quickstart\OOPMS-4.0.5-quick-start</w:t>
      </w:r>
    </w:p>
    <w:p w:rsidR="00FF2464" w:rsidRPr="00657B96" w:rsidRDefault="00FF2464" w:rsidP="00FF2464">
      <w:pPr>
        <w:pStyle w:val="Heading3"/>
        <w:rPr>
          <w:rFonts w:ascii="Times New Roman" w:hAnsi="Times New Roman" w:cs="Times New Roman"/>
          <w:sz w:val="24"/>
          <w:szCs w:val="24"/>
        </w:rPr>
      </w:pPr>
      <w:bookmarkStart w:id="18557" w:name="_Toc332405229"/>
      <w:bookmarkStart w:id="18558" w:name="_Toc332775119"/>
      <w:r w:rsidRPr="00657B96">
        <w:rPr>
          <w:rFonts w:ascii="Times New Roman" w:hAnsi="Times New Roman" w:cs="Times New Roman"/>
          <w:sz w:val="24"/>
          <w:szCs w:val="24"/>
        </w:rPr>
        <w:t>3. Deploy Portlet</w:t>
      </w:r>
      <w:bookmarkEnd w:id="18557"/>
      <w:bookmarkEnd w:id="18558"/>
    </w:p>
    <w:p w:rsidR="00FF2464" w:rsidRPr="00657B96" w:rsidRDefault="00FF2464" w:rsidP="00FF2464">
      <w:pPr>
        <w:rPr>
          <w:rFonts w:ascii="Times New Roman" w:hAnsi="Times New Roman" w:cs="Times New Roman"/>
          <w:sz w:val="24"/>
          <w:szCs w:val="24"/>
        </w:rPr>
      </w:pPr>
      <w:r w:rsidRPr="00657B96">
        <w:rPr>
          <w:rFonts w:ascii="Times New Roman" w:hAnsi="Times New Roman" w:cs="Times New Roman"/>
          <w:sz w:val="24"/>
          <w:szCs w:val="24"/>
        </w:rPr>
        <w:t>- \SourceCode\RequirementPortlet</w:t>
      </w:r>
    </w:p>
    <w:p w:rsidR="00FF2464" w:rsidRPr="00657B96" w:rsidRDefault="00FF2464" w:rsidP="00FF2464">
      <w:pPr>
        <w:pStyle w:val="ListParagraph"/>
        <w:numPr>
          <w:ilvl w:val="0"/>
          <w:numId w:val="160"/>
        </w:numPr>
        <w:rPr>
          <w:rFonts w:ascii="Times New Roman" w:hAnsi="Times New Roman" w:cs="Times New Roman"/>
          <w:sz w:val="24"/>
          <w:szCs w:val="24"/>
        </w:rPr>
      </w:pPr>
      <w:r w:rsidRPr="00657B96">
        <w:rPr>
          <w:rFonts w:ascii="Times New Roman" w:hAnsi="Times New Roman" w:cs="Times New Roman"/>
          <w:sz w:val="24"/>
          <w:szCs w:val="24"/>
        </w:rPr>
        <w:t>Run dish.bat (config version in file build.xml)</w:t>
      </w:r>
    </w:p>
    <w:p w:rsidR="00FF2464" w:rsidRPr="00657B96" w:rsidRDefault="00FF2464" w:rsidP="00FF2464">
      <w:pPr>
        <w:pStyle w:val="ListParagraph"/>
        <w:numPr>
          <w:ilvl w:val="0"/>
          <w:numId w:val="160"/>
        </w:numPr>
        <w:rPr>
          <w:rFonts w:ascii="Times New Roman" w:hAnsi="Times New Roman" w:cs="Times New Roman"/>
          <w:sz w:val="24"/>
          <w:szCs w:val="24"/>
        </w:rPr>
      </w:pPr>
      <w:r w:rsidRPr="00657B96">
        <w:rPr>
          <w:rFonts w:ascii="Times New Roman" w:hAnsi="Times New Roman" w:cs="Times New Roman"/>
          <w:sz w:val="24"/>
          <w:szCs w:val="24"/>
        </w:rPr>
        <w:t>Copy file RequirementPortlet.war in folder SourceCode\RequirementPortlet\dist\RequirementPortlet-0.0.1 to  \OOPMS-Quickstart\OOPMS-4.0.5-quick-start\uPortal-4.0.5\DeployPortlet.</w:t>
      </w:r>
    </w:p>
    <w:p w:rsidR="00FF2464" w:rsidRPr="00657B96" w:rsidRDefault="00FF2464" w:rsidP="00FF2464">
      <w:pPr>
        <w:pStyle w:val="ListParagraph"/>
        <w:numPr>
          <w:ilvl w:val="0"/>
          <w:numId w:val="160"/>
        </w:numPr>
        <w:rPr>
          <w:rFonts w:ascii="Times New Roman" w:hAnsi="Times New Roman" w:cs="Times New Roman"/>
          <w:sz w:val="24"/>
          <w:szCs w:val="24"/>
        </w:rPr>
      </w:pPr>
      <w:r w:rsidRPr="00657B96">
        <w:rPr>
          <w:rFonts w:ascii="Times New Roman" w:hAnsi="Times New Roman" w:cs="Times New Roman"/>
          <w:sz w:val="24"/>
          <w:szCs w:val="24"/>
        </w:rPr>
        <w:t>Run deploy script DeployRequirementPortlet.bat in folder \OOPMS-Quickstart\OOPMS-4.0.5-quick-start\uPortal-4.0.5\DeployPortlet</w:t>
      </w:r>
    </w:p>
    <w:p w:rsidR="00FF2464" w:rsidRPr="00657B96" w:rsidRDefault="00FF2464" w:rsidP="00FF2464">
      <w:pPr>
        <w:pStyle w:val="Heading3"/>
        <w:rPr>
          <w:rFonts w:ascii="Times New Roman" w:hAnsi="Times New Roman" w:cs="Times New Roman"/>
          <w:sz w:val="24"/>
          <w:szCs w:val="24"/>
        </w:rPr>
      </w:pPr>
      <w:bookmarkStart w:id="18559" w:name="_Toc332405230"/>
      <w:bookmarkStart w:id="18560" w:name="_Toc332775120"/>
      <w:r w:rsidRPr="00657B96">
        <w:rPr>
          <w:rFonts w:ascii="Times New Roman" w:hAnsi="Times New Roman" w:cs="Times New Roman"/>
          <w:sz w:val="24"/>
          <w:szCs w:val="24"/>
        </w:rPr>
        <w:t>4. Android version</w:t>
      </w:r>
      <w:bookmarkEnd w:id="18559"/>
      <w:bookmarkEnd w:id="18560"/>
    </w:p>
    <w:p w:rsidR="00FF2464" w:rsidRPr="00657B96" w:rsidRDefault="00FF2464" w:rsidP="00FF2464">
      <w:pPr>
        <w:rPr>
          <w:rFonts w:ascii="Times New Roman" w:hAnsi="Times New Roman" w:cs="Times New Roman"/>
          <w:sz w:val="24"/>
          <w:szCs w:val="24"/>
        </w:rPr>
      </w:pPr>
      <w:r w:rsidRPr="00657B96">
        <w:rPr>
          <w:rFonts w:ascii="Times New Roman" w:hAnsi="Times New Roman" w:cs="Times New Roman"/>
          <w:sz w:val="24"/>
          <w:szCs w:val="24"/>
        </w:rPr>
        <w:t>- Copy file xxx.apk to memory card.</w:t>
      </w:r>
    </w:p>
    <w:p w:rsidR="00FF2464" w:rsidRPr="00657B96" w:rsidRDefault="00FF2464" w:rsidP="00FF2464">
      <w:pPr>
        <w:rPr>
          <w:rFonts w:ascii="Times New Roman" w:hAnsi="Times New Roman" w:cs="Times New Roman"/>
          <w:sz w:val="24"/>
          <w:szCs w:val="24"/>
        </w:rPr>
      </w:pPr>
      <w:r w:rsidRPr="00657B96">
        <w:rPr>
          <w:rFonts w:ascii="Times New Roman" w:hAnsi="Times New Roman" w:cs="Times New Roman"/>
          <w:sz w:val="24"/>
          <w:szCs w:val="24"/>
        </w:rPr>
        <w:t>- Install apps.</w:t>
      </w:r>
    </w:p>
    <w:p w:rsidR="00FF2464" w:rsidRPr="00657B96" w:rsidRDefault="00FF2464" w:rsidP="00FF2464">
      <w:pPr>
        <w:pStyle w:val="Heading3"/>
        <w:rPr>
          <w:rFonts w:ascii="Times New Roman" w:hAnsi="Times New Roman" w:cs="Times New Roman"/>
          <w:sz w:val="24"/>
          <w:szCs w:val="24"/>
        </w:rPr>
      </w:pPr>
      <w:bookmarkStart w:id="18561" w:name="_Toc332405231"/>
      <w:bookmarkStart w:id="18562" w:name="_Toc332775121"/>
      <w:r w:rsidRPr="00657B96">
        <w:rPr>
          <w:rFonts w:ascii="Times New Roman" w:hAnsi="Times New Roman" w:cs="Times New Roman"/>
          <w:sz w:val="24"/>
          <w:szCs w:val="24"/>
        </w:rPr>
        <w:t>5. Guide for Developer</w:t>
      </w:r>
      <w:bookmarkEnd w:id="18561"/>
      <w:bookmarkEnd w:id="18562"/>
    </w:p>
    <w:p w:rsidR="00FF2464" w:rsidRPr="00657B96" w:rsidRDefault="00FF2464" w:rsidP="00FF2464">
      <w:pPr>
        <w:pStyle w:val="ListParagraph"/>
        <w:numPr>
          <w:ilvl w:val="0"/>
          <w:numId w:val="158"/>
        </w:numPr>
        <w:rPr>
          <w:rFonts w:ascii="Times New Roman" w:hAnsi="Times New Roman" w:cs="Times New Roman"/>
          <w:sz w:val="24"/>
          <w:szCs w:val="24"/>
        </w:rPr>
      </w:pPr>
      <w:r w:rsidRPr="00657B96">
        <w:rPr>
          <w:rFonts w:ascii="Times New Roman" w:hAnsi="Times New Roman" w:cs="Times New Roman"/>
          <w:sz w:val="24"/>
          <w:szCs w:val="24"/>
        </w:rPr>
        <w:t>Glashfish + Open Portlet Container are server for development environment.</w:t>
      </w:r>
    </w:p>
    <w:p w:rsidR="00FF2464" w:rsidRPr="00657B96" w:rsidRDefault="00FF2464" w:rsidP="00FF2464">
      <w:pPr>
        <w:pStyle w:val="ListParagraph"/>
        <w:numPr>
          <w:ilvl w:val="0"/>
          <w:numId w:val="158"/>
        </w:numPr>
        <w:rPr>
          <w:rFonts w:ascii="Times New Roman" w:hAnsi="Times New Roman" w:cs="Times New Roman"/>
          <w:sz w:val="24"/>
          <w:szCs w:val="24"/>
        </w:rPr>
      </w:pPr>
      <w:r w:rsidRPr="00657B96">
        <w:rPr>
          <w:rFonts w:ascii="Times New Roman" w:hAnsi="Times New Roman" w:cs="Times New Roman"/>
          <w:sz w:val="24"/>
          <w:szCs w:val="24"/>
        </w:rPr>
        <w:t>Eclipse</w:t>
      </w:r>
    </w:p>
    <w:p w:rsidR="00FF2464" w:rsidRPr="00657B96" w:rsidRDefault="00FF2464" w:rsidP="00FF2464">
      <w:pPr>
        <w:pStyle w:val="ListParagraph"/>
        <w:numPr>
          <w:ilvl w:val="0"/>
          <w:numId w:val="158"/>
        </w:numPr>
        <w:rPr>
          <w:rFonts w:ascii="Times New Roman" w:hAnsi="Times New Roman" w:cs="Times New Roman"/>
          <w:sz w:val="24"/>
          <w:szCs w:val="24"/>
        </w:rPr>
      </w:pPr>
      <w:r w:rsidRPr="00657B96">
        <w:rPr>
          <w:rFonts w:ascii="Times New Roman" w:hAnsi="Times New Roman" w:cs="Times New Roman"/>
          <w:sz w:val="24"/>
          <w:szCs w:val="24"/>
        </w:rPr>
        <w:t>Notepad++</w:t>
      </w:r>
    </w:p>
    <w:p w:rsidR="00FF2464" w:rsidRPr="00657B96" w:rsidRDefault="00FF2464" w:rsidP="00FF2464">
      <w:pPr>
        <w:rPr>
          <w:rFonts w:ascii="Times New Roman" w:hAnsi="Times New Roman" w:cs="Times New Roman"/>
          <w:sz w:val="24"/>
          <w:szCs w:val="24"/>
        </w:rPr>
      </w:pPr>
      <w:r w:rsidRPr="00657B96">
        <w:rPr>
          <w:rFonts w:ascii="Times New Roman" w:hAnsi="Times New Roman" w:cs="Times New Roman"/>
          <w:sz w:val="24"/>
          <w:szCs w:val="24"/>
        </w:rPr>
        <w:t>Source: oopms\Trunk\SourceCode</w:t>
      </w:r>
    </w:p>
    <w:p w:rsidR="00FF2464" w:rsidRPr="00657B96" w:rsidRDefault="00FF2464" w:rsidP="00FF2464">
      <w:pPr>
        <w:rPr>
          <w:rFonts w:ascii="Times New Roman" w:hAnsi="Times New Roman" w:cs="Times New Roman"/>
          <w:sz w:val="24"/>
          <w:szCs w:val="24"/>
        </w:rPr>
      </w:pPr>
      <w:r w:rsidRPr="00657B96">
        <w:rPr>
          <w:rFonts w:ascii="Times New Roman" w:hAnsi="Times New Roman" w:cs="Times New Roman"/>
          <w:sz w:val="24"/>
          <w:szCs w:val="24"/>
        </w:rPr>
        <w:lastRenderedPageBreak/>
        <w:t>Document: oopms\Trunk\Document</w:t>
      </w:r>
    </w:p>
    <w:p w:rsidR="00A90D5A" w:rsidRPr="00657B96" w:rsidRDefault="00A90D5A" w:rsidP="00FF2464">
      <w:pPr>
        <w:rPr>
          <w:rFonts w:ascii="Times New Roman" w:hAnsi="Times New Roman" w:cs="Times New Roman"/>
          <w:sz w:val="24"/>
          <w:szCs w:val="24"/>
        </w:rPr>
      </w:pPr>
    </w:p>
    <w:p w:rsidR="00A90D5A" w:rsidRPr="00657B96" w:rsidRDefault="00A90D5A" w:rsidP="00FF2464">
      <w:pPr>
        <w:rPr>
          <w:rFonts w:ascii="Times New Roman" w:hAnsi="Times New Roman" w:cs="Times New Roman"/>
          <w:sz w:val="24"/>
          <w:szCs w:val="24"/>
        </w:rPr>
      </w:pPr>
    </w:p>
    <w:p w:rsidR="00A90D5A" w:rsidRPr="00657B96" w:rsidRDefault="00A90D5A" w:rsidP="00FF2464">
      <w:pPr>
        <w:rPr>
          <w:rFonts w:ascii="Times New Roman" w:hAnsi="Times New Roman" w:cs="Times New Roman"/>
          <w:sz w:val="24"/>
          <w:szCs w:val="24"/>
        </w:rPr>
      </w:pPr>
    </w:p>
    <w:p w:rsidR="00A90D5A" w:rsidRPr="00657B96" w:rsidRDefault="00A90D5A" w:rsidP="00FF2464">
      <w:pPr>
        <w:rPr>
          <w:rFonts w:ascii="Times New Roman" w:hAnsi="Times New Roman" w:cs="Times New Roman"/>
          <w:sz w:val="24"/>
          <w:szCs w:val="24"/>
        </w:rPr>
      </w:pPr>
    </w:p>
    <w:p w:rsidR="00A90D5A" w:rsidRPr="00657B96" w:rsidRDefault="00A90D5A" w:rsidP="00FF2464">
      <w:pPr>
        <w:rPr>
          <w:rFonts w:ascii="Times New Roman" w:hAnsi="Times New Roman" w:cs="Times New Roman"/>
          <w:sz w:val="24"/>
          <w:szCs w:val="24"/>
        </w:rPr>
      </w:pPr>
    </w:p>
    <w:p w:rsidR="00A90D5A" w:rsidRPr="00657B96" w:rsidRDefault="00A90D5A" w:rsidP="00FF2464">
      <w:pPr>
        <w:rPr>
          <w:rFonts w:ascii="Times New Roman" w:hAnsi="Times New Roman" w:cs="Times New Roman"/>
          <w:sz w:val="24"/>
          <w:szCs w:val="24"/>
        </w:rPr>
      </w:pPr>
    </w:p>
    <w:p w:rsidR="00A90D5A" w:rsidRPr="00657B96" w:rsidRDefault="00A90D5A" w:rsidP="00FF2464">
      <w:pPr>
        <w:rPr>
          <w:rFonts w:ascii="Times New Roman" w:hAnsi="Times New Roman" w:cs="Times New Roman"/>
          <w:sz w:val="24"/>
          <w:szCs w:val="24"/>
        </w:rPr>
      </w:pPr>
    </w:p>
    <w:p w:rsidR="00A90D5A" w:rsidRPr="00657B96" w:rsidRDefault="00A90D5A" w:rsidP="00FF2464">
      <w:pPr>
        <w:rPr>
          <w:rFonts w:ascii="Times New Roman" w:hAnsi="Times New Roman" w:cs="Times New Roman"/>
          <w:sz w:val="24"/>
          <w:szCs w:val="24"/>
        </w:rPr>
      </w:pPr>
    </w:p>
    <w:p w:rsidR="00A90D5A" w:rsidRPr="00657B96" w:rsidRDefault="00A90D5A" w:rsidP="00FF2464">
      <w:pPr>
        <w:rPr>
          <w:rFonts w:ascii="Times New Roman" w:hAnsi="Times New Roman" w:cs="Times New Roman"/>
          <w:sz w:val="24"/>
          <w:szCs w:val="24"/>
        </w:rPr>
      </w:pPr>
    </w:p>
    <w:p w:rsidR="00A90D5A" w:rsidRPr="00657B96" w:rsidRDefault="00A90D5A" w:rsidP="00FF2464">
      <w:pPr>
        <w:rPr>
          <w:rFonts w:ascii="Times New Roman" w:hAnsi="Times New Roman" w:cs="Times New Roman"/>
          <w:sz w:val="24"/>
          <w:szCs w:val="24"/>
        </w:rPr>
      </w:pPr>
    </w:p>
    <w:p w:rsidR="00A90D5A" w:rsidRPr="00657B96" w:rsidRDefault="00A90D5A" w:rsidP="00FF2464">
      <w:pPr>
        <w:rPr>
          <w:rFonts w:ascii="Times New Roman" w:hAnsi="Times New Roman" w:cs="Times New Roman"/>
          <w:sz w:val="24"/>
          <w:szCs w:val="24"/>
        </w:rPr>
      </w:pPr>
    </w:p>
    <w:p w:rsidR="00A90D5A" w:rsidRPr="00657B96" w:rsidRDefault="00A90D5A" w:rsidP="00FF2464">
      <w:pPr>
        <w:rPr>
          <w:rFonts w:ascii="Times New Roman" w:hAnsi="Times New Roman" w:cs="Times New Roman"/>
          <w:sz w:val="24"/>
          <w:szCs w:val="24"/>
        </w:rPr>
      </w:pPr>
    </w:p>
    <w:p w:rsidR="00A90D5A" w:rsidRPr="00657B96" w:rsidRDefault="00A90D5A" w:rsidP="00FF2464">
      <w:pPr>
        <w:rPr>
          <w:rFonts w:ascii="Times New Roman" w:hAnsi="Times New Roman" w:cs="Times New Roman"/>
          <w:sz w:val="24"/>
          <w:szCs w:val="24"/>
        </w:rPr>
      </w:pPr>
    </w:p>
    <w:p w:rsidR="00245C61" w:rsidRPr="00657B96" w:rsidDel="00350B34" w:rsidRDefault="00245C61" w:rsidP="00FF2464">
      <w:pPr>
        <w:rPr>
          <w:del w:id="18563" w:author="DuyNgo" w:date="2012-08-10T08:04:00Z"/>
          <w:rFonts w:ascii="Times New Roman" w:hAnsi="Times New Roman" w:cs="Times New Roman"/>
          <w:sz w:val="24"/>
          <w:szCs w:val="24"/>
        </w:rPr>
      </w:pPr>
      <w:del w:id="18564" w:author="DuyNgo" w:date="2012-08-10T08:04:00Z">
        <w:r w:rsidRPr="00657B96" w:rsidDel="00350B34">
          <w:rPr>
            <w:rFonts w:ascii="Times New Roman" w:hAnsi="Times New Roman" w:cs="Times New Roman"/>
            <w:sz w:val="24"/>
            <w:szCs w:val="24"/>
            <w:rPrChange w:id="18565" w:author="DuyNgo" w:date="2012-08-10T08:15:00Z">
              <w:rPr>
                <w:rFonts w:asciiTheme="majorHAnsi" w:eastAsiaTheme="majorEastAsia" w:hAnsiTheme="majorHAnsi" w:cstheme="minorHAnsi"/>
                <w:b/>
                <w:bCs/>
                <w:color w:val="365F91" w:themeColor="accent1" w:themeShade="BF"/>
                <w:sz w:val="24"/>
                <w:szCs w:val="24"/>
              </w:rPr>
            </w:rPrChange>
          </w:rPr>
          <w:delText>.</w:delText>
        </w:r>
      </w:del>
    </w:p>
    <w:p w:rsidR="00245C61" w:rsidRPr="00657B96" w:rsidDel="00350B34" w:rsidRDefault="00245C61" w:rsidP="00FF2464">
      <w:pPr>
        <w:rPr>
          <w:del w:id="18566" w:author="DuyNgo" w:date="2012-08-10T08:04:00Z"/>
          <w:rFonts w:ascii="Times New Roman" w:hAnsi="Times New Roman" w:cs="Times New Roman"/>
          <w:sz w:val="24"/>
          <w:szCs w:val="24"/>
        </w:rPr>
      </w:pPr>
    </w:p>
    <w:p w:rsidR="00245C61" w:rsidRPr="00657B96" w:rsidDel="00350B34" w:rsidRDefault="00245C61" w:rsidP="00FF2464">
      <w:pPr>
        <w:rPr>
          <w:del w:id="18567" w:author="DuyNgo" w:date="2012-08-10T08:04:00Z"/>
          <w:rFonts w:ascii="Times New Roman" w:hAnsi="Times New Roman" w:cs="Times New Roman"/>
          <w:sz w:val="24"/>
          <w:szCs w:val="24"/>
        </w:rPr>
      </w:pPr>
    </w:p>
    <w:p w:rsidR="00245C61" w:rsidRPr="00657B96" w:rsidDel="00350B34" w:rsidRDefault="00245C61" w:rsidP="00FF2464">
      <w:pPr>
        <w:rPr>
          <w:del w:id="18568" w:author="DuyNgo" w:date="2012-08-10T08:04:00Z"/>
          <w:rFonts w:ascii="Times New Roman" w:hAnsi="Times New Roman" w:cs="Times New Roman"/>
          <w:sz w:val="24"/>
          <w:szCs w:val="24"/>
        </w:rPr>
      </w:pPr>
    </w:p>
    <w:p w:rsidR="00245C61" w:rsidRPr="00657B96" w:rsidDel="00350B34" w:rsidRDefault="00245C61" w:rsidP="00FF2464">
      <w:pPr>
        <w:rPr>
          <w:del w:id="18569" w:author="DuyNgo" w:date="2012-08-10T08:04:00Z"/>
          <w:rFonts w:ascii="Times New Roman" w:hAnsi="Times New Roman" w:cs="Times New Roman"/>
          <w:sz w:val="24"/>
          <w:szCs w:val="24"/>
        </w:rPr>
      </w:pPr>
    </w:p>
    <w:p w:rsidR="00245C61" w:rsidRPr="00657B96" w:rsidDel="00350B34" w:rsidRDefault="00245C61" w:rsidP="00FF2464">
      <w:pPr>
        <w:rPr>
          <w:del w:id="18570" w:author="DuyNgo" w:date="2012-08-10T08:04:00Z"/>
          <w:rFonts w:ascii="Times New Roman" w:hAnsi="Times New Roman" w:cs="Times New Roman"/>
          <w:sz w:val="24"/>
          <w:szCs w:val="24"/>
        </w:rPr>
      </w:pPr>
    </w:p>
    <w:p w:rsidR="00245C61" w:rsidRPr="00657B96" w:rsidDel="00350B34" w:rsidRDefault="00245C61" w:rsidP="00FF2464">
      <w:pPr>
        <w:rPr>
          <w:del w:id="18571" w:author="DuyNgo" w:date="2012-08-10T08:04:00Z"/>
          <w:rFonts w:ascii="Times New Roman" w:hAnsi="Times New Roman" w:cs="Times New Roman"/>
          <w:sz w:val="24"/>
          <w:szCs w:val="24"/>
        </w:rPr>
      </w:pPr>
    </w:p>
    <w:p w:rsidR="00245C61" w:rsidRPr="00657B96" w:rsidDel="00350B34" w:rsidRDefault="00245C61" w:rsidP="00FF2464">
      <w:pPr>
        <w:rPr>
          <w:del w:id="18572" w:author="DuyNgo" w:date="2012-08-10T08:04:00Z"/>
          <w:rFonts w:ascii="Times New Roman" w:hAnsi="Times New Roman" w:cs="Times New Roman"/>
          <w:sz w:val="24"/>
          <w:szCs w:val="24"/>
        </w:rPr>
      </w:pPr>
    </w:p>
    <w:p w:rsidR="00245C61" w:rsidRPr="00657B96" w:rsidDel="00350B34" w:rsidRDefault="00245C61" w:rsidP="00FF2464">
      <w:pPr>
        <w:rPr>
          <w:del w:id="18573" w:author="DuyNgo" w:date="2012-08-10T08:04:00Z"/>
          <w:rFonts w:ascii="Times New Roman" w:hAnsi="Times New Roman" w:cs="Times New Roman"/>
          <w:sz w:val="24"/>
          <w:szCs w:val="24"/>
        </w:rPr>
      </w:pPr>
    </w:p>
    <w:p w:rsidR="00245C61" w:rsidRPr="00657B96" w:rsidDel="00350B34" w:rsidRDefault="00245C61" w:rsidP="00FF2464">
      <w:pPr>
        <w:rPr>
          <w:del w:id="18574" w:author="DuyNgo" w:date="2012-08-10T08:04:00Z"/>
          <w:rFonts w:ascii="Times New Roman" w:hAnsi="Times New Roman" w:cs="Times New Roman"/>
          <w:sz w:val="24"/>
          <w:szCs w:val="24"/>
        </w:rPr>
      </w:pPr>
    </w:p>
    <w:p w:rsidR="00245C61" w:rsidRPr="00657B96" w:rsidDel="00350B34" w:rsidRDefault="00245C61" w:rsidP="00FF2464">
      <w:pPr>
        <w:rPr>
          <w:del w:id="18575" w:author="DuyNgo" w:date="2012-08-10T08:04:00Z"/>
          <w:rFonts w:ascii="Times New Roman" w:hAnsi="Times New Roman" w:cs="Times New Roman"/>
          <w:sz w:val="24"/>
          <w:szCs w:val="24"/>
        </w:rPr>
      </w:pPr>
    </w:p>
    <w:p w:rsidR="00245C61" w:rsidRPr="00657B96" w:rsidDel="00350B34" w:rsidRDefault="00245C61" w:rsidP="00FF2464">
      <w:pPr>
        <w:rPr>
          <w:del w:id="18576" w:author="DuyNgo" w:date="2012-08-10T08:04:00Z"/>
          <w:rFonts w:ascii="Times New Roman" w:hAnsi="Times New Roman" w:cs="Times New Roman"/>
          <w:sz w:val="24"/>
          <w:szCs w:val="24"/>
        </w:rPr>
      </w:pPr>
    </w:p>
    <w:p w:rsidR="00245C61" w:rsidRPr="00657B96" w:rsidDel="00350B34" w:rsidRDefault="00245C61" w:rsidP="00FF2464">
      <w:pPr>
        <w:rPr>
          <w:del w:id="18577" w:author="DuyNgo" w:date="2012-08-10T08:04:00Z"/>
          <w:rFonts w:ascii="Times New Roman" w:hAnsi="Times New Roman" w:cs="Times New Roman"/>
          <w:sz w:val="24"/>
          <w:szCs w:val="24"/>
        </w:rPr>
      </w:pPr>
    </w:p>
    <w:p w:rsidR="00245C61" w:rsidRPr="00657B96" w:rsidDel="00350B34" w:rsidRDefault="00245C61" w:rsidP="00FF2464">
      <w:pPr>
        <w:rPr>
          <w:del w:id="18578" w:author="DuyNgo" w:date="2012-08-10T08:04:00Z"/>
          <w:rFonts w:ascii="Times New Roman" w:hAnsi="Times New Roman" w:cs="Times New Roman"/>
          <w:sz w:val="24"/>
          <w:szCs w:val="24"/>
        </w:rPr>
      </w:pPr>
    </w:p>
    <w:p w:rsidR="00245C61" w:rsidRPr="00657B96" w:rsidDel="00350B34" w:rsidRDefault="00245C61" w:rsidP="00FF2464">
      <w:pPr>
        <w:rPr>
          <w:del w:id="18579" w:author="DuyNgo" w:date="2012-08-10T08:04:00Z"/>
          <w:rFonts w:ascii="Times New Roman" w:hAnsi="Times New Roman" w:cs="Times New Roman"/>
          <w:sz w:val="24"/>
          <w:szCs w:val="24"/>
        </w:rPr>
      </w:pPr>
    </w:p>
    <w:p w:rsidR="00245C61" w:rsidRPr="00657B96" w:rsidDel="00350B34" w:rsidRDefault="00245C61" w:rsidP="00FF2464">
      <w:pPr>
        <w:rPr>
          <w:del w:id="18580" w:author="DuyNgo" w:date="2012-08-10T08:04:00Z"/>
          <w:rFonts w:ascii="Times New Roman" w:hAnsi="Times New Roman" w:cs="Times New Roman"/>
          <w:sz w:val="24"/>
          <w:szCs w:val="24"/>
        </w:rPr>
      </w:pPr>
    </w:p>
    <w:p w:rsidR="005C5F6C" w:rsidRPr="00657B96" w:rsidDel="00350B34" w:rsidRDefault="005C5F6C" w:rsidP="00FF2464">
      <w:pPr>
        <w:rPr>
          <w:del w:id="18581" w:author="DuyNgo" w:date="2012-08-10T08:04:00Z"/>
          <w:rFonts w:ascii="Times New Roman" w:hAnsi="Times New Roman" w:cs="Times New Roman"/>
          <w:sz w:val="24"/>
          <w:szCs w:val="24"/>
        </w:rPr>
      </w:pPr>
    </w:p>
    <w:p w:rsidR="005C5F6C" w:rsidRPr="00657B96" w:rsidDel="00350B34" w:rsidRDefault="005C5F6C" w:rsidP="00FF2464">
      <w:pPr>
        <w:rPr>
          <w:del w:id="18582" w:author="DuyNgo" w:date="2012-08-10T08:04:00Z"/>
          <w:rFonts w:ascii="Times New Roman" w:hAnsi="Times New Roman" w:cs="Times New Roman"/>
          <w:sz w:val="24"/>
          <w:szCs w:val="24"/>
        </w:rPr>
      </w:pPr>
    </w:p>
    <w:p w:rsidR="005C5F6C" w:rsidRPr="00657B96" w:rsidDel="00350B34" w:rsidRDefault="005C5F6C" w:rsidP="00FF2464">
      <w:pPr>
        <w:rPr>
          <w:del w:id="18583" w:author="DuyNgo" w:date="2012-08-10T08:04:00Z"/>
          <w:rFonts w:ascii="Times New Roman" w:hAnsi="Times New Roman" w:cs="Times New Roman"/>
          <w:sz w:val="24"/>
          <w:szCs w:val="24"/>
        </w:rPr>
      </w:pPr>
    </w:p>
    <w:p w:rsidR="005C5F6C" w:rsidRPr="00657B96" w:rsidDel="00350B34" w:rsidRDefault="005C5F6C" w:rsidP="00FF2464">
      <w:pPr>
        <w:rPr>
          <w:del w:id="18584" w:author="DuyNgo" w:date="2012-08-10T08:04:00Z"/>
          <w:rFonts w:ascii="Times New Roman" w:hAnsi="Times New Roman" w:cs="Times New Roman"/>
          <w:sz w:val="24"/>
          <w:szCs w:val="24"/>
        </w:rPr>
      </w:pPr>
    </w:p>
    <w:p w:rsidR="005C5F6C" w:rsidRPr="00657B96" w:rsidDel="00350B34" w:rsidRDefault="005C5F6C" w:rsidP="00FF2464">
      <w:pPr>
        <w:rPr>
          <w:del w:id="18585" w:author="DuyNgo" w:date="2012-08-10T08:04:00Z"/>
          <w:rFonts w:ascii="Times New Roman" w:hAnsi="Times New Roman" w:cs="Times New Roman"/>
          <w:sz w:val="24"/>
          <w:szCs w:val="24"/>
        </w:rPr>
      </w:pPr>
    </w:p>
    <w:p w:rsidR="005C5F6C" w:rsidRPr="00657B96" w:rsidDel="00350B34" w:rsidRDefault="005C5F6C" w:rsidP="00FF2464">
      <w:pPr>
        <w:rPr>
          <w:del w:id="18586" w:author="DuyNgo" w:date="2012-08-10T08:04:00Z"/>
          <w:rFonts w:ascii="Times New Roman" w:hAnsi="Times New Roman" w:cs="Times New Roman"/>
          <w:sz w:val="24"/>
          <w:szCs w:val="24"/>
        </w:rPr>
      </w:pPr>
    </w:p>
    <w:p w:rsidR="005C5F6C" w:rsidRPr="00657B96" w:rsidDel="00350B34" w:rsidRDefault="005C5F6C" w:rsidP="00FF2464">
      <w:pPr>
        <w:rPr>
          <w:del w:id="18587" w:author="DuyNgo" w:date="2012-08-10T08:04:00Z"/>
          <w:rFonts w:ascii="Times New Roman" w:hAnsi="Times New Roman" w:cs="Times New Roman"/>
          <w:sz w:val="24"/>
          <w:szCs w:val="24"/>
        </w:rPr>
      </w:pPr>
    </w:p>
    <w:p w:rsidR="005C5F6C" w:rsidRPr="00657B96" w:rsidDel="00350B34" w:rsidRDefault="005C5F6C" w:rsidP="00FF2464">
      <w:pPr>
        <w:rPr>
          <w:del w:id="18588" w:author="DuyNgo" w:date="2012-08-10T08:04:00Z"/>
          <w:rFonts w:ascii="Times New Roman" w:hAnsi="Times New Roman" w:cs="Times New Roman"/>
          <w:sz w:val="24"/>
          <w:szCs w:val="24"/>
        </w:rPr>
      </w:pPr>
    </w:p>
    <w:p w:rsidR="005C5F6C" w:rsidRPr="00657B96" w:rsidDel="00350B34" w:rsidRDefault="005C5F6C" w:rsidP="00FF2464">
      <w:pPr>
        <w:rPr>
          <w:del w:id="18589" w:author="DuyNgo" w:date="2012-08-10T08:04:00Z"/>
          <w:rFonts w:ascii="Times New Roman" w:hAnsi="Times New Roman" w:cs="Times New Roman"/>
          <w:sz w:val="24"/>
          <w:szCs w:val="24"/>
        </w:rPr>
      </w:pPr>
    </w:p>
    <w:p w:rsidR="005C5F6C" w:rsidRPr="00657B96" w:rsidDel="00350B34" w:rsidRDefault="005C5F6C" w:rsidP="00FF2464">
      <w:pPr>
        <w:rPr>
          <w:del w:id="18590" w:author="DuyNgo" w:date="2012-08-10T08:04:00Z"/>
          <w:rFonts w:ascii="Times New Roman" w:hAnsi="Times New Roman" w:cs="Times New Roman"/>
          <w:sz w:val="24"/>
          <w:szCs w:val="24"/>
        </w:rPr>
      </w:pPr>
    </w:p>
    <w:p w:rsidR="005C5F6C" w:rsidRPr="00657B96" w:rsidDel="00350B34" w:rsidRDefault="005C5F6C" w:rsidP="00FF2464">
      <w:pPr>
        <w:rPr>
          <w:del w:id="18591" w:author="DuyNgo" w:date="2012-08-10T08:04:00Z"/>
          <w:rFonts w:ascii="Times New Roman" w:hAnsi="Times New Roman" w:cs="Times New Roman"/>
          <w:sz w:val="24"/>
          <w:szCs w:val="24"/>
        </w:rPr>
      </w:pPr>
    </w:p>
    <w:p w:rsidR="005C5F6C" w:rsidRPr="00657B96" w:rsidDel="00350B34" w:rsidRDefault="005C5F6C" w:rsidP="00FF2464">
      <w:pPr>
        <w:rPr>
          <w:del w:id="18592" w:author="DuyNgo" w:date="2012-08-10T08:04:00Z"/>
          <w:rFonts w:ascii="Times New Roman" w:hAnsi="Times New Roman" w:cs="Times New Roman"/>
          <w:sz w:val="24"/>
          <w:szCs w:val="24"/>
        </w:rPr>
      </w:pPr>
    </w:p>
    <w:p w:rsidR="005C5F6C" w:rsidRPr="00657B96" w:rsidDel="00350B34" w:rsidRDefault="005C5F6C" w:rsidP="00FF2464">
      <w:pPr>
        <w:rPr>
          <w:del w:id="18593" w:author="DuyNgo" w:date="2012-08-10T08:04:00Z"/>
          <w:rFonts w:ascii="Times New Roman" w:hAnsi="Times New Roman" w:cs="Times New Roman"/>
          <w:sz w:val="24"/>
          <w:szCs w:val="24"/>
        </w:rPr>
      </w:pPr>
    </w:p>
    <w:p w:rsidR="005C5F6C" w:rsidRPr="00657B96" w:rsidRDefault="005C5F6C" w:rsidP="00FF2464">
      <w:pPr>
        <w:rPr>
          <w:rFonts w:ascii="Times New Roman" w:hAnsi="Times New Roman" w:cs="Times New Roman"/>
          <w:sz w:val="24"/>
          <w:szCs w:val="24"/>
        </w:rPr>
      </w:pPr>
    </w:p>
    <w:p w:rsidR="0054575D" w:rsidRPr="00657B96" w:rsidRDefault="0054575D" w:rsidP="0054575D">
      <w:pPr>
        <w:pStyle w:val="Heading2"/>
        <w:numPr>
          <w:ilvl w:val="0"/>
          <w:numId w:val="14"/>
        </w:numPr>
        <w:tabs>
          <w:tab w:val="left" w:pos="900"/>
        </w:tabs>
        <w:rPr>
          <w:rFonts w:ascii="Times New Roman" w:hAnsi="Times New Roman" w:cs="Times New Roman"/>
          <w:sz w:val="24"/>
          <w:szCs w:val="24"/>
        </w:rPr>
      </w:pPr>
      <w:bookmarkStart w:id="18594" w:name="_Toc332349655"/>
      <w:bookmarkStart w:id="18595" w:name="_Toc332350010"/>
      <w:bookmarkStart w:id="18596" w:name="_Toc332350363"/>
      <w:bookmarkStart w:id="18597" w:name="_Toc332350714"/>
      <w:bookmarkStart w:id="18598" w:name="_Toc332351064"/>
      <w:bookmarkStart w:id="18599" w:name="_Toc332351415"/>
      <w:bookmarkStart w:id="18600" w:name="_Toc332775122"/>
      <w:bookmarkEnd w:id="18594"/>
      <w:bookmarkEnd w:id="18595"/>
      <w:bookmarkEnd w:id="18596"/>
      <w:bookmarkEnd w:id="18597"/>
      <w:bookmarkEnd w:id="18598"/>
      <w:bookmarkEnd w:id="18599"/>
      <w:r w:rsidRPr="00657B96">
        <w:rPr>
          <w:rFonts w:ascii="Times New Roman" w:hAnsi="Times New Roman" w:cs="Times New Roman"/>
          <w:sz w:val="24"/>
          <w:szCs w:val="24"/>
        </w:rPr>
        <w:t>Users’ Guide</w:t>
      </w:r>
      <w:bookmarkEnd w:id="18600"/>
    </w:p>
    <w:p w:rsidR="00FF2464" w:rsidRPr="00657B96" w:rsidRDefault="0054575D" w:rsidP="0054575D">
      <w:pPr>
        <w:ind w:left="360" w:firstLine="360"/>
        <w:rPr>
          <w:rFonts w:ascii="Times New Roman" w:hAnsi="Times New Roman" w:cs="Times New Roman"/>
          <w:sz w:val="24"/>
          <w:szCs w:val="24"/>
        </w:rPr>
      </w:pPr>
      <w:r w:rsidRPr="00657B96">
        <w:rPr>
          <w:rFonts w:ascii="Times New Roman" w:hAnsi="Times New Roman" w:cs="Times New Roman"/>
          <w:sz w:val="24"/>
          <w:szCs w:val="24"/>
          <w:rPrChange w:id="18601" w:author="DuyNgo" w:date="2012-08-10T08:15:00Z">
            <w:rPr>
              <w:rFonts w:asciiTheme="majorHAnsi" w:eastAsiaTheme="majorEastAsia" w:hAnsiTheme="majorHAnsi" w:cstheme="minorHAnsi"/>
              <w:b/>
              <w:bCs/>
              <w:color w:val="365F91" w:themeColor="accent1" w:themeShade="BF"/>
              <w:sz w:val="24"/>
              <w:szCs w:val="24"/>
            </w:rPr>
          </w:rPrChange>
        </w:rPr>
        <w:t xml:space="preserve">Refer </w:t>
      </w:r>
      <w:r w:rsidRPr="00657B96">
        <w:rPr>
          <w:rFonts w:ascii="Times New Roman" w:hAnsi="Times New Roman" w:cs="Times New Roman"/>
          <w:sz w:val="24"/>
          <w:szCs w:val="24"/>
        </w:rPr>
        <w:t>Users’</w:t>
      </w:r>
      <w:r w:rsidRPr="00657B96">
        <w:rPr>
          <w:rFonts w:ascii="Times New Roman" w:hAnsi="Times New Roman" w:cs="Times New Roman"/>
          <w:sz w:val="24"/>
          <w:szCs w:val="24"/>
          <w:rPrChange w:id="18602" w:author="DuyNgo" w:date="2012-08-10T08:15:00Z">
            <w:rPr>
              <w:rFonts w:asciiTheme="majorHAnsi" w:eastAsiaTheme="majorEastAsia" w:hAnsiTheme="majorHAnsi" w:cstheme="minorHAnsi"/>
              <w:b/>
              <w:bCs/>
              <w:color w:val="365F91" w:themeColor="accent1" w:themeShade="BF"/>
              <w:sz w:val="24"/>
              <w:szCs w:val="24"/>
            </w:rPr>
          </w:rPrChange>
        </w:rPr>
        <w:t xml:space="preserve"> Guide Document</w:t>
      </w:r>
    </w:p>
    <w:p w:rsidR="00FF2464" w:rsidRPr="00657B96" w:rsidRDefault="00FF2464" w:rsidP="00A90D5A">
      <w:pPr>
        <w:pStyle w:val="Heading3"/>
        <w:numPr>
          <w:ilvl w:val="6"/>
          <w:numId w:val="39"/>
        </w:numPr>
        <w:ind w:left="270" w:hanging="270"/>
        <w:rPr>
          <w:rFonts w:ascii="Times New Roman" w:hAnsi="Times New Roman" w:cs="Times New Roman"/>
          <w:sz w:val="24"/>
          <w:szCs w:val="24"/>
        </w:rPr>
      </w:pPr>
      <w:bookmarkStart w:id="18603" w:name="_Toc332441162"/>
      <w:bookmarkStart w:id="18604" w:name="_Toc332775123"/>
      <w:r w:rsidRPr="00657B96">
        <w:rPr>
          <w:rFonts w:ascii="Times New Roman" w:hAnsi="Times New Roman" w:cs="Times New Roman"/>
          <w:sz w:val="24"/>
          <w:szCs w:val="24"/>
        </w:rPr>
        <w:t>General Guide</w:t>
      </w:r>
      <w:bookmarkEnd w:id="18603"/>
      <w:bookmarkEnd w:id="18604"/>
    </w:p>
    <w:p w:rsidR="00FF2464" w:rsidRPr="00657B96" w:rsidRDefault="00FF2464" w:rsidP="00FF2464">
      <w:pPr>
        <w:pStyle w:val="Heading4"/>
        <w:numPr>
          <w:ilvl w:val="1"/>
          <w:numId w:val="162"/>
        </w:numPr>
        <w:rPr>
          <w:rFonts w:ascii="Times New Roman" w:hAnsi="Times New Roman" w:cs="Times New Roman"/>
          <w:sz w:val="24"/>
          <w:szCs w:val="24"/>
        </w:rPr>
      </w:pPr>
      <w:bookmarkStart w:id="18605" w:name="_Toc332441163"/>
      <w:bookmarkStart w:id="18606" w:name="_Toc332775124"/>
      <w:r w:rsidRPr="00657B96">
        <w:rPr>
          <w:rFonts w:ascii="Times New Roman" w:hAnsi="Times New Roman" w:cs="Times New Roman"/>
          <w:sz w:val="24"/>
          <w:szCs w:val="24"/>
        </w:rPr>
        <w:t>Log in</w:t>
      </w:r>
      <w:bookmarkEnd w:id="18605"/>
      <w:bookmarkEnd w:id="18606"/>
    </w:p>
    <w:p w:rsidR="00FF2464" w:rsidRPr="00657B96" w:rsidRDefault="00FF2464" w:rsidP="00FF2464">
      <w:pPr>
        <w:pStyle w:val="ListParagraph"/>
        <w:ind w:left="360"/>
        <w:rPr>
          <w:rFonts w:ascii="Times New Roman" w:hAnsi="Times New Roman" w:cs="Times New Roman"/>
          <w:sz w:val="24"/>
          <w:szCs w:val="24"/>
        </w:rPr>
      </w:pPr>
      <w:r w:rsidRPr="00657B96">
        <w:rPr>
          <w:rFonts w:ascii="Times New Roman" w:hAnsi="Times New Roman" w:cs="Times New Roman"/>
          <w:sz w:val="24"/>
          <w:szCs w:val="24"/>
        </w:rPr>
        <w:t>Screen to log – in Portal:</w:t>
      </w:r>
      <w:r w:rsidRPr="00657B96">
        <w:rPr>
          <w:rFonts w:ascii="Times New Roman" w:hAnsi="Times New Roman" w:cs="Times New Roman"/>
          <w:sz w:val="24"/>
          <w:szCs w:val="24"/>
        </w:rPr>
        <w:br/>
      </w:r>
      <w:r w:rsidRPr="00657B96">
        <w:rPr>
          <w:rFonts w:ascii="Times New Roman" w:hAnsi="Times New Roman" w:cs="Times New Roman"/>
          <w:noProof/>
          <w:sz w:val="24"/>
          <w:szCs w:val="24"/>
          <w:lang w:eastAsia="ja-JP"/>
        </w:rPr>
        <w:drawing>
          <wp:inline distT="0" distB="0" distL="0" distR="0" wp14:anchorId="77DCBCCA" wp14:editId="6A43951B">
            <wp:extent cx="2552700" cy="2320636"/>
            <wp:effectExtent l="0" t="0" r="0" b="3810"/>
            <wp:docPr id="20" name="Picture 20" descr="C:\Users\DuyNgo\Desktop\ScreenHunter_01 Aug. 11 0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yNgo\Desktop\ScreenHunter_01 Aug. 11 08.16.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552700" cy="2320636"/>
                    </a:xfrm>
                    <a:prstGeom prst="rect">
                      <a:avLst/>
                    </a:prstGeom>
                    <a:noFill/>
                    <a:ln>
                      <a:noFill/>
                    </a:ln>
                  </pic:spPr>
                </pic:pic>
              </a:graphicData>
            </a:graphic>
          </wp:inline>
        </w:drawing>
      </w:r>
      <w:r w:rsidR="00A90D5A" w:rsidRPr="00657B96">
        <w:rPr>
          <w:rFonts w:ascii="Times New Roman" w:hAnsi="Times New Roman" w:cs="Times New Roman"/>
          <w:sz w:val="24"/>
          <w:szCs w:val="24"/>
        </w:rPr>
        <w:br/>
      </w:r>
    </w:p>
    <w:p w:rsidR="00FF2464" w:rsidRPr="00657B96" w:rsidRDefault="00FF2464" w:rsidP="00FF2464">
      <w:pPr>
        <w:pStyle w:val="Heading4"/>
        <w:numPr>
          <w:ilvl w:val="1"/>
          <w:numId w:val="162"/>
        </w:numPr>
        <w:rPr>
          <w:rFonts w:ascii="Times New Roman" w:hAnsi="Times New Roman" w:cs="Times New Roman"/>
          <w:sz w:val="24"/>
          <w:szCs w:val="24"/>
        </w:rPr>
      </w:pPr>
      <w:bookmarkStart w:id="18607" w:name="_Toc332441164"/>
      <w:bookmarkStart w:id="18608" w:name="_Toc332775125"/>
      <w:r w:rsidRPr="00657B96">
        <w:rPr>
          <w:rFonts w:ascii="Times New Roman" w:hAnsi="Times New Roman" w:cs="Times New Roman"/>
          <w:sz w:val="24"/>
          <w:szCs w:val="24"/>
        </w:rPr>
        <w:lastRenderedPageBreak/>
        <w:t>Log out</w:t>
      </w:r>
      <w:bookmarkEnd w:id="18607"/>
      <w:bookmarkEnd w:id="18608"/>
    </w:p>
    <w:p w:rsidR="00FF2464" w:rsidRPr="00657B96" w:rsidRDefault="00FF2464" w:rsidP="00FF2464">
      <w:pPr>
        <w:pStyle w:val="ListParagraph"/>
        <w:ind w:left="360"/>
        <w:rPr>
          <w:rFonts w:ascii="Times New Roman" w:hAnsi="Times New Roman" w:cs="Times New Roman"/>
          <w:sz w:val="24"/>
          <w:szCs w:val="24"/>
        </w:rPr>
      </w:pPr>
      <w:r w:rsidRPr="00657B96">
        <w:rPr>
          <w:rFonts w:ascii="Times New Roman" w:hAnsi="Times New Roman" w:cs="Times New Roman"/>
          <w:sz w:val="24"/>
          <w:szCs w:val="24"/>
        </w:rPr>
        <w:t>Button to log – out Portal:</w:t>
      </w:r>
      <w:r w:rsidRPr="00657B96">
        <w:rPr>
          <w:rFonts w:ascii="Times New Roman" w:hAnsi="Times New Roman" w:cs="Times New Roman"/>
          <w:sz w:val="24"/>
          <w:szCs w:val="24"/>
        </w:rPr>
        <w:br/>
      </w:r>
      <w:r w:rsidRPr="00657B96">
        <w:rPr>
          <w:rFonts w:ascii="Times New Roman" w:hAnsi="Times New Roman" w:cs="Times New Roman"/>
          <w:noProof/>
          <w:sz w:val="24"/>
          <w:szCs w:val="24"/>
          <w:lang w:eastAsia="ja-JP"/>
        </w:rPr>
        <w:drawing>
          <wp:inline distT="0" distB="0" distL="0" distR="0" wp14:anchorId="3DBC133C" wp14:editId="733ACA3F">
            <wp:extent cx="5580380" cy="2526003"/>
            <wp:effectExtent l="0" t="0" r="1270" b="8255"/>
            <wp:docPr id="21" name="Picture 21" descr="C:\Users\DuyNgo\Desktop\ScreenHunter_02 Aug. 11 0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yNgo\Desktop\ScreenHunter_02 Aug. 11 08.17.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580380" cy="2526003"/>
                    </a:xfrm>
                    <a:prstGeom prst="rect">
                      <a:avLst/>
                    </a:prstGeom>
                    <a:noFill/>
                    <a:ln>
                      <a:noFill/>
                    </a:ln>
                  </pic:spPr>
                </pic:pic>
              </a:graphicData>
            </a:graphic>
          </wp:inline>
        </w:drawing>
      </w:r>
    </w:p>
    <w:p w:rsidR="00FF2464" w:rsidRPr="00657B96" w:rsidRDefault="00FF2464" w:rsidP="00A90D5A">
      <w:pPr>
        <w:pStyle w:val="Heading3"/>
        <w:numPr>
          <w:ilvl w:val="6"/>
          <w:numId w:val="39"/>
        </w:numPr>
        <w:ind w:left="360"/>
        <w:rPr>
          <w:rFonts w:ascii="Times New Roman" w:hAnsi="Times New Roman" w:cs="Times New Roman"/>
          <w:sz w:val="24"/>
          <w:szCs w:val="24"/>
        </w:rPr>
      </w:pPr>
      <w:bookmarkStart w:id="18609" w:name="_Toc332441165"/>
      <w:bookmarkStart w:id="18610" w:name="_Toc332775126"/>
      <w:r w:rsidRPr="00657B96">
        <w:rPr>
          <w:rFonts w:ascii="Times New Roman" w:hAnsi="Times New Roman" w:cs="Times New Roman"/>
          <w:sz w:val="24"/>
          <w:szCs w:val="24"/>
        </w:rPr>
        <w:t>User Guide (PM/Developer/Tester/QA)</w:t>
      </w:r>
      <w:bookmarkEnd w:id="18609"/>
      <w:bookmarkEnd w:id="18610"/>
    </w:p>
    <w:p w:rsidR="00FF2464" w:rsidRPr="00657B96" w:rsidRDefault="00FF2464" w:rsidP="00FF2464">
      <w:pPr>
        <w:pStyle w:val="Heading4"/>
        <w:rPr>
          <w:rFonts w:ascii="Times New Roman" w:hAnsi="Times New Roman" w:cs="Times New Roman"/>
          <w:sz w:val="24"/>
          <w:szCs w:val="24"/>
        </w:rPr>
      </w:pPr>
      <w:bookmarkStart w:id="18611" w:name="_Toc332441166"/>
      <w:bookmarkStart w:id="18612" w:name="_Toc332775127"/>
      <w:r w:rsidRPr="00657B96">
        <w:rPr>
          <w:rFonts w:ascii="Times New Roman" w:hAnsi="Times New Roman" w:cs="Times New Roman"/>
          <w:sz w:val="24"/>
          <w:szCs w:val="24"/>
        </w:rPr>
        <w:t>2.1 View Projects</w:t>
      </w:r>
      <w:bookmarkEnd w:id="18611"/>
      <w:bookmarkEnd w:id="18612"/>
    </w:p>
    <w:p w:rsidR="00FF2464" w:rsidRPr="00657B96" w:rsidRDefault="00FF2464" w:rsidP="00FF2464">
      <w:pPr>
        <w:rPr>
          <w:rFonts w:ascii="Times New Roman" w:hAnsi="Times New Roman" w:cs="Times New Roman"/>
          <w:sz w:val="24"/>
          <w:szCs w:val="24"/>
        </w:rPr>
      </w:pPr>
      <w:r w:rsidRPr="00657B96">
        <w:rPr>
          <w:rFonts w:ascii="Times New Roman" w:hAnsi="Times New Roman" w:cs="Times New Roman"/>
          <w:sz w:val="24"/>
          <w:szCs w:val="24"/>
        </w:rPr>
        <w:br/>
        <w:t>Go to ProjectEye Portlet, User see list of projects:</w:t>
      </w:r>
      <w:r w:rsidRPr="00657B96">
        <w:rPr>
          <w:rFonts w:ascii="Times New Roman" w:hAnsi="Times New Roman" w:cs="Times New Roman"/>
          <w:sz w:val="24"/>
          <w:szCs w:val="24"/>
        </w:rPr>
        <w:br/>
      </w:r>
      <w:r w:rsidRPr="00657B96">
        <w:rPr>
          <w:rFonts w:ascii="Times New Roman" w:hAnsi="Times New Roman" w:cs="Times New Roman"/>
          <w:noProof/>
          <w:sz w:val="24"/>
          <w:szCs w:val="24"/>
          <w:lang w:eastAsia="ja-JP"/>
        </w:rPr>
        <w:drawing>
          <wp:inline distT="0" distB="0" distL="0" distR="0" wp14:anchorId="316DD0D8" wp14:editId="5CF1AEFB">
            <wp:extent cx="5580380" cy="1938523"/>
            <wp:effectExtent l="0" t="0" r="1270" b="5080"/>
            <wp:docPr id="22" name="Picture 22" descr="C:\Users\DuyNgo\Desktop\ScreenHunter_02 Aug. 11 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yNgo\Desktop\ScreenHunter_02 Aug. 11 09.17.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580380" cy="1938523"/>
                    </a:xfrm>
                    <a:prstGeom prst="rect">
                      <a:avLst/>
                    </a:prstGeom>
                    <a:noFill/>
                    <a:ln>
                      <a:noFill/>
                    </a:ln>
                  </pic:spPr>
                </pic:pic>
              </a:graphicData>
            </a:graphic>
          </wp:inline>
        </w:drawing>
      </w:r>
    </w:p>
    <w:p w:rsidR="00FF2464" w:rsidRPr="00657B96" w:rsidRDefault="00FF2464" w:rsidP="00FF2464">
      <w:pPr>
        <w:pStyle w:val="Heading5"/>
        <w:rPr>
          <w:rFonts w:ascii="Times New Roman" w:hAnsi="Times New Roman" w:cs="Times New Roman"/>
          <w:sz w:val="24"/>
          <w:szCs w:val="24"/>
        </w:rPr>
      </w:pPr>
      <w:r w:rsidRPr="00657B96">
        <w:rPr>
          <w:rFonts w:ascii="Times New Roman" w:hAnsi="Times New Roman" w:cs="Times New Roman"/>
          <w:sz w:val="24"/>
          <w:szCs w:val="24"/>
        </w:rPr>
        <w:lastRenderedPageBreak/>
        <w:t xml:space="preserve">2.1.1 Create Project </w:t>
      </w:r>
    </w:p>
    <w:p w:rsidR="00FF2464" w:rsidRPr="00657B96" w:rsidRDefault="00FF2464" w:rsidP="00FF2464">
      <w:pPr>
        <w:rPr>
          <w:rFonts w:ascii="Times New Roman" w:hAnsi="Times New Roman" w:cs="Times New Roman"/>
          <w:sz w:val="24"/>
          <w:szCs w:val="24"/>
        </w:rPr>
      </w:pPr>
      <w:r w:rsidRPr="00657B96">
        <w:rPr>
          <w:rFonts w:ascii="Times New Roman" w:hAnsi="Times New Roman" w:cs="Times New Roman"/>
          <w:sz w:val="24"/>
          <w:szCs w:val="24"/>
        </w:rPr>
        <w:t>Screen to create new project:</w:t>
      </w:r>
      <w:r w:rsidRPr="00657B96">
        <w:rPr>
          <w:rFonts w:ascii="Times New Roman" w:hAnsi="Times New Roman" w:cs="Times New Roman"/>
          <w:sz w:val="24"/>
          <w:szCs w:val="24"/>
        </w:rPr>
        <w:br/>
      </w:r>
      <w:r w:rsidRPr="00657B96">
        <w:rPr>
          <w:rFonts w:ascii="Times New Roman" w:hAnsi="Times New Roman" w:cs="Times New Roman"/>
          <w:noProof/>
          <w:sz w:val="24"/>
          <w:szCs w:val="24"/>
          <w:lang w:eastAsia="ja-JP"/>
        </w:rPr>
        <w:drawing>
          <wp:inline distT="0" distB="0" distL="0" distR="0" wp14:anchorId="3ED2BC15" wp14:editId="358656DC">
            <wp:extent cx="5580380" cy="5444051"/>
            <wp:effectExtent l="0" t="0" r="1270" b="4445"/>
            <wp:docPr id="23" name="Picture 23" descr="C:\Users\DuyNgo\Desktop\ScreenHunter_02 Aug. 11 0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uyNgo\Desktop\ScreenHunter_02 Aug. 11 09.20.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580380" cy="5444051"/>
                    </a:xfrm>
                    <a:prstGeom prst="rect">
                      <a:avLst/>
                    </a:prstGeom>
                    <a:noFill/>
                    <a:ln>
                      <a:noFill/>
                    </a:ln>
                  </pic:spPr>
                </pic:pic>
              </a:graphicData>
            </a:graphic>
          </wp:inline>
        </w:drawing>
      </w:r>
    </w:p>
    <w:p w:rsidR="00FF2464" w:rsidRPr="00657B96" w:rsidRDefault="00FF2464" w:rsidP="00FF2464">
      <w:pPr>
        <w:pStyle w:val="Heading5"/>
        <w:rPr>
          <w:rFonts w:ascii="Times New Roman" w:hAnsi="Times New Roman" w:cs="Times New Roman"/>
          <w:sz w:val="24"/>
          <w:szCs w:val="24"/>
        </w:rPr>
      </w:pPr>
      <w:r w:rsidRPr="00657B96">
        <w:rPr>
          <w:rFonts w:ascii="Times New Roman" w:hAnsi="Times New Roman" w:cs="Times New Roman"/>
          <w:sz w:val="24"/>
          <w:szCs w:val="24"/>
        </w:rPr>
        <w:lastRenderedPageBreak/>
        <w:t>2.1.2 Update Project Information</w:t>
      </w:r>
    </w:p>
    <w:p w:rsidR="00FF2464" w:rsidRPr="00657B96" w:rsidRDefault="00FF2464" w:rsidP="00FF2464">
      <w:pPr>
        <w:rPr>
          <w:rFonts w:ascii="Times New Roman" w:hAnsi="Times New Roman" w:cs="Times New Roman"/>
          <w:sz w:val="24"/>
          <w:szCs w:val="24"/>
        </w:rPr>
      </w:pPr>
      <w:r w:rsidRPr="00657B96">
        <w:rPr>
          <w:rFonts w:ascii="Times New Roman" w:hAnsi="Times New Roman" w:cs="Times New Roman"/>
          <w:sz w:val="24"/>
          <w:szCs w:val="24"/>
        </w:rPr>
        <w:t>Screen to update new information of a project:</w:t>
      </w:r>
      <w:r w:rsidRPr="00657B96">
        <w:rPr>
          <w:rFonts w:ascii="Times New Roman" w:hAnsi="Times New Roman" w:cs="Times New Roman"/>
          <w:sz w:val="24"/>
          <w:szCs w:val="24"/>
        </w:rPr>
        <w:br/>
      </w:r>
      <w:r w:rsidRPr="00657B96">
        <w:rPr>
          <w:rFonts w:ascii="Times New Roman" w:hAnsi="Times New Roman" w:cs="Times New Roman"/>
          <w:noProof/>
          <w:sz w:val="24"/>
          <w:szCs w:val="24"/>
          <w:lang w:eastAsia="ja-JP"/>
        </w:rPr>
        <w:drawing>
          <wp:inline distT="0" distB="0" distL="0" distR="0" wp14:anchorId="7DBEF89B" wp14:editId="2254457A">
            <wp:extent cx="5580380" cy="5004627"/>
            <wp:effectExtent l="0" t="0" r="1270" b="5715"/>
            <wp:docPr id="24" name="Picture 24" descr="C:\Users\DuyNgo\Desktop\ScreenHunter_02 Aug. 11 0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uyNgo\Desktop\ScreenHunter_02 Aug. 11 09.32.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580380" cy="5004627"/>
                    </a:xfrm>
                    <a:prstGeom prst="rect">
                      <a:avLst/>
                    </a:prstGeom>
                    <a:noFill/>
                    <a:ln>
                      <a:noFill/>
                    </a:ln>
                  </pic:spPr>
                </pic:pic>
              </a:graphicData>
            </a:graphic>
          </wp:inline>
        </w:drawing>
      </w:r>
    </w:p>
    <w:p w:rsidR="00FF2464" w:rsidRPr="00657B96" w:rsidRDefault="00FF2464" w:rsidP="00FF2464">
      <w:pPr>
        <w:pStyle w:val="Heading5"/>
        <w:rPr>
          <w:rFonts w:ascii="Times New Roman" w:hAnsi="Times New Roman" w:cs="Times New Roman"/>
          <w:sz w:val="24"/>
          <w:szCs w:val="24"/>
        </w:rPr>
      </w:pPr>
      <w:r w:rsidRPr="00657B96">
        <w:rPr>
          <w:rFonts w:ascii="Times New Roman" w:hAnsi="Times New Roman" w:cs="Times New Roman"/>
          <w:sz w:val="24"/>
          <w:szCs w:val="24"/>
        </w:rPr>
        <w:t>2.1.3 Delete project</w:t>
      </w:r>
    </w:p>
    <w:p w:rsidR="00FF2464" w:rsidRPr="00657B96" w:rsidRDefault="00FF2464" w:rsidP="00FF2464">
      <w:pPr>
        <w:rPr>
          <w:rFonts w:ascii="Times New Roman" w:hAnsi="Times New Roman" w:cs="Times New Roman"/>
          <w:sz w:val="24"/>
          <w:szCs w:val="24"/>
        </w:rPr>
      </w:pPr>
      <w:r w:rsidRPr="00657B96">
        <w:rPr>
          <w:rFonts w:ascii="Times New Roman" w:hAnsi="Times New Roman" w:cs="Times New Roman"/>
          <w:sz w:val="24"/>
          <w:szCs w:val="24"/>
        </w:rPr>
        <w:t>Button to delete project (Only Project Owner is able to delete project):</w:t>
      </w:r>
      <w:r w:rsidRPr="00657B96">
        <w:rPr>
          <w:rFonts w:ascii="Times New Roman" w:hAnsi="Times New Roman" w:cs="Times New Roman"/>
          <w:sz w:val="24"/>
          <w:szCs w:val="24"/>
        </w:rPr>
        <w:br/>
      </w:r>
      <w:r w:rsidRPr="00657B96">
        <w:rPr>
          <w:rFonts w:ascii="Times New Roman" w:hAnsi="Times New Roman" w:cs="Times New Roman"/>
          <w:noProof/>
          <w:sz w:val="24"/>
          <w:szCs w:val="24"/>
          <w:lang w:eastAsia="ja-JP"/>
        </w:rPr>
        <w:drawing>
          <wp:inline distT="0" distB="0" distL="0" distR="0" wp14:anchorId="15FA13D8" wp14:editId="35D7F3A0">
            <wp:extent cx="5580380" cy="1916924"/>
            <wp:effectExtent l="0" t="0" r="1270" b="7620"/>
            <wp:docPr id="25" name="Picture 25" descr="C:\Users\DuyNgo\Desktop\ScreenHunter_02 Aug. 11 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uyNgo\Desktop\ScreenHunter_02 Aug. 11 09.34.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580380" cy="1916924"/>
                    </a:xfrm>
                    <a:prstGeom prst="rect">
                      <a:avLst/>
                    </a:prstGeom>
                    <a:noFill/>
                    <a:ln>
                      <a:noFill/>
                    </a:ln>
                  </pic:spPr>
                </pic:pic>
              </a:graphicData>
            </a:graphic>
          </wp:inline>
        </w:drawing>
      </w:r>
    </w:p>
    <w:p w:rsidR="00FF2464" w:rsidRPr="00657B96" w:rsidRDefault="00FF2464" w:rsidP="00FF2464">
      <w:pPr>
        <w:pStyle w:val="Heading5"/>
        <w:rPr>
          <w:rFonts w:ascii="Times New Roman" w:hAnsi="Times New Roman" w:cs="Times New Roman"/>
          <w:sz w:val="24"/>
          <w:szCs w:val="24"/>
        </w:rPr>
      </w:pPr>
      <w:r w:rsidRPr="00657B96">
        <w:rPr>
          <w:rFonts w:ascii="Times New Roman" w:hAnsi="Times New Roman" w:cs="Times New Roman"/>
          <w:sz w:val="24"/>
          <w:szCs w:val="24"/>
        </w:rPr>
        <w:lastRenderedPageBreak/>
        <w:t>2.1.4 Assign PM</w:t>
      </w:r>
    </w:p>
    <w:p w:rsidR="00FF2464" w:rsidRPr="00657B96" w:rsidRDefault="00FF2464" w:rsidP="00FF2464">
      <w:pPr>
        <w:rPr>
          <w:rFonts w:ascii="Times New Roman" w:hAnsi="Times New Roman" w:cs="Times New Roman"/>
          <w:sz w:val="24"/>
          <w:szCs w:val="24"/>
        </w:rPr>
      </w:pPr>
      <w:r w:rsidRPr="00657B96">
        <w:rPr>
          <w:rFonts w:ascii="Times New Roman" w:hAnsi="Times New Roman" w:cs="Times New Roman"/>
          <w:sz w:val="24"/>
          <w:szCs w:val="24"/>
        </w:rPr>
        <w:t>Button to Assign PM (Project Owner promote a team member to become Project Manager):</w:t>
      </w:r>
      <w:r w:rsidRPr="00657B96">
        <w:rPr>
          <w:rFonts w:ascii="Times New Roman" w:hAnsi="Times New Roman" w:cs="Times New Roman"/>
          <w:sz w:val="24"/>
          <w:szCs w:val="24"/>
        </w:rPr>
        <w:br/>
      </w:r>
      <w:r w:rsidRPr="00657B96">
        <w:rPr>
          <w:rFonts w:ascii="Times New Roman" w:hAnsi="Times New Roman" w:cs="Times New Roman"/>
          <w:noProof/>
          <w:sz w:val="24"/>
          <w:szCs w:val="24"/>
          <w:lang w:eastAsia="ja-JP"/>
        </w:rPr>
        <w:drawing>
          <wp:inline distT="0" distB="0" distL="0" distR="0" wp14:anchorId="38AA16C5" wp14:editId="70384EA4">
            <wp:extent cx="5580380" cy="1969546"/>
            <wp:effectExtent l="0" t="0" r="1270" b="0"/>
            <wp:docPr id="26" name="Picture 26" descr="C:\Users\DuyNgo\Desktop\ScreenHunter_02 Aug. 11 0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yNgo\Desktop\ScreenHunter_02 Aug. 11 09.29.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580380" cy="1969546"/>
                    </a:xfrm>
                    <a:prstGeom prst="rect">
                      <a:avLst/>
                    </a:prstGeom>
                    <a:noFill/>
                    <a:ln>
                      <a:noFill/>
                    </a:ln>
                  </pic:spPr>
                </pic:pic>
              </a:graphicData>
            </a:graphic>
          </wp:inline>
        </w:drawing>
      </w:r>
    </w:p>
    <w:p w:rsidR="00FF2464" w:rsidRPr="00657B96" w:rsidRDefault="00FF2464" w:rsidP="00E821A8">
      <w:pPr>
        <w:pStyle w:val="Heading4"/>
        <w:numPr>
          <w:ilvl w:val="1"/>
          <w:numId w:val="125"/>
        </w:numPr>
        <w:tabs>
          <w:tab w:val="left" w:pos="360"/>
        </w:tabs>
        <w:rPr>
          <w:rFonts w:ascii="Times New Roman" w:hAnsi="Times New Roman" w:cs="Times New Roman"/>
          <w:sz w:val="24"/>
          <w:szCs w:val="24"/>
        </w:rPr>
      </w:pPr>
      <w:bookmarkStart w:id="18613" w:name="_Toc332441167"/>
      <w:bookmarkStart w:id="18614" w:name="_Toc332775128"/>
      <w:r w:rsidRPr="00657B96">
        <w:rPr>
          <w:rFonts w:ascii="Times New Roman" w:hAnsi="Times New Roman" w:cs="Times New Roman"/>
          <w:sz w:val="24"/>
          <w:szCs w:val="24"/>
        </w:rPr>
        <w:t>Join Project</w:t>
      </w:r>
      <w:bookmarkEnd w:id="18613"/>
      <w:bookmarkEnd w:id="18614"/>
    </w:p>
    <w:p w:rsidR="00FF2464" w:rsidRPr="00657B96" w:rsidRDefault="00FF2464" w:rsidP="00FF2464">
      <w:pPr>
        <w:rPr>
          <w:rFonts w:ascii="Times New Roman" w:hAnsi="Times New Roman" w:cs="Times New Roman"/>
          <w:sz w:val="24"/>
          <w:szCs w:val="24"/>
        </w:rPr>
      </w:pPr>
      <w:r w:rsidRPr="00657B96">
        <w:rPr>
          <w:rFonts w:ascii="Times New Roman" w:hAnsi="Times New Roman" w:cs="Times New Roman"/>
          <w:sz w:val="24"/>
          <w:szCs w:val="24"/>
        </w:rPr>
        <w:t>In each project, feature “Team Management” allow PM to allocate resource for the project.</w:t>
      </w:r>
    </w:p>
    <w:p w:rsidR="00FF2464" w:rsidRPr="00657B96" w:rsidRDefault="00FF2464" w:rsidP="00FF2464">
      <w:pPr>
        <w:ind w:left="360" w:hanging="360"/>
        <w:rPr>
          <w:rFonts w:ascii="Times New Roman" w:hAnsi="Times New Roman" w:cs="Times New Roman"/>
          <w:sz w:val="24"/>
          <w:szCs w:val="24"/>
        </w:rPr>
      </w:pPr>
      <w:r w:rsidRPr="00657B96">
        <w:rPr>
          <w:rFonts w:ascii="Times New Roman" w:hAnsi="Times New Roman" w:cs="Times New Roman"/>
          <w:noProof/>
          <w:sz w:val="24"/>
          <w:szCs w:val="24"/>
          <w:lang w:eastAsia="ja-JP"/>
        </w:rPr>
        <w:drawing>
          <wp:inline distT="0" distB="0" distL="0" distR="0" wp14:anchorId="3B2DE9EE" wp14:editId="6B742F24">
            <wp:extent cx="5580380" cy="1613123"/>
            <wp:effectExtent l="0" t="0" r="1270" b="6350"/>
            <wp:docPr id="27" name="Picture 27" descr="C:\Users\DuyNgo\Desktop\Team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yNgo\Desktop\TeamManagement.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580380" cy="1613123"/>
                    </a:xfrm>
                    <a:prstGeom prst="rect">
                      <a:avLst/>
                    </a:prstGeom>
                    <a:noFill/>
                    <a:ln>
                      <a:noFill/>
                    </a:ln>
                  </pic:spPr>
                </pic:pic>
              </a:graphicData>
            </a:graphic>
          </wp:inline>
        </w:drawing>
      </w:r>
    </w:p>
    <w:p w:rsidR="00FF2464" w:rsidRPr="00657B96" w:rsidRDefault="00FF2464" w:rsidP="00FF2464">
      <w:pPr>
        <w:pStyle w:val="Heading4"/>
        <w:rPr>
          <w:rFonts w:ascii="Times New Roman" w:hAnsi="Times New Roman" w:cs="Times New Roman"/>
          <w:sz w:val="24"/>
          <w:szCs w:val="24"/>
        </w:rPr>
      </w:pPr>
      <w:bookmarkStart w:id="18615" w:name="_Toc332441168"/>
      <w:bookmarkStart w:id="18616" w:name="_Toc332775129"/>
      <w:r w:rsidRPr="00657B96">
        <w:rPr>
          <w:rFonts w:ascii="Times New Roman" w:hAnsi="Times New Roman" w:cs="Times New Roman"/>
          <w:sz w:val="24"/>
          <w:szCs w:val="24"/>
        </w:rPr>
        <w:t>2.3 View Product</w:t>
      </w:r>
      <w:bookmarkEnd w:id="18615"/>
      <w:bookmarkEnd w:id="18616"/>
    </w:p>
    <w:p w:rsidR="00FF2464" w:rsidRPr="00657B96" w:rsidRDefault="00FF2464" w:rsidP="00FF2464">
      <w:pPr>
        <w:rPr>
          <w:rFonts w:ascii="Times New Roman" w:hAnsi="Times New Roman" w:cs="Times New Roman"/>
          <w:sz w:val="24"/>
          <w:szCs w:val="24"/>
        </w:rPr>
      </w:pPr>
      <w:r w:rsidRPr="00657B96">
        <w:rPr>
          <w:rFonts w:ascii="Times New Roman" w:hAnsi="Times New Roman" w:cs="Times New Roman"/>
          <w:sz w:val="24"/>
          <w:szCs w:val="24"/>
        </w:rPr>
        <w:br/>
        <w:t>List of products of a project:</w:t>
      </w:r>
    </w:p>
    <w:p w:rsidR="00FF2464" w:rsidRPr="00657B96" w:rsidRDefault="00FF2464" w:rsidP="00FF2464">
      <w:pPr>
        <w:pStyle w:val="Heading5"/>
        <w:rPr>
          <w:rFonts w:ascii="Times New Roman" w:hAnsi="Times New Roman" w:cs="Times New Roman"/>
          <w:sz w:val="24"/>
          <w:szCs w:val="24"/>
        </w:rPr>
      </w:pPr>
      <w:r w:rsidRPr="00657B96">
        <w:rPr>
          <w:rFonts w:ascii="Times New Roman" w:hAnsi="Times New Roman" w:cs="Times New Roman"/>
          <w:sz w:val="24"/>
          <w:szCs w:val="24"/>
        </w:rPr>
        <w:t>2.3.1 Add Product</w:t>
      </w:r>
    </w:p>
    <w:p w:rsidR="00FF2464" w:rsidRPr="00657B96" w:rsidRDefault="00FF2464" w:rsidP="00FF2464">
      <w:pPr>
        <w:rPr>
          <w:rFonts w:ascii="Times New Roman" w:hAnsi="Times New Roman" w:cs="Times New Roman"/>
          <w:sz w:val="24"/>
          <w:szCs w:val="24"/>
        </w:rPr>
      </w:pPr>
      <w:r w:rsidRPr="00657B96">
        <w:rPr>
          <w:rFonts w:ascii="Times New Roman" w:hAnsi="Times New Roman" w:cs="Times New Roman"/>
          <w:sz w:val="24"/>
          <w:szCs w:val="24"/>
        </w:rPr>
        <w:t>Screen to create new product:</w:t>
      </w:r>
    </w:p>
    <w:p w:rsidR="00FF2464" w:rsidRPr="00657B96" w:rsidRDefault="00FF2464" w:rsidP="00FF2464">
      <w:pPr>
        <w:pStyle w:val="Heading5"/>
        <w:rPr>
          <w:rFonts w:ascii="Times New Roman" w:hAnsi="Times New Roman" w:cs="Times New Roman"/>
          <w:sz w:val="24"/>
          <w:szCs w:val="24"/>
        </w:rPr>
      </w:pPr>
      <w:r w:rsidRPr="00657B96">
        <w:rPr>
          <w:rFonts w:ascii="Times New Roman" w:hAnsi="Times New Roman" w:cs="Times New Roman"/>
          <w:sz w:val="24"/>
          <w:szCs w:val="24"/>
        </w:rPr>
        <w:t>2.3.2 Update Product</w:t>
      </w:r>
      <w:r w:rsidRPr="00657B96">
        <w:rPr>
          <w:rFonts w:ascii="Times New Roman" w:hAnsi="Times New Roman" w:cs="Times New Roman"/>
          <w:sz w:val="24"/>
          <w:szCs w:val="24"/>
        </w:rPr>
        <w:br/>
        <w:t>Screen to update product:</w:t>
      </w:r>
    </w:p>
    <w:p w:rsidR="00FF2464" w:rsidRPr="00657B96" w:rsidRDefault="00FF2464" w:rsidP="00FF2464">
      <w:pPr>
        <w:pStyle w:val="Heading5"/>
        <w:rPr>
          <w:rFonts w:ascii="Times New Roman" w:hAnsi="Times New Roman" w:cs="Times New Roman"/>
          <w:sz w:val="24"/>
          <w:szCs w:val="24"/>
        </w:rPr>
      </w:pPr>
      <w:r w:rsidRPr="00657B96">
        <w:rPr>
          <w:rFonts w:ascii="Times New Roman" w:hAnsi="Times New Roman" w:cs="Times New Roman"/>
          <w:sz w:val="24"/>
          <w:szCs w:val="24"/>
        </w:rPr>
        <w:t>2.3.3 Delete Product</w:t>
      </w:r>
    </w:p>
    <w:p w:rsidR="00FF2464" w:rsidRPr="00657B96" w:rsidRDefault="00FF2464" w:rsidP="00FF2464">
      <w:pPr>
        <w:rPr>
          <w:rFonts w:ascii="Times New Roman" w:hAnsi="Times New Roman" w:cs="Times New Roman"/>
          <w:sz w:val="24"/>
          <w:szCs w:val="24"/>
        </w:rPr>
      </w:pPr>
      <w:r w:rsidRPr="00657B96">
        <w:rPr>
          <w:rFonts w:ascii="Times New Roman" w:hAnsi="Times New Roman" w:cs="Times New Roman"/>
          <w:sz w:val="24"/>
          <w:szCs w:val="24"/>
        </w:rPr>
        <w:t>Delete product:</w:t>
      </w:r>
    </w:p>
    <w:p w:rsidR="00FF2464" w:rsidRPr="00657B96" w:rsidRDefault="00FF2464" w:rsidP="00FF2464">
      <w:pPr>
        <w:pStyle w:val="Heading4"/>
        <w:rPr>
          <w:rFonts w:ascii="Times New Roman" w:hAnsi="Times New Roman" w:cs="Times New Roman"/>
          <w:sz w:val="24"/>
          <w:szCs w:val="24"/>
        </w:rPr>
      </w:pPr>
      <w:bookmarkStart w:id="18617" w:name="_Toc332441169"/>
      <w:bookmarkStart w:id="18618" w:name="_Toc332775130"/>
      <w:r w:rsidRPr="00657B96">
        <w:rPr>
          <w:rFonts w:ascii="Times New Roman" w:hAnsi="Times New Roman" w:cs="Times New Roman"/>
          <w:sz w:val="24"/>
          <w:szCs w:val="24"/>
        </w:rPr>
        <w:lastRenderedPageBreak/>
        <w:t>2.4 View Requirement</w:t>
      </w:r>
      <w:bookmarkEnd w:id="18617"/>
      <w:bookmarkEnd w:id="18618"/>
    </w:p>
    <w:p w:rsidR="00FF2464" w:rsidRPr="00657B96" w:rsidRDefault="00FF2464" w:rsidP="00FF2464">
      <w:pPr>
        <w:rPr>
          <w:rFonts w:ascii="Times New Roman" w:hAnsi="Times New Roman" w:cs="Times New Roman"/>
          <w:sz w:val="24"/>
          <w:szCs w:val="24"/>
        </w:rPr>
      </w:pPr>
      <w:r w:rsidRPr="00657B96">
        <w:rPr>
          <w:rFonts w:ascii="Times New Roman" w:hAnsi="Times New Roman" w:cs="Times New Roman"/>
          <w:sz w:val="24"/>
          <w:szCs w:val="24"/>
        </w:rPr>
        <w:t>Go to Requirement Portlet, user can see list of joined project, click on project links, list of requirements of that project display:</w:t>
      </w:r>
      <w:r w:rsidRPr="00657B96">
        <w:rPr>
          <w:rFonts w:ascii="Times New Roman" w:hAnsi="Times New Roman" w:cs="Times New Roman"/>
          <w:sz w:val="24"/>
          <w:szCs w:val="24"/>
        </w:rPr>
        <w:br/>
      </w:r>
      <w:r w:rsidRPr="00657B96">
        <w:rPr>
          <w:rFonts w:ascii="Times New Roman" w:hAnsi="Times New Roman" w:cs="Times New Roman"/>
          <w:noProof/>
          <w:sz w:val="24"/>
          <w:szCs w:val="24"/>
          <w:lang w:eastAsia="ja-JP"/>
        </w:rPr>
        <w:drawing>
          <wp:inline distT="0" distB="0" distL="0" distR="0" wp14:anchorId="6341768E" wp14:editId="616E16CD">
            <wp:extent cx="5580380" cy="2350491"/>
            <wp:effectExtent l="0" t="0" r="1270" b="0"/>
            <wp:docPr id="28" name="Picture 28" descr="C:\Users\DuyNgo\Desktop\ScreenHunter_02 Aug. 11 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uyNgo\Desktop\ScreenHunter_02 Aug. 11 08.44.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580380" cy="2350491"/>
                    </a:xfrm>
                    <a:prstGeom prst="rect">
                      <a:avLst/>
                    </a:prstGeom>
                    <a:noFill/>
                    <a:ln>
                      <a:noFill/>
                    </a:ln>
                  </pic:spPr>
                </pic:pic>
              </a:graphicData>
            </a:graphic>
          </wp:inline>
        </w:drawing>
      </w:r>
    </w:p>
    <w:p w:rsidR="00FF2464" w:rsidRPr="00657B96" w:rsidRDefault="00FF2464" w:rsidP="00FF2464">
      <w:pPr>
        <w:rPr>
          <w:rFonts w:ascii="Times New Roman" w:hAnsi="Times New Roman" w:cs="Times New Roman"/>
          <w:sz w:val="24"/>
          <w:szCs w:val="24"/>
        </w:rPr>
      </w:pPr>
      <w:r w:rsidRPr="00657B96">
        <w:rPr>
          <w:rFonts w:ascii="Times New Roman" w:hAnsi="Times New Roman" w:cs="Times New Roman"/>
          <w:noProof/>
          <w:sz w:val="24"/>
          <w:szCs w:val="24"/>
          <w:lang w:eastAsia="ja-JP"/>
        </w:rPr>
        <w:drawing>
          <wp:inline distT="0" distB="0" distL="0" distR="0" wp14:anchorId="576DA1EB" wp14:editId="23E9A058">
            <wp:extent cx="5580380" cy="2401683"/>
            <wp:effectExtent l="0" t="0" r="1270" b="0"/>
            <wp:docPr id="29" name="Picture 29" descr="C:\Users\DuyNgo\Desktop\ScreenHunter_02 Aug. 11 0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uyNgo\Desktop\ScreenHunter_02 Aug. 11 08.52.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580380" cy="2401683"/>
                    </a:xfrm>
                    <a:prstGeom prst="rect">
                      <a:avLst/>
                    </a:prstGeom>
                    <a:noFill/>
                    <a:ln>
                      <a:noFill/>
                    </a:ln>
                  </pic:spPr>
                </pic:pic>
              </a:graphicData>
            </a:graphic>
          </wp:inline>
        </w:drawing>
      </w:r>
    </w:p>
    <w:p w:rsidR="00FF2464" w:rsidRPr="00657B96" w:rsidRDefault="00FF2464" w:rsidP="00FF2464">
      <w:pPr>
        <w:pStyle w:val="Heading5"/>
        <w:rPr>
          <w:rFonts w:ascii="Times New Roman" w:hAnsi="Times New Roman" w:cs="Times New Roman"/>
          <w:sz w:val="24"/>
          <w:szCs w:val="24"/>
        </w:rPr>
      </w:pPr>
      <w:r w:rsidRPr="00657B96">
        <w:rPr>
          <w:rFonts w:ascii="Times New Roman" w:hAnsi="Times New Roman" w:cs="Times New Roman"/>
          <w:sz w:val="24"/>
          <w:szCs w:val="24"/>
        </w:rPr>
        <w:t>2.4.1 Remove Requirement</w:t>
      </w:r>
    </w:p>
    <w:p w:rsidR="00FF2464" w:rsidRPr="00657B96" w:rsidRDefault="00FF2464" w:rsidP="00FF2464">
      <w:pPr>
        <w:rPr>
          <w:rFonts w:ascii="Times New Roman" w:hAnsi="Times New Roman" w:cs="Times New Roman"/>
          <w:sz w:val="24"/>
          <w:szCs w:val="24"/>
        </w:rPr>
      </w:pPr>
      <w:r w:rsidRPr="00657B96">
        <w:rPr>
          <w:rFonts w:ascii="Times New Roman" w:hAnsi="Times New Roman" w:cs="Times New Roman"/>
          <w:sz w:val="24"/>
          <w:szCs w:val="24"/>
        </w:rPr>
        <w:t>Remove requirement:</w:t>
      </w:r>
      <w:r w:rsidRPr="00657B96">
        <w:rPr>
          <w:rFonts w:ascii="Times New Roman" w:hAnsi="Times New Roman" w:cs="Times New Roman"/>
          <w:sz w:val="24"/>
          <w:szCs w:val="24"/>
        </w:rPr>
        <w:br/>
      </w:r>
      <w:r w:rsidRPr="00657B96">
        <w:rPr>
          <w:rFonts w:ascii="Times New Roman" w:hAnsi="Times New Roman" w:cs="Times New Roman"/>
          <w:noProof/>
          <w:sz w:val="24"/>
          <w:szCs w:val="24"/>
          <w:lang w:eastAsia="ja-JP"/>
        </w:rPr>
        <w:drawing>
          <wp:inline distT="0" distB="0" distL="0" distR="0" wp14:anchorId="54B91FFE" wp14:editId="5D0D2CD0">
            <wp:extent cx="5580380" cy="1606061"/>
            <wp:effectExtent l="0" t="0" r="1270" b="0"/>
            <wp:docPr id="30" name="Picture 30" descr="C:\Users\DuyNgo\Desktop\ScreenHunter_02 Aug. 11 0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yNgo\Desktop\ScreenHunter_02 Aug. 11 08.46.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580380" cy="1606061"/>
                    </a:xfrm>
                    <a:prstGeom prst="rect">
                      <a:avLst/>
                    </a:prstGeom>
                    <a:noFill/>
                    <a:ln>
                      <a:noFill/>
                    </a:ln>
                  </pic:spPr>
                </pic:pic>
              </a:graphicData>
            </a:graphic>
          </wp:inline>
        </w:drawing>
      </w:r>
    </w:p>
    <w:p w:rsidR="00FF2464" w:rsidRPr="00657B96" w:rsidRDefault="00FF2464" w:rsidP="00FF2464">
      <w:pPr>
        <w:pStyle w:val="Heading5"/>
        <w:rPr>
          <w:rFonts w:ascii="Times New Roman" w:hAnsi="Times New Roman" w:cs="Times New Roman"/>
          <w:sz w:val="24"/>
          <w:szCs w:val="24"/>
        </w:rPr>
      </w:pPr>
      <w:r w:rsidRPr="00657B96">
        <w:rPr>
          <w:rFonts w:ascii="Times New Roman" w:hAnsi="Times New Roman" w:cs="Times New Roman"/>
          <w:sz w:val="24"/>
          <w:szCs w:val="24"/>
        </w:rPr>
        <w:lastRenderedPageBreak/>
        <w:t>2.4.2 Update Requirement</w:t>
      </w:r>
    </w:p>
    <w:p w:rsidR="00FF2464" w:rsidRPr="00657B96" w:rsidRDefault="00FF2464" w:rsidP="00FF2464">
      <w:pPr>
        <w:rPr>
          <w:rFonts w:ascii="Times New Roman" w:hAnsi="Times New Roman" w:cs="Times New Roman"/>
          <w:sz w:val="24"/>
          <w:szCs w:val="24"/>
        </w:rPr>
      </w:pPr>
      <w:r w:rsidRPr="00657B96">
        <w:rPr>
          <w:rFonts w:ascii="Times New Roman" w:hAnsi="Times New Roman" w:cs="Times New Roman"/>
          <w:sz w:val="24"/>
          <w:szCs w:val="24"/>
        </w:rPr>
        <w:t>Screen to update requirement.</w:t>
      </w:r>
      <w:r w:rsidRPr="00657B96">
        <w:rPr>
          <w:rFonts w:ascii="Times New Roman" w:hAnsi="Times New Roman" w:cs="Times New Roman"/>
          <w:sz w:val="24"/>
          <w:szCs w:val="24"/>
        </w:rPr>
        <w:br/>
      </w:r>
      <w:r w:rsidRPr="00657B96">
        <w:rPr>
          <w:rFonts w:ascii="Times New Roman" w:hAnsi="Times New Roman" w:cs="Times New Roman"/>
          <w:noProof/>
          <w:sz w:val="24"/>
          <w:szCs w:val="24"/>
          <w:lang w:eastAsia="ja-JP"/>
        </w:rPr>
        <w:drawing>
          <wp:inline distT="0" distB="0" distL="0" distR="0" wp14:anchorId="5D7D03B9" wp14:editId="2004BA15">
            <wp:extent cx="5581650" cy="6153150"/>
            <wp:effectExtent l="0" t="0" r="0" b="0"/>
            <wp:docPr id="31" name="Picture 31" descr="C:\Users\DuyNgo\Desktop\requiremen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yNgo\Desktop\requirement4.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581650" cy="6153150"/>
                    </a:xfrm>
                    <a:prstGeom prst="rect">
                      <a:avLst/>
                    </a:prstGeom>
                    <a:noFill/>
                    <a:ln>
                      <a:noFill/>
                    </a:ln>
                  </pic:spPr>
                </pic:pic>
              </a:graphicData>
            </a:graphic>
          </wp:inline>
        </w:drawing>
      </w:r>
    </w:p>
    <w:p w:rsidR="00FF2464" w:rsidRPr="00657B96" w:rsidRDefault="00FF2464" w:rsidP="00FF2464">
      <w:pPr>
        <w:pStyle w:val="Heading5"/>
        <w:rPr>
          <w:rFonts w:ascii="Times New Roman" w:hAnsi="Times New Roman" w:cs="Times New Roman"/>
          <w:sz w:val="24"/>
          <w:szCs w:val="24"/>
        </w:rPr>
      </w:pPr>
      <w:r w:rsidRPr="00657B96">
        <w:rPr>
          <w:rFonts w:ascii="Times New Roman" w:hAnsi="Times New Roman" w:cs="Times New Roman"/>
          <w:sz w:val="24"/>
          <w:szCs w:val="24"/>
        </w:rPr>
        <w:lastRenderedPageBreak/>
        <w:t>2.4.3 Add Requirement</w:t>
      </w:r>
      <w:r w:rsidRPr="00657B96">
        <w:rPr>
          <w:rFonts w:ascii="Times New Roman" w:hAnsi="Times New Roman" w:cs="Times New Roman"/>
          <w:sz w:val="24"/>
          <w:szCs w:val="24"/>
        </w:rPr>
        <w:br/>
        <w:t>Screen to add new requirement to a project:</w:t>
      </w:r>
    </w:p>
    <w:p w:rsidR="00FF2464" w:rsidRPr="00657B96" w:rsidRDefault="00FF2464" w:rsidP="00FF2464">
      <w:pPr>
        <w:rPr>
          <w:rFonts w:ascii="Times New Roman" w:hAnsi="Times New Roman" w:cs="Times New Roman"/>
          <w:sz w:val="24"/>
          <w:szCs w:val="24"/>
        </w:rPr>
      </w:pPr>
      <w:r w:rsidRPr="00657B96">
        <w:rPr>
          <w:rFonts w:ascii="Times New Roman" w:hAnsi="Times New Roman" w:cs="Times New Roman"/>
          <w:noProof/>
          <w:sz w:val="24"/>
          <w:szCs w:val="24"/>
          <w:lang w:eastAsia="ja-JP"/>
        </w:rPr>
        <w:drawing>
          <wp:inline distT="0" distB="0" distL="0" distR="0" wp14:anchorId="7063845A" wp14:editId="34D970E6">
            <wp:extent cx="5848350" cy="4886869"/>
            <wp:effectExtent l="0" t="0" r="0" b="9525"/>
            <wp:docPr id="64" name="Picture 64" descr="C:\Users\DuyNgo\Desktop\requirem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uyNgo\Desktop\requirement3.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848350" cy="4886869"/>
                    </a:xfrm>
                    <a:prstGeom prst="rect">
                      <a:avLst/>
                    </a:prstGeom>
                    <a:noFill/>
                    <a:ln>
                      <a:noFill/>
                    </a:ln>
                  </pic:spPr>
                </pic:pic>
              </a:graphicData>
            </a:graphic>
          </wp:inline>
        </w:drawing>
      </w:r>
    </w:p>
    <w:p w:rsidR="00FF2464" w:rsidRPr="00657B96" w:rsidRDefault="00FF2464" w:rsidP="00FF2464">
      <w:pPr>
        <w:pStyle w:val="Heading4"/>
        <w:rPr>
          <w:rFonts w:ascii="Times New Roman" w:hAnsi="Times New Roman" w:cs="Times New Roman"/>
          <w:sz w:val="24"/>
          <w:szCs w:val="24"/>
        </w:rPr>
      </w:pPr>
      <w:bookmarkStart w:id="18619" w:name="_Toc332441170"/>
      <w:bookmarkStart w:id="18620" w:name="_Toc332775131"/>
      <w:r w:rsidRPr="00657B96">
        <w:rPr>
          <w:rFonts w:ascii="Times New Roman" w:hAnsi="Times New Roman" w:cs="Times New Roman"/>
          <w:sz w:val="24"/>
          <w:szCs w:val="24"/>
        </w:rPr>
        <w:t>2. 5View Planner</w:t>
      </w:r>
      <w:bookmarkEnd w:id="18619"/>
      <w:bookmarkEnd w:id="18620"/>
    </w:p>
    <w:p w:rsidR="00FF2464" w:rsidRPr="00657B96" w:rsidRDefault="00FF2464" w:rsidP="00FF2464">
      <w:pPr>
        <w:rPr>
          <w:rFonts w:ascii="Times New Roman" w:hAnsi="Times New Roman" w:cs="Times New Roman"/>
          <w:sz w:val="24"/>
          <w:szCs w:val="24"/>
        </w:rPr>
      </w:pPr>
      <w:r w:rsidRPr="00657B96">
        <w:rPr>
          <w:rFonts w:ascii="Times New Roman" w:hAnsi="Times New Roman" w:cs="Times New Roman"/>
          <w:sz w:val="24"/>
          <w:szCs w:val="24"/>
        </w:rPr>
        <w:t>Go to Planner Portlet, user can see list of joined project, click on project links, list of tasks of that project display:</w:t>
      </w:r>
      <w:r w:rsidRPr="00657B96">
        <w:rPr>
          <w:rFonts w:ascii="Times New Roman" w:hAnsi="Times New Roman" w:cs="Times New Roman"/>
          <w:sz w:val="24"/>
          <w:szCs w:val="24"/>
        </w:rPr>
        <w:br/>
      </w:r>
      <w:r w:rsidRPr="00657B96">
        <w:rPr>
          <w:rFonts w:ascii="Times New Roman" w:hAnsi="Times New Roman" w:cs="Times New Roman"/>
          <w:noProof/>
          <w:sz w:val="24"/>
          <w:szCs w:val="24"/>
          <w:lang w:eastAsia="ja-JP"/>
        </w:rPr>
        <w:drawing>
          <wp:inline distT="0" distB="0" distL="0" distR="0" wp14:anchorId="14CCF94E" wp14:editId="1684DF55">
            <wp:extent cx="5580380" cy="1888526"/>
            <wp:effectExtent l="0" t="0" r="1270" b="0"/>
            <wp:docPr id="65" name="Picture 65" descr="C:\Users\DuyNgo\Desktop\ScreenHunter_02 Aug. 11 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yNgo\Desktop\ScreenHunter_02 Aug. 11 08.33.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580380" cy="1888526"/>
                    </a:xfrm>
                    <a:prstGeom prst="rect">
                      <a:avLst/>
                    </a:prstGeom>
                    <a:noFill/>
                    <a:ln>
                      <a:noFill/>
                    </a:ln>
                  </pic:spPr>
                </pic:pic>
              </a:graphicData>
            </a:graphic>
          </wp:inline>
        </w:drawing>
      </w:r>
    </w:p>
    <w:p w:rsidR="00FF2464" w:rsidRPr="00657B96" w:rsidRDefault="00FF2464" w:rsidP="00FF2464">
      <w:pPr>
        <w:rPr>
          <w:rFonts w:ascii="Times New Roman" w:hAnsi="Times New Roman" w:cs="Times New Roman"/>
          <w:sz w:val="24"/>
          <w:szCs w:val="24"/>
        </w:rPr>
      </w:pPr>
      <w:r w:rsidRPr="00657B96">
        <w:rPr>
          <w:rFonts w:ascii="Times New Roman" w:hAnsi="Times New Roman" w:cs="Times New Roman"/>
          <w:noProof/>
          <w:sz w:val="24"/>
          <w:szCs w:val="24"/>
          <w:lang w:eastAsia="ja-JP"/>
        </w:rPr>
        <w:lastRenderedPageBreak/>
        <w:drawing>
          <wp:inline distT="0" distB="0" distL="0" distR="0" wp14:anchorId="027889FD" wp14:editId="655254AC">
            <wp:extent cx="5580380" cy="1746378"/>
            <wp:effectExtent l="0" t="0" r="1270" b="6350"/>
            <wp:docPr id="66" name="Picture 66" descr="C:\Users\DuyNgo\Desktop\ScreenHunter_02 Aug. 11 0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yNgo\Desktop\ScreenHunter_02 Aug. 11 08.38.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580380" cy="1746378"/>
                    </a:xfrm>
                    <a:prstGeom prst="rect">
                      <a:avLst/>
                    </a:prstGeom>
                    <a:noFill/>
                    <a:ln>
                      <a:noFill/>
                    </a:ln>
                  </pic:spPr>
                </pic:pic>
              </a:graphicData>
            </a:graphic>
          </wp:inline>
        </w:drawing>
      </w:r>
    </w:p>
    <w:p w:rsidR="00FF2464" w:rsidRPr="00657B96" w:rsidRDefault="00FF2464" w:rsidP="00FF2464">
      <w:pPr>
        <w:pStyle w:val="Heading5"/>
        <w:rPr>
          <w:rFonts w:ascii="Times New Roman" w:hAnsi="Times New Roman" w:cs="Times New Roman"/>
          <w:sz w:val="24"/>
          <w:szCs w:val="24"/>
        </w:rPr>
      </w:pPr>
      <w:r w:rsidRPr="00657B96">
        <w:rPr>
          <w:rFonts w:ascii="Times New Roman" w:hAnsi="Times New Roman" w:cs="Times New Roman"/>
          <w:sz w:val="24"/>
          <w:szCs w:val="24"/>
        </w:rPr>
        <w:t>2.5.1 Add/ Update task</w:t>
      </w:r>
    </w:p>
    <w:p w:rsidR="00FF2464" w:rsidRPr="00657B96" w:rsidRDefault="00FF2464" w:rsidP="00FF2464">
      <w:pPr>
        <w:rPr>
          <w:rFonts w:ascii="Times New Roman" w:hAnsi="Times New Roman" w:cs="Times New Roman"/>
          <w:sz w:val="24"/>
          <w:szCs w:val="24"/>
        </w:rPr>
      </w:pPr>
      <w:r w:rsidRPr="00657B96">
        <w:rPr>
          <w:rFonts w:ascii="Times New Roman" w:hAnsi="Times New Roman" w:cs="Times New Roman"/>
          <w:noProof/>
          <w:sz w:val="24"/>
          <w:szCs w:val="24"/>
          <w:lang w:eastAsia="ja-JP"/>
        </w:rPr>
        <w:drawing>
          <wp:inline distT="0" distB="0" distL="0" distR="0" wp14:anchorId="2287394F" wp14:editId="38AE489E">
            <wp:extent cx="5580380" cy="3000770"/>
            <wp:effectExtent l="0" t="0" r="1270" b="9525"/>
            <wp:docPr id="67" name="Picture 67" descr="C:\Users\DuyNgo\Desktop\ScreenHunter_02 Aug. 11 0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yNgo\Desktop\ScreenHunter_02 Aug. 11 08.39.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580380" cy="3000770"/>
                    </a:xfrm>
                    <a:prstGeom prst="rect">
                      <a:avLst/>
                    </a:prstGeom>
                    <a:noFill/>
                    <a:ln>
                      <a:noFill/>
                    </a:ln>
                  </pic:spPr>
                </pic:pic>
              </a:graphicData>
            </a:graphic>
          </wp:inline>
        </w:drawing>
      </w:r>
    </w:p>
    <w:p w:rsidR="00FF2464" w:rsidRPr="00657B96" w:rsidRDefault="00FF2464" w:rsidP="00FF2464">
      <w:pPr>
        <w:pStyle w:val="Heading4"/>
        <w:rPr>
          <w:rFonts w:ascii="Times New Roman" w:hAnsi="Times New Roman" w:cs="Times New Roman"/>
          <w:sz w:val="24"/>
          <w:szCs w:val="24"/>
        </w:rPr>
      </w:pPr>
      <w:bookmarkStart w:id="18621" w:name="_Toc332441171"/>
      <w:bookmarkStart w:id="18622" w:name="_Toc332775132"/>
      <w:r w:rsidRPr="00657B96">
        <w:rPr>
          <w:rFonts w:ascii="Times New Roman" w:hAnsi="Times New Roman" w:cs="Times New Roman"/>
          <w:sz w:val="24"/>
          <w:szCs w:val="24"/>
        </w:rPr>
        <w:t>2.6 View Timesheet</w:t>
      </w:r>
      <w:bookmarkEnd w:id="18621"/>
      <w:bookmarkEnd w:id="18622"/>
    </w:p>
    <w:p w:rsidR="00FF2464" w:rsidRPr="00657B96" w:rsidRDefault="00FF2464" w:rsidP="00FF2464">
      <w:pPr>
        <w:rPr>
          <w:rFonts w:ascii="Times New Roman" w:hAnsi="Times New Roman" w:cs="Times New Roman"/>
          <w:sz w:val="24"/>
          <w:szCs w:val="24"/>
        </w:rPr>
      </w:pPr>
      <w:r w:rsidRPr="00657B96">
        <w:rPr>
          <w:rFonts w:ascii="Times New Roman" w:hAnsi="Times New Roman" w:cs="Times New Roman"/>
          <w:sz w:val="24"/>
          <w:szCs w:val="24"/>
        </w:rPr>
        <w:t>Go to Timesheet Portlet, user can see list of joined project, click on project links, and list of timesheets display (can be sort, search by project):</w:t>
      </w:r>
    </w:p>
    <w:p w:rsidR="00FF2464" w:rsidRPr="00657B96" w:rsidRDefault="00FF2464" w:rsidP="00FF2464">
      <w:pPr>
        <w:rPr>
          <w:rFonts w:ascii="Times New Roman" w:hAnsi="Times New Roman" w:cs="Times New Roman"/>
          <w:sz w:val="24"/>
          <w:szCs w:val="24"/>
        </w:rPr>
      </w:pPr>
    </w:p>
    <w:p w:rsidR="00FF2464" w:rsidRPr="00657B96" w:rsidRDefault="00FF2464" w:rsidP="00FF2464">
      <w:pPr>
        <w:rPr>
          <w:rFonts w:ascii="Times New Roman" w:hAnsi="Times New Roman" w:cs="Times New Roman"/>
          <w:sz w:val="24"/>
          <w:szCs w:val="24"/>
        </w:rPr>
      </w:pPr>
      <w:r w:rsidRPr="00657B96">
        <w:rPr>
          <w:rFonts w:ascii="Times New Roman" w:hAnsi="Times New Roman" w:cs="Times New Roman"/>
          <w:noProof/>
          <w:sz w:val="24"/>
          <w:szCs w:val="24"/>
          <w:lang w:eastAsia="ja-JP"/>
        </w:rPr>
        <w:lastRenderedPageBreak/>
        <w:drawing>
          <wp:inline distT="0" distB="0" distL="0" distR="0" wp14:anchorId="1124A2BA" wp14:editId="45837E6E">
            <wp:extent cx="5580380" cy="2790190"/>
            <wp:effectExtent l="0" t="0" r="1270" b="0"/>
            <wp:docPr id="68" name="Picture 68" descr="C:\Users\DuyNgo\Desktop\timeshe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uyNgo\Desktop\timesheet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580380" cy="2790190"/>
                    </a:xfrm>
                    <a:prstGeom prst="rect">
                      <a:avLst/>
                    </a:prstGeom>
                    <a:noFill/>
                    <a:ln>
                      <a:noFill/>
                    </a:ln>
                  </pic:spPr>
                </pic:pic>
              </a:graphicData>
            </a:graphic>
          </wp:inline>
        </w:drawing>
      </w:r>
    </w:p>
    <w:p w:rsidR="00FF2464" w:rsidRPr="00657B96" w:rsidRDefault="00FF2464" w:rsidP="00FF2464">
      <w:pPr>
        <w:pStyle w:val="Heading5"/>
        <w:rPr>
          <w:rFonts w:ascii="Times New Roman" w:hAnsi="Times New Roman" w:cs="Times New Roman"/>
          <w:sz w:val="24"/>
          <w:szCs w:val="24"/>
        </w:rPr>
      </w:pPr>
      <w:r w:rsidRPr="00657B96">
        <w:rPr>
          <w:rFonts w:ascii="Times New Roman" w:hAnsi="Times New Roman" w:cs="Times New Roman"/>
          <w:sz w:val="24"/>
          <w:szCs w:val="24"/>
        </w:rPr>
        <w:t>2.6.1 Add Timesheet</w:t>
      </w:r>
    </w:p>
    <w:p w:rsidR="00FF2464" w:rsidRPr="00657B96" w:rsidRDefault="00FF2464" w:rsidP="00FF2464">
      <w:pPr>
        <w:rPr>
          <w:rFonts w:ascii="Times New Roman" w:hAnsi="Times New Roman" w:cs="Times New Roman"/>
          <w:sz w:val="24"/>
          <w:szCs w:val="24"/>
        </w:rPr>
      </w:pPr>
      <w:r w:rsidRPr="00657B96">
        <w:rPr>
          <w:rFonts w:ascii="Times New Roman" w:hAnsi="Times New Roman" w:cs="Times New Roman"/>
          <w:noProof/>
          <w:sz w:val="24"/>
          <w:szCs w:val="24"/>
          <w:lang w:eastAsia="ja-JP"/>
        </w:rPr>
        <w:drawing>
          <wp:inline distT="0" distB="0" distL="0" distR="0" wp14:anchorId="60961907" wp14:editId="794AFDED">
            <wp:extent cx="5580380" cy="3447878"/>
            <wp:effectExtent l="0" t="0" r="1270" b="635"/>
            <wp:docPr id="69" name="Picture 69" descr="C:\Users\DuyNgo\Desktop\timesheet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uyNgo\Desktop\timesheetadd.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580380" cy="3447878"/>
                    </a:xfrm>
                    <a:prstGeom prst="rect">
                      <a:avLst/>
                    </a:prstGeom>
                    <a:noFill/>
                    <a:ln>
                      <a:noFill/>
                    </a:ln>
                  </pic:spPr>
                </pic:pic>
              </a:graphicData>
            </a:graphic>
          </wp:inline>
        </w:drawing>
      </w:r>
    </w:p>
    <w:p w:rsidR="00FF2464" w:rsidRPr="00657B96" w:rsidRDefault="00FF2464" w:rsidP="00FF2464">
      <w:pPr>
        <w:pStyle w:val="Heading5"/>
        <w:rPr>
          <w:rFonts w:ascii="Times New Roman" w:hAnsi="Times New Roman" w:cs="Times New Roman"/>
          <w:sz w:val="24"/>
          <w:szCs w:val="24"/>
        </w:rPr>
      </w:pPr>
      <w:r w:rsidRPr="00657B96">
        <w:rPr>
          <w:rFonts w:ascii="Times New Roman" w:hAnsi="Times New Roman" w:cs="Times New Roman"/>
          <w:sz w:val="24"/>
          <w:szCs w:val="24"/>
        </w:rPr>
        <w:t>2.6.2 Update Timesheet</w:t>
      </w:r>
    </w:p>
    <w:p w:rsidR="00FF2464" w:rsidRPr="00657B96" w:rsidRDefault="00FF2464" w:rsidP="00FF2464">
      <w:pPr>
        <w:rPr>
          <w:rFonts w:ascii="Times New Roman" w:hAnsi="Times New Roman" w:cs="Times New Roman"/>
          <w:sz w:val="24"/>
          <w:szCs w:val="24"/>
        </w:rPr>
      </w:pPr>
      <w:r w:rsidRPr="00657B96">
        <w:rPr>
          <w:rFonts w:ascii="Times New Roman" w:hAnsi="Times New Roman" w:cs="Times New Roman"/>
          <w:noProof/>
          <w:sz w:val="24"/>
          <w:szCs w:val="24"/>
          <w:lang w:eastAsia="ja-JP"/>
        </w:rPr>
        <w:drawing>
          <wp:inline distT="0" distB="0" distL="0" distR="0" wp14:anchorId="4CFC6BE0" wp14:editId="0AC3571B">
            <wp:extent cx="5580380" cy="1606324"/>
            <wp:effectExtent l="0" t="0" r="1270" b="0"/>
            <wp:docPr id="70" name="Picture 70" descr="C:\Users\DuyNgo\Desktop\timeshe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yNgo\Desktop\timesheet2.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580380" cy="1606324"/>
                    </a:xfrm>
                    <a:prstGeom prst="rect">
                      <a:avLst/>
                    </a:prstGeom>
                    <a:noFill/>
                    <a:ln>
                      <a:noFill/>
                    </a:ln>
                  </pic:spPr>
                </pic:pic>
              </a:graphicData>
            </a:graphic>
          </wp:inline>
        </w:drawing>
      </w:r>
    </w:p>
    <w:p w:rsidR="00FF2464" w:rsidRPr="00657B96" w:rsidRDefault="00FF2464" w:rsidP="00FF2464">
      <w:pPr>
        <w:pStyle w:val="Heading5"/>
        <w:rPr>
          <w:rFonts w:ascii="Times New Roman" w:hAnsi="Times New Roman" w:cs="Times New Roman"/>
          <w:sz w:val="24"/>
          <w:szCs w:val="24"/>
        </w:rPr>
      </w:pPr>
      <w:r w:rsidRPr="00657B96">
        <w:rPr>
          <w:rFonts w:ascii="Times New Roman" w:hAnsi="Times New Roman" w:cs="Times New Roman"/>
          <w:sz w:val="24"/>
          <w:szCs w:val="24"/>
        </w:rPr>
        <w:lastRenderedPageBreak/>
        <w:t>26.3 Delete/ Approve/ Reject Timesheet</w:t>
      </w:r>
    </w:p>
    <w:p w:rsidR="00FF2464" w:rsidRPr="00657B96" w:rsidRDefault="00FF2464" w:rsidP="00FF2464">
      <w:pPr>
        <w:rPr>
          <w:rFonts w:ascii="Times New Roman" w:hAnsi="Times New Roman" w:cs="Times New Roman"/>
          <w:sz w:val="24"/>
          <w:szCs w:val="24"/>
        </w:rPr>
      </w:pPr>
      <w:r w:rsidRPr="00657B96">
        <w:rPr>
          <w:rFonts w:ascii="Times New Roman" w:hAnsi="Times New Roman" w:cs="Times New Roman"/>
          <w:noProof/>
          <w:sz w:val="24"/>
          <w:szCs w:val="24"/>
          <w:lang w:eastAsia="ja-JP"/>
        </w:rPr>
        <w:drawing>
          <wp:inline distT="0" distB="0" distL="0" distR="0" wp14:anchorId="02F15B6A" wp14:editId="004C9241">
            <wp:extent cx="5580380" cy="2874537"/>
            <wp:effectExtent l="0" t="0" r="1270" b="2540"/>
            <wp:docPr id="71" name="Picture 71" descr="C:\Users\DuyNgo\Desktop\timesheet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yNgo\Desktop\timesheetdelete.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580380" cy="2874537"/>
                    </a:xfrm>
                    <a:prstGeom prst="rect">
                      <a:avLst/>
                    </a:prstGeom>
                    <a:noFill/>
                    <a:ln>
                      <a:noFill/>
                    </a:ln>
                  </pic:spPr>
                </pic:pic>
              </a:graphicData>
            </a:graphic>
          </wp:inline>
        </w:drawing>
      </w:r>
    </w:p>
    <w:p w:rsidR="00FF2464" w:rsidRPr="00657B96" w:rsidRDefault="00FF2464" w:rsidP="00FF2464">
      <w:pPr>
        <w:pStyle w:val="Heading4"/>
        <w:rPr>
          <w:rFonts w:ascii="Times New Roman" w:hAnsi="Times New Roman" w:cs="Times New Roman"/>
          <w:sz w:val="24"/>
          <w:szCs w:val="24"/>
        </w:rPr>
      </w:pPr>
      <w:bookmarkStart w:id="18623" w:name="_Toc332441172"/>
      <w:bookmarkStart w:id="18624" w:name="_Toc332775133"/>
      <w:r w:rsidRPr="00657B96">
        <w:rPr>
          <w:rFonts w:ascii="Times New Roman" w:hAnsi="Times New Roman" w:cs="Times New Roman"/>
          <w:sz w:val="24"/>
          <w:szCs w:val="24"/>
        </w:rPr>
        <w:t>2.7 View Defect</w:t>
      </w:r>
      <w:bookmarkEnd w:id="18623"/>
      <w:bookmarkEnd w:id="18624"/>
    </w:p>
    <w:p w:rsidR="00FF2464" w:rsidRPr="00657B96" w:rsidRDefault="00FF2464" w:rsidP="00FF2464">
      <w:pPr>
        <w:pStyle w:val="Heading5"/>
        <w:rPr>
          <w:rFonts w:ascii="Times New Roman" w:hAnsi="Times New Roman" w:cs="Times New Roman"/>
          <w:sz w:val="24"/>
          <w:szCs w:val="24"/>
        </w:rPr>
      </w:pPr>
      <w:r w:rsidRPr="00657B96">
        <w:rPr>
          <w:rFonts w:ascii="Times New Roman" w:hAnsi="Times New Roman" w:cs="Times New Roman"/>
          <w:sz w:val="24"/>
          <w:szCs w:val="24"/>
        </w:rPr>
        <w:t>2.7.1 Log Defect</w:t>
      </w:r>
    </w:p>
    <w:p w:rsidR="00FF2464" w:rsidRPr="00657B96" w:rsidRDefault="00FF2464" w:rsidP="00A90D5A">
      <w:pPr>
        <w:pStyle w:val="Heading5"/>
        <w:numPr>
          <w:ilvl w:val="2"/>
          <w:numId w:val="126"/>
        </w:numPr>
        <w:rPr>
          <w:rFonts w:ascii="Times New Roman" w:hAnsi="Times New Roman" w:cs="Times New Roman"/>
          <w:sz w:val="24"/>
          <w:szCs w:val="24"/>
        </w:rPr>
      </w:pPr>
      <w:r w:rsidRPr="00657B96">
        <w:rPr>
          <w:rFonts w:ascii="Times New Roman" w:hAnsi="Times New Roman" w:cs="Times New Roman"/>
          <w:sz w:val="24"/>
          <w:szCs w:val="24"/>
        </w:rPr>
        <w:t>Assign Defect</w:t>
      </w:r>
    </w:p>
    <w:p w:rsidR="00FF2464" w:rsidRPr="00657B96" w:rsidRDefault="00A90D5A" w:rsidP="00A90D5A">
      <w:pPr>
        <w:pStyle w:val="Heading3"/>
        <w:tabs>
          <w:tab w:val="left" w:pos="270"/>
        </w:tabs>
        <w:rPr>
          <w:rFonts w:ascii="Times New Roman" w:hAnsi="Times New Roman" w:cs="Times New Roman"/>
          <w:sz w:val="24"/>
          <w:szCs w:val="24"/>
        </w:rPr>
      </w:pPr>
      <w:bookmarkStart w:id="18625" w:name="_Toc332441173"/>
      <w:bookmarkStart w:id="18626" w:name="_Toc332775134"/>
      <w:r w:rsidRPr="00657B96">
        <w:rPr>
          <w:rFonts w:ascii="Times New Roman" w:hAnsi="Times New Roman" w:cs="Times New Roman"/>
          <w:sz w:val="24"/>
          <w:szCs w:val="24"/>
        </w:rPr>
        <w:t xml:space="preserve">3. </w:t>
      </w:r>
      <w:r w:rsidR="00FF2464" w:rsidRPr="00657B96">
        <w:rPr>
          <w:rFonts w:ascii="Times New Roman" w:hAnsi="Times New Roman" w:cs="Times New Roman"/>
          <w:sz w:val="24"/>
          <w:szCs w:val="24"/>
        </w:rPr>
        <w:t>Admin Guide</w:t>
      </w:r>
      <w:bookmarkEnd w:id="18625"/>
      <w:bookmarkEnd w:id="18626"/>
    </w:p>
    <w:p w:rsidR="00FF2464" w:rsidRPr="00657B96" w:rsidRDefault="00FF2464" w:rsidP="00FF2464">
      <w:pPr>
        <w:pStyle w:val="ListParagraph"/>
        <w:ind w:hanging="360"/>
        <w:rPr>
          <w:rFonts w:ascii="Times New Roman" w:hAnsi="Times New Roman" w:cs="Times New Roman"/>
          <w:sz w:val="24"/>
          <w:szCs w:val="24"/>
        </w:rPr>
      </w:pPr>
      <w:r w:rsidRPr="00657B96">
        <w:rPr>
          <w:rFonts w:ascii="Times New Roman" w:hAnsi="Times New Roman" w:cs="Times New Roman"/>
          <w:sz w:val="24"/>
          <w:szCs w:val="24"/>
        </w:rPr>
        <w:t xml:space="preserve">3.1 Create User </w:t>
      </w:r>
    </w:p>
    <w:p w:rsidR="00FF2464" w:rsidRPr="00657B96" w:rsidRDefault="00FF2464" w:rsidP="00FF2464">
      <w:pPr>
        <w:pStyle w:val="ListParagraph"/>
        <w:ind w:hanging="360"/>
        <w:rPr>
          <w:rFonts w:ascii="Times New Roman" w:hAnsi="Times New Roman" w:cs="Times New Roman"/>
          <w:sz w:val="24"/>
          <w:szCs w:val="24"/>
        </w:rPr>
      </w:pPr>
      <w:r w:rsidRPr="00657B96">
        <w:rPr>
          <w:rFonts w:ascii="Times New Roman" w:hAnsi="Times New Roman" w:cs="Times New Roman"/>
          <w:sz w:val="24"/>
          <w:szCs w:val="24"/>
        </w:rPr>
        <w:t>3.2 Update User</w:t>
      </w:r>
    </w:p>
    <w:p w:rsidR="00FF2464" w:rsidRPr="00657B96" w:rsidRDefault="00FF2464" w:rsidP="00FF2464">
      <w:pPr>
        <w:pStyle w:val="ListParagraph"/>
        <w:ind w:hanging="360"/>
        <w:rPr>
          <w:rFonts w:ascii="Times New Roman" w:hAnsi="Times New Roman" w:cs="Times New Roman"/>
          <w:sz w:val="24"/>
          <w:szCs w:val="24"/>
        </w:rPr>
      </w:pPr>
      <w:r w:rsidRPr="00657B96">
        <w:rPr>
          <w:rFonts w:ascii="Times New Roman" w:hAnsi="Times New Roman" w:cs="Times New Roman"/>
          <w:sz w:val="24"/>
          <w:szCs w:val="24"/>
        </w:rPr>
        <w:t>3.3 Delete User</w:t>
      </w:r>
    </w:p>
    <w:p w:rsidR="00FF2464" w:rsidRPr="00657B96" w:rsidRDefault="00FF2464" w:rsidP="00FF2464">
      <w:pPr>
        <w:pStyle w:val="Heading3"/>
        <w:rPr>
          <w:rFonts w:ascii="Times New Roman" w:hAnsi="Times New Roman" w:cs="Times New Roman"/>
          <w:sz w:val="24"/>
          <w:szCs w:val="24"/>
        </w:rPr>
      </w:pPr>
      <w:bookmarkStart w:id="18627" w:name="_Toc332441174"/>
      <w:bookmarkStart w:id="18628" w:name="_Toc332775135"/>
      <w:r w:rsidRPr="00657B96">
        <w:rPr>
          <w:rFonts w:ascii="Times New Roman" w:hAnsi="Times New Roman" w:cs="Times New Roman"/>
          <w:sz w:val="24"/>
          <w:szCs w:val="24"/>
        </w:rPr>
        <w:t>4. Android Guide</w:t>
      </w:r>
      <w:bookmarkEnd w:id="18627"/>
      <w:bookmarkEnd w:id="18628"/>
    </w:p>
    <w:p w:rsidR="00FF2464" w:rsidRPr="00657B96" w:rsidRDefault="00FF2464" w:rsidP="00FF2464">
      <w:pPr>
        <w:pStyle w:val="ListParagraph"/>
        <w:numPr>
          <w:ilvl w:val="1"/>
          <w:numId w:val="163"/>
        </w:numPr>
        <w:rPr>
          <w:rFonts w:ascii="Times New Roman" w:hAnsi="Times New Roman" w:cs="Times New Roman"/>
          <w:sz w:val="24"/>
          <w:szCs w:val="24"/>
        </w:rPr>
      </w:pPr>
      <w:r w:rsidRPr="00657B96">
        <w:rPr>
          <w:rFonts w:ascii="Times New Roman" w:hAnsi="Times New Roman" w:cs="Times New Roman"/>
          <w:sz w:val="24"/>
          <w:szCs w:val="24"/>
        </w:rPr>
        <w:t>Copy .apk install file</w:t>
      </w:r>
    </w:p>
    <w:p w:rsidR="00FF2464" w:rsidRPr="00657B96" w:rsidRDefault="00FF2464" w:rsidP="00FF2464">
      <w:pPr>
        <w:pStyle w:val="ListParagraph"/>
        <w:numPr>
          <w:ilvl w:val="1"/>
          <w:numId w:val="163"/>
        </w:numPr>
        <w:rPr>
          <w:rFonts w:ascii="Times New Roman" w:hAnsi="Times New Roman" w:cs="Times New Roman"/>
          <w:sz w:val="24"/>
          <w:szCs w:val="24"/>
        </w:rPr>
      </w:pPr>
      <w:r w:rsidRPr="00657B96">
        <w:rPr>
          <w:rFonts w:ascii="Times New Roman" w:hAnsi="Times New Roman" w:cs="Times New Roman"/>
          <w:sz w:val="24"/>
          <w:szCs w:val="24"/>
        </w:rPr>
        <w:t>Install app</w:t>
      </w:r>
    </w:p>
    <w:p w:rsidR="00FF2464" w:rsidRPr="00657B96" w:rsidRDefault="00FF2464" w:rsidP="00FF2464">
      <w:pPr>
        <w:pStyle w:val="ListParagraph"/>
        <w:numPr>
          <w:ilvl w:val="1"/>
          <w:numId w:val="163"/>
        </w:numPr>
        <w:rPr>
          <w:rFonts w:ascii="Times New Roman" w:hAnsi="Times New Roman" w:cs="Times New Roman"/>
          <w:sz w:val="24"/>
          <w:szCs w:val="24"/>
        </w:rPr>
      </w:pPr>
      <w:r w:rsidRPr="00657B96">
        <w:rPr>
          <w:rFonts w:ascii="Times New Roman" w:hAnsi="Times New Roman" w:cs="Times New Roman"/>
          <w:sz w:val="24"/>
          <w:szCs w:val="24"/>
        </w:rPr>
        <w:t>View Projects’ status</w:t>
      </w:r>
    </w:p>
    <w:p w:rsidR="00FF2464" w:rsidRPr="00657B96" w:rsidRDefault="00FF2464" w:rsidP="00FF2464">
      <w:pPr>
        <w:pStyle w:val="ListParagraph"/>
        <w:numPr>
          <w:ilvl w:val="1"/>
          <w:numId w:val="163"/>
        </w:numPr>
        <w:rPr>
          <w:rFonts w:ascii="Times New Roman" w:hAnsi="Times New Roman" w:cs="Times New Roman"/>
          <w:sz w:val="24"/>
          <w:szCs w:val="24"/>
        </w:rPr>
      </w:pPr>
      <w:r w:rsidRPr="00657B96">
        <w:rPr>
          <w:rFonts w:ascii="Times New Roman" w:hAnsi="Times New Roman" w:cs="Times New Roman"/>
          <w:sz w:val="24"/>
          <w:szCs w:val="24"/>
        </w:rPr>
        <w:t>View project’s detail status</w:t>
      </w:r>
    </w:p>
    <w:p w:rsidR="0054575D" w:rsidRPr="00657B96" w:rsidDel="00350B34" w:rsidRDefault="0054575D" w:rsidP="00FF2464">
      <w:pPr>
        <w:ind w:left="360" w:hanging="360"/>
        <w:rPr>
          <w:del w:id="18629" w:author="DuyNgo" w:date="2012-08-10T08:04:00Z"/>
          <w:rFonts w:ascii="Times New Roman" w:hAnsi="Times New Roman" w:cs="Times New Roman"/>
          <w:sz w:val="24"/>
          <w:szCs w:val="24"/>
        </w:rPr>
      </w:pPr>
      <w:del w:id="18630" w:author="DuyNgo" w:date="2012-08-10T08:04:00Z">
        <w:r w:rsidRPr="00657B96" w:rsidDel="00350B34">
          <w:rPr>
            <w:rFonts w:ascii="Times New Roman" w:hAnsi="Times New Roman" w:cs="Times New Roman"/>
            <w:sz w:val="24"/>
            <w:szCs w:val="24"/>
            <w:rPrChange w:id="18631" w:author="DuyNgo" w:date="2012-08-10T08:15:00Z">
              <w:rPr>
                <w:rFonts w:asciiTheme="majorHAnsi" w:eastAsiaTheme="majorEastAsia" w:hAnsiTheme="majorHAnsi" w:cstheme="minorHAnsi"/>
                <w:b/>
                <w:bCs/>
                <w:color w:val="365F91" w:themeColor="accent1" w:themeShade="BF"/>
                <w:sz w:val="24"/>
                <w:szCs w:val="24"/>
              </w:rPr>
            </w:rPrChange>
          </w:rPr>
          <w:delText>.</w:delText>
        </w:r>
      </w:del>
    </w:p>
    <w:p w:rsidR="0054575D" w:rsidRPr="00657B96" w:rsidDel="00350B34" w:rsidRDefault="0054575D" w:rsidP="00FF2464">
      <w:pPr>
        <w:ind w:left="360" w:hanging="360"/>
        <w:rPr>
          <w:del w:id="18632" w:author="DuyNgo" w:date="2012-08-10T08:04:00Z"/>
          <w:rFonts w:ascii="Times New Roman" w:hAnsi="Times New Roman" w:cs="Times New Roman"/>
          <w:sz w:val="24"/>
          <w:szCs w:val="24"/>
        </w:rPr>
      </w:pPr>
    </w:p>
    <w:p w:rsidR="0054575D" w:rsidRPr="00657B96" w:rsidDel="00350B34" w:rsidRDefault="0054575D" w:rsidP="00FF2464">
      <w:pPr>
        <w:ind w:left="360" w:hanging="360"/>
        <w:rPr>
          <w:del w:id="18633" w:author="DuyNgo" w:date="2012-08-10T08:04:00Z"/>
          <w:rFonts w:ascii="Times New Roman" w:hAnsi="Times New Roman" w:cs="Times New Roman"/>
          <w:sz w:val="24"/>
          <w:szCs w:val="24"/>
        </w:rPr>
      </w:pPr>
    </w:p>
    <w:p w:rsidR="0054575D" w:rsidRPr="00657B96" w:rsidDel="00350B34" w:rsidRDefault="0054575D" w:rsidP="00FF2464">
      <w:pPr>
        <w:ind w:left="360" w:hanging="360"/>
        <w:rPr>
          <w:del w:id="18634" w:author="DuyNgo" w:date="2012-08-10T08:04:00Z"/>
          <w:rFonts w:ascii="Times New Roman" w:hAnsi="Times New Roman" w:cs="Times New Roman"/>
          <w:sz w:val="24"/>
          <w:szCs w:val="24"/>
        </w:rPr>
      </w:pPr>
    </w:p>
    <w:p w:rsidR="0054575D" w:rsidRPr="00657B96" w:rsidDel="00350B34" w:rsidRDefault="0054575D" w:rsidP="00FF2464">
      <w:pPr>
        <w:ind w:left="360" w:hanging="360"/>
        <w:rPr>
          <w:del w:id="18635" w:author="DuyNgo" w:date="2012-08-10T08:04:00Z"/>
          <w:rFonts w:ascii="Times New Roman" w:hAnsi="Times New Roman" w:cs="Times New Roman"/>
          <w:sz w:val="24"/>
          <w:szCs w:val="24"/>
        </w:rPr>
      </w:pPr>
    </w:p>
    <w:p w:rsidR="0054575D" w:rsidRPr="00657B96" w:rsidDel="00350B34" w:rsidRDefault="0054575D" w:rsidP="00FF2464">
      <w:pPr>
        <w:ind w:left="360" w:hanging="360"/>
        <w:rPr>
          <w:del w:id="18636" w:author="DuyNgo" w:date="2012-08-10T08:04:00Z"/>
          <w:rFonts w:ascii="Times New Roman" w:hAnsi="Times New Roman" w:cs="Times New Roman"/>
          <w:sz w:val="24"/>
          <w:szCs w:val="24"/>
        </w:rPr>
      </w:pPr>
    </w:p>
    <w:p w:rsidR="0054575D" w:rsidRPr="00657B96" w:rsidDel="00350B34" w:rsidRDefault="0054575D" w:rsidP="00FF2464">
      <w:pPr>
        <w:ind w:left="360" w:hanging="360"/>
        <w:rPr>
          <w:del w:id="18637" w:author="DuyNgo" w:date="2012-08-10T08:04:00Z"/>
          <w:rFonts w:ascii="Times New Roman" w:hAnsi="Times New Roman" w:cs="Times New Roman"/>
          <w:sz w:val="24"/>
          <w:szCs w:val="24"/>
        </w:rPr>
      </w:pPr>
    </w:p>
    <w:p w:rsidR="0054575D" w:rsidRPr="00657B96" w:rsidDel="00350B34" w:rsidRDefault="0054575D" w:rsidP="00FF2464">
      <w:pPr>
        <w:ind w:left="360" w:hanging="360"/>
        <w:rPr>
          <w:del w:id="18638" w:author="DuyNgo" w:date="2012-08-10T08:04:00Z"/>
          <w:rFonts w:ascii="Times New Roman" w:hAnsi="Times New Roman" w:cs="Times New Roman"/>
          <w:sz w:val="24"/>
          <w:szCs w:val="24"/>
        </w:rPr>
      </w:pPr>
    </w:p>
    <w:p w:rsidR="0054575D" w:rsidRPr="00657B96" w:rsidDel="00350B34" w:rsidRDefault="0054575D" w:rsidP="00FF2464">
      <w:pPr>
        <w:ind w:left="360" w:hanging="360"/>
        <w:rPr>
          <w:del w:id="18639" w:author="DuyNgo" w:date="2012-08-10T08:04:00Z"/>
          <w:rFonts w:ascii="Times New Roman" w:hAnsi="Times New Roman" w:cs="Times New Roman"/>
          <w:sz w:val="24"/>
          <w:szCs w:val="24"/>
        </w:rPr>
      </w:pPr>
    </w:p>
    <w:p w:rsidR="0054575D" w:rsidRPr="00657B96" w:rsidDel="00350B34" w:rsidRDefault="0054575D" w:rsidP="00FF2464">
      <w:pPr>
        <w:ind w:left="360" w:hanging="360"/>
        <w:rPr>
          <w:del w:id="18640" w:author="DuyNgo" w:date="2012-08-10T08:04:00Z"/>
          <w:rFonts w:ascii="Times New Roman" w:hAnsi="Times New Roman" w:cs="Times New Roman"/>
          <w:sz w:val="24"/>
          <w:szCs w:val="24"/>
        </w:rPr>
      </w:pPr>
    </w:p>
    <w:p w:rsidR="0054575D" w:rsidRPr="00657B96" w:rsidDel="00350B34" w:rsidRDefault="0054575D" w:rsidP="00FF2464">
      <w:pPr>
        <w:ind w:left="360" w:hanging="360"/>
        <w:rPr>
          <w:del w:id="18641" w:author="DuyNgo" w:date="2012-08-10T08:04:00Z"/>
          <w:rFonts w:ascii="Times New Roman" w:hAnsi="Times New Roman" w:cs="Times New Roman"/>
          <w:sz w:val="24"/>
          <w:szCs w:val="24"/>
        </w:rPr>
      </w:pPr>
    </w:p>
    <w:p w:rsidR="0054575D" w:rsidRPr="00657B96" w:rsidDel="00350B34" w:rsidRDefault="0054575D" w:rsidP="00FF2464">
      <w:pPr>
        <w:ind w:left="360" w:hanging="360"/>
        <w:rPr>
          <w:del w:id="18642" w:author="DuyNgo" w:date="2012-08-10T08:04:00Z"/>
          <w:rFonts w:ascii="Times New Roman" w:hAnsi="Times New Roman" w:cs="Times New Roman"/>
          <w:sz w:val="24"/>
          <w:szCs w:val="24"/>
        </w:rPr>
      </w:pPr>
    </w:p>
    <w:p w:rsidR="0054575D" w:rsidRPr="00657B96" w:rsidDel="00350B34" w:rsidRDefault="0054575D" w:rsidP="00FF2464">
      <w:pPr>
        <w:ind w:left="360" w:hanging="360"/>
        <w:rPr>
          <w:del w:id="18643" w:author="DuyNgo" w:date="2012-08-10T08:04:00Z"/>
          <w:rFonts w:ascii="Times New Roman" w:hAnsi="Times New Roman" w:cs="Times New Roman"/>
          <w:sz w:val="24"/>
          <w:szCs w:val="24"/>
        </w:rPr>
      </w:pPr>
    </w:p>
    <w:p w:rsidR="0054575D" w:rsidRPr="00657B96" w:rsidDel="00350B34" w:rsidRDefault="0054575D" w:rsidP="00FF2464">
      <w:pPr>
        <w:ind w:left="360" w:hanging="360"/>
        <w:rPr>
          <w:del w:id="18644" w:author="DuyNgo" w:date="2012-08-10T08:04:00Z"/>
          <w:rFonts w:ascii="Times New Roman" w:hAnsi="Times New Roman" w:cs="Times New Roman"/>
          <w:sz w:val="24"/>
          <w:szCs w:val="24"/>
        </w:rPr>
      </w:pPr>
    </w:p>
    <w:p w:rsidR="0054575D" w:rsidRPr="00657B96" w:rsidDel="00350B34" w:rsidRDefault="0054575D" w:rsidP="00FF2464">
      <w:pPr>
        <w:ind w:left="360" w:hanging="360"/>
        <w:rPr>
          <w:del w:id="18645" w:author="DuyNgo" w:date="2012-08-10T08:04:00Z"/>
          <w:rFonts w:ascii="Times New Roman" w:hAnsi="Times New Roman" w:cs="Times New Roman"/>
          <w:sz w:val="24"/>
          <w:szCs w:val="24"/>
        </w:rPr>
      </w:pPr>
    </w:p>
    <w:p w:rsidR="0054575D" w:rsidRPr="00657B96" w:rsidDel="00350B34" w:rsidRDefault="0054575D" w:rsidP="00FF2464">
      <w:pPr>
        <w:ind w:left="360" w:hanging="360"/>
        <w:rPr>
          <w:del w:id="18646" w:author="DuyNgo" w:date="2012-08-10T08:04:00Z"/>
          <w:rFonts w:ascii="Times New Roman" w:hAnsi="Times New Roman" w:cs="Times New Roman"/>
          <w:sz w:val="24"/>
          <w:szCs w:val="24"/>
        </w:rPr>
      </w:pPr>
    </w:p>
    <w:p w:rsidR="0054575D" w:rsidRPr="00657B96" w:rsidDel="00350B34" w:rsidRDefault="0054575D" w:rsidP="00FF2464">
      <w:pPr>
        <w:ind w:left="360" w:hanging="360"/>
        <w:rPr>
          <w:del w:id="18647" w:author="DuyNgo" w:date="2012-08-10T08:04:00Z"/>
          <w:rFonts w:ascii="Times New Roman" w:hAnsi="Times New Roman" w:cs="Times New Roman"/>
          <w:sz w:val="24"/>
          <w:szCs w:val="24"/>
        </w:rPr>
      </w:pPr>
    </w:p>
    <w:p w:rsidR="0054575D" w:rsidRPr="00657B96" w:rsidDel="00350B34" w:rsidRDefault="0054575D" w:rsidP="00FF2464">
      <w:pPr>
        <w:ind w:left="360" w:hanging="360"/>
        <w:rPr>
          <w:del w:id="18648" w:author="DuyNgo" w:date="2012-08-10T08:04:00Z"/>
          <w:rFonts w:ascii="Times New Roman" w:hAnsi="Times New Roman" w:cs="Times New Roman"/>
          <w:sz w:val="24"/>
          <w:szCs w:val="24"/>
        </w:rPr>
      </w:pPr>
    </w:p>
    <w:p w:rsidR="0054575D" w:rsidRPr="00657B96" w:rsidDel="00350B34" w:rsidRDefault="0054575D" w:rsidP="00FF2464">
      <w:pPr>
        <w:ind w:left="360" w:hanging="360"/>
        <w:rPr>
          <w:del w:id="18649" w:author="DuyNgo" w:date="2012-08-10T08:04:00Z"/>
          <w:rFonts w:ascii="Times New Roman" w:hAnsi="Times New Roman" w:cs="Times New Roman"/>
          <w:sz w:val="24"/>
          <w:szCs w:val="24"/>
        </w:rPr>
      </w:pPr>
    </w:p>
    <w:p w:rsidR="0054575D" w:rsidRPr="00657B96" w:rsidDel="00350B34" w:rsidRDefault="0054575D" w:rsidP="00FF2464">
      <w:pPr>
        <w:ind w:left="360" w:hanging="360"/>
        <w:rPr>
          <w:del w:id="18650" w:author="DuyNgo" w:date="2012-08-10T08:04:00Z"/>
          <w:rFonts w:ascii="Times New Roman" w:hAnsi="Times New Roman" w:cs="Times New Roman"/>
          <w:sz w:val="24"/>
          <w:szCs w:val="24"/>
        </w:rPr>
      </w:pPr>
    </w:p>
    <w:p w:rsidR="0054575D" w:rsidRPr="00657B96" w:rsidDel="00350B34" w:rsidRDefault="0054575D" w:rsidP="00FF2464">
      <w:pPr>
        <w:ind w:left="360" w:hanging="360"/>
        <w:rPr>
          <w:del w:id="18651" w:author="DuyNgo" w:date="2012-08-10T08:04:00Z"/>
          <w:rFonts w:ascii="Times New Roman" w:hAnsi="Times New Roman" w:cs="Times New Roman"/>
          <w:sz w:val="24"/>
          <w:szCs w:val="24"/>
        </w:rPr>
      </w:pPr>
    </w:p>
    <w:p w:rsidR="0054575D" w:rsidRPr="00657B96" w:rsidDel="00350B34" w:rsidRDefault="0054575D" w:rsidP="00FF2464">
      <w:pPr>
        <w:ind w:left="360" w:hanging="360"/>
        <w:rPr>
          <w:del w:id="18652" w:author="DuyNgo" w:date="2012-08-10T08:04:00Z"/>
          <w:rFonts w:ascii="Times New Roman" w:hAnsi="Times New Roman" w:cs="Times New Roman"/>
          <w:sz w:val="24"/>
          <w:szCs w:val="24"/>
        </w:rPr>
      </w:pPr>
    </w:p>
    <w:p w:rsidR="0054575D" w:rsidRPr="00657B96" w:rsidDel="00350B34" w:rsidRDefault="0054575D" w:rsidP="00FF2464">
      <w:pPr>
        <w:ind w:left="360" w:hanging="360"/>
        <w:rPr>
          <w:del w:id="18653" w:author="DuyNgo" w:date="2012-08-10T08:04:00Z"/>
          <w:rFonts w:ascii="Times New Roman" w:hAnsi="Times New Roman" w:cs="Times New Roman"/>
          <w:sz w:val="24"/>
          <w:szCs w:val="24"/>
        </w:rPr>
      </w:pPr>
    </w:p>
    <w:p w:rsidR="0054575D" w:rsidRPr="00657B96" w:rsidDel="00350B34" w:rsidRDefault="0054575D" w:rsidP="00FF2464">
      <w:pPr>
        <w:ind w:left="360" w:hanging="360"/>
        <w:rPr>
          <w:del w:id="18654" w:author="DuyNgo" w:date="2012-08-10T08:04:00Z"/>
          <w:rFonts w:ascii="Times New Roman" w:hAnsi="Times New Roman" w:cs="Times New Roman"/>
          <w:sz w:val="24"/>
          <w:szCs w:val="24"/>
        </w:rPr>
      </w:pPr>
    </w:p>
    <w:p w:rsidR="0054575D" w:rsidRPr="00657B96" w:rsidDel="00350B34" w:rsidRDefault="0054575D" w:rsidP="00FF2464">
      <w:pPr>
        <w:ind w:left="360" w:hanging="360"/>
        <w:rPr>
          <w:del w:id="18655" w:author="DuyNgo" w:date="2012-08-10T08:04:00Z"/>
          <w:rFonts w:ascii="Times New Roman" w:hAnsi="Times New Roman" w:cs="Times New Roman"/>
          <w:sz w:val="24"/>
          <w:szCs w:val="24"/>
        </w:rPr>
      </w:pPr>
    </w:p>
    <w:p w:rsidR="0054575D" w:rsidRPr="00657B96" w:rsidDel="00350B34" w:rsidRDefault="0054575D" w:rsidP="00FF2464">
      <w:pPr>
        <w:ind w:left="360" w:hanging="360"/>
        <w:rPr>
          <w:del w:id="18656" w:author="DuyNgo" w:date="2012-08-10T08:04:00Z"/>
          <w:rFonts w:ascii="Times New Roman" w:hAnsi="Times New Roman" w:cs="Times New Roman"/>
          <w:sz w:val="24"/>
          <w:szCs w:val="24"/>
        </w:rPr>
      </w:pPr>
    </w:p>
    <w:p w:rsidR="0054575D" w:rsidRPr="00657B96" w:rsidDel="00350B34" w:rsidRDefault="0054575D" w:rsidP="00FF2464">
      <w:pPr>
        <w:ind w:left="360" w:hanging="360"/>
        <w:rPr>
          <w:del w:id="18657" w:author="DuyNgo" w:date="2012-08-10T08:04:00Z"/>
          <w:rFonts w:ascii="Times New Roman" w:hAnsi="Times New Roman" w:cs="Times New Roman"/>
          <w:sz w:val="24"/>
          <w:szCs w:val="24"/>
        </w:rPr>
      </w:pPr>
    </w:p>
    <w:p w:rsidR="0054575D" w:rsidRPr="00657B96" w:rsidDel="00350B34" w:rsidRDefault="0054575D" w:rsidP="00FF2464">
      <w:pPr>
        <w:ind w:left="360" w:hanging="360"/>
        <w:rPr>
          <w:del w:id="18658" w:author="DuyNgo" w:date="2012-08-10T08:04:00Z"/>
          <w:rFonts w:ascii="Times New Roman" w:hAnsi="Times New Roman" w:cs="Times New Roman"/>
          <w:sz w:val="24"/>
          <w:szCs w:val="24"/>
        </w:rPr>
      </w:pPr>
    </w:p>
    <w:p w:rsidR="0054575D" w:rsidRPr="00657B96" w:rsidDel="00350B34" w:rsidRDefault="0054575D" w:rsidP="00FF2464">
      <w:pPr>
        <w:ind w:left="360" w:hanging="360"/>
        <w:rPr>
          <w:del w:id="18659" w:author="DuyNgo" w:date="2012-08-10T08:04:00Z"/>
          <w:rFonts w:ascii="Times New Roman" w:hAnsi="Times New Roman" w:cs="Times New Roman"/>
          <w:sz w:val="24"/>
          <w:szCs w:val="24"/>
        </w:rPr>
      </w:pPr>
    </w:p>
    <w:p w:rsidR="0054575D" w:rsidRPr="00657B96" w:rsidRDefault="0054575D" w:rsidP="00FF2464">
      <w:pPr>
        <w:ind w:left="360" w:hanging="360"/>
        <w:rPr>
          <w:rFonts w:ascii="Times New Roman" w:hAnsi="Times New Roman" w:cs="Times New Roman"/>
          <w:sz w:val="24"/>
          <w:szCs w:val="24"/>
        </w:rPr>
      </w:pPr>
    </w:p>
    <w:p w:rsidR="0054575D" w:rsidRPr="00657B96" w:rsidRDefault="0054575D" w:rsidP="0054575D">
      <w:pPr>
        <w:rPr>
          <w:rFonts w:ascii="Times New Roman" w:hAnsi="Times New Roman" w:cs="Times New Roman"/>
          <w:sz w:val="24"/>
          <w:szCs w:val="24"/>
        </w:rPr>
      </w:pPr>
    </w:p>
    <w:p w:rsidR="0086141A" w:rsidRPr="00657B96" w:rsidRDefault="0086141A" w:rsidP="0086141A">
      <w:pPr>
        <w:rPr>
          <w:rFonts w:ascii="Times New Roman" w:hAnsi="Times New Roman" w:cs="Times New Roman"/>
          <w:sz w:val="24"/>
          <w:szCs w:val="24"/>
        </w:rPr>
      </w:pPr>
    </w:p>
    <w:p w:rsidR="0086141A" w:rsidRPr="00657B96" w:rsidRDefault="0086141A" w:rsidP="0086141A">
      <w:pPr>
        <w:rPr>
          <w:rFonts w:ascii="Times New Roman" w:hAnsi="Times New Roman" w:cs="Times New Roman"/>
          <w:sz w:val="24"/>
          <w:szCs w:val="24"/>
        </w:rPr>
      </w:pPr>
    </w:p>
    <w:p w:rsidR="0086141A" w:rsidRPr="00657B96" w:rsidRDefault="0086141A" w:rsidP="0086141A">
      <w:pPr>
        <w:rPr>
          <w:rFonts w:ascii="Times New Roman" w:hAnsi="Times New Roman" w:cs="Times New Roman"/>
          <w:sz w:val="24"/>
          <w:szCs w:val="24"/>
        </w:rPr>
      </w:pPr>
    </w:p>
    <w:p w:rsidR="0086141A" w:rsidRPr="00657B96" w:rsidRDefault="0086141A" w:rsidP="0086141A">
      <w:pPr>
        <w:rPr>
          <w:rFonts w:ascii="Times New Roman" w:hAnsi="Times New Roman" w:cs="Times New Roman"/>
          <w:sz w:val="24"/>
          <w:szCs w:val="24"/>
        </w:rPr>
      </w:pPr>
    </w:p>
    <w:p w:rsidR="0086141A" w:rsidRPr="00657B96" w:rsidRDefault="0086141A" w:rsidP="0086141A">
      <w:pPr>
        <w:rPr>
          <w:rFonts w:ascii="Times New Roman" w:hAnsi="Times New Roman" w:cs="Times New Roman"/>
          <w:sz w:val="24"/>
          <w:szCs w:val="24"/>
        </w:rPr>
      </w:pPr>
    </w:p>
    <w:p w:rsidR="0086141A" w:rsidRPr="00657B96" w:rsidRDefault="0086141A" w:rsidP="0086141A">
      <w:pPr>
        <w:rPr>
          <w:rFonts w:ascii="Times New Roman" w:hAnsi="Times New Roman" w:cs="Times New Roman"/>
          <w:sz w:val="24"/>
          <w:szCs w:val="24"/>
        </w:rPr>
      </w:pPr>
    </w:p>
    <w:p w:rsidR="0086141A" w:rsidRPr="00657B96" w:rsidRDefault="0086141A" w:rsidP="0086141A">
      <w:pPr>
        <w:rPr>
          <w:rFonts w:ascii="Times New Roman" w:hAnsi="Times New Roman" w:cs="Times New Roman"/>
          <w:sz w:val="24"/>
          <w:szCs w:val="24"/>
        </w:rPr>
      </w:pPr>
    </w:p>
    <w:p w:rsidR="0086141A" w:rsidRPr="00657B96" w:rsidRDefault="0086141A" w:rsidP="0086141A">
      <w:pPr>
        <w:rPr>
          <w:rFonts w:ascii="Times New Roman" w:hAnsi="Times New Roman" w:cs="Times New Roman"/>
          <w:sz w:val="24"/>
          <w:szCs w:val="24"/>
        </w:rPr>
      </w:pPr>
    </w:p>
    <w:p w:rsidR="0086141A" w:rsidRPr="00657B96" w:rsidRDefault="0086141A" w:rsidP="0086141A">
      <w:pPr>
        <w:rPr>
          <w:rFonts w:ascii="Times New Roman" w:hAnsi="Times New Roman" w:cs="Times New Roman"/>
          <w:sz w:val="24"/>
          <w:szCs w:val="24"/>
        </w:rPr>
      </w:pPr>
    </w:p>
    <w:p w:rsidR="0086141A" w:rsidRPr="00657B96" w:rsidRDefault="0086141A" w:rsidP="0086141A">
      <w:pPr>
        <w:rPr>
          <w:rFonts w:ascii="Times New Roman" w:hAnsi="Times New Roman" w:cs="Times New Roman"/>
          <w:sz w:val="24"/>
          <w:szCs w:val="24"/>
        </w:rPr>
      </w:pPr>
    </w:p>
    <w:p w:rsidR="0086141A" w:rsidRPr="00657B96" w:rsidRDefault="0086141A" w:rsidP="0086141A">
      <w:pPr>
        <w:rPr>
          <w:rFonts w:ascii="Times New Roman" w:hAnsi="Times New Roman" w:cs="Times New Roman"/>
          <w:sz w:val="24"/>
          <w:szCs w:val="24"/>
        </w:rPr>
      </w:pPr>
    </w:p>
    <w:p w:rsidR="0086141A" w:rsidRPr="00657B96" w:rsidRDefault="0086141A" w:rsidP="0086141A">
      <w:pPr>
        <w:rPr>
          <w:rFonts w:ascii="Times New Roman" w:hAnsi="Times New Roman" w:cs="Times New Roman"/>
          <w:sz w:val="24"/>
          <w:szCs w:val="24"/>
        </w:rPr>
      </w:pPr>
    </w:p>
    <w:p w:rsidR="0086141A" w:rsidRPr="00657B96" w:rsidRDefault="0086141A" w:rsidP="0086141A">
      <w:pPr>
        <w:rPr>
          <w:rFonts w:ascii="Times New Roman" w:hAnsi="Times New Roman" w:cs="Times New Roman"/>
          <w:sz w:val="24"/>
          <w:szCs w:val="24"/>
        </w:rPr>
      </w:pPr>
    </w:p>
    <w:p w:rsidR="0086141A" w:rsidRPr="00657B96" w:rsidRDefault="0086141A" w:rsidP="0086141A">
      <w:pPr>
        <w:rPr>
          <w:rFonts w:ascii="Times New Roman" w:hAnsi="Times New Roman" w:cs="Times New Roman"/>
          <w:sz w:val="24"/>
          <w:szCs w:val="24"/>
        </w:rPr>
      </w:pPr>
    </w:p>
    <w:p w:rsidR="0086141A" w:rsidRPr="00657B96" w:rsidRDefault="0086141A" w:rsidP="0086141A">
      <w:pPr>
        <w:rPr>
          <w:rFonts w:ascii="Times New Roman" w:hAnsi="Times New Roman" w:cs="Times New Roman"/>
          <w:sz w:val="24"/>
          <w:szCs w:val="24"/>
        </w:rPr>
      </w:pPr>
    </w:p>
    <w:p w:rsidR="0086141A" w:rsidRPr="00657B96" w:rsidRDefault="0086141A" w:rsidP="0086141A">
      <w:pPr>
        <w:rPr>
          <w:rFonts w:ascii="Times New Roman" w:hAnsi="Times New Roman" w:cs="Times New Roman"/>
          <w:sz w:val="24"/>
          <w:szCs w:val="24"/>
        </w:rPr>
      </w:pPr>
    </w:p>
    <w:p w:rsidR="0086141A" w:rsidRPr="00657B96" w:rsidRDefault="0086141A" w:rsidP="0086141A">
      <w:pPr>
        <w:rPr>
          <w:rFonts w:ascii="Times New Roman" w:hAnsi="Times New Roman" w:cs="Times New Roman"/>
          <w:sz w:val="24"/>
          <w:szCs w:val="24"/>
        </w:rPr>
      </w:pPr>
    </w:p>
    <w:sectPr w:rsidR="0086141A" w:rsidRPr="00657B96" w:rsidSect="00FD1446">
      <w:headerReference w:type="default" r:id="rId344"/>
      <w:footerReference w:type="default" r:id="rId345"/>
      <w:footerReference w:type="first" r:id="rId346"/>
      <w:pgSz w:w="11907" w:h="16840" w:code="9"/>
      <w:pgMar w:top="1418" w:right="1134" w:bottom="1418" w:left="1985" w:header="720" w:footer="720" w:gutter="0"/>
      <w:pgNumType w:start="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440" w:author="DuyNgo" w:date="2012-08-08T15:08:00Z" w:initials="D">
    <w:p w:rsidR="00384AEF" w:rsidRDefault="00384AEF" w:rsidP="005E0E76">
      <w:pPr>
        <w:pStyle w:val="CommentText"/>
      </w:pPr>
      <w:r>
        <w:rPr>
          <w:rStyle w:val="CommentReference"/>
        </w:rPr>
        <w:annotationRef/>
      </w:r>
      <w:r>
        <w:t>Listing all</w:t>
      </w:r>
    </w:p>
  </w:comment>
  <w:comment w:id="1600" w:author="DuyNgo" w:date="2012-08-08T15:08:00Z" w:initials="D">
    <w:p w:rsidR="00384AEF" w:rsidRDefault="00384AEF" w:rsidP="005E0E76">
      <w:pPr>
        <w:pStyle w:val="CommentText"/>
      </w:pPr>
      <w:r>
        <w:rPr>
          <w:rStyle w:val="CommentReference"/>
        </w:rPr>
        <w:annotationRef/>
      </w:r>
      <w:r>
        <w:t>Allows manager</w:t>
      </w:r>
    </w:p>
  </w:comment>
  <w:comment w:id="1605" w:author="DuyNgo" w:date="2012-08-08T15:08:00Z" w:initials="D">
    <w:p w:rsidR="00384AEF" w:rsidRDefault="00384AEF" w:rsidP="005E0E76">
      <w:pPr>
        <w:pStyle w:val="CommentText"/>
      </w:pPr>
      <w:r>
        <w:rPr>
          <w:rStyle w:val="CommentReference"/>
        </w:rPr>
        <w:annotationRef/>
      </w:r>
      <w:r>
        <w:t>Monitor timework</w:t>
      </w:r>
    </w:p>
  </w:comment>
  <w:comment w:id="1618" w:author="DuyNgo" w:date="2012-08-08T15:08:00Z" w:initials="D">
    <w:p w:rsidR="00384AEF" w:rsidRDefault="00384AEF" w:rsidP="005E0E76">
      <w:pPr>
        <w:pStyle w:val="CommentText"/>
      </w:pPr>
      <w:r>
        <w:rPr>
          <w:rStyle w:val="CommentReference"/>
        </w:rPr>
        <w:annotationRef/>
      </w:r>
      <w:r>
        <w:t>Allows manager</w:t>
      </w:r>
    </w:p>
  </w:comment>
  <w:comment w:id="1623" w:author="DuyNgo" w:date="2012-08-08T15:08:00Z" w:initials="D">
    <w:p w:rsidR="00384AEF" w:rsidRDefault="00384AEF" w:rsidP="005E0E76">
      <w:pPr>
        <w:pStyle w:val="CommentText"/>
      </w:pPr>
      <w:r>
        <w:rPr>
          <w:rStyle w:val="CommentReference"/>
        </w:rPr>
        <w:annotationRef/>
      </w:r>
      <w:r>
        <w:t>Monitor defect</w:t>
      </w:r>
    </w:p>
  </w:comment>
  <w:comment w:id="1679" w:author="DuyNgo" w:date="2012-08-08T15:08:00Z" w:initials="D">
    <w:p w:rsidR="00384AEF" w:rsidRDefault="00384AEF" w:rsidP="005E0E76">
      <w:pPr>
        <w:pStyle w:val="CommentText"/>
      </w:pPr>
      <w:r>
        <w:rPr>
          <w:rStyle w:val="CommentReference"/>
        </w:rPr>
        <w:annotationRef/>
      </w:r>
      <w:r>
        <w:t>Its variations</w:t>
      </w:r>
    </w:p>
  </w:comment>
  <w:comment w:id="1681" w:author="DuyNgo" w:date="2012-08-08T15:08:00Z" w:initials="D">
    <w:p w:rsidR="00384AEF" w:rsidRDefault="00384AEF" w:rsidP="005E0E76">
      <w:pPr>
        <w:pStyle w:val="CommentText"/>
      </w:pPr>
      <w:r>
        <w:rPr>
          <w:rStyle w:val="CommentReference"/>
        </w:rPr>
        <w:annotationRef/>
      </w:r>
      <w:r>
        <w:t>For an</w:t>
      </w:r>
    </w:p>
  </w:comment>
  <w:comment w:id="5190" w:author="DuyNgo" w:date="2012-08-08T15:08:00Z" w:initials="D">
    <w:p w:rsidR="00384AEF" w:rsidRDefault="00384AEF" w:rsidP="005E0E76">
      <w:pPr>
        <w:pStyle w:val="CommentText"/>
      </w:pPr>
      <w:r>
        <w:rPr>
          <w:rStyle w:val="CommentReference"/>
        </w:rPr>
        <w:annotationRef/>
      </w:r>
      <w:r>
        <w:t>Need to modify</w:t>
      </w:r>
    </w:p>
  </w:comment>
  <w:comment w:id="9867" w:author="user" w:date="2012-08-09T22:35:00Z" w:initials="u">
    <w:p w:rsidR="00384AEF" w:rsidRDefault="00384AEF" w:rsidP="009B75F9">
      <w:pPr>
        <w:pStyle w:val="CommentText"/>
      </w:pPr>
      <w:r>
        <w:rPr>
          <w:rStyle w:val="CommentReference"/>
        </w:rPr>
        <w:annotationRef/>
      </w:r>
      <w:r>
        <w:t xml:space="preserve"> I remember that admin can also create, update, delete project? Team management.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B144F" w:rsidRDefault="00CB144F">
      <w:pPr>
        <w:spacing w:after="0" w:line="240" w:lineRule="auto"/>
      </w:pPr>
      <w:r>
        <w:separator/>
      </w:r>
    </w:p>
  </w:endnote>
  <w:endnote w:type="continuationSeparator" w:id="0">
    <w:p w:rsidR="00CB144F" w:rsidRDefault="00CB14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egoe">
    <w:altName w:val="Arial"/>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Condensed">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VnTime">
    <w:panose1 w:val="020B7200000000000000"/>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PMingLiU">
    <w:altName w:val="新細明體"/>
    <w:panose1 w:val="02020500000000000000"/>
    <w:charset w:val="88"/>
    <w:family w:val="auto"/>
    <w:notTrueType/>
    <w:pitch w:val="variable"/>
    <w:sig w:usb0="00000001" w:usb1="08080000" w:usb2="00000010" w:usb3="00000000" w:csb0="00100000" w:csb1="00000000"/>
  </w:font>
  <w:font w:name="MS PGothic">
    <w:panose1 w:val="020B0600070205080204"/>
    <w:charset w:val="80"/>
    <w:family w:val="swiss"/>
    <w:pitch w:val="variable"/>
    <w:sig w:usb0="E00002FF" w:usb1="6AC7FDFB" w:usb2="00000012" w:usb3="00000000" w:csb0="0002009F"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02"/>
      <w:gridCol w:w="8116"/>
    </w:tblGrid>
    <w:tr w:rsidR="00384AEF">
      <w:tc>
        <w:tcPr>
          <w:tcW w:w="500" w:type="pct"/>
          <w:tcBorders>
            <w:top w:val="single" w:sz="4" w:space="0" w:color="943634" w:themeColor="accent2" w:themeShade="BF"/>
          </w:tcBorders>
          <w:shd w:val="clear" w:color="auto" w:fill="943634" w:themeFill="accent2" w:themeFillShade="BF"/>
        </w:tcPr>
        <w:p w:rsidR="00384AEF" w:rsidRDefault="00384AEF">
          <w:pPr>
            <w:pStyle w:val="Footer"/>
            <w:jc w:val="right"/>
            <w:rPr>
              <w:b/>
              <w:bCs/>
              <w:color w:val="FFFFFF" w:themeColor="background1"/>
            </w:rPr>
          </w:pPr>
          <w:r>
            <w:fldChar w:fldCharType="begin"/>
          </w:r>
          <w:r>
            <w:instrText xml:space="preserve"> PAGE   \* MERGEFORMAT </w:instrText>
          </w:r>
          <w:r>
            <w:fldChar w:fldCharType="separate"/>
          </w:r>
          <w:r w:rsidR="005A6268" w:rsidRPr="005A6268">
            <w:rPr>
              <w:noProof/>
              <w:color w:val="FFFFFF" w:themeColor="background1"/>
            </w:rPr>
            <w:t>0</w:t>
          </w:r>
          <w:r>
            <w:rPr>
              <w:noProof/>
              <w:color w:val="FFFFFF" w:themeColor="background1"/>
            </w:rPr>
            <w:fldChar w:fldCharType="end"/>
          </w:r>
        </w:p>
      </w:tc>
      <w:tc>
        <w:tcPr>
          <w:tcW w:w="4500" w:type="pct"/>
          <w:tcBorders>
            <w:top w:val="single" w:sz="4" w:space="0" w:color="auto"/>
          </w:tcBorders>
        </w:tcPr>
        <w:p w:rsidR="00384AEF" w:rsidRDefault="00384AEF">
          <w:pPr>
            <w:pStyle w:val="Footer"/>
          </w:pPr>
          <w:r>
            <w:t xml:space="preserve">Final Report | </w:t>
          </w:r>
          <w:sdt>
            <w:sdtPr>
              <w:alias w:val="Company"/>
              <w:id w:val="75914618"/>
              <w:dataBinding w:prefixMappings="xmlns:ns0='http://schemas.openxmlformats.org/officeDocument/2006/extended-properties'" w:xpath="/ns0:Properties[1]/ns0:Company[1]" w:storeItemID="{6668398D-A668-4E3E-A5EB-62B293D839F1}"/>
              <w:text/>
            </w:sdtPr>
            <w:sdtEndPr/>
            <w:sdtContent>
              <w:r>
                <w:t>OOPMS Team</w:t>
              </w:r>
            </w:sdtContent>
          </w:sdt>
        </w:p>
      </w:tc>
    </w:tr>
  </w:tbl>
  <w:p w:rsidR="00384AEF" w:rsidRDefault="00384AEF"/>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5173756"/>
      <w:docPartObj>
        <w:docPartGallery w:val="Page Numbers (Bottom of Page)"/>
        <w:docPartUnique/>
      </w:docPartObj>
    </w:sdtPr>
    <w:sdtEndPr>
      <w:rPr>
        <w:color w:val="808080" w:themeColor="background1" w:themeShade="80"/>
        <w:spacing w:val="60"/>
      </w:rPr>
    </w:sdtEndPr>
    <w:sdtContent>
      <w:p w:rsidR="00384AEF" w:rsidRDefault="00384AEF" w:rsidP="00D13050">
        <w:pPr>
          <w:pStyle w:val="Footer"/>
          <w:pBdr>
            <w:top w:val="single" w:sz="4" w:space="1" w:color="D9D9D9" w:themeColor="background1" w:themeShade="D9"/>
          </w:pBdr>
          <w:jc w:val="right"/>
        </w:pPr>
        <w:r>
          <w:t xml:space="preserve">525 | </w:t>
        </w:r>
        <w:r>
          <w:rPr>
            <w:color w:val="808080" w:themeColor="background1" w:themeShade="80"/>
            <w:spacing w:val="60"/>
          </w:rPr>
          <w:t>Page</w:t>
        </w:r>
      </w:p>
    </w:sdtContent>
  </w:sdt>
  <w:p w:rsidR="00384AEF" w:rsidRDefault="00384AEF" w:rsidP="00D13050">
    <w:pPr>
      <w:pStyle w:val="Footer"/>
      <w:pBdr>
        <w:top w:val="single" w:sz="4" w:space="0" w:color="D9D9D9" w:themeColor="background1" w:themeShade="D9"/>
      </w:pBd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B144F" w:rsidRDefault="00CB144F">
      <w:pPr>
        <w:spacing w:after="0" w:line="240" w:lineRule="auto"/>
      </w:pPr>
      <w:r>
        <w:separator/>
      </w:r>
    </w:p>
  </w:footnote>
  <w:footnote w:type="continuationSeparator" w:id="0">
    <w:p w:rsidR="00CB144F" w:rsidRDefault="00CB144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AEF" w:rsidRDefault="00384AEF" w:rsidP="00C73CB1">
    <w:pPr>
      <w:spacing w:after="160" w:line="264" w:lineRule="auto"/>
    </w:pPr>
    <w:r>
      <w:rPr>
        <w:noProof/>
        <w:lang w:eastAsia="ja-JP"/>
      </w:rPr>
      <mc:AlternateContent>
        <mc:Choice Requires="wps">
          <w:drawing>
            <wp:anchor distT="0" distB="0" distL="114300" distR="114300" simplePos="0" relativeHeight="251658240" behindDoc="0" locked="0" layoutInCell="1" allowOverlap="1" wp14:anchorId="74C9CF71" wp14:editId="7D2810CB">
              <wp:simplePos x="0" y="0"/>
              <wp:positionH relativeFrom="page">
                <wp:align>center</wp:align>
              </wp:positionH>
              <wp:positionV relativeFrom="page">
                <wp:align>center</wp:align>
              </wp:positionV>
              <wp:extent cx="7349490" cy="9519285"/>
              <wp:effectExtent l="0" t="0" r="17780" b="1397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49490" cy="9519285"/>
                      </a:xfrm>
                      <a:prstGeom prst="rect">
                        <a:avLst/>
                      </a:prstGeom>
                      <a:noFill/>
                      <a:ln w="25400" cap="flat" cmpd="sng" algn="ctr">
                        <a:solidFill>
                          <a:srgbClr val="EEECE1">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1" o:spid="_x0000_s1026" style="position:absolute;margin-left:0;margin-top:0;width:578.7pt;height:749.55pt;z-index:25165824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" filled="f" strokecolor="#948a54" strokeweight="2pt">
              <v:path arrowok="t"/>
              <w10:wrap anchorx="page" anchory="page"/>
            </v:rect>
          </w:pict>
        </mc:Fallback>
      </mc:AlternateContent>
    </w:r>
    <w:r>
      <w:rPr>
        <w:sz w:val="20"/>
      </w:rPr>
      <w:t>Software Project Management Plan</w:t>
    </w:r>
  </w:p>
  <w:p w:rsidR="00384AEF" w:rsidRDefault="00384AE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34366"/>
    <w:multiLevelType w:val="hybridMultilevel"/>
    <w:tmpl w:val="96E429BA"/>
    <w:lvl w:ilvl="0" w:tplc="56DE1A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D50B0C"/>
    <w:multiLevelType w:val="hybridMultilevel"/>
    <w:tmpl w:val="171AB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5828EA"/>
    <w:multiLevelType w:val="hybridMultilevel"/>
    <w:tmpl w:val="AD5E93D0"/>
    <w:lvl w:ilvl="0" w:tplc="04090001">
      <w:start w:val="1"/>
      <w:numFmt w:val="bullet"/>
      <w:pStyle w:val="Bullet1"/>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
    <w:nsid w:val="02871521"/>
    <w:multiLevelType w:val="hybridMultilevel"/>
    <w:tmpl w:val="AAAC1C74"/>
    <w:lvl w:ilvl="0" w:tplc="D528F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2BD412D"/>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5">
    <w:nsid w:val="030F7636"/>
    <w:multiLevelType w:val="hybridMultilevel"/>
    <w:tmpl w:val="1EFAA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4B1339D"/>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51C354F"/>
    <w:multiLevelType w:val="hybridMultilevel"/>
    <w:tmpl w:val="E6108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56D4CE6"/>
    <w:multiLevelType w:val="hybridMultilevel"/>
    <w:tmpl w:val="D734727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59E2EED"/>
    <w:multiLevelType w:val="hybridMultilevel"/>
    <w:tmpl w:val="22E615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67033A6"/>
    <w:multiLevelType w:val="hybridMultilevel"/>
    <w:tmpl w:val="813ECEA8"/>
    <w:lvl w:ilvl="0" w:tplc="D528F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7B3C5D"/>
    <w:multiLevelType w:val="multilevel"/>
    <w:tmpl w:val="87C64D5E"/>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079B6B07"/>
    <w:multiLevelType w:val="hybridMultilevel"/>
    <w:tmpl w:val="5F7EF44E"/>
    <w:lvl w:ilvl="0" w:tplc="8DF43FAE">
      <w:start w:val="1"/>
      <w:numFmt w:val="bullet"/>
      <w:pStyle w:val="MyBullet1"/>
      <w:lvlText w:val=""/>
      <w:lvlJc w:val="left"/>
      <w:pPr>
        <w:tabs>
          <w:tab w:val="num" w:pos="360"/>
        </w:tabs>
        <w:ind w:left="1080" w:hanging="1080"/>
      </w:pPr>
      <w:rPr>
        <w:rFonts w:ascii="Symbol" w:hAnsi="Symbol" w:hint="default"/>
        <w:color w:val="000080"/>
      </w:rPr>
    </w:lvl>
    <w:lvl w:ilvl="1" w:tplc="CAA8453C">
      <w:start w:val="1"/>
      <w:numFmt w:val="bullet"/>
      <w:pStyle w:val="MyBullet2"/>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7DF1988"/>
    <w:multiLevelType w:val="hybridMultilevel"/>
    <w:tmpl w:val="C38A0B48"/>
    <w:lvl w:ilvl="0" w:tplc="D528F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7F43CCA"/>
    <w:multiLevelType w:val="multilevel"/>
    <w:tmpl w:val="A65248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nsid w:val="0A27363B"/>
    <w:multiLevelType w:val="hybridMultilevel"/>
    <w:tmpl w:val="775686D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A2D0631"/>
    <w:multiLevelType w:val="hybridMultilevel"/>
    <w:tmpl w:val="56DE1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AB32012"/>
    <w:multiLevelType w:val="hybridMultilevel"/>
    <w:tmpl w:val="E682862A"/>
    <w:lvl w:ilvl="0" w:tplc="83281D2E">
      <w:numFmt w:val="bullet"/>
      <w:lvlText w:val="-"/>
      <w:lvlJc w:val="left"/>
      <w:pPr>
        <w:ind w:left="675" w:hanging="360"/>
      </w:pPr>
      <w:rPr>
        <w:rFonts w:ascii="Arial" w:eastAsia="Calibri" w:hAnsi="Arial" w:cs="Arial" w:hint="default"/>
      </w:rPr>
    </w:lvl>
    <w:lvl w:ilvl="1" w:tplc="04090003" w:tentative="1">
      <w:start w:val="1"/>
      <w:numFmt w:val="bullet"/>
      <w:lvlText w:val="o"/>
      <w:lvlJc w:val="left"/>
      <w:pPr>
        <w:ind w:left="1395" w:hanging="360"/>
      </w:pPr>
      <w:rPr>
        <w:rFonts w:ascii="Courier New" w:hAnsi="Courier New" w:cs="Courier New" w:hint="default"/>
      </w:rPr>
    </w:lvl>
    <w:lvl w:ilvl="2" w:tplc="04090005" w:tentative="1">
      <w:start w:val="1"/>
      <w:numFmt w:val="bullet"/>
      <w:lvlText w:val=""/>
      <w:lvlJc w:val="left"/>
      <w:pPr>
        <w:ind w:left="2115" w:hanging="360"/>
      </w:pPr>
      <w:rPr>
        <w:rFonts w:ascii="Wingdings" w:hAnsi="Wingdings" w:hint="default"/>
      </w:rPr>
    </w:lvl>
    <w:lvl w:ilvl="3" w:tplc="04090001" w:tentative="1">
      <w:start w:val="1"/>
      <w:numFmt w:val="bullet"/>
      <w:lvlText w:val=""/>
      <w:lvlJc w:val="left"/>
      <w:pPr>
        <w:ind w:left="2835" w:hanging="360"/>
      </w:pPr>
      <w:rPr>
        <w:rFonts w:ascii="Symbol" w:hAnsi="Symbol" w:hint="default"/>
      </w:rPr>
    </w:lvl>
    <w:lvl w:ilvl="4" w:tplc="04090003" w:tentative="1">
      <w:start w:val="1"/>
      <w:numFmt w:val="bullet"/>
      <w:lvlText w:val="o"/>
      <w:lvlJc w:val="left"/>
      <w:pPr>
        <w:ind w:left="3555" w:hanging="360"/>
      </w:pPr>
      <w:rPr>
        <w:rFonts w:ascii="Courier New" w:hAnsi="Courier New" w:cs="Courier New" w:hint="default"/>
      </w:rPr>
    </w:lvl>
    <w:lvl w:ilvl="5" w:tplc="04090005" w:tentative="1">
      <w:start w:val="1"/>
      <w:numFmt w:val="bullet"/>
      <w:lvlText w:val=""/>
      <w:lvlJc w:val="left"/>
      <w:pPr>
        <w:ind w:left="4275" w:hanging="360"/>
      </w:pPr>
      <w:rPr>
        <w:rFonts w:ascii="Wingdings" w:hAnsi="Wingdings" w:hint="default"/>
      </w:rPr>
    </w:lvl>
    <w:lvl w:ilvl="6" w:tplc="04090001" w:tentative="1">
      <w:start w:val="1"/>
      <w:numFmt w:val="bullet"/>
      <w:lvlText w:val=""/>
      <w:lvlJc w:val="left"/>
      <w:pPr>
        <w:ind w:left="4995" w:hanging="360"/>
      </w:pPr>
      <w:rPr>
        <w:rFonts w:ascii="Symbol" w:hAnsi="Symbol" w:hint="default"/>
      </w:rPr>
    </w:lvl>
    <w:lvl w:ilvl="7" w:tplc="04090003" w:tentative="1">
      <w:start w:val="1"/>
      <w:numFmt w:val="bullet"/>
      <w:lvlText w:val="o"/>
      <w:lvlJc w:val="left"/>
      <w:pPr>
        <w:ind w:left="5715" w:hanging="360"/>
      </w:pPr>
      <w:rPr>
        <w:rFonts w:ascii="Courier New" w:hAnsi="Courier New" w:cs="Courier New" w:hint="default"/>
      </w:rPr>
    </w:lvl>
    <w:lvl w:ilvl="8" w:tplc="04090005" w:tentative="1">
      <w:start w:val="1"/>
      <w:numFmt w:val="bullet"/>
      <w:lvlText w:val=""/>
      <w:lvlJc w:val="left"/>
      <w:pPr>
        <w:ind w:left="6435" w:hanging="360"/>
      </w:pPr>
      <w:rPr>
        <w:rFonts w:ascii="Wingdings" w:hAnsi="Wingdings" w:hint="default"/>
      </w:rPr>
    </w:lvl>
  </w:abstractNum>
  <w:abstractNum w:abstractNumId="18">
    <w:nsid w:val="0BE32A27"/>
    <w:multiLevelType w:val="hybridMultilevel"/>
    <w:tmpl w:val="855CA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D577FD9"/>
    <w:multiLevelType w:val="hybridMultilevel"/>
    <w:tmpl w:val="DF56935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F1253D5"/>
    <w:multiLevelType w:val="hybridMultilevel"/>
    <w:tmpl w:val="470635D6"/>
    <w:lvl w:ilvl="0" w:tplc="9488B1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0D56849"/>
    <w:multiLevelType w:val="multilevel"/>
    <w:tmpl w:val="C684661E"/>
    <w:lvl w:ilvl="0">
      <w:start w:val="1"/>
      <w:numFmt w:val="bullet"/>
      <w:pStyle w:val="BulletList1"/>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nsid w:val="1203416D"/>
    <w:multiLevelType w:val="multilevel"/>
    <w:tmpl w:val="54FEE438"/>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120A3713"/>
    <w:multiLevelType w:val="multilevel"/>
    <w:tmpl w:val="7638A1F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nsid w:val="14913708"/>
    <w:multiLevelType w:val="hybridMultilevel"/>
    <w:tmpl w:val="09624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4DB54C8"/>
    <w:multiLevelType w:val="hybridMultilevel"/>
    <w:tmpl w:val="049C19F0"/>
    <w:lvl w:ilvl="0" w:tplc="478C15F6">
      <w:numFmt w:val="bullet"/>
      <w:lvlText w:val="-"/>
      <w:lvlJc w:val="left"/>
      <w:pPr>
        <w:ind w:left="1350" w:hanging="360"/>
      </w:pPr>
      <w:rPr>
        <w:rFonts w:ascii="Calibri" w:eastAsiaTheme="minorHAnsi" w:hAnsi="Calibri" w:cs="Calibri"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6">
    <w:nsid w:val="174B600E"/>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nsid w:val="175D7140"/>
    <w:multiLevelType w:val="hybridMultilevel"/>
    <w:tmpl w:val="943431E2"/>
    <w:lvl w:ilvl="0" w:tplc="FB521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83B4F8B"/>
    <w:multiLevelType w:val="hybridMultilevel"/>
    <w:tmpl w:val="A04CF14C"/>
    <w:lvl w:ilvl="0" w:tplc="651C82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186C1CE6"/>
    <w:multiLevelType w:val="hybridMultilevel"/>
    <w:tmpl w:val="B59E264E"/>
    <w:lvl w:ilvl="0" w:tplc="E2C8AA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8801500"/>
    <w:multiLevelType w:val="hybridMultilevel"/>
    <w:tmpl w:val="547C8A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A4341FE"/>
    <w:multiLevelType w:val="hybridMultilevel"/>
    <w:tmpl w:val="F3CA4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B03790E"/>
    <w:multiLevelType w:val="hybridMultilevel"/>
    <w:tmpl w:val="CDAE0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B757C8C"/>
    <w:multiLevelType w:val="hybridMultilevel"/>
    <w:tmpl w:val="B5AAB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1BFE22A5"/>
    <w:multiLevelType w:val="hybridMultilevel"/>
    <w:tmpl w:val="59E4FB2A"/>
    <w:lvl w:ilvl="0" w:tplc="5F1072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1CCA2ED0"/>
    <w:multiLevelType w:val="hybridMultilevel"/>
    <w:tmpl w:val="348C43B8"/>
    <w:lvl w:ilvl="0" w:tplc="49686E76">
      <w:numFmt w:val="bullet"/>
      <w:lvlText w:val="-"/>
      <w:lvlJc w:val="left"/>
      <w:pPr>
        <w:ind w:left="720" w:hanging="360"/>
      </w:pPr>
      <w:rPr>
        <w:rFonts w:ascii="Calibri" w:eastAsia="Arial" w:hAnsi="Calibri" w:cs="Sego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D713FA3"/>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EB40DAD"/>
    <w:multiLevelType w:val="multilevel"/>
    <w:tmpl w:val="08AA9EF2"/>
    <w:lvl w:ilvl="0">
      <w:start w:val="1"/>
      <w:numFmt w:val="decimal"/>
      <w:lvlText w:val="%1."/>
      <w:lvlJc w:val="left"/>
      <w:pPr>
        <w:ind w:left="720" w:hanging="360"/>
      </w:pPr>
      <w:rPr>
        <w:rFonts w:hint="default"/>
      </w:rPr>
    </w:lvl>
    <w:lvl w:ilvl="1">
      <w:start w:val="7"/>
      <w:numFmt w:val="decimal"/>
      <w:isLgl/>
      <w:lvlText w:val="%1.%2"/>
      <w:lvlJc w:val="left"/>
      <w:pPr>
        <w:ind w:left="810" w:hanging="45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20C445E1"/>
    <w:multiLevelType w:val="hybridMultilevel"/>
    <w:tmpl w:val="692ADD7C"/>
    <w:lvl w:ilvl="0" w:tplc="88CA173A">
      <w:start w:val="1"/>
      <w:numFmt w:val="bullet"/>
      <w:lvlText w:val="-"/>
      <w:lvlJc w:val="left"/>
      <w:pPr>
        <w:ind w:left="1080" w:hanging="360"/>
      </w:pPr>
      <w:rPr>
        <w:rFonts w:ascii="Arial" w:eastAsia="MS Mincho" w:hAnsi="Arial" w:cs="Aria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9">
    <w:nsid w:val="212E16FA"/>
    <w:multiLevelType w:val="hybridMultilevel"/>
    <w:tmpl w:val="F8186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2880206"/>
    <w:multiLevelType w:val="hybridMultilevel"/>
    <w:tmpl w:val="0E3A2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29C7E4C"/>
    <w:multiLevelType w:val="hybridMultilevel"/>
    <w:tmpl w:val="CD8CE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59C7C3A"/>
    <w:multiLevelType w:val="hybridMultilevel"/>
    <w:tmpl w:val="C67C26EC"/>
    <w:lvl w:ilvl="0" w:tplc="F79CC2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64B3FBC"/>
    <w:multiLevelType w:val="hybridMultilevel"/>
    <w:tmpl w:val="6A6E6E06"/>
    <w:lvl w:ilvl="0" w:tplc="B27A91C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6955ACD"/>
    <w:multiLevelType w:val="hybridMultilevel"/>
    <w:tmpl w:val="3E186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69D0078"/>
    <w:multiLevelType w:val="hybridMultilevel"/>
    <w:tmpl w:val="DD92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6C34AE4"/>
    <w:multiLevelType w:val="hybridMultilevel"/>
    <w:tmpl w:val="4B625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6C64475"/>
    <w:multiLevelType w:val="hybridMultilevel"/>
    <w:tmpl w:val="E794BF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28864B3D"/>
    <w:multiLevelType w:val="multilevel"/>
    <w:tmpl w:val="050A897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nsid w:val="2A675CA1"/>
    <w:multiLevelType w:val="hybridMultilevel"/>
    <w:tmpl w:val="CCE2B692"/>
    <w:lvl w:ilvl="0" w:tplc="93360F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2BD53519"/>
    <w:multiLevelType w:val="hybridMultilevel"/>
    <w:tmpl w:val="8862881A"/>
    <w:lvl w:ilvl="0" w:tplc="5120AAAE">
      <w:start w:val="1"/>
      <w:numFmt w:val="bullet"/>
      <w:lvlText w:val="-"/>
      <w:lvlJc w:val="left"/>
      <w:pPr>
        <w:ind w:left="720" w:hanging="360"/>
      </w:pPr>
      <w:rPr>
        <w:rFonts w:ascii="Arial" w:eastAsia="MS Mincho"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2DDE47FF"/>
    <w:multiLevelType w:val="hybridMultilevel"/>
    <w:tmpl w:val="34700140"/>
    <w:lvl w:ilvl="0" w:tplc="19EAA6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FF453AC"/>
    <w:multiLevelType w:val="multilevel"/>
    <w:tmpl w:val="665673F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3">
    <w:nsid w:val="32AA72B0"/>
    <w:multiLevelType w:val="hybridMultilevel"/>
    <w:tmpl w:val="865864E8"/>
    <w:lvl w:ilvl="0" w:tplc="B43A82CE">
      <w:start w:val="7"/>
      <w:numFmt w:val="decimal"/>
      <w:lvlText w:val="%1"/>
      <w:lvlJc w:val="left"/>
      <w:pPr>
        <w:ind w:left="720" w:hanging="360"/>
      </w:pPr>
      <w:rPr>
        <w:rFonts w:asciiTheme="majorHAnsi" w:eastAsiaTheme="majorEastAsia" w:hAnsiTheme="majorHAnsi" w:cstheme="majorBidi" w:hint="default"/>
        <w:color w:val="4F81BD" w:themeColor="accen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3BB3FE3"/>
    <w:multiLevelType w:val="multilevel"/>
    <w:tmpl w:val="2550D31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nsid w:val="34376065"/>
    <w:multiLevelType w:val="hybridMultilevel"/>
    <w:tmpl w:val="38B006D8"/>
    <w:lvl w:ilvl="0" w:tplc="6C9ADEF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5500860"/>
    <w:multiLevelType w:val="hybridMultilevel"/>
    <w:tmpl w:val="CE96C980"/>
    <w:lvl w:ilvl="0" w:tplc="8AF8B6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5CF09B3"/>
    <w:multiLevelType w:val="multilevel"/>
    <w:tmpl w:val="F41094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nsid w:val="384862CB"/>
    <w:multiLevelType w:val="hybridMultilevel"/>
    <w:tmpl w:val="A726C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38B83936"/>
    <w:multiLevelType w:val="multilevel"/>
    <w:tmpl w:val="76064FCA"/>
    <w:lvl w:ilvl="0">
      <w:start w:val="2"/>
      <w:numFmt w:val="decimal"/>
      <w:lvlText w:val="%1."/>
      <w:lvlJc w:val="left"/>
      <w:pPr>
        <w:ind w:left="360" w:hanging="360"/>
      </w:pPr>
      <w:rPr>
        <w:rFonts w:hint="default"/>
      </w:rPr>
    </w:lvl>
    <w:lvl w:ilvl="1">
      <w:start w:val="1"/>
      <w:numFmt w:val="decimal"/>
      <w:lvlText w:val="49.%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nsid w:val="392D20A7"/>
    <w:multiLevelType w:val="hybridMultilevel"/>
    <w:tmpl w:val="DD825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9B63CF6"/>
    <w:multiLevelType w:val="hybridMultilevel"/>
    <w:tmpl w:val="4E64B7A6"/>
    <w:lvl w:ilvl="0" w:tplc="6BB0D7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3C570314"/>
    <w:multiLevelType w:val="multilevel"/>
    <w:tmpl w:val="478C235A"/>
    <w:lvl w:ilvl="0">
      <w:start w:val="1"/>
      <w:numFmt w:val="decimal"/>
      <w:lvlText w:val="%1."/>
      <w:lvlJc w:val="left"/>
      <w:pPr>
        <w:ind w:left="1080" w:hanging="360"/>
      </w:pPr>
      <w:rPr>
        <w:rFonts w:hint="default"/>
      </w:rPr>
    </w:lvl>
    <w:lvl w:ilvl="1">
      <w:start w:val="7"/>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63">
    <w:nsid w:val="3CC10133"/>
    <w:multiLevelType w:val="multilevel"/>
    <w:tmpl w:val="88EC4D5E"/>
    <w:lvl w:ilvl="0">
      <w:start w:val="2"/>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nsid w:val="3D203D4A"/>
    <w:multiLevelType w:val="singleLevel"/>
    <w:tmpl w:val="659A1CEC"/>
    <w:lvl w:ilvl="0">
      <w:start w:val="1"/>
      <w:numFmt w:val="bullet"/>
      <w:pStyle w:val="BodyText2"/>
      <w:lvlText w:val=""/>
      <w:lvlJc w:val="left"/>
      <w:pPr>
        <w:tabs>
          <w:tab w:val="num" w:pos="360"/>
        </w:tabs>
        <w:ind w:left="360" w:hanging="360"/>
      </w:pPr>
      <w:rPr>
        <w:rFonts w:ascii="Symbol" w:hAnsi="Symbol" w:hint="default"/>
        <w:sz w:val="16"/>
      </w:rPr>
    </w:lvl>
  </w:abstractNum>
  <w:abstractNum w:abstractNumId="65">
    <w:nsid w:val="3D2206A0"/>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E5463FD"/>
    <w:multiLevelType w:val="hybridMultilevel"/>
    <w:tmpl w:val="73726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3ED251F3"/>
    <w:multiLevelType w:val="hybridMultilevel"/>
    <w:tmpl w:val="C7349846"/>
    <w:lvl w:ilvl="0" w:tplc="39A845A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05840C2"/>
    <w:multiLevelType w:val="hybridMultilevel"/>
    <w:tmpl w:val="389E9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092649B"/>
    <w:multiLevelType w:val="multilevel"/>
    <w:tmpl w:val="181A142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nsid w:val="40DD1CD4"/>
    <w:multiLevelType w:val="multilevel"/>
    <w:tmpl w:val="D61CB254"/>
    <w:lvl w:ilvl="0">
      <w:start w:val="1"/>
      <w:numFmt w:val="decimal"/>
      <w:lvlText w:val="%1"/>
      <w:lvlJc w:val="left"/>
      <w:pPr>
        <w:ind w:left="1080" w:hanging="360"/>
      </w:pPr>
      <w:rPr>
        <w:rFonts w:hint="default"/>
      </w:rPr>
    </w:lvl>
    <w:lvl w:ilvl="1">
      <w:start w:val="2"/>
      <w:numFmt w:val="decimal"/>
      <w:isLgl/>
      <w:lvlText w:val="%1.%2"/>
      <w:lvlJc w:val="left"/>
      <w:pPr>
        <w:ind w:left="720" w:firstLine="0"/>
      </w:pPr>
      <w:rPr>
        <w:rFonts w:hint="default"/>
      </w:rPr>
    </w:lvl>
    <w:lvl w:ilvl="2">
      <w:start w:val="1"/>
      <w:numFmt w:val="decimal"/>
      <w:isLgl/>
      <w:lvlText w:val="%1.%2.%3"/>
      <w:lvlJc w:val="left"/>
      <w:pPr>
        <w:ind w:left="720" w:firstLine="0"/>
      </w:pPr>
      <w:rPr>
        <w:rFonts w:hint="default"/>
      </w:rPr>
    </w:lvl>
    <w:lvl w:ilvl="3">
      <w:start w:val="1"/>
      <w:numFmt w:val="decimal"/>
      <w:isLgl/>
      <w:lvlText w:val="%1.%2.%3.%4"/>
      <w:lvlJc w:val="left"/>
      <w:pPr>
        <w:ind w:left="720" w:firstLine="0"/>
      </w:pPr>
      <w:rPr>
        <w:rFonts w:hint="default"/>
      </w:rPr>
    </w:lvl>
    <w:lvl w:ilvl="4">
      <w:start w:val="1"/>
      <w:numFmt w:val="decimal"/>
      <w:isLgl/>
      <w:lvlText w:val="%1.%2.%3.%4.%5"/>
      <w:lvlJc w:val="left"/>
      <w:pPr>
        <w:ind w:left="1080" w:hanging="360"/>
      </w:pPr>
      <w:rPr>
        <w:rFonts w:hint="default"/>
      </w:rPr>
    </w:lvl>
    <w:lvl w:ilvl="5">
      <w:start w:val="1"/>
      <w:numFmt w:val="decimal"/>
      <w:isLgl/>
      <w:lvlText w:val="%1.%2.%3.%4.%5.%6"/>
      <w:lvlJc w:val="left"/>
      <w:pPr>
        <w:ind w:left="1080" w:hanging="360"/>
      </w:pPr>
      <w:rPr>
        <w:rFonts w:hint="default"/>
      </w:rPr>
    </w:lvl>
    <w:lvl w:ilvl="6">
      <w:start w:val="1"/>
      <w:numFmt w:val="decimal"/>
      <w:isLgl/>
      <w:lvlText w:val="%1.%2.%3.%4.%5.%6.%7"/>
      <w:lvlJc w:val="left"/>
      <w:pPr>
        <w:ind w:left="1440" w:hanging="720"/>
      </w:pPr>
      <w:rPr>
        <w:rFonts w:hint="default"/>
      </w:rPr>
    </w:lvl>
    <w:lvl w:ilvl="7">
      <w:start w:val="1"/>
      <w:numFmt w:val="decimal"/>
      <w:isLgl/>
      <w:lvlText w:val="%1.%2.%3.%4.%5.%6.%7.%8"/>
      <w:lvlJc w:val="left"/>
      <w:pPr>
        <w:ind w:left="1440" w:hanging="720"/>
      </w:pPr>
      <w:rPr>
        <w:rFonts w:hint="default"/>
      </w:rPr>
    </w:lvl>
    <w:lvl w:ilvl="8">
      <w:start w:val="1"/>
      <w:numFmt w:val="decimal"/>
      <w:isLgl/>
      <w:lvlText w:val="%1.%2.%3.%4.%5.%6.%7.%8.%9"/>
      <w:lvlJc w:val="left"/>
      <w:pPr>
        <w:ind w:left="1800" w:hanging="1080"/>
      </w:pPr>
      <w:rPr>
        <w:rFonts w:hint="default"/>
      </w:rPr>
    </w:lvl>
  </w:abstractNum>
  <w:abstractNum w:abstractNumId="71">
    <w:nsid w:val="41632211"/>
    <w:multiLevelType w:val="multilevel"/>
    <w:tmpl w:val="3BE42040"/>
    <w:lvl w:ilvl="0">
      <w:start w:val="1"/>
      <w:numFmt w:val="upperRoman"/>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2">
    <w:nsid w:val="416E66AA"/>
    <w:multiLevelType w:val="hybridMultilevel"/>
    <w:tmpl w:val="B2608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28B0401"/>
    <w:multiLevelType w:val="hybridMultilevel"/>
    <w:tmpl w:val="201E86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2CC4D64"/>
    <w:multiLevelType w:val="multilevel"/>
    <w:tmpl w:val="820814D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75">
    <w:nsid w:val="434273ED"/>
    <w:multiLevelType w:val="hybridMultilevel"/>
    <w:tmpl w:val="962C9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43752095"/>
    <w:multiLevelType w:val="hybridMultilevel"/>
    <w:tmpl w:val="78DE8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4393336D"/>
    <w:multiLevelType w:val="hybridMultilevel"/>
    <w:tmpl w:val="40DA6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3CD4638"/>
    <w:multiLevelType w:val="hybridMultilevel"/>
    <w:tmpl w:val="227EB0A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9">
    <w:nsid w:val="43CF2142"/>
    <w:multiLevelType w:val="hybridMultilevel"/>
    <w:tmpl w:val="119E3AE8"/>
    <w:lvl w:ilvl="0" w:tplc="76FC06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446D3B70"/>
    <w:multiLevelType w:val="hybridMultilevel"/>
    <w:tmpl w:val="819EF9B4"/>
    <w:lvl w:ilvl="0" w:tplc="792616DA">
      <w:numFmt w:val="bullet"/>
      <w:lvlText w:val="-"/>
      <w:lvlJc w:val="left"/>
      <w:pPr>
        <w:ind w:left="720" w:hanging="360"/>
      </w:pPr>
      <w:rPr>
        <w:rFonts w:ascii="Calibri" w:eastAsia="Arial" w:hAnsi="Calibri" w:cs="Segoe" w:hint="default"/>
      </w:rPr>
    </w:lvl>
    <w:lvl w:ilvl="1" w:tplc="294E1770" w:tentative="1">
      <w:start w:val="1"/>
      <w:numFmt w:val="bullet"/>
      <w:lvlText w:val="o"/>
      <w:lvlJc w:val="left"/>
      <w:pPr>
        <w:ind w:left="1440" w:hanging="360"/>
      </w:pPr>
      <w:rPr>
        <w:rFonts w:ascii="Courier New" w:hAnsi="Courier New" w:cs="Courier New" w:hint="default"/>
      </w:rPr>
    </w:lvl>
    <w:lvl w:ilvl="2" w:tplc="A0B6EB9C" w:tentative="1">
      <w:start w:val="1"/>
      <w:numFmt w:val="bullet"/>
      <w:lvlText w:val=""/>
      <w:lvlJc w:val="left"/>
      <w:pPr>
        <w:ind w:left="2160" w:hanging="360"/>
      </w:pPr>
      <w:rPr>
        <w:rFonts w:ascii="Wingdings" w:hAnsi="Wingdings" w:hint="default"/>
      </w:rPr>
    </w:lvl>
    <w:lvl w:ilvl="3" w:tplc="5E986B76" w:tentative="1">
      <w:start w:val="1"/>
      <w:numFmt w:val="bullet"/>
      <w:lvlText w:val=""/>
      <w:lvlJc w:val="left"/>
      <w:pPr>
        <w:ind w:left="2880" w:hanging="360"/>
      </w:pPr>
      <w:rPr>
        <w:rFonts w:ascii="Symbol" w:hAnsi="Symbol" w:hint="default"/>
      </w:rPr>
    </w:lvl>
    <w:lvl w:ilvl="4" w:tplc="1EF04AF6" w:tentative="1">
      <w:start w:val="1"/>
      <w:numFmt w:val="bullet"/>
      <w:lvlText w:val="o"/>
      <w:lvlJc w:val="left"/>
      <w:pPr>
        <w:ind w:left="3600" w:hanging="360"/>
      </w:pPr>
      <w:rPr>
        <w:rFonts w:ascii="Courier New" w:hAnsi="Courier New" w:cs="Courier New" w:hint="default"/>
      </w:rPr>
    </w:lvl>
    <w:lvl w:ilvl="5" w:tplc="1B841EB4" w:tentative="1">
      <w:start w:val="1"/>
      <w:numFmt w:val="bullet"/>
      <w:lvlText w:val=""/>
      <w:lvlJc w:val="left"/>
      <w:pPr>
        <w:ind w:left="4320" w:hanging="360"/>
      </w:pPr>
      <w:rPr>
        <w:rFonts w:ascii="Wingdings" w:hAnsi="Wingdings" w:hint="default"/>
      </w:rPr>
    </w:lvl>
    <w:lvl w:ilvl="6" w:tplc="3FFC187A" w:tentative="1">
      <w:start w:val="1"/>
      <w:numFmt w:val="bullet"/>
      <w:lvlText w:val=""/>
      <w:lvlJc w:val="left"/>
      <w:pPr>
        <w:ind w:left="5040" w:hanging="360"/>
      </w:pPr>
      <w:rPr>
        <w:rFonts w:ascii="Symbol" w:hAnsi="Symbol" w:hint="default"/>
      </w:rPr>
    </w:lvl>
    <w:lvl w:ilvl="7" w:tplc="6C626CA2" w:tentative="1">
      <w:start w:val="1"/>
      <w:numFmt w:val="bullet"/>
      <w:lvlText w:val="o"/>
      <w:lvlJc w:val="left"/>
      <w:pPr>
        <w:ind w:left="5760" w:hanging="360"/>
      </w:pPr>
      <w:rPr>
        <w:rFonts w:ascii="Courier New" w:hAnsi="Courier New" w:cs="Courier New" w:hint="default"/>
      </w:rPr>
    </w:lvl>
    <w:lvl w:ilvl="8" w:tplc="20B87CB2" w:tentative="1">
      <w:start w:val="1"/>
      <w:numFmt w:val="bullet"/>
      <w:lvlText w:val=""/>
      <w:lvlJc w:val="left"/>
      <w:pPr>
        <w:ind w:left="6480" w:hanging="360"/>
      </w:pPr>
      <w:rPr>
        <w:rFonts w:ascii="Wingdings" w:hAnsi="Wingdings" w:hint="default"/>
      </w:rPr>
    </w:lvl>
  </w:abstractNum>
  <w:abstractNum w:abstractNumId="81">
    <w:nsid w:val="453C4078"/>
    <w:multiLevelType w:val="hybridMultilevel"/>
    <w:tmpl w:val="8370D3AC"/>
    <w:lvl w:ilvl="0" w:tplc="6A76A996">
      <w:numFmt w:val="bullet"/>
      <w:lvlText w:val="-"/>
      <w:lvlJc w:val="left"/>
      <w:pPr>
        <w:ind w:left="1080" w:hanging="360"/>
      </w:pPr>
      <w:rPr>
        <w:rFonts w:ascii="Arial" w:eastAsia="MS Mincho"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nsid w:val="45F871AB"/>
    <w:multiLevelType w:val="hybridMultilevel"/>
    <w:tmpl w:val="47865FB6"/>
    <w:lvl w:ilvl="0" w:tplc="AE30FF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63A568E"/>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6A85479"/>
    <w:multiLevelType w:val="hybridMultilevel"/>
    <w:tmpl w:val="6AEAFC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46C235C9"/>
    <w:multiLevelType w:val="hybridMultilevel"/>
    <w:tmpl w:val="3058E9AA"/>
    <w:lvl w:ilvl="0" w:tplc="3E84C072">
      <w:numFmt w:val="bullet"/>
      <w:lvlText w:val="-"/>
      <w:lvlJc w:val="left"/>
      <w:pPr>
        <w:ind w:left="1125" w:hanging="360"/>
      </w:pPr>
      <w:rPr>
        <w:rFonts w:ascii="Arial" w:eastAsia="MS Gothic" w:hAnsi="Arial" w:hint="default"/>
      </w:rPr>
    </w:lvl>
    <w:lvl w:ilvl="1" w:tplc="04090003">
      <w:start w:val="1"/>
      <w:numFmt w:val="bullet"/>
      <w:lvlText w:val="o"/>
      <w:lvlJc w:val="left"/>
      <w:pPr>
        <w:ind w:left="1845" w:hanging="360"/>
      </w:pPr>
      <w:rPr>
        <w:rFonts w:ascii="Courier New" w:hAnsi="Courier New" w:cs="Courier New" w:hint="default"/>
      </w:rPr>
    </w:lvl>
    <w:lvl w:ilvl="2" w:tplc="04090005">
      <w:start w:val="1"/>
      <w:numFmt w:val="bullet"/>
      <w:lvlText w:val=""/>
      <w:lvlJc w:val="left"/>
      <w:pPr>
        <w:ind w:left="2565" w:hanging="360"/>
      </w:pPr>
      <w:rPr>
        <w:rFonts w:ascii="Wingdings" w:hAnsi="Wingdings" w:cs="Wingdings" w:hint="default"/>
      </w:rPr>
    </w:lvl>
    <w:lvl w:ilvl="3" w:tplc="04090001">
      <w:start w:val="1"/>
      <w:numFmt w:val="bullet"/>
      <w:lvlText w:val=""/>
      <w:lvlJc w:val="left"/>
      <w:pPr>
        <w:ind w:left="3285" w:hanging="360"/>
      </w:pPr>
      <w:rPr>
        <w:rFonts w:ascii="Symbol" w:hAnsi="Symbol" w:cs="Symbol" w:hint="default"/>
      </w:rPr>
    </w:lvl>
    <w:lvl w:ilvl="4" w:tplc="04090003">
      <w:start w:val="1"/>
      <w:numFmt w:val="bullet"/>
      <w:lvlText w:val="o"/>
      <w:lvlJc w:val="left"/>
      <w:pPr>
        <w:ind w:left="4005" w:hanging="360"/>
      </w:pPr>
      <w:rPr>
        <w:rFonts w:ascii="Courier New" w:hAnsi="Courier New" w:cs="Courier New" w:hint="default"/>
      </w:rPr>
    </w:lvl>
    <w:lvl w:ilvl="5" w:tplc="04090005">
      <w:start w:val="1"/>
      <w:numFmt w:val="bullet"/>
      <w:lvlText w:val=""/>
      <w:lvlJc w:val="left"/>
      <w:pPr>
        <w:ind w:left="4725" w:hanging="360"/>
      </w:pPr>
      <w:rPr>
        <w:rFonts w:ascii="Wingdings" w:hAnsi="Wingdings" w:cs="Wingdings" w:hint="default"/>
      </w:rPr>
    </w:lvl>
    <w:lvl w:ilvl="6" w:tplc="04090001">
      <w:start w:val="1"/>
      <w:numFmt w:val="bullet"/>
      <w:lvlText w:val=""/>
      <w:lvlJc w:val="left"/>
      <w:pPr>
        <w:ind w:left="5445" w:hanging="360"/>
      </w:pPr>
      <w:rPr>
        <w:rFonts w:ascii="Symbol" w:hAnsi="Symbol" w:cs="Symbol" w:hint="default"/>
      </w:rPr>
    </w:lvl>
    <w:lvl w:ilvl="7" w:tplc="04090003">
      <w:start w:val="1"/>
      <w:numFmt w:val="bullet"/>
      <w:lvlText w:val="o"/>
      <w:lvlJc w:val="left"/>
      <w:pPr>
        <w:ind w:left="6165" w:hanging="360"/>
      </w:pPr>
      <w:rPr>
        <w:rFonts w:ascii="Courier New" w:hAnsi="Courier New" w:cs="Courier New" w:hint="default"/>
      </w:rPr>
    </w:lvl>
    <w:lvl w:ilvl="8" w:tplc="04090005">
      <w:start w:val="1"/>
      <w:numFmt w:val="bullet"/>
      <w:lvlText w:val=""/>
      <w:lvlJc w:val="left"/>
      <w:pPr>
        <w:ind w:left="6885" w:hanging="360"/>
      </w:pPr>
      <w:rPr>
        <w:rFonts w:ascii="Wingdings" w:hAnsi="Wingdings" w:cs="Wingdings" w:hint="default"/>
      </w:rPr>
    </w:lvl>
  </w:abstractNum>
  <w:abstractNum w:abstractNumId="86">
    <w:nsid w:val="472A672B"/>
    <w:multiLevelType w:val="multilevel"/>
    <w:tmpl w:val="2DE87E1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7">
    <w:nsid w:val="47F00759"/>
    <w:multiLevelType w:val="hybridMultilevel"/>
    <w:tmpl w:val="D9BC7E6E"/>
    <w:lvl w:ilvl="0" w:tplc="0409000F">
      <w:start w:val="1"/>
      <w:numFmt w:val="decimal"/>
      <w:lvlText w:val="%1."/>
      <w:lvlJc w:val="left"/>
      <w:pPr>
        <w:ind w:left="1080" w:hanging="360"/>
      </w:pPr>
      <w:rPr>
        <w:rFonts w:hint="default"/>
      </w:rPr>
    </w:lvl>
    <w:lvl w:ilvl="1" w:tplc="04090019">
      <w:start w:val="1"/>
      <w:numFmt w:val="lowerLetter"/>
      <w:lvlText w:val="%2."/>
      <w:lvlJc w:val="left"/>
      <w:pPr>
        <w:ind w:left="1876" w:hanging="360"/>
      </w:pPr>
    </w:lvl>
    <w:lvl w:ilvl="2" w:tplc="0409001B">
      <w:start w:val="1"/>
      <w:numFmt w:val="lowerRoman"/>
      <w:lvlText w:val="%3."/>
      <w:lvlJc w:val="right"/>
      <w:pPr>
        <w:ind w:left="2596" w:hanging="180"/>
      </w:pPr>
    </w:lvl>
    <w:lvl w:ilvl="3" w:tplc="0409000F">
      <w:start w:val="1"/>
      <w:numFmt w:val="decimal"/>
      <w:lvlText w:val="%4."/>
      <w:lvlJc w:val="left"/>
      <w:pPr>
        <w:ind w:left="3316" w:hanging="360"/>
      </w:pPr>
    </w:lvl>
    <w:lvl w:ilvl="4" w:tplc="04090019">
      <w:start w:val="1"/>
      <w:numFmt w:val="lowerLetter"/>
      <w:lvlText w:val="%5."/>
      <w:lvlJc w:val="left"/>
      <w:pPr>
        <w:ind w:left="4036" w:hanging="360"/>
      </w:pPr>
    </w:lvl>
    <w:lvl w:ilvl="5" w:tplc="0409001B">
      <w:start w:val="1"/>
      <w:numFmt w:val="lowerRoman"/>
      <w:lvlText w:val="%6."/>
      <w:lvlJc w:val="right"/>
      <w:pPr>
        <w:ind w:left="4756" w:hanging="180"/>
      </w:pPr>
    </w:lvl>
    <w:lvl w:ilvl="6" w:tplc="0409000F">
      <w:start w:val="1"/>
      <w:numFmt w:val="decimal"/>
      <w:lvlText w:val="%7."/>
      <w:lvlJc w:val="left"/>
      <w:pPr>
        <w:ind w:left="5476" w:hanging="360"/>
      </w:pPr>
    </w:lvl>
    <w:lvl w:ilvl="7" w:tplc="04090019">
      <w:start w:val="1"/>
      <w:numFmt w:val="lowerLetter"/>
      <w:lvlText w:val="%8."/>
      <w:lvlJc w:val="left"/>
      <w:pPr>
        <w:ind w:left="6196" w:hanging="360"/>
      </w:pPr>
    </w:lvl>
    <w:lvl w:ilvl="8" w:tplc="0409001B">
      <w:start w:val="1"/>
      <w:numFmt w:val="lowerRoman"/>
      <w:lvlText w:val="%9."/>
      <w:lvlJc w:val="right"/>
      <w:pPr>
        <w:ind w:left="6916" w:hanging="180"/>
      </w:pPr>
    </w:lvl>
  </w:abstractNum>
  <w:abstractNum w:abstractNumId="88">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89">
    <w:nsid w:val="48E37407"/>
    <w:multiLevelType w:val="hybridMultilevel"/>
    <w:tmpl w:val="49F22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497F4AA0"/>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49F33201"/>
    <w:multiLevelType w:val="hybridMultilevel"/>
    <w:tmpl w:val="C372A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4B622B18"/>
    <w:multiLevelType w:val="hybridMultilevel"/>
    <w:tmpl w:val="10F29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D824727"/>
    <w:multiLevelType w:val="hybridMultilevel"/>
    <w:tmpl w:val="F300D452"/>
    <w:lvl w:ilvl="0" w:tplc="C5A6FD3E">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94">
    <w:nsid w:val="4E901DF1"/>
    <w:multiLevelType w:val="hybridMultilevel"/>
    <w:tmpl w:val="CD6C2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4ED2070B"/>
    <w:multiLevelType w:val="hybridMultilevel"/>
    <w:tmpl w:val="B85E911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nsid w:val="4F7A3862"/>
    <w:multiLevelType w:val="hybridMultilevel"/>
    <w:tmpl w:val="C38A0B48"/>
    <w:lvl w:ilvl="0" w:tplc="D528F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98">
    <w:nsid w:val="514931BA"/>
    <w:multiLevelType w:val="hybridMultilevel"/>
    <w:tmpl w:val="7DF45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522D4A4B"/>
    <w:multiLevelType w:val="hybridMultilevel"/>
    <w:tmpl w:val="AA144DC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529608B7"/>
    <w:multiLevelType w:val="multilevel"/>
    <w:tmpl w:val="B9D48F1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1">
    <w:nsid w:val="52ED1E3F"/>
    <w:multiLevelType w:val="hybridMultilevel"/>
    <w:tmpl w:val="C69E2FEA"/>
    <w:lvl w:ilvl="0" w:tplc="0DF0F7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548A683E"/>
    <w:multiLevelType w:val="hybridMultilevel"/>
    <w:tmpl w:val="561E3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554C16E6"/>
    <w:multiLevelType w:val="multilevel"/>
    <w:tmpl w:val="4D087CAE"/>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4">
    <w:nsid w:val="56153062"/>
    <w:multiLevelType w:val="hybridMultilevel"/>
    <w:tmpl w:val="004EFA26"/>
    <w:lvl w:ilvl="0" w:tplc="14DE04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56F25C2A"/>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6">
    <w:nsid w:val="58922C08"/>
    <w:multiLevelType w:val="hybridMultilevel"/>
    <w:tmpl w:val="2C7C1BBE"/>
    <w:lvl w:ilvl="0" w:tplc="E69CB4B8">
      <w:start w:val="1"/>
      <w:numFmt w:val="bullet"/>
      <w:lvlText w:val="-"/>
      <w:lvlJc w:val="left"/>
      <w:pPr>
        <w:ind w:left="720" w:hanging="360"/>
      </w:pPr>
      <w:rPr>
        <w:rFonts w:ascii="Arial" w:eastAsia="MS Mincho" w:hAnsi="Arial" w:cs="Arial" w:hint="default"/>
      </w:rPr>
    </w:lvl>
    <w:lvl w:ilvl="1" w:tplc="AABA1692" w:tentative="1">
      <w:start w:val="1"/>
      <w:numFmt w:val="bullet"/>
      <w:lvlText w:val="o"/>
      <w:lvlJc w:val="left"/>
      <w:pPr>
        <w:ind w:left="1440" w:hanging="360"/>
      </w:pPr>
      <w:rPr>
        <w:rFonts w:ascii="Courier New" w:hAnsi="Courier New" w:cs="Courier New" w:hint="default"/>
      </w:rPr>
    </w:lvl>
    <w:lvl w:ilvl="2" w:tplc="48CAF6EA" w:tentative="1">
      <w:start w:val="1"/>
      <w:numFmt w:val="bullet"/>
      <w:lvlText w:val=""/>
      <w:lvlJc w:val="left"/>
      <w:pPr>
        <w:ind w:left="2160" w:hanging="360"/>
      </w:pPr>
      <w:rPr>
        <w:rFonts w:ascii="Wingdings" w:hAnsi="Wingdings" w:hint="default"/>
      </w:rPr>
    </w:lvl>
    <w:lvl w:ilvl="3" w:tplc="393E6F46" w:tentative="1">
      <w:start w:val="1"/>
      <w:numFmt w:val="bullet"/>
      <w:lvlText w:val=""/>
      <w:lvlJc w:val="left"/>
      <w:pPr>
        <w:ind w:left="2880" w:hanging="360"/>
      </w:pPr>
      <w:rPr>
        <w:rFonts w:ascii="Symbol" w:hAnsi="Symbol" w:hint="default"/>
      </w:rPr>
    </w:lvl>
    <w:lvl w:ilvl="4" w:tplc="640CC110" w:tentative="1">
      <w:start w:val="1"/>
      <w:numFmt w:val="bullet"/>
      <w:lvlText w:val="o"/>
      <w:lvlJc w:val="left"/>
      <w:pPr>
        <w:ind w:left="3600" w:hanging="360"/>
      </w:pPr>
      <w:rPr>
        <w:rFonts w:ascii="Courier New" w:hAnsi="Courier New" w:cs="Courier New" w:hint="default"/>
      </w:rPr>
    </w:lvl>
    <w:lvl w:ilvl="5" w:tplc="397A47BA" w:tentative="1">
      <w:start w:val="1"/>
      <w:numFmt w:val="bullet"/>
      <w:lvlText w:val=""/>
      <w:lvlJc w:val="left"/>
      <w:pPr>
        <w:ind w:left="4320" w:hanging="360"/>
      </w:pPr>
      <w:rPr>
        <w:rFonts w:ascii="Wingdings" w:hAnsi="Wingdings" w:hint="default"/>
      </w:rPr>
    </w:lvl>
    <w:lvl w:ilvl="6" w:tplc="0B087EE0" w:tentative="1">
      <w:start w:val="1"/>
      <w:numFmt w:val="bullet"/>
      <w:lvlText w:val=""/>
      <w:lvlJc w:val="left"/>
      <w:pPr>
        <w:ind w:left="5040" w:hanging="360"/>
      </w:pPr>
      <w:rPr>
        <w:rFonts w:ascii="Symbol" w:hAnsi="Symbol" w:hint="default"/>
      </w:rPr>
    </w:lvl>
    <w:lvl w:ilvl="7" w:tplc="D0BC5AD8" w:tentative="1">
      <w:start w:val="1"/>
      <w:numFmt w:val="bullet"/>
      <w:lvlText w:val="o"/>
      <w:lvlJc w:val="left"/>
      <w:pPr>
        <w:ind w:left="5760" w:hanging="360"/>
      </w:pPr>
      <w:rPr>
        <w:rFonts w:ascii="Courier New" w:hAnsi="Courier New" w:cs="Courier New" w:hint="default"/>
      </w:rPr>
    </w:lvl>
    <w:lvl w:ilvl="8" w:tplc="96B4F894" w:tentative="1">
      <w:start w:val="1"/>
      <w:numFmt w:val="bullet"/>
      <w:lvlText w:val=""/>
      <w:lvlJc w:val="left"/>
      <w:pPr>
        <w:ind w:left="6480" w:hanging="360"/>
      </w:pPr>
      <w:rPr>
        <w:rFonts w:ascii="Wingdings" w:hAnsi="Wingdings" w:hint="default"/>
      </w:rPr>
    </w:lvl>
  </w:abstractNum>
  <w:abstractNum w:abstractNumId="107">
    <w:nsid w:val="5A745ED1"/>
    <w:multiLevelType w:val="multilevel"/>
    <w:tmpl w:val="704C8FB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1026"/>
        </w:tabs>
        <w:ind w:left="102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8">
    <w:nsid w:val="5A9E2049"/>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5AD9005E"/>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5B505496"/>
    <w:multiLevelType w:val="hybridMultilevel"/>
    <w:tmpl w:val="65DAF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5B7A2E97"/>
    <w:multiLevelType w:val="hybridMultilevel"/>
    <w:tmpl w:val="1B448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5D874E3B"/>
    <w:multiLevelType w:val="hybridMultilevel"/>
    <w:tmpl w:val="A934B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5D94404E"/>
    <w:multiLevelType w:val="hybridMultilevel"/>
    <w:tmpl w:val="C342390C"/>
    <w:lvl w:ilvl="0" w:tplc="CCB243B4">
      <w:start w:val="1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4">
    <w:nsid w:val="5F405D36"/>
    <w:multiLevelType w:val="hybridMultilevel"/>
    <w:tmpl w:val="6136A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5F5B6ADE"/>
    <w:multiLevelType w:val="multilevel"/>
    <w:tmpl w:val="E71A7BF4"/>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6">
    <w:nsid w:val="5F9A5CB5"/>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117">
    <w:nsid w:val="5FC145D6"/>
    <w:multiLevelType w:val="hybridMultilevel"/>
    <w:tmpl w:val="84508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60F44882"/>
    <w:multiLevelType w:val="hybridMultilevel"/>
    <w:tmpl w:val="C38A0B48"/>
    <w:lvl w:ilvl="0" w:tplc="D528F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61287630"/>
    <w:multiLevelType w:val="hybridMultilevel"/>
    <w:tmpl w:val="E20CA71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6303247C"/>
    <w:multiLevelType w:val="hybridMultilevel"/>
    <w:tmpl w:val="C6FC5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64445786"/>
    <w:multiLevelType w:val="hybridMultilevel"/>
    <w:tmpl w:val="69C2C3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65B11540"/>
    <w:multiLevelType w:val="hybridMultilevel"/>
    <w:tmpl w:val="9D0C44E6"/>
    <w:lvl w:ilvl="0" w:tplc="2F508F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667032CD"/>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4">
    <w:nsid w:val="679624DB"/>
    <w:multiLevelType w:val="hybridMultilevel"/>
    <w:tmpl w:val="66681E52"/>
    <w:lvl w:ilvl="0" w:tplc="F672F9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67FF5DA2"/>
    <w:multiLevelType w:val="multilevel"/>
    <w:tmpl w:val="C7C0AB3A"/>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6">
    <w:nsid w:val="68610E4D"/>
    <w:multiLevelType w:val="multilevel"/>
    <w:tmpl w:val="DDF2390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7">
    <w:nsid w:val="689D2C89"/>
    <w:multiLevelType w:val="hybridMultilevel"/>
    <w:tmpl w:val="3376C5E4"/>
    <w:lvl w:ilvl="0" w:tplc="15F0E5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68A313F1"/>
    <w:multiLevelType w:val="hybridMultilevel"/>
    <w:tmpl w:val="9AF64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68BA00B6"/>
    <w:multiLevelType w:val="hybridMultilevel"/>
    <w:tmpl w:val="59D0E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692C12F2"/>
    <w:multiLevelType w:val="hybridMultilevel"/>
    <w:tmpl w:val="2AE63E44"/>
    <w:lvl w:ilvl="0" w:tplc="D71E326E">
      <w:start w:val="7"/>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69886657"/>
    <w:multiLevelType w:val="multilevel"/>
    <w:tmpl w:val="54D867AE"/>
    <w:lvl w:ilvl="0">
      <w:start w:val="1"/>
      <w:numFmt w:val="decimal"/>
      <w:lvlText w:val="%1."/>
      <w:lvlJc w:val="left"/>
      <w:pPr>
        <w:ind w:left="720" w:hanging="360"/>
      </w:pPr>
    </w:lvl>
    <w:lvl w:ilvl="1">
      <w:start w:val="2"/>
      <w:numFmt w:val="decimal"/>
      <w:isLgl/>
      <w:lvlText w:val="%1.%2"/>
      <w:lvlJc w:val="left"/>
      <w:pPr>
        <w:ind w:left="915" w:hanging="555"/>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2">
    <w:nsid w:val="6AAB7EA3"/>
    <w:multiLevelType w:val="hybridMultilevel"/>
    <w:tmpl w:val="2A767A8C"/>
    <w:lvl w:ilvl="0" w:tplc="6CAC682A">
      <w:start w:val="1"/>
      <w:numFmt w:val="bullet"/>
      <w:lvlText w:val="-"/>
      <w:lvlJc w:val="left"/>
      <w:pPr>
        <w:ind w:left="420" w:hanging="420"/>
      </w:pPr>
      <w:rPr>
        <w:rFonts w:ascii="Calibri" w:eastAsiaTheme="minorHAnsi" w:hAnsi="Calibri" w:cs="Calibr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3">
    <w:nsid w:val="6CAF375C"/>
    <w:multiLevelType w:val="multilevel"/>
    <w:tmpl w:val="6C16E1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4">
    <w:nsid w:val="6DF050DA"/>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135">
    <w:nsid w:val="6DFC3280"/>
    <w:multiLevelType w:val="hybridMultilevel"/>
    <w:tmpl w:val="DCB24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6E921EA2"/>
    <w:multiLevelType w:val="hybridMultilevel"/>
    <w:tmpl w:val="41EA1DDA"/>
    <w:lvl w:ilvl="0" w:tplc="04090019">
      <w:start w:val="17"/>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7147018A"/>
    <w:multiLevelType w:val="hybridMultilevel"/>
    <w:tmpl w:val="55AE4A8E"/>
    <w:lvl w:ilvl="0" w:tplc="87961D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8">
    <w:nsid w:val="71691968"/>
    <w:multiLevelType w:val="hybridMultilevel"/>
    <w:tmpl w:val="EA3CB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738C1491"/>
    <w:multiLevelType w:val="hybridMultilevel"/>
    <w:tmpl w:val="DACA11B2"/>
    <w:lvl w:ilvl="0" w:tplc="0409000F">
      <w:start w:val="1"/>
      <w:numFmt w:val="decimal"/>
      <w:lvlText w:val="%1."/>
      <w:lvlJc w:val="left"/>
      <w:pPr>
        <w:ind w:left="1080" w:hanging="360"/>
      </w:pPr>
    </w:lvl>
    <w:lvl w:ilvl="1" w:tplc="04090019">
      <w:start w:val="1"/>
      <w:numFmt w:val="lowerLetter"/>
      <w:lvlText w:val="%2."/>
      <w:lvlJc w:val="left"/>
      <w:pPr>
        <w:ind w:left="1876" w:hanging="360"/>
      </w:pPr>
    </w:lvl>
    <w:lvl w:ilvl="2" w:tplc="0409001B">
      <w:start w:val="1"/>
      <w:numFmt w:val="lowerRoman"/>
      <w:lvlText w:val="%3."/>
      <w:lvlJc w:val="right"/>
      <w:pPr>
        <w:ind w:left="2596" w:hanging="180"/>
      </w:pPr>
    </w:lvl>
    <w:lvl w:ilvl="3" w:tplc="0409000F">
      <w:start w:val="1"/>
      <w:numFmt w:val="decimal"/>
      <w:lvlText w:val="%4."/>
      <w:lvlJc w:val="left"/>
      <w:pPr>
        <w:ind w:left="3316" w:hanging="360"/>
      </w:pPr>
    </w:lvl>
    <w:lvl w:ilvl="4" w:tplc="04090019">
      <w:start w:val="1"/>
      <w:numFmt w:val="lowerLetter"/>
      <w:lvlText w:val="%5."/>
      <w:lvlJc w:val="left"/>
      <w:pPr>
        <w:ind w:left="4036" w:hanging="360"/>
      </w:pPr>
    </w:lvl>
    <w:lvl w:ilvl="5" w:tplc="0409001B">
      <w:start w:val="1"/>
      <w:numFmt w:val="lowerRoman"/>
      <w:lvlText w:val="%6."/>
      <w:lvlJc w:val="right"/>
      <w:pPr>
        <w:ind w:left="4756" w:hanging="180"/>
      </w:pPr>
    </w:lvl>
    <w:lvl w:ilvl="6" w:tplc="0409000F">
      <w:start w:val="1"/>
      <w:numFmt w:val="decimal"/>
      <w:lvlText w:val="%7."/>
      <w:lvlJc w:val="left"/>
      <w:pPr>
        <w:ind w:left="5476" w:hanging="360"/>
      </w:pPr>
    </w:lvl>
    <w:lvl w:ilvl="7" w:tplc="04090019">
      <w:start w:val="1"/>
      <w:numFmt w:val="lowerLetter"/>
      <w:lvlText w:val="%8."/>
      <w:lvlJc w:val="left"/>
      <w:pPr>
        <w:ind w:left="6196" w:hanging="360"/>
      </w:pPr>
    </w:lvl>
    <w:lvl w:ilvl="8" w:tplc="0409001B">
      <w:start w:val="1"/>
      <w:numFmt w:val="lowerRoman"/>
      <w:lvlText w:val="%9."/>
      <w:lvlJc w:val="right"/>
      <w:pPr>
        <w:ind w:left="6916" w:hanging="180"/>
      </w:pPr>
    </w:lvl>
  </w:abstractNum>
  <w:abstractNum w:abstractNumId="140">
    <w:nsid w:val="75337FEE"/>
    <w:multiLevelType w:val="hybridMultilevel"/>
    <w:tmpl w:val="F19ED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755767A5"/>
    <w:multiLevelType w:val="hybridMultilevel"/>
    <w:tmpl w:val="F9164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76E16F9D"/>
    <w:multiLevelType w:val="multilevel"/>
    <w:tmpl w:val="34505000"/>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3">
    <w:nsid w:val="77467AC4"/>
    <w:multiLevelType w:val="hybridMultilevel"/>
    <w:tmpl w:val="EC7CFB5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4">
    <w:nsid w:val="77472C81"/>
    <w:multiLevelType w:val="hybridMultilevel"/>
    <w:tmpl w:val="2DEE8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779E3945"/>
    <w:multiLevelType w:val="multilevel"/>
    <w:tmpl w:val="61A21F8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6">
    <w:nsid w:val="78714DAC"/>
    <w:multiLevelType w:val="hybridMultilevel"/>
    <w:tmpl w:val="25DE1352"/>
    <w:lvl w:ilvl="0" w:tplc="912010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78F8165D"/>
    <w:multiLevelType w:val="hybridMultilevel"/>
    <w:tmpl w:val="16368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7A027C1D"/>
    <w:multiLevelType w:val="hybridMultilevel"/>
    <w:tmpl w:val="0E3A2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7A090318"/>
    <w:multiLevelType w:val="multilevel"/>
    <w:tmpl w:val="DACA11B2"/>
    <w:lvl w:ilvl="0">
      <w:start w:val="1"/>
      <w:numFmt w:val="decimal"/>
      <w:lvlText w:val="%1."/>
      <w:lvlJc w:val="left"/>
      <w:pPr>
        <w:ind w:left="1080" w:hanging="360"/>
      </w:pPr>
    </w:lvl>
    <w:lvl w:ilvl="1">
      <w:start w:val="1"/>
      <w:numFmt w:val="lowerLetter"/>
      <w:lvlText w:val="%2."/>
      <w:lvlJc w:val="left"/>
      <w:pPr>
        <w:ind w:left="1876" w:hanging="360"/>
      </w:pPr>
    </w:lvl>
    <w:lvl w:ilvl="2">
      <w:start w:val="1"/>
      <w:numFmt w:val="lowerRoman"/>
      <w:lvlText w:val="%3."/>
      <w:lvlJc w:val="right"/>
      <w:pPr>
        <w:ind w:left="2596" w:hanging="180"/>
      </w:pPr>
    </w:lvl>
    <w:lvl w:ilvl="3">
      <w:start w:val="1"/>
      <w:numFmt w:val="decimal"/>
      <w:lvlText w:val="%4."/>
      <w:lvlJc w:val="left"/>
      <w:pPr>
        <w:ind w:left="3316" w:hanging="360"/>
      </w:pPr>
    </w:lvl>
    <w:lvl w:ilvl="4">
      <w:start w:val="1"/>
      <w:numFmt w:val="lowerLetter"/>
      <w:lvlText w:val="%5."/>
      <w:lvlJc w:val="left"/>
      <w:pPr>
        <w:ind w:left="4036" w:hanging="360"/>
      </w:pPr>
    </w:lvl>
    <w:lvl w:ilvl="5">
      <w:start w:val="1"/>
      <w:numFmt w:val="lowerRoman"/>
      <w:lvlText w:val="%6."/>
      <w:lvlJc w:val="right"/>
      <w:pPr>
        <w:ind w:left="4756" w:hanging="180"/>
      </w:pPr>
    </w:lvl>
    <w:lvl w:ilvl="6">
      <w:start w:val="1"/>
      <w:numFmt w:val="decimal"/>
      <w:lvlText w:val="%7."/>
      <w:lvlJc w:val="left"/>
      <w:pPr>
        <w:ind w:left="5476" w:hanging="360"/>
      </w:pPr>
    </w:lvl>
    <w:lvl w:ilvl="7">
      <w:start w:val="1"/>
      <w:numFmt w:val="lowerLetter"/>
      <w:lvlText w:val="%8."/>
      <w:lvlJc w:val="left"/>
      <w:pPr>
        <w:ind w:left="6196" w:hanging="360"/>
      </w:pPr>
    </w:lvl>
    <w:lvl w:ilvl="8">
      <w:start w:val="1"/>
      <w:numFmt w:val="lowerRoman"/>
      <w:lvlText w:val="%9."/>
      <w:lvlJc w:val="right"/>
      <w:pPr>
        <w:ind w:left="6916" w:hanging="180"/>
      </w:pPr>
    </w:lvl>
  </w:abstractNum>
  <w:abstractNum w:abstractNumId="150">
    <w:nsid w:val="7A6B2061"/>
    <w:multiLevelType w:val="multilevel"/>
    <w:tmpl w:val="8CF88CB8"/>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1">
    <w:nsid w:val="7AB40CBC"/>
    <w:multiLevelType w:val="hybridMultilevel"/>
    <w:tmpl w:val="0E3A2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nsid w:val="7B2101CE"/>
    <w:multiLevelType w:val="hybridMultilevel"/>
    <w:tmpl w:val="C0EE02C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7BA70991"/>
    <w:multiLevelType w:val="hybridMultilevel"/>
    <w:tmpl w:val="323A360C"/>
    <w:lvl w:ilvl="0" w:tplc="B016BD22">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4">
    <w:nsid w:val="7BE24EF8"/>
    <w:multiLevelType w:val="hybridMultilevel"/>
    <w:tmpl w:val="AD0E86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5">
    <w:nsid w:val="7C077073"/>
    <w:multiLevelType w:val="hybridMultilevel"/>
    <w:tmpl w:val="03008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7D1D1533"/>
    <w:multiLevelType w:val="hybridMultilevel"/>
    <w:tmpl w:val="426805FE"/>
    <w:lvl w:ilvl="0" w:tplc="78B4F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7DC41372"/>
    <w:multiLevelType w:val="hybridMultilevel"/>
    <w:tmpl w:val="55AE4A8E"/>
    <w:lvl w:ilvl="0" w:tplc="87961D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8">
    <w:nsid w:val="7DEC1A3E"/>
    <w:multiLevelType w:val="hybridMultilevel"/>
    <w:tmpl w:val="93B04A0E"/>
    <w:lvl w:ilvl="0" w:tplc="16A891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7E816A13"/>
    <w:multiLevelType w:val="multilevel"/>
    <w:tmpl w:val="19646B40"/>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3"/>
  </w:num>
  <w:num w:numId="2">
    <w:abstractNumId w:val="99"/>
  </w:num>
  <w:num w:numId="3">
    <w:abstractNumId w:val="55"/>
  </w:num>
  <w:num w:numId="4">
    <w:abstractNumId w:val="125"/>
  </w:num>
  <w:num w:numId="5">
    <w:abstractNumId w:val="97"/>
  </w:num>
  <w:num w:numId="6">
    <w:abstractNumId w:val="103"/>
  </w:num>
  <w:num w:numId="7">
    <w:abstractNumId w:val="2"/>
  </w:num>
  <w:num w:numId="8">
    <w:abstractNumId w:val="59"/>
  </w:num>
  <w:num w:numId="9">
    <w:abstractNumId w:val="57"/>
    <w:lvlOverride w:ilvl="0">
      <w:lvl w:ilvl="0">
        <w:start w:val="1"/>
        <w:numFmt w:val="decimal"/>
        <w:lvlText w:val="%1."/>
        <w:lvlJc w:val="left"/>
        <w:pPr>
          <w:ind w:left="360" w:hanging="360"/>
        </w:pPr>
        <w:rPr>
          <w:rFonts w:hint="default"/>
        </w:rPr>
      </w:lvl>
    </w:lvlOverride>
    <w:lvlOverride w:ilvl="1">
      <w:lvl w:ilvl="1">
        <w:start w:val="1"/>
        <w:numFmt w:val="decimal"/>
        <w:lvlText w:val="3.%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0">
    <w:abstractNumId w:val="71"/>
  </w:num>
  <w:num w:numId="11">
    <w:abstractNumId w:val="159"/>
  </w:num>
  <w:num w:numId="12">
    <w:abstractNumId w:val="150"/>
  </w:num>
  <w:num w:numId="13">
    <w:abstractNumId w:val="123"/>
  </w:num>
  <w:num w:numId="14">
    <w:abstractNumId w:val="22"/>
  </w:num>
  <w:num w:numId="15">
    <w:abstractNumId w:val="54"/>
  </w:num>
  <w:num w:numId="16">
    <w:abstractNumId w:val="69"/>
  </w:num>
  <w:num w:numId="17">
    <w:abstractNumId w:val="63"/>
  </w:num>
  <w:num w:numId="18">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num>
  <w:num w:numId="20">
    <w:abstractNumId w:val="132"/>
  </w:num>
  <w:num w:numId="21">
    <w:abstractNumId w:val="87"/>
  </w:num>
  <w:num w:numId="22">
    <w:abstractNumId w:val="77"/>
  </w:num>
  <w:num w:numId="23">
    <w:abstractNumId w:val="113"/>
  </w:num>
  <w:num w:numId="24">
    <w:abstractNumId w:val="110"/>
  </w:num>
  <w:num w:numId="25">
    <w:abstractNumId w:val="115"/>
  </w:num>
  <w:num w:numId="26">
    <w:abstractNumId w:val="100"/>
  </w:num>
  <w:num w:numId="27">
    <w:abstractNumId w:val="86"/>
  </w:num>
  <w:num w:numId="28">
    <w:abstractNumId w:val="52"/>
  </w:num>
  <w:num w:numId="29">
    <w:abstractNumId w:val="120"/>
  </w:num>
  <w:num w:numId="30">
    <w:abstractNumId w:val="85"/>
  </w:num>
  <w:num w:numId="31">
    <w:abstractNumId w:val="141"/>
  </w:num>
  <w:num w:numId="32">
    <w:abstractNumId w:val="68"/>
  </w:num>
  <w:num w:numId="33">
    <w:abstractNumId w:val="154"/>
  </w:num>
  <w:num w:numId="34">
    <w:abstractNumId w:val="1"/>
  </w:num>
  <w:num w:numId="35">
    <w:abstractNumId w:val="47"/>
  </w:num>
  <w:num w:numId="36">
    <w:abstractNumId w:val="153"/>
  </w:num>
  <w:num w:numId="37">
    <w:abstractNumId w:val="93"/>
  </w:num>
  <w:num w:numId="38">
    <w:abstractNumId w:val="19"/>
  </w:num>
  <w:num w:numId="39">
    <w:abstractNumId w:val="149"/>
  </w:num>
  <w:num w:numId="40">
    <w:abstractNumId w:val="119"/>
  </w:num>
  <w:num w:numId="41">
    <w:abstractNumId w:val="26"/>
  </w:num>
  <w:num w:numId="42">
    <w:abstractNumId w:val="105"/>
  </w:num>
  <w:num w:numId="43">
    <w:abstractNumId w:val="25"/>
  </w:num>
  <w:num w:numId="44">
    <w:abstractNumId w:val="83"/>
  </w:num>
  <w:num w:numId="45">
    <w:abstractNumId w:val="65"/>
  </w:num>
  <w:num w:numId="46">
    <w:abstractNumId w:val="23"/>
  </w:num>
  <w:num w:numId="47">
    <w:abstractNumId w:val="33"/>
  </w:num>
  <w:num w:numId="48">
    <w:abstractNumId w:val="146"/>
  </w:num>
  <w:num w:numId="49">
    <w:abstractNumId w:val="6"/>
  </w:num>
  <w:num w:numId="50">
    <w:abstractNumId w:val="109"/>
  </w:num>
  <w:num w:numId="51">
    <w:abstractNumId w:val="76"/>
  </w:num>
  <w:num w:numId="52">
    <w:abstractNumId w:val="58"/>
  </w:num>
  <w:num w:numId="53">
    <w:abstractNumId w:val="36"/>
  </w:num>
  <w:num w:numId="54">
    <w:abstractNumId w:val="138"/>
  </w:num>
  <w:num w:numId="55">
    <w:abstractNumId w:val="42"/>
  </w:num>
  <w:num w:numId="56">
    <w:abstractNumId w:val="56"/>
  </w:num>
  <w:num w:numId="57">
    <w:abstractNumId w:val="82"/>
  </w:num>
  <w:num w:numId="58">
    <w:abstractNumId w:val="89"/>
  </w:num>
  <w:num w:numId="59">
    <w:abstractNumId w:val="102"/>
  </w:num>
  <w:num w:numId="60">
    <w:abstractNumId w:val="142"/>
  </w:num>
  <w:num w:numId="61">
    <w:abstractNumId w:val="92"/>
  </w:num>
  <w:num w:numId="62">
    <w:abstractNumId w:val="30"/>
  </w:num>
  <w:num w:numId="63">
    <w:abstractNumId w:val="135"/>
  </w:num>
  <w:num w:numId="64">
    <w:abstractNumId w:val="136"/>
  </w:num>
  <w:num w:numId="65">
    <w:abstractNumId w:val="46"/>
  </w:num>
  <w:num w:numId="66">
    <w:abstractNumId w:val="5"/>
  </w:num>
  <w:num w:numId="67">
    <w:abstractNumId w:val="155"/>
  </w:num>
  <w:num w:numId="68">
    <w:abstractNumId w:val="114"/>
  </w:num>
  <w:num w:numId="69">
    <w:abstractNumId w:val="9"/>
  </w:num>
  <w:num w:numId="70">
    <w:abstractNumId w:val="111"/>
  </w:num>
  <w:num w:numId="71">
    <w:abstractNumId w:val="72"/>
  </w:num>
  <w:num w:numId="72">
    <w:abstractNumId w:val="112"/>
  </w:num>
  <w:num w:numId="73">
    <w:abstractNumId w:val="140"/>
  </w:num>
  <w:num w:numId="74">
    <w:abstractNumId w:val="84"/>
  </w:num>
  <w:num w:numId="75">
    <w:abstractNumId w:val="7"/>
  </w:num>
  <w:num w:numId="76">
    <w:abstractNumId w:val="44"/>
  </w:num>
  <w:num w:numId="77">
    <w:abstractNumId w:val="129"/>
  </w:num>
  <w:num w:numId="78">
    <w:abstractNumId w:val="73"/>
  </w:num>
  <w:num w:numId="79">
    <w:abstractNumId w:val="98"/>
  </w:num>
  <w:num w:numId="80">
    <w:abstractNumId w:val="24"/>
  </w:num>
  <w:num w:numId="81">
    <w:abstractNumId w:val="45"/>
  </w:num>
  <w:num w:numId="82">
    <w:abstractNumId w:val="151"/>
  </w:num>
  <w:num w:numId="83">
    <w:abstractNumId w:val="40"/>
  </w:num>
  <w:num w:numId="84">
    <w:abstractNumId w:val="91"/>
  </w:num>
  <w:num w:numId="85">
    <w:abstractNumId w:val="121"/>
  </w:num>
  <w:num w:numId="86">
    <w:abstractNumId w:val="148"/>
  </w:num>
  <w:num w:numId="87">
    <w:abstractNumId w:val="108"/>
  </w:num>
  <w:num w:numId="88">
    <w:abstractNumId w:val="104"/>
  </w:num>
  <w:num w:numId="89">
    <w:abstractNumId w:val="79"/>
  </w:num>
  <w:num w:numId="90">
    <w:abstractNumId w:val="130"/>
  </w:num>
  <w:num w:numId="91">
    <w:abstractNumId w:val="53"/>
  </w:num>
  <w:num w:numId="92">
    <w:abstractNumId w:val="107"/>
  </w:num>
  <w:num w:numId="93">
    <w:abstractNumId w:val="12"/>
  </w:num>
  <w:num w:numId="94">
    <w:abstractNumId w:val="133"/>
  </w:num>
  <w:num w:numId="95">
    <w:abstractNumId w:val="21"/>
  </w:num>
  <w:num w:numId="96">
    <w:abstractNumId w:val="38"/>
  </w:num>
  <w:num w:numId="97">
    <w:abstractNumId w:val="88"/>
  </w:num>
  <w:num w:numId="98">
    <w:abstractNumId w:val="81"/>
  </w:num>
  <w:num w:numId="99">
    <w:abstractNumId w:val="35"/>
  </w:num>
  <w:num w:numId="100">
    <w:abstractNumId w:val="80"/>
  </w:num>
  <w:num w:numId="101">
    <w:abstractNumId w:val="50"/>
  </w:num>
  <w:num w:numId="102">
    <w:abstractNumId w:val="17"/>
  </w:num>
  <w:num w:numId="103">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4"/>
  </w:num>
  <w:num w:numId="105">
    <w:abstractNumId w:val="116"/>
  </w:num>
  <w:num w:numId="106">
    <w:abstractNumId w:val="134"/>
  </w:num>
  <w:num w:numId="107">
    <w:abstractNumId w:val="106"/>
  </w:num>
  <w:num w:numId="108">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64"/>
  </w:num>
  <w:num w:numId="111">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31"/>
  </w:num>
  <w:num w:numId="113">
    <w:abstractNumId w:val="8"/>
  </w:num>
  <w:num w:numId="114">
    <w:abstractNumId w:val="62"/>
  </w:num>
  <w:num w:numId="115">
    <w:abstractNumId w:val="60"/>
  </w:num>
  <w:num w:numId="116">
    <w:abstractNumId w:val="31"/>
  </w:num>
  <w:num w:numId="117">
    <w:abstractNumId w:val="143"/>
  </w:num>
  <w:num w:numId="118">
    <w:abstractNumId w:val="95"/>
  </w:num>
  <w:num w:numId="119">
    <w:abstractNumId w:val="15"/>
  </w:num>
  <w:num w:numId="120">
    <w:abstractNumId w:val="152"/>
  </w:num>
  <w:num w:numId="121">
    <w:abstractNumId w:val="67"/>
  </w:num>
  <w:num w:numId="122">
    <w:abstractNumId w:val="66"/>
  </w:num>
  <w:num w:numId="123">
    <w:abstractNumId w:val="117"/>
  </w:num>
  <w:num w:numId="124">
    <w:abstractNumId w:val="34"/>
  </w:num>
  <w:num w:numId="125">
    <w:abstractNumId w:val="48"/>
  </w:num>
  <w:num w:numId="126">
    <w:abstractNumId w:val="37"/>
  </w:num>
  <w:num w:numId="127">
    <w:abstractNumId w:val="128"/>
  </w:num>
  <w:num w:numId="128">
    <w:abstractNumId w:val="39"/>
  </w:num>
  <w:num w:numId="129">
    <w:abstractNumId w:val="29"/>
  </w:num>
  <w:num w:numId="130">
    <w:abstractNumId w:val="156"/>
  </w:num>
  <w:num w:numId="131">
    <w:abstractNumId w:val="27"/>
  </w:num>
  <w:num w:numId="132">
    <w:abstractNumId w:val="41"/>
  </w:num>
  <w:num w:numId="133">
    <w:abstractNumId w:val="101"/>
  </w:num>
  <w:num w:numId="134">
    <w:abstractNumId w:val="137"/>
  </w:num>
  <w:num w:numId="135">
    <w:abstractNumId w:val="28"/>
  </w:num>
  <w:num w:numId="136">
    <w:abstractNumId w:val="158"/>
  </w:num>
  <w:num w:numId="137">
    <w:abstractNumId w:val="122"/>
  </w:num>
  <w:num w:numId="138">
    <w:abstractNumId w:val="0"/>
  </w:num>
  <w:num w:numId="139">
    <w:abstractNumId w:val="144"/>
  </w:num>
  <w:num w:numId="140">
    <w:abstractNumId w:val="126"/>
  </w:num>
  <w:num w:numId="141">
    <w:abstractNumId w:val="90"/>
  </w:num>
  <w:num w:numId="142">
    <w:abstractNumId w:val="70"/>
  </w:num>
  <w:num w:numId="143">
    <w:abstractNumId w:val="96"/>
  </w:num>
  <w:num w:numId="144">
    <w:abstractNumId w:val="61"/>
  </w:num>
  <w:num w:numId="145">
    <w:abstractNumId w:val="124"/>
  </w:num>
  <w:num w:numId="146">
    <w:abstractNumId w:val="127"/>
  </w:num>
  <w:num w:numId="147">
    <w:abstractNumId w:val="51"/>
  </w:num>
  <w:num w:numId="148">
    <w:abstractNumId w:val="147"/>
  </w:num>
  <w:num w:numId="149">
    <w:abstractNumId w:val="75"/>
  </w:num>
  <w:num w:numId="150">
    <w:abstractNumId w:val="49"/>
  </w:num>
  <w:num w:numId="151">
    <w:abstractNumId w:val="20"/>
  </w:num>
  <w:num w:numId="152">
    <w:abstractNumId w:val="13"/>
  </w:num>
  <w:num w:numId="153">
    <w:abstractNumId w:val="3"/>
  </w:num>
  <w:num w:numId="154">
    <w:abstractNumId w:val="157"/>
  </w:num>
  <w:num w:numId="155">
    <w:abstractNumId w:val="118"/>
  </w:num>
  <w:num w:numId="156">
    <w:abstractNumId w:val="10"/>
  </w:num>
  <w:num w:numId="157">
    <w:abstractNumId w:val="94"/>
  </w:num>
  <w:num w:numId="158">
    <w:abstractNumId w:val="16"/>
  </w:num>
  <w:num w:numId="159">
    <w:abstractNumId w:val="18"/>
  </w:num>
  <w:num w:numId="160">
    <w:abstractNumId w:val="32"/>
  </w:num>
  <w:num w:numId="161">
    <w:abstractNumId w:val="145"/>
  </w:num>
  <w:num w:numId="162">
    <w:abstractNumId w:val="14"/>
  </w:num>
  <w:num w:numId="163">
    <w:abstractNumId w:val="74"/>
  </w:num>
  <w:num w:numId="164">
    <w:abstractNumId w:val="78"/>
  </w:num>
  <w:numIdMacAtCleanup w:val="1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2754"/>
    <w:rsid w:val="0000053D"/>
    <w:rsid w:val="00011F54"/>
    <w:rsid w:val="00012218"/>
    <w:rsid w:val="00014964"/>
    <w:rsid w:val="0003647B"/>
    <w:rsid w:val="0003650E"/>
    <w:rsid w:val="00037F14"/>
    <w:rsid w:val="00057BF2"/>
    <w:rsid w:val="000629C7"/>
    <w:rsid w:val="00063EEE"/>
    <w:rsid w:val="000643C8"/>
    <w:rsid w:val="000653F8"/>
    <w:rsid w:val="000743E7"/>
    <w:rsid w:val="00074E37"/>
    <w:rsid w:val="00093F74"/>
    <w:rsid w:val="00097E05"/>
    <w:rsid w:val="000B445B"/>
    <w:rsid w:val="000C2822"/>
    <w:rsid w:val="000C4115"/>
    <w:rsid w:val="000D1C53"/>
    <w:rsid w:val="000E5CE8"/>
    <w:rsid w:val="000E65FB"/>
    <w:rsid w:val="000E6F25"/>
    <w:rsid w:val="000F28C2"/>
    <w:rsid w:val="000F5919"/>
    <w:rsid w:val="000F7196"/>
    <w:rsid w:val="00100AAD"/>
    <w:rsid w:val="00101C00"/>
    <w:rsid w:val="00102492"/>
    <w:rsid w:val="001024E9"/>
    <w:rsid w:val="0011149E"/>
    <w:rsid w:val="0013416D"/>
    <w:rsid w:val="001409C1"/>
    <w:rsid w:val="00141CCE"/>
    <w:rsid w:val="001441F6"/>
    <w:rsid w:val="00151432"/>
    <w:rsid w:val="00152D04"/>
    <w:rsid w:val="00171FFE"/>
    <w:rsid w:val="001858DE"/>
    <w:rsid w:val="00187125"/>
    <w:rsid w:val="001910C6"/>
    <w:rsid w:val="00191C5A"/>
    <w:rsid w:val="0019310F"/>
    <w:rsid w:val="00195EF2"/>
    <w:rsid w:val="001A0372"/>
    <w:rsid w:val="001A42BB"/>
    <w:rsid w:val="001A5A74"/>
    <w:rsid w:val="001A5D0C"/>
    <w:rsid w:val="001B4E0B"/>
    <w:rsid w:val="001B554B"/>
    <w:rsid w:val="001C056D"/>
    <w:rsid w:val="001D229F"/>
    <w:rsid w:val="001D4975"/>
    <w:rsid w:val="001D6F99"/>
    <w:rsid w:val="001E0388"/>
    <w:rsid w:val="001E1E06"/>
    <w:rsid w:val="001E32A1"/>
    <w:rsid w:val="001E3ECE"/>
    <w:rsid w:val="001E44A5"/>
    <w:rsid w:val="001E5A08"/>
    <w:rsid w:val="001F2048"/>
    <w:rsid w:val="001F2328"/>
    <w:rsid w:val="002045D6"/>
    <w:rsid w:val="00210754"/>
    <w:rsid w:val="00213591"/>
    <w:rsid w:val="002144FA"/>
    <w:rsid w:val="00217B6E"/>
    <w:rsid w:val="00217DBF"/>
    <w:rsid w:val="00221941"/>
    <w:rsid w:val="00222589"/>
    <w:rsid w:val="002226D9"/>
    <w:rsid w:val="00224487"/>
    <w:rsid w:val="002269AB"/>
    <w:rsid w:val="002271C2"/>
    <w:rsid w:val="00227BA2"/>
    <w:rsid w:val="00233E78"/>
    <w:rsid w:val="00237BE8"/>
    <w:rsid w:val="00241C90"/>
    <w:rsid w:val="00245C61"/>
    <w:rsid w:val="00246DD9"/>
    <w:rsid w:val="00251492"/>
    <w:rsid w:val="00252A26"/>
    <w:rsid w:val="00260A2C"/>
    <w:rsid w:val="00261EAA"/>
    <w:rsid w:val="00262943"/>
    <w:rsid w:val="002742A9"/>
    <w:rsid w:val="002743EB"/>
    <w:rsid w:val="00285701"/>
    <w:rsid w:val="0028675C"/>
    <w:rsid w:val="00294341"/>
    <w:rsid w:val="002A5349"/>
    <w:rsid w:val="002A6AC7"/>
    <w:rsid w:val="002B1030"/>
    <w:rsid w:val="002B656E"/>
    <w:rsid w:val="002C19E0"/>
    <w:rsid w:val="002C35CB"/>
    <w:rsid w:val="002C77A1"/>
    <w:rsid w:val="002D471F"/>
    <w:rsid w:val="002D4FDE"/>
    <w:rsid w:val="002D7E9D"/>
    <w:rsid w:val="002E14D5"/>
    <w:rsid w:val="002F54E1"/>
    <w:rsid w:val="002F608C"/>
    <w:rsid w:val="002F7CB5"/>
    <w:rsid w:val="00300B15"/>
    <w:rsid w:val="00303364"/>
    <w:rsid w:val="00303BFF"/>
    <w:rsid w:val="00314775"/>
    <w:rsid w:val="0032413A"/>
    <w:rsid w:val="00331774"/>
    <w:rsid w:val="0033275C"/>
    <w:rsid w:val="00350AAD"/>
    <w:rsid w:val="00350B34"/>
    <w:rsid w:val="003610C1"/>
    <w:rsid w:val="0036283F"/>
    <w:rsid w:val="003670F2"/>
    <w:rsid w:val="00376881"/>
    <w:rsid w:val="00381D4C"/>
    <w:rsid w:val="00384AEF"/>
    <w:rsid w:val="00385039"/>
    <w:rsid w:val="00386015"/>
    <w:rsid w:val="00394E57"/>
    <w:rsid w:val="003B1CB9"/>
    <w:rsid w:val="003B3E40"/>
    <w:rsid w:val="003C0BB2"/>
    <w:rsid w:val="003C7A3B"/>
    <w:rsid w:val="003D2ACE"/>
    <w:rsid w:val="003D4964"/>
    <w:rsid w:val="003D5B36"/>
    <w:rsid w:val="003E3B4B"/>
    <w:rsid w:val="003E5CFF"/>
    <w:rsid w:val="003E7593"/>
    <w:rsid w:val="00400021"/>
    <w:rsid w:val="00403B4B"/>
    <w:rsid w:val="00410AF7"/>
    <w:rsid w:val="004115CB"/>
    <w:rsid w:val="004132BA"/>
    <w:rsid w:val="00416F70"/>
    <w:rsid w:val="00424035"/>
    <w:rsid w:val="004255CE"/>
    <w:rsid w:val="004409F4"/>
    <w:rsid w:val="00447B2E"/>
    <w:rsid w:val="00463174"/>
    <w:rsid w:val="00467AD8"/>
    <w:rsid w:val="00470810"/>
    <w:rsid w:val="004772EF"/>
    <w:rsid w:val="00482587"/>
    <w:rsid w:val="00492101"/>
    <w:rsid w:val="0049428D"/>
    <w:rsid w:val="0049433F"/>
    <w:rsid w:val="004971A9"/>
    <w:rsid w:val="004A6384"/>
    <w:rsid w:val="004B08DF"/>
    <w:rsid w:val="004B2B9A"/>
    <w:rsid w:val="004B5C5D"/>
    <w:rsid w:val="004C0C0C"/>
    <w:rsid w:val="004C1B73"/>
    <w:rsid w:val="004D0C5E"/>
    <w:rsid w:val="004D2CE2"/>
    <w:rsid w:val="004E01AF"/>
    <w:rsid w:val="004E034C"/>
    <w:rsid w:val="004E6874"/>
    <w:rsid w:val="004E772E"/>
    <w:rsid w:val="004F07BF"/>
    <w:rsid w:val="004F564D"/>
    <w:rsid w:val="005010FE"/>
    <w:rsid w:val="005101B3"/>
    <w:rsid w:val="00521C8E"/>
    <w:rsid w:val="00523D08"/>
    <w:rsid w:val="00524AAF"/>
    <w:rsid w:val="00535411"/>
    <w:rsid w:val="0053614B"/>
    <w:rsid w:val="00540938"/>
    <w:rsid w:val="005437DB"/>
    <w:rsid w:val="0054575D"/>
    <w:rsid w:val="0056131D"/>
    <w:rsid w:val="00561F25"/>
    <w:rsid w:val="00594BFD"/>
    <w:rsid w:val="005957C5"/>
    <w:rsid w:val="005A21C2"/>
    <w:rsid w:val="005A2980"/>
    <w:rsid w:val="005A2D6B"/>
    <w:rsid w:val="005A6268"/>
    <w:rsid w:val="005A72BE"/>
    <w:rsid w:val="005B55E3"/>
    <w:rsid w:val="005B5B9B"/>
    <w:rsid w:val="005B7CD1"/>
    <w:rsid w:val="005C0DF1"/>
    <w:rsid w:val="005C2AF2"/>
    <w:rsid w:val="005C5F6C"/>
    <w:rsid w:val="005D1E45"/>
    <w:rsid w:val="005E0E76"/>
    <w:rsid w:val="005E2064"/>
    <w:rsid w:val="005E7058"/>
    <w:rsid w:val="005F4BA3"/>
    <w:rsid w:val="005F5AB1"/>
    <w:rsid w:val="006003AC"/>
    <w:rsid w:val="00605139"/>
    <w:rsid w:val="00607639"/>
    <w:rsid w:val="00613595"/>
    <w:rsid w:val="00621482"/>
    <w:rsid w:val="006241E1"/>
    <w:rsid w:val="00630AA2"/>
    <w:rsid w:val="00633B1B"/>
    <w:rsid w:val="00635036"/>
    <w:rsid w:val="00642C16"/>
    <w:rsid w:val="00652A8E"/>
    <w:rsid w:val="006562D0"/>
    <w:rsid w:val="0065696D"/>
    <w:rsid w:val="00657B96"/>
    <w:rsid w:val="00667102"/>
    <w:rsid w:val="006671E9"/>
    <w:rsid w:val="00677917"/>
    <w:rsid w:val="00681633"/>
    <w:rsid w:val="00682754"/>
    <w:rsid w:val="0068710D"/>
    <w:rsid w:val="006A7D42"/>
    <w:rsid w:val="006B5FAF"/>
    <w:rsid w:val="006C05A3"/>
    <w:rsid w:val="006C3F08"/>
    <w:rsid w:val="006C6BA9"/>
    <w:rsid w:val="006C7325"/>
    <w:rsid w:val="006D00F2"/>
    <w:rsid w:val="006D17DD"/>
    <w:rsid w:val="006D3DE3"/>
    <w:rsid w:val="006D63A9"/>
    <w:rsid w:val="006E1264"/>
    <w:rsid w:val="006E254B"/>
    <w:rsid w:val="006E7F0F"/>
    <w:rsid w:val="006F0A5E"/>
    <w:rsid w:val="006F1304"/>
    <w:rsid w:val="006F659A"/>
    <w:rsid w:val="006F74D8"/>
    <w:rsid w:val="00715FD7"/>
    <w:rsid w:val="007163E3"/>
    <w:rsid w:val="00731F70"/>
    <w:rsid w:val="007443AD"/>
    <w:rsid w:val="00746A99"/>
    <w:rsid w:val="00771246"/>
    <w:rsid w:val="00772402"/>
    <w:rsid w:val="00775090"/>
    <w:rsid w:val="00786252"/>
    <w:rsid w:val="00790355"/>
    <w:rsid w:val="00793122"/>
    <w:rsid w:val="0079404F"/>
    <w:rsid w:val="00796983"/>
    <w:rsid w:val="007B20E1"/>
    <w:rsid w:val="007C4A5E"/>
    <w:rsid w:val="007D0036"/>
    <w:rsid w:val="007D79FE"/>
    <w:rsid w:val="007E4670"/>
    <w:rsid w:val="007E59AB"/>
    <w:rsid w:val="007E6EB6"/>
    <w:rsid w:val="007F2881"/>
    <w:rsid w:val="007F2AD8"/>
    <w:rsid w:val="007F33AA"/>
    <w:rsid w:val="007F3D79"/>
    <w:rsid w:val="007F4106"/>
    <w:rsid w:val="0080424D"/>
    <w:rsid w:val="00807668"/>
    <w:rsid w:val="008137AE"/>
    <w:rsid w:val="00831EBE"/>
    <w:rsid w:val="00834A70"/>
    <w:rsid w:val="008407C3"/>
    <w:rsid w:val="008502F5"/>
    <w:rsid w:val="00850DCF"/>
    <w:rsid w:val="00852CC4"/>
    <w:rsid w:val="00853D2E"/>
    <w:rsid w:val="0086141A"/>
    <w:rsid w:val="00863788"/>
    <w:rsid w:val="0086429F"/>
    <w:rsid w:val="0087055E"/>
    <w:rsid w:val="008731C3"/>
    <w:rsid w:val="0088102C"/>
    <w:rsid w:val="00881674"/>
    <w:rsid w:val="00881D40"/>
    <w:rsid w:val="00884FF1"/>
    <w:rsid w:val="00885274"/>
    <w:rsid w:val="008878F7"/>
    <w:rsid w:val="0088793D"/>
    <w:rsid w:val="00893257"/>
    <w:rsid w:val="00894029"/>
    <w:rsid w:val="00896FE0"/>
    <w:rsid w:val="008A3CA9"/>
    <w:rsid w:val="008A4507"/>
    <w:rsid w:val="008A629B"/>
    <w:rsid w:val="008B0176"/>
    <w:rsid w:val="008B0FB4"/>
    <w:rsid w:val="008B20BF"/>
    <w:rsid w:val="008B4607"/>
    <w:rsid w:val="008C300D"/>
    <w:rsid w:val="008C3CFA"/>
    <w:rsid w:val="008C6333"/>
    <w:rsid w:val="008D216C"/>
    <w:rsid w:val="008E36EA"/>
    <w:rsid w:val="008E487B"/>
    <w:rsid w:val="008F73DF"/>
    <w:rsid w:val="0090355F"/>
    <w:rsid w:val="00920DE4"/>
    <w:rsid w:val="00932C40"/>
    <w:rsid w:val="0094065A"/>
    <w:rsid w:val="00942BFF"/>
    <w:rsid w:val="00946F40"/>
    <w:rsid w:val="009520D6"/>
    <w:rsid w:val="00954CC6"/>
    <w:rsid w:val="009626E3"/>
    <w:rsid w:val="00970381"/>
    <w:rsid w:val="00985400"/>
    <w:rsid w:val="00986122"/>
    <w:rsid w:val="00987C78"/>
    <w:rsid w:val="009908ED"/>
    <w:rsid w:val="009A527F"/>
    <w:rsid w:val="009A610C"/>
    <w:rsid w:val="009A65E1"/>
    <w:rsid w:val="009B1B4C"/>
    <w:rsid w:val="009B75F9"/>
    <w:rsid w:val="009C0AD9"/>
    <w:rsid w:val="009C199C"/>
    <w:rsid w:val="009C63C1"/>
    <w:rsid w:val="009D67B5"/>
    <w:rsid w:val="009E05A0"/>
    <w:rsid w:val="009E174F"/>
    <w:rsid w:val="009F47EF"/>
    <w:rsid w:val="00A0402B"/>
    <w:rsid w:val="00A06F92"/>
    <w:rsid w:val="00A110AC"/>
    <w:rsid w:val="00A200DE"/>
    <w:rsid w:val="00A2114E"/>
    <w:rsid w:val="00A23125"/>
    <w:rsid w:val="00A25094"/>
    <w:rsid w:val="00A260F7"/>
    <w:rsid w:val="00A31231"/>
    <w:rsid w:val="00A3415B"/>
    <w:rsid w:val="00A41714"/>
    <w:rsid w:val="00A4553F"/>
    <w:rsid w:val="00A519D1"/>
    <w:rsid w:val="00A52EEA"/>
    <w:rsid w:val="00A62765"/>
    <w:rsid w:val="00A62C3A"/>
    <w:rsid w:val="00A6536E"/>
    <w:rsid w:val="00A67A07"/>
    <w:rsid w:val="00A70351"/>
    <w:rsid w:val="00A7526A"/>
    <w:rsid w:val="00A764A6"/>
    <w:rsid w:val="00A808D6"/>
    <w:rsid w:val="00A838EE"/>
    <w:rsid w:val="00A85109"/>
    <w:rsid w:val="00A87FB7"/>
    <w:rsid w:val="00A90D5A"/>
    <w:rsid w:val="00A944F9"/>
    <w:rsid w:val="00AA0A1B"/>
    <w:rsid w:val="00AA7E02"/>
    <w:rsid w:val="00AC075A"/>
    <w:rsid w:val="00AC1DA1"/>
    <w:rsid w:val="00AD3480"/>
    <w:rsid w:val="00AD4989"/>
    <w:rsid w:val="00AF541B"/>
    <w:rsid w:val="00AF6AE6"/>
    <w:rsid w:val="00B047C6"/>
    <w:rsid w:val="00B1762C"/>
    <w:rsid w:val="00B17FEC"/>
    <w:rsid w:val="00B21492"/>
    <w:rsid w:val="00B21998"/>
    <w:rsid w:val="00B36B3A"/>
    <w:rsid w:val="00B529B8"/>
    <w:rsid w:val="00B57868"/>
    <w:rsid w:val="00B61ACB"/>
    <w:rsid w:val="00B66807"/>
    <w:rsid w:val="00B70761"/>
    <w:rsid w:val="00B76B98"/>
    <w:rsid w:val="00B770DE"/>
    <w:rsid w:val="00B80794"/>
    <w:rsid w:val="00B9465F"/>
    <w:rsid w:val="00B94918"/>
    <w:rsid w:val="00BA0282"/>
    <w:rsid w:val="00BA233A"/>
    <w:rsid w:val="00BA5328"/>
    <w:rsid w:val="00BA69A7"/>
    <w:rsid w:val="00BB29CB"/>
    <w:rsid w:val="00BB32B2"/>
    <w:rsid w:val="00BB4CCE"/>
    <w:rsid w:val="00BB723C"/>
    <w:rsid w:val="00BB76A0"/>
    <w:rsid w:val="00BC06CF"/>
    <w:rsid w:val="00BC2DEA"/>
    <w:rsid w:val="00BC3777"/>
    <w:rsid w:val="00BD2A1A"/>
    <w:rsid w:val="00BD7A9A"/>
    <w:rsid w:val="00BE00E2"/>
    <w:rsid w:val="00BF6328"/>
    <w:rsid w:val="00BF7A10"/>
    <w:rsid w:val="00BF7EF7"/>
    <w:rsid w:val="00C04204"/>
    <w:rsid w:val="00C106BC"/>
    <w:rsid w:val="00C124CF"/>
    <w:rsid w:val="00C12D2C"/>
    <w:rsid w:val="00C20E9C"/>
    <w:rsid w:val="00C21A2A"/>
    <w:rsid w:val="00C23B61"/>
    <w:rsid w:val="00C351CF"/>
    <w:rsid w:val="00C36F10"/>
    <w:rsid w:val="00C37105"/>
    <w:rsid w:val="00C41ED8"/>
    <w:rsid w:val="00C5295B"/>
    <w:rsid w:val="00C57398"/>
    <w:rsid w:val="00C63692"/>
    <w:rsid w:val="00C73CB1"/>
    <w:rsid w:val="00C82F4F"/>
    <w:rsid w:val="00C85919"/>
    <w:rsid w:val="00C86435"/>
    <w:rsid w:val="00C9431E"/>
    <w:rsid w:val="00CA2200"/>
    <w:rsid w:val="00CA78F4"/>
    <w:rsid w:val="00CB144F"/>
    <w:rsid w:val="00CB6D4D"/>
    <w:rsid w:val="00CC3CF1"/>
    <w:rsid w:val="00CC441C"/>
    <w:rsid w:val="00CC6463"/>
    <w:rsid w:val="00CC6C81"/>
    <w:rsid w:val="00CD0BA1"/>
    <w:rsid w:val="00CE2099"/>
    <w:rsid w:val="00CE697E"/>
    <w:rsid w:val="00CE7D08"/>
    <w:rsid w:val="00CF1197"/>
    <w:rsid w:val="00CF19F8"/>
    <w:rsid w:val="00CF4C87"/>
    <w:rsid w:val="00CF778C"/>
    <w:rsid w:val="00D002AF"/>
    <w:rsid w:val="00D10731"/>
    <w:rsid w:val="00D114F0"/>
    <w:rsid w:val="00D13050"/>
    <w:rsid w:val="00D1492A"/>
    <w:rsid w:val="00D276A0"/>
    <w:rsid w:val="00D323EF"/>
    <w:rsid w:val="00D34CE6"/>
    <w:rsid w:val="00D475E7"/>
    <w:rsid w:val="00D63197"/>
    <w:rsid w:val="00D6365B"/>
    <w:rsid w:val="00D6460C"/>
    <w:rsid w:val="00D71AE9"/>
    <w:rsid w:val="00D80EF7"/>
    <w:rsid w:val="00D82B3B"/>
    <w:rsid w:val="00D91F49"/>
    <w:rsid w:val="00D94EF1"/>
    <w:rsid w:val="00D97FA2"/>
    <w:rsid w:val="00DC1C4F"/>
    <w:rsid w:val="00DC3CE0"/>
    <w:rsid w:val="00DC51DE"/>
    <w:rsid w:val="00DC5F1F"/>
    <w:rsid w:val="00DC771B"/>
    <w:rsid w:val="00DD3058"/>
    <w:rsid w:val="00DE23AB"/>
    <w:rsid w:val="00DF390A"/>
    <w:rsid w:val="00DF77E3"/>
    <w:rsid w:val="00E104E0"/>
    <w:rsid w:val="00E109C7"/>
    <w:rsid w:val="00E13723"/>
    <w:rsid w:val="00E21D83"/>
    <w:rsid w:val="00E22B4B"/>
    <w:rsid w:val="00E26716"/>
    <w:rsid w:val="00E33658"/>
    <w:rsid w:val="00E35979"/>
    <w:rsid w:val="00E40C2A"/>
    <w:rsid w:val="00E4189D"/>
    <w:rsid w:val="00E5198D"/>
    <w:rsid w:val="00E524BC"/>
    <w:rsid w:val="00E62070"/>
    <w:rsid w:val="00E821A8"/>
    <w:rsid w:val="00E90298"/>
    <w:rsid w:val="00E936E3"/>
    <w:rsid w:val="00E96641"/>
    <w:rsid w:val="00EA09AA"/>
    <w:rsid w:val="00EB7DCD"/>
    <w:rsid w:val="00EC0CB0"/>
    <w:rsid w:val="00EC1F51"/>
    <w:rsid w:val="00ED2774"/>
    <w:rsid w:val="00ED4DF0"/>
    <w:rsid w:val="00ED5060"/>
    <w:rsid w:val="00ED7F60"/>
    <w:rsid w:val="00EE1E9E"/>
    <w:rsid w:val="00EE1EA7"/>
    <w:rsid w:val="00F0179C"/>
    <w:rsid w:val="00F02A1E"/>
    <w:rsid w:val="00F03553"/>
    <w:rsid w:val="00F07191"/>
    <w:rsid w:val="00F11228"/>
    <w:rsid w:val="00F1567C"/>
    <w:rsid w:val="00F20525"/>
    <w:rsid w:val="00F20CA4"/>
    <w:rsid w:val="00F24511"/>
    <w:rsid w:val="00F2743C"/>
    <w:rsid w:val="00F30DC9"/>
    <w:rsid w:val="00F33025"/>
    <w:rsid w:val="00F35A18"/>
    <w:rsid w:val="00F378C8"/>
    <w:rsid w:val="00F44FDC"/>
    <w:rsid w:val="00F50E55"/>
    <w:rsid w:val="00F6457C"/>
    <w:rsid w:val="00F667E9"/>
    <w:rsid w:val="00F706CC"/>
    <w:rsid w:val="00F7285F"/>
    <w:rsid w:val="00F85585"/>
    <w:rsid w:val="00F91D3C"/>
    <w:rsid w:val="00F94124"/>
    <w:rsid w:val="00FA0F89"/>
    <w:rsid w:val="00FA1634"/>
    <w:rsid w:val="00FA1AFF"/>
    <w:rsid w:val="00FB4227"/>
    <w:rsid w:val="00FB4DCF"/>
    <w:rsid w:val="00FD0793"/>
    <w:rsid w:val="00FD1446"/>
    <w:rsid w:val="00FD55F8"/>
    <w:rsid w:val="00FE138F"/>
    <w:rsid w:val="00FE525B"/>
    <w:rsid w:val="00FF15B8"/>
    <w:rsid w:val="00FF246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0" w:qFormat="1"/>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Table Classic 1"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2754"/>
    <w:rPr>
      <w:rFonts w:eastAsiaTheme="minorHAnsi"/>
      <w:lang w:eastAsia="en-US"/>
    </w:rPr>
  </w:style>
  <w:style w:type="paragraph" w:styleId="Heading1">
    <w:name w:val="heading 1"/>
    <w:aliases w:val="H1,PA,Chapter,H1sara,Part,1,section,heading 1.1,h1,L1,dd heading 1,dh1,SITA,chaptertext,Proposal Chapter Heading,APAC-1-Heading,Head1,ct,style1,??? 1,Perot,Header 1,II+,I,H11,Part1,style11,??? 11,chaptertext1,Proposal Chapter Heading1,H12"/>
    <w:basedOn w:val="Normal"/>
    <w:next w:val="Normal"/>
    <w:link w:val="Heading1Char"/>
    <w:qFormat/>
    <w:rsid w:val="0068275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l2,H2,Logica LevelSeas.com Char C Char,Logica LevelSeas.com Char C,Chapter Title,style2,見出し 2,Header 2,Func Header,Header 21,Func Header1,Header 22,Func Header2,Header 23,Func Header3,Header 24,Func Header4,Header 211,L2,Major,h"/>
    <w:basedOn w:val="Normal"/>
    <w:next w:val="Normal"/>
    <w:link w:val="Heading2Char"/>
    <w:unhideWhenUsed/>
    <w:qFormat/>
    <w:rsid w:val="0068275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heading 3,h3,Section,2nd Level Head,H3,見出し 3,??? 3,L3,dd heading 3,dh3,3,sub-sub,3 bullet,b,H31,Table Attribute Heading,subhead,1.2.3.,Paragraph,Head3,Level 3 Head,h31,Head31,31,Topic Title,top,Tempo Heading 3,h3 sub heading,Level normal"/>
    <w:basedOn w:val="Normal"/>
    <w:next w:val="Normal"/>
    <w:link w:val="Heading3Char"/>
    <w:uiPriority w:val="9"/>
    <w:unhideWhenUsed/>
    <w:qFormat/>
    <w:rsid w:val="0068275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Te,h4,Map Title,3rd Level Head,4,APAC-4-Heading,Sub-Minor,Numbered - 4"/>
    <w:basedOn w:val="Normal"/>
    <w:next w:val="Normal"/>
    <w:link w:val="Heading4Char"/>
    <w:uiPriority w:val="9"/>
    <w:unhideWhenUsed/>
    <w:qFormat/>
    <w:rsid w:val="0068275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unhideWhenUsed/>
    <w:qFormat/>
    <w:rsid w:val="0068275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68275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68275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682754"/>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68275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PA Char,Chapter Char,H1sara Char,Part Char,1 Char,section Char,heading 1.1 Char,h1 Char,L1 Char,dd heading 1 Char,dh1 Char,SITA Char,chaptertext Char,Proposal Chapter Heading Char,APAC-1-Heading Char,Head1 Char,ct Char,style1 Char"/>
    <w:basedOn w:val="DefaultParagraphFont"/>
    <w:link w:val="Heading1"/>
    <w:uiPriority w:val="9"/>
    <w:rsid w:val="00682754"/>
    <w:rPr>
      <w:rFonts w:asciiTheme="majorHAnsi" w:eastAsiaTheme="majorEastAsia" w:hAnsiTheme="majorHAnsi" w:cstheme="majorBidi"/>
      <w:b/>
      <w:bCs/>
      <w:color w:val="365F91" w:themeColor="accent1" w:themeShade="BF"/>
      <w:sz w:val="28"/>
      <w:szCs w:val="28"/>
      <w:lang w:eastAsia="en-US"/>
    </w:rPr>
  </w:style>
  <w:style w:type="character" w:customStyle="1" w:styleId="Heading2Char">
    <w:name w:val="Heading 2 Char"/>
    <w:aliases w:val="l2 Char,H2 Char,Logica LevelSeas.com Char C Char Char,Logica LevelSeas.com Char C Char1,Chapter Title Char,style2 Char,見出し 2 Char,Header 2 Char,Func Header Char,Header 21 Char,Func Header1 Char,Header 22 Char,Func Header2 Char,L2 Char"/>
    <w:basedOn w:val="DefaultParagraphFont"/>
    <w:link w:val="Heading2"/>
    <w:uiPriority w:val="9"/>
    <w:rsid w:val="00682754"/>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aliases w:val="heading 3 Char,h3 Char,Section Char,2nd Level Head Char,H3 Char,見出し 3 Char,??? 3 Char,L3 Char,dd heading 3 Char,dh3 Char,3 Char,sub-sub Char,3 bullet Char,b Char,H31 Char,Table Attribute Heading Char,subhead Char,1.2.3. Char,Head3 Char"/>
    <w:basedOn w:val="DefaultParagraphFont"/>
    <w:link w:val="Heading3"/>
    <w:uiPriority w:val="9"/>
    <w:rsid w:val="00682754"/>
    <w:rPr>
      <w:rFonts w:asciiTheme="majorHAnsi" w:eastAsiaTheme="majorEastAsia" w:hAnsiTheme="majorHAnsi" w:cstheme="majorBidi"/>
      <w:b/>
      <w:bCs/>
      <w:color w:val="4F81BD" w:themeColor="accent1"/>
      <w:lang w:eastAsia="en-US"/>
    </w:rPr>
  </w:style>
  <w:style w:type="character" w:customStyle="1" w:styleId="Heading4Char">
    <w:name w:val="Heading 4 Char"/>
    <w:aliases w:val="H4 Char,Te Char,h4 Char,Map Title Char,3rd Level Head Char,4 Char,APAC-4-Heading Char,Sub-Minor Char,Numbered - 4 Char"/>
    <w:basedOn w:val="DefaultParagraphFont"/>
    <w:link w:val="Heading4"/>
    <w:uiPriority w:val="9"/>
    <w:rsid w:val="00682754"/>
    <w:rPr>
      <w:rFonts w:asciiTheme="majorHAnsi" w:eastAsiaTheme="majorEastAsia" w:hAnsiTheme="majorHAnsi" w:cstheme="majorBidi"/>
      <w:b/>
      <w:bCs/>
      <w:i/>
      <w:iCs/>
      <w:color w:val="4F81BD" w:themeColor="accent1"/>
      <w:lang w:eastAsia="en-US"/>
    </w:rPr>
  </w:style>
  <w:style w:type="character" w:customStyle="1" w:styleId="Heading5Char">
    <w:name w:val="Heading 5 Char"/>
    <w:basedOn w:val="DefaultParagraphFont"/>
    <w:link w:val="Heading5"/>
    <w:uiPriority w:val="99"/>
    <w:rsid w:val="00682754"/>
    <w:rPr>
      <w:rFonts w:asciiTheme="majorHAnsi" w:eastAsiaTheme="majorEastAsia" w:hAnsiTheme="majorHAnsi" w:cstheme="majorBidi"/>
      <w:color w:val="243F60" w:themeColor="accent1" w:themeShade="7F"/>
      <w:lang w:eastAsia="en-US"/>
    </w:rPr>
  </w:style>
  <w:style w:type="character" w:customStyle="1" w:styleId="Heading6Char">
    <w:name w:val="Heading 6 Char"/>
    <w:basedOn w:val="DefaultParagraphFont"/>
    <w:link w:val="Heading6"/>
    <w:rsid w:val="00682754"/>
    <w:rPr>
      <w:rFonts w:asciiTheme="majorHAnsi" w:eastAsiaTheme="majorEastAsia" w:hAnsiTheme="majorHAnsi" w:cstheme="majorBidi"/>
      <w:i/>
      <w:iCs/>
      <w:color w:val="243F60" w:themeColor="accent1" w:themeShade="7F"/>
      <w:lang w:eastAsia="en-US"/>
    </w:rPr>
  </w:style>
  <w:style w:type="character" w:customStyle="1" w:styleId="Heading7Char">
    <w:name w:val="Heading 7 Char"/>
    <w:basedOn w:val="DefaultParagraphFont"/>
    <w:link w:val="Heading7"/>
    <w:rsid w:val="00682754"/>
    <w:rPr>
      <w:rFonts w:asciiTheme="majorHAnsi" w:eastAsiaTheme="majorEastAsia" w:hAnsiTheme="majorHAnsi" w:cstheme="majorBidi"/>
      <w:i/>
      <w:iCs/>
      <w:color w:val="404040" w:themeColor="text1" w:themeTint="BF"/>
      <w:lang w:eastAsia="en-US"/>
    </w:rPr>
  </w:style>
  <w:style w:type="character" w:customStyle="1" w:styleId="Heading8Char">
    <w:name w:val="Heading 8 Char"/>
    <w:basedOn w:val="DefaultParagraphFont"/>
    <w:link w:val="Heading8"/>
    <w:rsid w:val="00682754"/>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rsid w:val="00682754"/>
    <w:rPr>
      <w:rFonts w:asciiTheme="majorHAnsi" w:eastAsiaTheme="majorEastAsia" w:hAnsiTheme="majorHAnsi" w:cstheme="majorBidi"/>
      <w:i/>
      <w:iCs/>
      <w:color w:val="404040" w:themeColor="text1" w:themeTint="BF"/>
      <w:sz w:val="20"/>
      <w:szCs w:val="20"/>
      <w:lang w:eastAsia="en-US"/>
    </w:rPr>
  </w:style>
  <w:style w:type="paragraph" w:styleId="ListParagraph">
    <w:name w:val="List Paragraph"/>
    <w:basedOn w:val="Normal"/>
    <w:uiPriority w:val="34"/>
    <w:qFormat/>
    <w:rsid w:val="00682754"/>
    <w:pPr>
      <w:ind w:left="720"/>
      <w:contextualSpacing/>
    </w:pPr>
  </w:style>
  <w:style w:type="character" w:styleId="Hyperlink">
    <w:name w:val="Hyperlink"/>
    <w:uiPriority w:val="99"/>
    <w:unhideWhenUsed/>
    <w:rsid w:val="00682754"/>
    <w:rPr>
      <w:color w:val="0000FF"/>
      <w:u w:val="single"/>
    </w:rPr>
  </w:style>
  <w:style w:type="paragraph" w:styleId="TOCHeading">
    <w:name w:val="TOC Heading"/>
    <w:basedOn w:val="Heading1"/>
    <w:next w:val="Normal"/>
    <w:uiPriority w:val="39"/>
    <w:unhideWhenUsed/>
    <w:qFormat/>
    <w:rsid w:val="00682754"/>
    <w:pPr>
      <w:outlineLvl w:val="9"/>
    </w:pPr>
    <w:rPr>
      <w:lang w:eastAsia="ja-JP"/>
    </w:rPr>
  </w:style>
  <w:style w:type="paragraph" w:styleId="TOC1">
    <w:name w:val="toc 1"/>
    <w:basedOn w:val="Normal"/>
    <w:next w:val="Normal"/>
    <w:autoRedefine/>
    <w:uiPriority w:val="39"/>
    <w:unhideWhenUsed/>
    <w:rsid w:val="00682754"/>
    <w:pPr>
      <w:spacing w:after="100"/>
    </w:pPr>
  </w:style>
  <w:style w:type="paragraph" w:styleId="TOC2">
    <w:name w:val="toc 2"/>
    <w:basedOn w:val="Normal"/>
    <w:next w:val="Normal"/>
    <w:autoRedefine/>
    <w:uiPriority w:val="39"/>
    <w:unhideWhenUsed/>
    <w:rsid w:val="00682754"/>
    <w:pPr>
      <w:spacing w:after="100"/>
      <w:ind w:left="220"/>
    </w:pPr>
  </w:style>
  <w:style w:type="paragraph" w:styleId="BalloonText">
    <w:name w:val="Balloon Text"/>
    <w:basedOn w:val="Normal"/>
    <w:link w:val="BalloonTextChar"/>
    <w:uiPriority w:val="99"/>
    <w:semiHidden/>
    <w:unhideWhenUsed/>
    <w:rsid w:val="006827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2754"/>
    <w:rPr>
      <w:rFonts w:ascii="Tahoma" w:eastAsiaTheme="minorHAnsi" w:hAnsi="Tahoma" w:cs="Tahoma"/>
      <w:sz w:val="16"/>
      <w:szCs w:val="16"/>
      <w:lang w:eastAsia="en-US"/>
    </w:rPr>
  </w:style>
  <w:style w:type="paragraph" w:styleId="NoSpacing">
    <w:name w:val="No Spacing"/>
    <w:link w:val="NoSpacingChar"/>
    <w:uiPriority w:val="1"/>
    <w:qFormat/>
    <w:rsid w:val="00682754"/>
    <w:pPr>
      <w:spacing w:after="0" w:line="240" w:lineRule="auto"/>
    </w:pPr>
  </w:style>
  <w:style w:type="character" w:customStyle="1" w:styleId="NoSpacingChar">
    <w:name w:val="No Spacing Char"/>
    <w:basedOn w:val="DefaultParagraphFont"/>
    <w:link w:val="NoSpacing"/>
    <w:uiPriority w:val="1"/>
    <w:rsid w:val="00682754"/>
  </w:style>
  <w:style w:type="table" w:styleId="TableGrid">
    <w:name w:val="Table Grid"/>
    <w:basedOn w:val="TableNormal"/>
    <w:uiPriority w:val="59"/>
    <w:rsid w:val="0068275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82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2754"/>
    <w:rPr>
      <w:rFonts w:eastAsiaTheme="minorHAnsi"/>
      <w:lang w:eastAsia="en-US"/>
    </w:rPr>
  </w:style>
  <w:style w:type="paragraph" w:styleId="Footer">
    <w:name w:val="footer"/>
    <w:basedOn w:val="Normal"/>
    <w:link w:val="FooterChar"/>
    <w:uiPriority w:val="99"/>
    <w:unhideWhenUsed/>
    <w:rsid w:val="00682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2754"/>
    <w:rPr>
      <w:rFonts w:eastAsiaTheme="minorHAnsi"/>
      <w:lang w:eastAsia="en-US"/>
    </w:rPr>
  </w:style>
  <w:style w:type="character" w:customStyle="1" w:styleId="apple-style-span">
    <w:name w:val="apple-style-span"/>
    <w:basedOn w:val="DefaultParagraphFont"/>
    <w:rsid w:val="00682754"/>
  </w:style>
  <w:style w:type="paragraph" w:styleId="TOC3">
    <w:name w:val="toc 3"/>
    <w:basedOn w:val="Normal"/>
    <w:next w:val="Normal"/>
    <w:autoRedefine/>
    <w:uiPriority w:val="39"/>
    <w:unhideWhenUsed/>
    <w:rsid w:val="00682754"/>
    <w:pPr>
      <w:spacing w:after="100"/>
      <w:ind w:left="440"/>
    </w:pPr>
  </w:style>
  <w:style w:type="paragraph" w:styleId="TOC4">
    <w:name w:val="toc 4"/>
    <w:basedOn w:val="Normal"/>
    <w:next w:val="Normal"/>
    <w:autoRedefine/>
    <w:uiPriority w:val="39"/>
    <w:unhideWhenUsed/>
    <w:rsid w:val="00682754"/>
    <w:pPr>
      <w:spacing w:after="100"/>
      <w:ind w:left="660"/>
    </w:pPr>
    <w:rPr>
      <w:rFonts w:eastAsiaTheme="minorEastAsia"/>
    </w:rPr>
  </w:style>
  <w:style w:type="paragraph" w:styleId="TOC5">
    <w:name w:val="toc 5"/>
    <w:basedOn w:val="Normal"/>
    <w:next w:val="Normal"/>
    <w:autoRedefine/>
    <w:uiPriority w:val="39"/>
    <w:unhideWhenUsed/>
    <w:rsid w:val="00682754"/>
    <w:pPr>
      <w:spacing w:after="100"/>
      <w:ind w:left="880"/>
    </w:pPr>
    <w:rPr>
      <w:rFonts w:eastAsiaTheme="minorEastAsia"/>
    </w:rPr>
  </w:style>
  <w:style w:type="paragraph" w:styleId="TOC6">
    <w:name w:val="toc 6"/>
    <w:basedOn w:val="Normal"/>
    <w:next w:val="Normal"/>
    <w:autoRedefine/>
    <w:uiPriority w:val="39"/>
    <w:unhideWhenUsed/>
    <w:rsid w:val="00682754"/>
    <w:pPr>
      <w:spacing w:after="100"/>
      <w:ind w:left="1100"/>
    </w:pPr>
    <w:rPr>
      <w:rFonts w:eastAsiaTheme="minorEastAsia"/>
    </w:rPr>
  </w:style>
  <w:style w:type="paragraph" w:styleId="TOC7">
    <w:name w:val="toc 7"/>
    <w:basedOn w:val="Normal"/>
    <w:next w:val="Normal"/>
    <w:autoRedefine/>
    <w:uiPriority w:val="39"/>
    <w:unhideWhenUsed/>
    <w:rsid w:val="00682754"/>
    <w:pPr>
      <w:spacing w:after="100"/>
      <w:ind w:left="1320"/>
    </w:pPr>
    <w:rPr>
      <w:rFonts w:eastAsiaTheme="minorEastAsia"/>
    </w:rPr>
  </w:style>
  <w:style w:type="paragraph" w:styleId="TOC8">
    <w:name w:val="toc 8"/>
    <w:basedOn w:val="Normal"/>
    <w:next w:val="Normal"/>
    <w:autoRedefine/>
    <w:uiPriority w:val="39"/>
    <w:unhideWhenUsed/>
    <w:rsid w:val="00682754"/>
    <w:pPr>
      <w:spacing w:after="100"/>
      <w:ind w:left="1540"/>
    </w:pPr>
    <w:rPr>
      <w:rFonts w:eastAsiaTheme="minorEastAsia"/>
    </w:rPr>
  </w:style>
  <w:style w:type="paragraph" w:styleId="TOC9">
    <w:name w:val="toc 9"/>
    <w:basedOn w:val="Normal"/>
    <w:next w:val="Normal"/>
    <w:autoRedefine/>
    <w:uiPriority w:val="39"/>
    <w:unhideWhenUsed/>
    <w:rsid w:val="00682754"/>
    <w:pPr>
      <w:spacing w:after="100"/>
      <w:ind w:left="1760"/>
    </w:pPr>
    <w:rPr>
      <w:rFonts w:eastAsiaTheme="minorEastAsia"/>
    </w:rPr>
  </w:style>
  <w:style w:type="character" w:styleId="IntenseEmphasis">
    <w:name w:val="Intense Emphasis"/>
    <w:basedOn w:val="DefaultParagraphFont"/>
    <w:uiPriority w:val="21"/>
    <w:qFormat/>
    <w:rsid w:val="00682754"/>
    <w:rPr>
      <w:b/>
      <w:bCs/>
      <w:i/>
      <w:iCs/>
      <w:color w:val="4F81BD" w:themeColor="accent1"/>
    </w:rPr>
  </w:style>
  <w:style w:type="character" w:customStyle="1" w:styleId="apple-converted-space">
    <w:name w:val="apple-converted-space"/>
    <w:basedOn w:val="DefaultParagraphFont"/>
    <w:rsid w:val="00682754"/>
  </w:style>
  <w:style w:type="paragraph" w:styleId="NormalWeb">
    <w:name w:val="Normal (Web)"/>
    <w:basedOn w:val="Normal"/>
    <w:uiPriority w:val="99"/>
    <w:unhideWhenUsed/>
    <w:rsid w:val="0068275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682754"/>
  </w:style>
  <w:style w:type="character" w:customStyle="1" w:styleId="label">
    <w:name w:val="label"/>
    <w:basedOn w:val="DefaultParagraphFont"/>
    <w:rsid w:val="00682754"/>
  </w:style>
  <w:style w:type="character" w:styleId="Strong">
    <w:name w:val="Strong"/>
    <w:basedOn w:val="DefaultParagraphFont"/>
    <w:uiPriority w:val="22"/>
    <w:qFormat/>
    <w:rsid w:val="00682754"/>
    <w:rPr>
      <w:b/>
      <w:bCs/>
    </w:rPr>
  </w:style>
  <w:style w:type="table" w:styleId="LightList-Accent5">
    <w:name w:val="Light List Accent 5"/>
    <w:basedOn w:val="TableNormal"/>
    <w:uiPriority w:val="61"/>
    <w:rsid w:val="00682754"/>
    <w:pPr>
      <w:spacing w:after="0" w:line="240" w:lineRule="auto"/>
    </w:pPr>
    <w:rPr>
      <w:rFonts w:eastAsiaTheme="minorHAnsi"/>
      <w:lang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Table-Default">
    <w:name w:val="Table - Default"/>
    <w:uiPriority w:val="99"/>
    <w:rsid w:val="00682754"/>
    <w:rPr>
      <w:b w:val="0"/>
      <w:sz w:val="16"/>
    </w:rPr>
  </w:style>
  <w:style w:type="character" w:styleId="FollowedHyperlink">
    <w:name w:val="FollowedHyperlink"/>
    <w:basedOn w:val="DefaultParagraphFont"/>
    <w:unhideWhenUsed/>
    <w:rsid w:val="00682754"/>
    <w:rPr>
      <w:color w:val="800080" w:themeColor="followedHyperlink"/>
      <w:u w:val="single"/>
    </w:rPr>
  </w:style>
  <w:style w:type="paragraph" w:customStyle="1" w:styleId="SourceCode">
    <w:name w:val="$Source Code"/>
    <w:basedOn w:val="Normal"/>
    <w:link w:val="SourceCodeChar"/>
    <w:rsid w:val="00682754"/>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682754"/>
    <w:rPr>
      <w:rFonts w:ascii="Courier New" w:eastAsia="Times New Roman" w:hAnsi="Courier New" w:cs="Courier New"/>
      <w:color w:val="0000FF"/>
      <w:sz w:val="18"/>
      <w:szCs w:val="18"/>
      <w:lang w:eastAsia="en-US"/>
    </w:rPr>
  </w:style>
  <w:style w:type="paragraph" w:customStyle="1" w:styleId="SourceCode-Good">
    <w:name w:val="$Source Code - Good"/>
    <w:basedOn w:val="Normal"/>
    <w:link w:val="SourceCode-GoodChar"/>
    <w:rsid w:val="00682754"/>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682754"/>
    <w:rPr>
      <w:rFonts w:ascii="Courier New" w:eastAsia="Times New Roman" w:hAnsi="Courier New" w:cs="Courier New"/>
      <w:color w:val="008000"/>
      <w:sz w:val="18"/>
      <w:szCs w:val="18"/>
      <w:lang w:eastAsia="en-US"/>
    </w:rPr>
  </w:style>
  <w:style w:type="paragraph" w:styleId="BodyText">
    <w:name w:val="Body Text"/>
    <w:basedOn w:val="Normal"/>
    <w:link w:val="BodyTextChar"/>
    <w:unhideWhenUsed/>
    <w:rsid w:val="00682754"/>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rsid w:val="00682754"/>
    <w:rPr>
      <w:rFonts w:ascii="Arial" w:eastAsia="MS Mincho" w:hAnsi="Arial" w:cs="Times New Roman"/>
    </w:rPr>
  </w:style>
  <w:style w:type="paragraph" w:customStyle="1" w:styleId="InfoBlue">
    <w:name w:val="InfoBlue"/>
    <w:basedOn w:val="Normal"/>
    <w:next w:val="BodyText"/>
    <w:autoRedefine/>
    <w:rsid w:val="00682754"/>
    <w:pPr>
      <w:widowControl w:val="0"/>
      <w:numPr>
        <w:numId w:val="5"/>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682754"/>
    <w:pPr>
      <w:ind w:left="720"/>
      <w:contextualSpacing/>
    </w:pPr>
    <w:rPr>
      <w:rFonts w:ascii="Calibri" w:eastAsia="Calibri" w:hAnsi="Calibri" w:cs="Times New Roman"/>
    </w:rPr>
  </w:style>
  <w:style w:type="character" w:customStyle="1" w:styleId="mw-headline">
    <w:name w:val="mw-headline"/>
    <w:basedOn w:val="DefaultParagraphFont"/>
    <w:rsid w:val="00682754"/>
  </w:style>
  <w:style w:type="paragraph" w:styleId="EndnoteText">
    <w:name w:val="endnote text"/>
    <w:basedOn w:val="Normal"/>
    <w:link w:val="EndnoteTextChar"/>
    <w:uiPriority w:val="99"/>
    <w:semiHidden/>
    <w:unhideWhenUsed/>
    <w:rsid w:val="006827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2754"/>
    <w:rPr>
      <w:rFonts w:eastAsiaTheme="minorHAnsi"/>
      <w:sz w:val="20"/>
      <w:szCs w:val="20"/>
      <w:lang w:eastAsia="en-US"/>
    </w:rPr>
  </w:style>
  <w:style w:type="character" w:styleId="EndnoteReference">
    <w:name w:val="endnote reference"/>
    <w:basedOn w:val="DefaultParagraphFont"/>
    <w:uiPriority w:val="99"/>
    <w:semiHidden/>
    <w:unhideWhenUsed/>
    <w:rsid w:val="00682754"/>
    <w:rPr>
      <w:vertAlign w:val="superscript"/>
    </w:rPr>
  </w:style>
  <w:style w:type="character" w:styleId="Emphasis">
    <w:name w:val="Emphasis"/>
    <w:basedOn w:val="DefaultParagraphFont"/>
    <w:uiPriority w:val="20"/>
    <w:qFormat/>
    <w:rsid w:val="00682754"/>
    <w:rPr>
      <w:i/>
      <w:iCs/>
    </w:rPr>
  </w:style>
  <w:style w:type="character" w:styleId="CommentReference">
    <w:name w:val="annotation reference"/>
    <w:basedOn w:val="DefaultParagraphFont"/>
    <w:unhideWhenUsed/>
    <w:rsid w:val="00682754"/>
    <w:rPr>
      <w:sz w:val="16"/>
      <w:szCs w:val="16"/>
    </w:rPr>
  </w:style>
  <w:style w:type="paragraph" w:styleId="CommentText">
    <w:name w:val="annotation text"/>
    <w:basedOn w:val="Normal"/>
    <w:link w:val="CommentTextChar"/>
    <w:unhideWhenUsed/>
    <w:rsid w:val="00682754"/>
    <w:pPr>
      <w:spacing w:line="240" w:lineRule="auto"/>
    </w:pPr>
    <w:rPr>
      <w:sz w:val="20"/>
      <w:szCs w:val="20"/>
    </w:rPr>
  </w:style>
  <w:style w:type="character" w:customStyle="1" w:styleId="CommentTextChar">
    <w:name w:val="Comment Text Char"/>
    <w:basedOn w:val="DefaultParagraphFont"/>
    <w:link w:val="CommentText"/>
    <w:rsid w:val="00682754"/>
    <w:rPr>
      <w:rFonts w:eastAsiaTheme="minorHAnsi"/>
      <w:sz w:val="20"/>
      <w:szCs w:val="20"/>
      <w:lang w:eastAsia="en-US"/>
    </w:rPr>
  </w:style>
  <w:style w:type="paragraph" w:styleId="CommentSubject">
    <w:name w:val="annotation subject"/>
    <w:basedOn w:val="CommentText"/>
    <w:next w:val="CommentText"/>
    <w:link w:val="CommentSubjectChar"/>
    <w:unhideWhenUsed/>
    <w:rsid w:val="00682754"/>
    <w:rPr>
      <w:b/>
      <w:bCs/>
    </w:rPr>
  </w:style>
  <w:style w:type="character" w:customStyle="1" w:styleId="CommentSubjectChar">
    <w:name w:val="Comment Subject Char"/>
    <w:basedOn w:val="CommentTextChar"/>
    <w:link w:val="CommentSubject"/>
    <w:rsid w:val="00682754"/>
    <w:rPr>
      <w:rFonts w:eastAsiaTheme="minorHAnsi"/>
      <w:b/>
      <w:bCs/>
      <w:sz w:val="20"/>
      <w:szCs w:val="20"/>
      <w:lang w:eastAsia="en-US"/>
    </w:rPr>
  </w:style>
  <w:style w:type="character" w:customStyle="1" w:styleId="field-validation-error">
    <w:name w:val="field-validation-error"/>
    <w:basedOn w:val="DefaultParagraphFont"/>
    <w:rsid w:val="00682754"/>
  </w:style>
  <w:style w:type="paragraph" w:styleId="PlainText">
    <w:name w:val="Plain Text"/>
    <w:basedOn w:val="Normal"/>
    <w:link w:val="PlainTextChar"/>
    <w:uiPriority w:val="99"/>
    <w:unhideWhenUsed/>
    <w:rsid w:val="00682754"/>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682754"/>
    <w:rPr>
      <w:rFonts w:ascii="Consolas" w:hAnsi="Consolas"/>
      <w:sz w:val="21"/>
      <w:szCs w:val="21"/>
    </w:rPr>
  </w:style>
  <w:style w:type="paragraph" w:customStyle="1" w:styleId="font5">
    <w:name w:val="font5"/>
    <w:basedOn w:val="Normal"/>
    <w:rsid w:val="00682754"/>
    <w:pPr>
      <w:spacing w:before="100" w:beforeAutospacing="1" w:after="100" w:afterAutospacing="1" w:line="240" w:lineRule="auto"/>
    </w:pPr>
    <w:rPr>
      <w:rFonts w:ascii="Tahoma" w:eastAsia="Times New Roman" w:hAnsi="Tahoma" w:cs="Tahoma"/>
      <w:sz w:val="20"/>
      <w:szCs w:val="20"/>
      <w:lang w:eastAsia="ja-JP"/>
    </w:rPr>
  </w:style>
  <w:style w:type="paragraph" w:customStyle="1" w:styleId="font6">
    <w:name w:val="font6"/>
    <w:basedOn w:val="Normal"/>
    <w:rsid w:val="00682754"/>
    <w:pPr>
      <w:spacing w:before="100" w:beforeAutospacing="1" w:after="100" w:afterAutospacing="1" w:line="240" w:lineRule="auto"/>
    </w:pPr>
    <w:rPr>
      <w:rFonts w:ascii="Tahoma" w:eastAsia="Times New Roman" w:hAnsi="Tahoma" w:cs="Tahoma"/>
      <w:b/>
      <w:bCs/>
      <w:sz w:val="20"/>
      <w:szCs w:val="20"/>
      <w:lang w:eastAsia="ja-JP"/>
    </w:rPr>
  </w:style>
  <w:style w:type="paragraph" w:customStyle="1" w:styleId="font7">
    <w:name w:val="font7"/>
    <w:basedOn w:val="Normal"/>
    <w:rsid w:val="00682754"/>
    <w:pPr>
      <w:spacing w:before="100" w:beforeAutospacing="1" w:after="100" w:afterAutospacing="1" w:line="240" w:lineRule="auto"/>
    </w:pPr>
    <w:rPr>
      <w:rFonts w:ascii="Times New Roman" w:eastAsia="Times New Roman" w:hAnsi="Times New Roman" w:cs="Times New Roman"/>
      <w:b/>
      <w:bCs/>
      <w:color w:val="000000"/>
      <w:sz w:val="16"/>
      <w:szCs w:val="16"/>
      <w:lang w:eastAsia="ja-JP"/>
    </w:rPr>
  </w:style>
  <w:style w:type="paragraph" w:customStyle="1" w:styleId="xl68">
    <w:name w:val="xl68"/>
    <w:basedOn w:val="Normal"/>
    <w:rsid w:val="00682754"/>
    <w:pPr>
      <w:shd w:val="clear" w:color="FFFFCC" w:fill="FFFFFF"/>
      <w:spacing w:before="100" w:beforeAutospacing="1" w:after="100" w:afterAutospacing="1" w:line="240" w:lineRule="auto"/>
    </w:pPr>
    <w:rPr>
      <w:rFonts w:ascii="Tahoma" w:eastAsia="Times New Roman" w:hAnsi="Tahoma" w:cs="Tahoma"/>
      <w:sz w:val="20"/>
      <w:szCs w:val="20"/>
      <w:lang w:eastAsia="ja-JP"/>
    </w:rPr>
  </w:style>
  <w:style w:type="paragraph" w:customStyle="1" w:styleId="xl69">
    <w:name w:val="xl69"/>
    <w:basedOn w:val="Normal"/>
    <w:rsid w:val="00682754"/>
    <w:pPr>
      <w:shd w:val="clear" w:color="FFFFCC" w:fill="FFFFFF"/>
      <w:spacing w:before="100" w:beforeAutospacing="1" w:after="100" w:afterAutospacing="1" w:line="240" w:lineRule="auto"/>
    </w:pPr>
    <w:rPr>
      <w:rFonts w:ascii="Tahoma" w:eastAsia="Times New Roman" w:hAnsi="Tahoma" w:cs="Tahoma"/>
      <w:color w:val="000000"/>
      <w:sz w:val="20"/>
      <w:szCs w:val="20"/>
      <w:lang w:eastAsia="ja-JP"/>
    </w:rPr>
  </w:style>
  <w:style w:type="paragraph" w:customStyle="1" w:styleId="xl70">
    <w:name w:val="xl70"/>
    <w:basedOn w:val="Normal"/>
    <w:rsid w:val="00682754"/>
    <w:pPr>
      <w:pBdr>
        <w:top w:val="single" w:sz="4" w:space="0" w:color="000000"/>
        <w:left w:val="single" w:sz="4" w:space="0" w:color="000000"/>
        <w:bottom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1">
    <w:name w:val="xl71"/>
    <w:basedOn w:val="Normal"/>
    <w:rsid w:val="00682754"/>
    <w:pPr>
      <w:pBdr>
        <w:top w:val="single" w:sz="4" w:space="0" w:color="000000"/>
        <w:left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2">
    <w:name w:val="xl72"/>
    <w:basedOn w:val="Normal"/>
    <w:rsid w:val="00682754"/>
    <w:pPr>
      <w:pBdr>
        <w:top w:val="single" w:sz="4" w:space="0" w:color="000000"/>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3">
    <w:name w:val="xl73"/>
    <w:basedOn w:val="Normal"/>
    <w:rsid w:val="00682754"/>
    <w:pPr>
      <w:pBdr>
        <w:top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4">
    <w:name w:val="xl74"/>
    <w:basedOn w:val="Normal"/>
    <w:rsid w:val="00682754"/>
    <w:pPr>
      <w:pBdr>
        <w:top w:val="single" w:sz="4" w:space="0" w:color="000000"/>
        <w:bottom w:val="single" w:sz="4" w:space="0" w:color="000000"/>
        <w:right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5">
    <w:name w:val="xl75"/>
    <w:basedOn w:val="Normal"/>
    <w:rsid w:val="00682754"/>
    <w:pPr>
      <w:shd w:val="clear" w:color="FFFFCC" w:fill="FFFFFF"/>
      <w:spacing w:before="100" w:beforeAutospacing="1" w:after="100" w:afterAutospacing="1" w:line="240" w:lineRule="auto"/>
      <w:textAlignment w:val="top"/>
    </w:pPr>
    <w:rPr>
      <w:rFonts w:ascii="Tahoma" w:eastAsia="Times New Roman" w:hAnsi="Tahoma" w:cs="Tahoma"/>
      <w:color w:val="000000"/>
      <w:sz w:val="20"/>
      <w:szCs w:val="20"/>
      <w:lang w:eastAsia="ja-JP"/>
    </w:rPr>
  </w:style>
  <w:style w:type="paragraph" w:customStyle="1" w:styleId="xl76">
    <w:name w:val="xl76"/>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7">
    <w:name w:val="xl77"/>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8">
    <w:name w:val="xl78"/>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color w:val="000000"/>
      <w:sz w:val="20"/>
      <w:szCs w:val="20"/>
      <w:lang w:eastAsia="ja-JP"/>
    </w:rPr>
  </w:style>
  <w:style w:type="paragraph" w:customStyle="1" w:styleId="xl79">
    <w:name w:val="xl79"/>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0">
    <w:name w:val="xl80"/>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1">
    <w:name w:val="xl81"/>
    <w:basedOn w:val="Normal"/>
    <w:rsid w:val="00682754"/>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2">
    <w:name w:val="xl82"/>
    <w:basedOn w:val="Normal"/>
    <w:rsid w:val="00682754"/>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3">
    <w:name w:val="xl83"/>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4">
    <w:name w:val="xl84"/>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5">
    <w:name w:val="xl85"/>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6">
    <w:name w:val="xl86"/>
    <w:basedOn w:val="Normal"/>
    <w:rsid w:val="00682754"/>
    <w:pPr>
      <w:pBdr>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87">
    <w:name w:val="xl87"/>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8">
    <w:name w:val="xl88"/>
    <w:basedOn w:val="Normal"/>
    <w:rsid w:val="00682754"/>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9">
    <w:name w:val="xl89"/>
    <w:basedOn w:val="Normal"/>
    <w:rsid w:val="00682754"/>
    <w:pPr>
      <w:pBdr>
        <w:top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0">
    <w:name w:val="xl90"/>
    <w:basedOn w:val="Normal"/>
    <w:rsid w:val="00682754"/>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1">
    <w:name w:val="xl91"/>
    <w:basedOn w:val="Normal"/>
    <w:rsid w:val="00682754"/>
    <w:pPr>
      <w:pBdr>
        <w:top w:val="single" w:sz="4" w:space="0" w:color="auto"/>
        <w:left w:val="single" w:sz="4" w:space="0" w:color="000000"/>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2">
    <w:name w:val="xl92"/>
    <w:basedOn w:val="Normal"/>
    <w:rsid w:val="00682754"/>
    <w:pPr>
      <w:pBdr>
        <w:top w:val="single" w:sz="4" w:space="0" w:color="000000"/>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3">
    <w:name w:val="xl93"/>
    <w:basedOn w:val="Normal"/>
    <w:rsid w:val="00682754"/>
    <w:pPr>
      <w:pBdr>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4">
    <w:name w:val="xl94"/>
    <w:basedOn w:val="Normal"/>
    <w:rsid w:val="00682754"/>
    <w:pPr>
      <w:pBdr>
        <w:left w:val="single" w:sz="4" w:space="0" w:color="000000"/>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5">
    <w:name w:val="xl95"/>
    <w:basedOn w:val="Normal"/>
    <w:rsid w:val="00682754"/>
    <w:pPr>
      <w:pBdr>
        <w:left w:val="single" w:sz="4" w:space="0" w:color="000000"/>
        <w:bottom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6">
    <w:name w:val="xl96"/>
    <w:basedOn w:val="Normal"/>
    <w:rsid w:val="00682754"/>
    <w:pPr>
      <w:pBdr>
        <w:top w:val="single" w:sz="4" w:space="0" w:color="auto"/>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7">
    <w:name w:val="xl97"/>
    <w:basedOn w:val="Normal"/>
    <w:rsid w:val="00682754"/>
    <w:pPr>
      <w:pBdr>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8">
    <w:name w:val="xl98"/>
    <w:basedOn w:val="Normal"/>
    <w:rsid w:val="00682754"/>
    <w:pPr>
      <w:pBdr>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9">
    <w:name w:val="xl99"/>
    <w:basedOn w:val="Normal"/>
    <w:rsid w:val="00682754"/>
    <w:pPr>
      <w:pBdr>
        <w:top w:val="single" w:sz="4" w:space="0" w:color="auto"/>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0">
    <w:name w:val="xl100"/>
    <w:basedOn w:val="Normal"/>
    <w:rsid w:val="00682754"/>
    <w:pPr>
      <w:pBdr>
        <w:left w:val="single" w:sz="4" w:space="0" w:color="000000"/>
        <w:bottom w:val="single" w:sz="4" w:space="0" w:color="auto"/>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1">
    <w:name w:val="xl101"/>
    <w:basedOn w:val="Normal"/>
    <w:rsid w:val="00682754"/>
    <w:pPr>
      <w:pBdr>
        <w:top w:val="single" w:sz="4" w:space="0" w:color="000000"/>
        <w:lef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character" w:styleId="PlaceholderText">
    <w:name w:val="Placeholder Text"/>
    <w:basedOn w:val="DefaultParagraphFont"/>
    <w:uiPriority w:val="99"/>
    <w:semiHidden/>
    <w:rsid w:val="00682754"/>
    <w:rPr>
      <w:color w:val="808080"/>
    </w:rPr>
  </w:style>
  <w:style w:type="table" w:styleId="MediumShading2-Accent1">
    <w:name w:val="Medium Shading 2 Accent 1"/>
    <w:basedOn w:val="TableNormal"/>
    <w:uiPriority w:val="64"/>
    <w:rsid w:val="00682754"/>
    <w:pPr>
      <w:spacing w:after="0" w:line="240" w:lineRule="auto"/>
    </w:pPr>
    <w:rPr>
      <w:rFonts w:eastAsiaTheme="minorHAnsi"/>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Body-noindent">
    <w:name w:val="Body-no indent"/>
    <w:link w:val="Body-noindentChar"/>
    <w:rsid w:val="00682754"/>
    <w:pPr>
      <w:widowControl w:val="0"/>
      <w:tabs>
        <w:tab w:val="left" w:pos="7920"/>
      </w:tabs>
      <w:spacing w:after="120" w:line="280" w:lineRule="exact"/>
      <w:ind w:right="-14"/>
    </w:pPr>
    <w:rPr>
      <w:rFonts w:ascii="Arial" w:eastAsia="Times New Roman" w:hAnsi="Arial" w:cs="Times New Roman"/>
      <w:sz w:val="19"/>
      <w:szCs w:val="20"/>
      <w:lang w:eastAsia="en-US"/>
    </w:rPr>
  </w:style>
  <w:style w:type="paragraph" w:customStyle="1" w:styleId="Bullet1">
    <w:name w:val="Bullet 1"/>
    <w:basedOn w:val="Normal"/>
    <w:link w:val="Bullet1Char"/>
    <w:rsid w:val="00682754"/>
    <w:pPr>
      <w:widowControl w:val="0"/>
      <w:numPr>
        <w:numId w:val="7"/>
      </w:numPr>
      <w:tabs>
        <w:tab w:val="left" w:pos="7920"/>
      </w:tabs>
      <w:spacing w:after="0" w:line="280" w:lineRule="exact"/>
    </w:pPr>
    <w:rPr>
      <w:rFonts w:ascii="Arial" w:eastAsia="Times New Roman" w:hAnsi="Arial" w:cs="Times New Roman"/>
      <w:sz w:val="19"/>
      <w:szCs w:val="20"/>
    </w:rPr>
  </w:style>
  <w:style w:type="paragraph" w:customStyle="1" w:styleId="Code0">
    <w:name w:val="Code"/>
    <w:basedOn w:val="Normal"/>
    <w:link w:val="CodeChar"/>
    <w:rsid w:val="00682754"/>
    <w:pPr>
      <w:spacing w:after="0" w:line="180" w:lineRule="exact"/>
    </w:pPr>
    <w:rPr>
      <w:rFonts w:ascii="Lucida Console" w:eastAsia="Times New Roman" w:hAnsi="Lucida Console" w:cs="Times New Roman"/>
      <w:sz w:val="18"/>
      <w:szCs w:val="20"/>
    </w:rPr>
  </w:style>
  <w:style w:type="character" w:customStyle="1" w:styleId="Bullet1Char">
    <w:name w:val="Bullet 1 Char"/>
    <w:basedOn w:val="DefaultParagraphFont"/>
    <w:link w:val="Bullet1"/>
    <w:rsid w:val="00682754"/>
    <w:rPr>
      <w:rFonts w:ascii="Arial" w:eastAsia="Times New Roman" w:hAnsi="Arial" w:cs="Times New Roman"/>
      <w:sz w:val="19"/>
      <w:szCs w:val="20"/>
      <w:lang w:eastAsia="en-US"/>
    </w:rPr>
  </w:style>
  <w:style w:type="character" w:customStyle="1" w:styleId="CodeChar">
    <w:name w:val="Code Char"/>
    <w:basedOn w:val="DefaultParagraphFont"/>
    <w:link w:val="Code0"/>
    <w:rsid w:val="00682754"/>
    <w:rPr>
      <w:rFonts w:ascii="Lucida Console" w:eastAsia="Times New Roman" w:hAnsi="Lucida Console" w:cs="Times New Roman"/>
      <w:sz w:val="18"/>
      <w:szCs w:val="20"/>
      <w:lang w:eastAsia="en-US"/>
    </w:rPr>
  </w:style>
  <w:style w:type="character" w:customStyle="1" w:styleId="Body-noindentChar">
    <w:name w:val="Body-no indent Char"/>
    <w:basedOn w:val="DefaultParagraphFont"/>
    <w:link w:val="Body-noindent"/>
    <w:rsid w:val="00682754"/>
    <w:rPr>
      <w:rFonts w:ascii="Arial" w:eastAsia="Times New Roman" w:hAnsi="Arial" w:cs="Times New Roman"/>
      <w:sz w:val="19"/>
      <w:szCs w:val="20"/>
      <w:lang w:eastAsia="en-US"/>
    </w:rPr>
  </w:style>
  <w:style w:type="paragraph" w:customStyle="1" w:styleId="TableBody2">
    <w:name w:val="Table Body 2"/>
    <w:basedOn w:val="Normal"/>
    <w:rsid w:val="00682754"/>
    <w:pPr>
      <w:spacing w:before="40" w:after="40" w:line="240" w:lineRule="auto"/>
      <w:ind w:right="115"/>
    </w:pPr>
    <w:rPr>
      <w:rFonts w:ascii="Arial" w:eastAsia="Times New Roman" w:hAnsi="Arial" w:cs="Times New Roman"/>
      <w:sz w:val="16"/>
      <w:szCs w:val="20"/>
    </w:rPr>
  </w:style>
  <w:style w:type="paragraph" w:customStyle="1" w:styleId="TableBody">
    <w:name w:val="Table Body"/>
    <w:basedOn w:val="Normal"/>
    <w:rsid w:val="00682754"/>
    <w:pPr>
      <w:spacing w:before="40" w:after="40" w:line="250" w:lineRule="exact"/>
      <w:ind w:right="115"/>
    </w:pPr>
    <w:rPr>
      <w:rFonts w:ascii="Arial" w:eastAsia="Times New Roman" w:hAnsi="Arial" w:cs="Times New Roman"/>
      <w:b/>
      <w:sz w:val="16"/>
      <w:szCs w:val="20"/>
    </w:rPr>
  </w:style>
  <w:style w:type="paragraph" w:customStyle="1" w:styleId="Body-NoIndent0">
    <w:name w:val="Body-No Indent"/>
    <w:next w:val="Normal"/>
    <w:rsid w:val="00682754"/>
    <w:pPr>
      <w:widowControl w:val="0"/>
      <w:tabs>
        <w:tab w:val="left" w:pos="7920"/>
      </w:tabs>
      <w:spacing w:after="0" w:line="280" w:lineRule="exact"/>
      <w:ind w:right="-19"/>
    </w:pPr>
    <w:rPr>
      <w:rFonts w:ascii="Arial" w:eastAsia="Times New Roman" w:hAnsi="Arial" w:cs="Times New Roman"/>
      <w:sz w:val="19"/>
      <w:szCs w:val="20"/>
      <w:lang w:eastAsia="en-US"/>
    </w:rPr>
  </w:style>
  <w:style w:type="paragraph" w:customStyle="1" w:styleId="Body-indent">
    <w:name w:val="Body-indent"/>
    <w:basedOn w:val="Normal"/>
    <w:link w:val="Body-indentChar"/>
    <w:rsid w:val="00682754"/>
    <w:pPr>
      <w:widowControl w:val="0"/>
      <w:spacing w:after="0" w:line="240" w:lineRule="auto"/>
      <w:ind w:right="-19" w:firstLine="240"/>
    </w:pPr>
    <w:rPr>
      <w:rFonts w:ascii="Arial" w:eastAsia="Times New Roman" w:hAnsi="Arial" w:cs="Times New Roman"/>
      <w:sz w:val="19"/>
      <w:szCs w:val="20"/>
    </w:rPr>
  </w:style>
  <w:style w:type="paragraph" w:customStyle="1" w:styleId="NormalWeb2">
    <w:name w:val="Normal (Web)2"/>
    <w:basedOn w:val="Normal"/>
    <w:rsid w:val="00682754"/>
    <w:pPr>
      <w:spacing w:before="48" w:after="100" w:afterAutospacing="1" w:line="300" w:lineRule="atLeast"/>
    </w:pPr>
    <w:rPr>
      <w:rFonts w:ascii="Times New Roman" w:eastAsia="Times New Roman" w:hAnsi="Times New Roman" w:cs="Times New Roman"/>
      <w:sz w:val="24"/>
      <w:szCs w:val="24"/>
    </w:rPr>
  </w:style>
  <w:style w:type="character" w:customStyle="1" w:styleId="Body-indentChar">
    <w:name w:val="Body-indent Char"/>
    <w:basedOn w:val="DefaultParagraphFont"/>
    <w:link w:val="Body-indent"/>
    <w:rsid w:val="00682754"/>
    <w:rPr>
      <w:rFonts w:ascii="Arial" w:eastAsia="Times New Roman" w:hAnsi="Arial" w:cs="Times New Roman"/>
      <w:sz w:val="19"/>
      <w:szCs w:val="20"/>
      <w:lang w:eastAsia="en-US"/>
    </w:rPr>
  </w:style>
  <w:style w:type="character" w:customStyle="1" w:styleId="hps">
    <w:name w:val="hps"/>
    <w:basedOn w:val="DefaultParagraphFont"/>
    <w:rsid w:val="00682754"/>
  </w:style>
  <w:style w:type="paragraph" w:styleId="Caption">
    <w:name w:val="caption"/>
    <w:basedOn w:val="Normal"/>
    <w:next w:val="Normal"/>
    <w:link w:val="CaptionChar"/>
    <w:unhideWhenUsed/>
    <w:qFormat/>
    <w:rsid w:val="00A4553F"/>
    <w:pPr>
      <w:spacing w:line="240" w:lineRule="auto"/>
    </w:pPr>
    <w:rPr>
      <w:rFonts w:ascii="Arial" w:hAnsi="Arial"/>
      <w:bCs/>
      <w:i/>
      <w:color w:val="000000" w:themeColor="text1"/>
      <w:szCs w:val="18"/>
    </w:rPr>
  </w:style>
  <w:style w:type="paragraph" w:styleId="TableofFigures">
    <w:name w:val="table of figures"/>
    <w:basedOn w:val="Normal"/>
    <w:next w:val="Normal"/>
    <w:uiPriority w:val="99"/>
    <w:unhideWhenUsed/>
    <w:rsid w:val="00D63197"/>
    <w:pPr>
      <w:spacing w:after="0"/>
    </w:pPr>
  </w:style>
  <w:style w:type="paragraph" w:customStyle="1" w:styleId="NormalTB">
    <w:name w:val="NormalTB"/>
    <w:rsid w:val="005E0E76"/>
    <w:pPr>
      <w:spacing w:after="0" w:line="240" w:lineRule="auto"/>
      <w:jc w:val="center"/>
    </w:pPr>
    <w:rPr>
      <w:rFonts w:ascii=".VnTime" w:eastAsia="Times New Roman" w:hAnsi=".VnTime" w:cs="Times New Roman"/>
      <w:sz w:val="20"/>
      <w:szCs w:val="20"/>
      <w:lang w:val="en-GB" w:eastAsia="en-US"/>
    </w:rPr>
  </w:style>
  <w:style w:type="paragraph" w:customStyle="1" w:styleId="NormalH">
    <w:name w:val="NormalH"/>
    <w:basedOn w:val="Normal"/>
    <w:autoRedefine/>
    <w:rsid w:val="005E0E76"/>
    <w:pPr>
      <w:pageBreakBefore/>
      <w:tabs>
        <w:tab w:val="left" w:pos="180"/>
        <w:tab w:val="left" w:pos="2160"/>
        <w:tab w:val="right" w:pos="5040"/>
        <w:tab w:val="left" w:pos="5760"/>
        <w:tab w:val="right" w:pos="8640"/>
      </w:tabs>
      <w:spacing w:before="360" w:after="240" w:line="264" w:lineRule="auto"/>
    </w:pPr>
    <w:rPr>
      <w:rFonts w:ascii="Verdana" w:eastAsia="Times New Roman" w:hAnsi="Verdana" w:cs="Times New Roman"/>
      <w:b/>
      <w:caps/>
      <w:color w:val="033103"/>
      <w:sz w:val="20"/>
      <w:szCs w:val="32"/>
      <w:lang w:val="en-GB"/>
    </w:rPr>
  </w:style>
  <w:style w:type="character" w:styleId="PageNumber">
    <w:name w:val="page number"/>
    <w:basedOn w:val="DefaultParagraphFont"/>
    <w:rsid w:val="005E0E76"/>
  </w:style>
  <w:style w:type="paragraph" w:customStyle="1" w:styleId="Bang">
    <w:name w:val="Bang"/>
    <w:basedOn w:val="Normal"/>
    <w:autoRedefine/>
    <w:rsid w:val="005E0E76"/>
    <w:pPr>
      <w:tabs>
        <w:tab w:val="left" w:pos="180"/>
      </w:tabs>
      <w:spacing w:before="80" w:after="80" w:line="264" w:lineRule="auto"/>
    </w:pPr>
    <w:rPr>
      <w:rFonts w:ascii="Times New Roman" w:eastAsia="Times New Roman" w:hAnsi="Times New Roman" w:cs="Tahoma"/>
      <w:sz w:val="18"/>
      <w:szCs w:val="18"/>
      <w:lang w:val="en-AU"/>
    </w:rPr>
  </w:style>
  <w:style w:type="paragraph" w:customStyle="1" w:styleId="HeadingBig">
    <w:name w:val="Heading Big"/>
    <w:basedOn w:val="NormalTB"/>
    <w:autoRedefine/>
    <w:rsid w:val="005E0E76"/>
    <w:pPr>
      <w:widowControl w:val="0"/>
      <w:spacing w:before="120"/>
    </w:pPr>
    <w:rPr>
      <w:rFonts w:ascii="Times New Roman" w:hAnsi="Times New Roman"/>
      <w:b/>
      <w:snapToGrid w:val="0"/>
      <w:sz w:val="24"/>
      <w:szCs w:val="24"/>
      <w:lang w:val="en-US"/>
    </w:rPr>
  </w:style>
  <w:style w:type="paragraph" w:customStyle="1" w:styleId="HeadingLv1">
    <w:name w:val="Heading Lv1"/>
    <w:basedOn w:val="Normal"/>
    <w:autoRedefine/>
    <w:rsid w:val="005E0E76"/>
    <w:pPr>
      <w:widowControl w:val="0"/>
      <w:tabs>
        <w:tab w:val="left" w:pos="180"/>
      </w:tabs>
      <w:spacing w:after="160" w:line="264" w:lineRule="auto"/>
      <w:jc w:val="center"/>
    </w:pPr>
    <w:rPr>
      <w:rFonts w:ascii="Times New Roman" w:eastAsia="Times New Roman" w:hAnsi="Times New Roman" w:cs="Tahoma"/>
      <w:b/>
      <w:snapToGrid w:val="0"/>
      <w:color w:val="6E2500"/>
      <w:sz w:val="20"/>
      <w:szCs w:val="24"/>
      <w:lang w:val="en-AU"/>
    </w:rPr>
  </w:style>
  <w:style w:type="paragraph" w:customStyle="1" w:styleId="NormalT">
    <w:name w:val="NormalT"/>
    <w:basedOn w:val="Normal"/>
    <w:rsid w:val="005E0E76"/>
    <w:pPr>
      <w:tabs>
        <w:tab w:val="left" w:pos="180"/>
      </w:tabs>
      <w:spacing w:after="160" w:line="264" w:lineRule="auto"/>
      <w:ind w:left="90"/>
    </w:pPr>
    <w:rPr>
      <w:rFonts w:ascii="Times New Roman" w:eastAsia="Times New Roman" w:hAnsi="Times New Roman" w:cs="Times New Roman"/>
      <w:sz w:val="20"/>
      <w:szCs w:val="24"/>
      <w:lang w:val="en-AU"/>
    </w:rPr>
  </w:style>
  <w:style w:type="paragraph" w:styleId="DocumentMap">
    <w:name w:val="Document Map"/>
    <w:basedOn w:val="Normal"/>
    <w:link w:val="DocumentMapChar"/>
    <w:semiHidden/>
    <w:unhideWhenUsed/>
    <w:rsid w:val="005E0E76"/>
    <w:pPr>
      <w:tabs>
        <w:tab w:val="left" w:pos="180"/>
      </w:tabs>
      <w:spacing w:after="160" w:line="264" w:lineRule="auto"/>
      <w:ind w:left="90"/>
    </w:pPr>
    <w:rPr>
      <w:rFonts w:ascii="Times New Roman" w:eastAsia="Times New Roman" w:hAnsi="Times New Roman" w:cs="Tahoma"/>
      <w:sz w:val="16"/>
      <w:szCs w:val="16"/>
      <w:lang w:val="en-AU"/>
    </w:rPr>
  </w:style>
  <w:style w:type="character" w:customStyle="1" w:styleId="DocumentMapChar">
    <w:name w:val="Document Map Char"/>
    <w:basedOn w:val="DefaultParagraphFont"/>
    <w:link w:val="DocumentMap"/>
    <w:uiPriority w:val="99"/>
    <w:semiHidden/>
    <w:rsid w:val="005E0E76"/>
    <w:rPr>
      <w:rFonts w:ascii="Times New Roman" w:eastAsia="Times New Roman" w:hAnsi="Times New Roman" w:cs="Tahoma"/>
      <w:sz w:val="16"/>
      <w:szCs w:val="16"/>
      <w:lang w:val="en-AU" w:eastAsia="en-US"/>
    </w:rPr>
  </w:style>
  <w:style w:type="character" w:styleId="LineNumber">
    <w:name w:val="line number"/>
    <w:basedOn w:val="DefaultParagraphFont"/>
    <w:uiPriority w:val="99"/>
    <w:semiHidden/>
    <w:unhideWhenUsed/>
    <w:rsid w:val="005E0E76"/>
  </w:style>
  <w:style w:type="paragraph" w:customStyle="1" w:styleId="TableContents">
    <w:name w:val="Table Contents"/>
    <w:basedOn w:val="Normal"/>
    <w:rsid w:val="005E0E76"/>
    <w:pPr>
      <w:widowControl w:val="0"/>
      <w:suppressLineNumbers/>
      <w:tabs>
        <w:tab w:val="left" w:pos="180"/>
      </w:tabs>
      <w:suppressAutoHyphens/>
      <w:snapToGrid w:val="0"/>
      <w:spacing w:after="160" w:line="264" w:lineRule="auto"/>
      <w:ind w:left="144"/>
    </w:pPr>
    <w:rPr>
      <w:rFonts w:ascii="Arial" w:eastAsia="Times New Roman" w:hAnsi="Arial" w:cs="Times New Roman"/>
      <w:sz w:val="20"/>
      <w:szCs w:val="20"/>
      <w:lang w:val="en-AU" w:eastAsia="ar-SA"/>
    </w:rPr>
  </w:style>
  <w:style w:type="character" w:customStyle="1" w:styleId="EmailStyle16">
    <w:name w:val="EmailStyle16"/>
    <w:basedOn w:val="DefaultParagraphFont"/>
    <w:semiHidden/>
    <w:rsid w:val="00771246"/>
    <w:rPr>
      <w:rFonts w:ascii="Arial" w:hAnsi="Arial" w:cs="Arial" w:hint="default"/>
      <w:color w:val="000080"/>
      <w:sz w:val="20"/>
      <w:szCs w:val="20"/>
    </w:rPr>
  </w:style>
  <w:style w:type="paragraph" w:customStyle="1" w:styleId="Figure1">
    <w:name w:val="Figure 1"/>
    <w:basedOn w:val="Normal"/>
    <w:rsid w:val="00771246"/>
    <w:pPr>
      <w:spacing w:after="0" w:line="260" w:lineRule="atLeast"/>
      <w:jc w:val="center"/>
    </w:pPr>
    <w:rPr>
      <w:rFonts w:ascii="Arial" w:eastAsia="MS Mincho" w:hAnsi="Arial" w:cs="Times New Roman"/>
      <w:b/>
      <w:color w:val="000080"/>
      <w:sz w:val="18"/>
      <w:szCs w:val="24"/>
      <w:lang w:eastAsia="ja-JP"/>
    </w:rPr>
  </w:style>
  <w:style w:type="paragraph" w:customStyle="1" w:styleId="Normal13pt">
    <w:name w:val="Normal + 13 pt"/>
    <w:aliases w:val="Bold,Green,Left:  2.5&quot; + 11 pt + 12 pt + 12.5 pt,Left:  2.25&quot;"/>
    <w:basedOn w:val="Normal"/>
    <w:rsid w:val="00771246"/>
    <w:pPr>
      <w:spacing w:after="0" w:line="260" w:lineRule="atLeast"/>
      <w:ind w:left="3600"/>
    </w:pPr>
    <w:rPr>
      <w:rFonts w:ascii="Arial" w:eastAsia="MS Mincho" w:hAnsi="Arial" w:cs="Times New Roman"/>
      <w:b/>
      <w:color w:val="008000"/>
      <w:sz w:val="26"/>
      <w:szCs w:val="26"/>
      <w:lang w:eastAsia="ja-JP"/>
    </w:rPr>
  </w:style>
  <w:style w:type="paragraph" w:customStyle="1" w:styleId="Normal8">
    <w:name w:val="Normal+8"/>
    <w:basedOn w:val="Normal"/>
    <w:rsid w:val="00771246"/>
    <w:pPr>
      <w:spacing w:before="60" w:after="60" w:line="260" w:lineRule="atLeast"/>
    </w:pPr>
    <w:rPr>
      <w:rFonts w:ascii="Arial" w:eastAsia="MS Mincho" w:hAnsi="Arial" w:cs="Arial"/>
      <w:sz w:val="16"/>
      <w:szCs w:val="16"/>
      <w:lang w:eastAsia="ja-JP"/>
    </w:rPr>
  </w:style>
  <w:style w:type="paragraph" w:customStyle="1" w:styleId="NormalBold">
    <w:name w:val="NormalBold"/>
    <w:basedOn w:val="Normal"/>
    <w:next w:val="Normal"/>
    <w:rsid w:val="00771246"/>
    <w:pPr>
      <w:spacing w:before="160" w:after="0" w:line="260" w:lineRule="atLeast"/>
    </w:pPr>
    <w:rPr>
      <w:rFonts w:ascii="Arial" w:eastAsia="MS Mincho" w:hAnsi="Arial" w:cs="Times New Roman"/>
      <w:b/>
      <w:color w:val="008000"/>
      <w:sz w:val="18"/>
      <w:szCs w:val="20"/>
      <w:lang w:eastAsia="ja-JP"/>
    </w:rPr>
  </w:style>
  <w:style w:type="paragraph" w:customStyle="1" w:styleId="NormalBI">
    <w:name w:val="NormalBI"/>
    <w:basedOn w:val="NormalBold"/>
    <w:rsid w:val="00771246"/>
    <w:rPr>
      <w:i/>
      <w:sz w:val="16"/>
      <w:szCs w:val="18"/>
    </w:rPr>
  </w:style>
  <w:style w:type="paragraph" w:customStyle="1" w:styleId="TableText">
    <w:name w:val="TableText"/>
    <w:basedOn w:val="Normal"/>
    <w:rsid w:val="00771246"/>
    <w:pPr>
      <w:spacing w:before="40" w:after="40" w:line="240" w:lineRule="auto"/>
    </w:pPr>
    <w:rPr>
      <w:rFonts w:ascii="Arial" w:eastAsia="Times New Roman" w:hAnsi="Arial" w:cs="Times New Roman"/>
      <w:sz w:val="20"/>
      <w:szCs w:val="20"/>
    </w:rPr>
  </w:style>
  <w:style w:type="paragraph" w:customStyle="1" w:styleId="NormalIndent">
    <w:name w:val="NormalIndent"/>
    <w:basedOn w:val="Normal"/>
    <w:rsid w:val="00771246"/>
    <w:pPr>
      <w:tabs>
        <w:tab w:val="left" w:pos="10080"/>
      </w:tabs>
      <w:spacing w:after="0" w:line="260" w:lineRule="atLeast"/>
      <w:ind w:left="200"/>
    </w:pPr>
    <w:rPr>
      <w:rFonts w:ascii="Arial" w:eastAsia="MS Mincho" w:hAnsi="Arial" w:cs="Arial"/>
      <w:sz w:val="20"/>
      <w:szCs w:val="20"/>
      <w:lang w:eastAsia="ja-JP"/>
    </w:rPr>
  </w:style>
  <w:style w:type="paragraph" w:customStyle="1" w:styleId="NormalBigBold">
    <w:name w:val="NormalBigBold"/>
    <w:basedOn w:val="Normal"/>
    <w:rsid w:val="00771246"/>
    <w:pPr>
      <w:spacing w:after="0" w:line="260" w:lineRule="atLeast"/>
      <w:jc w:val="center"/>
    </w:pPr>
    <w:rPr>
      <w:rFonts w:ascii="Arial" w:eastAsia="MS Mincho" w:hAnsi="Arial" w:cs="Times New Roman"/>
      <w:b/>
      <w:color w:val="008000"/>
      <w:sz w:val="20"/>
      <w:szCs w:val="20"/>
      <w:lang w:eastAsia="ja-JP"/>
    </w:rPr>
  </w:style>
  <w:style w:type="paragraph" w:customStyle="1" w:styleId="MyTitle">
    <w:name w:val="My Title"/>
    <w:basedOn w:val="Title"/>
    <w:rsid w:val="00771246"/>
    <w:pPr>
      <w:pBdr>
        <w:bottom w:val="single" w:sz="12" w:space="1" w:color="003366"/>
      </w:pBdr>
      <w:spacing w:line="240" w:lineRule="atLeast"/>
      <w:ind w:left="3600"/>
      <w:jc w:val="left"/>
    </w:pPr>
    <w:rPr>
      <w:rFonts w:ascii="Verdana" w:hAnsi="Verdana"/>
      <w:snapToGrid w:val="0"/>
      <w:color w:val="FF6600"/>
      <w:kern w:val="0"/>
      <w:lang w:val="en-GB" w:eastAsia="en-US"/>
    </w:rPr>
  </w:style>
  <w:style w:type="paragraph" w:styleId="Title">
    <w:name w:val="Title"/>
    <w:basedOn w:val="Normal"/>
    <w:link w:val="TitleChar"/>
    <w:qFormat/>
    <w:rsid w:val="00771246"/>
    <w:pPr>
      <w:spacing w:before="240" w:after="60" w:line="260" w:lineRule="atLeast"/>
      <w:jc w:val="center"/>
      <w:outlineLvl w:val="0"/>
    </w:pPr>
    <w:rPr>
      <w:rFonts w:ascii="Arial" w:eastAsia="MS Mincho" w:hAnsi="Arial" w:cs="Times New Roman"/>
      <w:b/>
      <w:bCs/>
      <w:kern w:val="28"/>
      <w:sz w:val="32"/>
      <w:szCs w:val="32"/>
      <w:lang w:eastAsia="ja-JP"/>
    </w:rPr>
  </w:style>
  <w:style w:type="character" w:customStyle="1" w:styleId="TitleChar">
    <w:name w:val="Title Char"/>
    <w:basedOn w:val="DefaultParagraphFont"/>
    <w:link w:val="Title"/>
    <w:rsid w:val="00771246"/>
    <w:rPr>
      <w:rFonts w:ascii="Arial" w:eastAsia="MS Mincho" w:hAnsi="Arial" w:cs="Times New Roman"/>
      <w:b/>
      <w:bCs/>
      <w:kern w:val="28"/>
      <w:sz w:val="32"/>
      <w:szCs w:val="32"/>
    </w:rPr>
  </w:style>
  <w:style w:type="paragraph" w:customStyle="1" w:styleId="MySubTitle">
    <w:name w:val="My SubTitle"/>
    <w:basedOn w:val="Normal"/>
    <w:rsid w:val="00771246"/>
    <w:pPr>
      <w:tabs>
        <w:tab w:val="left" w:pos="5040"/>
        <w:tab w:val="left" w:leader="dot" w:pos="9000"/>
      </w:tabs>
      <w:spacing w:after="0" w:line="300" w:lineRule="atLeast"/>
      <w:ind w:left="3600"/>
    </w:pPr>
    <w:rPr>
      <w:rFonts w:ascii="Arial" w:eastAsia="MS Mincho" w:hAnsi="Arial" w:cs="Times New Roman"/>
      <w:sz w:val="20"/>
      <w:szCs w:val="24"/>
      <w:lang w:val="en-GB"/>
    </w:rPr>
  </w:style>
  <w:style w:type="paragraph" w:customStyle="1" w:styleId="ADTitle">
    <w:name w:val="AD Title"/>
    <w:basedOn w:val="MyTitle"/>
    <w:rsid w:val="00771246"/>
    <w:pPr>
      <w:ind w:left="3240"/>
    </w:pPr>
    <w:rPr>
      <w:sz w:val="30"/>
      <w:szCs w:val="28"/>
    </w:rPr>
  </w:style>
  <w:style w:type="paragraph" w:customStyle="1" w:styleId="ADSubTitle">
    <w:name w:val="AD SubTitle"/>
    <w:basedOn w:val="MySubTitle"/>
    <w:rsid w:val="00771246"/>
    <w:pPr>
      <w:tabs>
        <w:tab w:val="clear" w:pos="5040"/>
        <w:tab w:val="left" w:pos="4500"/>
      </w:tabs>
      <w:ind w:left="3240"/>
    </w:pPr>
  </w:style>
  <w:style w:type="paragraph" w:styleId="FootnoteText">
    <w:name w:val="footnote text"/>
    <w:basedOn w:val="Normal"/>
    <w:link w:val="FootnoteTextChar"/>
    <w:semiHidden/>
    <w:rsid w:val="00771246"/>
    <w:pPr>
      <w:spacing w:after="0" w:line="300" w:lineRule="atLeast"/>
    </w:pPr>
    <w:rPr>
      <w:rFonts w:ascii="Arial" w:eastAsia="MS Mincho" w:hAnsi="Arial" w:cs="Times New Roman"/>
      <w:sz w:val="20"/>
      <w:szCs w:val="20"/>
      <w:lang w:val="en-GB"/>
    </w:rPr>
  </w:style>
  <w:style w:type="character" w:customStyle="1" w:styleId="FootnoteTextChar">
    <w:name w:val="Footnote Text Char"/>
    <w:basedOn w:val="DefaultParagraphFont"/>
    <w:link w:val="FootnoteText"/>
    <w:semiHidden/>
    <w:rsid w:val="00771246"/>
    <w:rPr>
      <w:rFonts w:ascii="Arial" w:eastAsia="MS Mincho" w:hAnsi="Arial" w:cs="Times New Roman"/>
      <w:sz w:val="20"/>
      <w:szCs w:val="20"/>
      <w:lang w:val="en-GB" w:eastAsia="en-US"/>
    </w:rPr>
  </w:style>
  <w:style w:type="character" w:styleId="FootnoteReference">
    <w:name w:val="footnote reference"/>
    <w:basedOn w:val="DefaultParagraphFont"/>
    <w:semiHidden/>
    <w:rsid w:val="00771246"/>
    <w:rPr>
      <w:vertAlign w:val="superscript"/>
    </w:rPr>
  </w:style>
  <w:style w:type="paragraph" w:customStyle="1" w:styleId="ADTable">
    <w:name w:val="AD Table"/>
    <w:basedOn w:val="Normal"/>
    <w:rsid w:val="00771246"/>
    <w:pPr>
      <w:spacing w:after="0" w:line="260" w:lineRule="atLeast"/>
    </w:pPr>
    <w:rPr>
      <w:rFonts w:ascii="Arial" w:eastAsia="Arial Unicode MS" w:hAnsi="Arial" w:cs="Arial"/>
      <w:sz w:val="20"/>
      <w:szCs w:val="20"/>
      <w:lang w:eastAsia="ja-JP"/>
    </w:rPr>
  </w:style>
  <w:style w:type="paragraph" w:customStyle="1" w:styleId="ADTableHeader">
    <w:name w:val="AD TableHeader"/>
    <w:basedOn w:val="Normal"/>
    <w:rsid w:val="00771246"/>
    <w:pPr>
      <w:spacing w:after="60" w:line="260" w:lineRule="atLeast"/>
      <w:jc w:val="center"/>
    </w:pPr>
    <w:rPr>
      <w:rFonts w:ascii="Arial" w:eastAsia="MS Mincho" w:hAnsi="Arial" w:cs="Arial"/>
      <w:b/>
      <w:color w:val="008000"/>
      <w:sz w:val="18"/>
      <w:szCs w:val="20"/>
      <w:lang w:eastAsia="ja-JP"/>
    </w:rPr>
  </w:style>
  <w:style w:type="paragraph" w:customStyle="1" w:styleId="Heading0">
    <w:name w:val="Heading 0"/>
    <w:basedOn w:val="Normal"/>
    <w:rsid w:val="00771246"/>
    <w:pPr>
      <w:spacing w:after="0" w:line="260" w:lineRule="atLeast"/>
      <w:jc w:val="center"/>
    </w:pPr>
    <w:rPr>
      <w:rFonts w:ascii="Arial" w:eastAsia="MS Mincho" w:hAnsi="Arial" w:cs="Times New Roman"/>
      <w:b/>
      <w:bCs/>
      <w:color w:val="000080"/>
      <w:sz w:val="28"/>
      <w:szCs w:val="28"/>
      <w:lang w:eastAsia="ja-JP"/>
    </w:rPr>
  </w:style>
  <w:style w:type="paragraph" w:customStyle="1" w:styleId="Explanatory">
    <w:name w:val="Explanatory"/>
    <w:basedOn w:val="Normal"/>
    <w:rsid w:val="00771246"/>
    <w:pPr>
      <w:spacing w:after="0" w:line="260" w:lineRule="atLeast"/>
    </w:pPr>
    <w:rPr>
      <w:rFonts w:ascii="Times New Roman" w:eastAsia="MS Mincho" w:hAnsi="Times New Roman" w:cs="Times New Roman"/>
      <w:color w:val="0000FF"/>
      <w:sz w:val="20"/>
      <w:szCs w:val="20"/>
      <w:lang w:eastAsia="ja-JP"/>
    </w:rPr>
  </w:style>
  <w:style w:type="paragraph" w:customStyle="1" w:styleId="Indent-2">
    <w:name w:val="Indent-2"/>
    <w:basedOn w:val="Normal"/>
    <w:rsid w:val="00771246"/>
    <w:pPr>
      <w:spacing w:after="0" w:line="260" w:lineRule="atLeast"/>
    </w:pPr>
    <w:rPr>
      <w:rFonts w:ascii="Arial" w:eastAsia="MS Mincho" w:hAnsi="Arial" w:cs="Times New Roman"/>
      <w:sz w:val="20"/>
      <w:szCs w:val="24"/>
      <w:lang w:eastAsia="ja-JP"/>
    </w:rPr>
  </w:style>
  <w:style w:type="paragraph" w:customStyle="1" w:styleId="MyBullet1">
    <w:name w:val="My Bullet 1"/>
    <w:basedOn w:val="Indent-2"/>
    <w:rsid w:val="00771246"/>
    <w:pPr>
      <w:numPr>
        <w:numId w:val="93"/>
      </w:numPr>
    </w:pPr>
  </w:style>
  <w:style w:type="paragraph" w:customStyle="1" w:styleId="MyBullet2">
    <w:name w:val="My Bullet 2"/>
    <w:basedOn w:val="MyBullet1"/>
    <w:rsid w:val="00771246"/>
    <w:pPr>
      <w:numPr>
        <w:ilvl w:val="1"/>
      </w:numPr>
    </w:pPr>
  </w:style>
  <w:style w:type="paragraph" w:customStyle="1" w:styleId="Body">
    <w:name w:val="Body"/>
    <w:basedOn w:val="Normal"/>
    <w:link w:val="BodyChar"/>
    <w:autoRedefine/>
    <w:qFormat/>
    <w:rsid w:val="00771246"/>
    <w:pPr>
      <w:spacing w:before="120" w:after="120"/>
      <w:ind w:right="27"/>
    </w:pPr>
    <w:rPr>
      <w:rFonts w:ascii="Arial" w:eastAsia="Calibri" w:hAnsi="Arial" w:cs="Arial"/>
      <w:sz w:val="20"/>
    </w:rPr>
  </w:style>
  <w:style w:type="paragraph" w:customStyle="1" w:styleId="CoverHeading1">
    <w:name w:val="Cover Heading 1"/>
    <w:basedOn w:val="Normal"/>
    <w:next w:val="Normal"/>
    <w:uiPriority w:val="99"/>
    <w:rsid w:val="00771246"/>
    <w:pPr>
      <w:spacing w:after="120"/>
      <w:ind w:left="-357"/>
    </w:pPr>
    <w:rPr>
      <w:rFonts w:ascii="Calibri" w:eastAsia="Calibri" w:hAnsi="Calibri" w:cs="Calibri"/>
      <w:b/>
      <w:bCs/>
      <w:color w:val="4F81BD"/>
      <w:sz w:val="32"/>
      <w:szCs w:val="32"/>
      <w:lang w:val="en-AU" w:eastAsia="ja-JP"/>
    </w:rPr>
  </w:style>
  <w:style w:type="table" w:customStyle="1" w:styleId="LightList-Accent11">
    <w:name w:val="Light List - Accent 11"/>
    <w:basedOn w:val="TableNormal"/>
    <w:uiPriority w:val="61"/>
    <w:rsid w:val="00771246"/>
    <w:pPr>
      <w:spacing w:after="0"/>
      <w:contextualSpacing/>
    </w:pPr>
    <w:rPr>
      <w:rFonts w:ascii="Arial" w:eastAsia="Calibri" w:hAnsi="Arial" w:cs="Arial"/>
      <w:sz w:val="20"/>
      <w:lang w:eastAsia="en-US"/>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paragraph" w:customStyle="1" w:styleId="CoverHeading2">
    <w:name w:val="Cover Heading 2"/>
    <w:basedOn w:val="Normal"/>
    <w:uiPriority w:val="99"/>
    <w:rsid w:val="00771246"/>
    <w:pPr>
      <w:spacing w:before="360" w:after="120"/>
      <w:ind w:left="-357"/>
    </w:pPr>
    <w:rPr>
      <w:rFonts w:ascii="Calibri" w:eastAsia="Calibri" w:hAnsi="Calibri" w:cs="Calibri"/>
      <w:b/>
      <w:bCs/>
      <w:color w:val="4F81BD"/>
      <w:sz w:val="28"/>
      <w:szCs w:val="28"/>
      <w:lang w:val="en-AU" w:eastAsia="ja-JP"/>
    </w:rPr>
  </w:style>
  <w:style w:type="paragraph" w:customStyle="1" w:styleId="MinLaw-Body">
    <w:name w:val="MinLaw-Body"/>
    <w:basedOn w:val="Normal"/>
    <w:link w:val="MinLaw-BodyChar"/>
    <w:qFormat/>
    <w:rsid w:val="00771246"/>
    <w:pPr>
      <w:spacing w:before="120" w:after="120"/>
    </w:pPr>
    <w:rPr>
      <w:rFonts w:ascii="Arial" w:eastAsia="MS Mincho" w:hAnsi="Arial" w:cs="Times New Roman"/>
      <w:sz w:val="20"/>
      <w:szCs w:val="24"/>
      <w:lang w:eastAsia="ja-JP"/>
    </w:rPr>
  </w:style>
  <w:style w:type="character" w:customStyle="1" w:styleId="MinLaw-BodyChar">
    <w:name w:val="MinLaw-Body Char"/>
    <w:basedOn w:val="DefaultParagraphFont"/>
    <w:link w:val="MinLaw-Body"/>
    <w:rsid w:val="00771246"/>
    <w:rPr>
      <w:rFonts w:ascii="Arial" w:eastAsia="MS Mincho" w:hAnsi="Arial" w:cs="Times New Roman"/>
      <w:sz w:val="20"/>
      <w:szCs w:val="24"/>
    </w:rPr>
  </w:style>
  <w:style w:type="paragraph" w:customStyle="1" w:styleId="VisibleGuidance">
    <w:name w:val="Visible Guidance"/>
    <w:basedOn w:val="Normal"/>
    <w:link w:val="VisibleGuidanceChar"/>
    <w:qFormat/>
    <w:rsid w:val="00771246"/>
    <w:pPr>
      <w:shd w:val="clear" w:color="auto" w:fill="FDE9D9" w:themeFill="accent6" w:themeFillTint="33"/>
      <w:spacing w:before="120" w:after="0"/>
    </w:pPr>
    <w:rPr>
      <w:rFonts w:ascii="Arial" w:eastAsia="Calibri" w:hAnsi="Arial" w:cs="Arial"/>
      <w:color w:val="0000FF"/>
      <w:sz w:val="20"/>
    </w:rPr>
  </w:style>
  <w:style w:type="paragraph" w:customStyle="1" w:styleId="BulletList1">
    <w:name w:val="Bullet List 1"/>
    <w:basedOn w:val="Body"/>
    <w:link w:val="BulletList1Char"/>
    <w:qFormat/>
    <w:rsid w:val="00771246"/>
    <w:pPr>
      <w:numPr>
        <w:numId w:val="95"/>
      </w:numPr>
    </w:pPr>
  </w:style>
  <w:style w:type="character" w:customStyle="1" w:styleId="VisibleGuidanceChar">
    <w:name w:val="Visible Guidance Char"/>
    <w:basedOn w:val="DefaultParagraphFont"/>
    <w:link w:val="VisibleGuidance"/>
    <w:rsid w:val="00771246"/>
    <w:rPr>
      <w:rFonts w:ascii="Arial" w:eastAsia="Calibri" w:hAnsi="Arial" w:cs="Arial"/>
      <w:color w:val="0000FF"/>
      <w:sz w:val="20"/>
      <w:shd w:val="clear" w:color="auto" w:fill="FDE9D9" w:themeFill="accent6" w:themeFillTint="33"/>
      <w:lang w:eastAsia="en-US"/>
    </w:rPr>
  </w:style>
  <w:style w:type="paragraph" w:customStyle="1" w:styleId="TableFigureCaption">
    <w:name w:val="Table/Figure Caption"/>
    <w:basedOn w:val="Caption"/>
    <w:link w:val="TableFigureCaptionChar"/>
    <w:qFormat/>
    <w:rsid w:val="00771246"/>
    <w:pPr>
      <w:spacing w:before="40" w:after="0" w:line="260" w:lineRule="atLeast"/>
      <w:jc w:val="center"/>
    </w:pPr>
    <w:rPr>
      <w:rFonts w:eastAsia="MS Mincho" w:cs="Times New Roman"/>
      <w:sz w:val="20"/>
      <w:szCs w:val="20"/>
    </w:rPr>
  </w:style>
  <w:style w:type="character" w:customStyle="1" w:styleId="BodyChar">
    <w:name w:val="Body Char"/>
    <w:basedOn w:val="DefaultParagraphFont"/>
    <w:link w:val="Body"/>
    <w:rsid w:val="00771246"/>
    <w:rPr>
      <w:rFonts w:ascii="Arial" w:eastAsia="Calibri" w:hAnsi="Arial" w:cs="Arial"/>
      <w:sz w:val="20"/>
      <w:lang w:eastAsia="en-US"/>
    </w:rPr>
  </w:style>
  <w:style w:type="character" w:customStyle="1" w:styleId="BulletList1Char">
    <w:name w:val="Bullet List 1 Char"/>
    <w:basedOn w:val="BodyChar"/>
    <w:link w:val="BulletList1"/>
    <w:rsid w:val="00771246"/>
    <w:rPr>
      <w:rFonts w:ascii="Arial" w:eastAsia="Calibri" w:hAnsi="Arial" w:cs="Arial"/>
      <w:sz w:val="20"/>
      <w:lang w:eastAsia="en-US"/>
    </w:rPr>
  </w:style>
  <w:style w:type="paragraph" w:customStyle="1" w:styleId="DiagramFigure">
    <w:name w:val="Diagram/Figure"/>
    <w:basedOn w:val="Body"/>
    <w:link w:val="DiagramFigureChar"/>
    <w:qFormat/>
    <w:rsid w:val="00771246"/>
    <w:pPr>
      <w:jc w:val="center"/>
    </w:pPr>
  </w:style>
  <w:style w:type="character" w:customStyle="1" w:styleId="CaptionChar">
    <w:name w:val="Caption Char"/>
    <w:basedOn w:val="DefaultParagraphFont"/>
    <w:link w:val="Caption"/>
    <w:rsid w:val="00771246"/>
    <w:rPr>
      <w:rFonts w:ascii="Arial" w:eastAsiaTheme="minorHAnsi" w:hAnsi="Arial"/>
      <w:bCs/>
      <w:i/>
      <w:color w:val="000000" w:themeColor="text1"/>
      <w:szCs w:val="18"/>
      <w:lang w:eastAsia="en-US"/>
    </w:rPr>
  </w:style>
  <w:style w:type="character" w:customStyle="1" w:styleId="TableFigureCaptionChar">
    <w:name w:val="Table/Figure Caption Char"/>
    <w:basedOn w:val="CaptionChar"/>
    <w:link w:val="TableFigureCaption"/>
    <w:rsid w:val="00771246"/>
    <w:rPr>
      <w:rFonts w:ascii="Arial" w:eastAsia="MS Mincho" w:hAnsi="Arial" w:cs="Times New Roman"/>
      <w:bCs/>
      <w:i/>
      <w:color w:val="000000" w:themeColor="text1"/>
      <w:sz w:val="20"/>
      <w:szCs w:val="20"/>
      <w:lang w:eastAsia="en-US"/>
    </w:rPr>
  </w:style>
  <w:style w:type="paragraph" w:customStyle="1" w:styleId="BRTitle">
    <w:name w:val="BR Title"/>
    <w:basedOn w:val="Body"/>
    <w:link w:val="BRTitleChar"/>
    <w:qFormat/>
    <w:rsid w:val="00771246"/>
    <w:pPr>
      <w:contextualSpacing/>
    </w:pPr>
    <w:rPr>
      <w:b/>
    </w:rPr>
  </w:style>
  <w:style w:type="character" w:customStyle="1" w:styleId="DiagramFigureChar">
    <w:name w:val="Diagram/Figure Char"/>
    <w:basedOn w:val="BodyChar"/>
    <w:link w:val="DiagramFigure"/>
    <w:rsid w:val="00771246"/>
    <w:rPr>
      <w:rFonts w:ascii="Arial" w:eastAsia="Calibri" w:hAnsi="Arial" w:cs="Arial"/>
      <w:sz w:val="20"/>
      <w:lang w:eastAsia="en-US"/>
    </w:rPr>
  </w:style>
  <w:style w:type="paragraph" w:customStyle="1" w:styleId="template">
    <w:name w:val="template"/>
    <w:basedOn w:val="Normal"/>
    <w:rsid w:val="00771246"/>
    <w:pPr>
      <w:spacing w:after="0" w:line="240" w:lineRule="exact"/>
    </w:pPr>
    <w:rPr>
      <w:rFonts w:ascii="Arial" w:eastAsia="Times New Roman" w:hAnsi="Arial" w:cs="Times New Roman"/>
      <w:i/>
      <w:szCs w:val="20"/>
    </w:rPr>
  </w:style>
  <w:style w:type="character" w:customStyle="1" w:styleId="BRTitleChar">
    <w:name w:val="BR Title Char"/>
    <w:basedOn w:val="BodyChar"/>
    <w:link w:val="BRTitle"/>
    <w:rsid w:val="00771246"/>
    <w:rPr>
      <w:rFonts w:ascii="Arial" w:eastAsia="Calibri" w:hAnsi="Arial" w:cs="Arial"/>
      <w:b/>
      <w:sz w:val="20"/>
      <w:lang w:eastAsia="en-US"/>
    </w:rPr>
  </w:style>
  <w:style w:type="numbering" w:customStyle="1" w:styleId="NumberedListTable">
    <w:name w:val="Numbered List Table"/>
    <w:basedOn w:val="NoList"/>
    <w:rsid w:val="00771246"/>
    <w:pPr>
      <w:numPr>
        <w:numId w:val="97"/>
      </w:numPr>
    </w:pPr>
  </w:style>
  <w:style w:type="table" w:styleId="TableClassic1">
    <w:name w:val="Table Classic 1"/>
    <w:basedOn w:val="TableNormal"/>
    <w:rsid w:val="00771246"/>
    <w:rPr>
      <w:rFonts w:ascii="Calibri" w:eastAsia="MS Mincho" w:hAnsi="Calibri" w:cs="Arial"/>
      <w:lang w:val="en-AU" w:eastAsia="en-AU"/>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Accent11">
    <w:name w:val="Light Grid - Accent 11"/>
    <w:basedOn w:val="TableNormal"/>
    <w:uiPriority w:val="62"/>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Grid1">
    <w:name w:val="Light Grid1"/>
    <w:basedOn w:val="TableNormal"/>
    <w:uiPriority w:val="62"/>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6">
    <w:name w:val="Light List Accent 6"/>
    <w:basedOn w:val="TableNormal"/>
    <w:uiPriority w:val="61"/>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List-Accent12">
    <w:name w:val="Light List - Accent 12"/>
    <w:basedOn w:val="TableNormal"/>
    <w:uiPriority w:val="61"/>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CustomStyle">
    <w:name w:val="Custom Style"/>
    <w:basedOn w:val="TableNormal"/>
    <w:uiPriority w:val="99"/>
    <w:qFormat/>
    <w:rsid w:val="00771246"/>
    <w:pPr>
      <w:spacing w:after="0" w:line="240" w:lineRule="auto"/>
    </w:pPr>
    <w:rPr>
      <w:rFonts w:ascii="Times New Roman" w:eastAsia="MS Mincho" w:hAnsi="Times New Roman" w:cs="Times New Roman"/>
      <w:sz w:val="20"/>
      <w:szCs w:val="20"/>
      <w:lang w:eastAsia="en-US"/>
    </w:rPr>
    <w:tblPr>
      <w:tblInd w:w="0" w:type="dxa"/>
      <w:tblCellMar>
        <w:top w:w="0" w:type="dxa"/>
        <w:left w:w="108" w:type="dxa"/>
        <w:bottom w:w="0" w:type="dxa"/>
        <w:right w:w="108" w:type="dxa"/>
      </w:tblCellMar>
    </w:tblPr>
  </w:style>
  <w:style w:type="paragraph" w:styleId="BodyText2">
    <w:name w:val="Body Text 2"/>
    <w:basedOn w:val="Normal"/>
    <w:link w:val="BodyText2Char"/>
    <w:uiPriority w:val="99"/>
    <w:rsid w:val="00771246"/>
    <w:pPr>
      <w:numPr>
        <w:numId w:val="110"/>
      </w:numPr>
      <w:spacing w:after="120" w:line="480" w:lineRule="auto"/>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771246"/>
    <w:rPr>
      <w:rFonts w:ascii="Arial" w:eastAsia="Times New Roman" w:hAnsi="Arial" w:cs="Times New Roman"/>
      <w:sz w:val="20"/>
      <w:szCs w:val="20"/>
      <w:lang w:eastAsia="en-US"/>
    </w:rPr>
  </w:style>
  <w:style w:type="paragraph" w:customStyle="1" w:styleId="CharChar1Char">
    <w:name w:val="Char Char1 Char"/>
    <w:basedOn w:val="Normal"/>
    <w:rsid w:val="00771246"/>
    <w:pPr>
      <w:spacing w:after="160" w:line="240" w:lineRule="exact"/>
    </w:pPr>
    <w:rPr>
      <w:rFonts w:ascii="Verdana" w:eastAsia="MS Mincho" w:hAnsi="Verdana" w:cs="Times New Roman"/>
      <w:sz w:val="20"/>
      <w:szCs w:val="20"/>
      <w:lang w:val="en-GB"/>
    </w:rPr>
  </w:style>
  <w:style w:type="paragraph" w:customStyle="1" w:styleId="Items">
    <w:name w:val="Items"/>
    <w:basedOn w:val="Normal"/>
    <w:rsid w:val="00771246"/>
    <w:pPr>
      <w:tabs>
        <w:tab w:val="num" w:pos="795"/>
        <w:tab w:val="left" w:pos="851"/>
      </w:tabs>
      <w:spacing w:before="60" w:after="60" w:line="312" w:lineRule="auto"/>
      <w:ind w:left="795" w:hanging="360"/>
    </w:pPr>
    <w:rPr>
      <w:rFonts w:ascii="Tahoma" w:eastAsia="PMingLiU" w:hAnsi="Tahoma" w:cs="Times New Roman"/>
      <w:sz w:val="20"/>
      <w:szCs w:val="24"/>
      <w:lang w:eastAsia="zh-TW"/>
    </w:rPr>
  </w:style>
  <w:style w:type="character" w:customStyle="1" w:styleId="emph1">
    <w:name w:val="emph1"/>
    <w:basedOn w:val="DefaultParagraphFont"/>
    <w:rsid w:val="00771246"/>
    <w:rPr>
      <w:b/>
      <w:bCs/>
      <w:i/>
      <w:iCs/>
    </w:rPr>
  </w:style>
  <w:style w:type="character" w:customStyle="1" w:styleId="postbody">
    <w:name w:val="postbody"/>
    <w:basedOn w:val="DefaultParagraphFont"/>
    <w:rsid w:val="00771246"/>
  </w:style>
  <w:style w:type="paragraph" w:styleId="Revision">
    <w:name w:val="Revision"/>
    <w:hidden/>
    <w:uiPriority w:val="99"/>
    <w:semiHidden/>
    <w:rsid w:val="00771246"/>
    <w:pPr>
      <w:spacing w:after="0" w:line="240" w:lineRule="auto"/>
    </w:pPr>
    <w:rPr>
      <w:rFonts w:ascii="Arial" w:eastAsia="MS Mincho" w:hAnsi="Arial" w:cs="Times New Roman"/>
      <w:sz w:val="2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0" w:qFormat="1"/>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Table Classic 1"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2754"/>
    <w:rPr>
      <w:rFonts w:eastAsiaTheme="minorHAnsi"/>
      <w:lang w:eastAsia="en-US"/>
    </w:rPr>
  </w:style>
  <w:style w:type="paragraph" w:styleId="Heading1">
    <w:name w:val="heading 1"/>
    <w:aliases w:val="H1,PA,Chapter,H1sara,Part,1,section,heading 1.1,h1,L1,dd heading 1,dh1,SITA,chaptertext,Proposal Chapter Heading,APAC-1-Heading,Head1,ct,style1,??? 1,Perot,Header 1,II+,I,H11,Part1,style11,??? 11,chaptertext1,Proposal Chapter Heading1,H12"/>
    <w:basedOn w:val="Normal"/>
    <w:next w:val="Normal"/>
    <w:link w:val="Heading1Char"/>
    <w:qFormat/>
    <w:rsid w:val="0068275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l2,H2,Logica LevelSeas.com Char C Char,Logica LevelSeas.com Char C,Chapter Title,style2,見出し 2,Header 2,Func Header,Header 21,Func Header1,Header 22,Func Header2,Header 23,Func Header3,Header 24,Func Header4,Header 211,L2,Major,h"/>
    <w:basedOn w:val="Normal"/>
    <w:next w:val="Normal"/>
    <w:link w:val="Heading2Char"/>
    <w:unhideWhenUsed/>
    <w:qFormat/>
    <w:rsid w:val="0068275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heading 3,h3,Section,2nd Level Head,H3,見出し 3,??? 3,L3,dd heading 3,dh3,3,sub-sub,3 bullet,b,H31,Table Attribute Heading,subhead,1.2.3.,Paragraph,Head3,Level 3 Head,h31,Head31,31,Topic Title,top,Tempo Heading 3,h3 sub heading,Level normal"/>
    <w:basedOn w:val="Normal"/>
    <w:next w:val="Normal"/>
    <w:link w:val="Heading3Char"/>
    <w:uiPriority w:val="9"/>
    <w:unhideWhenUsed/>
    <w:qFormat/>
    <w:rsid w:val="0068275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Te,h4,Map Title,3rd Level Head,4,APAC-4-Heading,Sub-Minor,Numbered - 4"/>
    <w:basedOn w:val="Normal"/>
    <w:next w:val="Normal"/>
    <w:link w:val="Heading4Char"/>
    <w:uiPriority w:val="9"/>
    <w:unhideWhenUsed/>
    <w:qFormat/>
    <w:rsid w:val="0068275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unhideWhenUsed/>
    <w:qFormat/>
    <w:rsid w:val="0068275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68275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68275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682754"/>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68275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PA Char,Chapter Char,H1sara Char,Part Char,1 Char,section Char,heading 1.1 Char,h1 Char,L1 Char,dd heading 1 Char,dh1 Char,SITA Char,chaptertext Char,Proposal Chapter Heading Char,APAC-1-Heading Char,Head1 Char,ct Char,style1 Char"/>
    <w:basedOn w:val="DefaultParagraphFont"/>
    <w:link w:val="Heading1"/>
    <w:uiPriority w:val="9"/>
    <w:rsid w:val="00682754"/>
    <w:rPr>
      <w:rFonts w:asciiTheme="majorHAnsi" w:eastAsiaTheme="majorEastAsia" w:hAnsiTheme="majorHAnsi" w:cstheme="majorBidi"/>
      <w:b/>
      <w:bCs/>
      <w:color w:val="365F91" w:themeColor="accent1" w:themeShade="BF"/>
      <w:sz w:val="28"/>
      <w:szCs w:val="28"/>
      <w:lang w:eastAsia="en-US"/>
    </w:rPr>
  </w:style>
  <w:style w:type="character" w:customStyle="1" w:styleId="Heading2Char">
    <w:name w:val="Heading 2 Char"/>
    <w:aliases w:val="l2 Char,H2 Char,Logica LevelSeas.com Char C Char Char,Logica LevelSeas.com Char C Char1,Chapter Title Char,style2 Char,見出し 2 Char,Header 2 Char,Func Header Char,Header 21 Char,Func Header1 Char,Header 22 Char,Func Header2 Char,L2 Char"/>
    <w:basedOn w:val="DefaultParagraphFont"/>
    <w:link w:val="Heading2"/>
    <w:uiPriority w:val="9"/>
    <w:rsid w:val="00682754"/>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aliases w:val="heading 3 Char,h3 Char,Section Char,2nd Level Head Char,H3 Char,見出し 3 Char,??? 3 Char,L3 Char,dd heading 3 Char,dh3 Char,3 Char,sub-sub Char,3 bullet Char,b Char,H31 Char,Table Attribute Heading Char,subhead Char,1.2.3. Char,Head3 Char"/>
    <w:basedOn w:val="DefaultParagraphFont"/>
    <w:link w:val="Heading3"/>
    <w:uiPriority w:val="9"/>
    <w:rsid w:val="00682754"/>
    <w:rPr>
      <w:rFonts w:asciiTheme="majorHAnsi" w:eastAsiaTheme="majorEastAsia" w:hAnsiTheme="majorHAnsi" w:cstheme="majorBidi"/>
      <w:b/>
      <w:bCs/>
      <w:color w:val="4F81BD" w:themeColor="accent1"/>
      <w:lang w:eastAsia="en-US"/>
    </w:rPr>
  </w:style>
  <w:style w:type="character" w:customStyle="1" w:styleId="Heading4Char">
    <w:name w:val="Heading 4 Char"/>
    <w:aliases w:val="H4 Char,Te Char,h4 Char,Map Title Char,3rd Level Head Char,4 Char,APAC-4-Heading Char,Sub-Minor Char,Numbered - 4 Char"/>
    <w:basedOn w:val="DefaultParagraphFont"/>
    <w:link w:val="Heading4"/>
    <w:uiPriority w:val="9"/>
    <w:rsid w:val="00682754"/>
    <w:rPr>
      <w:rFonts w:asciiTheme="majorHAnsi" w:eastAsiaTheme="majorEastAsia" w:hAnsiTheme="majorHAnsi" w:cstheme="majorBidi"/>
      <w:b/>
      <w:bCs/>
      <w:i/>
      <w:iCs/>
      <w:color w:val="4F81BD" w:themeColor="accent1"/>
      <w:lang w:eastAsia="en-US"/>
    </w:rPr>
  </w:style>
  <w:style w:type="character" w:customStyle="1" w:styleId="Heading5Char">
    <w:name w:val="Heading 5 Char"/>
    <w:basedOn w:val="DefaultParagraphFont"/>
    <w:link w:val="Heading5"/>
    <w:uiPriority w:val="99"/>
    <w:rsid w:val="00682754"/>
    <w:rPr>
      <w:rFonts w:asciiTheme="majorHAnsi" w:eastAsiaTheme="majorEastAsia" w:hAnsiTheme="majorHAnsi" w:cstheme="majorBidi"/>
      <w:color w:val="243F60" w:themeColor="accent1" w:themeShade="7F"/>
      <w:lang w:eastAsia="en-US"/>
    </w:rPr>
  </w:style>
  <w:style w:type="character" w:customStyle="1" w:styleId="Heading6Char">
    <w:name w:val="Heading 6 Char"/>
    <w:basedOn w:val="DefaultParagraphFont"/>
    <w:link w:val="Heading6"/>
    <w:rsid w:val="00682754"/>
    <w:rPr>
      <w:rFonts w:asciiTheme="majorHAnsi" w:eastAsiaTheme="majorEastAsia" w:hAnsiTheme="majorHAnsi" w:cstheme="majorBidi"/>
      <w:i/>
      <w:iCs/>
      <w:color w:val="243F60" w:themeColor="accent1" w:themeShade="7F"/>
      <w:lang w:eastAsia="en-US"/>
    </w:rPr>
  </w:style>
  <w:style w:type="character" w:customStyle="1" w:styleId="Heading7Char">
    <w:name w:val="Heading 7 Char"/>
    <w:basedOn w:val="DefaultParagraphFont"/>
    <w:link w:val="Heading7"/>
    <w:rsid w:val="00682754"/>
    <w:rPr>
      <w:rFonts w:asciiTheme="majorHAnsi" w:eastAsiaTheme="majorEastAsia" w:hAnsiTheme="majorHAnsi" w:cstheme="majorBidi"/>
      <w:i/>
      <w:iCs/>
      <w:color w:val="404040" w:themeColor="text1" w:themeTint="BF"/>
      <w:lang w:eastAsia="en-US"/>
    </w:rPr>
  </w:style>
  <w:style w:type="character" w:customStyle="1" w:styleId="Heading8Char">
    <w:name w:val="Heading 8 Char"/>
    <w:basedOn w:val="DefaultParagraphFont"/>
    <w:link w:val="Heading8"/>
    <w:rsid w:val="00682754"/>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rsid w:val="00682754"/>
    <w:rPr>
      <w:rFonts w:asciiTheme="majorHAnsi" w:eastAsiaTheme="majorEastAsia" w:hAnsiTheme="majorHAnsi" w:cstheme="majorBidi"/>
      <w:i/>
      <w:iCs/>
      <w:color w:val="404040" w:themeColor="text1" w:themeTint="BF"/>
      <w:sz w:val="20"/>
      <w:szCs w:val="20"/>
      <w:lang w:eastAsia="en-US"/>
    </w:rPr>
  </w:style>
  <w:style w:type="paragraph" w:styleId="ListParagraph">
    <w:name w:val="List Paragraph"/>
    <w:basedOn w:val="Normal"/>
    <w:uiPriority w:val="34"/>
    <w:qFormat/>
    <w:rsid w:val="00682754"/>
    <w:pPr>
      <w:ind w:left="720"/>
      <w:contextualSpacing/>
    </w:pPr>
  </w:style>
  <w:style w:type="character" w:styleId="Hyperlink">
    <w:name w:val="Hyperlink"/>
    <w:uiPriority w:val="99"/>
    <w:unhideWhenUsed/>
    <w:rsid w:val="00682754"/>
    <w:rPr>
      <w:color w:val="0000FF"/>
      <w:u w:val="single"/>
    </w:rPr>
  </w:style>
  <w:style w:type="paragraph" w:styleId="TOCHeading">
    <w:name w:val="TOC Heading"/>
    <w:basedOn w:val="Heading1"/>
    <w:next w:val="Normal"/>
    <w:uiPriority w:val="39"/>
    <w:unhideWhenUsed/>
    <w:qFormat/>
    <w:rsid w:val="00682754"/>
    <w:pPr>
      <w:outlineLvl w:val="9"/>
    </w:pPr>
    <w:rPr>
      <w:lang w:eastAsia="ja-JP"/>
    </w:rPr>
  </w:style>
  <w:style w:type="paragraph" w:styleId="TOC1">
    <w:name w:val="toc 1"/>
    <w:basedOn w:val="Normal"/>
    <w:next w:val="Normal"/>
    <w:autoRedefine/>
    <w:uiPriority w:val="39"/>
    <w:unhideWhenUsed/>
    <w:rsid w:val="00682754"/>
    <w:pPr>
      <w:spacing w:after="100"/>
    </w:pPr>
  </w:style>
  <w:style w:type="paragraph" w:styleId="TOC2">
    <w:name w:val="toc 2"/>
    <w:basedOn w:val="Normal"/>
    <w:next w:val="Normal"/>
    <w:autoRedefine/>
    <w:uiPriority w:val="39"/>
    <w:unhideWhenUsed/>
    <w:rsid w:val="00682754"/>
    <w:pPr>
      <w:spacing w:after="100"/>
      <w:ind w:left="220"/>
    </w:pPr>
  </w:style>
  <w:style w:type="paragraph" w:styleId="BalloonText">
    <w:name w:val="Balloon Text"/>
    <w:basedOn w:val="Normal"/>
    <w:link w:val="BalloonTextChar"/>
    <w:uiPriority w:val="99"/>
    <w:semiHidden/>
    <w:unhideWhenUsed/>
    <w:rsid w:val="006827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2754"/>
    <w:rPr>
      <w:rFonts w:ascii="Tahoma" w:eastAsiaTheme="minorHAnsi" w:hAnsi="Tahoma" w:cs="Tahoma"/>
      <w:sz w:val="16"/>
      <w:szCs w:val="16"/>
      <w:lang w:eastAsia="en-US"/>
    </w:rPr>
  </w:style>
  <w:style w:type="paragraph" w:styleId="NoSpacing">
    <w:name w:val="No Spacing"/>
    <w:link w:val="NoSpacingChar"/>
    <w:uiPriority w:val="1"/>
    <w:qFormat/>
    <w:rsid w:val="00682754"/>
    <w:pPr>
      <w:spacing w:after="0" w:line="240" w:lineRule="auto"/>
    </w:pPr>
  </w:style>
  <w:style w:type="character" w:customStyle="1" w:styleId="NoSpacingChar">
    <w:name w:val="No Spacing Char"/>
    <w:basedOn w:val="DefaultParagraphFont"/>
    <w:link w:val="NoSpacing"/>
    <w:uiPriority w:val="1"/>
    <w:rsid w:val="00682754"/>
  </w:style>
  <w:style w:type="table" w:styleId="TableGrid">
    <w:name w:val="Table Grid"/>
    <w:basedOn w:val="TableNormal"/>
    <w:uiPriority w:val="59"/>
    <w:rsid w:val="0068275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82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2754"/>
    <w:rPr>
      <w:rFonts w:eastAsiaTheme="minorHAnsi"/>
      <w:lang w:eastAsia="en-US"/>
    </w:rPr>
  </w:style>
  <w:style w:type="paragraph" w:styleId="Footer">
    <w:name w:val="footer"/>
    <w:basedOn w:val="Normal"/>
    <w:link w:val="FooterChar"/>
    <w:uiPriority w:val="99"/>
    <w:unhideWhenUsed/>
    <w:rsid w:val="00682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2754"/>
    <w:rPr>
      <w:rFonts w:eastAsiaTheme="minorHAnsi"/>
      <w:lang w:eastAsia="en-US"/>
    </w:rPr>
  </w:style>
  <w:style w:type="character" w:customStyle="1" w:styleId="apple-style-span">
    <w:name w:val="apple-style-span"/>
    <w:basedOn w:val="DefaultParagraphFont"/>
    <w:rsid w:val="00682754"/>
  </w:style>
  <w:style w:type="paragraph" w:styleId="TOC3">
    <w:name w:val="toc 3"/>
    <w:basedOn w:val="Normal"/>
    <w:next w:val="Normal"/>
    <w:autoRedefine/>
    <w:uiPriority w:val="39"/>
    <w:unhideWhenUsed/>
    <w:rsid w:val="00682754"/>
    <w:pPr>
      <w:spacing w:after="100"/>
      <w:ind w:left="440"/>
    </w:pPr>
  </w:style>
  <w:style w:type="paragraph" w:styleId="TOC4">
    <w:name w:val="toc 4"/>
    <w:basedOn w:val="Normal"/>
    <w:next w:val="Normal"/>
    <w:autoRedefine/>
    <w:uiPriority w:val="39"/>
    <w:unhideWhenUsed/>
    <w:rsid w:val="00682754"/>
    <w:pPr>
      <w:spacing w:after="100"/>
      <w:ind w:left="660"/>
    </w:pPr>
    <w:rPr>
      <w:rFonts w:eastAsiaTheme="minorEastAsia"/>
    </w:rPr>
  </w:style>
  <w:style w:type="paragraph" w:styleId="TOC5">
    <w:name w:val="toc 5"/>
    <w:basedOn w:val="Normal"/>
    <w:next w:val="Normal"/>
    <w:autoRedefine/>
    <w:uiPriority w:val="39"/>
    <w:unhideWhenUsed/>
    <w:rsid w:val="00682754"/>
    <w:pPr>
      <w:spacing w:after="100"/>
      <w:ind w:left="880"/>
    </w:pPr>
    <w:rPr>
      <w:rFonts w:eastAsiaTheme="minorEastAsia"/>
    </w:rPr>
  </w:style>
  <w:style w:type="paragraph" w:styleId="TOC6">
    <w:name w:val="toc 6"/>
    <w:basedOn w:val="Normal"/>
    <w:next w:val="Normal"/>
    <w:autoRedefine/>
    <w:uiPriority w:val="39"/>
    <w:unhideWhenUsed/>
    <w:rsid w:val="00682754"/>
    <w:pPr>
      <w:spacing w:after="100"/>
      <w:ind w:left="1100"/>
    </w:pPr>
    <w:rPr>
      <w:rFonts w:eastAsiaTheme="minorEastAsia"/>
    </w:rPr>
  </w:style>
  <w:style w:type="paragraph" w:styleId="TOC7">
    <w:name w:val="toc 7"/>
    <w:basedOn w:val="Normal"/>
    <w:next w:val="Normal"/>
    <w:autoRedefine/>
    <w:uiPriority w:val="39"/>
    <w:unhideWhenUsed/>
    <w:rsid w:val="00682754"/>
    <w:pPr>
      <w:spacing w:after="100"/>
      <w:ind w:left="1320"/>
    </w:pPr>
    <w:rPr>
      <w:rFonts w:eastAsiaTheme="minorEastAsia"/>
    </w:rPr>
  </w:style>
  <w:style w:type="paragraph" w:styleId="TOC8">
    <w:name w:val="toc 8"/>
    <w:basedOn w:val="Normal"/>
    <w:next w:val="Normal"/>
    <w:autoRedefine/>
    <w:uiPriority w:val="39"/>
    <w:unhideWhenUsed/>
    <w:rsid w:val="00682754"/>
    <w:pPr>
      <w:spacing w:after="100"/>
      <w:ind w:left="1540"/>
    </w:pPr>
    <w:rPr>
      <w:rFonts w:eastAsiaTheme="minorEastAsia"/>
    </w:rPr>
  </w:style>
  <w:style w:type="paragraph" w:styleId="TOC9">
    <w:name w:val="toc 9"/>
    <w:basedOn w:val="Normal"/>
    <w:next w:val="Normal"/>
    <w:autoRedefine/>
    <w:uiPriority w:val="39"/>
    <w:unhideWhenUsed/>
    <w:rsid w:val="00682754"/>
    <w:pPr>
      <w:spacing w:after="100"/>
      <w:ind w:left="1760"/>
    </w:pPr>
    <w:rPr>
      <w:rFonts w:eastAsiaTheme="minorEastAsia"/>
    </w:rPr>
  </w:style>
  <w:style w:type="character" w:styleId="IntenseEmphasis">
    <w:name w:val="Intense Emphasis"/>
    <w:basedOn w:val="DefaultParagraphFont"/>
    <w:uiPriority w:val="21"/>
    <w:qFormat/>
    <w:rsid w:val="00682754"/>
    <w:rPr>
      <w:b/>
      <w:bCs/>
      <w:i/>
      <w:iCs/>
      <w:color w:val="4F81BD" w:themeColor="accent1"/>
    </w:rPr>
  </w:style>
  <w:style w:type="character" w:customStyle="1" w:styleId="apple-converted-space">
    <w:name w:val="apple-converted-space"/>
    <w:basedOn w:val="DefaultParagraphFont"/>
    <w:rsid w:val="00682754"/>
  </w:style>
  <w:style w:type="paragraph" w:styleId="NormalWeb">
    <w:name w:val="Normal (Web)"/>
    <w:basedOn w:val="Normal"/>
    <w:uiPriority w:val="99"/>
    <w:unhideWhenUsed/>
    <w:rsid w:val="0068275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682754"/>
  </w:style>
  <w:style w:type="character" w:customStyle="1" w:styleId="label">
    <w:name w:val="label"/>
    <w:basedOn w:val="DefaultParagraphFont"/>
    <w:rsid w:val="00682754"/>
  </w:style>
  <w:style w:type="character" w:styleId="Strong">
    <w:name w:val="Strong"/>
    <w:basedOn w:val="DefaultParagraphFont"/>
    <w:uiPriority w:val="22"/>
    <w:qFormat/>
    <w:rsid w:val="00682754"/>
    <w:rPr>
      <w:b/>
      <w:bCs/>
    </w:rPr>
  </w:style>
  <w:style w:type="table" w:styleId="LightList-Accent5">
    <w:name w:val="Light List Accent 5"/>
    <w:basedOn w:val="TableNormal"/>
    <w:uiPriority w:val="61"/>
    <w:rsid w:val="00682754"/>
    <w:pPr>
      <w:spacing w:after="0" w:line="240" w:lineRule="auto"/>
    </w:pPr>
    <w:rPr>
      <w:rFonts w:eastAsiaTheme="minorHAnsi"/>
      <w:lang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Table-Default">
    <w:name w:val="Table - Default"/>
    <w:uiPriority w:val="99"/>
    <w:rsid w:val="00682754"/>
    <w:rPr>
      <w:b w:val="0"/>
      <w:sz w:val="16"/>
    </w:rPr>
  </w:style>
  <w:style w:type="character" w:styleId="FollowedHyperlink">
    <w:name w:val="FollowedHyperlink"/>
    <w:basedOn w:val="DefaultParagraphFont"/>
    <w:unhideWhenUsed/>
    <w:rsid w:val="00682754"/>
    <w:rPr>
      <w:color w:val="800080" w:themeColor="followedHyperlink"/>
      <w:u w:val="single"/>
    </w:rPr>
  </w:style>
  <w:style w:type="paragraph" w:customStyle="1" w:styleId="SourceCode">
    <w:name w:val="$Source Code"/>
    <w:basedOn w:val="Normal"/>
    <w:link w:val="SourceCodeChar"/>
    <w:rsid w:val="00682754"/>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682754"/>
    <w:rPr>
      <w:rFonts w:ascii="Courier New" w:eastAsia="Times New Roman" w:hAnsi="Courier New" w:cs="Courier New"/>
      <w:color w:val="0000FF"/>
      <w:sz w:val="18"/>
      <w:szCs w:val="18"/>
      <w:lang w:eastAsia="en-US"/>
    </w:rPr>
  </w:style>
  <w:style w:type="paragraph" w:customStyle="1" w:styleId="SourceCode-Good">
    <w:name w:val="$Source Code - Good"/>
    <w:basedOn w:val="Normal"/>
    <w:link w:val="SourceCode-GoodChar"/>
    <w:rsid w:val="00682754"/>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682754"/>
    <w:rPr>
      <w:rFonts w:ascii="Courier New" w:eastAsia="Times New Roman" w:hAnsi="Courier New" w:cs="Courier New"/>
      <w:color w:val="008000"/>
      <w:sz w:val="18"/>
      <w:szCs w:val="18"/>
      <w:lang w:eastAsia="en-US"/>
    </w:rPr>
  </w:style>
  <w:style w:type="paragraph" w:styleId="BodyText">
    <w:name w:val="Body Text"/>
    <w:basedOn w:val="Normal"/>
    <w:link w:val="BodyTextChar"/>
    <w:unhideWhenUsed/>
    <w:rsid w:val="00682754"/>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rsid w:val="00682754"/>
    <w:rPr>
      <w:rFonts w:ascii="Arial" w:eastAsia="MS Mincho" w:hAnsi="Arial" w:cs="Times New Roman"/>
    </w:rPr>
  </w:style>
  <w:style w:type="paragraph" w:customStyle="1" w:styleId="InfoBlue">
    <w:name w:val="InfoBlue"/>
    <w:basedOn w:val="Normal"/>
    <w:next w:val="BodyText"/>
    <w:autoRedefine/>
    <w:rsid w:val="00682754"/>
    <w:pPr>
      <w:widowControl w:val="0"/>
      <w:numPr>
        <w:numId w:val="5"/>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682754"/>
    <w:pPr>
      <w:ind w:left="720"/>
      <w:contextualSpacing/>
    </w:pPr>
    <w:rPr>
      <w:rFonts w:ascii="Calibri" w:eastAsia="Calibri" w:hAnsi="Calibri" w:cs="Times New Roman"/>
    </w:rPr>
  </w:style>
  <w:style w:type="character" w:customStyle="1" w:styleId="mw-headline">
    <w:name w:val="mw-headline"/>
    <w:basedOn w:val="DefaultParagraphFont"/>
    <w:rsid w:val="00682754"/>
  </w:style>
  <w:style w:type="paragraph" w:styleId="EndnoteText">
    <w:name w:val="endnote text"/>
    <w:basedOn w:val="Normal"/>
    <w:link w:val="EndnoteTextChar"/>
    <w:uiPriority w:val="99"/>
    <w:semiHidden/>
    <w:unhideWhenUsed/>
    <w:rsid w:val="006827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2754"/>
    <w:rPr>
      <w:rFonts w:eastAsiaTheme="minorHAnsi"/>
      <w:sz w:val="20"/>
      <w:szCs w:val="20"/>
      <w:lang w:eastAsia="en-US"/>
    </w:rPr>
  </w:style>
  <w:style w:type="character" w:styleId="EndnoteReference">
    <w:name w:val="endnote reference"/>
    <w:basedOn w:val="DefaultParagraphFont"/>
    <w:uiPriority w:val="99"/>
    <w:semiHidden/>
    <w:unhideWhenUsed/>
    <w:rsid w:val="00682754"/>
    <w:rPr>
      <w:vertAlign w:val="superscript"/>
    </w:rPr>
  </w:style>
  <w:style w:type="character" w:styleId="Emphasis">
    <w:name w:val="Emphasis"/>
    <w:basedOn w:val="DefaultParagraphFont"/>
    <w:uiPriority w:val="20"/>
    <w:qFormat/>
    <w:rsid w:val="00682754"/>
    <w:rPr>
      <w:i/>
      <w:iCs/>
    </w:rPr>
  </w:style>
  <w:style w:type="character" w:styleId="CommentReference">
    <w:name w:val="annotation reference"/>
    <w:basedOn w:val="DefaultParagraphFont"/>
    <w:unhideWhenUsed/>
    <w:rsid w:val="00682754"/>
    <w:rPr>
      <w:sz w:val="16"/>
      <w:szCs w:val="16"/>
    </w:rPr>
  </w:style>
  <w:style w:type="paragraph" w:styleId="CommentText">
    <w:name w:val="annotation text"/>
    <w:basedOn w:val="Normal"/>
    <w:link w:val="CommentTextChar"/>
    <w:unhideWhenUsed/>
    <w:rsid w:val="00682754"/>
    <w:pPr>
      <w:spacing w:line="240" w:lineRule="auto"/>
    </w:pPr>
    <w:rPr>
      <w:sz w:val="20"/>
      <w:szCs w:val="20"/>
    </w:rPr>
  </w:style>
  <w:style w:type="character" w:customStyle="1" w:styleId="CommentTextChar">
    <w:name w:val="Comment Text Char"/>
    <w:basedOn w:val="DefaultParagraphFont"/>
    <w:link w:val="CommentText"/>
    <w:rsid w:val="00682754"/>
    <w:rPr>
      <w:rFonts w:eastAsiaTheme="minorHAnsi"/>
      <w:sz w:val="20"/>
      <w:szCs w:val="20"/>
      <w:lang w:eastAsia="en-US"/>
    </w:rPr>
  </w:style>
  <w:style w:type="paragraph" w:styleId="CommentSubject">
    <w:name w:val="annotation subject"/>
    <w:basedOn w:val="CommentText"/>
    <w:next w:val="CommentText"/>
    <w:link w:val="CommentSubjectChar"/>
    <w:unhideWhenUsed/>
    <w:rsid w:val="00682754"/>
    <w:rPr>
      <w:b/>
      <w:bCs/>
    </w:rPr>
  </w:style>
  <w:style w:type="character" w:customStyle="1" w:styleId="CommentSubjectChar">
    <w:name w:val="Comment Subject Char"/>
    <w:basedOn w:val="CommentTextChar"/>
    <w:link w:val="CommentSubject"/>
    <w:rsid w:val="00682754"/>
    <w:rPr>
      <w:rFonts w:eastAsiaTheme="minorHAnsi"/>
      <w:b/>
      <w:bCs/>
      <w:sz w:val="20"/>
      <w:szCs w:val="20"/>
      <w:lang w:eastAsia="en-US"/>
    </w:rPr>
  </w:style>
  <w:style w:type="character" w:customStyle="1" w:styleId="field-validation-error">
    <w:name w:val="field-validation-error"/>
    <w:basedOn w:val="DefaultParagraphFont"/>
    <w:rsid w:val="00682754"/>
  </w:style>
  <w:style w:type="paragraph" w:styleId="PlainText">
    <w:name w:val="Plain Text"/>
    <w:basedOn w:val="Normal"/>
    <w:link w:val="PlainTextChar"/>
    <w:uiPriority w:val="99"/>
    <w:unhideWhenUsed/>
    <w:rsid w:val="00682754"/>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682754"/>
    <w:rPr>
      <w:rFonts w:ascii="Consolas" w:hAnsi="Consolas"/>
      <w:sz w:val="21"/>
      <w:szCs w:val="21"/>
    </w:rPr>
  </w:style>
  <w:style w:type="paragraph" w:customStyle="1" w:styleId="font5">
    <w:name w:val="font5"/>
    <w:basedOn w:val="Normal"/>
    <w:rsid w:val="00682754"/>
    <w:pPr>
      <w:spacing w:before="100" w:beforeAutospacing="1" w:after="100" w:afterAutospacing="1" w:line="240" w:lineRule="auto"/>
    </w:pPr>
    <w:rPr>
      <w:rFonts w:ascii="Tahoma" w:eastAsia="Times New Roman" w:hAnsi="Tahoma" w:cs="Tahoma"/>
      <w:sz w:val="20"/>
      <w:szCs w:val="20"/>
      <w:lang w:eastAsia="ja-JP"/>
    </w:rPr>
  </w:style>
  <w:style w:type="paragraph" w:customStyle="1" w:styleId="font6">
    <w:name w:val="font6"/>
    <w:basedOn w:val="Normal"/>
    <w:rsid w:val="00682754"/>
    <w:pPr>
      <w:spacing w:before="100" w:beforeAutospacing="1" w:after="100" w:afterAutospacing="1" w:line="240" w:lineRule="auto"/>
    </w:pPr>
    <w:rPr>
      <w:rFonts w:ascii="Tahoma" w:eastAsia="Times New Roman" w:hAnsi="Tahoma" w:cs="Tahoma"/>
      <w:b/>
      <w:bCs/>
      <w:sz w:val="20"/>
      <w:szCs w:val="20"/>
      <w:lang w:eastAsia="ja-JP"/>
    </w:rPr>
  </w:style>
  <w:style w:type="paragraph" w:customStyle="1" w:styleId="font7">
    <w:name w:val="font7"/>
    <w:basedOn w:val="Normal"/>
    <w:rsid w:val="00682754"/>
    <w:pPr>
      <w:spacing w:before="100" w:beforeAutospacing="1" w:after="100" w:afterAutospacing="1" w:line="240" w:lineRule="auto"/>
    </w:pPr>
    <w:rPr>
      <w:rFonts w:ascii="Times New Roman" w:eastAsia="Times New Roman" w:hAnsi="Times New Roman" w:cs="Times New Roman"/>
      <w:b/>
      <w:bCs/>
      <w:color w:val="000000"/>
      <w:sz w:val="16"/>
      <w:szCs w:val="16"/>
      <w:lang w:eastAsia="ja-JP"/>
    </w:rPr>
  </w:style>
  <w:style w:type="paragraph" w:customStyle="1" w:styleId="xl68">
    <w:name w:val="xl68"/>
    <w:basedOn w:val="Normal"/>
    <w:rsid w:val="00682754"/>
    <w:pPr>
      <w:shd w:val="clear" w:color="FFFFCC" w:fill="FFFFFF"/>
      <w:spacing w:before="100" w:beforeAutospacing="1" w:after="100" w:afterAutospacing="1" w:line="240" w:lineRule="auto"/>
    </w:pPr>
    <w:rPr>
      <w:rFonts w:ascii="Tahoma" w:eastAsia="Times New Roman" w:hAnsi="Tahoma" w:cs="Tahoma"/>
      <w:sz w:val="20"/>
      <w:szCs w:val="20"/>
      <w:lang w:eastAsia="ja-JP"/>
    </w:rPr>
  </w:style>
  <w:style w:type="paragraph" w:customStyle="1" w:styleId="xl69">
    <w:name w:val="xl69"/>
    <w:basedOn w:val="Normal"/>
    <w:rsid w:val="00682754"/>
    <w:pPr>
      <w:shd w:val="clear" w:color="FFFFCC" w:fill="FFFFFF"/>
      <w:spacing w:before="100" w:beforeAutospacing="1" w:after="100" w:afterAutospacing="1" w:line="240" w:lineRule="auto"/>
    </w:pPr>
    <w:rPr>
      <w:rFonts w:ascii="Tahoma" w:eastAsia="Times New Roman" w:hAnsi="Tahoma" w:cs="Tahoma"/>
      <w:color w:val="000000"/>
      <w:sz w:val="20"/>
      <w:szCs w:val="20"/>
      <w:lang w:eastAsia="ja-JP"/>
    </w:rPr>
  </w:style>
  <w:style w:type="paragraph" w:customStyle="1" w:styleId="xl70">
    <w:name w:val="xl70"/>
    <w:basedOn w:val="Normal"/>
    <w:rsid w:val="00682754"/>
    <w:pPr>
      <w:pBdr>
        <w:top w:val="single" w:sz="4" w:space="0" w:color="000000"/>
        <w:left w:val="single" w:sz="4" w:space="0" w:color="000000"/>
        <w:bottom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1">
    <w:name w:val="xl71"/>
    <w:basedOn w:val="Normal"/>
    <w:rsid w:val="00682754"/>
    <w:pPr>
      <w:pBdr>
        <w:top w:val="single" w:sz="4" w:space="0" w:color="000000"/>
        <w:left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2">
    <w:name w:val="xl72"/>
    <w:basedOn w:val="Normal"/>
    <w:rsid w:val="00682754"/>
    <w:pPr>
      <w:pBdr>
        <w:top w:val="single" w:sz="4" w:space="0" w:color="000000"/>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3">
    <w:name w:val="xl73"/>
    <w:basedOn w:val="Normal"/>
    <w:rsid w:val="00682754"/>
    <w:pPr>
      <w:pBdr>
        <w:top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4">
    <w:name w:val="xl74"/>
    <w:basedOn w:val="Normal"/>
    <w:rsid w:val="00682754"/>
    <w:pPr>
      <w:pBdr>
        <w:top w:val="single" w:sz="4" w:space="0" w:color="000000"/>
        <w:bottom w:val="single" w:sz="4" w:space="0" w:color="000000"/>
        <w:right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5">
    <w:name w:val="xl75"/>
    <w:basedOn w:val="Normal"/>
    <w:rsid w:val="00682754"/>
    <w:pPr>
      <w:shd w:val="clear" w:color="FFFFCC" w:fill="FFFFFF"/>
      <w:spacing w:before="100" w:beforeAutospacing="1" w:after="100" w:afterAutospacing="1" w:line="240" w:lineRule="auto"/>
      <w:textAlignment w:val="top"/>
    </w:pPr>
    <w:rPr>
      <w:rFonts w:ascii="Tahoma" w:eastAsia="Times New Roman" w:hAnsi="Tahoma" w:cs="Tahoma"/>
      <w:color w:val="000000"/>
      <w:sz w:val="20"/>
      <w:szCs w:val="20"/>
      <w:lang w:eastAsia="ja-JP"/>
    </w:rPr>
  </w:style>
  <w:style w:type="paragraph" w:customStyle="1" w:styleId="xl76">
    <w:name w:val="xl76"/>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7">
    <w:name w:val="xl77"/>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8">
    <w:name w:val="xl78"/>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color w:val="000000"/>
      <w:sz w:val="20"/>
      <w:szCs w:val="20"/>
      <w:lang w:eastAsia="ja-JP"/>
    </w:rPr>
  </w:style>
  <w:style w:type="paragraph" w:customStyle="1" w:styleId="xl79">
    <w:name w:val="xl79"/>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0">
    <w:name w:val="xl80"/>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1">
    <w:name w:val="xl81"/>
    <w:basedOn w:val="Normal"/>
    <w:rsid w:val="00682754"/>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2">
    <w:name w:val="xl82"/>
    <w:basedOn w:val="Normal"/>
    <w:rsid w:val="00682754"/>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3">
    <w:name w:val="xl83"/>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4">
    <w:name w:val="xl84"/>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5">
    <w:name w:val="xl85"/>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6">
    <w:name w:val="xl86"/>
    <w:basedOn w:val="Normal"/>
    <w:rsid w:val="00682754"/>
    <w:pPr>
      <w:pBdr>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87">
    <w:name w:val="xl87"/>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8">
    <w:name w:val="xl88"/>
    <w:basedOn w:val="Normal"/>
    <w:rsid w:val="00682754"/>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9">
    <w:name w:val="xl89"/>
    <w:basedOn w:val="Normal"/>
    <w:rsid w:val="00682754"/>
    <w:pPr>
      <w:pBdr>
        <w:top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0">
    <w:name w:val="xl90"/>
    <w:basedOn w:val="Normal"/>
    <w:rsid w:val="00682754"/>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1">
    <w:name w:val="xl91"/>
    <w:basedOn w:val="Normal"/>
    <w:rsid w:val="00682754"/>
    <w:pPr>
      <w:pBdr>
        <w:top w:val="single" w:sz="4" w:space="0" w:color="auto"/>
        <w:left w:val="single" w:sz="4" w:space="0" w:color="000000"/>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2">
    <w:name w:val="xl92"/>
    <w:basedOn w:val="Normal"/>
    <w:rsid w:val="00682754"/>
    <w:pPr>
      <w:pBdr>
        <w:top w:val="single" w:sz="4" w:space="0" w:color="000000"/>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3">
    <w:name w:val="xl93"/>
    <w:basedOn w:val="Normal"/>
    <w:rsid w:val="00682754"/>
    <w:pPr>
      <w:pBdr>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4">
    <w:name w:val="xl94"/>
    <w:basedOn w:val="Normal"/>
    <w:rsid w:val="00682754"/>
    <w:pPr>
      <w:pBdr>
        <w:left w:val="single" w:sz="4" w:space="0" w:color="000000"/>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5">
    <w:name w:val="xl95"/>
    <w:basedOn w:val="Normal"/>
    <w:rsid w:val="00682754"/>
    <w:pPr>
      <w:pBdr>
        <w:left w:val="single" w:sz="4" w:space="0" w:color="000000"/>
        <w:bottom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6">
    <w:name w:val="xl96"/>
    <w:basedOn w:val="Normal"/>
    <w:rsid w:val="00682754"/>
    <w:pPr>
      <w:pBdr>
        <w:top w:val="single" w:sz="4" w:space="0" w:color="auto"/>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7">
    <w:name w:val="xl97"/>
    <w:basedOn w:val="Normal"/>
    <w:rsid w:val="00682754"/>
    <w:pPr>
      <w:pBdr>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8">
    <w:name w:val="xl98"/>
    <w:basedOn w:val="Normal"/>
    <w:rsid w:val="00682754"/>
    <w:pPr>
      <w:pBdr>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9">
    <w:name w:val="xl99"/>
    <w:basedOn w:val="Normal"/>
    <w:rsid w:val="00682754"/>
    <w:pPr>
      <w:pBdr>
        <w:top w:val="single" w:sz="4" w:space="0" w:color="auto"/>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0">
    <w:name w:val="xl100"/>
    <w:basedOn w:val="Normal"/>
    <w:rsid w:val="00682754"/>
    <w:pPr>
      <w:pBdr>
        <w:left w:val="single" w:sz="4" w:space="0" w:color="000000"/>
        <w:bottom w:val="single" w:sz="4" w:space="0" w:color="auto"/>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1">
    <w:name w:val="xl101"/>
    <w:basedOn w:val="Normal"/>
    <w:rsid w:val="00682754"/>
    <w:pPr>
      <w:pBdr>
        <w:top w:val="single" w:sz="4" w:space="0" w:color="000000"/>
        <w:lef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character" w:styleId="PlaceholderText">
    <w:name w:val="Placeholder Text"/>
    <w:basedOn w:val="DefaultParagraphFont"/>
    <w:uiPriority w:val="99"/>
    <w:semiHidden/>
    <w:rsid w:val="00682754"/>
    <w:rPr>
      <w:color w:val="808080"/>
    </w:rPr>
  </w:style>
  <w:style w:type="table" w:styleId="MediumShading2-Accent1">
    <w:name w:val="Medium Shading 2 Accent 1"/>
    <w:basedOn w:val="TableNormal"/>
    <w:uiPriority w:val="64"/>
    <w:rsid w:val="00682754"/>
    <w:pPr>
      <w:spacing w:after="0" w:line="240" w:lineRule="auto"/>
    </w:pPr>
    <w:rPr>
      <w:rFonts w:eastAsiaTheme="minorHAnsi"/>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Body-noindent">
    <w:name w:val="Body-no indent"/>
    <w:link w:val="Body-noindentChar"/>
    <w:rsid w:val="00682754"/>
    <w:pPr>
      <w:widowControl w:val="0"/>
      <w:tabs>
        <w:tab w:val="left" w:pos="7920"/>
      </w:tabs>
      <w:spacing w:after="120" w:line="280" w:lineRule="exact"/>
      <w:ind w:right="-14"/>
    </w:pPr>
    <w:rPr>
      <w:rFonts w:ascii="Arial" w:eastAsia="Times New Roman" w:hAnsi="Arial" w:cs="Times New Roman"/>
      <w:sz w:val="19"/>
      <w:szCs w:val="20"/>
      <w:lang w:eastAsia="en-US"/>
    </w:rPr>
  </w:style>
  <w:style w:type="paragraph" w:customStyle="1" w:styleId="Bullet1">
    <w:name w:val="Bullet 1"/>
    <w:basedOn w:val="Normal"/>
    <w:link w:val="Bullet1Char"/>
    <w:rsid w:val="00682754"/>
    <w:pPr>
      <w:widowControl w:val="0"/>
      <w:numPr>
        <w:numId w:val="7"/>
      </w:numPr>
      <w:tabs>
        <w:tab w:val="left" w:pos="7920"/>
      </w:tabs>
      <w:spacing w:after="0" w:line="280" w:lineRule="exact"/>
    </w:pPr>
    <w:rPr>
      <w:rFonts w:ascii="Arial" w:eastAsia="Times New Roman" w:hAnsi="Arial" w:cs="Times New Roman"/>
      <w:sz w:val="19"/>
      <w:szCs w:val="20"/>
    </w:rPr>
  </w:style>
  <w:style w:type="paragraph" w:customStyle="1" w:styleId="Code0">
    <w:name w:val="Code"/>
    <w:basedOn w:val="Normal"/>
    <w:link w:val="CodeChar"/>
    <w:rsid w:val="00682754"/>
    <w:pPr>
      <w:spacing w:after="0" w:line="180" w:lineRule="exact"/>
    </w:pPr>
    <w:rPr>
      <w:rFonts w:ascii="Lucida Console" w:eastAsia="Times New Roman" w:hAnsi="Lucida Console" w:cs="Times New Roman"/>
      <w:sz w:val="18"/>
      <w:szCs w:val="20"/>
    </w:rPr>
  </w:style>
  <w:style w:type="character" w:customStyle="1" w:styleId="Bullet1Char">
    <w:name w:val="Bullet 1 Char"/>
    <w:basedOn w:val="DefaultParagraphFont"/>
    <w:link w:val="Bullet1"/>
    <w:rsid w:val="00682754"/>
    <w:rPr>
      <w:rFonts w:ascii="Arial" w:eastAsia="Times New Roman" w:hAnsi="Arial" w:cs="Times New Roman"/>
      <w:sz w:val="19"/>
      <w:szCs w:val="20"/>
      <w:lang w:eastAsia="en-US"/>
    </w:rPr>
  </w:style>
  <w:style w:type="character" w:customStyle="1" w:styleId="CodeChar">
    <w:name w:val="Code Char"/>
    <w:basedOn w:val="DefaultParagraphFont"/>
    <w:link w:val="Code0"/>
    <w:rsid w:val="00682754"/>
    <w:rPr>
      <w:rFonts w:ascii="Lucida Console" w:eastAsia="Times New Roman" w:hAnsi="Lucida Console" w:cs="Times New Roman"/>
      <w:sz w:val="18"/>
      <w:szCs w:val="20"/>
      <w:lang w:eastAsia="en-US"/>
    </w:rPr>
  </w:style>
  <w:style w:type="character" w:customStyle="1" w:styleId="Body-noindentChar">
    <w:name w:val="Body-no indent Char"/>
    <w:basedOn w:val="DefaultParagraphFont"/>
    <w:link w:val="Body-noindent"/>
    <w:rsid w:val="00682754"/>
    <w:rPr>
      <w:rFonts w:ascii="Arial" w:eastAsia="Times New Roman" w:hAnsi="Arial" w:cs="Times New Roman"/>
      <w:sz w:val="19"/>
      <w:szCs w:val="20"/>
      <w:lang w:eastAsia="en-US"/>
    </w:rPr>
  </w:style>
  <w:style w:type="paragraph" w:customStyle="1" w:styleId="TableBody2">
    <w:name w:val="Table Body 2"/>
    <w:basedOn w:val="Normal"/>
    <w:rsid w:val="00682754"/>
    <w:pPr>
      <w:spacing w:before="40" w:after="40" w:line="240" w:lineRule="auto"/>
      <w:ind w:right="115"/>
    </w:pPr>
    <w:rPr>
      <w:rFonts w:ascii="Arial" w:eastAsia="Times New Roman" w:hAnsi="Arial" w:cs="Times New Roman"/>
      <w:sz w:val="16"/>
      <w:szCs w:val="20"/>
    </w:rPr>
  </w:style>
  <w:style w:type="paragraph" w:customStyle="1" w:styleId="TableBody">
    <w:name w:val="Table Body"/>
    <w:basedOn w:val="Normal"/>
    <w:rsid w:val="00682754"/>
    <w:pPr>
      <w:spacing w:before="40" w:after="40" w:line="250" w:lineRule="exact"/>
      <w:ind w:right="115"/>
    </w:pPr>
    <w:rPr>
      <w:rFonts w:ascii="Arial" w:eastAsia="Times New Roman" w:hAnsi="Arial" w:cs="Times New Roman"/>
      <w:b/>
      <w:sz w:val="16"/>
      <w:szCs w:val="20"/>
    </w:rPr>
  </w:style>
  <w:style w:type="paragraph" w:customStyle="1" w:styleId="Body-NoIndent0">
    <w:name w:val="Body-No Indent"/>
    <w:next w:val="Normal"/>
    <w:rsid w:val="00682754"/>
    <w:pPr>
      <w:widowControl w:val="0"/>
      <w:tabs>
        <w:tab w:val="left" w:pos="7920"/>
      </w:tabs>
      <w:spacing w:after="0" w:line="280" w:lineRule="exact"/>
      <w:ind w:right="-19"/>
    </w:pPr>
    <w:rPr>
      <w:rFonts w:ascii="Arial" w:eastAsia="Times New Roman" w:hAnsi="Arial" w:cs="Times New Roman"/>
      <w:sz w:val="19"/>
      <w:szCs w:val="20"/>
      <w:lang w:eastAsia="en-US"/>
    </w:rPr>
  </w:style>
  <w:style w:type="paragraph" w:customStyle="1" w:styleId="Body-indent">
    <w:name w:val="Body-indent"/>
    <w:basedOn w:val="Normal"/>
    <w:link w:val="Body-indentChar"/>
    <w:rsid w:val="00682754"/>
    <w:pPr>
      <w:widowControl w:val="0"/>
      <w:spacing w:after="0" w:line="240" w:lineRule="auto"/>
      <w:ind w:right="-19" w:firstLine="240"/>
    </w:pPr>
    <w:rPr>
      <w:rFonts w:ascii="Arial" w:eastAsia="Times New Roman" w:hAnsi="Arial" w:cs="Times New Roman"/>
      <w:sz w:val="19"/>
      <w:szCs w:val="20"/>
    </w:rPr>
  </w:style>
  <w:style w:type="paragraph" w:customStyle="1" w:styleId="NormalWeb2">
    <w:name w:val="Normal (Web)2"/>
    <w:basedOn w:val="Normal"/>
    <w:rsid w:val="00682754"/>
    <w:pPr>
      <w:spacing w:before="48" w:after="100" w:afterAutospacing="1" w:line="300" w:lineRule="atLeast"/>
    </w:pPr>
    <w:rPr>
      <w:rFonts w:ascii="Times New Roman" w:eastAsia="Times New Roman" w:hAnsi="Times New Roman" w:cs="Times New Roman"/>
      <w:sz w:val="24"/>
      <w:szCs w:val="24"/>
    </w:rPr>
  </w:style>
  <w:style w:type="character" w:customStyle="1" w:styleId="Body-indentChar">
    <w:name w:val="Body-indent Char"/>
    <w:basedOn w:val="DefaultParagraphFont"/>
    <w:link w:val="Body-indent"/>
    <w:rsid w:val="00682754"/>
    <w:rPr>
      <w:rFonts w:ascii="Arial" w:eastAsia="Times New Roman" w:hAnsi="Arial" w:cs="Times New Roman"/>
      <w:sz w:val="19"/>
      <w:szCs w:val="20"/>
      <w:lang w:eastAsia="en-US"/>
    </w:rPr>
  </w:style>
  <w:style w:type="character" w:customStyle="1" w:styleId="hps">
    <w:name w:val="hps"/>
    <w:basedOn w:val="DefaultParagraphFont"/>
    <w:rsid w:val="00682754"/>
  </w:style>
  <w:style w:type="paragraph" w:styleId="Caption">
    <w:name w:val="caption"/>
    <w:basedOn w:val="Normal"/>
    <w:next w:val="Normal"/>
    <w:link w:val="CaptionChar"/>
    <w:unhideWhenUsed/>
    <w:qFormat/>
    <w:rsid w:val="00A4553F"/>
    <w:pPr>
      <w:spacing w:line="240" w:lineRule="auto"/>
    </w:pPr>
    <w:rPr>
      <w:rFonts w:ascii="Arial" w:hAnsi="Arial"/>
      <w:bCs/>
      <w:i/>
      <w:color w:val="000000" w:themeColor="text1"/>
      <w:szCs w:val="18"/>
    </w:rPr>
  </w:style>
  <w:style w:type="paragraph" w:styleId="TableofFigures">
    <w:name w:val="table of figures"/>
    <w:basedOn w:val="Normal"/>
    <w:next w:val="Normal"/>
    <w:uiPriority w:val="99"/>
    <w:unhideWhenUsed/>
    <w:rsid w:val="00D63197"/>
    <w:pPr>
      <w:spacing w:after="0"/>
    </w:pPr>
  </w:style>
  <w:style w:type="paragraph" w:customStyle="1" w:styleId="NormalTB">
    <w:name w:val="NormalTB"/>
    <w:rsid w:val="005E0E76"/>
    <w:pPr>
      <w:spacing w:after="0" w:line="240" w:lineRule="auto"/>
      <w:jc w:val="center"/>
    </w:pPr>
    <w:rPr>
      <w:rFonts w:ascii=".VnTime" w:eastAsia="Times New Roman" w:hAnsi=".VnTime" w:cs="Times New Roman"/>
      <w:sz w:val="20"/>
      <w:szCs w:val="20"/>
      <w:lang w:val="en-GB" w:eastAsia="en-US"/>
    </w:rPr>
  </w:style>
  <w:style w:type="paragraph" w:customStyle="1" w:styleId="NormalH">
    <w:name w:val="NormalH"/>
    <w:basedOn w:val="Normal"/>
    <w:autoRedefine/>
    <w:rsid w:val="005E0E76"/>
    <w:pPr>
      <w:pageBreakBefore/>
      <w:tabs>
        <w:tab w:val="left" w:pos="180"/>
        <w:tab w:val="left" w:pos="2160"/>
        <w:tab w:val="right" w:pos="5040"/>
        <w:tab w:val="left" w:pos="5760"/>
        <w:tab w:val="right" w:pos="8640"/>
      </w:tabs>
      <w:spacing w:before="360" w:after="240" w:line="264" w:lineRule="auto"/>
    </w:pPr>
    <w:rPr>
      <w:rFonts w:ascii="Verdana" w:eastAsia="Times New Roman" w:hAnsi="Verdana" w:cs="Times New Roman"/>
      <w:b/>
      <w:caps/>
      <w:color w:val="033103"/>
      <w:sz w:val="20"/>
      <w:szCs w:val="32"/>
      <w:lang w:val="en-GB"/>
    </w:rPr>
  </w:style>
  <w:style w:type="character" w:styleId="PageNumber">
    <w:name w:val="page number"/>
    <w:basedOn w:val="DefaultParagraphFont"/>
    <w:rsid w:val="005E0E76"/>
  </w:style>
  <w:style w:type="paragraph" w:customStyle="1" w:styleId="Bang">
    <w:name w:val="Bang"/>
    <w:basedOn w:val="Normal"/>
    <w:autoRedefine/>
    <w:rsid w:val="005E0E76"/>
    <w:pPr>
      <w:tabs>
        <w:tab w:val="left" w:pos="180"/>
      </w:tabs>
      <w:spacing w:before="80" w:after="80" w:line="264" w:lineRule="auto"/>
    </w:pPr>
    <w:rPr>
      <w:rFonts w:ascii="Times New Roman" w:eastAsia="Times New Roman" w:hAnsi="Times New Roman" w:cs="Tahoma"/>
      <w:sz w:val="18"/>
      <w:szCs w:val="18"/>
      <w:lang w:val="en-AU"/>
    </w:rPr>
  </w:style>
  <w:style w:type="paragraph" w:customStyle="1" w:styleId="HeadingBig">
    <w:name w:val="Heading Big"/>
    <w:basedOn w:val="NormalTB"/>
    <w:autoRedefine/>
    <w:rsid w:val="005E0E76"/>
    <w:pPr>
      <w:widowControl w:val="0"/>
      <w:spacing w:before="120"/>
    </w:pPr>
    <w:rPr>
      <w:rFonts w:ascii="Times New Roman" w:hAnsi="Times New Roman"/>
      <w:b/>
      <w:snapToGrid w:val="0"/>
      <w:sz w:val="24"/>
      <w:szCs w:val="24"/>
      <w:lang w:val="en-US"/>
    </w:rPr>
  </w:style>
  <w:style w:type="paragraph" w:customStyle="1" w:styleId="HeadingLv1">
    <w:name w:val="Heading Lv1"/>
    <w:basedOn w:val="Normal"/>
    <w:autoRedefine/>
    <w:rsid w:val="005E0E76"/>
    <w:pPr>
      <w:widowControl w:val="0"/>
      <w:tabs>
        <w:tab w:val="left" w:pos="180"/>
      </w:tabs>
      <w:spacing w:after="160" w:line="264" w:lineRule="auto"/>
      <w:jc w:val="center"/>
    </w:pPr>
    <w:rPr>
      <w:rFonts w:ascii="Times New Roman" w:eastAsia="Times New Roman" w:hAnsi="Times New Roman" w:cs="Tahoma"/>
      <w:b/>
      <w:snapToGrid w:val="0"/>
      <w:color w:val="6E2500"/>
      <w:sz w:val="20"/>
      <w:szCs w:val="24"/>
      <w:lang w:val="en-AU"/>
    </w:rPr>
  </w:style>
  <w:style w:type="paragraph" w:customStyle="1" w:styleId="NormalT">
    <w:name w:val="NormalT"/>
    <w:basedOn w:val="Normal"/>
    <w:rsid w:val="005E0E76"/>
    <w:pPr>
      <w:tabs>
        <w:tab w:val="left" w:pos="180"/>
      </w:tabs>
      <w:spacing w:after="160" w:line="264" w:lineRule="auto"/>
      <w:ind w:left="90"/>
    </w:pPr>
    <w:rPr>
      <w:rFonts w:ascii="Times New Roman" w:eastAsia="Times New Roman" w:hAnsi="Times New Roman" w:cs="Times New Roman"/>
      <w:sz w:val="20"/>
      <w:szCs w:val="24"/>
      <w:lang w:val="en-AU"/>
    </w:rPr>
  </w:style>
  <w:style w:type="paragraph" w:styleId="DocumentMap">
    <w:name w:val="Document Map"/>
    <w:basedOn w:val="Normal"/>
    <w:link w:val="DocumentMapChar"/>
    <w:semiHidden/>
    <w:unhideWhenUsed/>
    <w:rsid w:val="005E0E76"/>
    <w:pPr>
      <w:tabs>
        <w:tab w:val="left" w:pos="180"/>
      </w:tabs>
      <w:spacing w:after="160" w:line="264" w:lineRule="auto"/>
      <w:ind w:left="90"/>
    </w:pPr>
    <w:rPr>
      <w:rFonts w:ascii="Times New Roman" w:eastAsia="Times New Roman" w:hAnsi="Times New Roman" w:cs="Tahoma"/>
      <w:sz w:val="16"/>
      <w:szCs w:val="16"/>
      <w:lang w:val="en-AU"/>
    </w:rPr>
  </w:style>
  <w:style w:type="character" w:customStyle="1" w:styleId="DocumentMapChar">
    <w:name w:val="Document Map Char"/>
    <w:basedOn w:val="DefaultParagraphFont"/>
    <w:link w:val="DocumentMap"/>
    <w:uiPriority w:val="99"/>
    <w:semiHidden/>
    <w:rsid w:val="005E0E76"/>
    <w:rPr>
      <w:rFonts w:ascii="Times New Roman" w:eastAsia="Times New Roman" w:hAnsi="Times New Roman" w:cs="Tahoma"/>
      <w:sz w:val="16"/>
      <w:szCs w:val="16"/>
      <w:lang w:val="en-AU" w:eastAsia="en-US"/>
    </w:rPr>
  </w:style>
  <w:style w:type="character" w:styleId="LineNumber">
    <w:name w:val="line number"/>
    <w:basedOn w:val="DefaultParagraphFont"/>
    <w:uiPriority w:val="99"/>
    <w:semiHidden/>
    <w:unhideWhenUsed/>
    <w:rsid w:val="005E0E76"/>
  </w:style>
  <w:style w:type="paragraph" w:customStyle="1" w:styleId="TableContents">
    <w:name w:val="Table Contents"/>
    <w:basedOn w:val="Normal"/>
    <w:rsid w:val="005E0E76"/>
    <w:pPr>
      <w:widowControl w:val="0"/>
      <w:suppressLineNumbers/>
      <w:tabs>
        <w:tab w:val="left" w:pos="180"/>
      </w:tabs>
      <w:suppressAutoHyphens/>
      <w:snapToGrid w:val="0"/>
      <w:spacing w:after="160" w:line="264" w:lineRule="auto"/>
      <w:ind w:left="144"/>
    </w:pPr>
    <w:rPr>
      <w:rFonts w:ascii="Arial" w:eastAsia="Times New Roman" w:hAnsi="Arial" w:cs="Times New Roman"/>
      <w:sz w:val="20"/>
      <w:szCs w:val="20"/>
      <w:lang w:val="en-AU" w:eastAsia="ar-SA"/>
    </w:rPr>
  </w:style>
  <w:style w:type="character" w:customStyle="1" w:styleId="EmailStyle16">
    <w:name w:val="EmailStyle16"/>
    <w:basedOn w:val="DefaultParagraphFont"/>
    <w:semiHidden/>
    <w:rsid w:val="00771246"/>
    <w:rPr>
      <w:rFonts w:ascii="Arial" w:hAnsi="Arial" w:cs="Arial" w:hint="default"/>
      <w:color w:val="000080"/>
      <w:sz w:val="20"/>
      <w:szCs w:val="20"/>
    </w:rPr>
  </w:style>
  <w:style w:type="paragraph" w:customStyle="1" w:styleId="Figure1">
    <w:name w:val="Figure 1"/>
    <w:basedOn w:val="Normal"/>
    <w:rsid w:val="00771246"/>
    <w:pPr>
      <w:spacing w:after="0" w:line="260" w:lineRule="atLeast"/>
      <w:jc w:val="center"/>
    </w:pPr>
    <w:rPr>
      <w:rFonts w:ascii="Arial" w:eastAsia="MS Mincho" w:hAnsi="Arial" w:cs="Times New Roman"/>
      <w:b/>
      <w:color w:val="000080"/>
      <w:sz w:val="18"/>
      <w:szCs w:val="24"/>
      <w:lang w:eastAsia="ja-JP"/>
    </w:rPr>
  </w:style>
  <w:style w:type="paragraph" w:customStyle="1" w:styleId="Normal13pt">
    <w:name w:val="Normal + 13 pt"/>
    <w:aliases w:val="Bold,Green,Left:  2.5&quot; + 11 pt + 12 pt + 12.5 pt,Left:  2.25&quot;"/>
    <w:basedOn w:val="Normal"/>
    <w:rsid w:val="00771246"/>
    <w:pPr>
      <w:spacing w:after="0" w:line="260" w:lineRule="atLeast"/>
      <w:ind w:left="3600"/>
    </w:pPr>
    <w:rPr>
      <w:rFonts w:ascii="Arial" w:eastAsia="MS Mincho" w:hAnsi="Arial" w:cs="Times New Roman"/>
      <w:b/>
      <w:color w:val="008000"/>
      <w:sz w:val="26"/>
      <w:szCs w:val="26"/>
      <w:lang w:eastAsia="ja-JP"/>
    </w:rPr>
  </w:style>
  <w:style w:type="paragraph" w:customStyle="1" w:styleId="Normal8">
    <w:name w:val="Normal+8"/>
    <w:basedOn w:val="Normal"/>
    <w:rsid w:val="00771246"/>
    <w:pPr>
      <w:spacing w:before="60" w:after="60" w:line="260" w:lineRule="atLeast"/>
    </w:pPr>
    <w:rPr>
      <w:rFonts w:ascii="Arial" w:eastAsia="MS Mincho" w:hAnsi="Arial" w:cs="Arial"/>
      <w:sz w:val="16"/>
      <w:szCs w:val="16"/>
      <w:lang w:eastAsia="ja-JP"/>
    </w:rPr>
  </w:style>
  <w:style w:type="paragraph" w:customStyle="1" w:styleId="NormalBold">
    <w:name w:val="NormalBold"/>
    <w:basedOn w:val="Normal"/>
    <w:next w:val="Normal"/>
    <w:rsid w:val="00771246"/>
    <w:pPr>
      <w:spacing w:before="160" w:after="0" w:line="260" w:lineRule="atLeast"/>
    </w:pPr>
    <w:rPr>
      <w:rFonts w:ascii="Arial" w:eastAsia="MS Mincho" w:hAnsi="Arial" w:cs="Times New Roman"/>
      <w:b/>
      <w:color w:val="008000"/>
      <w:sz w:val="18"/>
      <w:szCs w:val="20"/>
      <w:lang w:eastAsia="ja-JP"/>
    </w:rPr>
  </w:style>
  <w:style w:type="paragraph" w:customStyle="1" w:styleId="NormalBI">
    <w:name w:val="NormalBI"/>
    <w:basedOn w:val="NormalBold"/>
    <w:rsid w:val="00771246"/>
    <w:rPr>
      <w:i/>
      <w:sz w:val="16"/>
      <w:szCs w:val="18"/>
    </w:rPr>
  </w:style>
  <w:style w:type="paragraph" w:customStyle="1" w:styleId="TableText">
    <w:name w:val="TableText"/>
    <w:basedOn w:val="Normal"/>
    <w:rsid w:val="00771246"/>
    <w:pPr>
      <w:spacing w:before="40" w:after="40" w:line="240" w:lineRule="auto"/>
    </w:pPr>
    <w:rPr>
      <w:rFonts w:ascii="Arial" w:eastAsia="Times New Roman" w:hAnsi="Arial" w:cs="Times New Roman"/>
      <w:sz w:val="20"/>
      <w:szCs w:val="20"/>
    </w:rPr>
  </w:style>
  <w:style w:type="paragraph" w:customStyle="1" w:styleId="NormalIndent">
    <w:name w:val="NormalIndent"/>
    <w:basedOn w:val="Normal"/>
    <w:rsid w:val="00771246"/>
    <w:pPr>
      <w:tabs>
        <w:tab w:val="left" w:pos="10080"/>
      </w:tabs>
      <w:spacing w:after="0" w:line="260" w:lineRule="atLeast"/>
      <w:ind w:left="200"/>
    </w:pPr>
    <w:rPr>
      <w:rFonts w:ascii="Arial" w:eastAsia="MS Mincho" w:hAnsi="Arial" w:cs="Arial"/>
      <w:sz w:val="20"/>
      <w:szCs w:val="20"/>
      <w:lang w:eastAsia="ja-JP"/>
    </w:rPr>
  </w:style>
  <w:style w:type="paragraph" w:customStyle="1" w:styleId="NormalBigBold">
    <w:name w:val="NormalBigBold"/>
    <w:basedOn w:val="Normal"/>
    <w:rsid w:val="00771246"/>
    <w:pPr>
      <w:spacing w:after="0" w:line="260" w:lineRule="atLeast"/>
      <w:jc w:val="center"/>
    </w:pPr>
    <w:rPr>
      <w:rFonts w:ascii="Arial" w:eastAsia="MS Mincho" w:hAnsi="Arial" w:cs="Times New Roman"/>
      <w:b/>
      <w:color w:val="008000"/>
      <w:sz w:val="20"/>
      <w:szCs w:val="20"/>
      <w:lang w:eastAsia="ja-JP"/>
    </w:rPr>
  </w:style>
  <w:style w:type="paragraph" w:customStyle="1" w:styleId="MyTitle">
    <w:name w:val="My Title"/>
    <w:basedOn w:val="Title"/>
    <w:rsid w:val="00771246"/>
    <w:pPr>
      <w:pBdr>
        <w:bottom w:val="single" w:sz="12" w:space="1" w:color="003366"/>
      </w:pBdr>
      <w:spacing w:line="240" w:lineRule="atLeast"/>
      <w:ind w:left="3600"/>
      <w:jc w:val="left"/>
    </w:pPr>
    <w:rPr>
      <w:rFonts w:ascii="Verdana" w:hAnsi="Verdana"/>
      <w:snapToGrid w:val="0"/>
      <w:color w:val="FF6600"/>
      <w:kern w:val="0"/>
      <w:lang w:val="en-GB" w:eastAsia="en-US"/>
    </w:rPr>
  </w:style>
  <w:style w:type="paragraph" w:styleId="Title">
    <w:name w:val="Title"/>
    <w:basedOn w:val="Normal"/>
    <w:link w:val="TitleChar"/>
    <w:qFormat/>
    <w:rsid w:val="00771246"/>
    <w:pPr>
      <w:spacing w:before="240" w:after="60" w:line="260" w:lineRule="atLeast"/>
      <w:jc w:val="center"/>
      <w:outlineLvl w:val="0"/>
    </w:pPr>
    <w:rPr>
      <w:rFonts w:ascii="Arial" w:eastAsia="MS Mincho" w:hAnsi="Arial" w:cs="Times New Roman"/>
      <w:b/>
      <w:bCs/>
      <w:kern w:val="28"/>
      <w:sz w:val="32"/>
      <w:szCs w:val="32"/>
      <w:lang w:eastAsia="ja-JP"/>
    </w:rPr>
  </w:style>
  <w:style w:type="character" w:customStyle="1" w:styleId="TitleChar">
    <w:name w:val="Title Char"/>
    <w:basedOn w:val="DefaultParagraphFont"/>
    <w:link w:val="Title"/>
    <w:rsid w:val="00771246"/>
    <w:rPr>
      <w:rFonts w:ascii="Arial" w:eastAsia="MS Mincho" w:hAnsi="Arial" w:cs="Times New Roman"/>
      <w:b/>
      <w:bCs/>
      <w:kern w:val="28"/>
      <w:sz w:val="32"/>
      <w:szCs w:val="32"/>
    </w:rPr>
  </w:style>
  <w:style w:type="paragraph" w:customStyle="1" w:styleId="MySubTitle">
    <w:name w:val="My SubTitle"/>
    <w:basedOn w:val="Normal"/>
    <w:rsid w:val="00771246"/>
    <w:pPr>
      <w:tabs>
        <w:tab w:val="left" w:pos="5040"/>
        <w:tab w:val="left" w:leader="dot" w:pos="9000"/>
      </w:tabs>
      <w:spacing w:after="0" w:line="300" w:lineRule="atLeast"/>
      <w:ind w:left="3600"/>
    </w:pPr>
    <w:rPr>
      <w:rFonts w:ascii="Arial" w:eastAsia="MS Mincho" w:hAnsi="Arial" w:cs="Times New Roman"/>
      <w:sz w:val="20"/>
      <w:szCs w:val="24"/>
      <w:lang w:val="en-GB"/>
    </w:rPr>
  </w:style>
  <w:style w:type="paragraph" w:customStyle="1" w:styleId="ADTitle">
    <w:name w:val="AD Title"/>
    <w:basedOn w:val="MyTitle"/>
    <w:rsid w:val="00771246"/>
    <w:pPr>
      <w:ind w:left="3240"/>
    </w:pPr>
    <w:rPr>
      <w:sz w:val="30"/>
      <w:szCs w:val="28"/>
    </w:rPr>
  </w:style>
  <w:style w:type="paragraph" w:customStyle="1" w:styleId="ADSubTitle">
    <w:name w:val="AD SubTitle"/>
    <w:basedOn w:val="MySubTitle"/>
    <w:rsid w:val="00771246"/>
    <w:pPr>
      <w:tabs>
        <w:tab w:val="clear" w:pos="5040"/>
        <w:tab w:val="left" w:pos="4500"/>
      </w:tabs>
      <w:ind w:left="3240"/>
    </w:pPr>
  </w:style>
  <w:style w:type="paragraph" w:styleId="FootnoteText">
    <w:name w:val="footnote text"/>
    <w:basedOn w:val="Normal"/>
    <w:link w:val="FootnoteTextChar"/>
    <w:semiHidden/>
    <w:rsid w:val="00771246"/>
    <w:pPr>
      <w:spacing w:after="0" w:line="300" w:lineRule="atLeast"/>
    </w:pPr>
    <w:rPr>
      <w:rFonts w:ascii="Arial" w:eastAsia="MS Mincho" w:hAnsi="Arial" w:cs="Times New Roman"/>
      <w:sz w:val="20"/>
      <w:szCs w:val="20"/>
      <w:lang w:val="en-GB"/>
    </w:rPr>
  </w:style>
  <w:style w:type="character" w:customStyle="1" w:styleId="FootnoteTextChar">
    <w:name w:val="Footnote Text Char"/>
    <w:basedOn w:val="DefaultParagraphFont"/>
    <w:link w:val="FootnoteText"/>
    <w:semiHidden/>
    <w:rsid w:val="00771246"/>
    <w:rPr>
      <w:rFonts w:ascii="Arial" w:eastAsia="MS Mincho" w:hAnsi="Arial" w:cs="Times New Roman"/>
      <w:sz w:val="20"/>
      <w:szCs w:val="20"/>
      <w:lang w:val="en-GB" w:eastAsia="en-US"/>
    </w:rPr>
  </w:style>
  <w:style w:type="character" w:styleId="FootnoteReference">
    <w:name w:val="footnote reference"/>
    <w:basedOn w:val="DefaultParagraphFont"/>
    <w:semiHidden/>
    <w:rsid w:val="00771246"/>
    <w:rPr>
      <w:vertAlign w:val="superscript"/>
    </w:rPr>
  </w:style>
  <w:style w:type="paragraph" w:customStyle="1" w:styleId="ADTable">
    <w:name w:val="AD Table"/>
    <w:basedOn w:val="Normal"/>
    <w:rsid w:val="00771246"/>
    <w:pPr>
      <w:spacing w:after="0" w:line="260" w:lineRule="atLeast"/>
    </w:pPr>
    <w:rPr>
      <w:rFonts w:ascii="Arial" w:eastAsia="Arial Unicode MS" w:hAnsi="Arial" w:cs="Arial"/>
      <w:sz w:val="20"/>
      <w:szCs w:val="20"/>
      <w:lang w:eastAsia="ja-JP"/>
    </w:rPr>
  </w:style>
  <w:style w:type="paragraph" w:customStyle="1" w:styleId="ADTableHeader">
    <w:name w:val="AD TableHeader"/>
    <w:basedOn w:val="Normal"/>
    <w:rsid w:val="00771246"/>
    <w:pPr>
      <w:spacing w:after="60" w:line="260" w:lineRule="atLeast"/>
      <w:jc w:val="center"/>
    </w:pPr>
    <w:rPr>
      <w:rFonts w:ascii="Arial" w:eastAsia="MS Mincho" w:hAnsi="Arial" w:cs="Arial"/>
      <w:b/>
      <w:color w:val="008000"/>
      <w:sz w:val="18"/>
      <w:szCs w:val="20"/>
      <w:lang w:eastAsia="ja-JP"/>
    </w:rPr>
  </w:style>
  <w:style w:type="paragraph" w:customStyle="1" w:styleId="Heading0">
    <w:name w:val="Heading 0"/>
    <w:basedOn w:val="Normal"/>
    <w:rsid w:val="00771246"/>
    <w:pPr>
      <w:spacing w:after="0" w:line="260" w:lineRule="atLeast"/>
      <w:jc w:val="center"/>
    </w:pPr>
    <w:rPr>
      <w:rFonts w:ascii="Arial" w:eastAsia="MS Mincho" w:hAnsi="Arial" w:cs="Times New Roman"/>
      <w:b/>
      <w:bCs/>
      <w:color w:val="000080"/>
      <w:sz w:val="28"/>
      <w:szCs w:val="28"/>
      <w:lang w:eastAsia="ja-JP"/>
    </w:rPr>
  </w:style>
  <w:style w:type="paragraph" w:customStyle="1" w:styleId="Explanatory">
    <w:name w:val="Explanatory"/>
    <w:basedOn w:val="Normal"/>
    <w:rsid w:val="00771246"/>
    <w:pPr>
      <w:spacing w:after="0" w:line="260" w:lineRule="atLeast"/>
    </w:pPr>
    <w:rPr>
      <w:rFonts w:ascii="Times New Roman" w:eastAsia="MS Mincho" w:hAnsi="Times New Roman" w:cs="Times New Roman"/>
      <w:color w:val="0000FF"/>
      <w:sz w:val="20"/>
      <w:szCs w:val="20"/>
      <w:lang w:eastAsia="ja-JP"/>
    </w:rPr>
  </w:style>
  <w:style w:type="paragraph" w:customStyle="1" w:styleId="Indent-2">
    <w:name w:val="Indent-2"/>
    <w:basedOn w:val="Normal"/>
    <w:rsid w:val="00771246"/>
    <w:pPr>
      <w:spacing w:after="0" w:line="260" w:lineRule="atLeast"/>
    </w:pPr>
    <w:rPr>
      <w:rFonts w:ascii="Arial" w:eastAsia="MS Mincho" w:hAnsi="Arial" w:cs="Times New Roman"/>
      <w:sz w:val="20"/>
      <w:szCs w:val="24"/>
      <w:lang w:eastAsia="ja-JP"/>
    </w:rPr>
  </w:style>
  <w:style w:type="paragraph" w:customStyle="1" w:styleId="MyBullet1">
    <w:name w:val="My Bullet 1"/>
    <w:basedOn w:val="Indent-2"/>
    <w:rsid w:val="00771246"/>
    <w:pPr>
      <w:numPr>
        <w:numId w:val="93"/>
      </w:numPr>
    </w:pPr>
  </w:style>
  <w:style w:type="paragraph" w:customStyle="1" w:styleId="MyBullet2">
    <w:name w:val="My Bullet 2"/>
    <w:basedOn w:val="MyBullet1"/>
    <w:rsid w:val="00771246"/>
    <w:pPr>
      <w:numPr>
        <w:ilvl w:val="1"/>
      </w:numPr>
    </w:pPr>
  </w:style>
  <w:style w:type="paragraph" w:customStyle="1" w:styleId="Body">
    <w:name w:val="Body"/>
    <w:basedOn w:val="Normal"/>
    <w:link w:val="BodyChar"/>
    <w:autoRedefine/>
    <w:qFormat/>
    <w:rsid w:val="00771246"/>
    <w:pPr>
      <w:spacing w:before="120" w:after="120"/>
      <w:ind w:right="27"/>
    </w:pPr>
    <w:rPr>
      <w:rFonts w:ascii="Arial" w:eastAsia="Calibri" w:hAnsi="Arial" w:cs="Arial"/>
      <w:sz w:val="20"/>
    </w:rPr>
  </w:style>
  <w:style w:type="paragraph" w:customStyle="1" w:styleId="CoverHeading1">
    <w:name w:val="Cover Heading 1"/>
    <w:basedOn w:val="Normal"/>
    <w:next w:val="Normal"/>
    <w:uiPriority w:val="99"/>
    <w:rsid w:val="00771246"/>
    <w:pPr>
      <w:spacing w:after="120"/>
      <w:ind w:left="-357"/>
    </w:pPr>
    <w:rPr>
      <w:rFonts w:ascii="Calibri" w:eastAsia="Calibri" w:hAnsi="Calibri" w:cs="Calibri"/>
      <w:b/>
      <w:bCs/>
      <w:color w:val="4F81BD"/>
      <w:sz w:val="32"/>
      <w:szCs w:val="32"/>
      <w:lang w:val="en-AU" w:eastAsia="ja-JP"/>
    </w:rPr>
  </w:style>
  <w:style w:type="table" w:customStyle="1" w:styleId="LightList-Accent11">
    <w:name w:val="Light List - Accent 11"/>
    <w:basedOn w:val="TableNormal"/>
    <w:uiPriority w:val="61"/>
    <w:rsid w:val="00771246"/>
    <w:pPr>
      <w:spacing w:after="0"/>
      <w:contextualSpacing/>
    </w:pPr>
    <w:rPr>
      <w:rFonts w:ascii="Arial" w:eastAsia="Calibri" w:hAnsi="Arial" w:cs="Arial"/>
      <w:sz w:val="20"/>
      <w:lang w:eastAsia="en-US"/>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paragraph" w:customStyle="1" w:styleId="CoverHeading2">
    <w:name w:val="Cover Heading 2"/>
    <w:basedOn w:val="Normal"/>
    <w:uiPriority w:val="99"/>
    <w:rsid w:val="00771246"/>
    <w:pPr>
      <w:spacing w:before="360" w:after="120"/>
      <w:ind w:left="-357"/>
    </w:pPr>
    <w:rPr>
      <w:rFonts w:ascii="Calibri" w:eastAsia="Calibri" w:hAnsi="Calibri" w:cs="Calibri"/>
      <w:b/>
      <w:bCs/>
      <w:color w:val="4F81BD"/>
      <w:sz w:val="28"/>
      <w:szCs w:val="28"/>
      <w:lang w:val="en-AU" w:eastAsia="ja-JP"/>
    </w:rPr>
  </w:style>
  <w:style w:type="paragraph" w:customStyle="1" w:styleId="MinLaw-Body">
    <w:name w:val="MinLaw-Body"/>
    <w:basedOn w:val="Normal"/>
    <w:link w:val="MinLaw-BodyChar"/>
    <w:qFormat/>
    <w:rsid w:val="00771246"/>
    <w:pPr>
      <w:spacing w:before="120" w:after="120"/>
    </w:pPr>
    <w:rPr>
      <w:rFonts w:ascii="Arial" w:eastAsia="MS Mincho" w:hAnsi="Arial" w:cs="Times New Roman"/>
      <w:sz w:val="20"/>
      <w:szCs w:val="24"/>
      <w:lang w:eastAsia="ja-JP"/>
    </w:rPr>
  </w:style>
  <w:style w:type="character" w:customStyle="1" w:styleId="MinLaw-BodyChar">
    <w:name w:val="MinLaw-Body Char"/>
    <w:basedOn w:val="DefaultParagraphFont"/>
    <w:link w:val="MinLaw-Body"/>
    <w:rsid w:val="00771246"/>
    <w:rPr>
      <w:rFonts w:ascii="Arial" w:eastAsia="MS Mincho" w:hAnsi="Arial" w:cs="Times New Roman"/>
      <w:sz w:val="20"/>
      <w:szCs w:val="24"/>
    </w:rPr>
  </w:style>
  <w:style w:type="paragraph" w:customStyle="1" w:styleId="VisibleGuidance">
    <w:name w:val="Visible Guidance"/>
    <w:basedOn w:val="Normal"/>
    <w:link w:val="VisibleGuidanceChar"/>
    <w:qFormat/>
    <w:rsid w:val="00771246"/>
    <w:pPr>
      <w:shd w:val="clear" w:color="auto" w:fill="FDE9D9" w:themeFill="accent6" w:themeFillTint="33"/>
      <w:spacing w:before="120" w:after="0"/>
    </w:pPr>
    <w:rPr>
      <w:rFonts w:ascii="Arial" w:eastAsia="Calibri" w:hAnsi="Arial" w:cs="Arial"/>
      <w:color w:val="0000FF"/>
      <w:sz w:val="20"/>
    </w:rPr>
  </w:style>
  <w:style w:type="paragraph" w:customStyle="1" w:styleId="BulletList1">
    <w:name w:val="Bullet List 1"/>
    <w:basedOn w:val="Body"/>
    <w:link w:val="BulletList1Char"/>
    <w:qFormat/>
    <w:rsid w:val="00771246"/>
    <w:pPr>
      <w:numPr>
        <w:numId w:val="95"/>
      </w:numPr>
    </w:pPr>
  </w:style>
  <w:style w:type="character" w:customStyle="1" w:styleId="VisibleGuidanceChar">
    <w:name w:val="Visible Guidance Char"/>
    <w:basedOn w:val="DefaultParagraphFont"/>
    <w:link w:val="VisibleGuidance"/>
    <w:rsid w:val="00771246"/>
    <w:rPr>
      <w:rFonts w:ascii="Arial" w:eastAsia="Calibri" w:hAnsi="Arial" w:cs="Arial"/>
      <w:color w:val="0000FF"/>
      <w:sz w:val="20"/>
      <w:shd w:val="clear" w:color="auto" w:fill="FDE9D9" w:themeFill="accent6" w:themeFillTint="33"/>
      <w:lang w:eastAsia="en-US"/>
    </w:rPr>
  </w:style>
  <w:style w:type="paragraph" w:customStyle="1" w:styleId="TableFigureCaption">
    <w:name w:val="Table/Figure Caption"/>
    <w:basedOn w:val="Caption"/>
    <w:link w:val="TableFigureCaptionChar"/>
    <w:qFormat/>
    <w:rsid w:val="00771246"/>
    <w:pPr>
      <w:spacing w:before="40" w:after="0" w:line="260" w:lineRule="atLeast"/>
      <w:jc w:val="center"/>
    </w:pPr>
    <w:rPr>
      <w:rFonts w:eastAsia="MS Mincho" w:cs="Times New Roman"/>
      <w:sz w:val="20"/>
      <w:szCs w:val="20"/>
    </w:rPr>
  </w:style>
  <w:style w:type="character" w:customStyle="1" w:styleId="BodyChar">
    <w:name w:val="Body Char"/>
    <w:basedOn w:val="DefaultParagraphFont"/>
    <w:link w:val="Body"/>
    <w:rsid w:val="00771246"/>
    <w:rPr>
      <w:rFonts w:ascii="Arial" w:eastAsia="Calibri" w:hAnsi="Arial" w:cs="Arial"/>
      <w:sz w:val="20"/>
      <w:lang w:eastAsia="en-US"/>
    </w:rPr>
  </w:style>
  <w:style w:type="character" w:customStyle="1" w:styleId="BulletList1Char">
    <w:name w:val="Bullet List 1 Char"/>
    <w:basedOn w:val="BodyChar"/>
    <w:link w:val="BulletList1"/>
    <w:rsid w:val="00771246"/>
    <w:rPr>
      <w:rFonts w:ascii="Arial" w:eastAsia="Calibri" w:hAnsi="Arial" w:cs="Arial"/>
      <w:sz w:val="20"/>
      <w:lang w:eastAsia="en-US"/>
    </w:rPr>
  </w:style>
  <w:style w:type="paragraph" w:customStyle="1" w:styleId="DiagramFigure">
    <w:name w:val="Diagram/Figure"/>
    <w:basedOn w:val="Body"/>
    <w:link w:val="DiagramFigureChar"/>
    <w:qFormat/>
    <w:rsid w:val="00771246"/>
    <w:pPr>
      <w:jc w:val="center"/>
    </w:pPr>
  </w:style>
  <w:style w:type="character" w:customStyle="1" w:styleId="CaptionChar">
    <w:name w:val="Caption Char"/>
    <w:basedOn w:val="DefaultParagraphFont"/>
    <w:link w:val="Caption"/>
    <w:rsid w:val="00771246"/>
    <w:rPr>
      <w:rFonts w:ascii="Arial" w:eastAsiaTheme="minorHAnsi" w:hAnsi="Arial"/>
      <w:bCs/>
      <w:i/>
      <w:color w:val="000000" w:themeColor="text1"/>
      <w:szCs w:val="18"/>
      <w:lang w:eastAsia="en-US"/>
    </w:rPr>
  </w:style>
  <w:style w:type="character" w:customStyle="1" w:styleId="TableFigureCaptionChar">
    <w:name w:val="Table/Figure Caption Char"/>
    <w:basedOn w:val="CaptionChar"/>
    <w:link w:val="TableFigureCaption"/>
    <w:rsid w:val="00771246"/>
    <w:rPr>
      <w:rFonts w:ascii="Arial" w:eastAsia="MS Mincho" w:hAnsi="Arial" w:cs="Times New Roman"/>
      <w:bCs/>
      <w:i/>
      <w:color w:val="000000" w:themeColor="text1"/>
      <w:sz w:val="20"/>
      <w:szCs w:val="20"/>
      <w:lang w:eastAsia="en-US"/>
    </w:rPr>
  </w:style>
  <w:style w:type="paragraph" w:customStyle="1" w:styleId="BRTitle">
    <w:name w:val="BR Title"/>
    <w:basedOn w:val="Body"/>
    <w:link w:val="BRTitleChar"/>
    <w:qFormat/>
    <w:rsid w:val="00771246"/>
    <w:pPr>
      <w:contextualSpacing/>
    </w:pPr>
    <w:rPr>
      <w:b/>
    </w:rPr>
  </w:style>
  <w:style w:type="character" w:customStyle="1" w:styleId="DiagramFigureChar">
    <w:name w:val="Diagram/Figure Char"/>
    <w:basedOn w:val="BodyChar"/>
    <w:link w:val="DiagramFigure"/>
    <w:rsid w:val="00771246"/>
    <w:rPr>
      <w:rFonts w:ascii="Arial" w:eastAsia="Calibri" w:hAnsi="Arial" w:cs="Arial"/>
      <w:sz w:val="20"/>
      <w:lang w:eastAsia="en-US"/>
    </w:rPr>
  </w:style>
  <w:style w:type="paragraph" w:customStyle="1" w:styleId="template">
    <w:name w:val="template"/>
    <w:basedOn w:val="Normal"/>
    <w:rsid w:val="00771246"/>
    <w:pPr>
      <w:spacing w:after="0" w:line="240" w:lineRule="exact"/>
    </w:pPr>
    <w:rPr>
      <w:rFonts w:ascii="Arial" w:eastAsia="Times New Roman" w:hAnsi="Arial" w:cs="Times New Roman"/>
      <w:i/>
      <w:szCs w:val="20"/>
    </w:rPr>
  </w:style>
  <w:style w:type="character" w:customStyle="1" w:styleId="BRTitleChar">
    <w:name w:val="BR Title Char"/>
    <w:basedOn w:val="BodyChar"/>
    <w:link w:val="BRTitle"/>
    <w:rsid w:val="00771246"/>
    <w:rPr>
      <w:rFonts w:ascii="Arial" w:eastAsia="Calibri" w:hAnsi="Arial" w:cs="Arial"/>
      <w:b/>
      <w:sz w:val="20"/>
      <w:lang w:eastAsia="en-US"/>
    </w:rPr>
  </w:style>
  <w:style w:type="numbering" w:customStyle="1" w:styleId="NumberedListTable">
    <w:name w:val="Numbered List Table"/>
    <w:basedOn w:val="NoList"/>
    <w:rsid w:val="00771246"/>
    <w:pPr>
      <w:numPr>
        <w:numId w:val="97"/>
      </w:numPr>
    </w:pPr>
  </w:style>
  <w:style w:type="table" w:styleId="TableClassic1">
    <w:name w:val="Table Classic 1"/>
    <w:basedOn w:val="TableNormal"/>
    <w:rsid w:val="00771246"/>
    <w:rPr>
      <w:rFonts w:ascii="Calibri" w:eastAsia="MS Mincho" w:hAnsi="Calibri" w:cs="Arial"/>
      <w:lang w:val="en-AU" w:eastAsia="en-AU"/>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Accent11">
    <w:name w:val="Light Grid - Accent 11"/>
    <w:basedOn w:val="TableNormal"/>
    <w:uiPriority w:val="62"/>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Grid1">
    <w:name w:val="Light Grid1"/>
    <w:basedOn w:val="TableNormal"/>
    <w:uiPriority w:val="62"/>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6">
    <w:name w:val="Light List Accent 6"/>
    <w:basedOn w:val="TableNormal"/>
    <w:uiPriority w:val="61"/>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List-Accent12">
    <w:name w:val="Light List - Accent 12"/>
    <w:basedOn w:val="TableNormal"/>
    <w:uiPriority w:val="61"/>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CustomStyle">
    <w:name w:val="Custom Style"/>
    <w:basedOn w:val="TableNormal"/>
    <w:uiPriority w:val="99"/>
    <w:qFormat/>
    <w:rsid w:val="00771246"/>
    <w:pPr>
      <w:spacing w:after="0" w:line="240" w:lineRule="auto"/>
    </w:pPr>
    <w:rPr>
      <w:rFonts w:ascii="Times New Roman" w:eastAsia="MS Mincho" w:hAnsi="Times New Roman" w:cs="Times New Roman"/>
      <w:sz w:val="20"/>
      <w:szCs w:val="20"/>
      <w:lang w:eastAsia="en-US"/>
    </w:rPr>
    <w:tblPr>
      <w:tblInd w:w="0" w:type="dxa"/>
      <w:tblCellMar>
        <w:top w:w="0" w:type="dxa"/>
        <w:left w:w="108" w:type="dxa"/>
        <w:bottom w:w="0" w:type="dxa"/>
        <w:right w:w="108" w:type="dxa"/>
      </w:tblCellMar>
    </w:tblPr>
  </w:style>
  <w:style w:type="paragraph" w:styleId="BodyText2">
    <w:name w:val="Body Text 2"/>
    <w:basedOn w:val="Normal"/>
    <w:link w:val="BodyText2Char"/>
    <w:uiPriority w:val="99"/>
    <w:rsid w:val="00771246"/>
    <w:pPr>
      <w:numPr>
        <w:numId w:val="110"/>
      </w:numPr>
      <w:spacing w:after="120" w:line="480" w:lineRule="auto"/>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771246"/>
    <w:rPr>
      <w:rFonts w:ascii="Arial" w:eastAsia="Times New Roman" w:hAnsi="Arial" w:cs="Times New Roman"/>
      <w:sz w:val="20"/>
      <w:szCs w:val="20"/>
      <w:lang w:eastAsia="en-US"/>
    </w:rPr>
  </w:style>
  <w:style w:type="paragraph" w:customStyle="1" w:styleId="CharChar1Char">
    <w:name w:val="Char Char1 Char"/>
    <w:basedOn w:val="Normal"/>
    <w:rsid w:val="00771246"/>
    <w:pPr>
      <w:spacing w:after="160" w:line="240" w:lineRule="exact"/>
    </w:pPr>
    <w:rPr>
      <w:rFonts w:ascii="Verdana" w:eastAsia="MS Mincho" w:hAnsi="Verdana" w:cs="Times New Roman"/>
      <w:sz w:val="20"/>
      <w:szCs w:val="20"/>
      <w:lang w:val="en-GB"/>
    </w:rPr>
  </w:style>
  <w:style w:type="paragraph" w:customStyle="1" w:styleId="Items">
    <w:name w:val="Items"/>
    <w:basedOn w:val="Normal"/>
    <w:rsid w:val="00771246"/>
    <w:pPr>
      <w:tabs>
        <w:tab w:val="num" w:pos="795"/>
        <w:tab w:val="left" w:pos="851"/>
      </w:tabs>
      <w:spacing w:before="60" w:after="60" w:line="312" w:lineRule="auto"/>
      <w:ind w:left="795" w:hanging="360"/>
    </w:pPr>
    <w:rPr>
      <w:rFonts w:ascii="Tahoma" w:eastAsia="PMingLiU" w:hAnsi="Tahoma" w:cs="Times New Roman"/>
      <w:sz w:val="20"/>
      <w:szCs w:val="24"/>
      <w:lang w:eastAsia="zh-TW"/>
    </w:rPr>
  </w:style>
  <w:style w:type="character" w:customStyle="1" w:styleId="emph1">
    <w:name w:val="emph1"/>
    <w:basedOn w:val="DefaultParagraphFont"/>
    <w:rsid w:val="00771246"/>
    <w:rPr>
      <w:b/>
      <w:bCs/>
      <w:i/>
      <w:iCs/>
    </w:rPr>
  </w:style>
  <w:style w:type="character" w:customStyle="1" w:styleId="postbody">
    <w:name w:val="postbody"/>
    <w:basedOn w:val="DefaultParagraphFont"/>
    <w:rsid w:val="00771246"/>
  </w:style>
  <w:style w:type="paragraph" w:styleId="Revision">
    <w:name w:val="Revision"/>
    <w:hidden/>
    <w:uiPriority w:val="99"/>
    <w:semiHidden/>
    <w:rsid w:val="00771246"/>
    <w:pPr>
      <w:spacing w:after="0" w:line="240" w:lineRule="auto"/>
    </w:pPr>
    <w:rPr>
      <w:rFonts w:ascii="Arial" w:eastAsia="MS Mincho" w:hAnsi="Arial"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99" Type="http://schemas.openxmlformats.org/officeDocument/2006/relationships/oleObject" Target="embeddings/oleObject138.bin"/><Relationship Id="rId303" Type="http://schemas.openxmlformats.org/officeDocument/2006/relationships/oleObject" Target="embeddings/oleObject140.bin"/><Relationship Id="rId21" Type="http://schemas.openxmlformats.org/officeDocument/2006/relationships/oleObject" Target="embeddings/oleObject5.bin"/><Relationship Id="rId42" Type="http://schemas.openxmlformats.org/officeDocument/2006/relationships/image" Target="media/image18.emf"/><Relationship Id="rId63" Type="http://schemas.openxmlformats.org/officeDocument/2006/relationships/oleObject" Target="embeddings/oleObject26.bin"/><Relationship Id="rId84" Type="http://schemas.openxmlformats.org/officeDocument/2006/relationships/image" Target="media/image39.emf"/><Relationship Id="rId138" Type="http://schemas.openxmlformats.org/officeDocument/2006/relationships/image" Target="media/image66.emf"/><Relationship Id="rId159" Type="http://schemas.openxmlformats.org/officeDocument/2006/relationships/image" Target="media/image78.emf"/><Relationship Id="rId324" Type="http://schemas.openxmlformats.org/officeDocument/2006/relationships/image" Target="media/image164.png"/><Relationship Id="rId345" Type="http://schemas.openxmlformats.org/officeDocument/2006/relationships/footer" Target="footer1.xml"/><Relationship Id="rId170" Type="http://schemas.openxmlformats.org/officeDocument/2006/relationships/image" Target="media/image88.emf"/><Relationship Id="rId191" Type="http://schemas.openxmlformats.org/officeDocument/2006/relationships/oleObject" Target="embeddings/oleObject83.bin"/><Relationship Id="rId205" Type="http://schemas.openxmlformats.org/officeDocument/2006/relationships/oleObject" Target="embeddings/oleObject90.bin"/><Relationship Id="rId226" Type="http://schemas.openxmlformats.org/officeDocument/2006/relationships/image" Target="media/image115.emf"/><Relationship Id="rId247" Type="http://schemas.openxmlformats.org/officeDocument/2006/relationships/oleObject" Target="embeddings/oleObject112.bin"/><Relationship Id="rId107" Type="http://schemas.openxmlformats.org/officeDocument/2006/relationships/oleObject" Target="embeddings/oleObject48.bin"/><Relationship Id="rId268" Type="http://schemas.openxmlformats.org/officeDocument/2006/relationships/image" Target="media/image136.emf"/><Relationship Id="rId289" Type="http://schemas.openxmlformats.org/officeDocument/2006/relationships/oleObject" Target="embeddings/oleObject133.bin"/><Relationship Id="rId11" Type="http://schemas.openxmlformats.org/officeDocument/2006/relationships/comments" Target="comments.xml"/><Relationship Id="rId32" Type="http://schemas.openxmlformats.org/officeDocument/2006/relationships/image" Target="media/image13.emf"/><Relationship Id="rId53" Type="http://schemas.openxmlformats.org/officeDocument/2006/relationships/oleObject" Target="embeddings/oleObject21.bin"/><Relationship Id="rId74" Type="http://schemas.openxmlformats.org/officeDocument/2006/relationships/image" Target="media/image34.emf"/><Relationship Id="rId128" Type="http://schemas.openxmlformats.org/officeDocument/2006/relationships/image" Target="media/image61.emf"/><Relationship Id="rId149" Type="http://schemas.openxmlformats.org/officeDocument/2006/relationships/oleObject" Target="embeddings/oleObject69.bin"/><Relationship Id="rId314" Type="http://schemas.openxmlformats.org/officeDocument/2006/relationships/image" Target="media/image159.emf"/><Relationship Id="rId335" Type="http://schemas.openxmlformats.org/officeDocument/2006/relationships/image" Target="media/image175.png"/><Relationship Id="rId5" Type="http://schemas.openxmlformats.org/officeDocument/2006/relationships/settings" Target="settings.xml"/><Relationship Id="rId95" Type="http://schemas.openxmlformats.org/officeDocument/2006/relationships/oleObject" Target="embeddings/oleObject42.bin"/><Relationship Id="rId160" Type="http://schemas.openxmlformats.org/officeDocument/2006/relationships/oleObject" Target="embeddings/oleObject72.bin"/><Relationship Id="rId181" Type="http://schemas.openxmlformats.org/officeDocument/2006/relationships/oleObject" Target="embeddings/oleObject78.bin"/><Relationship Id="rId216" Type="http://schemas.openxmlformats.org/officeDocument/2006/relationships/image" Target="media/image110.emf"/><Relationship Id="rId237" Type="http://schemas.openxmlformats.org/officeDocument/2006/relationships/oleObject" Target="embeddings/oleObject107.bin"/><Relationship Id="rId258" Type="http://schemas.openxmlformats.org/officeDocument/2006/relationships/image" Target="media/image131.emf"/><Relationship Id="rId279" Type="http://schemas.openxmlformats.org/officeDocument/2006/relationships/oleObject" Target="embeddings/oleObject128.bin"/><Relationship Id="rId22" Type="http://schemas.openxmlformats.org/officeDocument/2006/relationships/image" Target="media/image8.emf"/><Relationship Id="rId43" Type="http://schemas.openxmlformats.org/officeDocument/2006/relationships/oleObject" Target="embeddings/oleObject16.bin"/><Relationship Id="rId64" Type="http://schemas.openxmlformats.org/officeDocument/2006/relationships/image" Target="media/image29.emf"/><Relationship Id="rId118" Type="http://schemas.openxmlformats.org/officeDocument/2006/relationships/image" Target="media/image56.emf"/><Relationship Id="rId139" Type="http://schemas.openxmlformats.org/officeDocument/2006/relationships/oleObject" Target="embeddings/oleObject64.bin"/><Relationship Id="rId290" Type="http://schemas.openxmlformats.org/officeDocument/2006/relationships/image" Target="media/image147.emf"/><Relationship Id="rId304" Type="http://schemas.openxmlformats.org/officeDocument/2006/relationships/image" Target="media/image154.emf"/><Relationship Id="rId325" Type="http://schemas.openxmlformats.org/officeDocument/2006/relationships/image" Target="media/image165.png"/><Relationship Id="rId346" Type="http://schemas.openxmlformats.org/officeDocument/2006/relationships/footer" Target="footer2.xml"/><Relationship Id="rId85" Type="http://schemas.openxmlformats.org/officeDocument/2006/relationships/oleObject" Target="embeddings/oleObject37.bin"/><Relationship Id="rId150" Type="http://schemas.openxmlformats.org/officeDocument/2006/relationships/image" Target="media/image72.emf"/><Relationship Id="rId171" Type="http://schemas.openxmlformats.org/officeDocument/2006/relationships/oleObject" Target="embeddings/oleObject73.bin"/><Relationship Id="rId192" Type="http://schemas.openxmlformats.org/officeDocument/2006/relationships/image" Target="media/image99.emf"/><Relationship Id="rId206" Type="http://schemas.openxmlformats.org/officeDocument/2006/relationships/oleObject" Target="embeddings/oleObject91.bin"/><Relationship Id="rId227" Type="http://schemas.openxmlformats.org/officeDocument/2006/relationships/oleObject" Target="embeddings/oleObject102.bin"/><Relationship Id="rId248" Type="http://schemas.openxmlformats.org/officeDocument/2006/relationships/image" Target="media/image126.emf"/><Relationship Id="rId269" Type="http://schemas.openxmlformats.org/officeDocument/2006/relationships/oleObject" Target="embeddings/oleObject123.bin"/><Relationship Id="rId12" Type="http://schemas.openxmlformats.org/officeDocument/2006/relationships/image" Target="media/image3.emf"/><Relationship Id="rId33" Type="http://schemas.openxmlformats.org/officeDocument/2006/relationships/oleObject" Target="embeddings/oleObject11.bin"/><Relationship Id="rId108" Type="http://schemas.openxmlformats.org/officeDocument/2006/relationships/image" Target="media/image51.emf"/><Relationship Id="rId129" Type="http://schemas.openxmlformats.org/officeDocument/2006/relationships/oleObject" Target="embeddings/oleObject59.bin"/><Relationship Id="rId280" Type="http://schemas.openxmlformats.org/officeDocument/2006/relationships/image" Target="media/image142.emf"/><Relationship Id="rId315" Type="http://schemas.openxmlformats.org/officeDocument/2006/relationships/oleObject" Target="embeddings/oleObject146.bin"/><Relationship Id="rId336" Type="http://schemas.openxmlformats.org/officeDocument/2006/relationships/image" Target="media/image176.png"/><Relationship Id="rId54" Type="http://schemas.openxmlformats.org/officeDocument/2006/relationships/image" Target="media/image24.emf"/><Relationship Id="rId75" Type="http://schemas.openxmlformats.org/officeDocument/2006/relationships/oleObject" Target="embeddings/oleObject32.bin"/><Relationship Id="rId96" Type="http://schemas.openxmlformats.org/officeDocument/2006/relationships/image" Target="media/image45.emf"/><Relationship Id="rId140" Type="http://schemas.openxmlformats.org/officeDocument/2006/relationships/image" Target="media/image67.emf"/><Relationship Id="rId161" Type="http://schemas.openxmlformats.org/officeDocument/2006/relationships/image" Target="media/image79.gif"/><Relationship Id="rId182" Type="http://schemas.openxmlformats.org/officeDocument/2006/relationships/image" Target="media/image94.emf"/><Relationship Id="rId217" Type="http://schemas.openxmlformats.org/officeDocument/2006/relationships/oleObject" Target="embeddings/oleObject97.bin"/><Relationship Id="rId6" Type="http://schemas.openxmlformats.org/officeDocument/2006/relationships/webSettings" Target="webSettings.xml"/><Relationship Id="rId238" Type="http://schemas.openxmlformats.org/officeDocument/2006/relationships/image" Target="media/image121.emf"/><Relationship Id="rId259" Type="http://schemas.openxmlformats.org/officeDocument/2006/relationships/oleObject" Target="embeddings/oleObject118.bin"/><Relationship Id="rId23" Type="http://schemas.openxmlformats.org/officeDocument/2006/relationships/oleObject" Target="embeddings/oleObject6.bin"/><Relationship Id="rId119" Type="http://schemas.openxmlformats.org/officeDocument/2006/relationships/oleObject" Target="embeddings/oleObject54.bin"/><Relationship Id="rId270" Type="http://schemas.openxmlformats.org/officeDocument/2006/relationships/image" Target="media/image137.emf"/><Relationship Id="rId291" Type="http://schemas.openxmlformats.org/officeDocument/2006/relationships/oleObject" Target="embeddings/oleObject134.bin"/><Relationship Id="rId305" Type="http://schemas.openxmlformats.org/officeDocument/2006/relationships/oleObject" Target="embeddings/oleObject141.bin"/><Relationship Id="rId326" Type="http://schemas.openxmlformats.org/officeDocument/2006/relationships/image" Target="media/image166.png"/><Relationship Id="rId347" Type="http://schemas.openxmlformats.org/officeDocument/2006/relationships/fontTable" Target="fontTable.xml"/><Relationship Id="rId44" Type="http://schemas.openxmlformats.org/officeDocument/2006/relationships/image" Target="media/image19.emf"/><Relationship Id="rId65" Type="http://schemas.openxmlformats.org/officeDocument/2006/relationships/oleObject" Target="embeddings/oleObject27.bin"/><Relationship Id="rId86" Type="http://schemas.openxmlformats.org/officeDocument/2006/relationships/image" Target="media/image40.emf"/><Relationship Id="rId130" Type="http://schemas.openxmlformats.org/officeDocument/2006/relationships/image" Target="media/image62.emf"/><Relationship Id="rId151" Type="http://schemas.openxmlformats.org/officeDocument/2006/relationships/oleObject" Target="embeddings/oleObject70.bin"/><Relationship Id="rId172" Type="http://schemas.openxmlformats.org/officeDocument/2006/relationships/image" Target="media/image89.emf"/><Relationship Id="rId193" Type="http://schemas.openxmlformats.org/officeDocument/2006/relationships/oleObject" Target="embeddings/oleObject84.bin"/><Relationship Id="rId207" Type="http://schemas.openxmlformats.org/officeDocument/2006/relationships/oleObject" Target="embeddings/oleObject92.bin"/><Relationship Id="rId228" Type="http://schemas.openxmlformats.org/officeDocument/2006/relationships/image" Target="media/image116.emf"/><Relationship Id="rId249" Type="http://schemas.openxmlformats.org/officeDocument/2006/relationships/oleObject" Target="embeddings/oleObject113.bin"/><Relationship Id="rId13" Type="http://schemas.openxmlformats.org/officeDocument/2006/relationships/oleObject" Target="embeddings/oleObject1.bin"/><Relationship Id="rId109" Type="http://schemas.openxmlformats.org/officeDocument/2006/relationships/oleObject" Target="embeddings/oleObject49.bin"/><Relationship Id="rId260" Type="http://schemas.openxmlformats.org/officeDocument/2006/relationships/image" Target="media/image132.emf"/><Relationship Id="rId281" Type="http://schemas.openxmlformats.org/officeDocument/2006/relationships/oleObject" Target="embeddings/oleObject129.bin"/><Relationship Id="rId316" Type="http://schemas.openxmlformats.org/officeDocument/2006/relationships/image" Target="media/image160.emf"/><Relationship Id="rId337" Type="http://schemas.openxmlformats.org/officeDocument/2006/relationships/image" Target="media/image177.png"/><Relationship Id="rId34" Type="http://schemas.openxmlformats.org/officeDocument/2006/relationships/image" Target="media/image14.emf"/><Relationship Id="rId55" Type="http://schemas.openxmlformats.org/officeDocument/2006/relationships/oleObject" Target="embeddings/oleObject22.bin"/><Relationship Id="rId76" Type="http://schemas.openxmlformats.org/officeDocument/2006/relationships/image" Target="media/image35.emf"/><Relationship Id="rId97" Type="http://schemas.openxmlformats.org/officeDocument/2006/relationships/oleObject" Target="embeddings/oleObject43.bin"/><Relationship Id="rId120" Type="http://schemas.openxmlformats.org/officeDocument/2006/relationships/image" Target="media/image57.emf"/><Relationship Id="rId141" Type="http://schemas.openxmlformats.org/officeDocument/2006/relationships/oleObject" Target="embeddings/oleObject65.bin"/><Relationship Id="rId7" Type="http://schemas.openxmlformats.org/officeDocument/2006/relationships/footnotes" Target="footnotes.xml"/><Relationship Id="rId162" Type="http://schemas.openxmlformats.org/officeDocument/2006/relationships/image" Target="media/image80.gif"/><Relationship Id="rId183" Type="http://schemas.openxmlformats.org/officeDocument/2006/relationships/oleObject" Target="embeddings/oleObject79.bin"/><Relationship Id="rId218" Type="http://schemas.openxmlformats.org/officeDocument/2006/relationships/image" Target="media/image111.emf"/><Relationship Id="rId239" Type="http://schemas.openxmlformats.org/officeDocument/2006/relationships/oleObject" Target="embeddings/oleObject108.bin"/><Relationship Id="rId250" Type="http://schemas.openxmlformats.org/officeDocument/2006/relationships/image" Target="media/image127.emf"/><Relationship Id="rId271" Type="http://schemas.openxmlformats.org/officeDocument/2006/relationships/oleObject" Target="embeddings/oleObject124.bin"/><Relationship Id="rId292" Type="http://schemas.openxmlformats.org/officeDocument/2006/relationships/image" Target="media/image148.emf"/><Relationship Id="rId306" Type="http://schemas.openxmlformats.org/officeDocument/2006/relationships/image" Target="media/image155.emf"/><Relationship Id="rId24" Type="http://schemas.openxmlformats.org/officeDocument/2006/relationships/image" Target="media/image9.emf"/><Relationship Id="rId45" Type="http://schemas.openxmlformats.org/officeDocument/2006/relationships/oleObject" Target="embeddings/oleObject17.bin"/><Relationship Id="rId66" Type="http://schemas.openxmlformats.org/officeDocument/2006/relationships/image" Target="media/image30.emf"/><Relationship Id="rId87" Type="http://schemas.openxmlformats.org/officeDocument/2006/relationships/oleObject" Target="embeddings/oleObject38.bin"/><Relationship Id="rId110" Type="http://schemas.openxmlformats.org/officeDocument/2006/relationships/image" Target="media/image52.emf"/><Relationship Id="rId131" Type="http://schemas.openxmlformats.org/officeDocument/2006/relationships/oleObject" Target="embeddings/oleObject60.bin"/><Relationship Id="rId327" Type="http://schemas.openxmlformats.org/officeDocument/2006/relationships/image" Target="media/image167.png"/><Relationship Id="rId348" Type="http://schemas.openxmlformats.org/officeDocument/2006/relationships/theme" Target="theme/theme1.xml"/><Relationship Id="rId152" Type="http://schemas.openxmlformats.org/officeDocument/2006/relationships/image" Target="media/image73.png"/><Relationship Id="rId173" Type="http://schemas.openxmlformats.org/officeDocument/2006/relationships/oleObject" Target="embeddings/oleObject74.bin"/><Relationship Id="rId194" Type="http://schemas.openxmlformats.org/officeDocument/2006/relationships/image" Target="media/image100.emf"/><Relationship Id="rId208" Type="http://schemas.openxmlformats.org/officeDocument/2006/relationships/image" Target="media/image106.emf"/><Relationship Id="rId229" Type="http://schemas.openxmlformats.org/officeDocument/2006/relationships/oleObject" Target="embeddings/oleObject103.bin"/><Relationship Id="rId240" Type="http://schemas.openxmlformats.org/officeDocument/2006/relationships/image" Target="media/image122.emf"/><Relationship Id="rId261" Type="http://schemas.openxmlformats.org/officeDocument/2006/relationships/oleObject" Target="embeddings/oleObject119.bin"/><Relationship Id="rId14" Type="http://schemas.openxmlformats.org/officeDocument/2006/relationships/image" Target="media/image4.emf"/><Relationship Id="rId35" Type="http://schemas.openxmlformats.org/officeDocument/2006/relationships/oleObject" Target="embeddings/oleObject12.bin"/><Relationship Id="rId56" Type="http://schemas.openxmlformats.org/officeDocument/2006/relationships/image" Target="media/image25.emf"/><Relationship Id="rId77" Type="http://schemas.openxmlformats.org/officeDocument/2006/relationships/oleObject" Target="embeddings/oleObject33.bin"/><Relationship Id="rId100" Type="http://schemas.openxmlformats.org/officeDocument/2006/relationships/image" Target="media/image47.emf"/><Relationship Id="rId282" Type="http://schemas.openxmlformats.org/officeDocument/2006/relationships/image" Target="media/image143.emf"/><Relationship Id="rId317" Type="http://schemas.openxmlformats.org/officeDocument/2006/relationships/oleObject" Target="embeddings/oleObject147.bin"/><Relationship Id="rId338" Type="http://schemas.openxmlformats.org/officeDocument/2006/relationships/image" Target="media/image178.png"/><Relationship Id="rId8" Type="http://schemas.openxmlformats.org/officeDocument/2006/relationships/endnotes" Target="endnotes.xml"/><Relationship Id="rId98" Type="http://schemas.openxmlformats.org/officeDocument/2006/relationships/image" Target="media/image46.emf"/><Relationship Id="rId121" Type="http://schemas.openxmlformats.org/officeDocument/2006/relationships/oleObject" Target="embeddings/oleObject55.bin"/><Relationship Id="rId142" Type="http://schemas.openxmlformats.org/officeDocument/2006/relationships/image" Target="media/image68.emf"/><Relationship Id="rId163" Type="http://schemas.openxmlformats.org/officeDocument/2006/relationships/image" Target="media/image81.gif"/><Relationship Id="rId184" Type="http://schemas.openxmlformats.org/officeDocument/2006/relationships/image" Target="media/image95.emf"/><Relationship Id="rId219" Type="http://schemas.openxmlformats.org/officeDocument/2006/relationships/oleObject" Target="embeddings/oleObject98.bin"/><Relationship Id="rId230" Type="http://schemas.openxmlformats.org/officeDocument/2006/relationships/image" Target="media/image117.emf"/><Relationship Id="rId251" Type="http://schemas.openxmlformats.org/officeDocument/2006/relationships/oleObject" Target="embeddings/oleObject114.bin"/><Relationship Id="rId25" Type="http://schemas.openxmlformats.org/officeDocument/2006/relationships/oleObject" Target="embeddings/oleObject7.bin"/><Relationship Id="rId46" Type="http://schemas.openxmlformats.org/officeDocument/2006/relationships/image" Target="media/image20.emf"/><Relationship Id="rId67" Type="http://schemas.openxmlformats.org/officeDocument/2006/relationships/oleObject" Target="embeddings/oleObject28.bin"/><Relationship Id="rId116" Type="http://schemas.openxmlformats.org/officeDocument/2006/relationships/image" Target="media/image55.emf"/><Relationship Id="rId137" Type="http://schemas.openxmlformats.org/officeDocument/2006/relationships/oleObject" Target="embeddings/oleObject63.bin"/><Relationship Id="rId158" Type="http://schemas.openxmlformats.org/officeDocument/2006/relationships/oleObject" Target="embeddings/oleObject71.bin"/><Relationship Id="rId272" Type="http://schemas.openxmlformats.org/officeDocument/2006/relationships/image" Target="media/image138.emf"/><Relationship Id="rId293" Type="http://schemas.openxmlformats.org/officeDocument/2006/relationships/oleObject" Target="embeddings/oleObject135.bin"/><Relationship Id="rId302" Type="http://schemas.openxmlformats.org/officeDocument/2006/relationships/image" Target="media/image153.emf"/><Relationship Id="rId307" Type="http://schemas.openxmlformats.org/officeDocument/2006/relationships/oleObject" Target="embeddings/oleObject142.bin"/><Relationship Id="rId323" Type="http://schemas.openxmlformats.org/officeDocument/2006/relationships/oleObject" Target="embeddings/oleObject150.bin"/><Relationship Id="rId328" Type="http://schemas.openxmlformats.org/officeDocument/2006/relationships/image" Target="media/image168.png"/><Relationship Id="rId344" Type="http://schemas.openxmlformats.org/officeDocument/2006/relationships/header" Target="header1.xml"/><Relationship Id="rId20" Type="http://schemas.openxmlformats.org/officeDocument/2006/relationships/image" Target="media/image7.emf"/><Relationship Id="rId41" Type="http://schemas.openxmlformats.org/officeDocument/2006/relationships/oleObject" Target="embeddings/oleObject15.bin"/><Relationship Id="rId62" Type="http://schemas.openxmlformats.org/officeDocument/2006/relationships/image" Target="media/image28.emf"/><Relationship Id="rId83" Type="http://schemas.openxmlformats.org/officeDocument/2006/relationships/oleObject" Target="embeddings/oleObject36.bin"/><Relationship Id="rId88" Type="http://schemas.openxmlformats.org/officeDocument/2006/relationships/image" Target="media/image41.emf"/><Relationship Id="rId111" Type="http://schemas.openxmlformats.org/officeDocument/2006/relationships/oleObject" Target="embeddings/oleObject50.bin"/><Relationship Id="rId132" Type="http://schemas.openxmlformats.org/officeDocument/2006/relationships/image" Target="media/image63.emf"/><Relationship Id="rId153" Type="http://schemas.openxmlformats.org/officeDocument/2006/relationships/image" Target="media/image74.png"/><Relationship Id="rId174" Type="http://schemas.openxmlformats.org/officeDocument/2006/relationships/image" Target="media/image90.emf"/><Relationship Id="rId179" Type="http://schemas.openxmlformats.org/officeDocument/2006/relationships/oleObject" Target="embeddings/oleObject77.bin"/><Relationship Id="rId195" Type="http://schemas.openxmlformats.org/officeDocument/2006/relationships/oleObject" Target="embeddings/oleObject85.bin"/><Relationship Id="rId209" Type="http://schemas.openxmlformats.org/officeDocument/2006/relationships/oleObject" Target="embeddings/oleObject93.bin"/><Relationship Id="rId190" Type="http://schemas.openxmlformats.org/officeDocument/2006/relationships/image" Target="media/image98.emf"/><Relationship Id="rId204" Type="http://schemas.openxmlformats.org/officeDocument/2006/relationships/image" Target="media/image105.emf"/><Relationship Id="rId220" Type="http://schemas.openxmlformats.org/officeDocument/2006/relationships/image" Target="media/image112.emf"/><Relationship Id="rId225" Type="http://schemas.openxmlformats.org/officeDocument/2006/relationships/oleObject" Target="embeddings/oleObject101.bin"/><Relationship Id="rId241" Type="http://schemas.openxmlformats.org/officeDocument/2006/relationships/oleObject" Target="embeddings/oleObject109.bin"/><Relationship Id="rId246" Type="http://schemas.openxmlformats.org/officeDocument/2006/relationships/image" Target="media/image125.emf"/><Relationship Id="rId267" Type="http://schemas.openxmlformats.org/officeDocument/2006/relationships/oleObject" Target="embeddings/oleObject122.bin"/><Relationship Id="rId288" Type="http://schemas.openxmlformats.org/officeDocument/2006/relationships/image" Target="media/image146.emf"/><Relationship Id="rId15" Type="http://schemas.openxmlformats.org/officeDocument/2006/relationships/oleObject" Target="embeddings/oleObject2.bin"/><Relationship Id="rId36" Type="http://schemas.openxmlformats.org/officeDocument/2006/relationships/image" Target="media/image15.emf"/><Relationship Id="rId57" Type="http://schemas.openxmlformats.org/officeDocument/2006/relationships/oleObject" Target="embeddings/oleObject23.bin"/><Relationship Id="rId106" Type="http://schemas.openxmlformats.org/officeDocument/2006/relationships/image" Target="media/image50.emf"/><Relationship Id="rId127" Type="http://schemas.openxmlformats.org/officeDocument/2006/relationships/oleObject" Target="embeddings/oleObject58.bin"/><Relationship Id="rId262" Type="http://schemas.openxmlformats.org/officeDocument/2006/relationships/image" Target="media/image133.emf"/><Relationship Id="rId283" Type="http://schemas.openxmlformats.org/officeDocument/2006/relationships/oleObject" Target="embeddings/oleObject130.bin"/><Relationship Id="rId313" Type="http://schemas.openxmlformats.org/officeDocument/2006/relationships/oleObject" Target="embeddings/oleObject145.bin"/><Relationship Id="rId318" Type="http://schemas.openxmlformats.org/officeDocument/2006/relationships/image" Target="media/image161.emf"/><Relationship Id="rId339" Type="http://schemas.openxmlformats.org/officeDocument/2006/relationships/image" Target="media/image179.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image" Target="media/image23.emf"/><Relationship Id="rId73" Type="http://schemas.openxmlformats.org/officeDocument/2006/relationships/oleObject" Target="embeddings/oleObject31.bin"/><Relationship Id="rId78" Type="http://schemas.openxmlformats.org/officeDocument/2006/relationships/image" Target="media/image36.emf"/><Relationship Id="rId94" Type="http://schemas.openxmlformats.org/officeDocument/2006/relationships/image" Target="media/image44.emf"/><Relationship Id="rId99" Type="http://schemas.openxmlformats.org/officeDocument/2006/relationships/oleObject" Target="embeddings/oleObject44.bin"/><Relationship Id="rId101" Type="http://schemas.openxmlformats.org/officeDocument/2006/relationships/oleObject" Target="embeddings/oleObject45.bin"/><Relationship Id="rId122" Type="http://schemas.openxmlformats.org/officeDocument/2006/relationships/image" Target="media/image58.emf"/><Relationship Id="rId143" Type="http://schemas.openxmlformats.org/officeDocument/2006/relationships/oleObject" Target="embeddings/oleObject66.bin"/><Relationship Id="rId148" Type="http://schemas.openxmlformats.org/officeDocument/2006/relationships/image" Target="media/image71.emf"/><Relationship Id="rId164" Type="http://schemas.openxmlformats.org/officeDocument/2006/relationships/image" Target="media/image82.gif"/><Relationship Id="rId169" Type="http://schemas.openxmlformats.org/officeDocument/2006/relationships/image" Target="media/image87.gif"/><Relationship Id="rId185" Type="http://schemas.openxmlformats.org/officeDocument/2006/relationships/oleObject" Target="embeddings/oleObject80.bin"/><Relationship Id="rId334" Type="http://schemas.openxmlformats.org/officeDocument/2006/relationships/image" Target="media/image174.pn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93.emf"/><Relationship Id="rId210" Type="http://schemas.openxmlformats.org/officeDocument/2006/relationships/image" Target="media/image107.emf"/><Relationship Id="rId215" Type="http://schemas.openxmlformats.org/officeDocument/2006/relationships/oleObject" Target="embeddings/oleObject96.bin"/><Relationship Id="rId236" Type="http://schemas.openxmlformats.org/officeDocument/2006/relationships/image" Target="media/image120.emf"/><Relationship Id="rId257" Type="http://schemas.openxmlformats.org/officeDocument/2006/relationships/oleObject" Target="embeddings/oleObject117.bin"/><Relationship Id="rId278" Type="http://schemas.openxmlformats.org/officeDocument/2006/relationships/image" Target="media/image141.emf"/><Relationship Id="rId26" Type="http://schemas.openxmlformats.org/officeDocument/2006/relationships/image" Target="media/image10.emf"/><Relationship Id="rId231" Type="http://schemas.openxmlformats.org/officeDocument/2006/relationships/oleObject" Target="embeddings/oleObject104.bin"/><Relationship Id="rId252" Type="http://schemas.openxmlformats.org/officeDocument/2006/relationships/image" Target="media/image128.emf"/><Relationship Id="rId273" Type="http://schemas.openxmlformats.org/officeDocument/2006/relationships/oleObject" Target="embeddings/oleObject125.bin"/><Relationship Id="rId294" Type="http://schemas.openxmlformats.org/officeDocument/2006/relationships/image" Target="media/image149.emf"/><Relationship Id="rId308" Type="http://schemas.openxmlformats.org/officeDocument/2006/relationships/image" Target="media/image156.emf"/><Relationship Id="rId329" Type="http://schemas.openxmlformats.org/officeDocument/2006/relationships/image" Target="media/image169.png"/><Relationship Id="rId47" Type="http://schemas.openxmlformats.org/officeDocument/2006/relationships/oleObject" Target="embeddings/oleObject18.bin"/><Relationship Id="rId68" Type="http://schemas.openxmlformats.org/officeDocument/2006/relationships/image" Target="media/image31.emf"/><Relationship Id="rId89" Type="http://schemas.openxmlformats.org/officeDocument/2006/relationships/oleObject" Target="embeddings/oleObject39.bin"/><Relationship Id="rId112" Type="http://schemas.openxmlformats.org/officeDocument/2006/relationships/image" Target="media/image53.emf"/><Relationship Id="rId133" Type="http://schemas.openxmlformats.org/officeDocument/2006/relationships/oleObject" Target="embeddings/oleObject61.bin"/><Relationship Id="rId154" Type="http://schemas.openxmlformats.org/officeDocument/2006/relationships/image" Target="media/image75.emf"/><Relationship Id="rId175" Type="http://schemas.openxmlformats.org/officeDocument/2006/relationships/oleObject" Target="embeddings/oleObject75.bin"/><Relationship Id="rId340" Type="http://schemas.openxmlformats.org/officeDocument/2006/relationships/image" Target="media/image180.png"/><Relationship Id="rId196" Type="http://schemas.openxmlformats.org/officeDocument/2006/relationships/image" Target="media/image101.emf"/><Relationship Id="rId200" Type="http://schemas.openxmlformats.org/officeDocument/2006/relationships/image" Target="media/image103.emf"/><Relationship Id="rId16" Type="http://schemas.openxmlformats.org/officeDocument/2006/relationships/image" Target="media/image5.emf"/><Relationship Id="rId221" Type="http://schemas.openxmlformats.org/officeDocument/2006/relationships/oleObject" Target="embeddings/oleObject99.bin"/><Relationship Id="rId242" Type="http://schemas.openxmlformats.org/officeDocument/2006/relationships/image" Target="media/image123.emf"/><Relationship Id="rId263" Type="http://schemas.openxmlformats.org/officeDocument/2006/relationships/oleObject" Target="embeddings/oleObject120.bin"/><Relationship Id="rId284" Type="http://schemas.openxmlformats.org/officeDocument/2006/relationships/image" Target="media/image144.emf"/><Relationship Id="rId319" Type="http://schemas.openxmlformats.org/officeDocument/2006/relationships/oleObject" Target="embeddings/oleObject148.bin"/><Relationship Id="rId37" Type="http://schemas.openxmlformats.org/officeDocument/2006/relationships/oleObject" Target="embeddings/oleObject13.bin"/><Relationship Id="rId58" Type="http://schemas.openxmlformats.org/officeDocument/2006/relationships/image" Target="media/image26.emf"/><Relationship Id="rId79" Type="http://schemas.openxmlformats.org/officeDocument/2006/relationships/oleObject" Target="embeddings/oleObject34.bin"/><Relationship Id="rId102" Type="http://schemas.openxmlformats.org/officeDocument/2006/relationships/image" Target="media/image48.emf"/><Relationship Id="rId123" Type="http://schemas.openxmlformats.org/officeDocument/2006/relationships/oleObject" Target="embeddings/oleObject56.bin"/><Relationship Id="rId144" Type="http://schemas.openxmlformats.org/officeDocument/2006/relationships/image" Target="media/image69.emf"/><Relationship Id="rId330" Type="http://schemas.openxmlformats.org/officeDocument/2006/relationships/image" Target="media/image170.png"/><Relationship Id="rId90" Type="http://schemas.openxmlformats.org/officeDocument/2006/relationships/image" Target="media/image42.emf"/><Relationship Id="rId165" Type="http://schemas.openxmlformats.org/officeDocument/2006/relationships/image" Target="media/image83.gif"/><Relationship Id="rId186" Type="http://schemas.openxmlformats.org/officeDocument/2006/relationships/image" Target="media/image96.emf"/><Relationship Id="rId211" Type="http://schemas.openxmlformats.org/officeDocument/2006/relationships/oleObject" Target="embeddings/oleObject94.bin"/><Relationship Id="rId232" Type="http://schemas.openxmlformats.org/officeDocument/2006/relationships/image" Target="media/image118.emf"/><Relationship Id="rId253" Type="http://schemas.openxmlformats.org/officeDocument/2006/relationships/oleObject" Target="embeddings/oleObject115.bin"/><Relationship Id="rId274" Type="http://schemas.openxmlformats.org/officeDocument/2006/relationships/image" Target="media/image139.emf"/><Relationship Id="rId295" Type="http://schemas.openxmlformats.org/officeDocument/2006/relationships/oleObject" Target="embeddings/oleObject136.bin"/><Relationship Id="rId309" Type="http://schemas.openxmlformats.org/officeDocument/2006/relationships/oleObject" Target="embeddings/oleObject143.bin"/><Relationship Id="rId27" Type="http://schemas.openxmlformats.org/officeDocument/2006/relationships/oleObject" Target="embeddings/oleObject8.bin"/><Relationship Id="rId48" Type="http://schemas.openxmlformats.org/officeDocument/2006/relationships/image" Target="media/image21.emf"/><Relationship Id="rId69" Type="http://schemas.openxmlformats.org/officeDocument/2006/relationships/oleObject" Target="embeddings/oleObject29.bin"/><Relationship Id="rId113" Type="http://schemas.openxmlformats.org/officeDocument/2006/relationships/oleObject" Target="embeddings/oleObject51.bin"/><Relationship Id="rId134" Type="http://schemas.openxmlformats.org/officeDocument/2006/relationships/image" Target="media/image64.emf"/><Relationship Id="rId320" Type="http://schemas.openxmlformats.org/officeDocument/2006/relationships/image" Target="media/image162.emf"/><Relationship Id="rId80" Type="http://schemas.openxmlformats.org/officeDocument/2006/relationships/image" Target="media/image37.emf"/><Relationship Id="rId155" Type="http://schemas.openxmlformats.org/officeDocument/2006/relationships/package" Target="embeddings/Microsoft_Excel_Worksheet1.xlsx"/><Relationship Id="rId176" Type="http://schemas.openxmlformats.org/officeDocument/2006/relationships/image" Target="media/image91.emf"/><Relationship Id="rId197" Type="http://schemas.openxmlformats.org/officeDocument/2006/relationships/oleObject" Target="embeddings/oleObject86.bin"/><Relationship Id="rId341" Type="http://schemas.openxmlformats.org/officeDocument/2006/relationships/image" Target="media/image181.png"/><Relationship Id="rId201" Type="http://schemas.openxmlformats.org/officeDocument/2006/relationships/oleObject" Target="embeddings/oleObject88.bin"/><Relationship Id="rId222" Type="http://schemas.openxmlformats.org/officeDocument/2006/relationships/image" Target="media/image113.emf"/><Relationship Id="rId243" Type="http://schemas.openxmlformats.org/officeDocument/2006/relationships/oleObject" Target="embeddings/oleObject110.bin"/><Relationship Id="rId264" Type="http://schemas.openxmlformats.org/officeDocument/2006/relationships/image" Target="media/image134.emf"/><Relationship Id="rId285" Type="http://schemas.openxmlformats.org/officeDocument/2006/relationships/oleObject" Target="embeddings/oleObject131.bin"/><Relationship Id="rId17" Type="http://schemas.openxmlformats.org/officeDocument/2006/relationships/oleObject" Target="embeddings/oleObject3.bin"/><Relationship Id="rId38" Type="http://schemas.openxmlformats.org/officeDocument/2006/relationships/image" Target="media/image16.emf"/><Relationship Id="rId59" Type="http://schemas.openxmlformats.org/officeDocument/2006/relationships/oleObject" Target="embeddings/oleObject24.bin"/><Relationship Id="rId103" Type="http://schemas.openxmlformats.org/officeDocument/2006/relationships/oleObject" Target="embeddings/oleObject46.bin"/><Relationship Id="rId124" Type="http://schemas.openxmlformats.org/officeDocument/2006/relationships/image" Target="media/image59.emf"/><Relationship Id="rId310" Type="http://schemas.openxmlformats.org/officeDocument/2006/relationships/image" Target="media/image157.emf"/><Relationship Id="rId70" Type="http://schemas.openxmlformats.org/officeDocument/2006/relationships/image" Target="media/image32.emf"/><Relationship Id="rId91" Type="http://schemas.openxmlformats.org/officeDocument/2006/relationships/oleObject" Target="embeddings/oleObject40.bin"/><Relationship Id="rId145" Type="http://schemas.openxmlformats.org/officeDocument/2006/relationships/oleObject" Target="embeddings/oleObject67.bin"/><Relationship Id="rId166" Type="http://schemas.openxmlformats.org/officeDocument/2006/relationships/image" Target="media/image84.gif"/><Relationship Id="rId187" Type="http://schemas.openxmlformats.org/officeDocument/2006/relationships/oleObject" Target="embeddings/oleObject81.bin"/><Relationship Id="rId331"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08.emf"/><Relationship Id="rId233" Type="http://schemas.openxmlformats.org/officeDocument/2006/relationships/oleObject" Target="embeddings/oleObject105.bin"/><Relationship Id="rId254" Type="http://schemas.openxmlformats.org/officeDocument/2006/relationships/image" Target="media/image129.emf"/><Relationship Id="rId28" Type="http://schemas.openxmlformats.org/officeDocument/2006/relationships/image" Target="media/image11.emf"/><Relationship Id="rId49" Type="http://schemas.openxmlformats.org/officeDocument/2006/relationships/oleObject" Target="embeddings/oleObject19.bin"/><Relationship Id="rId114" Type="http://schemas.openxmlformats.org/officeDocument/2006/relationships/image" Target="media/image54.emf"/><Relationship Id="rId275" Type="http://schemas.openxmlformats.org/officeDocument/2006/relationships/oleObject" Target="embeddings/oleObject126.bin"/><Relationship Id="rId296" Type="http://schemas.openxmlformats.org/officeDocument/2006/relationships/image" Target="media/image150.emf"/><Relationship Id="rId300" Type="http://schemas.openxmlformats.org/officeDocument/2006/relationships/image" Target="media/image152.emf"/><Relationship Id="rId60" Type="http://schemas.openxmlformats.org/officeDocument/2006/relationships/image" Target="media/image27.emf"/><Relationship Id="rId81" Type="http://schemas.openxmlformats.org/officeDocument/2006/relationships/oleObject" Target="embeddings/oleObject35.bin"/><Relationship Id="rId135" Type="http://schemas.openxmlformats.org/officeDocument/2006/relationships/oleObject" Target="embeddings/oleObject62.bin"/><Relationship Id="rId156" Type="http://schemas.openxmlformats.org/officeDocument/2006/relationships/image" Target="media/image76.gif"/><Relationship Id="rId177" Type="http://schemas.openxmlformats.org/officeDocument/2006/relationships/oleObject" Target="embeddings/oleObject76.bin"/><Relationship Id="rId198" Type="http://schemas.openxmlformats.org/officeDocument/2006/relationships/image" Target="media/image102.emf"/><Relationship Id="rId321" Type="http://schemas.openxmlformats.org/officeDocument/2006/relationships/oleObject" Target="embeddings/oleObject149.bin"/><Relationship Id="rId342" Type="http://schemas.openxmlformats.org/officeDocument/2006/relationships/image" Target="media/image182.png"/><Relationship Id="rId202" Type="http://schemas.openxmlformats.org/officeDocument/2006/relationships/image" Target="media/image104.emf"/><Relationship Id="rId223" Type="http://schemas.openxmlformats.org/officeDocument/2006/relationships/oleObject" Target="embeddings/oleObject100.bin"/><Relationship Id="rId244" Type="http://schemas.openxmlformats.org/officeDocument/2006/relationships/image" Target="media/image124.emf"/><Relationship Id="rId18" Type="http://schemas.openxmlformats.org/officeDocument/2006/relationships/image" Target="media/image6.emf"/><Relationship Id="rId39" Type="http://schemas.openxmlformats.org/officeDocument/2006/relationships/oleObject" Target="embeddings/oleObject14.bin"/><Relationship Id="rId265" Type="http://schemas.openxmlformats.org/officeDocument/2006/relationships/oleObject" Target="embeddings/oleObject121.bin"/><Relationship Id="rId286" Type="http://schemas.openxmlformats.org/officeDocument/2006/relationships/image" Target="media/image145.emf"/><Relationship Id="rId50" Type="http://schemas.openxmlformats.org/officeDocument/2006/relationships/image" Target="media/image22.emf"/><Relationship Id="rId104" Type="http://schemas.openxmlformats.org/officeDocument/2006/relationships/image" Target="media/image49.emf"/><Relationship Id="rId125" Type="http://schemas.openxmlformats.org/officeDocument/2006/relationships/oleObject" Target="embeddings/oleObject57.bin"/><Relationship Id="rId146" Type="http://schemas.openxmlformats.org/officeDocument/2006/relationships/image" Target="media/image70.emf"/><Relationship Id="rId167" Type="http://schemas.openxmlformats.org/officeDocument/2006/relationships/image" Target="media/image85.gif"/><Relationship Id="rId188" Type="http://schemas.openxmlformats.org/officeDocument/2006/relationships/image" Target="media/image97.emf"/><Relationship Id="rId311" Type="http://schemas.openxmlformats.org/officeDocument/2006/relationships/oleObject" Target="embeddings/oleObject144.bin"/><Relationship Id="rId332" Type="http://schemas.openxmlformats.org/officeDocument/2006/relationships/image" Target="media/image172.png"/><Relationship Id="rId71" Type="http://schemas.openxmlformats.org/officeDocument/2006/relationships/oleObject" Target="embeddings/oleObject30.bin"/><Relationship Id="rId92" Type="http://schemas.openxmlformats.org/officeDocument/2006/relationships/image" Target="media/image43.emf"/><Relationship Id="rId213" Type="http://schemas.openxmlformats.org/officeDocument/2006/relationships/oleObject" Target="embeddings/oleObject95.bin"/><Relationship Id="rId234" Type="http://schemas.openxmlformats.org/officeDocument/2006/relationships/image" Target="media/image119.emf"/><Relationship Id="rId2" Type="http://schemas.openxmlformats.org/officeDocument/2006/relationships/numbering" Target="numbering.xml"/><Relationship Id="rId29" Type="http://schemas.openxmlformats.org/officeDocument/2006/relationships/oleObject" Target="embeddings/oleObject9.bin"/><Relationship Id="rId255" Type="http://schemas.openxmlformats.org/officeDocument/2006/relationships/oleObject" Target="embeddings/oleObject116.bin"/><Relationship Id="rId276" Type="http://schemas.openxmlformats.org/officeDocument/2006/relationships/image" Target="media/image140.emf"/><Relationship Id="rId297" Type="http://schemas.openxmlformats.org/officeDocument/2006/relationships/oleObject" Target="embeddings/oleObject137.bin"/><Relationship Id="rId40" Type="http://schemas.openxmlformats.org/officeDocument/2006/relationships/image" Target="media/image17.emf"/><Relationship Id="rId115" Type="http://schemas.openxmlformats.org/officeDocument/2006/relationships/oleObject" Target="embeddings/oleObject52.bin"/><Relationship Id="rId136" Type="http://schemas.openxmlformats.org/officeDocument/2006/relationships/image" Target="media/image65.emf"/><Relationship Id="rId157" Type="http://schemas.openxmlformats.org/officeDocument/2006/relationships/image" Target="media/image77.emf"/><Relationship Id="rId178" Type="http://schemas.openxmlformats.org/officeDocument/2006/relationships/image" Target="media/image92.emf"/><Relationship Id="rId301" Type="http://schemas.openxmlformats.org/officeDocument/2006/relationships/oleObject" Target="embeddings/oleObject139.bin"/><Relationship Id="rId322" Type="http://schemas.openxmlformats.org/officeDocument/2006/relationships/image" Target="media/image163.emf"/><Relationship Id="rId343" Type="http://schemas.openxmlformats.org/officeDocument/2006/relationships/image" Target="media/image183.png"/><Relationship Id="rId61" Type="http://schemas.openxmlformats.org/officeDocument/2006/relationships/oleObject" Target="embeddings/oleObject25.bin"/><Relationship Id="rId82" Type="http://schemas.openxmlformats.org/officeDocument/2006/relationships/image" Target="media/image38.emf"/><Relationship Id="rId199" Type="http://schemas.openxmlformats.org/officeDocument/2006/relationships/oleObject" Target="embeddings/oleObject87.bin"/><Relationship Id="rId203" Type="http://schemas.openxmlformats.org/officeDocument/2006/relationships/oleObject" Target="embeddings/oleObject89.bin"/><Relationship Id="rId19" Type="http://schemas.openxmlformats.org/officeDocument/2006/relationships/oleObject" Target="embeddings/oleObject4.bin"/><Relationship Id="rId224" Type="http://schemas.openxmlformats.org/officeDocument/2006/relationships/image" Target="media/image114.emf"/><Relationship Id="rId245" Type="http://schemas.openxmlformats.org/officeDocument/2006/relationships/oleObject" Target="embeddings/oleObject111.bin"/><Relationship Id="rId266" Type="http://schemas.openxmlformats.org/officeDocument/2006/relationships/image" Target="media/image135.emf"/><Relationship Id="rId287" Type="http://schemas.openxmlformats.org/officeDocument/2006/relationships/oleObject" Target="embeddings/oleObject132.bin"/><Relationship Id="rId30" Type="http://schemas.openxmlformats.org/officeDocument/2006/relationships/image" Target="media/image12.emf"/><Relationship Id="rId105" Type="http://schemas.openxmlformats.org/officeDocument/2006/relationships/oleObject" Target="embeddings/oleObject47.bin"/><Relationship Id="rId126" Type="http://schemas.openxmlformats.org/officeDocument/2006/relationships/image" Target="media/image60.emf"/><Relationship Id="rId147" Type="http://schemas.openxmlformats.org/officeDocument/2006/relationships/oleObject" Target="embeddings/oleObject68.bin"/><Relationship Id="rId168" Type="http://schemas.openxmlformats.org/officeDocument/2006/relationships/image" Target="media/image86.gif"/><Relationship Id="rId312" Type="http://schemas.openxmlformats.org/officeDocument/2006/relationships/image" Target="media/image158.emf"/><Relationship Id="rId333" Type="http://schemas.openxmlformats.org/officeDocument/2006/relationships/image" Target="media/image173.png"/><Relationship Id="rId51" Type="http://schemas.openxmlformats.org/officeDocument/2006/relationships/oleObject" Target="embeddings/oleObject20.bin"/><Relationship Id="rId72" Type="http://schemas.openxmlformats.org/officeDocument/2006/relationships/image" Target="media/image33.emf"/><Relationship Id="rId93" Type="http://schemas.openxmlformats.org/officeDocument/2006/relationships/oleObject" Target="embeddings/oleObject41.bin"/><Relationship Id="rId189" Type="http://schemas.openxmlformats.org/officeDocument/2006/relationships/oleObject" Target="embeddings/oleObject82.bin"/><Relationship Id="rId3" Type="http://schemas.openxmlformats.org/officeDocument/2006/relationships/styles" Target="styles.xml"/><Relationship Id="rId214" Type="http://schemas.openxmlformats.org/officeDocument/2006/relationships/image" Target="media/image109.emf"/><Relationship Id="rId235" Type="http://schemas.openxmlformats.org/officeDocument/2006/relationships/oleObject" Target="embeddings/oleObject106.bin"/><Relationship Id="rId256" Type="http://schemas.openxmlformats.org/officeDocument/2006/relationships/image" Target="media/image130.emf"/><Relationship Id="rId277" Type="http://schemas.openxmlformats.org/officeDocument/2006/relationships/oleObject" Target="embeddings/oleObject127.bin"/><Relationship Id="rId298" Type="http://schemas.openxmlformats.org/officeDocument/2006/relationships/image" Target="media/image15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615BC6-5077-416B-B0D4-5D178956F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2281</TotalTime>
  <Pages>197</Pages>
  <Words>23571</Words>
  <Characters>134356</Characters>
  <Application>Microsoft Office Word</Application>
  <DocSecurity>0</DocSecurity>
  <Lines>1119</Lines>
  <Paragraphs>315</Paragraphs>
  <ScaleCrop>false</ScaleCrop>
  <HeadingPairs>
    <vt:vector size="2" baseType="variant">
      <vt:variant>
        <vt:lpstr>Title</vt:lpstr>
      </vt:variant>
      <vt:variant>
        <vt:i4>1</vt:i4>
      </vt:variant>
    </vt:vector>
  </HeadingPairs>
  <TitlesOfParts>
    <vt:vector size="1" baseType="lpstr">
      <vt:lpstr/>
    </vt:vector>
  </TitlesOfParts>
  <Company>OOPMS Team</Company>
  <LinksUpToDate>false</LinksUpToDate>
  <CharactersWithSpaces>157612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MINHTRUC</dc:creator>
  <cp:lastModifiedBy>DuyNgo</cp:lastModifiedBy>
  <cp:revision>406</cp:revision>
  <cp:lastPrinted>2012-08-14T23:18:00Z</cp:lastPrinted>
  <dcterms:created xsi:type="dcterms:W3CDTF">2012-04-14T08:29:00Z</dcterms:created>
  <dcterms:modified xsi:type="dcterms:W3CDTF">2012-08-14T23:21:00Z</dcterms:modified>
</cp:coreProperties>
</file>